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drawings/drawing1.xml" ContentType="application/vnd.openxmlformats-officedocument.drawingml.chartshapes+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drawings/drawing2.xml" ContentType="application/vnd.openxmlformats-officedocument.drawingml.chartshapes+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drawings/drawing3.xml" ContentType="application/vnd.openxmlformats-officedocument.drawingml.chartshapes+xml"/>
  <Override PartName="/word/charts/chart14.xml" ContentType="application/vnd.openxmlformats-officedocument.drawingml.chart+xml"/>
  <Override PartName="/word/charts/style14.xml" ContentType="application/vnd.ms-office.chartstyle+xml"/>
  <Override PartName="/word/charts/colors14.xml" ContentType="application/vnd.ms-office.chartcolorstyle+xml"/>
  <Override PartName="/word/charts/chart15.xml" ContentType="application/vnd.openxmlformats-officedocument.drawingml.chart+xml"/>
  <Override PartName="/word/charts/style15.xml" ContentType="application/vnd.ms-office.chartstyle+xml"/>
  <Override PartName="/word/charts/colors15.xml" ContentType="application/vnd.ms-office.chartcolorstyle+xml"/>
  <Override PartName="/word/charts/chart16.xml" ContentType="application/vnd.openxmlformats-officedocument.drawingml.chart+xml"/>
  <Override PartName="/word/charts/style16.xml" ContentType="application/vnd.ms-office.chartstyle+xml"/>
  <Override PartName="/word/charts/colors16.xml" ContentType="application/vnd.ms-office.chartcolorstyle+xml"/>
  <Override PartName="/word/charts/chart17.xml" ContentType="application/vnd.openxmlformats-officedocument.drawingml.chart+xml"/>
  <Override PartName="/word/charts/style17.xml" ContentType="application/vnd.ms-office.chartstyle+xml"/>
  <Override PartName="/word/charts/colors17.xml" ContentType="application/vnd.ms-office.chartcolorstyle+xml"/>
  <Override PartName="/word/charts/chart18.xml" ContentType="application/vnd.openxmlformats-officedocument.drawingml.chart+xml"/>
  <Override PartName="/word/charts/style18.xml" ContentType="application/vnd.ms-office.chartstyle+xml"/>
  <Override PartName="/word/charts/colors18.xml" ContentType="application/vnd.ms-office.chartcolorstyle+xml"/>
  <Override PartName="/word/charts/chart19.xml" ContentType="application/vnd.openxmlformats-officedocument.drawingml.chart+xml"/>
  <Override PartName="/word/charts/style19.xml" ContentType="application/vnd.ms-office.chartstyle+xml"/>
  <Override PartName="/word/charts/colors19.xml" ContentType="application/vnd.ms-office.chartcolorstyle+xml"/>
  <Override PartName="/word/charts/chart20.xml" ContentType="application/vnd.openxmlformats-officedocument.drawingml.chart+xml"/>
  <Override PartName="/word/charts/style20.xml" ContentType="application/vnd.ms-office.chartstyle+xml"/>
  <Override PartName="/word/charts/colors20.xml" ContentType="application/vnd.ms-office.chartcolorstyle+xml"/>
  <Override PartName="/word/charts/chart21.xml" ContentType="application/vnd.openxmlformats-officedocument.drawingml.chart+xml"/>
  <Override PartName="/word/charts/style21.xml" ContentType="application/vnd.ms-office.chartstyle+xml"/>
  <Override PartName="/word/charts/colors21.xml" ContentType="application/vnd.ms-office.chartcolorstyle+xml"/>
  <Override PartName="/word/charts/chart22.xml" ContentType="application/vnd.openxmlformats-officedocument.drawingml.chart+xml"/>
  <Override PartName="/word/charts/style22.xml" ContentType="application/vnd.ms-office.chartstyle+xml"/>
  <Override PartName="/word/charts/colors22.xml" ContentType="application/vnd.ms-office.chartcolorstyle+xml"/>
  <Override PartName="/word/charts/chart23.xml" ContentType="application/vnd.openxmlformats-officedocument.drawingml.chart+xml"/>
  <Override PartName="/word/charts/style23.xml" ContentType="application/vnd.ms-office.chartstyle+xml"/>
  <Override PartName="/word/charts/colors23.xml" ContentType="application/vnd.ms-office.chartcolorstyle+xml"/>
  <Override PartName="/word/charts/chart24.xml" ContentType="application/vnd.openxmlformats-officedocument.drawingml.chart+xml"/>
  <Override PartName="/word/charts/style24.xml" ContentType="application/vnd.ms-office.chartstyle+xml"/>
  <Override PartName="/word/charts/colors24.xml" ContentType="application/vnd.ms-office.chartcolorstyle+xml"/>
  <Override PartName="/word/charts/chart25.xml" ContentType="application/vnd.openxmlformats-officedocument.drawingml.chart+xml"/>
  <Override PartName="/word/charts/style25.xml" ContentType="application/vnd.ms-office.chartstyle+xml"/>
  <Override PartName="/word/charts/colors25.xml" ContentType="application/vnd.ms-office.chartcolorstyle+xml"/>
  <Override PartName="/word/charts/chart26.xml" ContentType="application/vnd.openxmlformats-officedocument.drawingml.chart+xml"/>
  <Override PartName="/word/charts/style26.xml" ContentType="application/vnd.ms-office.chartstyle+xml"/>
  <Override PartName="/word/charts/colors26.xml" ContentType="application/vnd.ms-office.chartcolorstyle+xml"/>
  <Override PartName="/word/drawings/drawing4.xml" ContentType="application/vnd.openxmlformats-officedocument.drawingml.chartshapes+xml"/>
  <Override PartName="/word/charts/chart27.xml" ContentType="application/vnd.openxmlformats-officedocument.drawingml.chart+xml"/>
  <Override PartName="/word/charts/style27.xml" ContentType="application/vnd.ms-office.chartstyle+xml"/>
  <Override PartName="/word/charts/colors27.xml" ContentType="application/vnd.ms-office.chartcolorstyle+xml"/>
  <Override PartName="/word/charts/chart28.xml" ContentType="application/vnd.openxmlformats-officedocument.drawingml.chart+xml"/>
  <Override PartName="/word/charts/style28.xml" ContentType="application/vnd.ms-office.chartstyle+xml"/>
  <Override PartName="/word/charts/colors28.xml" ContentType="application/vnd.ms-office.chartcolorstyle+xml"/>
  <Override PartName="/word/charts/chart29.xml" ContentType="application/vnd.openxmlformats-officedocument.drawingml.chart+xml"/>
  <Override PartName="/word/charts/style29.xml" ContentType="application/vnd.ms-office.chartstyle+xml"/>
  <Override PartName="/word/charts/colors29.xml" ContentType="application/vnd.ms-office.chartcolorstyle+xml"/>
  <Override PartName="/word/charts/chart30.xml" ContentType="application/vnd.openxmlformats-officedocument.drawingml.chart+xml"/>
  <Override PartName="/word/charts/style30.xml" ContentType="application/vnd.ms-office.chartstyle+xml"/>
  <Override PartName="/word/charts/colors30.xml" ContentType="application/vnd.ms-office.chartcolorstyle+xml"/>
  <Override PartName="/word/charts/chart31.xml" ContentType="application/vnd.openxmlformats-officedocument.drawingml.chart+xml"/>
  <Override PartName="/word/charts/style31.xml" ContentType="application/vnd.ms-office.chartstyle+xml"/>
  <Override PartName="/word/charts/colors31.xml" ContentType="application/vnd.ms-office.chartcolorstyle+xml"/>
  <Override PartName="/word/charts/chart32.xml" ContentType="application/vnd.openxmlformats-officedocument.drawingml.chart+xml"/>
  <Override PartName="/word/charts/style32.xml" ContentType="application/vnd.ms-office.chartstyle+xml"/>
  <Override PartName="/word/charts/colors32.xml" ContentType="application/vnd.ms-office.chartcolorstyle+xml"/>
  <Override PartName="/word/charts/chart33.xml" ContentType="application/vnd.openxmlformats-officedocument.drawingml.chart+xml"/>
  <Override PartName="/word/charts/style33.xml" ContentType="application/vnd.ms-office.chartstyle+xml"/>
  <Override PartName="/word/charts/colors33.xml" ContentType="application/vnd.ms-office.chartcolorstyle+xml"/>
  <Override PartName="/word/charts/chart34.xml" ContentType="application/vnd.openxmlformats-officedocument.drawingml.chart+xml"/>
  <Override PartName="/word/charts/style34.xml" ContentType="application/vnd.ms-office.chartstyle+xml"/>
  <Override PartName="/word/charts/colors34.xml" ContentType="application/vnd.ms-office.chartcolorstyle+xml"/>
  <Override PartName="/word/charts/chart35.xml" ContentType="application/vnd.openxmlformats-officedocument.drawingml.chart+xml"/>
  <Override PartName="/word/charts/style35.xml" ContentType="application/vnd.ms-office.chartstyle+xml"/>
  <Override PartName="/word/charts/colors35.xml" ContentType="application/vnd.ms-office.chartcolorstyle+xml"/>
  <Override PartName="/word/charts/chart36.xml" ContentType="application/vnd.openxmlformats-officedocument.drawingml.chart+xml"/>
  <Override PartName="/word/charts/style36.xml" ContentType="application/vnd.ms-office.chartstyle+xml"/>
  <Override PartName="/word/charts/colors36.xml" ContentType="application/vnd.ms-office.chartcolorstyle+xml"/>
  <Override PartName="/word/charts/chart37.xml" ContentType="application/vnd.openxmlformats-officedocument.drawingml.chart+xml"/>
  <Override PartName="/word/charts/style37.xml" ContentType="application/vnd.ms-office.chartstyle+xml"/>
  <Override PartName="/word/charts/colors37.xml" ContentType="application/vnd.ms-office.chartcolorstyle+xml"/>
  <Override PartName="/word/charts/chart38.xml" ContentType="application/vnd.openxmlformats-officedocument.drawingml.chart+xml"/>
  <Override PartName="/word/charts/style38.xml" ContentType="application/vnd.ms-office.chartstyle+xml"/>
  <Override PartName="/word/charts/colors38.xml" ContentType="application/vnd.ms-office.chartcolorstyle+xml"/>
  <Override PartName="/word/charts/chart39.xml" ContentType="application/vnd.openxmlformats-officedocument.drawingml.chart+xml"/>
  <Override PartName="/word/charts/style39.xml" ContentType="application/vnd.ms-office.chartstyle+xml"/>
  <Override PartName="/word/charts/colors39.xml" ContentType="application/vnd.ms-office.chartcolorstyle+xml"/>
  <Override PartName="/word/charts/chart40.xml" ContentType="application/vnd.openxmlformats-officedocument.drawingml.chart+xml"/>
  <Override PartName="/word/charts/style40.xml" ContentType="application/vnd.ms-office.chartstyle+xml"/>
  <Override PartName="/word/charts/colors40.xml" ContentType="application/vnd.ms-office.chartcolorstyle+xml"/>
  <Override PartName="/word/charts/chart41.xml" ContentType="application/vnd.openxmlformats-officedocument.drawingml.chart+xml"/>
  <Override PartName="/word/charts/style41.xml" ContentType="application/vnd.ms-office.chartstyle+xml"/>
  <Override PartName="/word/charts/colors41.xml" ContentType="application/vnd.ms-office.chartcolorstyle+xml"/>
  <Override PartName="/word/charts/chart42.xml" ContentType="application/vnd.openxmlformats-officedocument.drawingml.chart+xml"/>
  <Override PartName="/word/charts/style42.xml" ContentType="application/vnd.ms-office.chartstyle+xml"/>
  <Override PartName="/word/charts/colors42.xml" ContentType="application/vnd.ms-office.chartcolorstyle+xml"/>
  <Override PartName="/word/charts/chart43.xml" ContentType="application/vnd.openxmlformats-officedocument.drawingml.chart+xml"/>
  <Override PartName="/word/charts/style43.xml" ContentType="application/vnd.ms-office.chartstyle+xml"/>
  <Override PartName="/word/charts/colors43.xml" ContentType="application/vnd.ms-office.chartcolorstyle+xml"/>
  <Override PartName="/word/charts/chart44.xml" ContentType="application/vnd.openxmlformats-officedocument.drawingml.chart+xml"/>
  <Override PartName="/word/charts/style44.xml" ContentType="application/vnd.ms-office.chartstyle+xml"/>
  <Override PartName="/word/charts/colors44.xml" ContentType="application/vnd.ms-office.chartcolorstyle+xml"/>
  <Override PartName="/word/charts/chart45.xml" ContentType="application/vnd.openxmlformats-officedocument.drawingml.chart+xml"/>
  <Override PartName="/word/charts/style45.xml" ContentType="application/vnd.ms-office.chartstyle+xml"/>
  <Override PartName="/word/charts/colors45.xml" ContentType="application/vnd.ms-office.chartcolorstyle+xml"/>
  <Override PartName="/word/charts/chart46.xml" ContentType="application/vnd.openxmlformats-officedocument.drawingml.chart+xml"/>
  <Override PartName="/word/charts/style46.xml" ContentType="application/vnd.ms-office.chartstyle+xml"/>
  <Override PartName="/word/charts/colors46.xml" ContentType="application/vnd.ms-office.chartcolorstyle+xml"/>
  <Override PartName="/word/charts/chart47.xml" ContentType="application/vnd.openxmlformats-officedocument.drawingml.chart+xml"/>
  <Override PartName="/word/charts/style47.xml" ContentType="application/vnd.ms-office.chartstyle+xml"/>
  <Override PartName="/word/charts/colors47.xml" ContentType="application/vnd.ms-office.chartcolorstyle+xml"/>
  <Override PartName="/word/charts/chart48.xml" ContentType="application/vnd.openxmlformats-officedocument.drawingml.chart+xml"/>
  <Override PartName="/word/charts/style48.xml" ContentType="application/vnd.ms-office.chartstyle+xml"/>
  <Override PartName="/word/charts/colors48.xml" ContentType="application/vnd.ms-office.chartcolorstyle+xml"/>
  <Override PartName="/word/charts/chart49.xml" ContentType="application/vnd.openxmlformats-officedocument.drawingml.chart+xml"/>
  <Override PartName="/word/charts/style49.xml" ContentType="application/vnd.ms-office.chartstyle+xml"/>
  <Override PartName="/word/charts/colors49.xml" ContentType="application/vnd.ms-office.chartcolorstyle+xml"/>
  <Override PartName="/word/charts/chart50.xml" ContentType="application/vnd.openxmlformats-officedocument.drawingml.chart+xml"/>
  <Override PartName="/word/charts/style50.xml" ContentType="application/vnd.ms-office.chartstyle+xml"/>
  <Override PartName="/word/charts/colors50.xml" ContentType="application/vnd.ms-office.chartcolorstyle+xml"/>
  <Override PartName="/word/charts/chart51.xml" ContentType="application/vnd.openxmlformats-officedocument.drawingml.chart+xml"/>
  <Override PartName="/word/charts/style51.xml" ContentType="application/vnd.ms-office.chartstyle+xml"/>
  <Override PartName="/word/charts/colors51.xml" ContentType="application/vnd.ms-office.chartcolorstyle+xml"/>
  <Override PartName="/word/charts/chart52.xml" ContentType="application/vnd.openxmlformats-officedocument.drawingml.chart+xml"/>
  <Override PartName="/word/charts/style52.xml" ContentType="application/vnd.ms-office.chartstyle+xml"/>
  <Override PartName="/word/charts/colors52.xml" ContentType="application/vnd.ms-office.chartcolorstyle+xml"/>
  <Override PartName="/word/drawings/drawing5.xml" ContentType="application/vnd.openxmlformats-officedocument.drawingml.chartshapes+xml"/>
  <Override PartName="/word/charts/chart53.xml" ContentType="application/vnd.openxmlformats-officedocument.drawingml.chart+xml"/>
  <Override PartName="/word/charts/style53.xml" ContentType="application/vnd.ms-office.chartstyle+xml"/>
  <Override PartName="/word/charts/colors53.xml" ContentType="application/vnd.ms-office.chartcolorstyle+xml"/>
  <Override PartName="/word/charts/chart54.xml" ContentType="application/vnd.openxmlformats-officedocument.drawingml.chart+xml"/>
  <Override PartName="/word/charts/style54.xml" ContentType="application/vnd.ms-office.chartstyle+xml"/>
  <Override PartName="/word/charts/colors54.xml" ContentType="application/vnd.ms-office.chartcolorstyle+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harts/chart290.xml" ContentType="application/vnd.openxmlformats-officedocument.drawingml.chart+xml"/>
  <Override PartName="/word/charts/colors290.xml" ContentType="application/vnd.ms-office.chartcolorstyle+xml"/>
  <Override PartName="/word/charts/style290.xml" ContentType="application/vnd.ms-office.chartsty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3E9E0A7" w14:textId="2894A069" w:rsidR="00A14586" w:rsidRPr="002B5730" w:rsidRDefault="00984D26" w:rsidP="00812BE4">
      <w:pPr>
        <w:pStyle w:val="NoSpacing"/>
        <w:rPr>
          <w:color w:val="000000" w:themeColor="text1"/>
        </w:rPr>
      </w:pPr>
      <w:bookmarkStart w:id="0" w:name="_Hlk85760564"/>
      <w:bookmarkEnd w:id="0"/>
      <w:r>
        <w:rPr>
          <w:noProof/>
        </w:rPr>
        <w:drawing>
          <wp:anchor distT="0" distB="0" distL="114300" distR="114300" simplePos="0" relativeHeight="251654140" behindDoc="0" locked="0" layoutInCell="1" allowOverlap="1" wp14:anchorId="59FA2D1F" wp14:editId="46889E95">
            <wp:simplePos x="0" y="0"/>
            <wp:positionH relativeFrom="page">
              <wp:posOffset>0</wp:posOffset>
            </wp:positionH>
            <wp:positionV relativeFrom="paragraph">
              <wp:posOffset>-1090295</wp:posOffset>
            </wp:positionV>
            <wp:extent cx="7542656" cy="10668000"/>
            <wp:effectExtent l="0" t="0" r="1270" b="0"/>
            <wp:wrapNone/>
            <wp:docPr id="41" name="Picture 41"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picture containing background pattern&#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542656" cy="10668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704DC">
        <w:rPr>
          <w:noProof/>
        </w:rPr>
        <w:drawing>
          <wp:inline distT="0" distB="0" distL="0" distR="0" wp14:anchorId="3FE14934" wp14:editId="0DA24993">
            <wp:extent cx="446405" cy="138430"/>
            <wp:effectExtent l="0" t="0" r="0" b="0"/>
            <wp:docPr id="2053" name="Picture 2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 name="Picture 205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46405" cy="138430"/>
                    </a:xfrm>
                    <a:prstGeom prst="rect">
                      <a:avLst/>
                    </a:prstGeom>
                    <a:noFill/>
                    <a:ln>
                      <a:noFill/>
                    </a:ln>
                  </pic:spPr>
                </pic:pic>
              </a:graphicData>
            </a:graphic>
          </wp:inline>
        </w:drawing>
      </w:r>
      <w:r w:rsidR="001704DC">
        <w:rPr>
          <w:noProof/>
        </w:rPr>
        <w:drawing>
          <wp:inline distT="0" distB="0" distL="0" distR="0" wp14:anchorId="43801C5A" wp14:editId="6B08179F">
            <wp:extent cx="446405" cy="138430"/>
            <wp:effectExtent l="0" t="0" r="0" b="0"/>
            <wp:docPr id="2054" name="Picture 2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 name="Picture 205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46405" cy="138430"/>
                    </a:xfrm>
                    <a:prstGeom prst="rect">
                      <a:avLst/>
                    </a:prstGeom>
                    <a:noFill/>
                    <a:ln>
                      <a:noFill/>
                    </a:ln>
                  </pic:spPr>
                </pic:pic>
              </a:graphicData>
            </a:graphic>
          </wp:inline>
        </w:drawing>
      </w:r>
      <w:r w:rsidR="003C6DF1">
        <w:rPr>
          <w:noProof/>
        </w:rPr>
        <w:drawing>
          <wp:inline distT="0" distB="0" distL="0" distR="0" wp14:anchorId="7F7EEC48" wp14:editId="07B392F1">
            <wp:extent cx="446405" cy="138430"/>
            <wp:effectExtent l="0" t="0" r="0" b="0"/>
            <wp:docPr id="2055" name="Picture 2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 name="Picture 205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46405" cy="138430"/>
                    </a:xfrm>
                    <a:prstGeom prst="rect">
                      <a:avLst/>
                    </a:prstGeom>
                    <a:noFill/>
                    <a:ln>
                      <a:noFill/>
                    </a:ln>
                  </pic:spPr>
                </pic:pic>
              </a:graphicData>
            </a:graphic>
          </wp:inline>
        </w:drawing>
      </w:r>
      <w:r w:rsidR="003C6DF1">
        <w:rPr>
          <w:noProof/>
        </w:rPr>
        <w:drawing>
          <wp:inline distT="0" distB="0" distL="0" distR="0" wp14:anchorId="1759FD9F" wp14:editId="516F3232">
            <wp:extent cx="446405" cy="138430"/>
            <wp:effectExtent l="0" t="0" r="0" b="0"/>
            <wp:docPr id="2057" name="Picture 2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 name="Picture 205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46405" cy="138430"/>
                    </a:xfrm>
                    <a:prstGeom prst="rect">
                      <a:avLst/>
                    </a:prstGeom>
                    <a:noFill/>
                    <a:ln>
                      <a:noFill/>
                    </a:ln>
                  </pic:spPr>
                </pic:pic>
              </a:graphicData>
            </a:graphic>
          </wp:inline>
        </w:drawing>
      </w:r>
      <w:r w:rsidR="00A14586" w:rsidRPr="002B5730">
        <w:rPr>
          <w:color w:val="000000" w:themeColor="text1"/>
        </w:rPr>
        <w:t xml:space="preserve">                                                                                                                                                                           </w:t>
      </w:r>
    </w:p>
    <w:p w14:paraId="6272E95D" w14:textId="5299A4AC" w:rsidR="00A14586" w:rsidRPr="002B5730" w:rsidRDefault="00A14586" w:rsidP="00A14586">
      <w:pPr>
        <w:rPr>
          <w:color w:val="000000" w:themeColor="text1"/>
        </w:rPr>
      </w:pPr>
    </w:p>
    <w:p w14:paraId="74DA861F" w14:textId="47D36004" w:rsidR="00A14586" w:rsidRPr="002B5730" w:rsidRDefault="00A14586" w:rsidP="00A14586">
      <w:pPr>
        <w:rPr>
          <w:color w:val="000000" w:themeColor="text1"/>
        </w:rPr>
      </w:pPr>
      <w:r w:rsidRPr="002B5730">
        <w:rPr>
          <w:color w:val="000000" w:themeColor="text1"/>
        </w:rPr>
        <w:t xml:space="preserve">                                                                                                                                                                          </w:t>
      </w:r>
    </w:p>
    <w:p w14:paraId="4AEE6C61" w14:textId="6ADDD068" w:rsidR="00A14586" w:rsidRPr="002B5730" w:rsidRDefault="00A14586" w:rsidP="0068477D">
      <w:pPr>
        <w:pStyle w:val="BodyText"/>
        <w:rPr>
          <w:b/>
          <w:color w:val="000000" w:themeColor="text1"/>
        </w:rPr>
      </w:pPr>
    </w:p>
    <w:p w14:paraId="13C77016" w14:textId="3A51FB25" w:rsidR="00A14586" w:rsidRPr="002B5730" w:rsidRDefault="00A14586" w:rsidP="0068477D">
      <w:pPr>
        <w:pStyle w:val="BodyText"/>
        <w:rPr>
          <w:b/>
          <w:color w:val="000000" w:themeColor="text1"/>
        </w:rPr>
      </w:pPr>
    </w:p>
    <w:p w14:paraId="284B3B06" w14:textId="4E73AA21" w:rsidR="00A14586" w:rsidRPr="002B5730" w:rsidRDefault="00A14586" w:rsidP="0068477D">
      <w:pPr>
        <w:pStyle w:val="BodyText"/>
        <w:rPr>
          <w:b/>
          <w:color w:val="000000" w:themeColor="text1"/>
        </w:rPr>
      </w:pPr>
    </w:p>
    <w:p w14:paraId="54EAB2D2" w14:textId="16C4185A" w:rsidR="00C0308C" w:rsidRPr="002B5730" w:rsidRDefault="00C0308C" w:rsidP="0068477D">
      <w:pPr>
        <w:pStyle w:val="BodyText"/>
        <w:rPr>
          <w:b/>
          <w:color w:val="000000" w:themeColor="text1"/>
        </w:rPr>
      </w:pPr>
    </w:p>
    <w:p w14:paraId="6ACD5315" w14:textId="0F14BEF8" w:rsidR="00C0308C" w:rsidRPr="002B5730" w:rsidRDefault="00C0308C" w:rsidP="0068477D">
      <w:pPr>
        <w:pStyle w:val="BodyText"/>
        <w:rPr>
          <w:b/>
          <w:color w:val="000000" w:themeColor="text1"/>
        </w:rPr>
      </w:pPr>
    </w:p>
    <w:p w14:paraId="30454452" w14:textId="17DF6C1E" w:rsidR="00C0308C" w:rsidRPr="002B5730" w:rsidRDefault="00C0308C" w:rsidP="0068477D">
      <w:pPr>
        <w:pStyle w:val="BodyText"/>
        <w:rPr>
          <w:b/>
          <w:color w:val="000000" w:themeColor="text1"/>
        </w:rPr>
      </w:pPr>
    </w:p>
    <w:p w14:paraId="7456E9ED" w14:textId="78354920" w:rsidR="00C0308C" w:rsidRPr="002B5730" w:rsidRDefault="00C0308C" w:rsidP="0068477D">
      <w:pPr>
        <w:pStyle w:val="BodyText"/>
        <w:rPr>
          <w:b/>
          <w:color w:val="000000" w:themeColor="text1"/>
        </w:rPr>
      </w:pPr>
    </w:p>
    <w:p w14:paraId="0492EEC3" w14:textId="49775D44" w:rsidR="00C0308C" w:rsidRPr="002B5730" w:rsidRDefault="00C0308C" w:rsidP="0068477D">
      <w:pPr>
        <w:pStyle w:val="BodyText"/>
        <w:rPr>
          <w:b/>
          <w:color w:val="000000" w:themeColor="text1"/>
        </w:rPr>
      </w:pPr>
    </w:p>
    <w:p w14:paraId="57CD13CF" w14:textId="2FF1C7DE" w:rsidR="00C0308C" w:rsidRPr="002B5730" w:rsidRDefault="00C0308C" w:rsidP="0068477D">
      <w:pPr>
        <w:pStyle w:val="BodyText"/>
        <w:rPr>
          <w:b/>
          <w:color w:val="000000" w:themeColor="text1"/>
        </w:rPr>
      </w:pPr>
      <w:bookmarkStart w:id="1" w:name="_Hlk82083980"/>
      <w:bookmarkEnd w:id="1"/>
    </w:p>
    <w:p w14:paraId="02FD89F8" w14:textId="256E2A2F" w:rsidR="00C0308C" w:rsidRPr="002B5730" w:rsidRDefault="00C0308C" w:rsidP="0068477D">
      <w:pPr>
        <w:pStyle w:val="BodyText"/>
        <w:rPr>
          <w:b/>
          <w:color w:val="000000" w:themeColor="text1"/>
        </w:rPr>
      </w:pPr>
    </w:p>
    <w:p w14:paraId="22CA7B21" w14:textId="3D5A5A7A" w:rsidR="00C0308C" w:rsidRPr="002B5730" w:rsidRDefault="00C0308C" w:rsidP="0068477D">
      <w:pPr>
        <w:pStyle w:val="BodyText"/>
        <w:rPr>
          <w:b/>
          <w:color w:val="000000" w:themeColor="text1"/>
        </w:rPr>
      </w:pPr>
    </w:p>
    <w:p w14:paraId="21AF8C54" w14:textId="5F1B2CAE" w:rsidR="00C0308C" w:rsidRPr="002B5730" w:rsidRDefault="00C0308C" w:rsidP="0068477D">
      <w:pPr>
        <w:pStyle w:val="BodyText"/>
        <w:rPr>
          <w:b/>
          <w:color w:val="000000" w:themeColor="text1"/>
        </w:rPr>
      </w:pPr>
    </w:p>
    <w:p w14:paraId="366367B2" w14:textId="6B12AF4C" w:rsidR="00C0308C" w:rsidRPr="002B5730" w:rsidRDefault="00C0308C" w:rsidP="0068477D">
      <w:pPr>
        <w:pStyle w:val="BodyText"/>
        <w:rPr>
          <w:b/>
          <w:color w:val="000000" w:themeColor="text1"/>
        </w:rPr>
      </w:pPr>
    </w:p>
    <w:p w14:paraId="4468AB34" w14:textId="02FDD1A3" w:rsidR="00C0308C" w:rsidRPr="002B5730" w:rsidRDefault="00C0308C" w:rsidP="0068477D">
      <w:pPr>
        <w:pStyle w:val="BodyText"/>
        <w:rPr>
          <w:b/>
          <w:color w:val="000000" w:themeColor="text1"/>
        </w:rPr>
      </w:pPr>
    </w:p>
    <w:p w14:paraId="11656604" w14:textId="678D4709" w:rsidR="00C0308C" w:rsidRPr="002B5730" w:rsidRDefault="00C0308C" w:rsidP="0068477D">
      <w:pPr>
        <w:pStyle w:val="BodyText"/>
        <w:rPr>
          <w:b/>
          <w:color w:val="000000" w:themeColor="text1"/>
        </w:rPr>
      </w:pPr>
    </w:p>
    <w:p w14:paraId="09B6516D" w14:textId="0E648743" w:rsidR="00C0308C" w:rsidRPr="002B5730" w:rsidRDefault="00C0308C" w:rsidP="0068477D">
      <w:pPr>
        <w:pStyle w:val="BodyText"/>
        <w:rPr>
          <w:b/>
          <w:color w:val="000000" w:themeColor="text1"/>
        </w:rPr>
      </w:pPr>
    </w:p>
    <w:p w14:paraId="6DB37F43" w14:textId="0BD716C3" w:rsidR="00C0308C" w:rsidRPr="002B5730" w:rsidRDefault="00C0308C" w:rsidP="0068477D">
      <w:pPr>
        <w:pStyle w:val="BodyText"/>
        <w:rPr>
          <w:b/>
          <w:color w:val="000000" w:themeColor="text1"/>
        </w:rPr>
      </w:pPr>
    </w:p>
    <w:p w14:paraId="4163F0A5" w14:textId="68E8FF73" w:rsidR="00C0308C" w:rsidRPr="002B5730" w:rsidRDefault="00C0308C" w:rsidP="0068477D">
      <w:pPr>
        <w:pStyle w:val="BodyText"/>
        <w:rPr>
          <w:b/>
          <w:color w:val="000000" w:themeColor="text1"/>
        </w:rPr>
      </w:pPr>
    </w:p>
    <w:p w14:paraId="3C7873C0" w14:textId="567E67DB" w:rsidR="00C0308C" w:rsidRPr="002B5730" w:rsidRDefault="00C0308C" w:rsidP="0068477D">
      <w:pPr>
        <w:pStyle w:val="BodyText"/>
        <w:rPr>
          <w:b/>
          <w:color w:val="000000" w:themeColor="text1"/>
        </w:rPr>
      </w:pPr>
    </w:p>
    <w:p w14:paraId="5138641E" w14:textId="4CDAB92C" w:rsidR="00C0308C" w:rsidRPr="002B5730" w:rsidRDefault="00C0308C" w:rsidP="0068477D">
      <w:pPr>
        <w:pStyle w:val="BodyText"/>
        <w:rPr>
          <w:b/>
          <w:color w:val="000000" w:themeColor="text1"/>
        </w:rPr>
      </w:pPr>
    </w:p>
    <w:p w14:paraId="08CE473F" w14:textId="0C19832E" w:rsidR="00C0308C" w:rsidRPr="002B5730" w:rsidRDefault="00C0308C" w:rsidP="0068477D">
      <w:pPr>
        <w:pStyle w:val="BodyText"/>
        <w:rPr>
          <w:b/>
          <w:color w:val="000000" w:themeColor="text1"/>
        </w:rPr>
      </w:pPr>
    </w:p>
    <w:p w14:paraId="69B90AA0" w14:textId="58B46C22" w:rsidR="00C0308C" w:rsidRPr="002B5730" w:rsidRDefault="00C0308C" w:rsidP="0068477D">
      <w:pPr>
        <w:pStyle w:val="BodyText"/>
        <w:rPr>
          <w:b/>
          <w:color w:val="000000" w:themeColor="text1"/>
        </w:rPr>
      </w:pPr>
    </w:p>
    <w:p w14:paraId="61B2EC77" w14:textId="0360BB28" w:rsidR="00932517" w:rsidRPr="002B5730" w:rsidRDefault="00360EFB" w:rsidP="00522867">
      <w:pPr>
        <w:pStyle w:val="BodyText"/>
        <w:jc w:val="center"/>
        <w:rPr>
          <w:b/>
          <w:color w:val="000000" w:themeColor="text1"/>
          <w:sz w:val="40"/>
          <w:szCs w:val="40"/>
        </w:rPr>
      </w:pPr>
      <w:r w:rsidRPr="002B5730">
        <w:rPr>
          <w:b/>
          <w:noProof/>
          <w:color w:val="000000" w:themeColor="text1"/>
        </w:rPr>
        <mc:AlternateContent>
          <mc:Choice Requires="wps">
            <w:drawing>
              <wp:anchor distT="0" distB="0" distL="114300" distR="114300" simplePos="0" relativeHeight="252095488" behindDoc="0" locked="0" layoutInCell="1" allowOverlap="1" wp14:anchorId="5DE82A12" wp14:editId="588ABE34">
                <wp:simplePos x="0" y="0"/>
                <wp:positionH relativeFrom="column">
                  <wp:posOffset>-135890</wp:posOffset>
                </wp:positionH>
                <wp:positionV relativeFrom="paragraph">
                  <wp:posOffset>2394423</wp:posOffset>
                </wp:positionV>
                <wp:extent cx="6700520" cy="0"/>
                <wp:effectExtent l="0" t="0" r="0" b="0"/>
                <wp:wrapNone/>
                <wp:docPr id="137" name="Straight Connector 137"/>
                <wp:cNvGraphicFramePr/>
                <a:graphic xmlns:a="http://schemas.openxmlformats.org/drawingml/2006/main">
                  <a:graphicData uri="http://schemas.microsoft.com/office/word/2010/wordprocessingShape">
                    <wps:wsp>
                      <wps:cNvCnPr/>
                      <wps:spPr>
                        <a:xfrm>
                          <a:off x="0" y="0"/>
                          <a:ext cx="6700520" cy="0"/>
                        </a:xfrm>
                        <a:prstGeom prst="line">
                          <a:avLst/>
                        </a:prstGeom>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9E77E9A" id="Straight Connector 137" o:spid="_x0000_s1026" style="position:absolute;z-index:252095488;visibility:visible;mso-wrap-style:square;mso-wrap-distance-left:9pt;mso-wrap-distance-top:0;mso-wrap-distance-right:9pt;mso-wrap-distance-bottom:0;mso-position-horizontal:absolute;mso-position-horizontal-relative:text;mso-position-vertical:absolute;mso-position-vertical-relative:text" from="-10.7pt,188.55pt" to="516.9pt,18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" strokecolor="black [3200]" strokeweight=".5pt">
                <v:stroke joinstyle="miter"/>
              </v:line>
            </w:pict>
          </mc:Fallback>
        </mc:AlternateContent>
      </w:r>
      <w:r w:rsidRPr="002B5730">
        <w:rPr>
          <w:noProof/>
          <w:color w:val="000000" w:themeColor="text1"/>
        </w:rPr>
        <mc:AlternateContent>
          <mc:Choice Requires="wps">
            <w:drawing>
              <wp:anchor distT="45720" distB="45720" distL="114300" distR="114300" simplePos="0" relativeHeight="252094464" behindDoc="0" locked="0" layoutInCell="1" allowOverlap="1" wp14:anchorId="46B1317E" wp14:editId="58465F43">
                <wp:simplePos x="0" y="0"/>
                <wp:positionH relativeFrom="margin">
                  <wp:align>center</wp:align>
                </wp:positionH>
                <wp:positionV relativeFrom="paragraph">
                  <wp:posOffset>617220</wp:posOffset>
                </wp:positionV>
                <wp:extent cx="6942455" cy="2466975"/>
                <wp:effectExtent l="0" t="0" r="0" b="0"/>
                <wp:wrapSquare wrapText="bothSides"/>
                <wp:docPr id="1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42455" cy="2466975"/>
                        </a:xfrm>
                        <a:prstGeom prst="rect">
                          <a:avLst/>
                        </a:prstGeom>
                        <a:noFill/>
                        <a:ln w="9525">
                          <a:noFill/>
                          <a:miter lim="800000"/>
                          <a:headEnd/>
                          <a:tailEnd/>
                        </a:ln>
                      </wps:spPr>
                      <wps:txbx>
                        <w:txbxContent>
                          <w:p w14:paraId="10CC66B5" w14:textId="77777777" w:rsidR="003B6E86" w:rsidRPr="00E23B7C" w:rsidRDefault="003B6E86" w:rsidP="00040724">
                            <w:pPr>
                              <w:spacing w:after="0"/>
                              <w:jc w:val="center"/>
                              <w:rPr>
                                <w:b/>
                                <w:bCs/>
                                <w:color w:val="404040" w:themeColor="text1" w:themeTint="BF"/>
                                <w:sz w:val="72"/>
                                <w:szCs w:val="72"/>
                              </w:rPr>
                            </w:pPr>
                            <w:r w:rsidRPr="00E23B7C">
                              <w:rPr>
                                <w:b/>
                                <w:bCs/>
                                <w:color w:val="404040" w:themeColor="text1" w:themeTint="BF"/>
                                <w:sz w:val="72"/>
                                <w:szCs w:val="72"/>
                              </w:rPr>
                              <w:t>GLOBAL VINYL ESTER</w:t>
                            </w:r>
                          </w:p>
                          <w:p w14:paraId="0C8CFAEF" w14:textId="77777777" w:rsidR="003B6E86" w:rsidRPr="00E23B7C" w:rsidRDefault="003B6E86" w:rsidP="00040724">
                            <w:pPr>
                              <w:spacing w:after="0"/>
                              <w:jc w:val="center"/>
                              <w:rPr>
                                <w:b/>
                                <w:bCs/>
                                <w:color w:val="404040" w:themeColor="text1" w:themeTint="BF"/>
                                <w:sz w:val="72"/>
                                <w:szCs w:val="72"/>
                              </w:rPr>
                            </w:pPr>
                            <w:r w:rsidRPr="00E23B7C">
                              <w:rPr>
                                <w:b/>
                                <w:bCs/>
                                <w:color w:val="404040" w:themeColor="text1" w:themeTint="BF"/>
                                <w:sz w:val="72"/>
                                <w:szCs w:val="72"/>
                              </w:rPr>
                              <w:t>RESIN MARKET</w:t>
                            </w:r>
                          </w:p>
                          <w:p w14:paraId="178359C0" w14:textId="77777777" w:rsidR="003B6E86" w:rsidRPr="00E23B7C" w:rsidRDefault="003B6E86" w:rsidP="00040724">
                            <w:pPr>
                              <w:spacing w:after="0"/>
                              <w:jc w:val="center"/>
                              <w:rPr>
                                <w:b/>
                                <w:bCs/>
                                <w:color w:val="404040" w:themeColor="text1" w:themeTint="BF"/>
                                <w:sz w:val="72"/>
                                <w:szCs w:val="72"/>
                              </w:rPr>
                            </w:pPr>
                            <w:r w:rsidRPr="00E23B7C">
                              <w:rPr>
                                <w:b/>
                                <w:bCs/>
                                <w:color w:val="404040" w:themeColor="text1" w:themeTint="BF"/>
                                <w:sz w:val="72"/>
                                <w:szCs w:val="72"/>
                              </w:rPr>
                              <w:t>FORECAST &amp; OPPORTUNITIES, 2030</w:t>
                            </w:r>
                          </w:p>
                          <w:p w14:paraId="6EC40F98" w14:textId="1C5CE75F" w:rsidR="00932517" w:rsidRPr="00E23B7C" w:rsidRDefault="00932517" w:rsidP="00040724">
                            <w:pPr>
                              <w:spacing w:after="0"/>
                              <w:jc w:val="center"/>
                              <w:rPr>
                                <w:color w:val="404040" w:themeColor="text1" w:themeTint="BF"/>
                                <w:sz w:val="28"/>
                                <w:szCs w:val="2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6B1317E" id="_x0000_t202" coordsize="21600,21600" o:spt="202" path="m,l,21600r21600,l21600,xe">
                <v:stroke joinstyle="miter"/>
                <v:path gradientshapeok="t" o:connecttype="rect"/>
              </v:shapetype>
              <v:shape id="Text Box 2" o:spid="_x0000_s1026" type="#_x0000_t202" style="position:absolute;left:0;text-align:left;margin-left:0;margin-top:48.6pt;width:546.65pt;height:194.25pt;z-index:25209446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" filled="f" stroked="f">
                <v:textbox>
                  <w:txbxContent>
                    <w:p w14:paraId="10CC66B5" w14:textId="77777777" w:rsidR="003B6E86" w:rsidRPr="00E23B7C" w:rsidRDefault="003B6E86" w:rsidP="00040724">
                      <w:pPr>
                        <w:spacing w:after="0"/>
                        <w:jc w:val="center"/>
                        <w:rPr>
                          <w:b/>
                          <w:bCs/>
                          <w:color w:val="404040" w:themeColor="text1" w:themeTint="BF"/>
                          <w:sz w:val="72"/>
                          <w:szCs w:val="72"/>
                        </w:rPr>
                      </w:pPr>
                      <w:r w:rsidRPr="00E23B7C">
                        <w:rPr>
                          <w:b/>
                          <w:bCs/>
                          <w:color w:val="404040" w:themeColor="text1" w:themeTint="BF"/>
                          <w:sz w:val="72"/>
                          <w:szCs w:val="72"/>
                        </w:rPr>
                        <w:t>GLOBAL VINYL ESTER</w:t>
                      </w:r>
                    </w:p>
                    <w:p w14:paraId="0C8CFAEF" w14:textId="77777777" w:rsidR="003B6E86" w:rsidRPr="00E23B7C" w:rsidRDefault="003B6E86" w:rsidP="00040724">
                      <w:pPr>
                        <w:spacing w:after="0"/>
                        <w:jc w:val="center"/>
                        <w:rPr>
                          <w:b/>
                          <w:bCs/>
                          <w:color w:val="404040" w:themeColor="text1" w:themeTint="BF"/>
                          <w:sz w:val="72"/>
                          <w:szCs w:val="72"/>
                        </w:rPr>
                      </w:pPr>
                      <w:r w:rsidRPr="00E23B7C">
                        <w:rPr>
                          <w:b/>
                          <w:bCs/>
                          <w:color w:val="404040" w:themeColor="text1" w:themeTint="BF"/>
                          <w:sz w:val="72"/>
                          <w:szCs w:val="72"/>
                        </w:rPr>
                        <w:t>RESIN MARKET</w:t>
                      </w:r>
                    </w:p>
                    <w:p w14:paraId="178359C0" w14:textId="77777777" w:rsidR="003B6E86" w:rsidRPr="00E23B7C" w:rsidRDefault="003B6E86" w:rsidP="00040724">
                      <w:pPr>
                        <w:spacing w:after="0"/>
                        <w:jc w:val="center"/>
                        <w:rPr>
                          <w:b/>
                          <w:bCs/>
                          <w:color w:val="404040" w:themeColor="text1" w:themeTint="BF"/>
                          <w:sz w:val="72"/>
                          <w:szCs w:val="72"/>
                        </w:rPr>
                      </w:pPr>
                      <w:r w:rsidRPr="00E23B7C">
                        <w:rPr>
                          <w:b/>
                          <w:bCs/>
                          <w:color w:val="404040" w:themeColor="text1" w:themeTint="BF"/>
                          <w:sz w:val="72"/>
                          <w:szCs w:val="72"/>
                        </w:rPr>
                        <w:t>FORECAST &amp; OPPORTUNITIES, 2030</w:t>
                      </w:r>
                    </w:p>
                    <w:p w14:paraId="6EC40F98" w14:textId="1C5CE75F" w:rsidR="00932517" w:rsidRPr="00E23B7C" w:rsidRDefault="00932517" w:rsidP="00040724">
                      <w:pPr>
                        <w:spacing w:after="0"/>
                        <w:jc w:val="center"/>
                        <w:rPr>
                          <w:color w:val="404040" w:themeColor="text1" w:themeTint="BF"/>
                          <w:sz w:val="28"/>
                          <w:szCs w:val="28"/>
                        </w:rPr>
                      </w:pPr>
                    </w:p>
                  </w:txbxContent>
                </v:textbox>
                <w10:wrap type="square" anchorx="margin"/>
              </v:shape>
            </w:pict>
          </mc:Fallback>
        </mc:AlternateContent>
      </w:r>
    </w:p>
    <w:p w14:paraId="65F776EC" w14:textId="18A12FB5" w:rsidR="00932517" w:rsidRPr="002B5730" w:rsidRDefault="00932517" w:rsidP="00522867">
      <w:pPr>
        <w:pStyle w:val="BodyText"/>
        <w:jc w:val="center"/>
        <w:rPr>
          <w:b/>
          <w:color w:val="000000" w:themeColor="text1"/>
          <w:sz w:val="40"/>
          <w:szCs w:val="40"/>
        </w:rPr>
      </w:pPr>
    </w:p>
    <w:p w14:paraId="73BB2636" w14:textId="7B3AC4EA" w:rsidR="00932517" w:rsidRPr="002B5730" w:rsidRDefault="003C6DF1" w:rsidP="00522867">
      <w:pPr>
        <w:pStyle w:val="BodyText"/>
        <w:jc w:val="center"/>
        <w:rPr>
          <w:b/>
          <w:color w:val="000000" w:themeColor="text1"/>
          <w:sz w:val="40"/>
          <w:szCs w:val="40"/>
        </w:rPr>
      </w:pPr>
      <w:r>
        <w:rPr>
          <w:noProof/>
        </w:rPr>
        <w:drawing>
          <wp:anchor distT="0" distB="0" distL="114300" distR="114300" simplePos="0" relativeHeight="252237824" behindDoc="0" locked="0" layoutInCell="1" allowOverlap="1" wp14:anchorId="71BE3CB2" wp14:editId="4CE60BA7">
            <wp:simplePos x="0" y="0"/>
            <wp:positionH relativeFrom="margin">
              <wp:align>right</wp:align>
            </wp:positionH>
            <wp:positionV relativeFrom="paragraph">
              <wp:posOffset>42604</wp:posOffset>
            </wp:positionV>
            <wp:extent cx="2365840" cy="733646"/>
            <wp:effectExtent l="0" t="0" r="0" b="9525"/>
            <wp:wrapNone/>
            <wp:docPr id="2058" name="Picture 20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 name="Picture 2058" descr="Text&#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365840" cy="73364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704DC">
        <w:rPr>
          <w:b/>
          <w:noProof/>
          <w:color w:val="000000" w:themeColor="text1"/>
          <w:sz w:val="40"/>
          <w:szCs w:val="40"/>
        </w:rPr>
        <w:drawing>
          <wp:inline distT="0" distB="0" distL="0" distR="0" wp14:anchorId="0B3C763D" wp14:editId="0D411FCA">
            <wp:extent cx="446405" cy="138430"/>
            <wp:effectExtent l="0" t="0" r="0" b="0"/>
            <wp:docPr id="2051" name="Picture 2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46405" cy="138430"/>
                    </a:xfrm>
                    <a:prstGeom prst="rect">
                      <a:avLst/>
                    </a:prstGeom>
                    <a:noFill/>
                    <a:ln>
                      <a:noFill/>
                    </a:ln>
                  </pic:spPr>
                </pic:pic>
              </a:graphicData>
            </a:graphic>
          </wp:inline>
        </w:drawing>
      </w:r>
      <w:r w:rsidR="00B02DE3" w:rsidRPr="002B5730">
        <w:rPr>
          <w:b/>
          <w:noProof/>
          <w:color w:val="000000" w:themeColor="text1"/>
          <w:sz w:val="40"/>
          <w:szCs w:val="40"/>
          <w:lang w:val="en-IN"/>
        </w:rPr>
        <mc:AlternateContent>
          <mc:Choice Requires="wps">
            <w:drawing>
              <wp:anchor distT="0" distB="0" distL="114300" distR="114300" simplePos="0" relativeHeight="252101632" behindDoc="0" locked="0" layoutInCell="1" allowOverlap="1" wp14:anchorId="5115BCC2" wp14:editId="1740B16F">
                <wp:simplePos x="0" y="0"/>
                <wp:positionH relativeFrom="column">
                  <wp:posOffset>-21590</wp:posOffset>
                </wp:positionH>
                <wp:positionV relativeFrom="paragraph">
                  <wp:posOffset>317500</wp:posOffset>
                </wp:positionV>
                <wp:extent cx="3119120" cy="245745"/>
                <wp:effectExtent l="0" t="0" r="0" b="0"/>
                <wp:wrapNone/>
                <wp:docPr id="141" name="TextBox 12"/>
                <wp:cNvGraphicFramePr/>
                <a:graphic xmlns:a="http://schemas.openxmlformats.org/drawingml/2006/main">
                  <a:graphicData uri="http://schemas.microsoft.com/office/word/2010/wordprocessingShape">
                    <wps:wsp>
                      <wps:cNvSpPr txBox="1"/>
                      <wps:spPr>
                        <a:xfrm>
                          <a:off x="0" y="0"/>
                          <a:ext cx="3119120" cy="245745"/>
                        </a:xfrm>
                        <a:prstGeom prst="rect">
                          <a:avLst/>
                        </a:prstGeom>
                        <a:noFill/>
                      </wps:spPr>
                      <wps:txbx>
                        <w:txbxContent>
                          <w:p w14:paraId="019D42F6" w14:textId="635A0C30" w:rsidR="00CB0FBC" w:rsidRPr="00B02DE3" w:rsidRDefault="00CB0FBC" w:rsidP="00CB0FBC">
                            <w:pPr>
                              <w:rPr>
                                <w:rFonts w:ascii="Arial" w:eastAsia="Verdana" w:hAnsi="Arial" w:cs="Arial"/>
                                <w:b/>
                                <w:bCs/>
                                <w:color w:val="404040" w:themeColor="text1" w:themeTint="BF"/>
                                <w:spacing w:val="60"/>
                                <w:kern w:val="24"/>
                                <w:sz w:val="20"/>
                                <w:szCs w:val="20"/>
                              </w:rPr>
                            </w:pPr>
                            <w:r w:rsidRPr="00B02DE3">
                              <w:rPr>
                                <w:rFonts w:ascii="Arial" w:eastAsia="Verdana" w:hAnsi="Arial" w:cs="Arial"/>
                                <w:b/>
                                <w:bCs/>
                                <w:color w:val="404040" w:themeColor="text1" w:themeTint="BF"/>
                                <w:spacing w:val="60"/>
                                <w:kern w:val="24"/>
                                <w:sz w:val="20"/>
                                <w:szCs w:val="20"/>
                              </w:rPr>
                              <w:t xml:space="preserve">PUBLISHED: </w:t>
                            </w:r>
                            <w:r w:rsidR="0060300B" w:rsidRPr="00B02DE3">
                              <w:rPr>
                                <w:rFonts w:ascii="Arial" w:eastAsia="Verdana" w:hAnsi="Arial" w:cs="Arial"/>
                                <w:b/>
                                <w:bCs/>
                                <w:color w:val="404040" w:themeColor="text1" w:themeTint="BF"/>
                                <w:spacing w:val="60"/>
                                <w:kern w:val="24"/>
                                <w:sz w:val="20"/>
                                <w:szCs w:val="20"/>
                              </w:rPr>
                              <w:t>September</w:t>
                            </w:r>
                            <w:r w:rsidR="00A05C8F" w:rsidRPr="00B02DE3">
                              <w:rPr>
                                <w:rFonts w:ascii="Arial" w:eastAsia="Verdana" w:hAnsi="Arial" w:cs="Arial"/>
                                <w:b/>
                                <w:bCs/>
                                <w:color w:val="404040" w:themeColor="text1" w:themeTint="BF"/>
                                <w:spacing w:val="60"/>
                                <w:kern w:val="24"/>
                                <w:sz w:val="20"/>
                                <w:szCs w:val="20"/>
                              </w:rPr>
                              <w:t xml:space="preserve"> 2021</w:t>
                            </w:r>
                          </w:p>
                        </w:txbxContent>
                      </wps:txbx>
                      <wps:bodyPr wrap="square" rtlCol="0">
                        <a:spAutoFit/>
                      </wps:bodyPr>
                    </wps:wsp>
                  </a:graphicData>
                </a:graphic>
              </wp:anchor>
            </w:drawing>
          </mc:Choice>
          <mc:Fallback>
            <w:pict>
              <v:shape w14:anchorId="5115BCC2" id="TextBox 12" o:spid="_x0000_s1027" type="#_x0000_t202" style="position:absolute;left:0;text-align:left;margin-left:-1.7pt;margin-top:25pt;width:245.6pt;height:19.35pt;z-index:252101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" filled="f" stroked="f">
                <v:textbox style="mso-fit-shape-to-text:t">
                  <w:txbxContent>
                    <w:p w14:paraId="019D42F6" w14:textId="635A0C30" w:rsidR="00CB0FBC" w:rsidRPr="00B02DE3" w:rsidRDefault="00CB0FBC" w:rsidP="00CB0FBC">
                      <w:pPr>
                        <w:rPr>
                          <w:rFonts w:ascii="Arial" w:eastAsia="Verdana" w:hAnsi="Arial" w:cs="Arial"/>
                          <w:b/>
                          <w:bCs/>
                          <w:color w:val="404040" w:themeColor="text1" w:themeTint="BF"/>
                          <w:spacing w:val="60"/>
                          <w:kern w:val="24"/>
                          <w:sz w:val="20"/>
                          <w:szCs w:val="20"/>
                        </w:rPr>
                      </w:pPr>
                      <w:r w:rsidRPr="00B02DE3">
                        <w:rPr>
                          <w:rFonts w:ascii="Arial" w:eastAsia="Verdana" w:hAnsi="Arial" w:cs="Arial"/>
                          <w:b/>
                          <w:bCs/>
                          <w:color w:val="404040" w:themeColor="text1" w:themeTint="BF"/>
                          <w:spacing w:val="60"/>
                          <w:kern w:val="24"/>
                          <w:sz w:val="20"/>
                          <w:szCs w:val="20"/>
                        </w:rPr>
                        <w:t xml:space="preserve">PUBLISHED: </w:t>
                      </w:r>
                      <w:r w:rsidR="0060300B" w:rsidRPr="00B02DE3">
                        <w:rPr>
                          <w:rFonts w:ascii="Arial" w:eastAsia="Verdana" w:hAnsi="Arial" w:cs="Arial"/>
                          <w:b/>
                          <w:bCs/>
                          <w:color w:val="404040" w:themeColor="text1" w:themeTint="BF"/>
                          <w:spacing w:val="60"/>
                          <w:kern w:val="24"/>
                          <w:sz w:val="20"/>
                          <w:szCs w:val="20"/>
                        </w:rPr>
                        <w:t>September</w:t>
                      </w:r>
                      <w:r w:rsidR="00A05C8F" w:rsidRPr="00B02DE3">
                        <w:rPr>
                          <w:rFonts w:ascii="Arial" w:eastAsia="Verdana" w:hAnsi="Arial" w:cs="Arial"/>
                          <w:b/>
                          <w:bCs/>
                          <w:color w:val="404040" w:themeColor="text1" w:themeTint="BF"/>
                          <w:spacing w:val="60"/>
                          <w:kern w:val="24"/>
                          <w:sz w:val="20"/>
                          <w:szCs w:val="20"/>
                        </w:rPr>
                        <w:t xml:space="preserve"> 2021</w:t>
                      </w:r>
                    </w:p>
                  </w:txbxContent>
                </v:textbox>
              </v:shape>
            </w:pict>
          </mc:Fallback>
        </mc:AlternateContent>
      </w:r>
    </w:p>
    <w:p w14:paraId="75BD20ED" w14:textId="0D7E631E" w:rsidR="00932517" w:rsidRPr="002B5730" w:rsidRDefault="00B02DE3" w:rsidP="00522867">
      <w:pPr>
        <w:pStyle w:val="BodyText"/>
        <w:jc w:val="center"/>
        <w:rPr>
          <w:b/>
          <w:color w:val="000000" w:themeColor="text1"/>
          <w:sz w:val="40"/>
          <w:szCs w:val="40"/>
        </w:rPr>
      </w:pPr>
      <w:r w:rsidRPr="002B5730">
        <w:rPr>
          <w:b/>
          <w:noProof/>
          <w:color w:val="000000" w:themeColor="text1"/>
          <w:sz w:val="40"/>
          <w:szCs w:val="40"/>
          <w:lang w:val="en-IN"/>
        </w:rPr>
        <mc:AlternateContent>
          <mc:Choice Requires="wps">
            <w:drawing>
              <wp:anchor distT="0" distB="0" distL="114300" distR="114300" simplePos="0" relativeHeight="252099584" behindDoc="0" locked="0" layoutInCell="1" allowOverlap="1" wp14:anchorId="6CEF9C76" wp14:editId="0C0CB601">
                <wp:simplePos x="0" y="0"/>
                <wp:positionH relativeFrom="column">
                  <wp:posOffset>52543</wp:posOffset>
                </wp:positionH>
                <wp:positionV relativeFrom="paragraph">
                  <wp:posOffset>285750</wp:posOffset>
                </wp:positionV>
                <wp:extent cx="3543300" cy="0"/>
                <wp:effectExtent l="0" t="0" r="0" b="0"/>
                <wp:wrapNone/>
                <wp:docPr id="140" name="Straight Connector 1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543300" cy="0"/>
                        </a:xfrm>
                        <a:prstGeom prst="line">
                          <a:avLst/>
                        </a:prstGeom>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B4FF1A8" id="Straight Connector 13" o:spid="_x0000_s1026" style="position:absolute;z-index:252099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15pt,22.5pt" to="283.15pt,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" strokecolor="black [3200]" strokeweight=".5pt">
                <v:stroke joinstyle="miter"/>
                <o:lock v:ext="edit" shapetype="f"/>
              </v:line>
            </w:pict>
          </mc:Fallback>
        </mc:AlternateContent>
      </w:r>
      <w:r w:rsidR="001B02CD" w:rsidRPr="002B5730">
        <w:rPr>
          <w:b/>
          <w:noProof/>
          <w:color w:val="000000" w:themeColor="text1"/>
          <w:sz w:val="40"/>
          <w:szCs w:val="40"/>
          <w:lang w:val="en-IN"/>
        </w:rPr>
        <mc:AlternateContent>
          <mc:Choice Requires="wps">
            <w:drawing>
              <wp:anchor distT="0" distB="0" distL="114300" distR="114300" simplePos="0" relativeHeight="252098560" behindDoc="0" locked="0" layoutInCell="1" allowOverlap="1" wp14:anchorId="4C1CDFE4" wp14:editId="36948B25">
                <wp:simplePos x="0" y="0"/>
                <wp:positionH relativeFrom="column">
                  <wp:posOffset>-40943</wp:posOffset>
                </wp:positionH>
                <wp:positionV relativeFrom="paragraph">
                  <wp:posOffset>285968</wp:posOffset>
                </wp:positionV>
                <wp:extent cx="4492451" cy="246221"/>
                <wp:effectExtent l="0" t="0" r="0" b="0"/>
                <wp:wrapNone/>
                <wp:docPr id="139" name="TextBox 11"/>
                <wp:cNvGraphicFramePr/>
                <a:graphic xmlns:a="http://schemas.openxmlformats.org/drawingml/2006/main">
                  <a:graphicData uri="http://schemas.microsoft.com/office/word/2010/wordprocessingShape">
                    <wps:wsp>
                      <wps:cNvSpPr txBox="1"/>
                      <wps:spPr>
                        <a:xfrm>
                          <a:off x="0" y="0"/>
                          <a:ext cx="4492451" cy="246221"/>
                        </a:xfrm>
                        <a:prstGeom prst="rect">
                          <a:avLst/>
                        </a:prstGeom>
                        <a:noFill/>
                      </wps:spPr>
                      <wps:txbx>
                        <w:txbxContent>
                          <w:p w14:paraId="01C893D7" w14:textId="0097D50A" w:rsidR="001B02CD" w:rsidRPr="00B02DE3" w:rsidRDefault="001B02CD" w:rsidP="001B02CD">
                            <w:pPr>
                              <w:rPr>
                                <w:rFonts w:ascii="Arial" w:eastAsia="Verdana" w:hAnsi="Arial" w:cs="Arial"/>
                                <w:b/>
                                <w:bCs/>
                                <w:color w:val="404040" w:themeColor="text1" w:themeTint="BF"/>
                                <w:spacing w:val="60"/>
                                <w:kern w:val="24"/>
                                <w:sz w:val="18"/>
                                <w:szCs w:val="18"/>
                              </w:rPr>
                            </w:pPr>
                            <w:r w:rsidRPr="00B02DE3">
                              <w:rPr>
                                <w:rFonts w:ascii="Arial" w:eastAsia="Verdana" w:hAnsi="Arial" w:cs="Arial"/>
                                <w:b/>
                                <w:bCs/>
                                <w:color w:val="404040" w:themeColor="text1" w:themeTint="BF"/>
                                <w:spacing w:val="60"/>
                                <w:kern w:val="24"/>
                                <w:sz w:val="18"/>
                                <w:szCs w:val="18"/>
                              </w:rPr>
                              <w:t xml:space="preserve">MARKET </w:t>
                            </w:r>
                            <w:r w:rsidRPr="00B02DE3">
                              <w:rPr>
                                <w:rFonts w:ascii="Arial" w:eastAsia="Verdana" w:hAnsi="Arial" w:cs="Arial"/>
                                <w:b/>
                                <w:bCs/>
                                <w:color w:val="404040" w:themeColor="text1" w:themeTint="BF"/>
                                <w:spacing w:val="60"/>
                                <w:kern w:val="24"/>
                                <w:sz w:val="20"/>
                                <w:szCs w:val="20"/>
                              </w:rPr>
                              <w:t>INTELLIGENCE</w:t>
                            </w:r>
                            <w:r w:rsidRPr="00B02DE3">
                              <w:rPr>
                                <w:rFonts w:ascii="Arial" w:eastAsia="Verdana" w:hAnsi="Arial" w:cs="Arial"/>
                                <w:b/>
                                <w:bCs/>
                                <w:color w:val="404040" w:themeColor="text1" w:themeTint="BF"/>
                                <w:spacing w:val="60"/>
                                <w:kern w:val="24"/>
                                <w:sz w:val="18"/>
                                <w:szCs w:val="18"/>
                              </w:rPr>
                              <w:t>. CONSULTING</w:t>
                            </w:r>
                          </w:p>
                        </w:txbxContent>
                      </wps:txbx>
                      <wps:bodyPr wrap="square" rtlCol="0">
                        <a:spAutoFit/>
                      </wps:bodyPr>
                    </wps:wsp>
                  </a:graphicData>
                </a:graphic>
                <wp14:sizeRelH relativeFrom="margin">
                  <wp14:pctWidth>0</wp14:pctWidth>
                </wp14:sizeRelH>
              </wp:anchor>
            </w:drawing>
          </mc:Choice>
          <mc:Fallback>
            <w:pict>
              <v:shape w14:anchorId="4C1CDFE4" id="TextBox 11" o:spid="_x0000_s1028" type="#_x0000_t202" style="position:absolute;left:0;text-align:left;margin-left:-3.2pt;margin-top:22.5pt;width:353.75pt;height:19.4pt;z-index:2520985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" filled="f" stroked="f">
                <v:textbox style="mso-fit-shape-to-text:t">
                  <w:txbxContent>
                    <w:p w14:paraId="01C893D7" w14:textId="0097D50A" w:rsidR="001B02CD" w:rsidRPr="00B02DE3" w:rsidRDefault="001B02CD" w:rsidP="001B02CD">
                      <w:pPr>
                        <w:rPr>
                          <w:rFonts w:ascii="Arial" w:eastAsia="Verdana" w:hAnsi="Arial" w:cs="Arial"/>
                          <w:b/>
                          <w:bCs/>
                          <w:color w:val="404040" w:themeColor="text1" w:themeTint="BF"/>
                          <w:spacing w:val="60"/>
                          <w:kern w:val="24"/>
                          <w:sz w:val="18"/>
                          <w:szCs w:val="18"/>
                        </w:rPr>
                      </w:pPr>
                      <w:r w:rsidRPr="00B02DE3">
                        <w:rPr>
                          <w:rFonts w:ascii="Arial" w:eastAsia="Verdana" w:hAnsi="Arial" w:cs="Arial"/>
                          <w:b/>
                          <w:bCs/>
                          <w:color w:val="404040" w:themeColor="text1" w:themeTint="BF"/>
                          <w:spacing w:val="60"/>
                          <w:kern w:val="24"/>
                          <w:sz w:val="18"/>
                          <w:szCs w:val="18"/>
                        </w:rPr>
                        <w:t xml:space="preserve">MARKET </w:t>
                      </w:r>
                      <w:r w:rsidRPr="00B02DE3">
                        <w:rPr>
                          <w:rFonts w:ascii="Arial" w:eastAsia="Verdana" w:hAnsi="Arial" w:cs="Arial"/>
                          <w:b/>
                          <w:bCs/>
                          <w:color w:val="404040" w:themeColor="text1" w:themeTint="BF"/>
                          <w:spacing w:val="60"/>
                          <w:kern w:val="24"/>
                          <w:sz w:val="20"/>
                          <w:szCs w:val="20"/>
                        </w:rPr>
                        <w:t>INTELLIGENCE</w:t>
                      </w:r>
                      <w:r w:rsidRPr="00B02DE3">
                        <w:rPr>
                          <w:rFonts w:ascii="Arial" w:eastAsia="Verdana" w:hAnsi="Arial" w:cs="Arial"/>
                          <w:b/>
                          <w:bCs/>
                          <w:color w:val="404040" w:themeColor="text1" w:themeTint="BF"/>
                          <w:spacing w:val="60"/>
                          <w:kern w:val="24"/>
                          <w:sz w:val="18"/>
                          <w:szCs w:val="18"/>
                        </w:rPr>
                        <w:t>. CONSULTING</w:t>
                      </w:r>
                    </w:p>
                  </w:txbxContent>
                </v:textbox>
              </v:shape>
            </w:pict>
          </mc:Fallback>
        </mc:AlternateContent>
      </w:r>
    </w:p>
    <w:p w14:paraId="3F7AFBC3" w14:textId="792D4D19" w:rsidR="009B3664" w:rsidRDefault="009B3664" w:rsidP="00110D4F">
      <w:pPr>
        <w:pStyle w:val="BodyText"/>
        <w:spacing w:line="360" w:lineRule="auto"/>
        <w:rPr>
          <w:rFonts w:ascii="Verdana" w:hAnsi="Verdana"/>
          <w:b/>
          <w:color w:val="000000" w:themeColor="text1"/>
          <w:sz w:val="20"/>
          <w:szCs w:val="20"/>
          <w:lang w:val="en-IN"/>
        </w:rPr>
      </w:pPr>
      <w:bookmarkStart w:id="2" w:name="_Hlk82606546"/>
    </w:p>
    <w:p w14:paraId="59F39E5C" w14:textId="720F0703" w:rsidR="00C75366" w:rsidRDefault="00C75366" w:rsidP="00110D4F">
      <w:pPr>
        <w:pStyle w:val="BodyText"/>
        <w:spacing w:line="360" w:lineRule="auto"/>
        <w:rPr>
          <w:rFonts w:ascii="Verdana" w:hAnsi="Verdana"/>
          <w:b/>
          <w:color w:val="000000" w:themeColor="text1"/>
          <w:sz w:val="20"/>
          <w:szCs w:val="20"/>
          <w:lang w:val="en-IN"/>
        </w:rPr>
      </w:pPr>
    </w:p>
    <w:tbl>
      <w:tblPr>
        <w:tblStyle w:val="TableGrid"/>
        <w:tblW w:w="9592" w:type="dxa"/>
        <w:tblInd w:w="1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5"/>
        <w:gridCol w:w="983"/>
        <w:gridCol w:w="950"/>
        <w:gridCol w:w="10"/>
        <w:gridCol w:w="5958"/>
        <w:gridCol w:w="986"/>
      </w:tblGrid>
      <w:tr w:rsidR="0046512F" w:rsidRPr="002A2D14" w14:paraId="1CFD7AB0" w14:textId="77777777" w:rsidTr="00C64819">
        <w:trPr>
          <w:trHeight w:val="723"/>
        </w:trPr>
        <w:tc>
          <w:tcPr>
            <w:tcW w:w="705" w:type="dxa"/>
            <w:hideMark/>
          </w:tcPr>
          <w:p w14:paraId="4D5799CD" w14:textId="77777777" w:rsidR="0046512F" w:rsidRPr="002A2D14" w:rsidRDefault="0046512F" w:rsidP="0031177D">
            <w:pPr>
              <w:pStyle w:val="BodyText"/>
              <w:jc w:val="center"/>
              <w:rPr>
                <w:b/>
                <w:color w:val="000000" w:themeColor="text1"/>
                <w:sz w:val="20"/>
                <w:szCs w:val="20"/>
                <w:lang w:val="en-IN"/>
              </w:rPr>
            </w:pPr>
            <w:r w:rsidRPr="002A2D14">
              <w:rPr>
                <w:b/>
                <w:color w:val="000000" w:themeColor="text1"/>
                <w:sz w:val="20"/>
                <w:szCs w:val="20"/>
                <w:lang w:val="en-IN"/>
              </w:rPr>
              <w:t>S. No.</w:t>
            </w:r>
          </w:p>
        </w:tc>
        <w:tc>
          <w:tcPr>
            <w:tcW w:w="7901" w:type="dxa"/>
            <w:gridSpan w:val="4"/>
            <w:hideMark/>
          </w:tcPr>
          <w:p w14:paraId="34B42750" w14:textId="77777777" w:rsidR="0046512F" w:rsidRPr="002A2D14" w:rsidRDefault="0046512F" w:rsidP="0031177D">
            <w:pPr>
              <w:pStyle w:val="BodyText"/>
              <w:jc w:val="center"/>
              <w:rPr>
                <w:b/>
                <w:color w:val="000000" w:themeColor="text1"/>
                <w:sz w:val="20"/>
                <w:szCs w:val="20"/>
                <w:lang w:val="en-IN"/>
              </w:rPr>
            </w:pPr>
            <w:r w:rsidRPr="002A2D14">
              <w:rPr>
                <w:b/>
                <w:color w:val="000000" w:themeColor="text1"/>
                <w:sz w:val="20"/>
                <w:szCs w:val="20"/>
                <w:lang w:val="en-IN"/>
              </w:rPr>
              <w:t>Contents</w:t>
            </w:r>
          </w:p>
        </w:tc>
        <w:tc>
          <w:tcPr>
            <w:tcW w:w="986" w:type="dxa"/>
            <w:hideMark/>
          </w:tcPr>
          <w:p w14:paraId="7E54F9BB" w14:textId="77777777" w:rsidR="0046512F" w:rsidRPr="002A2D14" w:rsidRDefault="0046512F" w:rsidP="0031177D">
            <w:pPr>
              <w:pStyle w:val="BodyText"/>
              <w:jc w:val="center"/>
              <w:rPr>
                <w:b/>
                <w:color w:val="000000" w:themeColor="text1"/>
                <w:sz w:val="20"/>
                <w:szCs w:val="20"/>
                <w:lang w:val="en-IN"/>
              </w:rPr>
            </w:pPr>
            <w:r w:rsidRPr="002A2D14">
              <w:rPr>
                <w:b/>
                <w:color w:val="000000" w:themeColor="text1"/>
                <w:sz w:val="20"/>
                <w:szCs w:val="20"/>
                <w:lang w:val="en-IN"/>
              </w:rPr>
              <w:t>Page No.</w:t>
            </w:r>
          </w:p>
        </w:tc>
      </w:tr>
      <w:tr w:rsidR="0046512F" w:rsidRPr="002A2D14" w14:paraId="61382F42" w14:textId="77777777" w:rsidTr="00C64819">
        <w:trPr>
          <w:trHeight w:val="351"/>
        </w:trPr>
        <w:tc>
          <w:tcPr>
            <w:tcW w:w="705" w:type="dxa"/>
            <w:hideMark/>
          </w:tcPr>
          <w:p w14:paraId="4358803D" w14:textId="77777777" w:rsidR="0046512F" w:rsidRPr="002A2D14" w:rsidRDefault="0046512F" w:rsidP="0031177D">
            <w:pPr>
              <w:pStyle w:val="BodyText"/>
              <w:jc w:val="center"/>
              <w:rPr>
                <w:b/>
                <w:color w:val="000000" w:themeColor="text1"/>
                <w:sz w:val="20"/>
                <w:szCs w:val="20"/>
                <w:lang w:val="en-IN"/>
              </w:rPr>
            </w:pPr>
            <w:r w:rsidRPr="002A2D14">
              <w:rPr>
                <w:b/>
                <w:color w:val="000000" w:themeColor="text1"/>
                <w:sz w:val="20"/>
                <w:szCs w:val="20"/>
                <w:lang w:val="en-IN"/>
              </w:rPr>
              <w:t>1.</w:t>
            </w:r>
          </w:p>
        </w:tc>
        <w:tc>
          <w:tcPr>
            <w:tcW w:w="7901" w:type="dxa"/>
            <w:gridSpan w:val="4"/>
            <w:hideMark/>
          </w:tcPr>
          <w:p w14:paraId="353C76E2" w14:textId="77777777" w:rsidR="0046512F" w:rsidRPr="002A2D14" w:rsidRDefault="0046512F" w:rsidP="0031177D">
            <w:pPr>
              <w:pStyle w:val="BodyText"/>
              <w:rPr>
                <w:b/>
                <w:color w:val="000000" w:themeColor="text1"/>
                <w:sz w:val="20"/>
                <w:szCs w:val="20"/>
                <w:lang w:val="en-IN"/>
              </w:rPr>
            </w:pPr>
            <w:r w:rsidRPr="002A2D14">
              <w:rPr>
                <w:b/>
                <w:color w:val="000000" w:themeColor="text1"/>
                <w:sz w:val="20"/>
                <w:szCs w:val="20"/>
                <w:lang w:val="en-IN"/>
              </w:rPr>
              <w:t xml:space="preserve">Executive Summary </w:t>
            </w:r>
          </w:p>
        </w:tc>
        <w:tc>
          <w:tcPr>
            <w:tcW w:w="986" w:type="dxa"/>
            <w:hideMark/>
          </w:tcPr>
          <w:p w14:paraId="6BA983F5" w14:textId="77777777" w:rsidR="0046512F" w:rsidRPr="002A2D14" w:rsidRDefault="0046512F" w:rsidP="0031177D">
            <w:pPr>
              <w:pStyle w:val="BodyText"/>
              <w:jc w:val="center"/>
              <w:rPr>
                <w:b/>
                <w:color w:val="000000" w:themeColor="text1"/>
                <w:sz w:val="20"/>
                <w:szCs w:val="20"/>
                <w:lang w:val="en-IN"/>
              </w:rPr>
            </w:pPr>
            <w:r>
              <w:rPr>
                <w:b/>
                <w:color w:val="000000" w:themeColor="text1"/>
                <w:sz w:val="20"/>
                <w:szCs w:val="20"/>
                <w:lang w:val="en-IN"/>
              </w:rPr>
              <w:t>5</w:t>
            </w:r>
          </w:p>
        </w:tc>
      </w:tr>
      <w:tr w:rsidR="0046512F" w:rsidRPr="002A2D14" w14:paraId="15390674" w14:textId="77777777" w:rsidTr="00C64819">
        <w:trPr>
          <w:trHeight w:val="351"/>
        </w:trPr>
        <w:tc>
          <w:tcPr>
            <w:tcW w:w="705" w:type="dxa"/>
          </w:tcPr>
          <w:p w14:paraId="4379EE7D" w14:textId="77777777" w:rsidR="0046512F" w:rsidRPr="002A2D14" w:rsidRDefault="0046512F" w:rsidP="0031177D">
            <w:pPr>
              <w:pStyle w:val="BodyText"/>
              <w:jc w:val="center"/>
              <w:rPr>
                <w:b/>
                <w:color w:val="000000" w:themeColor="text1"/>
                <w:sz w:val="20"/>
                <w:szCs w:val="20"/>
                <w:lang w:val="en-IN"/>
              </w:rPr>
            </w:pPr>
          </w:p>
        </w:tc>
        <w:tc>
          <w:tcPr>
            <w:tcW w:w="983" w:type="dxa"/>
            <w:hideMark/>
          </w:tcPr>
          <w:p w14:paraId="37BF0063" w14:textId="77777777" w:rsidR="0046512F" w:rsidRPr="002A2D14" w:rsidRDefault="0046512F" w:rsidP="0031177D">
            <w:pPr>
              <w:pStyle w:val="BodyText"/>
              <w:jc w:val="center"/>
              <w:rPr>
                <w:bCs/>
                <w:color w:val="000000" w:themeColor="text1"/>
                <w:sz w:val="20"/>
                <w:szCs w:val="20"/>
                <w:lang w:val="en-IN"/>
              </w:rPr>
            </w:pPr>
            <w:r w:rsidRPr="002A2D14">
              <w:rPr>
                <w:bCs/>
                <w:color w:val="000000" w:themeColor="text1"/>
                <w:sz w:val="20"/>
                <w:szCs w:val="20"/>
                <w:lang w:val="en-IN"/>
              </w:rPr>
              <w:t>1.1</w:t>
            </w:r>
          </w:p>
        </w:tc>
        <w:tc>
          <w:tcPr>
            <w:tcW w:w="6918" w:type="dxa"/>
            <w:gridSpan w:val="3"/>
            <w:vAlign w:val="center"/>
            <w:hideMark/>
          </w:tcPr>
          <w:p w14:paraId="357E9AAD"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Overview of the Company</w:t>
            </w:r>
          </w:p>
        </w:tc>
        <w:tc>
          <w:tcPr>
            <w:tcW w:w="986" w:type="dxa"/>
          </w:tcPr>
          <w:p w14:paraId="5500A7FA" w14:textId="77777777" w:rsidR="0046512F" w:rsidRPr="002A2D14" w:rsidRDefault="0046512F" w:rsidP="0031177D">
            <w:pPr>
              <w:pStyle w:val="BodyText"/>
              <w:jc w:val="center"/>
              <w:rPr>
                <w:bCs/>
                <w:color w:val="000000" w:themeColor="text1"/>
                <w:sz w:val="20"/>
                <w:szCs w:val="20"/>
                <w:lang w:val="en-IN"/>
              </w:rPr>
            </w:pPr>
          </w:p>
        </w:tc>
      </w:tr>
      <w:tr w:rsidR="0046512F" w:rsidRPr="002A2D14" w14:paraId="0B50AF11" w14:textId="77777777" w:rsidTr="00C64819">
        <w:trPr>
          <w:trHeight w:val="351"/>
        </w:trPr>
        <w:tc>
          <w:tcPr>
            <w:tcW w:w="705" w:type="dxa"/>
          </w:tcPr>
          <w:p w14:paraId="47B94171" w14:textId="77777777" w:rsidR="0046512F" w:rsidRPr="002A2D14" w:rsidRDefault="0046512F" w:rsidP="0031177D">
            <w:pPr>
              <w:pStyle w:val="BodyText"/>
              <w:jc w:val="center"/>
              <w:rPr>
                <w:b/>
                <w:color w:val="000000" w:themeColor="text1"/>
                <w:sz w:val="20"/>
                <w:szCs w:val="20"/>
                <w:lang w:val="en-IN"/>
              </w:rPr>
            </w:pPr>
          </w:p>
        </w:tc>
        <w:tc>
          <w:tcPr>
            <w:tcW w:w="983" w:type="dxa"/>
            <w:hideMark/>
          </w:tcPr>
          <w:p w14:paraId="291079D3" w14:textId="77777777" w:rsidR="0046512F" w:rsidRPr="002A2D14" w:rsidRDefault="0046512F" w:rsidP="0031177D">
            <w:pPr>
              <w:pStyle w:val="BodyText"/>
              <w:jc w:val="center"/>
              <w:rPr>
                <w:bCs/>
                <w:color w:val="000000" w:themeColor="text1"/>
                <w:sz w:val="20"/>
                <w:szCs w:val="20"/>
                <w:lang w:val="en-IN"/>
              </w:rPr>
            </w:pPr>
            <w:r w:rsidRPr="002A2D14">
              <w:rPr>
                <w:bCs/>
                <w:color w:val="000000" w:themeColor="text1"/>
                <w:sz w:val="20"/>
                <w:szCs w:val="20"/>
                <w:lang w:val="en-IN"/>
              </w:rPr>
              <w:t xml:space="preserve">1.2 </w:t>
            </w:r>
          </w:p>
        </w:tc>
        <w:tc>
          <w:tcPr>
            <w:tcW w:w="6918" w:type="dxa"/>
            <w:gridSpan w:val="3"/>
            <w:vAlign w:val="center"/>
            <w:hideMark/>
          </w:tcPr>
          <w:p w14:paraId="781E4B19"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Brief Profile of Board of Directors</w:t>
            </w:r>
          </w:p>
        </w:tc>
        <w:tc>
          <w:tcPr>
            <w:tcW w:w="986" w:type="dxa"/>
          </w:tcPr>
          <w:p w14:paraId="3D33E7CE" w14:textId="77777777" w:rsidR="0046512F" w:rsidRPr="002A2D14" w:rsidRDefault="0046512F" w:rsidP="0031177D">
            <w:pPr>
              <w:pStyle w:val="BodyText"/>
              <w:jc w:val="center"/>
              <w:rPr>
                <w:bCs/>
                <w:color w:val="000000" w:themeColor="text1"/>
                <w:sz w:val="20"/>
                <w:szCs w:val="20"/>
                <w:lang w:val="en-IN"/>
              </w:rPr>
            </w:pPr>
          </w:p>
        </w:tc>
      </w:tr>
      <w:tr w:rsidR="0046512F" w:rsidRPr="002A2D14" w14:paraId="388441F2" w14:textId="77777777" w:rsidTr="00C64819">
        <w:trPr>
          <w:trHeight w:val="351"/>
        </w:trPr>
        <w:tc>
          <w:tcPr>
            <w:tcW w:w="705" w:type="dxa"/>
          </w:tcPr>
          <w:p w14:paraId="3158E1DD" w14:textId="77777777" w:rsidR="0046512F" w:rsidRPr="002A2D14" w:rsidRDefault="0046512F" w:rsidP="0031177D">
            <w:pPr>
              <w:pStyle w:val="BodyText"/>
              <w:jc w:val="center"/>
              <w:rPr>
                <w:b/>
                <w:color w:val="000000" w:themeColor="text1"/>
                <w:sz w:val="20"/>
                <w:szCs w:val="20"/>
                <w:lang w:val="en-IN"/>
              </w:rPr>
            </w:pPr>
          </w:p>
        </w:tc>
        <w:tc>
          <w:tcPr>
            <w:tcW w:w="983" w:type="dxa"/>
            <w:hideMark/>
          </w:tcPr>
          <w:p w14:paraId="39DDA816" w14:textId="77777777" w:rsidR="0046512F" w:rsidRPr="002A2D14" w:rsidRDefault="0046512F" w:rsidP="0031177D">
            <w:pPr>
              <w:pStyle w:val="BodyText"/>
              <w:jc w:val="center"/>
              <w:rPr>
                <w:bCs/>
                <w:color w:val="000000" w:themeColor="text1"/>
                <w:sz w:val="20"/>
                <w:szCs w:val="20"/>
                <w:lang w:val="en-IN"/>
              </w:rPr>
            </w:pPr>
            <w:r w:rsidRPr="002A2D14">
              <w:rPr>
                <w:bCs/>
                <w:color w:val="000000" w:themeColor="text1"/>
                <w:sz w:val="20"/>
                <w:szCs w:val="20"/>
                <w:lang w:val="en-IN"/>
              </w:rPr>
              <w:t>1.3</w:t>
            </w:r>
          </w:p>
        </w:tc>
        <w:tc>
          <w:tcPr>
            <w:tcW w:w="6918" w:type="dxa"/>
            <w:gridSpan w:val="3"/>
            <w:vAlign w:val="center"/>
            <w:hideMark/>
          </w:tcPr>
          <w:p w14:paraId="078634CE"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 xml:space="preserve">Brief Project summary </w:t>
            </w:r>
          </w:p>
        </w:tc>
        <w:tc>
          <w:tcPr>
            <w:tcW w:w="986" w:type="dxa"/>
          </w:tcPr>
          <w:p w14:paraId="42A46A06" w14:textId="77777777" w:rsidR="0046512F" w:rsidRPr="002A2D14" w:rsidRDefault="0046512F" w:rsidP="0031177D">
            <w:pPr>
              <w:pStyle w:val="BodyText"/>
              <w:jc w:val="center"/>
              <w:rPr>
                <w:bCs/>
                <w:color w:val="000000" w:themeColor="text1"/>
                <w:sz w:val="20"/>
                <w:szCs w:val="20"/>
                <w:lang w:val="en-IN"/>
              </w:rPr>
            </w:pPr>
          </w:p>
        </w:tc>
      </w:tr>
      <w:tr w:rsidR="0046512F" w:rsidRPr="002A2D14" w14:paraId="2C487CBB" w14:textId="77777777" w:rsidTr="00C64819">
        <w:trPr>
          <w:trHeight w:val="351"/>
        </w:trPr>
        <w:tc>
          <w:tcPr>
            <w:tcW w:w="705" w:type="dxa"/>
          </w:tcPr>
          <w:p w14:paraId="44E2AB9E" w14:textId="77777777" w:rsidR="0046512F" w:rsidRPr="002A2D14" w:rsidRDefault="0046512F" w:rsidP="0031177D">
            <w:pPr>
              <w:pStyle w:val="BodyText"/>
              <w:jc w:val="center"/>
              <w:rPr>
                <w:b/>
                <w:color w:val="000000" w:themeColor="text1"/>
                <w:sz w:val="20"/>
                <w:szCs w:val="20"/>
                <w:lang w:val="en-IN"/>
              </w:rPr>
            </w:pPr>
          </w:p>
        </w:tc>
        <w:tc>
          <w:tcPr>
            <w:tcW w:w="983" w:type="dxa"/>
            <w:hideMark/>
          </w:tcPr>
          <w:p w14:paraId="46DEA9E9" w14:textId="77777777" w:rsidR="0046512F" w:rsidRPr="002A2D14" w:rsidRDefault="0046512F" w:rsidP="0031177D">
            <w:pPr>
              <w:pStyle w:val="BodyText"/>
              <w:jc w:val="center"/>
              <w:rPr>
                <w:bCs/>
                <w:color w:val="000000" w:themeColor="text1"/>
                <w:sz w:val="20"/>
                <w:szCs w:val="20"/>
                <w:lang w:val="en-IN"/>
              </w:rPr>
            </w:pPr>
            <w:r w:rsidRPr="002A2D14">
              <w:rPr>
                <w:bCs/>
                <w:color w:val="000000" w:themeColor="text1"/>
                <w:sz w:val="20"/>
                <w:szCs w:val="20"/>
                <w:lang w:val="en-IN"/>
              </w:rPr>
              <w:t>1.4.</w:t>
            </w:r>
          </w:p>
        </w:tc>
        <w:tc>
          <w:tcPr>
            <w:tcW w:w="6918" w:type="dxa"/>
            <w:gridSpan w:val="3"/>
            <w:vAlign w:val="center"/>
            <w:hideMark/>
          </w:tcPr>
          <w:p w14:paraId="67291D7E"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Key Highlights of The Project</w:t>
            </w:r>
          </w:p>
        </w:tc>
        <w:tc>
          <w:tcPr>
            <w:tcW w:w="986" w:type="dxa"/>
          </w:tcPr>
          <w:p w14:paraId="2F5D606A" w14:textId="77777777" w:rsidR="0046512F" w:rsidRPr="002A2D14" w:rsidRDefault="0046512F" w:rsidP="0031177D">
            <w:pPr>
              <w:pStyle w:val="BodyText"/>
              <w:jc w:val="center"/>
              <w:rPr>
                <w:bCs/>
                <w:color w:val="000000" w:themeColor="text1"/>
                <w:sz w:val="20"/>
                <w:szCs w:val="20"/>
                <w:lang w:val="en-IN"/>
              </w:rPr>
            </w:pPr>
          </w:p>
        </w:tc>
      </w:tr>
      <w:tr w:rsidR="0046512F" w:rsidRPr="002A2D14" w14:paraId="21039C84" w14:textId="77777777" w:rsidTr="00C64819">
        <w:trPr>
          <w:trHeight w:val="351"/>
        </w:trPr>
        <w:tc>
          <w:tcPr>
            <w:tcW w:w="705" w:type="dxa"/>
            <w:hideMark/>
          </w:tcPr>
          <w:p w14:paraId="73E5CA94" w14:textId="77777777" w:rsidR="0046512F" w:rsidRPr="002A2D14" w:rsidRDefault="0046512F" w:rsidP="0031177D">
            <w:pPr>
              <w:pStyle w:val="BodyText"/>
              <w:jc w:val="center"/>
              <w:rPr>
                <w:b/>
                <w:color w:val="000000" w:themeColor="text1"/>
                <w:sz w:val="20"/>
                <w:szCs w:val="20"/>
                <w:lang w:val="en-IN"/>
              </w:rPr>
            </w:pPr>
            <w:r w:rsidRPr="002A2D14">
              <w:rPr>
                <w:b/>
                <w:color w:val="000000" w:themeColor="text1"/>
                <w:sz w:val="20"/>
                <w:szCs w:val="20"/>
                <w:lang w:val="en-IN"/>
              </w:rPr>
              <w:t xml:space="preserve">2. </w:t>
            </w:r>
          </w:p>
        </w:tc>
        <w:tc>
          <w:tcPr>
            <w:tcW w:w="7901" w:type="dxa"/>
            <w:gridSpan w:val="4"/>
            <w:hideMark/>
          </w:tcPr>
          <w:p w14:paraId="519975E4" w14:textId="77777777" w:rsidR="0046512F" w:rsidRPr="002A2D14" w:rsidRDefault="0046512F" w:rsidP="0031177D">
            <w:pPr>
              <w:pStyle w:val="BodyText"/>
              <w:rPr>
                <w:b/>
                <w:color w:val="000000" w:themeColor="text1"/>
                <w:sz w:val="20"/>
                <w:szCs w:val="20"/>
                <w:lang w:val="en-IN"/>
              </w:rPr>
            </w:pPr>
            <w:r w:rsidRPr="002A2D14">
              <w:rPr>
                <w:b/>
                <w:color w:val="000000" w:themeColor="text1"/>
                <w:sz w:val="20"/>
                <w:szCs w:val="20"/>
                <w:lang w:val="en-IN"/>
              </w:rPr>
              <w:t xml:space="preserve">Product Profile </w:t>
            </w:r>
          </w:p>
        </w:tc>
        <w:tc>
          <w:tcPr>
            <w:tcW w:w="986" w:type="dxa"/>
            <w:hideMark/>
          </w:tcPr>
          <w:p w14:paraId="074C9BDA" w14:textId="77777777" w:rsidR="0046512F" w:rsidRPr="002A2D14" w:rsidRDefault="0046512F" w:rsidP="0031177D">
            <w:pPr>
              <w:pStyle w:val="BodyText"/>
              <w:jc w:val="center"/>
              <w:rPr>
                <w:b/>
                <w:color w:val="000000" w:themeColor="text1"/>
                <w:sz w:val="20"/>
                <w:szCs w:val="20"/>
                <w:lang w:val="en-IN"/>
              </w:rPr>
            </w:pPr>
            <w:r>
              <w:rPr>
                <w:b/>
                <w:color w:val="000000" w:themeColor="text1"/>
                <w:sz w:val="20"/>
                <w:szCs w:val="20"/>
                <w:lang w:val="en-IN"/>
              </w:rPr>
              <w:t>9</w:t>
            </w:r>
          </w:p>
        </w:tc>
      </w:tr>
      <w:tr w:rsidR="0046512F" w:rsidRPr="002A2D14" w14:paraId="4CD4A49F" w14:textId="77777777" w:rsidTr="00C64819">
        <w:trPr>
          <w:trHeight w:val="370"/>
        </w:trPr>
        <w:tc>
          <w:tcPr>
            <w:tcW w:w="705" w:type="dxa"/>
            <w:hideMark/>
          </w:tcPr>
          <w:p w14:paraId="22982EC6" w14:textId="77777777" w:rsidR="0046512F" w:rsidRPr="002A2D14" w:rsidRDefault="0046512F" w:rsidP="0031177D">
            <w:pPr>
              <w:pStyle w:val="BodyText"/>
              <w:jc w:val="center"/>
              <w:rPr>
                <w:b/>
                <w:color w:val="000000" w:themeColor="text1"/>
                <w:sz w:val="20"/>
                <w:szCs w:val="20"/>
                <w:lang w:val="en-IN"/>
              </w:rPr>
            </w:pPr>
            <w:r w:rsidRPr="002A2D14">
              <w:rPr>
                <w:b/>
                <w:color w:val="000000" w:themeColor="text1"/>
                <w:sz w:val="20"/>
                <w:szCs w:val="20"/>
                <w:lang w:val="en-IN"/>
              </w:rPr>
              <w:t xml:space="preserve">3. </w:t>
            </w:r>
          </w:p>
        </w:tc>
        <w:tc>
          <w:tcPr>
            <w:tcW w:w="7901" w:type="dxa"/>
            <w:gridSpan w:val="4"/>
            <w:hideMark/>
          </w:tcPr>
          <w:p w14:paraId="43472BF5" w14:textId="77777777" w:rsidR="0046512F" w:rsidRPr="002A2D14" w:rsidRDefault="0046512F" w:rsidP="0031177D">
            <w:pPr>
              <w:pStyle w:val="BodyText"/>
              <w:rPr>
                <w:b/>
                <w:color w:val="000000" w:themeColor="text1"/>
                <w:sz w:val="20"/>
                <w:szCs w:val="20"/>
                <w:lang w:val="en-IN"/>
              </w:rPr>
            </w:pPr>
            <w:r w:rsidRPr="002A2D14">
              <w:rPr>
                <w:b/>
                <w:color w:val="000000" w:themeColor="text1"/>
                <w:sz w:val="20"/>
                <w:szCs w:val="20"/>
                <w:lang w:val="en-IN"/>
              </w:rPr>
              <w:t>Market Outlook and Relevance of the Project</w:t>
            </w:r>
          </w:p>
        </w:tc>
        <w:tc>
          <w:tcPr>
            <w:tcW w:w="986" w:type="dxa"/>
          </w:tcPr>
          <w:p w14:paraId="1C6E4187" w14:textId="77777777" w:rsidR="0046512F" w:rsidRPr="002A2D14" w:rsidRDefault="0046512F" w:rsidP="0031177D">
            <w:pPr>
              <w:pStyle w:val="BodyText"/>
              <w:jc w:val="center"/>
              <w:rPr>
                <w:b/>
                <w:color w:val="000000" w:themeColor="text1"/>
                <w:sz w:val="20"/>
                <w:szCs w:val="20"/>
                <w:lang w:val="en-IN"/>
              </w:rPr>
            </w:pPr>
          </w:p>
        </w:tc>
      </w:tr>
      <w:tr w:rsidR="0046512F" w:rsidRPr="002A2D14" w14:paraId="6BCE58F0" w14:textId="77777777" w:rsidTr="00C64819">
        <w:trPr>
          <w:trHeight w:val="351"/>
        </w:trPr>
        <w:tc>
          <w:tcPr>
            <w:tcW w:w="705" w:type="dxa"/>
          </w:tcPr>
          <w:p w14:paraId="14BC33AB" w14:textId="77777777" w:rsidR="0046512F" w:rsidRPr="002A2D14" w:rsidRDefault="0046512F" w:rsidP="0031177D">
            <w:pPr>
              <w:pStyle w:val="BodyText"/>
              <w:jc w:val="center"/>
              <w:rPr>
                <w:b/>
                <w:color w:val="000000" w:themeColor="text1"/>
                <w:sz w:val="20"/>
                <w:szCs w:val="20"/>
                <w:lang w:val="en-IN"/>
              </w:rPr>
            </w:pPr>
          </w:p>
        </w:tc>
        <w:tc>
          <w:tcPr>
            <w:tcW w:w="983" w:type="dxa"/>
            <w:hideMark/>
          </w:tcPr>
          <w:p w14:paraId="1316DAAD" w14:textId="77777777" w:rsidR="0046512F" w:rsidRPr="002A2D14" w:rsidRDefault="0046512F" w:rsidP="0031177D">
            <w:pPr>
              <w:pStyle w:val="BodyText"/>
              <w:rPr>
                <w:b/>
                <w:color w:val="000000" w:themeColor="text1"/>
                <w:sz w:val="20"/>
                <w:szCs w:val="20"/>
                <w:lang w:val="en-IN"/>
              </w:rPr>
            </w:pPr>
            <w:r w:rsidRPr="002A2D14">
              <w:rPr>
                <w:b/>
                <w:color w:val="000000" w:themeColor="text1"/>
                <w:sz w:val="20"/>
                <w:szCs w:val="20"/>
                <w:lang w:val="en-IN"/>
              </w:rPr>
              <w:t>3.1</w:t>
            </w:r>
          </w:p>
        </w:tc>
        <w:tc>
          <w:tcPr>
            <w:tcW w:w="6918" w:type="dxa"/>
            <w:gridSpan w:val="3"/>
            <w:hideMark/>
          </w:tcPr>
          <w:p w14:paraId="6ECFD11F" w14:textId="77777777" w:rsidR="0046512F" w:rsidRPr="002A2D14" w:rsidRDefault="0046512F" w:rsidP="0031177D">
            <w:pPr>
              <w:pStyle w:val="BodyText"/>
              <w:rPr>
                <w:b/>
                <w:color w:val="000000" w:themeColor="text1"/>
                <w:sz w:val="20"/>
                <w:szCs w:val="20"/>
                <w:lang w:val="en-IN"/>
              </w:rPr>
            </w:pPr>
            <w:r w:rsidRPr="002A2D14">
              <w:rPr>
                <w:b/>
                <w:color w:val="000000" w:themeColor="text1"/>
                <w:sz w:val="20"/>
                <w:szCs w:val="20"/>
                <w:lang w:val="en-IN"/>
              </w:rPr>
              <w:t xml:space="preserve">Demand Supply Outlook – Global </w:t>
            </w:r>
            <w:r>
              <w:rPr>
                <w:b/>
                <w:color w:val="000000" w:themeColor="text1"/>
                <w:sz w:val="20"/>
                <w:szCs w:val="20"/>
                <w:lang w:val="en-IN"/>
              </w:rPr>
              <w:t>Vinyl Ester Resin</w:t>
            </w:r>
            <w:r w:rsidRPr="002A2D14">
              <w:rPr>
                <w:b/>
                <w:color w:val="000000" w:themeColor="text1"/>
                <w:sz w:val="20"/>
                <w:szCs w:val="20"/>
                <w:lang w:val="en-IN"/>
              </w:rPr>
              <w:t xml:space="preserve"> Market</w:t>
            </w:r>
          </w:p>
        </w:tc>
        <w:tc>
          <w:tcPr>
            <w:tcW w:w="986" w:type="dxa"/>
            <w:hideMark/>
          </w:tcPr>
          <w:p w14:paraId="35968DE5" w14:textId="77777777" w:rsidR="0046512F" w:rsidRPr="002A2D14" w:rsidRDefault="0046512F" w:rsidP="0031177D">
            <w:pPr>
              <w:pStyle w:val="BodyText"/>
              <w:jc w:val="center"/>
              <w:rPr>
                <w:b/>
                <w:color w:val="000000" w:themeColor="text1"/>
                <w:sz w:val="20"/>
                <w:szCs w:val="20"/>
                <w:lang w:val="en-IN"/>
              </w:rPr>
            </w:pPr>
            <w:r w:rsidRPr="002A2D14">
              <w:rPr>
                <w:b/>
                <w:color w:val="000000" w:themeColor="text1"/>
                <w:sz w:val="20"/>
                <w:szCs w:val="20"/>
                <w:lang w:val="en-IN"/>
              </w:rPr>
              <w:t>1</w:t>
            </w:r>
            <w:r>
              <w:rPr>
                <w:b/>
                <w:color w:val="000000" w:themeColor="text1"/>
                <w:sz w:val="20"/>
                <w:szCs w:val="20"/>
                <w:lang w:val="en-IN"/>
              </w:rPr>
              <w:t>4</w:t>
            </w:r>
          </w:p>
        </w:tc>
      </w:tr>
      <w:tr w:rsidR="0046512F" w:rsidRPr="002A2D14" w14:paraId="21ABE4E8" w14:textId="77777777" w:rsidTr="00C64819">
        <w:trPr>
          <w:trHeight w:val="351"/>
        </w:trPr>
        <w:tc>
          <w:tcPr>
            <w:tcW w:w="705" w:type="dxa"/>
          </w:tcPr>
          <w:p w14:paraId="6636EBB7" w14:textId="77777777" w:rsidR="0046512F" w:rsidRPr="002A2D14" w:rsidRDefault="0046512F" w:rsidP="0031177D">
            <w:pPr>
              <w:pStyle w:val="BodyText"/>
              <w:jc w:val="center"/>
              <w:rPr>
                <w:b/>
                <w:color w:val="000000" w:themeColor="text1"/>
                <w:sz w:val="20"/>
                <w:szCs w:val="20"/>
                <w:lang w:val="en-IN"/>
              </w:rPr>
            </w:pPr>
          </w:p>
        </w:tc>
        <w:tc>
          <w:tcPr>
            <w:tcW w:w="983" w:type="dxa"/>
          </w:tcPr>
          <w:p w14:paraId="63FDC77C" w14:textId="77777777" w:rsidR="0046512F" w:rsidRPr="002A2D14" w:rsidRDefault="0046512F" w:rsidP="0031177D">
            <w:pPr>
              <w:pStyle w:val="BodyText"/>
              <w:rPr>
                <w:bCs/>
                <w:color w:val="000000" w:themeColor="text1"/>
                <w:sz w:val="20"/>
                <w:szCs w:val="20"/>
                <w:lang w:val="en-IN"/>
              </w:rPr>
            </w:pPr>
          </w:p>
        </w:tc>
        <w:tc>
          <w:tcPr>
            <w:tcW w:w="950" w:type="dxa"/>
            <w:hideMark/>
          </w:tcPr>
          <w:p w14:paraId="19DAD17E"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3.1.1.</w:t>
            </w:r>
          </w:p>
        </w:tc>
        <w:tc>
          <w:tcPr>
            <w:tcW w:w="5968" w:type="dxa"/>
            <w:gridSpan w:val="2"/>
            <w:hideMark/>
          </w:tcPr>
          <w:p w14:paraId="7AA38265"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Capacity By Company &amp; Location</w:t>
            </w:r>
          </w:p>
        </w:tc>
        <w:tc>
          <w:tcPr>
            <w:tcW w:w="986" w:type="dxa"/>
          </w:tcPr>
          <w:p w14:paraId="6DCE62A9" w14:textId="77777777" w:rsidR="0046512F" w:rsidRPr="002A2D14" w:rsidRDefault="0046512F" w:rsidP="0031177D">
            <w:pPr>
              <w:pStyle w:val="BodyText"/>
              <w:jc w:val="center"/>
              <w:rPr>
                <w:bCs/>
                <w:color w:val="000000" w:themeColor="text1"/>
                <w:sz w:val="20"/>
                <w:szCs w:val="20"/>
                <w:lang w:val="en-IN"/>
              </w:rPr>
            </w:pPr>
          </w:p>
        </w:tc>
      </w:tr>
      <w:tr w:rsidR="0046512F" w:rsidRPr="002A2D14" w14:paraId="746C2710" w14:textId="77777777" w:rsidTr="00C64819">
        <w:trPr>
          <w:trHeight w:val="351"/>
        </w:trPr>
        <w:tc>
          <w:tcPr>
            <w:tcW w:w="705" w:type="dxa"/>
          </w:tcPr>
          <w:p w14:paraId="5A796754" w14:textId="77777777" w:rsidR="0046512F" w:rsidRPr="002A2D14" w:rsidRDefault="0046512F" w:rsidP="0031177D">
            <w:pPr>
              <w:pStyle w:val="BodyText"/>
              <w:jc w:val="center"/>
              <w:rPr>
                <w:b/>
                <w:color w:val="000000" w:themeColor="text1"/>
                <w:sz w:val="20"/>
                <w:szCs w:val="20"/>
                <w:lang w:val="en-IN"/>
              </w:rPr>
            </w:pPr>
          </w:p>
        </w:tc>
        <w:tc>
          <w:tcPr>
            <w:tcW w:w="983" w:type="dxa"/>
          </w:tcPr>
          <w:p w14:paraId="7E7DF38E" w14:textId="77777777" w:rsidR="0046512F" w:rsidRPr="002A2D14" w:rsidRDefault="0046512F" w:rsidP="0031177D">
            <w:pPr>
              <w:pStyle w:val="BodyText"/>
              <w:rPr>
                <w:bCs/>
                <w:color w:val="000000" w:themeColor="text1"/>
                <w:sz w:val="20"/>
                <w:szCs w:val="20"/>
                <w:lang w:val="en-IN"/>
              </w:rPr>
            </w:pPr>
          </w:p>
        </w:tc>
        <w:tc>
          <w:tcPr>
            <w:tcW w:w="950" w:type="dxa"/>
            <w:hideMark/>
          </w:tcPr>
          <w:p w14:paraId="40F579F5"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3.1.2.</w:t>
            </w:r>
          </w:p>
        </w:tc>
        <w:tc>
          <w:tcPr>
            <w:tcW w:w="5968" w:type="dxa"/>
            <w:gridSpan w:val="2"/>
            <w:hideMark/>
          </w:tcPr>
          <w:p w14:paraId="24549116"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Production By Company</w:t>
            </w:r>
          </w:p>
        </w:tc>
        <w:tc>
          <w:tcPr>
            <w:tcW w:w="986" w:type="dxa"/>
          </w:tcPr>
          <w:p w14:paraId="5B4EADBE" w14:textId="77777777" w:rsidR="0046512F" w:rsidRPr="002A2D14" w:rsidRDefault="0046512F" w:rsidP="0031177D">
            <w:pPr>
              <w:pStyle w:val="BodyText"/>
              <w:jc w:val="center"/>
              <w:rPr>
                <w:bCs/>
                <w:color w:val="000000" w:themeColor="text1"/>
                <w:sz w:val="20"/>
                <w:szCs w:val="20"/>
                <w:lang w:val="en-IN"/>
              </w:rPr>
            </w:pPr>
          </w:p>
        </w:tc>
      </w:tr>
      <w:tr w:rsidR="0046512F" w:rsidRPr="002A2D14" w14:paraId="1F35D5E3" w14:textId="77777777" w:rsidTr="00C64819">
        <w:trPr>
          <w:trHeight w:val="351"/>
        </w:trPr>
        <w:tc>
          <w:tcPr>
            <w:tcW w:w="705" w:type="dxa"/>
          </w:tcPr>
          <w:p w14:paraId="7423973B" w14:textId="77777777" w:rsidR="0046512F" w:rsidRPr="002A2D14" w:rsidRDefault="0046512F" w:rsidP="0031177D">
            <w:pPr>
              <w:pStyle w:val="BodyText"/>
              <w:jc w:val="center"/>
              <w:rPr>
                <w:b/>
                <w:color w:val="000000" w:themeColor="text1"/>
                <w:sz w:val="20"/>
                <w:szCs w:val="20"/>
                <w:lang w:val="en-IN"/>
              </w:rPr>
            </w:pPr>
          </w:p>
        </w:tc>
        <w:tc>
          <w:tcPr>
            <w:tcW w:w="983" w:type="dxa"/>
          </w:tcPr>
          <w:p w14:paraId="146DAD8B" w14:textId="77777777" w:rsidR="0046512F" w:rsidRPr="002A2D14" w:rsidRDefault="0046512F" w:rsidP="0031177D">
            <w:pPr>
              <w:pStyle w:val="BodyText"/>
              <w:rPr>
                <w:bCs/>
                <w:color w:val="000000" w:themeColor="text1"/>
                <w:sz w:val="20"/>
                <w:szCs w:val="20"/>
                <w:lang w:val="en-IN"/>
              </w:rPr>
            </w:pPr>
          </w:p>
        </w:tc>
        <w:tc>
          <w:tcPr>
            <w:tcW w:w="950" w:type="dxa"/>
            <w:vAlign w:val="center"/>
            <w:hideMark/>
          </w:tcPr>
          <w:p w14:paraId="4EA771C1"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 xml:space="preserve">3.1.3. </w:t>
            </w:r>
          </w:p>
        </w:tc>
        <w:tc>
          <w:tcPr>
            <w:tcW w:w="5968" w:type="dxa"/>
            <w:gridSpan w:val="2"/>
            <w:hideMark/>
          </w:tcPr>
          <w:p w14:paraId="08C3E52A"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Operating Efficiency</w:t>
            </w:r>
          </w:p>
        </w:tc>
        <w:tc>
          <w:tcPr>
            <w:tcW w:w="986" w:type="dxa"/>
          </w:tcPr>
          <w:p w14:paraId="5E3B2CE2" w14:textId="77777777" w:rsidR="0046512F" w:rsidRPr="002A2D14" w:rsidRDefault="0046512F" w:rsidP="0031177D">
            <w:pPr>
              <w:pStyle w:val="BodyText"/>
              <w:jc w:val="center"/>
              <w:rPr>
                <w:bCs/>
                <w:color w:val="000000" w:themeColor="text1"/>
                <w:sz w:val="20"/>
                <w:szCs w:val="20"/>
                <w:lang w:val="en-IN"/>
              </w:rPr>
            </w:pPr>
          </w:p>
        </w:tc>
      </w:tr>
      <w:tr w:rsidR="0046512F" w:rsidRPr="002A2D14" w14:paraId="34CB113B" w14:textId="77777777" w:rsidTr="00C64819">
        <w:trPr>
          <w:trHeight w:val="351"/>
        </w:trPr>
        <w:tc>
          <w:tcPr>
            <w:tcW w:w="705" w:type="dxa"/>
          </w:tcPr>
          <w:p w14:paraId="6F5B1BA3" w14:textId="77777777" w:rsidR="0046512F" w:rsidRPr="002A2D14" w:rsidRDefault="0046512F" w:rsidP="0031177D">
            <w:pPr>
              <w:pStyle w:val="BodyText"/>
              <w:jc w:val="center"/>
              <w:rPr>
                <w:b/>
                <w:color w:val="000000" w:themeColor="text1"/>
                <w:sz w:val="20"/>
                <w:szCs w:val="20"/>
                <w:lang w:val="en-IN"/>
              </w:rPr>
            </w:pPr>
          </w:p>
        </w:tc>
        <w:tc>
          <w:tcPr>
            <w:tcW w:w="983" w:type="dxa"/>
          </w:tcPr>
          <w:p w14:paraId="15402292" w14:textId="77777777" w:rsidR="0046512F" w:rsidRPr="002A2D14" w:rsidRDefault="0046512F" w:rsidP="0031177D">
            <w:pPr>
              <w:pStyle w:val="BodyText"/>
              <w:rPr>
                <w:bCs/>
                <w:color w:val="000000" w:themeColor="text1"/>
                <w:sz w:val="20"/>
                <w:szCs w:val="20"/>
                <w:lang w:val="en-IN"/>
              </w:rPr>
            </w:pPr>
          </w:p>
        </w:tc>
        <w:tc>
          <w:tcPr>
            <w:tcW w:w="950" w:type="dxa"/>
            <w:vAlign w:val="center"/>
            <w:hideMark/>
          </w:tcPr>
          <w:p w14:paraId="587AF34F"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3.1.4.</w:t>
            </w:r>
          </w:p>
        </w:tc>
        <w:tc>
          <w:tcPr>
            <w:tcW w:w="5968" w:type="dxa"/>
            <w:gridSpan w:val="2"/>
            <w:hideMark/>
          </w:tcPr>
          <w:p w14:paraId="7FD50758"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Demand By Type</w:t>
            </w:r>
          </w:p>
        </w:tc>
        <w:tc>
          <w:tcPr>
            <w:tcW w:w="986" w:type="dxa"/>
          </w:tcPr>
          <w:p w14:paraId="2A87BF85" w14:textId="77777777" w:rsidR="0046512F" w:rsidRPr="002A2D14" w:rsidRDefault="0046512F" w:rsidP="0031177D">
            <w:pPr>
              <w:pStyle w:val="BodyText"/>
              <w:jc w:val="center"/>
              <w:rPr>
                <w:bCs/>
                <w:color w:val="000000" w:themeColor="text1"/>
                <w:sz w:val="20"/>
                <w:szCs w:val="20"/>
                <w:lang w:val="en-IN"/>
              </w:rPr>
            </w:pPr>
          </w:p>
        </w:tc>
      </w:tr>
      <w:tr w:rsidR="0046512F" w:rsidRPr="002A2D14" w14:paraId="5BC359E9" w14:textId="77777777" w:rsidTr="00C64819">
        <w:trPr>
          <w:trHeight w:val="351"/>
        </w:trPr>
        <w:tc>
          <w:tcPr>
            <w:tcW w:w="705" w:type="dxa"/>
          </w:tcPr>
          <w:p w14:paraId="6D60DBF3" w14:textId="77777777" w:rsidR="0046512F" w:rsidRPr="002A2D14" w:rsidRDefault="0046512F" w:rsidP="0031177D">
            <w:pPr>
              <w:pStyle w:val="BodyText"/>
              <w:jc w:val="center"/>
              <w:rPr>
                <w:b/>
                <w:color w:val="000000" w:themeColor="text1"/>
                <w:sz w:val="20"/>
                <w:szCs w:val="20"/>
                <w:lang w:val="en-IN"/>
              </w:rPr>
            </w:pPr>
          </w:p>
        </w:tc>
        <w:tc>
          <w:tcPr>
            <w:tcW w:w="983" w:type="dxa"/>
          </w:tcPr>
          <w:p w14:paraId="37E2D91D" w14:textId="77777777" w:rsidR="0046512F" w:rsidRPr="002A2D14" w:rsidRDefault="0046512F" w:rsidP="0031177D">
            <w:pPr>
              <w:pStyle w:val="BodyText"/>
              <w:rPr>
                <w:bCs/>
                <w:color w:val="000000" w:themeColor="text1"/>
                <w:sz w:val="20"/>
                <w:szCs w:val="20"/>
                <w:lang w:val="en-IN"/>
              </w:rPr>
            </w:pPr>
          </w:p>
        </w:tc>
        <w:tc>
          <w:tcPr>
            <w:tcW w:w="950" w:type="dxa"/>
            <w:vAlign w:val="center"/>
            <w:hideMark/>
          </w:tcPr>
          <w:p w14:paraId="14AFED4D"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3.1.</w:t>
            </w:r>
            <w:r>
              <w:rPr>
                <w:bCs/>
                <w:color w:val="000000" w:themeColor="text1"/>
                <w:sz w:val="20"/>
                <w:szCs w:val="20"/>
                <w:lang w:val="en-IN"/>
              </w:rPr>
              <w:t>5</w:t>
            </w:r>
            <w:r w:rsidRPr="002A2D14">
              <w:rPr>
                <w:bCs/>
                <w:color w:val="000000" w:themeColor="text1"/>
                <w:sz w:val="20"/>
                <w:szCs w:val="20"/>
                <w:lang w:val="en-IN"/>
              </w:rPr>
              <w:t>.</w:t>
            </w:r>
          </w:p>
        </w:tc>
        <w:tc>
          <w:tcPr>
            <w:tcW w:w="5968" w:type="dxa"/>
            <w:gridSpan w:val="2"/>
            <w:hideMark/>
          </w:tcPr>
          <w:p w14:paraId="3C2F6C8E"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Demand Supply Gap</w:t>
            </w:r>
          </w:p>
        </w:tc>
        <w:tc>
          <w:tcPr>
            <w:tcW w:w="986" w:type="dxa"/>
          </w:tcPr>
          <w:p w14:paraId="0264454D" w14:textId="77777777" w:rsidR="0046512F" w:rsidRPr="002A2D14" w:rsidRDefault="0046512F" w:rsidP="0031177D">
            <w:pPr>
              <w:pStyle w:val="BodyText"/>
              <w:jc w:val="center"/>
              <w:rPr>
                <w:bCs/>
                <w:color w:val="000000" w:themeColor="text1"/>
                <w:sz w:val="20"/>
                <w:szCs w:val="20"/>
                <w:lang w:val="en-IN"/>
              </w:rPr>
            </w:pPr>
          </w:p>
        </w:tc>
      </w:tr>
      <w:tr w:rsidR="0046512F" w:rsidRPr="002A2D14" w14:paraId="3CF78F98" w14:textId="77777777" w:rsidTr="00C64819">
        <w:trPr>
          <w:trHeight w:val="351"/>
        </w:trPr>
        <w:tc>
          <w:tcPr>
            <w:tcW w:w="705" w:type="dxa"/>
          </w:tcPr>
          <w:p w14:paraId="705D2FA9" w14:textId="77777777" w:rsidR="0046512F" w:rsidRPr="002A2D14" w:rsidRDefault="0046512F" w:rsidP="0031177D">
            <w:pPr>
              <w:pStyle w:val="BodyText"/>
              <w:jc w:val="center"/>
              <w:rPr>
                <w:b/>
                <w:color w:val="000000" w:themeColor="text1"/>
                <w:sz w:val="20"/>
                <w:szCs w:val="20"/>
                <w:lang w:val="en-IN"/>
              </w:rPr>
            </w:pPr>
          </w:p>
        </w:tc>
        <w:tc>
          <w:tcPr>
            <w:tcW w:w="983" w:type="dxa"/>
          </w:tcPr>
          <w:p w14:paraId="41FA6C71" w14:textId="77777777" w:rsidR="0046512F" w:rsidRPr="002A2D14" w:rsidRDefault="0046512F" w:rsidP="0031177D">
            <w:pPr>
              <w:pStyle w:val="BodyText"/>
              <w:rPr>
                <w:bCs/>
                <w:color w:val="000000" w:themeColor="text1"/>
                <w:sz w:val="20"/>
                <w:szCs w:val="20"/>
                <w:lang w:val="en-IN"/>
              </w:rPr>
            </w:pPr>
          </w:p>
        </w:tc>
        <w:tc>
          <w:tcPr>
            <w:tcW w:w="950" w:type="dxa"/>
            <w:vAlign w:val="center"/>
            <w:hideMark/>
          </w:tcPr>
          <w:p w14:paraId="3F1F033E"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3.1.</w:t>
            </w:r>
            <w:r>
              <w:rPr>
                <w:bCs/>
                <w:color w:val="000000" w:themeColor="text1"/>
                <w:sz w:val="20"/>
                <w:szCs w:val="20"/>
                <w:lang w:val="en-IN"/>
              </w:rPr>
              <w:t>6</w:t>
            </w:r>
            <w:r w:rsidRPr="002A2D14">
              <w:rPr>
                <w:bCs/>
                <w:color w:val="000000" w:themeColor="text1"/>
                <w:sz w:val="20"/>
                <w:szCs w:val="20"/>
                <w:lang w:val="en-IN"/>
              </w:rPr>
              <w:t>.</w:t>
            </w:r>
          </w:p>
        </w:tc>
        <w:tc>
          <w:tcPr>
            <w:tcW w:w="5968" w:type="dxa"/>
            <w:gridSpan w:val="2"/>
            <w:hideMark/>
          </w:tcPr>
          <w:p w14:paraId="23CC3359"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Demand By Sales Channel</w:t>
            </w:r>
          </w:p>
        </w:tc>
        <w:tc>
          <w:tcPr>
            <w:tcW w:w="986" w:type="dxa"/>
          </w:tcPr>
          <w:p w14:paraId="6BDA9E4B" w14:textId="77777777" w:rsidR="0046512F" w:rsidRPr="002A2D14" w:rsidRDefault="0046512F" w:rsidP="0031177D">
            <w:pPr>
              <w:pStyle w:val="BodyText"/>
              <w:jc w:val="center"/>
              <w:rPr>
                <w:bCs/>
                <w:color w:val="000000" w:themeColor="text1"/>
                <w:sz w:val="20"/>
                <w:szCs w:val="20"/>
                <w:lang w:val="en-IN"/>
              </w:rPr>
            </w:pPr>
          </w:p>
        </w:tc>
      </w:tr>
      <w:tr w:rsidR="0046512F" w:rsidRPr="002A2D14" w14:paraId="251DDBEA" w14:textId="77777777" w:rsidTr="00C64819">
        <w:trPr>
          <w:trHeight w:val="351"/>
        </w:trPr>
        <w:tc>
          <w:tcPr>
            <w:tcW w:w="705" w:type="dxa"/>
          </w:tcPr>
          <w:p w14:paraId="004C86E0" w14:textId="77777777" w:rsidR="0046512F" w:rsidRPr="002A2D14" w:rsidRDefault="0046512F" w:rsidP="0031177D">
            <w:pPr>
              <w:pStyle w:val="BodyText"/>
              <w:jc w:val="center"/>
              <w:rPr>
                <w:b/>
                <w:color w:val="000000" w:themeColor="text1"/>
                <w:sz w:val="20"/>
                <w:szCs w:val="20"/>
                <w:lang w:val="en-IN"/>
              </w:rPr>
            </w:pPr>
          </w:p>
        </w:tc>
        <w:tc>
          <w:tcPr>
            <w:tcW w:w="983" w:type="dxa"/>
          </w:tcPr>
          <w:p w14:paraId="12DEEBE3" w14:textId="77777777" w:rsidR="0046512F" w:rsidRPr="002A2D14" w:rsidRDefault="0046512F" w:rsidP="0031177D">
            <w:pPr>
              <w:pStyle w:val="BodyText"/>
              <w:rPr>
                <w:bCs/>
                <w:color w:val="000000" w:themeColor="text1"/>
                <w:sz w:val="20"/>
                <w:szCs w:val="20"/>
                <w:lang w:val="en-IN"/>
              </w:rPr>
            </w:pPr>
          </w:p>
        </w:tc>
        <w:tc>
          <w:tcPr>
            <w:tcW w:w="950" w:type="dxa"/>
            <w:vAlign w:val="center"/>
            <w:hideMark/>
          </w:tcPr>
          <w:p w14:paraId="0D0C12E6"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3.1.</w:t>
            </w:r>
            <w:r>
              <w:rPr>
                <w:bCs/>
                <w:color w:val="000000" w:themeColor="text1"/>
                <w:sz w:val="20"/>
                <w:szCs w:val="20"/>
                <w:lang w:val="en-IN"/>
              </w:rPr>
              <w:t>7</w:t>
            </w:r>
            <w:r w:rsidRPr="002A2D14">
              <w:rPr>
                <w:bCs/>
                <w:color w:val="000000" w:themeColor="text1"/>
                <w:sz w:val="20"/>
                <w:szCs w:val="20"/>
                <w:lang w:val="en-IN"/>
              </w:rPr>
              <w:t>.</w:t>
            </w:r>
          </w:p>
        </w:tc>
        <w:tc>
          <w:tcPr>
            <w:tcW w:w="5968" w:type="dxa"/>
            <w:gridSpan w:val="2"/>
            <w:hideMark/>
          </w:tcPr>
          <w:p w14:paraId="233DC293"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Demand By Application</w:t>
            </w:r>
          </w:p>
        </w:tc>
        <w:tc>
          <w:tcPr>
            <w:tcW w:w="986" w:type="dxa"/>
          </w:tcPr>
          <w:p w14:paraId="135E5635" w14:textId="77777777" w:rsidR="0046512F" w:rsidRPr="002A2D14" w:rsidRDefault="0046512F" w:rsidP="0031177D">
            <w:pPr>
              <w:pStyle w:val="BodyText"/>
              <w:jc w:val="center"/>
              <w:rPr>
                <w:bCs/>
                <w:color w:val="000000" w:themeColor="text1"/>
                <w:sz w:val="20"/>
                <w:szCs w:val="20"/>
                <w:lang w:val="en-IN"/>
              </w:rPr>
            </w:pPr>
          </w:p>
        </w:tc>
      </w:tr>
      <w:tr w:rsidR="0046512F" w:rsidRPr="002A2D14" w14:paraId="22BCCE74" w14:textId="77777777" w:rsidTr="00C64819">
        <w:trPr>
          <w:trHeight w:val="351"/>
        </w:trPr>
        <w:tc>
          <w:tcPr>
            <w:tcW w:w="705" w:type="dxa"/>
          </w:tcPr>
          <w:p w14:paraId="058A5D61" w14:textId="77777777" w:rsidR="0046512F" w:rsidRPr="002A2D14" w:rsidRDefault="0046512F" w:rsidP="0031177D">
            <w:pPr>
              <w:pStyle w:val="BodyText"/>
              <w:jc w:val="center"/>
              <w:rPr>
                <w:b/>
                <w:color w:val="000000" w:themeColor="text1"/>
                <w:sz w:val="20"/>
                <w:szCs w:val="20"/>
                <w:lang w:val="en-IN"/>
              </w:rPr>
            </w:pPr>
          </w:p>
        </w:tc>
        <w:tc>
          <w:tcPr>
            <w:tcW w:w="983" w:type="dxa"/>
          </w:tcPr>
          <w:p w14:paraId="282CFCA6" w14:textId="77777777" w:rsidR="0046512F" w:rsidRPr="002A2D14" w:rsidRDefault="0046512F" w:rsidP="0031177D">
            <w:pPr>
              <w:pStyle w:val="BodyText"/>
              <w:rPr>
                <w:bCs/>
                <w:color w:val="000000" w:themeColor="text1"/>
                <w:sz w:val="20"/>
                <w:szCs w:val="20"/>
                <w:lang w:val="en-IN"/>
              </w:rPr>
            </w:pPr>
          </w:p>
        </w:tc>
        <w:tc>
          <w:tcPr>
            <w:tcW w:w="950" w:type="dxa"/>
            <w:vAlign w:val="center"/>
            <w:hideMark/>
          </w:tcPr>
          <w:p w14:paraId="60E53ECD"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3.1.</w:t>
            </w:r>
            <w:r>
              <w:rPr>
                <w:bCs/>
                <w:color w:val="000000" w:themeColor="text1"/>
                <w:sz w:val="20"/>
                <w:szCs w:val="20"/>
                <w:lang w:val="en-IN"/>
              </w:rPr>
              <w:t>8</w:t>
            </w:r>
            <w:r w:rsidRPr="002A2D14">
              <w:rPr>
                <w:bCs/>
                <w:color w:val="000000" w:themeColor="text1"/>
                <w:sz w:val="20"/>
                <w:szCs w:val="20"/>
                <w:lang w:val="en-IN"/>
              </w:rPr>
              <w:t>.</w:t>
            </w:r>
          </w:p>
        </w:tc>
        <w:tc>
          <w:tcPr>
            <w:tcW w:w="5968" w:type="dxa"/>
            <w:gridSpan w:val="2"/>
            <w:hideMark/>
          </w:tcPr>
          <w:p w14:paraId="55A717C9"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Sales By Company</w:t>
            </w:r>
          </w:p>
        </w:tc>
        <w:tc>
          <w:tcPr>
            <w:tcW w:w="986" w:type="dxa"/>
          </w:tcPr>
          <w:p w14:paraId="064867A5" w14:textId="77777777" w:rsidR="0046512F" w:rsidRPr="002A2D14" w:rsidRDefault="0046512F" w:rsidP="0031177D">
            <w:pPr>
              <w:pStyle w:val="BodyText"/>
              <w:jc w:val="center"/>
              <w:rPr>
                <w:bCs/>
                <w:color w:val="000000" w:themeColor="text1"/>
                <w:sz w:val="20"/>
                <w:szCs w:val="20"/>
                <w:lang w:val="en-IN"/>
              </w:rPr>
            </w:pPr>
          </w:p>
        </w:tc>
      </w:tr>
      <w:tr w:rsidR="0046512F" w:rsidRPr="002A2D14" w14:paraId="41EA4627" w14:textId="77777777" w:rsidTr="00C64819">
        <w:trPr>
          <w:trHeight w:val="351"/>
        </w:trPr>
        <w:tc>
          <w:tcPr>
            <w:tcW w:w="705" w:type="dxa"/>
          </w:tcPr>
          <w:p w14:paraId="404903BE" w14:textId="77777777" w:rsidR="0046512F" w:rsidRPr="002A2D14" w:rsidRDefault="0046512F" w:rsidP="0031177D">
            <w:pPr>
              <w:pStyle w:val="BodyText"/>
              <w:jc w:val="center"/>
              <w:rPr>
                <w:b/>
                <w:color w:val="000000" w:themeColor="text1"/>
                <w:sz w:val="20"/>
                <w:szCs w:val="20"/>
                <w:lang w:val="en-IN"/>
              </w:rPr>
            </w:pPr>
          </w:p>
        </w:tc>
        <w:tc>
          <w:tcPr>
            <w:tcW w:w="983" w:type="dxa"/>
          </w:tcPr>
          <w:p w14:paraId="4C21746D" w14:textId="77777777" w:rsidR="0046512F" w:rsidRPr="002A2D14" w:rsidRDefault="0046512F" w:rsidP="0031177D">
            <w:pPr>
              <w:pStyle w:val="BodyText"/>
              <w:rPr>
                <w:bCs/>
                <w:color w:val="000000" w:themeColor="text1"/>
                <w:sz w:val="20"/>
                <w:szCs w:val="20"/>
                <w:lang w:val="en-IN"/>
              </w:rPr>
            </w:pPr>
          </w:p>
        </w:tc>
        <w:tc>
          <w:tcPr>
            <w:tcW w:w="950" w:type="dxa"/>
            <w:vAlign w:val="center"/>
            <w:hideMark/>
          </w:tcPr>
          <w:p w14:paraId="3A7C62B9"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3.</w:t>
            </w:r>
            <w:r>
              <w:rPr>
                <w:bCs/>
                <w:color w:val="000000" w:themeColor="text1"/>
                <w:sz w:val="20"/>
                <w:szCs w:val="20"/>
                <w:lang w:val="en-IN"/>
              </w:rPr>
              <w:t>1.9.</w:t>
            </w:r>
          </w:p>
        </w:tc>
        <w:tc>
          <w:tcPr>
            <w:tcW w:w="5968" w:type="dxa"/>
            <w:gridSpan w:val="2"/>
            <w:hideMark/>
          </w:tcPr>
          <w:p w14:paraId="50E426FA"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Demand By Region- Global</w:t>
            </w:r>
          </w:p>
        </w:tc>
        <w:tc>
          <w:tcPr>
            <w:tcW w:w="986" w:type="dxa"/>
          </w:tcPr>
          <w:p w14:paraId="5BB82181" w14:textId="77777777" w:rsidR="0046512F" w:rsidRPr="002A2D14" w:rsidRDefault="0046512F" w:rsidP="0031177D">
            <w:pPr>
              <w:pStyle w:val="BodyText"/>
              <w:jc w:val="center"/>
              <w:rPr>
                <w:bCs/>
                <w:color w:val="000000" w:themeColor="text1"/>
                <w:sz w:val="20"/>
                <w:szCs w:val="20"/>
                <w:lang w:val="en-IN"/>
              </w:rPr>
            </w:pPr>
          </w:p>
        </w:tc>
      </w:tr>
      <w:tr w:rsidR="0046512F" w:rsidRPr="002A2D14" w14:paraId="1898DC9F" w14:textId="77777777" w:rsidTr="00C64819">
        <w:trPr>
          <w:trHeight w:val="351"/>
        </w:trPr>
        <w:tc>
          <w:tcPr>
            <w:tcW w:w="705" w:type="dxa"/>
          </w:tcPr>
          <w:p w14:paraId="53921C69" w14:textId="77777777" w:rsidR="0046512F" w:rsidRPr="002A2D14" w:rsidRDefault="0046512F" w:rsidP="0031177D">
            <w:pPr>
              <w:pStyle w:val="BodyText"/>
              <w:jc w:val="center"/>
              <w:rPr>
                <w:b/>
                <w:color w:val="000000" w:themeColor="text1"/>
                <w:sz w:val="20"/>
                <w:szCs w:val="20"/>
                <w:lang w:val="en-IN"/>
              </w:rPr>
            </w:pPr>
          </w:p>
        </w:tc>
        <w:tc>
          <w:tcPr>
            <w:tcW w:w="983" w:type="dxa"/>
            <w:hideMark/>
          </w:tcPr>
          <w:p w14:paraId="2758C49C" w14:textId="77777777" w:rsidR="0046512F" w:rsidRPr="002A2D14" w:rsidRDefault="0046512F" w:rsidP="0031177D">
            <w:pPr>
              <w:pStyle w:val="BodyText"/>
              <w:rPr>
                <w:b/>
                <w:color w:val="000000" w:themeColor="text1"/>
                <w:sz w:val="20"/>
                <w:szCs w:val="20"/>
                <w:lang w:val="en-IN"/>
              </w:rPr>
            </w:pPr>
            <w:r w:rsidRPr="002A2D14">
              <w:rPr>
                <w:b/>
                <w:color w:val="000000" w:themeColor="text1"/>
                <w:sz w:val="20"/>
                <w:szCs w:val="20"/>
                <w:lang w:val="en-IN"/>
              </w:rPr>
              <w:t>3.2</w:t>
            </w:r>
          </w:p>
        </w:tc>
        <w:tc>
          <w:tcPr>
            <w:tcW w:w="6918" w:type="dxa"/>
            <w:gridSpan w:val="3"/>
            <w:vAlign w:val="center"/>
            <w:hideMark/>
          </w:tcPr>
          <w:p w14:paraId="137B4DB2" w14:textId="77777777" w:rsidR="0046512F" w:rsidRPr="002A2D14" w:rsidRDefault="0046512F" w:rsidP="0031177D">
            <w:pPr>
              <w:pStyle w:val="BodyText"/>
              <w:rPr>
                <w:b/>
                <w:color w:val="000000" w:themeColor="text1"/>
                <w:sz w:val="20"/>
                <w:szCs w:val="20"/>
                <w:lang w:val="en-IN"/>
              </w:rPr>
            </w:pPr>
            <w:r w:rsidRPr="002A2D14">
              <w:rPr>
                <w:b/>
                <w:color w:val="000000" w:themeColor="text1"/>
                <w:sz w:val="20"/>
                <w:szCs w:val="20"/>
                <w:lang w:val="en-IN"/>
              </w:rPr>
              <w:t>APAC Demand Supply Outlook</w:t>
            </w:r>
          </w:p>
        </w:tc>
        <w:tc>
          <w:tcPr>
            <w:tcW w:w="986" w:type="dxa"/>
            <w:hideMark/>
          </w:tcPr>
          <w:p w14:paraId="7C6061E7" w14:textId="77777777" w:rsidR="0046512F" w:rsidRPr="002A2D14" w:rsidRDefault="0046512F" w:rsidP="0031177D">
            <w:pPr>
              <w:pStyle w:val="BodyText"/>
              <w:jc w:val="center"/>
              <w:rPr>
                <w:b/>
                <w:color w:val="000000" w:themeColor="text1"/>
                <w:sz w:val="20"/>
                <w:szCs w:val="20"/>
                <w:lang w:val="en-IN"/>
              </w:rPr>
            </w:pPr>
            <w:r>
              <w:rPr>
                <w:b/>
                <w:color w:val="000000" w:themeColor="text1"/>
                <w:sz w:val="20"/>
                <w:szCs w:val="20"/>
                <w:lang w:val="en-IN"/>
              </w:rPr>
              <w:t>27</w:t>
            </w:r>
          </w:p>
        </w:tc>
      </w:tr>
      <w:tr w:rsidR="0046512F" w:rsidRPr="002A2D14" w14:paraId="35E9E445" w14:textId="77777777" w:rsidTr="00C64819">
        <w:trPr>
          <w:trHeight w:val="351"/>
        </w:trPr>
        <w:tc>
          <w:tcPr>
            <w:tcW w:w="705" w:type="dxa"/>
          </w:tcPr>
          <w:p w14:paraId="3B54836C" w14:textId="77777777" w:rsidR="0046512F" w:rsidRPr="002A2D14" w:rsidRDefault="0046512F" w:rsidP="0031177D">
            <w:pPr>
              <w:pStyle w:val="BodyText"/>
              <w:jc w:val="center"/>
              <w:rPr>
                <w:b/>
                <w:color w:val="000000" w:themeColor="text1"/>
                <w:sz w:val="20"/>
                <w:szCs w:val="20"/>
                <w:lang w:val="en-IN"/>
              </w:rPr>
            </w:pPr>
          </w:p>
        </w:tc>
        <w:tc>
          <w:tcPr>
            <w:tcW w:w="983" w:type="dxa"/>
          </w:tcPr>
          <w:p w14:paraId="3442A0E6" w14:textId="77777777" w:rsidR="0046512F" w:rsidRPr="002A2D14" w:rsidRDefault="0046512F" w:rsidP="0031177D">
            <w:pPr>
              <w:pStyle w:val="BodyText"/>
              <w:rPr>
                <w:b/>
                <w:color w:val="000000" w:themeColor="text1"/>
                <w:sz w:val="20"/>
                <w:szCs w:val="20"/>
                <w:lang w:val="en-IN"/>
              </w:rPr>
            </w:pPr>
          </w:p>
        </w:tc>
        <w:tc>
          <w:tcPr>
            <w:tcW w:w="950" w:type="dxa"/>
            <w:hideMark/>
          </w:tcPr>
          <w:p w14:paraId="7B236926"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3.2.1.</w:t>
            </w:r>
          </w:p>
        </w:tc>
        <w:tc>
          <w:tcPr>
            <w:tcW w:w="5968" w:type="dxa"/>
            <w:gridSpan w:val="2"/>
            <w:hideMark/>
          </w:tcPr>
          <w:p w14:paraId="1885CF98"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APAC Capacity &amp; Production</w:t>
            </w:r>
          </w:p>
        </w:tc>
        <w:tc>
          <w:tcPr>
            <w:tcW w:w="986" w:type="dxa"/>
          </w:tcPr>
          <w:p w14:paraId="6079A633" w14:textId="77777777" w:rsidR="0046512F" w:rsidRPr="002A2D14" w:rsidRDefault="0046512F" w:rsidP="0031177D">
            <w:pPr>
              <w:pStyle w:val="BodyText"/>
              <w:jc w:val="center"/>
              <w:rPr>
                <w:bCs/>
                <w:color w:val="000000" w:themeColor="text1"/>
                <w:sz w:val="20"/>
                <w:szCs w:val="20"/>
                <w:lang w:val="en-IN"/>
              </w:rPr>
            </w:pPr>
          </w:p>
        </w:tc>
      </w:tr>
      <w:tr w:rsidR="0046512F" w:rsidRPr="002A2D14" w14:paraId="5B8D3763" w14:textId="77777777" w:rsidTr="00C64819">
        <w:trPr>
          <w:trHeight w:val="351"/>
        </w:trPr>
        <w:tc>
          <w:tcPr>
            <w:tcW w:w="705" w:type="dxa"/>
          </w:tcPr>
          <w:p w14:paraId="68E6FA90" w14:textId="77777777" w:rsidR="0046512F" w:rsidRPr="002A2D14" w:rsidRDefault="0046512F" w:rsidP="0031177D">
            <w:pPr>
              <w:pStyle w:val="BodyText"/>
              <w:jc w:val="center"/>
              <w:rPr>
                <w:b/>
                <w:color w:val="000000" w:themeColor="text1"/>
                <w:sz w:val="20"/>
                <w:szCs w:val="20"/>
                <w:lang w:val="en-IN"/>
              </w:rPr>
            </w:pPr>
          </w:p>
        </w:tc>
        <w:tc>
          <w:tcPr>
            <w:tcW w:w="983" w:type="dxa"/>
          </w:tcPr>
          <w:p w14:paraId="00275BCE" w14:textId="77777777" w:rsidR="0046512F" w:rsidRPr="002A2D14" w:rsidRDefault="0046512F" w:rsidP="0031177D">
            <w:pPr>
              <w:pStyle w:val="BodyText"/>
              <w:rPr>
                <w:b/>
                <w:color w:val="000000" w:themeColor="text1"/>
                <w:sz w:val="20"/>
                <w:szCs w:val="20"/>
                <w:lang w:val="en-IN"/>
              </w:rPr>
            </w:pPr>
          </w:p>
        </w:tc>
        <w:tc>
          <w:tcPr>
            <w:tcW w:w="950" w:type="dxa"/>
            <w:hideMark/>
          </w:tcPr>
          <w:p w14:paraId="00F99A1F"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3.2.2.</w:t>
            </w:r>
          </w:p>
        </w:tc>
        <w:tc>
          <w:tcPr>
            <w:tcW w:w="5968" w:type="dxa"/>
            <w:gridSpan w:val="2"/>
            <w:hideMark/>
          </w:tcPr>
          <w:p w14:paraId="029A5828"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 xml:space="preserve">Capacity By Location </w:t>
            </w:r>
          </w:p>
        </w:tc>
        <w:tc>
          <w:tcPr>
            <w:tcW w:w="986" w:type="dxa"/>
          </w:tcPr>
          <w:p w14:paraId="76349D8E" w14:textId="77777777" w:rsidR="0046512F" w:rsidRPr="002A2D14" w:rsidRDefault="0046512F" w:rsidP="0031177D">
            <w:pPr>
              <w:pStyle w:val="BodyText"/>
              <w:jc w:val="center"/>
              <w:rPr>
                <w:bCs/>
                <w:color w:val="000000" w:themeColor="text1"/>
                <w:sz w:val="20"/>
                <w:szCs w:val="20"/>
                <w:lang w:val="en-IN"/>
              </w:rPr>
            </w:pPr>
          </w:p>
        </w:tc>
      </w:tr>
      <w:tr w:rsidR="0046512F" w:rsidRPr="002A2D14" w14:paraId="7DC416CB" w14:textId="77777777" w:rsidTr="00C64819">
        <w:trPr>
          <w:trHeight w:val="351"/>
        </w:trPr>
        <w:tc>
          <w:tcPr>
            <w:tcW w:w="705" w:type="dxa"/>
          </w:tcPr>
          <w:p w14:paraId="5392C9F9" w14:textId="77777777" w:rsidR="0046512F" w:rsidRPr="002A2D14" w:rsidRDefault="0046512F" w:rsidP="0031177D">
            <w:pPr>
              <w:pStyle w:val="BodyText"/>
              <w:jc w:val="center"/>
              <w:rPr>
                <w:b/>
                <w:color w:val="000000" w:themeColor="text1"/>
                <w:sz w:val="20"/>
                <w:szCs w:val="20"/>
                <w:lang w:val="en-IN"/>
              </w:rPr>
            </w:pPr>
          </w:p>
        </w:tc>
        <w:tc>
          <w:tcPr>
            <w:tcW w:w="983" w:type="dxa"/>
          </w:tcPr>
          <w:p w14:paraId="415B3CB5" w14:textId="77777777" w:rsidR="0046512F" w:rsidRPr="002A2D14" w:rsidRDefault="0046512F" w:rsidP="0031177D">
            <w:pPr>
              <w:pStyle w:val="BodyText"/>
              <w:rPr>
                <w:b/>
                <w:color w:val="000000" w:themeColor="text1"/>
                <w:sz w:val="20"/>
                <w:szCs w:val="20"/>
                <w:lang w:val="en-IN"/>
              </w:rPr>
            </w:pPr>
          </w:p>
        </w:tc>
        <w:tc>
          <w:tcPr>
            <w:tcW w:w="950" w:type="dxa"/>
            <w:hideMark/>
          </w:tcPr>
          <w:p w14:paraId="6434D121"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3.2.3.</w:t>
            </w:r>
          </w:p>
        </w:tc>
        <w:tc>
          <w:tcPr>
            <w:tcW w:w="5968" w:type="dxa"/>
            <w:gridSpan w:val="2"/>
            <w:hideMark/>
          </w:tcPr>
          <w:p w14:paraId="5947D5F9"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 xml:space="preserve">APAC </w:t>
            </w:r>
            <w:r w:rsidRPr="00A86CAA">
              <w:rPr>
                <w:bCs/>
                <w:color w:val="000000" w:themeColor="text1"/>
                <w:sz w:val="20"/>
                <w:szCs w:val="20"/>
                <w:lang w:val="en-IN"/>
              </w:rPr>
              <w:t xml:space="preserve">Vinyl Ester Resin </w:t>
            </w:r>
            <w:r w:rsidRPr="002A2D14">
              <w:rPr>
                <w:bCs/>
                <w:color w:val="000000" w:themeColor="text1"/>
                <w:sz w:val="20"/>
                <w:szCs w:val="20"/>
                <w:lang w:val="en-IN"/>
              </w:rPr>
              <w:t>Demand</w:t>
            </w:r>
          </w:p>
        </w:tc>
        <w:tc>
          <w:tcPr>
            <w:tcW w:w="986" w:type="dxa"/>
          </w:tcPr>
          <w:p w14:paraId="33E89C61" w14:textId="77777777" w:rsidR="0046512F" w:rsidRPr="002A2D14" w:rsidRDefault="0046512F" w:rsidP="0031177D">
            <w:pPr>
              <w:pStyle w:val="BodyText"/>
              <w:jc w:val="center"/>
              <w:rPr>
                <w:bCs/>
                <w:color w:val="000000" w:themeColor="text1"/>
                <w:sz w:val="20"/>
                <w:szCs w:val="20"/>
                <w:lang w:val="en-IN"/>
              </w:rPr>
            </w:pPr>
          </w:p>
        </w:tc>
      </w:tr>
      <w:tr w:rsidR="0046512F" w:rsidRPr="002A2D14" w14:paraId="1196E87B" w14:textId="77777777" w:rsidTr="00C64819">
        <w:trPr>
          <w:trHeight w:val="351"/>
        </w:trPr>
        <w:tc>
          <w:tcPr>
            <w:tcW w:w="705" w:type="dxa"/>
          </w:tcPr>
          <w:p w14:paraId="66AB569D" w14:textId="77777777" w:rsidR="0046512F" w:rsidRPr="002A2D14" w:rsidRDefault="0046512F" w:rsidP="0031177D">
            <w:pPr>
              <w:pStyle w:val="BodyText"/>
              <w:jc w:val="center"/>
              <w:rPr>
                <w:b/>
                <w:color w:val="000000" w:themeColor="text1"/>
                <w:sz w:val="20"/>
                <w:szCs w:val="20"/>
                <w:lang w:val="en-IN"/>
              </w:rPr>
            </w:pPr>
          </w:p>
        </w:tc>
        <w:tc>
          <w:tcPr>
            <w:tcW w:w="983" w:type="dxa"/>
          </w:tcPr>
          <w:p w14:paraId="5626C264" w14:textId="77777777" w:rsidR="0046512F" w:rsidRPr="002A2D14" w:rsidRDefault="0046512F" w:rsidP="0031177D">
            <w:pPr>
              <w:pStyle w:val="BodyText"/>
              <w:rPr>
                <w:b/>
                <w:color w:val="000000" w:themeColor="text1"/>
                <w:sz w:val="20"/>
                <w:szCs w:val="20"/>
                <w:lang w:val="en-IN"/>
              </w:rPr>
            </w:pPr>
          </w:p>
        </w:tc>
        <w:tc>
          <w:tcPr>
            <w:tcW w:w="950" w:type="dxa"/>
            <w:hideMark/>
          </w:tcPr>
          <w:p w14:paraId="27FC4BC0"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3.2.4.</w:t>
            </w:r>
          </w:p>
        </w:tc>
        <w:tc>
          <w:tcPr>
            <w:tcW w:w="5968" w:type="dxa"/>
            <w:gridSpan w:val="2"/>
            <w:hideMark/>
          </w:tcPr>
          <w:p w14:paraId="14F2BAED"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Operating Efficiency</w:t>
            </w:r>
          </w:p>
        </w:tc>
        <w:tc>
          <w:tcPr>
            <w:tcW w:w="986" w:type="dxa"/>
          </w:tcPr>
          <w:p w14:paraId="3EF9D616" w14:textId="77777777" w:rsidR="0046512F" w:rsidRPr="002A2D14" w:rsidRDefault="0046512F" w:rsidP="0031177D">
            <w:pPr>
              <w:pStyle w:val="BodyText"/>
              <w:jc w:val="center"/>
              <w:rPr>
                <w:bCs/>
                <w:color w:val="000000" w:themeColor="text1"/>
                <w:sz w:val="20"/>
                <w:szCs w:val="20"/>
                <w:lang w:val="en-IN"/>
              </w:rPr>
            </w:pPr>
          </w:p>
        </w:tc>
      </w:tr>
      <w:tr w:rsidR="0046512F" w:rsidRPr="002A2D14" w14:paraId="655BE19F" w14:textId="77777777" w:rsidTr="00C64819">
        <w:trPr>
          <w:trHeight w:val="351"/>
        </w:trPr>
        <w:tc>
          <w:tcPr>
            <w:tcW w:w="705" w:type="dxa"/>
          </w:tcPr>
          <w:p w14:paraId="65616C08" w14:textId="77777777" w:rsidR="0046512F" w:rsidRPr="002A2D14" w:rsidRDefault="0046512F" w:rsidP="0031177D">
            <w:pPr>
              <w:pStyle w:val="BodyText"/>
              <w:jc w:val="center"/>
              <w:rPr>
                <w:b/>
                <w:color w:val="000000" w:themeColor="text1"/>
                <w:sz w:val="20"/>
                <w:szCs w:val="20"/>
                <w:lang w:val="en-IN"/>
              </w:rPr>
            </w:pPr>
          </w:p>
        </w:tc>
        <w:tc>
          <w:tcPr>
            <w:tcW w:w="983" w:type="dxa"/>
          </w:tcPr>
          <w:p w14:paraId="657A5555" w14:textId="77777777" w:rsidR="0046512F" w:rsidRPr="002A2D14" w:rsidRDefault="0046512F" w:rsidP="0031177D">
            <w:pPr>
              <w:pStyle w:val="BodyText"/>
              <w:rPr>
                <w:b/>
                <w:color w:val="000000" w:themeColor="text1"/>
                <w:sz w:val="20"/>
                <w:szCs w:val="20"/>
                <w:lang w:val="en-IN"/>
              </w:rPr>
            </w:pPr>
          </w:p>
        </w:tc>
        <w:tc>
          <w:tcPr>
            <w:tcW w:w="950" w:type="dxa"/>
            <w:vAlign w:val="center"/>
            <w:hideMark/>
          </w:tcPr>
          <w:p w14:paraId="21288356"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3.2.5.</w:t>
            </w:r>
          </w:p>
        </w:tc>
        <w:tc>
          <w:tcPr>
            <w:tcW w:w="5968" w:type="dxa"/>
            <w:gridSpan w:val="2"/>
            <w:vAlign w:val="center"/>
            <w:hideMark/>
          </w:tcPr>
          <w:p w14:paraId="2A432B79"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Demand By Application</w:t>
            </w:r>
          </w:p>
        </w:tc>
        <w:tc>
          <w:tcPr>
            <w:tcW w:w="986" w:type="dxa"/>
          </w:tcPr>
          <w:p w14:paraId="6DE78165" w14:textId="77777777" w:rsidR="0046512F" w:rsidRPr="002A2D14" w:rsidRDefault="0046512F" w:rsidP="0031177D">
            <w:pPr>
              <w:pStyle w:val="BodyText"/>
              <w:jc w:val="center"/>
              <w:rPr>
                <w:bCs/>
                <w:color w:val="000000" w:themeColor="text1"/>
                <w:sz w:val="20"/>
                <w:szCs w:val="20"/>
                <w:lang w:val="en-IN"/>
              </w:rPr>
            </w:pPr>
          </w:p>
        </w:tc>
      </w:tr>
      <w:tr w:rsidR="0046512F" w:rsidRPr="002A2D14" w14:paraId="4B591A1D" w14:textId="77777777" w:rsidTr="00C64819">
        <w:trPr>
          <w:trHeight w:val="351"/>
        </w:trPr>
        <w:tc>
          <w:tcPr>
            <w:tcW w:w="705" w:type="dxa"/>
          </w:tcPr>
          <w:p w14:paraId="10EB7A30" w14:textId="77777777" w:rsidR="0046512F" w:rsidRPr="002A2D14" w:rsidRDefault="0046512F" w:rsidP="0031177D">
            <w:pPr>
              <w:pStyle w:val="BodyText"/>
              <w:jc w:val="center"/>
              <w:rPr>
                <w:b/>
                <w:color w:val="000000" w:themeColor="text1"/>
                <w:sz w:val="20"/>
                <w:szCs w:val="20"/>
                <w:lang w:val="en-IN"/>
              </w:rPr>
            </w:pPr>
          </w:p>
        </w:tc>
        <w:tc>
          <w:tcPr>
            <w:tcW w:w="983" w:type="dxa"/>
          </w:tcPr>
          <w:p w14:paraId="34BB4CB8" w14:textId="77777777" w:rsidR="0046512F" w:rsidRPr="002A2D14" w:rsidRDefault="0046512F" w:rsidP="0031177D">
            <w:pPr>
              <w:pStyle w:val="BodyText"/>
              <w:rPr>
                <w:b/>
                <w:color w:val="000000" w:themeColor="text1"/>
                <w:sz w:val="20"/>
                <w:szCs w:val="20"/>
                <w:lang w:val="en-IN"/>
              </w:rPr>
            </w:pPr>
          </w:p>
        </w:tc>
        <w:tc>
          <w:tcPr>
            <w:tcW w:w="950" w:type="dxa"/>
            <w:vAlign w:val="center"/>
            <w:hideMark/>
          </w:tcPr>
          <w:p w14:paraId="107AFB0D"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3.2.6.</w:t>
            </w:r>
          </w:p>
        </w:tc>
        <w:tc>
          <w:tcPr>
            <w:tcW w:w="5968" w:type="dxa"/>
            <w:gridSpan w:val="2"/>
            <w:vAlign w:val="center"/>
            <w:hideMark/>
          </w:tcPr>
          <w:p w14:paraId="58FDCAC8"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Demand By Type</w:t>
            </w:r>
          </w:p>
        </w:tc>
        <w:tc>
          <w:tcPr>
            <w:tcW w:w="986" w:type="dxa"/>
          </w:tcPr>
          <w:p w14:paraId="1B59492E" w14:textId="77777777" w:rsidR="0046512F" w:rsidRPr="002A2D14" w:rsidRDefault="0046512F" w:rsidP="0031177D">
            <w:pPr>
              <w:pStyle w:val="BodyText"/>
              <w:jc w:val="center"/>
              <w:rPr>
                <w:bCs/>
                <w:color w:val="000000" w:themeColor="text1"/>
                <w:sz w:val="20"/>
                <w:szCs w:val="20"/>
                <w:lang w:val="en-IN"/>
              </w:rPr>
            </w:pPr>
          </w:p>
        </w:tc>
      </w:tr>
      <w:tr w:rsidR="0046512F" w:rsidRPr="002A2D14" w14:paraId="22DB1B9A" w14:textId="77777777" w:rsidTr="00C64819">
        <w:trPr>
          <w:trHeight w:val="351"/>
        </w:trPr>
        <w:tc>
          <w:tcPr>
            <w:tcW w:w="705" w:type="dxa"/>
          </w:tcPr>
          <w:p w14:paraId="344BB16A" w14:textId="77777777" w:rsidR="0046512F" w:rsidRPr="002A2D14" w:rsidRDefault="0046512F" w:rsidP="0031177D">
            <w:pPr>
              <w:pStyle w:val="BodyText"/>
              <w:jc w:val="center"/>
              <w:rPr>
                <w:b/>
                <w:color w:val="000000" w:themeColor="text1"/>
                <w:sz w:val="20"/>
                <w:szCs w:val="20"/>
                <w:lang w:val="en-IN"/>
              </w:rPr>
            </w:pPr>
          </w:p>
        </w:tc>
        <w:tc>
          <w:tcPr>
            <w:tcW w:w="983" w:type="dxa"/>
          </w:tcPr>
          <w:p w14:paraId="56E1F20B" w14:textId="77777777" w:rsidR="0046512F" w:rsidRPr="002A2D14" w:rsidRDefault="0046512F" w:rsidP="0031177D">
            <w:pPr>
              <w:pStyle w:val="BodyText"/>
              <w:rPr>
                <w:b/>
                <w:color w:val="000000" w:themeColor="text1"/>
                <w:sz w:val="20"/>
                <w:szCs w:val="20"/>
                <w:lang w:val="en-IN"/>
              </w:rPr>
            </w:pPr>
          </w:p>
        </w:tc>
        <w:tc>
          <w:tcPr>
            <w:tcW w:w="950" w:type="dxa"/>
            <w:vAlign w:val="center"/>
            <w:hideMark/>
          </w:tcPr>
          <w:p w14:paraId="350F753A"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3.2.</w:t>
            </w:r>
            <w:r>
              <w:rPr>
                <w:bCs/>
                <w:color w:val="000000" w:themeColor="text1"/>
                <w:sz w:val="20"/>
                <w:szCs w:val="20"/>
                <w:lang w:val="en-IN"/>
              </w:rPr>
              <w:t>7.</w:t>
            </w:r>
          </w:p>
        </w:tc>
        <w:tc>
          <w:tcPr>
            <w:tcW w:w="5968" w:type="dxa"/>
            <w:gridSpan w:val="2"/>
            <w:vAlign w:val="center"/>
            <w:hideMark/>
          </w:tcPr>
          <w:p w14:paraId="2D10F4C2"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APAC Demand Supply Gap</w:t>
            </w:r>
          </w:p>
        </w:tc>
        <w:tc>
          <w:tcPr>
            <w:tcW w:w="986" w:type="dxa"/>
          </w:tcPr>
          <w:p w14:paraId="7E8A8346" w14:textId="77777777" w:rsidR="0046512F" w:rsidRPr="002A2D14" w:rsidRDefault="0046512F" w:rsidP="0031177D">
            <w:pPr>
              <w:pStyle w:val="BodyText"/>
              <w:jc w:val="center"/>
              <w:rPr>
                <w:bCs/>
                <w:color w:val="000000" w:themeColor="text1"/>
                <w:sz w:val="20"/>
                <w:szCs w:val="20"/>
                <w:lang w:val="en-IN"/>
              </w:rPr>
            </w:pPr>
          </w:p>
        </w:tc>
      </w:tr>
      <w:tr w:rsidR="0046512F" w:rsidRPr="002A2D14" w14:paraId="1AAF7A6F" w14:textId="77777777" w:rsidTr="00C64819">
        <w:trPr>
          <w:trHeight w:val="351"/>
        </w:trPr>
        <w:tc>
          <w:tcPr>
            <w:tcW w:w="705" w:type="dxa"/>
          </w:tcPr>
          <w:p w14:paraId="4ABEB07F" w14:textId="77777777" w:rsidR="0046512F" w:rsidRPr="002A2D14" w:rsidRDefault="0046512F" w:rsidP="0031177D">
            <w:pPr>
              <w:pStyle w:val="BodyText"/>
              <w:jc w:val="center"/>
              <w:rPr>
                <w:b/>
                <w:color w:val="000000" w:themeColor="text1"/>
                <w:sz w:val="20"/>
                <w:szCs w:val="20"/>
                <w:lang w:val="en-IN"/>
              </w:rPr>
            </w:pPr>
          </w:p>
        </w:tc>
        <w:tc>
          <w:tcPr>
            <w:tcW w:w="983" w:type="dxa"/>
          </w:tcPr>
          <w:p w14:paraId="1085D1E7" w14:textId="77777777" w:rsidR="0046512F" w:rsidRPr="002A2D14" w:rsidRDefault="0046512F" w:rsidP="0031177D">
            <w:pPr>
              <w:pStyle w:val="BodyText"/>
              <w:rPr>
                <w:bCs/>
                <w:color w:val="000000" w:themeColor="text1"/>
                <w:sz w:val="20"/>
                <w:szCs w:val="20"/>
                <w:lang w:val="en-IN"/>
              </w:rPr>
            </w:pPr>
          </w:p>
        </w:tc>
        <w:tc>
          <w:tcPr>
            <w:tcW w:w="950" w:type="dxa"/>
            <w:hideMark/>
          </w:tcPr>
          <w:p w14:paraId="78D2559E"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3.2.</w:t>
            </w:r>
            <w:r>
              <w:rPr>
                <w:bCs/>
                <w:color w:val="000000" w:themeColor="text1"/>
                <w:sz w:val="20"/>
                <w:szCs w:val="20"/>
                <w:lang w:val="en-IN"/>
              </w:rPr>
              <w:t>8</w:t>
            </w:r>
            <w:r w:rsidRPr="002A2D14">
              <w:rPr>
                <w:bCs/>
                <w:color w:val="000000" w:themeColor="text1"/>
                <w:sz w:val="20"/>
                <w:szCs w:val="20"/>
                <w:lang w:val="en-IN"/>
              </w:rPr>
              <w:t>.</w:t>
            </w:r>
          </w:p>
        </w:tc>
        <w:tc>
          <w:tcPr>
            <w:tcW w:w="5968" w:type="dxa"/>
            <w:gridSpan w:val="2"/>
            <w:hideMark/>
          </w:tcPr>
          <w:p w14:paraId="382B9246"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Demand By Sales Channel</w:t>
            </w:r>
          </w:p>
        </w:tc>
        <w:tc>
          <w:tcPr>
            <w:tcW w:w="986" w:type="dxa"/>
          </w:tcPr>
          <w:p w14:paraId="7A975547" w14:textId="77777777" w:rsidR="0046512F" w:rsidRPr="002A2D14" w:rsidRDefault="0046512F" w:rsidP="0031177D">
            <w:pPr>
              <w:pStyle w:val="BodyText"/>
              <w:jc w:val="center"/>
              <w:rPr>
                <w:bCs/>
                <w:color w:val="000000" w:themeColor="text1"/>
                <w:sz w:val="20"/>
                <w:szCs w:val="20"/>
                <w:lang w:val="en-IN"/>
              </w:rPr>
            </w:pPr>
          </w:p>
        </w:tc>
      </w:tr>
      <w:tr w:rsidR="0046512F" w:rsidRPr="002A2D14" w14:paraId="75DFE541" w14:textId="77777777" w:rsidTr="00C64819">
        <w:trPr>
          <w:trHeight w:val="351"/>
        </w:trPr>
        <w:tc>
          <w:tcPr>
            <w:tcW w:w="705" w:type="dxa"/>
          </w:tcPr>
          <w:p w14:paraId="58F8AEB1" w14:textId="77777777" w:rsidR="0046512F" w:rsidRPr="002A2D14" w:rsidRDefault="0046512F" w:rsidP="0031177D">
            <w:pPr>
              <w:pStyle w:val="BodyText"/>
              <w:jc w:val="center"/>
              <w:rPr>
                <w:b/>
                <w:color w:val="000000" w:themeColor="text1"/>
                <w:sz w:val="20"/>
                <w:szCs w:val="20"/>
                <w:lang w:val="en-IN"/>
              </w:rPr>
            </w:pPr>
          </w:p>
        </w:tc>
        <w:tc>
          <w:tcPr>
            <w:tcW w:w="983" w:type="dxa"/>
          </w:tcPr>
          <w:p w14:paraId="5752A93F" w14:textId="77777777" w:rsidR="0046512F" w:rsidRPr="002A2D14" w:rsidRDefault="0046512F" w:rsidP="0031177D">
            <w:pPr>
              <w:pStyle w:val="BodyText"/>
              <w:rPr>
                <w:bCs/>
                <w:color w:val="000000" w:themeColor="text1"/>
                <w:sz w:val="20"/>
                <w:szCs w:val="20"/>
                <w:lang w:val="en-IN"/>
              </w:rPr>
            </w:pPr>
          </w:p>
        </w:tc>
        <w:tc>
          <w:tcPr>
            <w:tcW w:w="950" w:type="dxa"/>
            <w:hideMark/>
          </w:tcPr>
          <w:p w14:paraId="1933B3C6"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3.2.</w:t>
            </w:r>
            <w:r>
              <w:rPr>
                <w:bCs/>
                <w:color w:val="000000" w:themeColor="text1"/>
                <w:sz w:val="20"/>
                <w:szCs w:val="20"/>
                <w:lang w:val="en-IN"/>
              </w:rPr>
              <w:t>9.</w:t>
            </w:r>
          </w:p>
        </w:tc>
        <w:tc>
          <w:tcPr>
            <w:tcW w:w="5968" w:type="dxa"/>
            <w:gridSpan w:val="2"/>
            <w:hideMark/>
          </w:tcPr>
          <w:p w14:paraId="6F847D42"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Sales By Company</w:t>
            </w:r>
          </w:p>
        </w:tc>
        <w:tc>
          <w:tcPr>
            <w:tcW w:w="986" w:type="dxa"/>
          </w:tcPr>
          <w:p w14:paraId="48C62E02" w14:textId="77777777" w:rsidR="0046512F" w:rsidRPr="002A2D14" w:rsidRDefault="0046512F" w:rsidP="0031177D">
            <w:pPr>
              <w:pStyle w:val="BodyText"/>
              <w:jc w:val="center"/>
              <w:rPr>
                <w:bCs/>
                <w:color w:val="000000" w:themeColor="text1"/>
                <w:sz w:val="20"/>
                <w:szCs w:val="20"/>
                <w:lang w:val="en-IN"/>
              </w:rPr>
            </w:pPr>
          </w:p>
        </w:tc>
      </w:tr>
      <w:tr w:rsidR="0046512F" w:rsidRPr="002A2D14" w14:paraId="741294CB" w14:textId="77777777" w:rsidTr="00C64819">
        <w:trPr>
          <w:trHeight w:val="370"/>
        </w:trPr>
        <w:tc>
          <w:tcPr>
            <w:tcW w:w="705" w:type="dxa"/>
          </w:tcPr>
          <w:p w14:paraId="296AE959" w14:textId="77777777" w:rsidR="0046512F" w:rsidRPr="002A2D14" w:rsidRDefault="0046512F" w:rsidP="0031177D">
            <w:pPr>
              <w:pStyle w:val="BodyText"/>
              <w:jc w:val="center"/>
              <w:rPr>
                <w:b/>
                <w:color w:val="000000" w:themeColor="text1"/>
                <w:sz w:val="20"/>
                <w:szCs w:val="20"/>
                <w:lang w:val="en-IN"/>
              </w:rPr>
            </w:pPr>
          </w:p>
        </w:tc>
        <w:tc>
          <w:tcPr>
            <w:tcW w:w="983" w:type="dxa"/>
            <w:hideMark/>
          </w:tcPr>
          <w:p w14:paraId="0586C331" w14:textId="77777777" w:rsidR="0046512F" w:rsidRPr="002A2D14" w:rsidRDefault="0046512F" w:rsidP="0031177D">
            <w:pPr>
              <w:pStyle w:val="BodyText"/>
              <w:rPr>
                <w:b/>
                <w:color w:val="000000" w:themeColor="text1"/>
                <w:sz w:val="20"/>
                <w:szCs w:val="20"/>
                <w:lang w:val="en-IN"/>
              </w:rPr>
            </w:pPr>
            <w:r w:rsidRPr="002A2D14">
              <w:rPr>
                <w:b/>
                <w:color w:val="000000" w:themeColor="text1"/>
                <w:sz w:val="20"/>
                <w:szCs w:val="20"/>
                <w:lang w:val="en-IN"/>
              </w:rPr>
              <w:t>3.3.</w:t>
            </w:r>
          </w:p>
        </w:tc>
        <w:tc>
          <w:tcPr>
            <w:tcW w:w="6918" w:type="dxa"/>
            <w:gridSpan w:val="3"/>
            <w:vAlign w:val="center"/>
            <w:hideMark/>
          </w:tcPr>
          <w:p w14:paraId="1DFAE9B2" w14:textId="77777777" w:rsidR="0046512F" w:rsidRPr="002A2D14" w:rsidRDefault="0046512F" w:rsidP="0031177D">
            <w:pPr>
              <w:pStyle w:val="BodyText"/>
              <w:rPr>
                <w:b/>
                <w:color w:val="000000" w:themeColor="text1"/>
                <w:sz w:val="20"/>
                <w:szCs w:val="20"/>
                <w:lang w:val="en-IN"/>
              </w:rPr>
            </w:pPr>
            <w:r w:rsidRPr="002A2D14">
              <w:rPr>
                <w:b/>
                <w:color w:val="000000" w:themeColor="text1"/>
                <w:sz w:val="20"/>
                <w:szCs w:val="20"/>
                <w:lang w:val="en-IN"/>
              </w:rPr>
              <w:t>Europe Demand Supply Outlook</w:t>
            </w:r>
          </w:p>
        </w:tc>
        <w:tc>
          <w:tcPr>
            <w:tcW w:w="986" w:type="dxa"/>
            <w:hideMark/>
          </w:tcPr>
          <w:p w14:paraId="3DE422A9" w14:textId="77777777" w:rsidR="0046512F" w:rsidRPr="002A2D14" w:rsidRDefault="0046512F" w:rsidP="0031177D">
            <w:pPr>
              <w:pStyle w:val="BodyText"/>
              <w:jc w:val="center"/>
              <w:rPr>
                <w:b/>
                <w:color w:val="000000" w:themeColor="text1"/>
                <w:sz w:val="20"/>
                <w:szCs w:val="20"/>
                <w:lang w:val="en-IN"/>
              </w:rPr>
            </w:pPr>
            <w:r>
              <w:rPr>
                <w:b/>
                <w:color w:val="000000" w:themeColor="text1"/>
                <w:sz w:val="20"/>
                <w:szCs w:val="20"/>
                <w:lang w:val="en-IN"/>
              </w:rPr>
              <w:t>37</w:t>
            </w:r>
          </w:p>
        </w:tc>
      </w:tr>
      <w:tr w:rsidR="0046512F" w:rsidRPr="002A2D14" w14:paraId="2DFBB06F" w14:textId="77777777" w:rsidTr="00C64819">
        <w:trPr>
          <w:trHeight w:val="370"/>
        </w:trPr>
        <w:tc>
          <w:tcPr>
            <w:tcW w:w="705" w:type="dxa"/>
          </w:tcPr>
          <w:p w14:paraId="07E32311" w14:textId="77777777" w:rsidR="0046512F" w:rsidRPr="002A2D14" w:rsidRDefault="0046512F" w:rsidP="0031177D">
            <w:pPr>
              <w:pStyle w:val="BodyText"/>
              <w:jc w:val="center"/>
              <w:rPr>
                <w:b/>
                <w:color w:val="000000" w:themeColor="text1"/>
                <w:sz w:val="20"/>
                <w:szCs w:val="20"/>
                <w:lang w:val="en-IN"/>
              </w:rPr>
            </w:pPr>
          </w:p>
        </w:tc>
        <w:tc>
          <w:tcPr>
            <w:tcW w:w="983" w:type="dxa"/>
          </w:tcPr>
          <w:p w14:paraId="2FC4E545" w14:textId="77777777" w:rsidR="0046512F" w:rsidRPr="002A2D14" w:rsidRDefault="0046512F" w:rsidP="0031177D">
            <w:pPr>
              <w:pStyle w:val="BodyText"/>
              <w:rPr>
                <w:bCs/>
                <w:color w:val="000000" w:themeColor="text1"/>
                <w:sz w:val="20"/>
                <w:szCs w:val="20"/>
                <w:lang w:val="en-IN"/>
              </w:rPr>
            </w:pPr>
          </w:p>
        </w:tc>
        <w:tc>
          <w:tcPr>
            <w:tcW w:w="950" w:type="dxa"/>
            <w:hideMark/>
          </w:tcPr>
          <w:p w14:paraId="2F9C5458"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3.3.1.</w:t>
            </w:r>
          </w:p>
        </w:tc>
        <w:tc>
          <w:tcPr>
            <w:tcW w:w="5968" w:type="dxa"/>
            <w:gridSpan w:val="2"/>
            <w:hideMark/>
          </w:tcPr>
          <w:p w14:paraId="1B5C8A5D"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Europe Capacity &amp; Production</w:t>
            </w:r>
          </w:p>
        </w:tc>
        <w:tc>
          <w:tcPr>
            <w:tcW w:w="986" w:type="dxa"/>
          </w:tcPr>
          <w:p w14:paraId="4834D5D2" w14:textId="77777777" w:rsidR="0046512F" w:rsidRPr="002A2D14" w:rsidRDefault="0046512F" w:rsidP="0031177D">
            <w:pPr>
              <w:pStyle w:val="BodyText"/>
              <w:jc w:val="center"/>
              <w:rPr>
                <w:bCs/>
                <w:color w:val="000000" w:themeColor="text1"/>
                <w:sz w:val="20"/>
                <w:szCs w:val="20"/>
                <w:lang w:val="en-IN"/>
              </w:rPr>
            </w:pPr>
          </w:p>
        </w:tc>
      </w:tr>
      <w:tr w:rsidR="0046512F" w:rsidRPr="002A2D14" w14:paraId="382C50E9" w14:textId="77777777" w:rsidTr="00C64819">
        <w:trPr>
          <w:trHeight w:val="370"/>
        </w:trPr>
        <w:tc>
          <w:tcPr>
            <w:tcW w:w="705" w:type="dxa"/>
          </w:tcPr>
          <w:p w14:paraId="2BAC4F51" w14:textId="77777777" w:rsidR="0046512F" w:rsidRPr="002A2D14" w:rsidRDefault="0046512F" w:rsidP="0031177D">
            <w:pPr>
              <w:pStyle w:val="BodyText"/>
              <w:jc w:val="center"/>
              <w:rPr>
                <w:b/>
                <w:color w:val="000000" w:themeColor="text1"/>
                <w:sz w:val="20"/>
                <w:szCs w:val="20"/>
                <w:lang w:val="en-IN"/>
              </w:rPr>
            </w:pPr>
          </w:p>
        </w:tc>
        <w:tc>
          <w:tcPr>
            <w:tcW w:w="983" w:type="dxa"/>
          </w:tcPr>
          <w:p w14:paraId="0C6BAAB9" w14:textId="77777777" w:rsidR="0046512F" w:rsidRPr="002A2D14" w:rsidRDefault="0046512F" w:rsidP="0031177D">
            <w:pPr>
              <w:pStyle w:val="BodyText"/>
              <w:rPr>
                <w:bCs/>
                <w:color w:val="000000" w:themeColor="text1"/>
                <w:sz w:val="20"/>
                <w:szCs w:val="20"/>
                <w:lang w:val="en-IN"/>
              </w:rPr>
            </w:pPr>
          </w:p>
        </w:tc>
        <w:tc>
          <w:tcPr>
            <w:tcW w:w="950" w:type="dxa"/>
            <w:hideMark/>
          </w:tcPr>
          <w:p w14:paraId="19813BF3"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3.3.2.</w:t>
            </w:r>
          </w:p>
        </w:tc>
        <w:tc>
          <w:tcPr>
            <w:tcW w:w="5968" w:type="dxa"/>
            <w:gridSpan w:val="2"/>
            <w:hideMark/>
          </w:tcPr>
          <w:p w14:paraId="0DE58A5C"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 xml:space="preserve">Capacity By Location </w:t>
            </w:r>
          </w:p>
        </w:tc>
        <w:tc>
          <w:tcPr>
            <w:tcW w:w="986" w:type="dxa"/>
          </w:tcPr>
          <w:p w14:paraId="39F99DED" w14:textId="77777777" w:rsidR="0046512F" w:rsidRPr="002A2D14" w:rsidRDefault="0046512F" w:rsidP="0031177D">
            <w:pPr>
              <w:pStyle w:val="BodyText"/>
              <w:jc w:val="center"/>
              <w:rPr>
                <w:bCs/>
                <w:color w:val="000000" w:themeColor="text1"/>
                <w:sz w:val="20"/>
                <w:szCs w:val="20"/>
                <w:lang w:val="en-IN"/>
              </w:rPr>
            </w:pPr>
          </w:p>
        </w:tc>
      </w:tr>
      <w:tr w:rsidR="0046512F" w:rsidRPr="002A2D14" w14:paraId="1CAA4825" w14:textId="77777777" w:rsidTr="00C64819">
        <w:trPr>
          <w:trHeight w:val="370"/>
        </w:trPr>
        <w:tc>
          <w:tcPr>
            <w:tcW w:w="705" w:type="dxa"/>
          </w:tcPr>
          <w:p w14:paraId="1728BCE2" w14:textId="77777777" w:rsidR="0046512F" w:rsidRPr="002A2D14" w:rsidRDefault="0046512F" w:rsidP="0031177D">
            <w:pPr>
              <w:pStyle w:val="BodyText"/>
              <w:jc w:val="center"/>
              <w:rPr>
                <w:b/>
                <w:color w:val="000000" w:themeColor="text1"/>
                <w:sz w:val="20"/>
                <w:szCs w:val="20"/>
                <w:lang w:val="en-IN"/>
              </w:rPr>
            </w:pPr>
          </w:p>
        </w:tc>
        <w:tc>
          <w:tcPr>
            <w:tcW w:w="983" w:type="dxa"/>
          </w:tcPr>
          <w:p w14:paraId="10E2F376" w14:textId="77777777" w:rsidR="0046512F" w:rsidRPr="002A2D14" w:rsidRDefault="0046512F" w:rsidP="0031177D">
            <w:pPr>
              <w:pStyle w:val="BodyText"/>
              <w:rPr>
                <w:bCs/>
                <w:color w:val="000000" w:themeColor="text1"/>
                <w:sz w:val="20"/>
                <w:szCs w:val="20"/>
                <w:lang w:val="en-IN"/>
              </w:rPr>
            </w:pPr>
          </w:p>
        </w:tc>
        <w:tc>
          <w:tcPr>
            <w:tcW w:w="950" w:type="dxa"/>
            <w:hideMark/>
          </w:tcPr>
          <w:p w14:paraId="6DA2A2AC"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3.3.3.</w:t>
            </w:r>
          </w:p>
        </w:tc>
        <w:tc>
          <w:tcPr>
            <w:tcW w:w="5968" w:type="dxa"/>
            <w:gridSpan w:val="2"/>
            <w:hideMark/>
          </w:tcPr>
          <w:p w14:paraId="13479227" w14:textId="77777777" w:rsidR="0046512F" w:rsidRPr="002A2D14" w:rsidRDefault="0046512F" w:rsidP="0031177D">
            <w:pPr>
              <w:pStyle w:val="BodyText"/>
              <w:rPr>
                <w:bCs/>
                <w:color w:val="000000" w:themeColor="text1"/>
                <w:sz w:val="20"/>
                <w:szCs w:val="20"/>
                <w:lang w:val="en-IN"/>
              </w:rPr>
            </w:pPr>
            <w:r w:rsidRPr="00A86CAA">
              <w:rPr>
                <w:bCs/>
                <w:color w:val="000000" w:themeColor="text1"/>
                <w:sz w:val="20"/>
                <w:szCs w:val="20"/>
                <w:lang w:val="en-IN"/>
              </w:rPr>
              <w:t xml:space="preserve">Vinyl Ester Resin </w:t>
            </w:r>
            <w:r w:rsidRPr="002A2D14">
              <w:rPr>
                <w:bCs/>
                <w:color w:val="000000" w:themeColor="text1"/>
                <w:sz w:val="20"/>
                <w:szCs w:val="20"/>
                <w:lang w:val="en-IN"/>
              </w:rPr>
              <w:t>Demand</w:t>
            </w:r>
          </w:p>
        </w:tc>
        <w:tc>
          <w:tcPr>
            <w:tcW w:w="986" w:type="dxa"/>
          </w:tcPr>
          <w:p w14:paraId="3BBEAAC6" w14:textId="77777777" w:rsidR="0046512F" w:rsidRPr="002A2D14" w:rsidRDefault="0046512F" w:rsidP="0031177D">
            <w:pPr>
              <w:pStyle w:val="BodyText"/>
              <w:jc w:val="center"/>
              <w:rPr>
                <w:bCs/>
                <w:color w:val="000000" w:themeColor="text1"/>
                <w:sz w:val="20"/>
                <w:szCs w:val="20"/>
                <w:lang w:val="en-IN"/>
              </w:rPr>
            </w:pPr>
          </w:p>
        </w:tc>
      </w:tr>
      <w:tr w:rsidR="0046512F" w:rsidRPr="002A2D14" w14:paraId="7F84DB54" w14:textId="77777777" w:rsidTr="00C64819">
        <w:trPr>
          <w:trHeight w:val="370"/>
        </w:trPr>
        <w:tc>
          <w:tcPr>
            <w:tcW w:w="705" w:type="dxa"/>
          </w:tcPr>
          <w:p w14:paraId="4B9E8197" w14:textId="77777777" w:rsidR="0046512F" w:rsidRPr="002A2D14" w:rsidRDefault="0046512F" w:rsidP="0031177D">
            <w:pPr>
              <w:pStyle w:val="BodyText"/>
              <w:jc w:val="center"/>
              <w:rPr>
                <w:b/>
                <w:color w:val="000000" w:themeColor="text1"/>
                <w:sz w:val="20"/>
                <w:szCs w:val="20"/>
                <w:lang w:val="en-IN"/>
              </w:rPr>
            </w:pPr>
          </w:p>
        </w:tc>
        <w:tc>
          <w:tcPr>
            <w:tcW w:w="983" w:type="dxa"/>
          </w:tcPr>
          <w:p w14:paraId="1ADE6901" w14:textId="77777777" w:rsidR="0046512F" w:rsidRPr="002A2D14" w:rsidRDefault="0046512F" w:rsidP="0031177D">
            <w:pPr>
              <w:pStyle w:val="BodyText"/>
              <w:rPr>
                <w:bCs/>
                <w:color w:val="000000" w:themeColor="text1"/>
                <w:sz w:val="20"/>
                <w:szCs w:val="20"/>
                <w:lang w:val="en-IN"/>
              </w:rPr>
            </w:pPr>
          </w:p>
        </w:tc>
        <w:tc>
          <w:tcPr>
            <w:tcW w:w="950" w:type="dxa"/>
            <w:hideMark/>
          </w:tcPr>
          <w:p w14:paraId="616F1B76"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3.3.4.</w:t>
            </w:r>
          </w:p>
        </w:tc>
        <w:tc>
          <w:tcPr>
            <w:tcW w:w="5968" w:type="dxa"/>
            <w:gridSpan w:val="2"/>
            <w:hideMark/>
          </w:tcPr>
          <w:p w14:paraId="7E7D5E5F"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Operating Efficiency</w:t>
            </w:r>
          </w:p>
        </w:tc>
        <w:tc>
          <w:tcPr>
            <w:tcW w:w="986" w:type="dxa"/>
          </w:tcPr>
          <w:p w14:paraId="2A9A60EB" w14:textId="77777777" w:rsidR="0046512F" w:rsidRPr="002A2D14" w:rsidRDefault="0046512F" w:rsidP="0031177D">
            <w:pPr>
              <w:pStyle w:val="BodyText"/>
              <w:jc w:val="center"/>
              <w:rPr>
                <w:bCs/>
                <w:color w:val="000000" w:themeColor="text1"/>
                <w:sz w:val="20"/>
                <w:szCs w:val="20"/>
                <w:lang w:val="en-IN"/>
              </w:rPr>
            </w:pPr>
          </w:p>
        </w:tc>
      </w:tr>
      <w:tr w:rsidR="0046512F" w:rsidRPr="002A2D14" w14:paraId="266EF828" w14:textId="77777777" w:rsidTr="00C64819">
        <w:trPr>
          <w:trHeight w:val="370"/>
        </w:trPr>
        <w:tc>
          <w:tcPr>
            <w:tcW w:w="705" w:type="dxa"/>
          </w:tcPr>
          <w:p w14:paraId="26DF1C0E" w14:textId="77777777" w:rsidR="0046512F" w:rsidRPr="002A2D14" w:rsidRDefault="0046512F" w:rsidP="0031177D">
            <w:pPr>
              <w:pStyle w:val="BodyText"/>
              <w:jc w:val="center"/>
              <w:rPr>
                <w:b/>
                <w:color w:val="000000" w:themeColor="text1"/>
                <w:sz w:val="20"/>
                <w:szCs w:val="20"/>
                <w:lang w:val="en-IN"/>
              </w:rPr>
            </w:pPr>
          </w:p>
        </w:tc>
        <w:tc>
          <w:tcPr>
            <w:tcW w:w="983" w:type="dxa"/>
          </w:tcPr>
          <w:p w14:paraId="58440659" w14:textId="77777777" w:rsidR="0046512F" w:rsidRPr="002A2D14" w:rsidRDefault="0046512F" w:rsidP="0031177D">
            <w:pPr>
              <w:pStyle w:val="BodyText"/>
              <w:rPr>
                <w:bCs/>
                <w:color w:val="000000" w:themeColor="text1"/>
                <w:sz w:val="20"/>
                <w:szCs w:val="20"/>
                <w:lang w:val="en-IN"/>
              </w:rPr>
            </w:pPr>
          </w:p>
        </w:tc>
        <w:tc>
          <w:tcPr>
            <w:tcW w:w="950" w:type="dxa"/>
            <w:vAlign w:val="center"/>
            <w:hideMark/>
          </w:tcPr>
          <w:p w14:paraId="44B46630"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3.3.5.</w:t>
            </w:r>
          </w:p>
        </w:tc>
        <w:tc>
          <w:tcPr>
            <w:tcW w:w="5968" w:type="dxa"/>
            <w:gridSpan w:val="2"/>
            <w:vAlign w:val="center"/>
            <w:hideMark/>
          </w:tcPr>
          <w:p w14:paraId="57C121D1"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Demand By Application</w:t>
            </w:r>
          </w:p>
        </w:tc>
        <w:tc>
          <w:tcPr>
            <w:tcW w:w="986" w:type="dxa"/>
          </w:tcPr>
          <w:p w14:paraId="273B3BB9" w14:textId="77777777" w:rsidR="0046512F" w:rsidRPr="002A2D14" w:rsidRDefault="0046512F" w:rsidP="0031177D">
            <w:pPr>
              <w:pStyle w:val="BodyText"/>
              <w:jc w:val="center"/>
              <w:rPr>
                <w:bCs/>
                <w:color w:val="000000" w:themeColor="text1"/>
                <w:sz w:val="20"/>
                <w:szCs w:val="20"/>
                <w:lang w:val="en-IN"/>
              </w:rPr>
            </w:pPr>
          </w:p>
        </w:tc>
      </w:tr>
      <w:tr w:rsidR="0046512F" w:rsidRPr="002A2D14" w14:paraId="47DCE707" w14:textId="77777777" w:rsidTr="00C64819">
        <w:trPr>
          <w:trHeight w:val="370"/>
        </w:trPr>
        <w:tc>
          <w:tcPr>
            <w:tcW w:w="705" w:type="dxa"/>
          </w:tcPr>
          <w:p w14:paraId="0A32E91B" w14:textId="77777777" w:rsidR="0046512F" w:rsidRPr="002A2D14" w:rsidRDefault="0046512F" w:rsidP="0031177D">
            <w:pPr>
              <w:pStyle w:val="BodyText"/>
              <w:jc w:val="center"/>
              <w:rPr>
                <w:b/>
                <w:color w:val="000000" w:themeColor="text1"/>
                <w:sz w:val="20"/>
                <w:szCs w:val="20"/>
                <w:lang w:val="en-IN"/>
              </w:rPr>
            </w:pPr>
          </w:p>
        </w:tc>
        <w:tc>
          <w:tcPr>
            <w:tcW w:w="983" w:type="dxa"/>
          </w:tcPr>
          <w:p w14:paraId="5E256ABA" w14:textId="77777777" w:rsidR="0046512F" w:rsidRPr="002A2D14" w:rsidRDefault="0046512F" w:rsidP="0031177D">
            <w:pPr>
              <w:pStyle w:val="BodyText"/>
              <w:rPr>
                <w:bCs/>
                <w:color w:val="000000" w:themeColor="text1"/>
                <w:sz w:val="20"/>
                <w:szCs w:val="20"/>
                <w:lang w:val="en-IN"/>
              </w:rPr>
            </w:pPr>
          </w:p>
        </w:tc>
        <w:tc>
          <w:tcPr>
            <w:tcW w:w="950" w:type="dxa"/>
            <w:vAlign w:val="center"/>
            <w:hideMark/>
          </w:tcPr>
          <w:p w14:paraId="5C7C4B11"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3.3.6.</w:t>
            </w:r>
          </w:p>
        </w:tc>
        <w:tc>
          <w:tcPr>
            <w:tcW w:w="5968" w:type="dxa"/>
            <w:gridSpan w:val="2"/>
            <w:vAlign w:val="center"/>
            <w:hideMark/>
          </w:tcPr>
          <w:p w14:paraId="2758C1CA"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Demand By Type</w:t>
            </w:r>
          </w:p>
        </w:tc>
        <w:tc>
          <w:tcPr>
            <w:tcW w:w="986" w:type="dxa"/>
          </w:tcPr>
          <w:p w14:paraId="130F2A78" w14:textId="77777777" w:rsidR="0046512F" w:rsidRPr="002A2D14" w:rsidRDefault="0046512F" w:rsidP="0031177D">
            <w:pPr>
              <w:pStyle w:val="BodyText"/>
              <w:jc w:val="center"/>
              <w:rPr>
                <w:bCs/>
                <w:color w:val="000000" w:themeColor="text1"/>
                <w:sz w:val="20"/>
                <w:szCs w:val="20"/>
                <w:lang w:val="en-IN"/>
              </w:rPr>
            </w:pPr>
          </w:p>
        </w:tc>
      </w:tr>
      <w:tr w:rsidR="0046512F" w:rsidRPr="002A2D14" w14:paraId="45D7E794" w14:textId="77777777" w:rsidTr="00C64819">
        <w:trPr>
          <w:trHeight w:val="370"/>
        </w:trPr>
        <w:tc>
          <w:tcPr>
            <w:tcW w:w="705" w:type="dxa"/>
          </w:tcPr>
          <w:p w14:paraId="0097E28B" w14:textId="77777777" w:rsidR="0046512F" w:rsidRPr="002A2D14" w:rsidRDefault="0046512F" w:rsidP="0031177D">
            <w:pPr>
              <w:pStyle w:val="BodyText"/>
              <w:jc w:val="center"/>
              <w:rPr>
                <w:b/>
                <w:color w:val="000000" w:themeColor="text1"/>
                <w:sz w:val="20"/>
                <w:szCs w:val="20"/>
                <w:lang w:val="en-IN"/>
              </w:rPr>
            </w:pPr>
          </w:p>
        </w:tc>
        <w:tc>
          <w:tcPr>
            <w:tcW w:w="983" w:type="dxa"/>
          </w:tcPr>
          <w:p w14:paraId="5DDAB0A8" w14:textId="77777777" w:rsidR="0046512F" w:rsidRPr="002A2D14" w:rsidRDefault="0046512F" w:rsidP="0031177D">
            <w:pPr>
              <w:pStyle w:val="BodyText"/>
              <w:rPr>
                <w:bCs/>
                <w:color w:val="000000" w:themeColor="text1"/>
                <w:sz w:val="20"/>
                <w:szCs w:val="20"/>
                <w:lang w:val="en-IN"/>
              </w:rPr>
            </w:pPr>
          </w:p>
        </w:tc>
        <w:tc>
          <w:tcPr>
            <w:tcW w:w="950" w:type="dxa"/>
            <w:vAlign w:val="center"/>
            <w:hideMark/>
          </w:tcPr>
          <w:p w14:paraId="29B805C9"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3.3.7.</w:t>
            </w:r>
          </w:p>
        </w:tc>
        <w:tc>
          <w:tcPr>
            <w:tcW w:w="5968" w:type="dxa"/>
            <w:gridSpan w:val="2"/>
            <w:vAlign w:val="center"/>
            <w:hideMark/>
          </w:tcPr>
          <w:p w14:paraId="13C2AC6A"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Europe Demand Supply Gap</w:t>
            </w:r>
          </w:p>
        </w:tc>
        <w:tc>
          <w:tcPr>
            <w:tcW w:w="986" w:type="dxa"/>
          </w:tcPr>
          <w:p w14:paraId="2E5D216C" w14:textId="77777777" w:rsidR="0046512F" w:rsidRPr="002A2D14" w:rsidRDefault="0046512F" w:rsidP="0031177D">
            <w:pPr>
              <w:pStyle w:val="BodyText"/>
              <w:jc w:val="center"/>
              <w:rPr>
                <w:bCs/>
                <w:color w:val="000000" w:themeColor="text1"/>
                <w:sz w:val="20"/>
                <w:szCs w:val="20"/>
                <w:lang w:val="en-IN"/>
              </w:rPr>
            </w:pPr>
          </w:p>
        </w:tc>
      </w:tr>
      <w:tr w:rsidR="0046512F" w:rsidRPr="002A2D14" w14:paraId="20BC913D" w14:textId="77777777" w:rsidTr="00C64819">
        <w:trPr>
          <w:trHeight w:val="370"/>
        </w:trPr>
        <w:tc>
          <w:tcPr>
            <w:tcW w:w="705" w:type="dxa"/>
          </w:tcPr>
          <w:p w14:paraId="06DBED37" w14:textId="77777777" w:rsidR="0046512F" w:rsidRPr="002A2D14" w:rsidRDefault="0046512F" w:rsidP="0031177D">
            <w:pPr>
              <w:pStyle w:val="BodyText"/>
              <w:jc w:val="center"/>
              <w:rPr>
                <w:b/>
                <w:color w:val="000000" w:themeColor="text1"/>
                <w:sz w:val="20"/>
                <w:szCs w:val="20"/>
                <w:lang w:val="en-IN"/>
              </w:rPr>
            </w:pPr>
          </w:p>
        </w:tc>
        <w:tc>
          <w:tcPr>
            <w:tcW w:w="983" w:type="dxa"/>
          </w:tcPr>
          <w:p w14:paraId="3E27FF4B" w14:textId="77777777" w:rsidR="0046512F" w:rsidRPr="002A2D14" w:rsidRDefault="0046512F" w:rsidP="0031177D">
            <w:pPr>
              <w:pStyle w:val="BodyText"/>
              <w:rPr>
                <w:bCs/>
                <w:color w:val="000000" w:themeColor="text1"/>
                <w:sz w:val="20"/>
                <w:szCs w:val="20"/>
                <w:lang w:val="en-IN"/>
              </w:rPr>
            </w:pPr>
          </w:p>
        </w:tc>
        <w:tc>
          <w:tcPr>
            <w:tcW w:w="950" w:type="dxa"/>
            <w:vAlign w:val="center"/>
            <w:hideMark/>
          </w:tcPr>
          <w:p w14:paraId="1F79AF73"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3.3.8.</w:t>
            </w:r>
          </w:p>
        </w:tc>
        <w:tc>
          <w:tcPr>
            <w:tcW w:w="5968" w:type="dxa"/>
            <w:gridSpan w:val="2"/>
            <w:vAlign w:val="center"/>
            <w:hideMark/>
          </w:tcPr>
          <w:p w14:paraId="1A4C8208"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Demand By Sales Channel</w:t>
            </w:r>
          </w:p>
        </w:tc>
        <w:tc>
          <w:tcPr>
            <w:tcW w:w="986" w:type="dxa"/>
          </w:tcPr>
          <w:p w14:paraId="042529AD" w14:textId="77777777" w:rsidR="0046512F" w:rsidRPr="002A2D14" w:rsidRDefault="0046512F" w:rsidP="0031177D">
            <w:pPr>
              <w:pStyle w:val="BodyText"/>
              <w:jc w:val="center"/>
              <w:rPr>
                <w:bCs/>
                <w:color w:val="000000" w:themeColor="text1"/>
                <w:sz w:val="20"/>
                <w:szCs w:val="20"/>
                <w:lang w:val="en-IN"/>
              </w:rPr>
            </w:pPr>
          </w:p>
        </w:tc>
      </w:tr>
      <w:tr w:rsidR="0046512F" w:rsidRPr="002A2D14" w14:paraId="6491D5FC" w14:textId="77777777" w:rsidTr="00C64819">
        <w:trPr>
          <w:trHeight w:val="370"/>
        </w:trPr>
        <w:tc>
          <w:tcPr>
            <w:tcW w:w="705" w:type="dxa"/>
          </w:tcPr>
          <w:p w14:paraId="7D1C9E42" w14:textId="77777777" w:rsidR="0046512F" w:rsidRPr="002A2D14" w:rsidRDefault="0046512F" w:rsidP="0031177D">
            <w:pPr>
              <w:pStyle w:val="BodyText"/>
              <w:jc w:val="center"/>
              <w:rPr>
                <w:b/>
                <w:color w:val="000000" w:themeColor="text1"/>
                <w:sz w:val="20"/>
                <w:szCs w:val="20"/>
                <w:lang w:val="en-IN"/>
              </w:rPr>
            </w:pPr>
          </w:p>
        </w:tc>
        <w:tc>
          <w:tcPr>
            <w:tcW w:w="983" w:type="dxa"/>
          </w:tcPr>
          <w:p w14:paraId="4DF046A8" w14:textId="77777777" w:rsidR="0046512F" w:rsidRPr="002A2D14" w:rsidRDefault="0046512F" w:rsidP="0031177D">
            <w:pPr>
              <w:pStyle w:val="BodyText"/>
              <w:rPr>
                <w:bCs/>
                <w:color w:val="000000" w:themeColor="text1"/>
                <w:sz w:val="20"/>
                <w:szCs w:val="20"/>
                <w:lang w:val="en-IN"/>
              </w:rPr>
            </w:pPr>
          </w:p>
        </w:tc>
        <w:tc>
          <w:tcPr>
            <w:tcW w:w="950" w:type="dxa"/>
            <w:hideMark/>
          </w:tcPr>
          <w:p w14:paraId="15D37E77"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3.3.</w:t>
            </w:r>
            <w:r>
              <w:rPr>
                <w:bCs/>
                <w:color w:val="000000" w:themeColor="text1"/>
                <w:sz w:val="20"/>
                <w:szCs w:val="20"/>
                <w:lang w:val="en-IN"/>
              </w:rPr>
              <w:t>9</w:t>
            </w:r>
            <w:r w:rsidRPr="002A2D14">
              <w:rPr>
                <w:bCs/>
                <w:color w:val="000000" w:themeColor="text1"/>
                <w:sz w:val="20"/>
                <w:szCs w:val="20"/>
                <w:lang w:val="en-IN"/>
              </w:rPr>
              <w:t>.</w:t>
            </w:r>
          </w:p>
        </w:tc>
        <w:tc>
          <w:tcPr>
            <w:tcW w:w="5968" w:type="dxa"/>
            <w:gridSpan w:val="2"/>
            <w:hideMark/>
          </w:tcPr>
          <w:p w14:paraId="6DA75021"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Sales By Company</w:t>
            </w:r>
          </w:p>
        </w:tc>
        <w:tc>
          <w:tcPr>
            <w:tcW w:w="986" w:type="dxa"/>
          </w:tcPr>
          <w:p w14:paraId="46B9E4F8" w14:textId="77777777" w:rsidR="0046512F" w:rsidRPr="002A2D14" w:rsidRDefault="0046512F" w:rsidP="0031177D">
            <w:pPr>
              <w:pStyle w:val="BodyText"/>
              <w:jc w:val="center"/>
              <w:rPr>
                <w:bCs/>
                <w:color w:val="000000" w:themeColor="text1"/>
                <w:sz w:val="20"/>
                <w:szCs w:val="20"/>
                <w:lang w:val="en-IN"/>
              </w:rPr>
            </w:pPr>
          </w:p>
        </w:tc>
      </w:tr>
      <w:tr w:rsidR="0046512F" w:rsidRPr="002A2D14" w14:paraId="2C0395B3" w14:textId="77777777" w:rsidTr="00C64819">
        <w:trPr>
          <w:trHeight w:val="370"/>
        </w:trPr>
        <w:tc>
          <w:tcPr>
            <w:tcW w:w="705" w:type="dxa"/>
          </w:tcPr>
          <w:p w14:paraId="49CB00DC" w14:textId="77777777" w:rsidR="0046512F" w:rsidRPr="002A2D14" w:rsidRDefault="0046512F" w:rsidP="0031177D">
            <w:pPr>
              <w:pStyle w:val="BodyText"/>
              <w:jc w:val="center"/>
              <w:rPr>
                <w:b/>
                <w:color w:val="000000" w:themeColor="text1"/>
                <w:sz w:val="20"/>
                <w:szCs w:val="20"/>
                <w:lang w:val="en-IN"/>
              </w:rPr>
            </w:pPr>
          </w:p>
        </w:tc>
        <w:tc>
          <w:tcPr>
            <w:tcW w:w="983" w:type="dxa"/>
            <w:hideMark/>
          </w:tcPr>
          <w:p w14:paraId="0BECC95F" w14:textId="77777777" w:rsidR="0046512F" w:rsidRPr="002A2D14" w:rsidRDefault="0046512F" w:rsidP="0031177D">
            <w:pPr>
              <w:pStyle w:val="BodyText"/>
              <w:rPr>
                <w:b/>
                <w:color w:val="000000" w:themeColor="text1"/>
                <w:sz w:val="20"/>
                <w:szCs w:val="20"/>
                <w:lang w:val="en-IN"/>
              </w:rPr>
            </w:pPr>
            <w:r w:rsidRPr="002A2D14">
              <w:rPr>
                <w:b/>
                <w:color w:val="000000" w:themeColor="text1"/>
                <w:sz w:val="20"/>
                <w:szCs w:val="20"/>
                <w:lang w:val="en-IN"/>
              </w:rPr>
              <w:t>3.4.</w:t>
            </w:r>
          </w:p>
        </w:tc>
        <w:tc>
          <w:tcPr>
            <w:tcW w:w="6918" w:type="dxa"/>
            <w:gridSpan w:val="3"/>
            <w:vAlign w:val="center"/>
            <w:hideMark/>
          </w:tcPr>
          <w:p w14:paraId="15F60600" w14:textId="77777777" w:rsidR="0046512F" w:rsidRPr="002A2D14" w:rsidRDefault="0046512F" w:rsidP="0031177D">
            <w:pPr>
              <w:pStyle w:val="BodyText"/>
              <w:rPr>
                <w:b/>
                <w:color w:val="000000" w:themeColor="text1"/>
                <w:sz w:val="20"/>
                <w:szCs w:val="20"/>
                <w:lang w:val="en-IN"/>
              </w:rPr>
            </w:pPr>
            <w:r w:rsidRPr="002A2D14">
              <w:rPr>
                <w:b/>
                <w:color w:val="000000" w:themeColor="text1"/>
                <w:sz w:val="20"/>
                <w:szCs w:val="20"/>
                <w:lang w:val="en-IN"/>
              </w:rPr>
              <w:t>North America Demand Supply Outlook</w:t>
            </w:r>
          </w:p>
        </w:tc>
        <w:tc>
          <w:tcPr>
            <w:tcW w:w="986" w:type="dxa"/>
            <w:hideMark/>
          </w:tcPr>
          <w:p w14:paraId="1A50E23A" w14:textId="77777777" w:rsidR="0046512F" w:rsidRPr="002A2D14" w:rsidRDefault="0046512F" w:rsidP="0031177D">
            <w:pPr>
              <w:pStyle w:val="BodyText"/>
              <w:jc w:val="center"/>
              <w:rPr>
                <w:b/>
                <w:color w:val="000000" w:themeColor="text1"/>
                <w:sz w:val="20"/>
                <w:szCs w:val="20"/>
                <w:lang w:val="en-IN"/>
              </w:rPr>
            </w:pPr>
            <w:r w:rsidRPr="002A2D14">
              <w:rPr>
                <w:b/>
                <w:color w:val="000000" w:themeColor="text1"/>
                <w:sz w:val="20"/>
                <w:szCs w:val="20"/>
                <w:lang w:val="en-IN"/>
              </w:rPr>
              <w:t>4</w:t>
            </w:r>
            <w:r>
              <w:rPr>
                <w:b/>
                <w:color w:val="000000" w:themeColor="text1"/>
                <w:sz w:val="20"/>
                <w:szCs w:val="20"/>
                <w:lang w:val="en-IN"/>
              </w:rPr>
              <w:t>4</w:t>
            </w:r>
          </w:p>
        </w:tc>
      </w:tr>
      <w:tr w:rsidR="0046512F" w:rsidRPr="002A2D14" w14:paraId="2DC413A5" w14:textId="77777777" w:rsidTr="00C64819">
        <w:trPr>
          <w:trHeight w:val="370"/>
        </w:trPr>
        <w:tc>
          <w:tcPr>
            <w:tcW w:w="705" w:type="dxa"/>
          </w:tcPr>
          <w:p w14:paraId="2092CA92" w14:textId="77777777" w:rsidR="0046512F" w:rsidRPr="002A2D14" w:rsidRDefault="0046512F" w:rsidP="0031177D">
            <w:pPr>
              <w:pStyle w:val="BodyText"/>
              <w:jc w:val="center"/>
              <w:rPr>
                <w:b/>
                <w:color w:val="000000" w:themeColor="text1"/>
                <w:sz w:val="20"/>
                <w:szCs w:val="20"/>
                <w:lang w:val="en-IN"/>
              </w:rPr>
            </w:pPr>
          </w:p>
        </w:tc>
        <w:tc>
          <w:tcPr>
            <w:tcW w:w="983" w:type="dxa"/>
          </w:tcPr>
          <w:p w14:paraId="3A721503" w14:textId="77777777" w:rsidR="0046512F" w:rsidRPr="002A2D14" w:rsidRDefault="0046512F" w:rsidP="0031177D">
            <w:pPr>
              <w:pStyle w:val="BodyText"/>
              <w:rPr>
                <w:bCs/>
                <w:color w:val="000000" w:themeColor="text1"/>
                <w:sz w:val="20"/>
                <w:szCs w:val="20"/>
                <w:lang w:val="en-IN"/>
              </w:rPr>
            </w:pPr>
          </w:p>
        </w:tc>
        <w:tc>
          <w:tcPr>
            <w:tcW w:w="950" w:type="dxa"/>
            <w:hideMark/>
          </w:tcPr>
          <w:p w14:paraId="459CE2FD"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3.4.1.</w:t>
            </w:r>
          </w:p>
        </w:tc>
        <w:tc>
          <w:tcPr>
            <w:tcW w:w="5968" w:type="dxa"/>
            <w:gridSpan w:val="2"/>
            <w:hideMark/>
          </w:tcPr>
          <w:p w14:paraId="2EBCE804"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North America Capacity &amp; Production</w:t>
            </w:r>
          </w:p>
        </w:tc>
        <w:tc>
          <w:tcPr>
            <w:tcW w:w="986" w:type="dxa"/>
          </w:tcPr>
          <w:p w14:paraId="201DAEB5" w14:textId="77777777" w:rsidR="0046512F" w:rsidRPr="002A2D14" w:rsidRDefault="0046512F" w:rsidP="0031177D">
            <w:pPr>
              <w:pStyle w:val="BodyText"/>
              <w:jc w:val="center"/>
              <w:rPr>
                <w:bCs/>
                <w:color w:val="000000" w:themeColor="text1"/>
                <w:sz w:val="20"/>
                <w:szCs w:val="20"/>
                <w:lang w:val="en-IN"/>
              </w:rPr>
            </w:pPr>
          </w:p>
        </w:tc>
      </w:tr>
      <w:tr w:rsidR="0046512F" w:rsidRPr="002A2D14" w14:paraId="0F63347B" w14:textId="77777777" w:rsidTr="00C64819">
        <w:trPr>
          <w:trHeight w:val="370"/>
        </w:trPr>
        <w:tc>
          <w:tcPr>
            <w:tcW w:w="705" w:type="dxa"/>
          </w:tcPr>
          <w:p w14:paraId="56327C21" w14:textId="77777777" w:rsidR="0046512F" w:rsidRPr="002A2D14" w:rsidRDefault="0046512F" w:rsidP="0031177D">
            <w:pPr>
              <w:pStyle w:val="BodyText"/>
              <w:jc w:val="center"/>
              <w:rPr>
                <w:b/>
                <w:color w:val="000000" w:themeColor="text1"/>
                <w:sz w:val="20"/>
                <w:szCs w:val="20"/>
                <w:lang w:val="en-IN"/>
              </w:rPr>
            </w:pPr>
          </w:p>
        </w:tc>
        <w:tc>
          <w:tcPr>
            <w:tcW w:w="983" w:type="dxa"/>
          </w:tcPr>
          <w:p w14:paraId="69D0D9FF" w14:textId="77777777" w:rsidR="0046512F" w:rsidRPr="002A2D14" w:rsidRDefault="0046512F" w:rsidP="0031177D">
            <w:pPr>
              <w:pStyle w:val="BodyText"/>
              <w:rPr>
                <w:bCs/>
                <w:color w:val="000000" w:themeColor="text1"/>
                <w:sz w:val="20"/>
                <w:szCs w:val="20"/>
                <w:lang w:val="en-IN"/>
              </w:rPr>
            </w:pPr>
          </w:p>
        </w:tc>
        <w:tc>
          <w:tcPr>
            <w:tcW w:w="950" w:type="dxa"/>
            <w:hideMark/>
          </w:tcPr>
          <w:p w14:paraId="0C480DF1"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3.4.2.</w:t>
            </w:r>
          </w:p>
        </w:tc>
        <w:tc>
          <w:tcPr>
            <w:tcW w:w="5968" w:type="dxa"/>
            <w:gridSpan w:val="2"/>
            <w:hideMark/>
          </w:tcPr>
          <w:p w14:paraId="434B8528"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 xml:space="preserve">North America </w:t>
            </w:r>
            <w:r>
              <w:rPr>
                <w:bCs/>
                <w:color w:val="000000" w:themeColor="text1"/>
                <w:sz w:val="20"/>
                <w:szCs w:val="20"/>
                <w:lang w:val="en-IN"/>
              </w:rPr>
              <w:t>Vinyl Ester Resin</w:t>
            </w:r>
            <w:r w:rsidRPr="002A2D14">
              <w:rPr>
                <w:bCs/>
                <w:color w:val="000000" w:themeColor="text1"/>
                <w:sz w:val="20"/>
                <w:szCs w:val="20"/>
                <w:lang w:val="en-IN"/>
              </w:rPr>
              <w:t xml:space="preserve"> Demand</w:t>
            </w:r>
          </w:p>
        </w:tc>
        <w:tc>
          <w:tcPr>
            <w:tcW w:w="986" w:type="dxa"/>
          </w:tcPr>
          <w:p w14:paraId="4340289F" w14:textId="77777777" w:rsidR="0046512F" w:rsidRPr="002A2D14" w:rsidRDefault="0046512F" w:rsidP="0031177D">
            <w:pPr>
              <w:pStyle w:val="BodyText"/>
              <w:jc w:val="center"/>
              <w:rPr>
                <w:bCs/>
                <w:color w:val="000000" w:themeColor="text1"/>
                <w:sz w:val="20"/>
                <w:szCs w:val="20"/>
                <w:lang w:val="en-IN"/>
              </w:rPr>
            </w:pPr>
          </w:p>
        </w:tc>
      </w:tr>
      <w:tr w:rsidR="0046512F" w:rsidRPr="002A2D14" w14:paraId="2973C260" w14:textId="77777777" w:rsidTr="00C64819">
        <w:trPr>
          <w:trHeight w:val="370"/>
        </w:trPr>
        <w:tc>
          <w:tcPr>
            <w:tcW w:w="705" w:type="dxa"/>
          </w:tcPr>
          <w:p w14:paraId="6BE1088E" w14:textId="77777777" w:rsidR="0046512F" w:rsidRPr="002A2D14" w:rsidRDefault="0046512F" w:rsidP="0031177D">
            <w:pPr>
              <w:pStyle w:val="BodyText"/>
              <w:jc w:val="center"/>
              <w:rPr>
                <w:b/>
                <w:color w:val="000000" w:themeColor="text1"/>
                <w:sz w:val="20"/>
                <w:szCs w:val="20"/>
                <w:lang w:val="en-IN"/>
              </w:rPr>
            </w:pPr>
          </w:p>
        </w:tc>
        <w:tc>
          <w:tcPr>
            <w:tcW w:w="983" w:type="dxa"/>
          </w:tcPr>
          <w:p w14:paraId="3312206E" w14:textId="77777777" w:rsidR="0046512F" w:rsidRPr="002A2D14" w:rsidRDefault="0046512F" w:rsidP="0031177D">
            <w:pPr>
              <w:pStyle w:val="BodyText"/>
              <w:rPr>
                <w:bCs/>
                <w:color w:val="000000" w:themeColor="text1"/>
                <w:sz w:val="20"/>
                <w:szCs w:val="20"/>
                <w:lang w:val="en-IN"/>
              </w:rPr>
            </w:pPr>
          </w:p>
        </w:tc>
        <w:tc>
          <w:tcPr>
            <w:tcW w:w="950" w:type="dxa"/>
            <w:hideMark/>
          </w:tcPr>
          <w:p w14:paraId="5972E4B7"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3.4.3.</w:t>
            </w:r>
          </w:p>
        </w:tc>
        <w:tc>
          <w:tcPr>
            <w:tcW w:w="5968" w:type="dxa"/>
            <w:gridSpan w:val="2"/>
            <w:hideMark/>
          </w:tcPr>
          <w:p w14:paraId="27BD28A2"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Operating Efficiency</w:t>
            </w:r>
          </w:p>
        </w:tc>
        <w:tc>
          <w:tcPr>
            <w:tcW w:w="986" w:type="dxa"/>
          </w:tcPr>
          <w:p w14:paraId="1ECC94C3" w14:textId="77777777" w:rsidR="0046512F" w:rsidRPr="002A2D14" w:rsidRDefault="0046512F" w:rsidP="0031177D">
            <w:pPr>
              <w:pStyle w:val="BodyText"/>
              <w:jc w:val="center"/>
              <w:rPr>
                <w:bCs/>
                <w:color w:val="000000" w:themeColor="text1"/>
                <w:sz w:val="20"/>
                <w:szCs w:val="20"/>
                <w:lang w:val="en-IN"/>
              </w:rPr>
            </w:pPr>
          </w:p>
        </w:tc>
      </w:tr>
      <w:tr w:rsidR="0046512F" w:rsidRPr="002A2D14" w14:paraId="3BFEF561" w14:textId="77777777" w:rsidTr="00C64819">
        <w:trPr>
          <w:trHeight w:val="370"/>
        </w:trPr>
        <w:tc>
          <w:tcPr>
            <w:tcW w:w="705" w:type="dxa"/>
          </w:tcPr>
          <w:p w14:paraId="58F4A5EE" w14:textId="77777777" w:rsidR="0046512F" w:rsidRPr="002A2D14" w:rsidRDefault="0046512F" w:rsidP="0031177D">
            <w:pPr>
              <w:pStyle w:val="BodyText"/>
              <w:jc w:val="center"/>
              <w:rPr>
                <w:b/>
                <w:color w:val="000000" w:themeColor="text1"/>
                <w:sz w:val="20"/>
                <w:szCs w:val="20"/>
                <w:lang w:val="en-IN"/>
              </w:rPr>
            </w:pPr>
          </w:p>
        </w:tc>
        <w:tc>
          <w:tcPr>
            <w:tcW w:w="983" w:type="dxa"/>
          </w:tcPr>
          <w:p w14:paraId="3C8E791F" w14:textId="77777777" w:rsidR="0046512F" w:rsidRPr="002A2D14" w:rsidRDefault="0046512F" w:rsidP="0031177D">
            <w:pPr>
              <w:pStyle w:val="BodyText"/>
              <w:rPr>
                <w:bCs/>
                <w:color w:val="000000" w:themeColor="text1"/>
                <w:sz w:val="20"/>
                <w:szCs w:val="20"/>
                <w:lang w:val="en-IN"/>
              </w:rPr>
            </w:pPr>
          </w:p>
        </w:tc>
        <w:tc>
          <w:tcPr>
            <w:tcW w:w="950" w:type="dxa"/>
            <w:vAlign w:val="center"/>
            <w:hideMark/>
          </w:tcPr>
          <w:p w14:paraId="40C9760D"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3.4.4.</w:t>
            </w:r>
          </w:p>
        </w:tc>
        <w:tc>
          <w:tcPr>
            <w:tcW w:w="5968" w:type="dxa"/>
            <w:gridSpan w:val="2"/>
            <w:vAlign w:val="center"/>
            <w:hideMark/>
          </w:tcPr>
          <w:p w14:paraId="0BC297C2"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Demand By Application</w:t>
            </w:r>
          </w:p>
        </w:tc>
        <w:tc>
          <w:tcPr>
            <w:tcW w:w="986" w:type="dxa"/>
          </w:tcPr>
          <w:p w14:paraId="4344A872" w14:textId="77777777" w:rsidR="0046512F" w:rsidRPr="002A2D14" w:rsidRDefault="0046512F" w:rsidP="0031177D">
            <w:pPr>
              <w:pStyle w:val="BodyText"/>
              <w:jc w:val="center"/>
              <w:rPr>
                <w:bCs/>
                <w:color w:val="000000" w:themeColor="text1"/>
                <w:sz w:val="20"/>
                <w:szCs w:val="20"/>
                <w:lang w:val="en-IN"/>
              </w:rPr>
            </w:pPr>
          </w:p>
        </w:tc>
      </w:tr>
      <w:tr w:rsidR="0046512F" w:rsidRPr="002A2D14" w14:paraId="6C5C39BB" w14:textId="77777777" w:rsidTr="00C64819">
        <w:trPr>
          <w:trHeight w:val="370"/>
        </w:trPr>
        <w:tc>
          <w:tcPr>
            <w:tcW w:w="705" w:type="dxa"/>
          </w:tcPr>
          <w:p w14:paraId="3F186D85" w14:textId="77777777" w:rsidR="0046512F" w:rsidRPr="002A2D14" w:rsidRDefault="0046512F" w:rsidP="0031177D">
            <w:pPr>
              <w:pStyle w:val="BodyText"/>
              <w:jc w:val="center"/>
              <w:rPr>
                <w:b/>
                <w:color w:val="000000" w:themeColor="text1"/>
                <w:sz w:val="20"/>
                <w:szCs w:val="20"/>
                <w:lang w:val="en-IN"/>
              </w:rPr>
            </w:pPr>
          </w:p>
        </w:tc>
        <w:tc>
          <w:tcPr>
            <w:tcW w:w="983" w:type="dxa"/>
          </w:tcPr>
          <w:p w14:paraId="272E54A5" w14:textId="77777777" w:rsidR="0046512F" w:rsidRPr="002A2D14" w:rsidRDefault="0046512F" w:rsidP="0031177D">
            <w:pPr>
              <w:pStyle w:val="BodyText"/>
              <w:rPr>
                <w:bCs/>
                <w:color w:val="000000" w:themeColor="text1"/>
                <w:sz w:val="20"/>
                <w:szCs w:val="20"/>
                <w:lang w:val="en-IN"/>
              </w:rPr>
            </w:pPr>
          </w:p>
        </w:tc>
        <w:tc>
          <w:tcPr>
            <w:tcW w:w="950" w:type="dxa"/>
            <w:vAlign w:val="center"/>
            <w:hideMark/>
          </w:tcPr>
          <w:p w14:paraId="377202CD"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3.4.5.</w:t>
            </w:r>
          </w:p>
        </w:tc>
        <w:tc>
          <w:tcPr>
            <w:tcW w:w="5968" w:type="dxa"/>
            <w:gridSpan w:val="2"/>
            <w:vAlign w:val="center"/>
            <w:hideMark/>
          </w:tcPr>
          <w:p w14:paraId="2BE2498A"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Demand By Type</w:t>
            </w:r>
          </w:p>
        </w:tc>
        <w:tc>
          <w:tcPr>
            <w:tcW w:w="986" w:type="dxa"/>
          </w:tcPr>
          <w:p w14:paraId="232C0F85" w14:textId="77777777" w:rsidR="0046512F" w:rsidRPr="002A2D14" w:rsidRDefault="0046512F" w:rsidP="0031177D">
            <w:pPr>
              <w:pStyle w:val="BodyText"/>
              <w:jc w:val="center"/>
              <w:rPr>
                <w:bCs/>
                <w:color w:val="000000" w:themeColor="text1"/>
                <w:sz w:val="20"/>
                <w:szCs w:val="20"/>
                <w:lang w:val="en-IN"/>
              </w:rPr>
            </w:pPr>
          </w:p>
        </w:tc>
      </w:tr>
      <w:tr w:rsidR="0046512F" w:rsidRPr="002A2D14" w14:paraId="30C3E396" w14:textId="77777777" w:rsidTr="00C64819">
        <w:trPr>
          <w:trHeight w:val="370"/>
        </w:trPr>
        <w:tc>
          <w:tcPr>
            <w:tcW w:w="705" w:type="dxa"/>
          </w:tcPr>
          <w:p w14:paraId="291FA1A9" w14:textId="77777777" w:rsidR="0046512F" w:rsidRPr="002A2D14" w:rsidRDefault="0046512F" w:rsidP="0031177D">
            <w:pPr>
              <w:pStyle w:val="BodyText"/>
              <w:jc w:val="center"/>
              <w:rPr>
                <w:b/>
                <w:color w:val="000000" w:themeColor="text1"/>
                <w:sz w:val="20"/>
                <w:szCs w:val="20"/>
                <w:lang w:val="en-IN"/>
              </w:rPr>
            </w:pPr>
          </w:p>
        </w:tc>
        <w:tc>
          <w:tcPr>
            <w:tcW w:w="983" w:type="dxa"/>
          </w:tcPr>
          <w:p w14:paraId="3D89AB6F" w14:textId="77777777" w:rsidR="0046512F" w:rsidRPr="002A2D14" w:rsidRDefault="0046512F" w:rsidP="0031177D">
            <w:pPr>
              <w:pStyle w:val="BodyText"/>
              <w:rPr>
                <w:bCs/>
                <w:color w:val="000000" w:themeColor="text1"/>
                <w:sz w:val="20"/>
                <w:szCs w:val="20"/>
                <w:lang w:val="en-IN"/>
              </w:rPr>
            </w:pPr>
          </w:p>
        </w:tc>
        <w:tc>
          <w:tcPr>
            <w:tcW w:w="950" w:type="dxa"/>
            <w:vAlign w:val="center"/>
            <w:hideMark/>
          </w:tcPr>
          <w:p w14:paraId="65828F66"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3.4.6.</w:t>
            </w:r>
          </w:p>
        </w:tc>
        <w:tc>
          <w:tcPr>
            <w:tcW w:w="5968" w:type="dxa"/>
            <w:gridSpan w:val="2"/>
            <w:vAlign w:val="center"/>
            <w:hideMark/>
          </w:tcPr>
          <w:p w14:paraId="5CC4203B"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Demand By Sales Channel</w:t>
            </w:r>
          </w:p>
        </w:tc>
        <w:tc>
          <w:tcPr>
            <w:tcW w:w="986" w:type="dxa"/>
          </w:tcPr>
          <w:p w14:paraId="6B157204" w14:textId="77777777" w:rsidR="0046512F" w:rsidRPr="002A2D14" w:rsidRDefault="0046512F" w:rsidP="0031177D">
            <w:pPr>
              <w:pStyle w:val="BodyText"/>
              <w:jc w:val="center"/>
              <w:rPr>
                <w:bCs/>
                <w:color w:val="000000" w:themeColor="text1"/>
                <w:sz w:val="20"/>
                <w:szCs w:val="20"/>
                <w:lang w:val="en-IN"/>
              </w:rPr>
            </w:pPr>
          </w:p>
        </w:tc>
      </w:tr>
      <w:tr w:rsidR="0046512F" w:rsidRPr="002A2D14" w14:paraId="68334E57" w14:textId="77777777" w:rsidTr="00C64819">
        <w:trPr>
          <w:trHeight w:val="370"/>
        </w:trPr>
        <w:tc>
          <w:tcPr>
            <w:tcW w:w="705" w:type="dxa"/>
          </w:tcPr>
          <w:p w14:paraId="65FECD21" w14:textId="77777777" w:rsidR="0046512F" w:rsidRPr="002A2D14" w:rsidRDefault="0046512F" w:rsidP="0031177D">
            <w:pPr>
              <w:pStyle w:val="BodyText"/>
              <w:jc w:val="center"/>
              <w:rPr>
                <w:b/>
                <w:color w:val="000000" w:themeColor="text1"/>
                <w:sz w:val="20"/>
                <w:szCs w:val="20"/>
                <w:lang w:val="en-IN"/>
              </w:rPr>
            </w:pPr>
          </w:p>
        </w:tc>
        <w:tc>
          <w:tcPr>
            <w:tcW w:w="983" w:type="dxa"/>
          </w:tcPr>
          <w:p w14:paraId="7B104A72" w14:textId="77777777" w:rsidR="0046512F" w:rsidRPr="002A2D14" w:rsidRDefault="0046512F" w:rsidP="0031177D">
            <w:pPr>
              <w:pStyle w:val="BodyText"/>
              <w:rPr>
                <w:bCs/>
                <w:color w:val="000000" w:themeColor="text1"/>
                <w:sz w:val="20"/>
                <w:szCs w:val="20"/>
                <w:lang w:val="en-IN"/>
              </w:rPr>
            </w:pPr>
          </w:p>
        </w:tc>
        <w:tc>
          <w:tcPr>
            <w:tcW w:w="950" w:type="dxa"/>
            <w:hideMark/>
          </w:tcPr>
          <w:p w14:paraId="3B04E0FD"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3.4.</w:t>
            </w:r>
            <w:r>
              <w:rPr>
                <w:bCs/>
                <w:color w:val="000000" w:themeColor="text1"/>
                <w:sz w:val="20"/>
                <w:szCs w:val="20"/>
                <w:lang w:val="en-IN"/>
              </w:rPr>
              <w:t>7</w:t>
            </w:r>
            <w:r w:rsidRPr="002A2D14">
              <w:rPr>
                <w:bCs/>
                <w:color w:val="000000" w:themeColor="text1"/>
                <w:sz w:val="20"/>
                <w:szCs w:val="20"/>
                <w:lang w:val="en-IN"/>
              </w:rPr>
              <w:t>.</w:t>
            </w:r>
          </w:p>
        </w:tc>
        <w:tc>
          <w:tcPr>
            <w:tcW w:w="5968" w:type="dxa"/>
            <w:gridSpan w:val="2"/>
            <w:hideMark/>
          </w:tcPr>
          <w:p w14:paraId="45382134"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North America Demand Supply Gap</w:t>
            </w:r>
          </w:p>
        </w:tc>
        <w:tc>
          <w:tcPr>
            <w:tcW w:w="986" w:type="dxa"/>
          </w:tcPr>
          <w:p w14:paraId="155E92D2" w14:textId="77777777" w:rsidR="0046512F" w:rsidRPr="002A2D14" w:rsidRDefault="0046512F" w:rsidP="0031177D">
            <w:pPr>
              <w:pStyle w:val="BodyText"/>
              <w:jc w:val="center"/>
              <w:rPr>
                <w:bCs/>
                <w:color w:val="000000" w:themeColor="text1"/>
                <w:sz w:val="20"/>
                <w:szCs w:val="20"/>
                <w:lang w:val="en-IN"/>
              </w:rPr>
            </w:pPr>
          </w:p>
        </w:tc>
      </w:tr>
      <w:tr w:rsidR="0046512F" w:rsidRPr="002A2D14" w14:paraId="45ECBB0C" w14:textId="77777777" w:rsidTr="00C64819">
        <w:trPr>
          <w:trHeight w:val="370"/>
        </w:trPr>
        <w:tc>
          <w:tcPr>
            <w:tcW w:w="705" w:type="dxa"/>
          </w:tcPr>
          <w:p w14:paraId="13514776" w14:textId="77777777" w:rsidR="0046512F" w:rsidRPr="002A2D14" w:rsidRDefault="0046512F" w:rsidP="0031177D">
            <w:pPr>
              <w:pStyle w:val="BodyText"/>
              <w:jc w:val="center"/>
              <w:rPr>
                <w:b/>
                <w:color w:val="000000" w:themeColor="text1"/>
                <w:sz w:val="20"/>
                <w:szCs w:val="20"/>
                <w:lang w:val="en-IN"/>
              </w:rPr>
            </w:pPr>
          </w:p>
        </w:tc>
        <w:tc>
          <w:tcPr>
            <w:tcW w:w="983" w:type="dxa"/>
          </w:tcPr>
          <w:p w14:paraId="302F23E7" w14:textId="77777777" w:rsidR="0046512F" w:rsidRPr="002A2D14" w:rsidRDefault="0046512F" w:rsidP="0031177D">
            <w:pPr>
              <w:pStyle w:val="BodyText"/>
              <w:rPr>
                <w:bCs/>
                <w:color w:val="000000" w:themeColor="text1"/>
                <w:sz w:val="20"/>
                <w:szCs w:val="20"/>
                <w:lang w:val="en-IN"/>
              </w:rPr>
            </w:pPr>
          </w:p>
        </w:tc>
        <w:tc>
          <w:tcPr>
            <w:tcW w:w="950" w:type="dxa"/>
            <w:hideMark/>
          </w:tcPr>
          <w:p w14:paraId="1B812AF0"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3.4.</w:t>
            </w:r>
            <w:r>
              <w:rPr>
                <w:bCs/>
                <w:color w:val="000000" w:themeColor="text1"/>
                <w:sz w:val="20"/>
                <w:szCs w:val="20"/>
                <w:lang w:val="en-IN"/>
              </w:rPr>
              <w:t>8</w:t>
            </w:r>
            <w:r w:rsidRPr="002A2D14">
              <w:rPr>
                <w:bCs/>
                <w:color w:val="000000" w:themeColor="text1"/>
                <w:sz w:val="20"/>
                <w:szCs w:val="20"/>
                <w:lang w:val="en-IN"/>
              </w:rPr>
              <w:t>.</w:t>
            </w:r>
          </w:p>
        </w:tc>
        <w:tc>
          <w:tcPr>
            <w:tcW w:w="5968" w:type="dxa"/>
            <w:gridSpan w:val="2"/>
            <w:hideMark/>
          </w:tcPr>
          <w:p w14:paraId="455900BE"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Sales By Company</w:t>
            </w:r>
          </w:p>
        </w:tc>
        <w:tc>
          <w:tcPr>
            <w:tcW w:w="986" w:type="dxa"/>
          </w:tcPr>
          <w:p w14:paraId="027E64C6" w14:textId="77777777" w:rsidR="0046512F" w:rsidRPr="002A2D14" w:rsidRDefault="0046512F" w:rsidP="0031177D">
            <w:pPr>
              <w:pStyle w:val="BodyText"/>
              <w:jc w:val="center"/>
              <w:rPr>
                <w:bCs/>
                <w:color w:val="000000" w:themeColor="text1"/>
                <w:sz w:val="20"/>
                <w:szCs w:val="20"/>
                <w:lang w:val="en-IN"/>
              </w:rPr>
            </w:pPr>
          </w:p>
        </w:tc>
      </w:tr>
      <w:tr w:rsidR="0046512F" w:rsidRPr="002A2D14" w14:paraId="133142FF" w14:textId="77777777" w:rsidTr="00C64819">
        <w:trPr>
          <w:trHeight w:val="370"/>
        </w:trPr>
        <w:tc>
          <w:tcPr>
            <w:tcW w:w="705" w:type="dxa"/>
          </w:tcPr>
          <w:p w14:paraId="25D0A144" w14:textId="77777777" w:rsidR="0046512F" w:rsidRPr="002A2D14" w:rsidRDefault="0046512F" w:rsidP="0031177D">
            <w:pPr>
              <w:pStyle w:val="BodyText"/>
              <w:jc w:val="center"/>
              <w:rPr>
                <w:b/>
                <w:color w:val="000000" w:themeColor="text1"/>
                <w:sz w:val="20"/>
                <w:szCs w:val="20"/>
                <w:lang w:val="en-IN"/>
              </w:rPr>
            </w:pPr>
          </w:p>
        </w:tc>
        <w:tc>
          <w:tcPr>
            <w:tcW w:w="983" w:type="dxa"/>
            <w:hideMark/>
          </w:tcPr>
          <w:p w14:paraId="4FC77961" w14:textId="77777777" w:rsidR="0046512F" w:rsidRPr="002A2D14" w:rsidRDefault="0046512F" w:rsidP="0031177D">
            <w:pPr>
              <w:pStyle w:val="BodyText"/>
              <w:rPr>
                <w:b/>
                <w:color w:val="000000" w:themeColor="text1"/>
                <w:sz w:val="20"/>
                <w:szCs w:val="20"/>
                <w:lang w:val="en-IN"/>
              </w:rPr>
            </w:pPr>
            <w:r w:rsidRPr="002A2D14">
              <w:rPr>
                <w:b/>
                <w:color w:val="000000" w:themeColor="text1"/>
                <w:sz w:val="20"/>
                <w:szCs w:val="20"/>
                <w:lang w:val="en-IN"/>
              </w:rPr>
              <w:t>3.5.</w:t>
            </w:r>
          </w:p>
        </w:tc>
        <w:tc>
          <w:tcPr>
            <w:tcW w:w="6918" w:type="dxa"/>
            <w:gridSpan w:val="3"/>
            <w:vAlign w:val="center"/>
            <w:hideMark/>
          </w:tcPr>
          <w:p w14:paraId="3288699D" w14:textId="77777777" w:rsidR="0046512F" w:rsidRPr="002A2D14" w:rsidRDefault="0046512F" w:rsidP="0031177D">
            <w:pPr>
              <w:pStyle w:val="BodyText"/>
              <w:rPr>
                <w:b/>
                <w:color w:val="000000" w:themeColor="text1"/>
                <w:sz w:val="20"/>
                <w:szCs w:val="20"/>
                <w:lang w:val="en-IN"/>
              </w:rPr>
            </w:pPr>
            <w:r w:rsidRPr="002A2D14">
              <w:rPr>
                <w:b/>
                <w:color w:val="000000" w:themeColor="text1"/>
                <w:sz w:val="20"/>
                <w:szCs w:val="20"/>
                <w:lang w:val="en-IN"/>
              </w:rPr>
              <w:t>South America Demand Supply Outlook</w:t>
            </w:r>
          </w:p>
        </w:tc>
        <w:tc>
          <w:tcPr>
            <w:tcW w:w="986" w:type="dxa"/>
            <w:hideMark/>
          </w:tcPr>
          <w:p w14:paraId="36486AAD" w14:textId="77777777" w:rsidR="0046512F" w:rsidRPr="002A2D14" w:rsidRDefault="0046512F" w:rsidP="0031177D">
            <w:pPr>
              <w:pStyle w:val="BodyText"/>
              <w:jc w:val="center"/>
              <w:rPr>
                <w:b/>
                <w:color w:val="000000" w:themeColor="text1"/>
                <w:sz w:val="20"/>
                <w:szCs w:val="20"/>
                <w:lang w:val="en-IN"/>
              </w:rPr>
            </w:pPr>
            <w:r>
              <w:rPr>
                <w:b/>
                <w:color w:val="000000" w:themeColor="text1"/>
                <w:sz w:val="20"/>
                <w:szCs w:val="20"/>
                <w:lang w:val="en-IN"/>
              </w:rPr>
              <w:t>52</w:t>
            </w:r>
          </w:p>
        </w:tc>
      </w:tr>
      <w:tr w:rsidR="0046512F" w:rsidRPr="002A2D14" w14:paraId="0FF915B3" w14:textId="77777777" w:rsidTr="00C64819">
        <w:trPr>
          <w:trHeight w:val="370"/>
        </w:trPr>
        <w:tc>
          <w:tcPr>
            <w:tcW w:w="705" w:type="dxa"/>
          </w:tcPr>
          <w:p w14:paraId="63E3E370" w14:textId="77777777" w:rsidR="0046512F" w:rsidRPr="002A2D14" w:rsidRDefault="0046512F" w:rsidP="0031177D">
            <w:pPr>
              <w:pStyle w:val="BodyText"/>
              <w:jc w:val="center"/>
              <w:rPr>
                <w:b/>
                <w:color w:val="000000" w:themeColor="text1"/>
                <w:sz w:val="20"/>
                <w:szCs w:val="20"/>
                <w:lang w:val="en-IN"/>
              </w:rPr>
            </w:pPr>
          </w:p>
        </w:tc>
        <w:tc>
          <w:tcPr>
            <w:tcW w:w="983" w:type="dxa"/>
          </w:tcPr>
          <w:p w14:paraId="38991F5F" w14:textId="77777777" w:rsidR="0046512F" w:rsidRPr="002A2D14" w:rsidRDefault="0046512F" w:rsidP="0031177D">
            <w:pPr>
              <w:pStyle w:val="BodyText"/>
              <w:rPr>
                <w:bCs/>
                <w:color w:val="000000" w:themeColor="text1"/>
                <w:sz w:val="20"/>
                <w:szCs w:val="20"/>
                <w:lang w:val="en-IN"/>
              </w:rPr>
            </w:pPr>
          </w:p>
        </w:tc>
        <w:tc>
          <w:tcPr>
            <w:tcW w:w="950" w:type="dxa"/>
            <w:hideMark/>
          </w:tcPr>
          <w:p w14:paraId="655557A0"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3.5.1.</w:t>
            </w:r>
          </w:p>
        </w:tc>
        <w:tc>
          <w:tcPr>
            <w:tcW w:w="5968" w:type="dxa"/>
            <w:gridSpan w:val="2"/>
            <w:hideMark/>
          </w:tcPr>
          <w:p w14:paraId="160F8658"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North America Capacity &amp; Production</w:t>
            </w:r>
          </w:p>
        </w:tc>
        <w:tc>
          <w:tcPr>
            <w:tcW w:w="986" w:type="dxa"/>
          </w:tcPr>
          <w:p w14:paraId="6CA1A30D" w14:textId="77777777" w:rsidR="0046512F" w:rsidRPr="002A2D14" w:rsidRDefault="0046512F" w:rsidP="0031177D">
            <w:pPr>
              <w:pStyle w:val="BodyText"/>
              <w:jc w:val="center"/>
              <w:rPr>
                <w:bCs/>
                <w:color w:val="000000" w:themeColor="text1"/>
                <w:sz w:val="20"/>
                <w:szCs w:val="20"/>
                <w:lang w:val="en-IN"/>
              </w:rPr>
            </w:pPr>
          </w:p>
        </w:tc>
      </w:tr>
      <w:tr w:rsidR="0046512F" w:rsidRPr="002A2D14" w14:paraId="3826935B" w14:textId="77777777" w:rsidTr="00C64819">
        <w:trPr>
          <w:trHeight w:val="370"/>
        </w:trPr>
        <w:tc>
          <w:tcPr>
            <w:tcW w:w="705" w:type="dxa"/>
          </w:tcPr>
          <w:p w14:paraId="61C21DC3" w14:textId="77777777" w:rsidR="0046512F" w:rsidRPr="002A2D14" w:rsidRDefault="0046512F" w:rsidP="0031177D">
            <w:pPr>
              <w:pStyle w:val="BodyText"/>
              <w:jc w:val="center"/>
              <w:rPr>
                <w:b/>
                <w:color w:val="000000" w:themeColor="text1"/>
                <w:sz w:val="20"/>
                <w:szCs w:val="20"/>
                <w:lang w:val="en-IN"/>
              </w:rPr>
            </w:pPr>
          </w:p>
        </w:tc>
        <w:tc>
          <w:tcPr>
            <w:tcW w:w="983" w:type="dxa"/>
          </w:tcPr>
          <w:p w14:paraId="6EFCA258" w14:textId="77777777" w:rsidR="0046512F" w:rsidRPr="002A2D14" w:rsidRDefault="0046512F" w:rsidP="0031177D">
            <w:pPr>
              <w:pStyle w:val="BodyText"/>
              <w:rPr>
                <w:bCs/>
                <w:color w:val="000000" w:themeColor="text1"/>
                <w:sz w:val="20"/>
                <w:szCs w:val="20"/>
                <w:lang w:val="en-IN"/>
              </w:rPr>
            </w:pPr>
          </w:p>
        </w:tc>
        <w:tc>
          <w:tcPr>
            <w:tcW w:w="950" w:type="dxa"/>
            <w:hideMark/>
          </w:tcPr>
          <w:p w14:paraId="6CED085F"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3.5.2.</w:t>
            </w:r>
          </w:p>
        </w:tc>
        <w:tc>
          <w:tcPr>
            <w:tcW w:w="5968" w:type="dxa"/>
            <w:gridSpan w:val="2"/>
            <w:hideMark/>
          </w:tcPr>
          <w:p w14:paraId="5C670ED5"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 xml:space="preserve">North America </w:t>
            </w:r>
            <w:r>
              <w:rPr>
                <w:bCs/>
                <w:color w:val="000000" w:themeColor="text1"/>
                <w:sz w:val="20"/>
                <w:szCs w:val="20"/>
                <w:lang w:val="en-IN"/>
              </w:rPr>
              <w:t>Vinyl Ester Resin</w:t>
            </w:r>
            <w:r w:rsidRPr="002A2D14">
              <w:rPr>
                <w:bCs/>
                <w:color w:val="000000" w:themeColor="text1"/>
                <w:sz w:val="20"/>
                <w:szCs w:val="20"/>
                <w:lang w:val="en-IN"/>
              </w:rPr>
              <w:t xml:space="preserve"> Demand</w:t>
            </w:r>
          </w:p>
        </w:tc>
        <w:tc>
          <w:tcPr>
            <w:tcW w:w="986" w:type="dxa"/>
          </w:tcPr>
          <w:p w14:paraId="78B0F7FD" w14:textId="77777777" w:rsidR="0046512F" w:rsidRPr="002A2D14" w:rsidRDefault="0046512F" w:rsidP="0031177D">
            <w:pPr>
              <w:pStyle w:val="BodyText"/>
              <w:jc w:val="center"/>
              <w:rPr>
                <w:bCs/>
                <w:color w:val="000000" w:themeColor="text1"/>
                <w:sz w:val="20"/>
                <w:szCs w:val="20"/>
                <w:lang w:val="en-IN"/>
              </w:rPr>
            </w:pPr>
          </w:p>
        </w:tc>
      </w:tr>
      <w:tr w:rsidR="0046512F" w:rsidRPr="002A2D14" w14:paraId="1068594A" w14:textId="77777777" w:rsidTr="00C64819">
        <w:trPr>
          <w:trHeight w:val="370"/>
        </w:trPr>
        <w:tc>
          <w:tcPr>
            <w:tcW w:w="705" w:type="dxa"/>
          </w:tcPr>
          <w:p w14:paraId="3AEFDA02" w14:textId="77777777" w:rsidR="0046512F" w:rsidRPr="002A2D14" w:rsidRDefault="0046512F" w:rsidP="0031177D">
            <w:pPr>
              <w:pStyle w:val="BodyText"/>
              <w:jc w:val="center"/>
              <w:rPr>
                <w:b/>
                <w:color w:val="000000" w:themeColor="text1"/>
                <w:sz w:val="20"/>
                <w:szCs w:val="20"/>
                <w:lang w:val="en-IN"/>
              </w:rPr>
            </w:pPr>
          </w:p>
        </w:tc>
        <w:tc>
          <w:tcPr>
            <w:tcW w:w="983" w:type="dxa"/>
          </w:tcPr>
          <w:p w14:paraId="1E8B514D" w14:textId="77777777" w:rsidR="0046512F" w:rsidRPr="002A2D14" w:rsidRDefault="0046512F" w:rsidP="0031177D">
            <w:pPr>
              <w:pStyle w:val="BodyText"/>
              <w:rPr>
                <w:bCs/>
                <w:color w:val="000000" w:themeColor="text1"/>
                <w:sz w:val="20"/>
                <w:szCs w:val="20"/>
                <w:lang w:val="en-IN"/>
              </w:rPr>
            </w:pPr>
          </w:p>
        </w:tc>
        <w:tc>
          <w:tcPr>
            <w:tcW w:w="950" w:type="dxa"/>
            <w:hideMark/>
          </w:tcPr>
          <w:p w14:paraId="61BAB0E4"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3.5.3.</w:t>
            </w:r>
          </w:p>
        </w:tc>
        <w:tc>
          <w:tcPr>
            <w:tcW w:w="5968" w:type="dxa"/>
            <w:gridSpan w:val="2"/>
            <w:hideMark/>
          </w:tcPr>
          <w:p w14:paraId="52210454"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Operating Efficiency</w:t>
            </w:r>
          </w:p>
        </w:tc>
        <w:tc>
          <w:tcPr>
            <w:tcW w:w="986" w:type="dxa"/>
          </w:tcPr>
          <w:p w14:paraId="57AFDAC3" w14:textId="77777777" w:rsidR="0046512F" w:rsidRPr="002A2D14" w:rsidRDefault="0046512F" w:rsidP="0031177D">
            <w:pPr>
              <w:pStyle w:val="BodyText"/>
              <w:jc w:val="center"/>
              <w:rPr>
                <w:bCs/>
                <w:color w:val="000000" w:themeColor="text1"/>
                <w:sz w:val="20"/>
                <w:szCs w:val="20"/>
                <w:lang w:val="en-IN"/>
              </w:rPr>
            </w:pPr>
          </w:p>
        </w:tc>
      </w:tr>
      <w:tr w:rsidR="0046512F" w:rsidRPr="002A2D14" w14:paraId="0B854775" w14:textId="77777777" w:rsidTr="00C64819">
        <w:trPr>
          <w:trHeight w:val="370"/>
        </w:trPr>
        <w:tc>
          <w:tcPr>
            <w:tcW w:w="705" w:type="dxa"/>
          </w:tcPr>
          <w:p w14:paraId="0E361552" w14:textId="77777777" w:rsidR="0046512F" w:rsidRPr="002A2D14" w:rsidRDefault="0046512F" w:rsidP="0031177D">
            <w:pPr>
              <w:pStyle w:val="BodyText"/>
              <w:jc w:val="center"/>
              <w:rPr>
                <w:b/>
                <w:color w:val="000000" w:themeColor="text1"/>
                <w:sz w:val="20"/>
                <w:szCs w:val="20"/>
                <w:lang w:val="en-IN"/>
              </w:rPr>
            </w:pPr>
          </w:p>
        </w:tc>
        <w:tc>
          <w:tcPr>
            <w:tcW w:w="983" w:type="dxa"/>
          </w:tcPr>
          <w:p w14:paraId="4BDCAF6C" w14:textId="77777777" w:rsidR="0046512F" w:rsidRPr="002A2D14" w:rsidRDefault="0046512F" w:rsidP="0031177D">
            <w:pPr>
              <w:pStyle w:val="BodyText"/>
              <w:rPr>
                <w:bCs/>
                <w:color w:val="000000" w:themeColor="text1"/>
                <w:sz w:val="20"/>
                <w:szCs w:val="20"/>
                <w:lang w:val="en-IN"/>
              </w:rPr>
            </w:pPr>
          </w:p>
        </w:tc>
        <w:tc>
          <w:tcPr>
            <w:tcW w:w="950" w:type="dxa"/>
            <w:vAlign w:val="center"/>
            <w:hideMark/>
          </w:tcPr>
          <w:p w14:paraId="6C42AAC2"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3.5.4.</w:t>
            </w:r>
          </w:p>
        </w:tc>
        <w:tc>
          <w:tcPr>
            <w:tcW w:w="5968" w:type="dxa"/>
            <w:gridSpan w:val="2"/>
            <w:vAlign w:val="center"/>
            <w:hideMark/>
          </w:tcPr>
          <w:p w14:paraId="549DBD3A"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Demand By Application</w:t>
            </w:r>
          </w:p>
        </w:tc>
        <w:tc>
          <w:tcPr>
            <w:tcW w:w="986" w:type="dxa"/>
          </w:tcPr>
          <w:p w14:paraId="42713183" w14:textId="77777777" w:rsidR="0046512F" w:rsidRPr="002A2D14" w:rsidRDefault="0046512F" w:rsidP="0031177D">
            <w:pPr>
              <w:pStyle w:val="BodyText"/>
              <w:jc w:val="center"/>
              <w:rPr>
                <w:bCs/>
                <w:color w:val="000000" w:themeColor="text1"/>
                <w:sz w:val="20"/>
                <w:szCs w:val="20"/>
                <w:lang w:val="en-IN"/>
              </w:rPr>
            </w:pPr>
          </w:p>
        </w:tc>
      </w:tr>
      <w:tr w:rsidR="0046512F" w:rsidRPr="002A2D14" w14:paraId="1FC8B8FB" w14:textId="77777777" w:rsidTr="00C64819">
        <w:trPr>
          <w:trHeight w:val="370"/>
        </w:trPr>
        <w:tc>
          <w:tcPr>
            <w:tcW w:w="705" w:type="dxa"/>
          </w:tcPr>
          <w:p w14:paraId="13131751" w14:textId="77777777" w:rsidR="0046512F" w:rsidRPr="002A2D14" w:rsidRDefault="0046512F" w:rsidP="0031177D">
            <w:pPr>
              <w:pStyle w:val="BodyText"/>
              <w:jc w:val="center"/>
              <w:rPr>
                <w:b/>
                <w:color w:val="000000" w:themeColor="text1"/>
                <w:sz w:val="20"/>
                <w:szCs w:val="20"/>
                <w:lang w:val="en-IN"/>
              </w:rPr>
            </w:pPr>
          </w:p>
        </w:tc>
        <w:tc>
          <w:tcPr>
            <w:tcW w:w="983" w:type="dxa"/>
          </w:tcPr>
          <w:p w14:paraId="5E7240A9" w14:textId="77777777" w:rsidR="0046512F" w:rsidRPr="002A2D14" w:rsidRDefault="0046512F" w:rsidP="0031177D">
            <w:pPr>
              <w:pStyle w:val="BodyText"/>
              <w:rPr>
                <w:bCs/>
                <w:color w:val="000000" w:themeColor="text1"/>
                <w:sz w:val="20"/>
                <w:szCs w:val="20"/>
                <w:lang w:val="en-IN"/>
              </w:rPr>
            </w:pPr>
          </w:p>
        </w:tc>
        <w:tc>
          <w:tcPr>
            <w:tcW w:w="950" w:type="dxa"/>
            <w:vAlign w:val="center"/>
            <w:hideMark/>
          </w:tcPr>
          <w:p w14:paraId="6027831C"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3.5.5.</w:t>
            </w:r>
          </w:p>
        </w:tc>
        <w:tc>
          <w:tcPr>
            <w:tcW w:w="5968" w:type="dxa"/>
            <w:gridSpan w:val="2"/>
            <w:vAlign w:val="center"/>
            <w:hideMark/>
          </w:tcPr>
          <w:p w14:paraId="66DDC2B4"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Demand By Type</w:t>
            </w:r>
          </w:p>
        </w:tc>
        <w:tc>
          <w:tcPr>
            <w:tcW w:w="986" w:type="dxa"/>
          </w:tcPr>
          <w:p w14:paraId="6483650E" w14:textId="77777777" w:rsidR="0046512F" w:rsidRPr="002A2D14" w:rsidRDefault="0046512F" w:rsidP="0031177D">
            <w:pPr>
              <w:pStyle w:val="BodyText"/>
              <w:jc w:val="center"/>
              <w:rPr>
                <w:bCs/>
                <w:color w:val="000000" w:themeColor="text1"/>
                <w:sz w:val="20"/>
                <w:szCs w:val="20"/>
                <w:lang w:val="en-IN"/>
              </w:rPr>
            </w:pPr>
          </w:p>
        </w:tc>
      </w:tr>
      <w:tr w:rsidR="0046512F" w:rsidRPr="002A2D14" w14:paraId="721C2632" w14:textId="77777777" w:rsidTr="00C64819">
        <w:trPr>
          <w:trHeight w:val="370"/>
        </w:trPr>
        <w:tc>
          <w:tcPr>
            <w:tcW w:w="705" w:type="dxa"/>
          </w:tcPr>
          <w:p w14:paraId="726D486D" w14:textId="77777777" w:rsidR="0046512F" w:rsidRPr="002A2D14" w:rsidRDefault="0046512F" w:rsidP="0031177D">
            <w:pPr>
              <w:pStyle w:val="BodyText"/>
              <w:jc w:val="center"/>
              <w:rPr>
                <w:b/>
                <w:color w:val="000000" w:themeColor="text1"/>
                <w:sz w:val="20"/>
                <w:szCs w:val="20"/>
                <w:lang w:val="en-IN"/>
              </w:rPr>
            </w:pPr>
          </w:p>
        </w:tc>
        <w:tc>
          <w:tcPr>
            <w:tcW w:w="983" w:type="dxa"/>
          </w:tcPr>
          <w:p w14:paraId="6580763B" w14:textId="77777777" w:rsidR="0046512F" w:rsidRPr="002A2D14" w:rsidRDefault="0046512F" w:rsidP="0031177D">
            <w:pPr>
              <w:pStyle w:val="BodyText"/>
              <w:rPr>
                <w:bCs/>
                <w:color w:val="000000" w:themeColor="text1"/>
                <w:sz w:val="20"/>
                <w:szCs w:val="20"/>
                <w:lang w:val="en-IN"/>
              </w:rPr>
            </w:pPr>
          </w:p>
        </w:tc>
        <w:tc>
          <w:tcPr>
            <w:tcW w:w="950" w:type="dxa"/>
            <w:vAlign w:val="center"/>
            <w:hideMark/>
          </w:tcPr>
          <w:p w14:paraId="0C44A05C"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3.5.6.</w:t>
            </w:r>
          </w:p>
        </w:tc>
        <w:tc>
          <w:tcPr>
            <w:tcW w:w="5968" w:type="dxa"/>
            <w:gridSpan w:val="2"/>
            <w:vAlign w:val="center"/>
            <w:hideMark/>
          </w:tcPr>
          <w:p w14:paraId="3FC8A49E"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Demand By Sales Channel</w:t>
            </w:r>
          </w:p>
        </w:tc>
        <w:tc>
          <w:tcPr>
            <w:tcW w:w="986" w:type="dxa"/>
          </w:tcPr>
          <w:p w14:paraId="0F6007E9" w14:textId="77777777" w:rsidR="0046512F" w:rsidRPr="002A2D14" w:rsidRDefault="0046512F" w:rsidP="0031177D">
            <w:pPr>
              <w:pStyle w:val="BodyText"/>
              <w:jc w:val="center"/>
              <w:rPr>
                <w:bCs/>
                <w:color w:val="000000" w:themeColor="text1"/>
                <w:sz w:val="20"/>
                <w:szCs w:val="20"/>
                <w:lang w:val="en-IN"/>
              </w:rPr>
            </w:pPr>
          </w:p>
        </w:tc>
      </w:tr>
      <w:tr w:rsidR="0046512F" w:rsidRPr="002A2D14" w14:paraId="098ECD9F" w14:textId="77777777" w:rsidTr="00C64819">
        <w:trPr>
          <w:trHeight w:val="370"/>
        </w:trPr>
        <w:tc>
          <w:tcPr>
            <w:tcW w:w="705" w:type="dxa"/>
          </w:tcPr>
          <w:p w14:paraId="3CF240FA" w14:textId="77777777" w:rsidR="0046512F" w:rsidRPr="002A2D14" w:rsidRDefault="0046512F" w:rsidP="0031177D">
            <w:pPr>
              <w:pStyle w:val="BodyText"/>
              <w:jc w:val="center"/>
              <w:rPr>
                <w:b/>
                <w:color w:val="000000" w:themeColor="text1"/>
                <w:sz w:val="20"/>
                <w:szCs w:val="20"/>
                <w:lang w:val="en-IN"/>
              </w:rPr>
            </w:pPr>
          </w:p>
        </w:tc>
        <w:tc>
          <w:tcPr>
            <w:tcW w:w="983" w:type="dxa"/>
          </w:tcPr>
          <w:p w14:paraId="34B3978E" w14:textId="77777777" w:rsidR="0046512F" w:rsidRPr="002A2D14" w:rsidRDefault="0046512F" w:rsidP="0031177D">
            <w:pPr>
              <w:pStyle w:val="BodyText"/>
              <w:rPr>
                <w:bCs/>
                <w:color w:val="000000" w:themeColor="text1"/>
                <w:sz w:val="20"/>
                <w:szCs w:val="20"/>
                <w:lang w:val="en-IN"/>
              </w:rPr>
            </w:pPr>
          </w:p>
        </w:tc>
        <w:tc>
          <w:tcPr>
            <w:tcW w:w="950" w:type="dxa"/>
            <w:hideMark/>
          </w:tcPr>
          <w:p w14:paraId="68C9E92B"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3.5.</w:t>
            </w:r>
            <w:r>
              <w:rPr>
                <w:bCs/>
                <w:color w:val="000000" w:themeColor="text1"/>
                <w:sz w:val="20"/>
                <w:szCs w:val="20"/>
                <w:lang w:val="en-IN"/>
              </w:rPr>
              <w:t>7</w:t>
            </w:r>
            <w:r w:rsidRPr="002A2D14">
              <w:rPr>
                <w:bCs/>
                <w:color w:val="000000" w:themeColor="text1"/>
                <w:sz w:val="20"/>
                <w:szCs w:val="20"/>
                <w:lang w:val="en-IN"/>
              </w:rPr>
              <w:t>.</w:t>
            </w:r>
          </w:p>
        </w:tc>
        <w:tc>
          <w:tcPr>
            <w:tcW w:w="5968" w:type="dxa"/>
            <w:gridSpan w:val="2"/>
            <w:hideMark/>
          </w:tcPr>
          <w:p w14:paraId="2502F482"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North America Demand Supply Gap</w:t>
            </w:r>
          </w:p>
        </w:tc>
        <w:tc>
          <w:tcPr>
            <w:tcW w:w="986" w:type="dxa"/>
          </w:tcPr>
          <w:p w14:paraId="7D6AE98D" w14:textId="77777777" w:rsidR="0046512F" w:rsidRPr="002A2D14" w:rsidRDefault="0046512F" w:rsidP="0031177D">
            <w:pPr>
              <w:pStyle w:val="BodyText"/>
              <w:jc w:val="center"/>
              <w:rPr>
                <w:bCs/>
                <w:color w:val="000000" w:themeColor="text1"/>
                <w:sz w:val="20"/>
                <w:szCs w:val="20"/>
                <w:lang w:val="en-IN"/>
              </w:rPr>
            </w:pPr>
          </w:p>
        </w:tc>
      </w:tr>
      <w:tr w:rsidR="0046512F" w:rsidRPr="002A2D14" w14:paraId="7ECC4A9F" w14:textId="77777777" w:rsidTr="00C64819">
        <w:trPr>
          <w:trHeight w:val="370"/>
        </w:trPr>
        <w:tc>
          <w:tcPr>
            <w:tcW w:w="705" w:type="dxa"/>
          </w:tcPr>
          <w:p w14:paraId="467308EE" w14:textId="77777777" w:rsidR="0046512F" w:rsidRPr="002A2D14" w:rsidRDefault="0046512F" w:rsidP="0031177D">
            <w:pPr>
              <w:pStyle w:val="BodyText"/>
              <w:jc w:val="center"/>
              <w:rPr>
                <w:b/>
                <w:color w:val="000000" w:themeColor="text1"/>
                <w:sz w:val="20"/>
                <w:szCs w:val="20"/>
                <w:lang w:val="en-IN"/>
              </w:rPr>
            </w:pPr>
          </w:p>
        </w:tc>
        <w:tc>
          <w:tcPr>
            <w:tcW w:w="983" w:type="dxa"/>
          </w:tcPr>
          <w:p w14:paraId="462A66D5" w14:textId="77777777" w:rsidR="0046512F" w:rsidRPr="002A2D14" w:rsidRDefault="0046512F" w:rsidP="0031177D">
            <w:pPr>
              <w:pStyle w:val="BodyText"/>
              <w:rPr>
                <w:bCs/>
                <w:color w:val="000000" w:themeColor="text1"/>
                <w:sz w:val="20"/>
                <w:szCs w:val="20"/>
                <w:lang w:val="en-IN"/>
              </w:rPr>
            </w:pPr>
          </w:p>
        </w:tc>
        <w:tc>
          <w:tcPr>
            <w:tcW w:w="950" w:type="dxa"/>
            <w:hideMark/>
          </w:tcPr>
          <w:p w14:paraId="63B7C115"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3.5.</w:t>
            </w:r>
            <w:r>
              <w:rPr>
                <w:bCs/>
                <w:color w:val="000000" w:themeColor="text1"/>
                <w:sz w:val="20"/>
                <w:szCs w:val="20"/>
                <w:lang w:val="en-IN"/>
              </w:rPr>
              <w:t>8</w:t>
            </w:r>
            <w:r w:rsidRPr="002A2D14">
              <w:rPr>
                <w:bCs/>
                <w:color w:val="000000" w:themeColor="text1"/>
                <w:sz w:val="20"/>
                <w:szCs w:val="20"/>
                <w:lang w:val="en-IN"/>
              </w:rPr>
              <w:t>.</w:t>
            </w:r>
          </w:p>
        </w:tc>
        <w:tc>
          <w:tcPr>
            <w:tcW w:w="5968" w:type="dxa"/>
            <w:gridSpan w:val="2"/>
            <w:hideMark/>
          </w:tcPr>
          <w:p w14:paraId="1B773C51"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Sales By Company</w:t>
            </w:r>
          </w:p>
        </w:tc>
        <w:tc>
          <w:tcPr>
            <w:tcW w:w="986" w:type="dxa"/>
          </w:tcPr>
          <w:p w14:paraId="4851A24D" w14:textId="77777777" w:rsidR="0046512F" w:rsidRPr="002A2D14" w:rsidRDefault="0046512F" w:rsidP="0031177D">
            <w:pPr>
              <w:pStyle w:val="BodyText"/>
              <w:jc w:val="center"/>
              <w:rPr>
                <w:bCs/>
                <w:color w:val="000000" w:themeColor="text1"/>
                <w:sz w:val="20"/>
                <w:szCs w:val="20"/>
                <w:lang w:val="en-IN"/>
              </w:rPr>
            </w:pPr>
          </w:p>
        </w:tc>
      </w:tr>
      <w:tr w:rsidR="0046512F" w:rsidRPr="002A2D14" w14:paraId="5F1759A9" w14:textId="77777777" w:rsidTr="00C64819">
        <w:trPr>
          <w:trHeight w:val="370"/>
        </w:trPr>
        <w:tc>
          <w:tcPr>
            <w:tcW w:w="705" w:type="dxa"/>
          </w:tcPr>
          <w:p w14:paraId="7E57B01E" w14:textId="77777777" w:rsidR="0046512F" w:rsidRPr="002A2D14" w:rsidRDefault="0046512F" w:rsidP="0031177D">
            <w:pPr>
              <w:pStyle w:val="BodyText"/>
              <w:jc w:val="center"/>
              <w:rPr>
                <w:b/>
                <w:color w:val="000000" w:themeColor="text1"/>
                <w:sz w:val="20"/>
                <w:szCs w:val="20"/>
                <w:lang w:val="en-IN"/>
              </w:rPr>
            </w:pPr>
          </w:p>
        </w:tc>
        <w:tc>
          <w:tcPr>
            <w:tcW w:w="983" w:type="dxa"/>
            <w:hideMark/>
          </w:tcPr>
          <w:p w14:paraId="050C6092" w14:textId="77777777" w:rsidR="0046512F" w:rsidRPr="002A2D14" w:rsidRDefault="0046512F" w:rsidP="0031177D">
            <w:pPr>
              <w:pStyle w:val="BodyText"/>
              <w:rPr>
                <w:b/>
                <w:color w:val="000000" w:themeColor="text1"/>
                <w:sz w:val="20"/>
                <w:szCs w:val="20"/>
                <w:lang w:val="en-IN"/>
              </w:rPr>
            </w:pPr>
            <w:r w:rsidRPr="002A2D14">
              <w:rPr>
                <w:b/>
                <w:color w:val="000000" w:themeColor="text1"/>
                <w:sz w:val="20"/>
                <w:szCs w:val="20"/>
                <w:lang w:val="en-IN"/>
              </w:rPr>
              <w:t>3.6.</w:t>
            </w:r>
          </w:p>
        </w:tc>
        <w:tc>
          <w:tcPr>
            <w:tcW w:w="6918" w:type="dxa"/>
            <w:gridSpan w:val="3"/>
            <w:vAlign w:val="center"/>
            <w:hideMark/>
          </w:tcPr>
          <w:p w14:paraId="46E16348" w14:textId="77777777" w:rsidR="0046512F" w:rsidRPr="002A2D14" w:rsidRDefault="0046512F" w:rsidP="0031177D">
            <w:pPr>
              <w:pStyle w:val="BodyText"/>
              <w:rPr>
                <w:b/>
                <w:color w:val="000000" w:themeColor="text1"/>
                <w:sz w:val="20"/>
                <w:szCs w:val="20"/>
                <w:lang w:val="en-IN"/>
              </w:rPr>
            </w:pPr>
            <w:r w:rsidRPr="002A2D14">
              <w:rPr>
                <w:b/>
                <w:color w:val="000000" w:themeColor="text1"/>
                <w:sz w:val="20"/>
                <w:szCs w:val="20"/>
                <w:lang w:val="en-IN"/>
              </w:rPr>
              <w:t>Middle East &amp; Africa Demand Supply Outlook</w:t>
            </w:r>
          </w:p>
        </w:tc>
        <w:tc>
          <w:tcPr>
            <w:tcW w:w="986" w:type="dxa"/>
            <w:hideMark/>
          </w:tcPr>
          <w:p w14:paraId="4FAA9B5F" w14:textId="77777777" w:rsidR="0046512F" w:rsidRPr="002A2D14" w:rsidRDefault="0046512F" w:rsidP="0031177D">
            <w:pPr>
              <w:pStyle w:val="BodyText"/>
              <w:jc w:val="center"/>
              <w:rPr>
                <w:b/>
                <w:color w:val="000000" w:themeColor="text1"/>
                <w:sz w:val="20"/>
                <w:szCs w:val="20"/>
                <w:lang w:val="en-IN"/>
              </w:rPr>
            </w:pPr>
            <w:r>
              <w:rPr>
                <w:b/>
                <w:color w:val="000000" w:themeColor="text1"/>
                <w:sz w:val="20"/>
                <w:szCs w:val="20"/>
                <w:lang w:val="en-IN"/>
              </w:rPr>
              <w:t>59</w:t>
            </w:r>
          </w:p>
        </w:tc>
      </w:tr>
      <w:tr w:rsidR="0046512F" w:rsidRPr="002A2D14" w14:paraId="5691F5F0" w14:textId="77777777" w:rsidTr="00C64819">
        <w:trPr>
          <w:trHeight w:val="370"/>
        </w:trPr>
        <w:tc>
          <w:tcPr>
            <w:tcW w:w="705" w:type="dxa"/>
          </w:tcPr>
          <w:p w14:paraId="1DD7938B" w14:textId="77777777" w:rsidR="0046512F" w:rsidRPr="002A2D14" w:rsidRDefault="0046512F" w:rsidP="0031177D">
            <w:pPr>
              <w:pStyle w:val="BodyText"/>
              <w:jc w:val="center"/>
              <w:rPr>
                <w:b/>
                <w:color w:val="000000" w:themeColor="text1"/>
                <w:sz w:val="20"/>
                <w:szCs w:val="20"/>
                <w:lang w:val="en-IN"/>
              </w:rPr>
            </w:pPr>
          </w:p>
        </w:tc>
        <w:tc>
          <w:tcPr>
            <w:tcW w:w="983" w:type="dxa"/>
          </w:tcPr>
          <w:p w14:paraId="72440B97" w14:textId="77777777" w:rsidR="0046512F" w:rsidRPr="002A2D14" w:rsidRDefault="0046512F" w:rsidP="0031177D">
            <w:pPr>
              <w:pStyle w:val="BodyText"/>
              <w:rPr>
                <w:bCs/>
                <w:color w:val="000000" w:themeColor="text1"/>
                <w:sz w:val="20"/>
                <w:szCs w:val="20"/>
                <w:lang w:val="en-IN"/>
              </w:rPr>
            </w:pPr>
          </w:p>
        </w:tc>
        <w:tc>
          <w:tcPr>
            <w:tcW w:w="950" w:type="dxa"/>
            <w:hideMark/>
          </w:tcPr>
          <w:p w14:paraId="377DA6BA"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3.6.1.</w:t>
            </w:r>
          </w:p>
        </w:tc>
        <w:tc>
          <w:tcPr>
            <w:tcW w:w="5968" w:type="dxa"/>
            <w:gridSpan w:val="2"/>
            <w:hideMark/>
          </w:tcPr>
          <w:p w14:paraId="6A72059C"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Middle East &amp; Africa Capacity &amp; Production</w:t>
            </w:r>
          </w:p>
        </w:tc>
        <w:tc>
          <w:tcPr>
            <w:tcW w:w="986" w:type="dxa"/>
          </w:tcPr>
          <w:p w14:paraId="334E1BEC" w14:textId="77777777" w:rsidR="0046512F" w:rsidRPr="002A2D14" w:rsidRDefault="0046512F" w:rsidP="0031177D">
            <w:pPr>
              <w:pStyle w:val="BodyText"/>
              <w:jc w:val="center"/>
              <w:rPr>
                <w:bCs/>
                <w:color w:val="000000" w:themeColor="text1"/>
                <w:sz w:val="20"/>
                <w:szCs w:val="20"/>
                <w:lang w:val="en-IN"/>
              </w:rPr>
            </w:pPr>
          </w:p>
        </w:tc>
      </w:tr>
      <w:tr w:rsidR="0046512F" w:rsidRPr="002A2D14" w14:paraId="17CD7A50" w14:textId="77777777" w:rsidTr="00C64819">
        <w:trPr>
          <w:trHeight w:val="370"/>
        </w:trPr>
        <w:tc>
          <w:tcPr>
            <w:tcW w:w="705" w:type="dxa"/>
          </w:tcPr>
          <w:p w14:paraId="3894E3C9" w14:textId="77777777" w:rsidR="0046512F" w:rsidRPr="002A2D14" w:rsidRDefault="0046512F" w:rsidP="0031177D">
            <w:pPr>
              <w:pStyle w:val="BodyText"/>
              <w:jc w:val="center"/>
              <w:rPr>
                <w:b/>
                <w:color w:val="000000" w:themeColor="text1"/>
                <w:sz w:val="20"/>
                <w:szCs w:val="20"/>
                <w:lang w:val="en-IN"/>
              </w:rPr>
            </w:pPr>
          </w:p>
        </w:tc>
        <w:tc>
          <w:tcPr>
            <w:tcW w:w="983" w:type="dxa"/>
          </w:tcPr>
          <w:p w14:paraId="42F36991" w14:textId="77777777" w:rsidR="0046512F" w:rsidRPr="002A2D14" w:rsidRDefault="0046512F" w:rsidP="0031177D">
            <w:pPr>
              <w:pStyle w:val="BodyText"/>
              <w:rPr>
                <w:bCs/>
                <w:color w:val="000000" w:themeColor="text1"/>
                <w:sz w:val="20"/>
                <w:szCs w:val="20"/>
                <w:lang w:val="en-IN"/>
              </w:rPr>
            </w:pPr>
          </w:p>
        </w:tc>
        <w:tc>
          <w:tcPr>
            <w:tcW w:w="950" w:type="dxa"/>
            <w:hideMark/>
          </w:tcPr>
          <w:p w14:paraId="0F25A776"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3.6.2.</w:t>
            </w:r>
          </w:p>
        </w:tc>
        <w:tc>
          <w:tcPr>
            <w:tcW w:w="5968" w:type="dxa"/>
            <w:gridSpan w:val="2"/>
            <w:hideMark/>
          </w:tcPr>
          <w:p w14:paraId="32960DCB"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 xml:space="preserve">Middle East &amp; Africa </w:t>
            </w:r>
            <w:r>
              <w:rPr>
                <w:bCs/>
                <w:color w:val="000000" w:themeColor="text1"/>
                <w:sz w:val="20"/>
                <w:szCs w:val="20"/>
                <w:lang w:val="en-IN"/>
              </w:rPr>
              <w:t>Vinyl Ester Resin</w:t>
            </w:r>
            <w:r w:rsidRPr="002A2D14">
              <w:rPr>
                <w:bCs/>
                <w:color w:val="000000" w:themeColor="text1"/>
                <w:sz w:val="20"/>
                <w:szCs w:val="20"/>
                <w:lang w:val="en-IN"/>
              </w:rPr>
              <w:t xml:space="preserve"> Demand</w:t>
            </w:r>
          </w:p>
        </w:tc>
        <w:tc>
          <w:tcPr>
            <w:tcW w:w="986" w:type="dxa"/>
          </w:tcPr>
          <w:p w14:paraId="419BF9DD" w14:textId="77777777" w:rsidR="0046512F" w:rsidRPr="002A2D14" w:rsidRDefault="0046512F" w:rsidP="0031177D">
            <w:pPr>
              <w:pStyle w:val="BodyText"/>
              <w:jc w:val="center"/>
              <w:rPr>
                <w:bCs/>
                <w:color w:val="000000" w:themeColor="text1"/>
                <w:sz w:val="20"/>
                <w:szCs w:val="20"/>
                <w:lang w:val="en-IN"/>
              </w:rPr>
            </w:pPr>
          </w:p>
        </w:tc>
      </w:tr>
      <w:tr w:rsidR="0046512F" w:rsidRPr="002A2D14" w14:paraId="3770D9F1" w14:textId="77777777" w:rsidTr="00C64819">
        <w:trPr>
          <w:trHeight w:val="370"/>
        </w:trPr>
        <w:tc>
          <w:tcPr>
            <w:tcW w:w="705" w:type="dxa"/>
          </w:tcPr>
          <w:p w14:paraId="40DA1F89" w14:textId="77777777" w:rsidR="0046512F" w:rsidRPr="002A2D14" w:rsidRDefault="0046512F" w:rsidP="0031177D">
            <w:pPr>
              <w:pStyle w:val="BodyText"/>
              <w:jc w:val="center"/>
              <w:rPr>
                <w:b/>
                <w:color w:val="000000" w:themeColor="text1"/>
                <w:sz w:val="20"/>
                <w:szCs w:val="20"/>
                <w:lang w:val="en-IN"/>
              </w:rPr>
            </w:pPr>
          </w:p>
        </w:tc>
        <w:tc>
          <w:tcPr>
            <w:tcW w:w="983" w:type="dxa"/>
          </w:tcPr>
          <w:p w14:paraId="0AF8A7C2" w14:textId="77777777" w:rsidR="0046512F" w:rsidRPr="002A2D14" w:rsidRDefault="0046512F" w:rsidP="0031177D">
            <w:pPr>
              <w:pStyle w:val="BodyText"/>
              <w:rPr>
                <w:bCs/>
                <w:color w:val="000000" w:themeColor="text1"/>
                <w:sz w:val="20"/>
                <w:szCs w:val="20"/>
                <w:lang w:val="en-IN"/>
              </w:rPr>
            </w:pPr>
          </w:p>
        </w:tc>
        <w:tc>
          <w:tcPr>
            <w:tcW w:w="950" w:type="dxa"/>
            <w:hideMark/>
          </w:tcPr>
          <w:p w14:paraId="004880EB"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3.6.3.</w:t>
            </w:r>
          </w:p>
        </w:tc>
        <w:tc>
          <w:tcPr>
            <w:tcW w:w="5968" w:type="dxa"/>
            <w:gridSpan w:val="2"/>
            <w:hideMark/>
          </w:tcPr>
          <w:p w14:paraId="788656C3"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Operating Efficiency</w:t>
            </w:r>
          </w:p>
        </w:tc>
        <w:tc>
          <w:tcPr>
            <w:tcW w:w="986" w:type="dxa"/>
          </w:tcPr>
          <w:p w14:paraId="54BB7B2A" w14:textId="77777777" w:rsidR="0046512F" w:rsidRPr="002A2D14" w:rsidRDefault="0046512F" w:rsidP="0031177D">
            <w:pPr>
              <w:pStyle w:val="BodyText"/>
              <w:jc w:val="center"/>
              <w:rPr>
                <w:bCs/>
                <w:color w:val="000000" w:themeColor="text1"/>
                <w:sz w:val="20"/>
                <w:szCs w:val="20"/>
                <w:lang w:val="en-IN"/>
              </w:rPr>
            </w:pPr>
          </w:p>
        </w:tc>
      </w:tr>
      <w:tr w:rsidR="0046512F" w:rsidRPr="002A2D14" w14:paraId="510E54D4" w14:textId="77777777" w:rsidTr="00C64819">
        <w:trPr>
          <w:trHeight w:val="370"/>
        </w:trPr>
        <w:tc>
          <w:tcPr>
            <w:tcW w:w="705" w:type="dxa"/>
          </w:tcPr>
          <w:p w14:paraId="7F65CAAA" w14:textId="77777777" w:rsidR="0046512F" w:rsidRPr="002A2D14" w:rsidRDefault="0046512F" w:rsidP="0031177D">
            <w:pPr>
              <w:pStyle w:val="BodyText"/>
              <w:jc w:val="center"/>
              <w:rPr>
                <w:b/>
                <w:color w:val="000000" w:themeColor="text1"/>
                <w:sz w:val="20"/>
                <w:szCs w:val="20"/>
                <w:lang w:val="en-IN"/>
              </w:rPr>
            </w:pPr>
          </w:p>
        </w:tc>
        <w:tc>
          <w:tcPr>
            <w:tcW w:w="983" w:type="dxa"/>
          </w:tcPr>
          <w:p w14:paraId="7F1CCCF9" w14:textId="77777777" w:rsidR="0046512F" w:rsidRPr="002A2D14" w:rsidRDefault="0046512F" w:rsidP="0031177D">
            <w:pPr>
              <w:pStyle w:val="BodyText"/>
              <w:rPr>
                <w:bCs/>
                <w:color w:val="000000" w:themeColor="text1"/>
                <w:sz w:val="20"/>
                <w:szCs w:val="20"/>
                <w:lang w:val="en-IN"/>
              </w:rPr>
            </w:pPr>
          </w:p>
        </w:tc>
        <w:tc>
          <w:tcPr>
            <w:tcW w:w="950" w:type="dxa"/>
            <w:vAlign w:val="center"/>
            <w:hideMark/>
          </w:tcPr>
          <w:p w14:paraId="0EF057FC"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3.6.4.</w:t>
            </w:r>
          </w:p>
        </w:tc>
        <w:tc>
          <w:tcPr>
            <w:tcW w:w="5968" w:type="dxa"/>
            <w:gridSpan w:val="2"/>
            <w:vAlign w:val="center"/>
            <w:hideMark/>
          </w:tcPr>
          <w:p w14:paraId="356C04D6"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Demand By Application</w:t>
            </w:r>
          </w:p>
        </w:tc>
        <w:tc>
          <w:tcPr>
            <w:tcW w:w="986" w:type="dxa"/>
          </w:tcPr>
          <w:p w14:paraId="0C02589E" w14:textId="77777777" w:rsidR="0046512F" w:rsidRPr="002A2D14" w:rsidRDefault="0046512F" w:rsidP="0031177D">
            <w:pPr>
              <w:pStyle w:val="BodyText"/>
              <w:jc w:val="center"/>
              <w:rPr>
                <w:bCs/>
                <w:color w:val="000000" w:themeColor="text1"/>
                <w:sz w:val="20"/>
                <w:szCs w:val="20"/>
                <w:lang w:val="en-IN"/>
              </w:rPr>
            </w:pPr>
          </w:p>
        </w:tc>
      </w:tr>
      <w:tr w:rsidR="0046512F" w:rsidRPr="002A2D14" w14:paraId="50FC018F" w14:textId="77777777" w:rsidTr="00C64819">
        <w:trPr>
          <w:trHeight w:val="370"/>
        </w:trPr>
        <w:tc>
          <w:tcPr>
            <w:tcW w:w="705" w:type="dxa"/>
          </w:tcPr>
          <w:p w14:paraId="2DD92208" w14:textId="77777777" w:rsidR="0046512F" w:rsidRPr="002A2D14" w:rsidRDefault="0046512F" w:rsidP="0031177D">
            <w:pPr>
              <w:pStyle w:val="BodyText"/>
              <w:jc w:val="center"/>
              <w:rPr>
                <w:b/>
                <w:color w:val="000000" w:themeColor="text1"/>
                <w:sz w:val="20"/>
                <w:szCs w:val="20"/>
                <w:lang w:val="en-IN"/>
              </w:rPr>
            </w:pPr>
          </w:p>
        </w:tc>
        <w:tc>
          <w:tcPr>
            <w:tcW w:w="983" w:type="dxa"/>
          </w:tcPr>
          <w:p w14:paraId="7DFB5EA6" w14:textId="77777777" w:rsidR="0046512F" w:rsidRPr="002A2D14" w:rsidRDefault="0046512F" w:rsidP="0031177D">
            <w:pPr>
              <w:pStyle w:val="BodyText"/>
              <w:rPr>
                <w:bCs/>
                <w:color w:val="000000" w:themeColor="text1"/>
                <w:sz w:val="20"/>
                <w:szCs w:val="20"/>
                <w:lang w:val="en-IN"/>
              </w:rPr>
            </w:pPr>
          </w:p>
        </w:tc>
        <w:tc>
          <w:tcPr>
            <w:tcW w:w="950" w:type="dxa"/>
            <w:vAlign w:val="center"/>
            <w:hideMark/>
          </w:tcPr>
          <w:p w14:paraId="2F6B0D07"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3.6.5.</w:t>
            </w:r>
          </w:p>
        </w:tc>
        <w:tc>
          <w:tcPr>
            <w:tcW w:w="5968" w:type="dxa"/>
            <w:gridSpan w:val="2"/>
            <w:vAlign w:val="center"/>
            <w:hideMark/>
          </w:tcPr>
          <w:p w14:paraId="38DF8FCC"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Demand By Type</w:t>
            </w:r>
          </w:p>
        </w:tc>
        <w:tc>
          <w:tcPr>
            <w:tcW w:w="986" w:type="dxa"/>
          </w:tcPr>
          <w:p w14:paraId="739C5F2C" w14:textId="77777777" w:rsidR="0046512F" w:rsidRPr="002A2D14" w:rsidRDefault="0046512F" w:rsidP="0031177D">
            <w:pPr>
              <w:pStyle w:val="BodyText"/>
              <w:jc w:val="center"/>
              <w:rPr>
                <w:bCs/>
                <w:color w:val="000000" w:themeColor="text1"/>
                <w:sz w:val="20"/>
                <w:szCs w:val="20"/>
                <w:lang w:val="en-IN"/>
              </w:rPr>
            </w:pPr>
          </w:p>
        </w:tc>
      </w:tr>
      <w:tr w:rsidR="0046512F" w:rsidRPr="002A2D14" w14:paraId="136CA7E9" w14:textId="77777777" w:rsidTr="00C64819">
        <w:trPr>
          <w:trHeight w:val="370"/>
        </w:trPr>
        <w:tc>
          <w:tcPr>
            <w:tcW w:w="705" w:type="dxa"/>
          </w:tcPr>
          <w:p w14:paraId="6ED4BE69" w14:textId="77777777" w:rsidR="0046512F" w:rsidRPr="002A2D14" w:rsidRDefault="0046512F" w:rsidP="0031177D">
            <w:pPr>
              <w:pStyle w:val="BodyText"/>
              <w:jc w:val="center"/>
              <w:rPr>
                <w:b/>
                <w:color w:val="000000" w:themeColor="text1"/>
                <w:sz w:val="20"/>
                <w:szCs w:val="20"/>
                <w:lang w:val="en-IN"/>
              </w:rPr>
            </w:pPr>
          </w:p>
        </w:tc>
        <w:tc>
          <w:tcPr>
            <w:tcW w:w="983" w:type="dxa"/>
          </w:tcPr>
          <w:p w14:paraId="7299BED3" w14:textId="77777777" w:rsidR="0046512F" w:rsidRPr="002A2D14" w:rsidRDefault="0046512F" w:rsidP="0031177D">
            <w:pPr>
              <w:pStyle w:val="BodyText"/>
              <w:rPr>
                <w:bCs/>
                <w:color w:val="000000" w:themeColor="text1"/>
                <w:sz w:val="20"/>
                <w:szCs w:val="20"/>
                <w:lang w:val="en-IN"/>
              </w:rPr>
            </w:pPr>
          </w:p>
        </w:tc>
        <w:tc>
          <w:tcPr>
            <w:tcW w:w="950" w:type="dxa"/>
            <w:vAlign w:val="center"/>
            <w:hideMark/>
          </w:tcPr>
          <w:p w14:paraId="0F3A8816"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3.6.6.</w:t>
            </w:r>
          </w:p>
        </w:tc>
        <w:tc>
          <w:tcPr>
            <w:tcW w:w="5968" w:type="dxa"/>
            <w:gridSpan w:val="2"/>
            <w:vAlign w:val="center"/>
            <w:hideMark/>
          </w:tcPr>
          <w:p w14:paraId="538368F7"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Demand By Sales Channel</w:t>
            </w:r>
          </w:p>
        </w:tc>
        <w:tc>
          <w:tcPr>
            <w:tcW w:w="986" w:type="dxa"/>
          </w:tcPr>
          <w:p w14:paraId="735EB5AD" w14:textId="77777777" w:rsidR="0046512F" w:rsidRPr="002A2D14" w:rsidRDefault="0046512F" w:rsidP="0031177D">
            <w:pPr>
              <w:pStyle w:val="BodyText"/>
              <w:jc w:val="center"/>
              <w:rPr>
                <w:bCs/>
                <w:color w:val="000000" w:themeColor="text1"/>
                <w:sz w:val="20"/>
                <w:szCs w:val="20"/>
                <w:lang w:val="en-IN"/>
              </w:rPr>
            </w:pPr>
          </w:p>
        </w:tc>
      </w:tr>
      <w:tr w:rsidR="0046512F" w:rsidRPr="002A2D14" w14:paraId="035C4DC3" w14:textId="77777777" w:rsidTr="00C64819">
        <w:trPr>
          <w:trHeight w:val="370"/>
        </w:trPr>
        <w:tc>
          <w:tcPr>
            <w:tcW w:w="705" w:type="dxa"/>
          </w:tcPr>
          <w:p w14:paraId="4A724513" w14:textId="77777777" w:rsidR="0046512F" w:rsidRPr="002A2D14" w:rsidRDefault="0046512F" w:rsidP="0031177D">
            <w:pPr>
              <w:pStyle w:val="BodyText"/>
              <w:jc w:val="center"/>
              <w:rPr>
                <w:b/>
                <w:color w:val="000000" w:themeColor="text1"/>
                <w:sz w:val="20"/>
                <w:szCs w:val="20"/>
                <w:lang w:val="en-IN"/>
              </w:rPr>
            </w:pPr>
          </w:p>
        </w:tc>
        <w:tc>
          <w:tcPr>
            <w:tcW w:w="983" w:type="dxa"/>
          </w:tcPr>
          <w:p w14:paraId="1CD0C2EB" w14:textId="77777777" w:rsidR="0046512F" w:rsidRPr="002A2D14" w:rsidRDefault="0046512F" w:rsidP="0031177D">
            <w:pPr>
              <w:pStyle w:val="BodyText"/>
              <w:rPr>
                <w:bCs/>
                <w:color w:val="000000" w:themeColor="text1"/>
                <w:sz w:val="20"/>
                <w:szCs w:val="20"/>
                <w:lang w:val="en-IN"/>
              </w:rPr>
            </w:pPr>
          </w:p>
        </w:tc>
        <w:tc>
          <w:tcPr>
            <w:tcW w:w="950" w:type="dxa"/>
            <w:hideMark/>
          </w:tcPr>
          <w:p w14:paraId="0FD2831F"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3.6.</w:t>
            </w:r>
            <w:r>
              <w:rPr>
                <w:bCs/>
                <w:color w:val="000000" w:themeColor="text1"/>
                <w:sz w:val="20"/>
                <w:szCs w:val="20"/>
                <w:lang w:val="en-IN"/>
              </w:rPr>
              <w:t>7</w:t>
            </w:r>
            <w:r w:rsidRPr="002A2D14">
              <w:rPr>
                <w:bCs/>
                <w:color w:val="000000" w:themeColor="text1"/>
                <w:sz w:val="20"/>
                <w:szCs w:val="20"/>
                <w:lang w:val="en-IN"/>
              </w:rPr>
              <w:t>.</w:t>
            </w:r>
          </w:p>
        </w:tc>
        <w:tc>
          <w:tcPr>
            <w:tcW w:w="5968" w:type="dxa"/>
            <w:gridSpan w:val="2"/>
            <w:hideMark/>
          </w:tcPr>
          <w:p w14:paraId="19FCF642"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Middle East &amp; Africa Demand Supply Gap</w:t>
            </w:r>
          </w:p>
        </w:tc>
        <w:tc>
          <w:tcPr>
            <w:tcW w:w="986" w:type="dxa"/>
          </w:tcPr>
          <w:p w14:paraId="18800C15" w14:textId="77777777" w:rsidR="0046512F" w:rsidRPr="002A2D14" w:rsidRDefault="0046512F" w:rsidP="0031177D">
            <w:pPr>
              <w:pStyle w:val="BodyText"/>
              <w:jc w:val="center"/>
              <w:rPr>
                <w:bCs/>
                <w:color w:val="000000" w:themeColor="text1"/>
                <w:sz w:val="20"/>
                <w:szCs w:val="20"/>
                <w:lang w:val="en-IN"/>
              </w:rPr>
            </w:pPr>
          </w:p>
        </w:tc>
      </w:tr>
      <w:tr w:rsidR="0046512F" w:rsidRPr="002A2D14" w14:paraId="21F28497" w14:textId="77777777" w:rsidTr="00C64819">
        <w:trPr>
          <w:trHeight w:val="370"/>
        </w:trPr>
        <w:tc>
          <w:tcPr>
            <w:tcW w:w="705" w:type="dxa"/>
          </w:tcPr>
          <w:p w14:paraId="071FD3F0" w14:textId="77777777" w:rsidR="0046512F" w:rsidRPr="002A2D14" w:rsidRDefault="0046512F" w:rsidP="0031177D">
            <w:pPr>
              <w:pStyle w:val="BodyText"/>
              <w:jc w:val="center"/>
              <w:rPr>
                <w:b/>
                <w:color w:val="000000" w:themeColor="text1"/>
                <w:sz w:val="20"/>
                <w:szCs w:val="20"/>
                <w:lang w:val="en-IN"/>
              </w:rPr>
            </w:pPr>
          </w:p>
        </w:tc>
        <w:tc>
          <w:tcPr>
            <w:tcW w:w="983" w:type="dxa"/>
          </w:tcPr>
          <w:p w14:paraId="6B124419" w14:textId="77777777" w:rsidR="0046512F" w:rsidRPr="002A2D14" w:rsidRDefault="0046512F" w:rsidP="0031177D">
            <w:pPr>
              <w:pStyle w:val="BodyText"/>
              <w:rPr>
                <w:bCs/>
                <w:color w:val="000000" w:themeColor="text1"/>
                <w:sz w:val="20"/>
                <w:szCs w:val="20"/>
                <w:lang w:val="en-IN"/>
              </w:rPr>
            </w:pPr>
          </w:p>
        </w:tc>
        <w:tc>
          <w:tcPr>
            <w:tcW w:w="950" w:type="dxa"/>
            <w:hideMark/>
          </w:tcPr>
          <w:p w14:paraId="36CB6FD7"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3.6.</w:t>
            </w:r>
            <w:r>
              <w:rPr>
                <w:bCs/>
                <w:color w:val="000000" w:themeColor="text1"/>
                <w:sz w:val="20"/>
                <w:szCs w:val="20"/>
                <w:lang w:val="en-IN"/>
              </w:rPr>
              <w:t>8</w:t>
            </w:r>
            <w:r w:rsidRPr="002A2D14">
              <w:rPr>
                <w:bCs/>
                <w:color w:val="000000" w:themeColor="text1"/>
                <w:sz w:val="20"/>
                <w:szCs w:val="20"/>
                <w:lang w:val="en-IN"/>
              </w:rPr>
              <w:t>.</w:t>
            </w:r>
          </w:p>
        </w:tc>
        <w:tc>
          <w:tcPr>
            <w:tcW w:w="5968" w:type="dxa"/>
            <w:gridSpan w:val="2"/>
            <w:hideMark/>
          </w:tcPr>
          <w:p w14:paraId="358E4F37"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Sales By Company</w:t>
            </w:r>
          </w:p>
        </w:tc>
        <w:tc>
          <w:tcPr>
            <w:tcW w:w="986" w:type="dxa"/>
          </w:tcPr>
          <w:p w14:paraId="2F81CF17" w14:textId="77777777" w:rsidR="0046512F" w:rsidRPr="002A2D14" w:rsidRDefault="0046512F" w:rsidP="0031177D">
            <w:pPr>
              <w:pStyle w:val="BodyText"/>
              <w:jc w:val="center"/>
              <w:rPr>
                <w:bCs/>
                <w:color w:val="000000" w:themeColor="text1"/>
                <w:sz w:val="20"/>
                <w:szCs w:val="20"/>
                <w:lang w:val="en-IN"/>
              </w:rPr>
            </w:pPr>
          </w:p>
        </w:tc>
      </w:tr>
      <w:tr w:rsidR="0046512F" w:rsidRPr="002A2D14" w14:paraId="5149A973" w14:textId="77777777" w:rsidTr="00C64819">
        <w:trPr>
          <w:trHeight w:val="370"/>
        </w:trPr>
        <w:tc>
          <w:tcPr>
            <w:tcW w:w="705" w:type="dxa"/>
          </w:tcPr>
          <w:p w14:paraId="6FD56986" w14:textId="77777777" w:rsidR="0046512F" w:rsidRPr="002A2D14" w:rsidRDefault="0046512F" w:rsidP="0031177D">
            <w:pPr>
              <w:pStyle w:val="BodyText"/>
              <w:jc w:val="center"/>
              <w:rPr>
                <w:b/>
                <w:color w:val="000000" w:themeColor="text1"/>
                <w:sz w:val="20"/>
                <w:szCs w:val="20"/>
                <w:lang w:val="en-IN"/>
              </w:rPr>
            </w:pPr>
          </w:p>
        </w:tc>
        <w:tc>
          <w:tcPr>
            <w:tcW w:w="983" w:type="dxa"/>
            <w:hideMark/>
          </w:tcPr>
          <w:p w14:paraId="693E1D42" w14:textId="77777777" w:rsidR="0046512F" w:rsidRPr="002A2D14" w:rsidRDefault="0046512F" w:rsidP="0031177D">
            <w:pPr>
              <w:pStyle w:val="BodyText"/>
              <w:rPr>
                <w:bCs/>
                <w:color w:val="000000" w:themeColor="text1"/>
                <w:sz w:val="20"/>
                <w:szCs w:val="20"/>
                <w:lang w:val="en-IN"/>
              </w:rPr>
            </w:pPr>
            <w:r w:rsidRPr="002A2D14">
              <w:rPr>
                <w:b/>
                <w:color w:val="000000" w:themeColor="text1"/>
                <w:sz w:val="20"/>
                <w:szCs w:val="20"/>
                <w:lang w:val="en-IN"/>
              </w:rPr>
              <w:t>3.7.</w:t>
            </w:r>
          </w:p>
        </w:tc>
        <w:tc>
          <w:tcPr>
            <w:tcW w:w="6918" w:type="dxa"/>
            <w:gridSpan w:val="3"/>
            <w:vAlign w:val="center"/>
            <w:hideMark/>
          </w:tcPr>
          <w:p w14:paraId="0EF55641" w14:textId="77777777" w:rsidR="0046512F" w:rsidRPr="002A2D14" w:rsidRDefault="0046512F" w:rsidP="0031177D">
            <w:pPr>
              <w:pStyle w:val="BodyText"/>
              <w:rPr>
                <w:bCs/>
                <w:color w:val="000000" w:themeColor="text1"/>
                <w:sz w:val="20"/>
                <w:szCs w:val="20"/>
                <w:lang w:val="en-IN"/>
              </w:rPr>
            </w:pPr>
            <w:r w:rsidRPr="002A2D14">
              <w:rPr>
                <w:b/>
                <w:color w:val="000000" w:themeColor="text1"/>
                <w:sz w:val="20"/>
                <w:szCs w:val="20"/>
                <w:lang w:val="en-IN"/>
              </w:rPr>
              <w:t>India Demand Supply Outlook</w:t>
            </w:r>
          </w:p>
        </w:tc>
        <w:tc>
          <w:tcPr>
            <w:tcW w:w="986" w:type="dxa"/>
            <w:hideMark/>
          </w:tcPr>
          <w:p w14:paraId="74FAB6F4" w14:textId="77777777" w:rsidR="0046512F" w:rsidRPr="002A2D14" w:rsidRDefault="0046512F" w:rsidP="0031177D">
            <w:pPr>
              <w:pStyle w:val="BodyText"/>
              <w:jc w:val="center"/>
              <w:rPr>
                <w:b/>
                <w:color w:val="000000" w:themeColor="text1"/>
                <w:sz w:val="20"/>
                <w:szCs w:val="20"/>
                <w:lang w:val="en-IN"/>
              </w:rPr>
            </w:pPr>
            <w:r>
              <w:rPr>
                <w:b/>
                <w:color w:val="000000" w:themeColor="text1"/>
                <w:sz w:val="20"/>
                <w:szCs w:val="20"/>
                <w:lang w:val="en-IN"/>
              </w:rPr>
              <w:t>66</w:t>
            </w:r>
          </w:p>
        </w:tc>
      </w:tr>
      <w:tr w:rsidR="0046512F" w:rsidRPr="002A2D14" w14:paraId="1ADCD321" w14:textId="77777777" w:rsidTr="00C64819">
        <w:trPr>
          <w:trHeight w:val="370"/>
        </w:trPr>
        <w:tc>
          <w:tcPr>
            <w:tcW w:w="705" w:type="dxa"/>
          </w:tcPr>
          <w:p w14:paraId="11F66F88" w14:textId="77777777" w:rsidR="0046512F" w:rsidRPr="002A2D14" w:rsidRDefault="0046512F" w:rsidP="0031177D">
            <w:pPr>
              <w:pStyle w:val="BodyText"/>
              <w:jc w:val="center"/>
              <w:rPr>
                <w:b/>
                <w:color w:val="000000" w:themeColor="text1"/>
                <w:sz w:val="20"/>
                <w:szCs w:val="20"/>
                <w:lang w:val="en-IN"/>
              </w:rPr>
            </w:pPr>
          </w:p>
        </w:tc>
        <w:tc>
          <w:tcPr>
            <w:tcW w:w="983" w:type="dxa"/>
          </w:tcPr>
          <w:p w14:paraId="36216436" w14:textId="77777777" w:rsidR="0046512F" w:rsidRPr="002A2D14" w:rsidRDefault="0046512F" w:rsidP="0031177D">
            <w:pPr>
              <w:pStyle w:val="BodyText"/>
              <w:rPr>
                <w:bCs/>
                <w:color w:val="000000" w:themeColor="text1"/>
                <w:sz w:val="20"/>
                <w:szCs w:val="20"/>
                <w:lang w:val="en-IN"/>
              </w:rPr>
            </w:pPr>
          </w:p>
        </w:tc>
        <w:tc>
          <w:tcPr>
            <w:tcW w:w="950" w:type="dxa"/>
            <w:hideMark/>
          </w:tcPr>
          <w:p w14:paraId="3A0E411C"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3.7.1.</w:t>
            </w:r>
          </w:p>
        </w:tc>
        <w:tc>
          <w:tcPr>
            <w:tcW w:w="5968" w:type="dxa"/>
            <w:gridSpan w:val="2"/>
            <w:hideMark/>
          </w:tcPr>
          <w:p w14:paraId="4FE4B2AD"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India Capacity &amp; Production</w:t>
            </w:r>
          </w:p>
        </w:tc>
        <w:tc>
          <w:tcPr>
            <w:tcW w:w="986" w:type="dxa"/>
          </w:tcPr>
          <w:p w14:paraId="13A77915" w14:textId="77777777" w:rsidR="0046512F" w:rsidRPr="002A2D14" w:rsidRDefault="0046512F" w:rsidP="0031177D">
            <w:pPr>
              <w:pStyle w:val="BodyText"/>
              <w:jc w:val="center"/>
              <w:rPr>
                <w:bCs/>
                <w:color w:val="000000" w:themeColor="text1"/>
                <w:sz w:val="20"/>
                <w:szCs w:val="20"/>
                <w:lang w:val="en-IN"/>
              </w:rPr>
            </w:pPr>
          </w:p>
        </w:tc>
      </w:tr>
      <w:tr w:rsidR="0046512F" w:rsidRPr="002A2D14" w14:paraId="014E634F" w14:textId="77777777" w:rsidTr="00C64819">
        <w:trPr>
          <w:trHeight w:val="370"/>
        </w:trPr>
        <w:tc>
          <w:tcPr>
            <w:tcW w:w="705" w:type="dxa"/>
          </w:tcPr>
          <w:p w14:paraId="249C4AD1" w14:textId="77777777" w:rsidR="0046512F" w:rsidRPr="002A2D14" w:rsidRDefault="0046512F" w:rsidP="0031177D">
            <w:pPr>
              <w:pStyle w:val="BodyText"/>
              <w:jc w:val="center"/>
              <w:rPr>
                <w:b/>
                <w:color w:val="000000" w:themeColor="text1"/>
                <w:sz w:val="20"/>
                <w:szCs w:val="20"/>
                <w:lang w:val="en-IN"/>
              </w:rPr>
            </w:pPr>
          </w:p>
        </w:tc>
        <w:tc>
          <w:tcPr>
            <w:tcW w:w="983" w:type="dxa"/>
          </w:tcPr>
          <w:p w14:paraId="1AEF05C0" w14:textId="77777777" w:rsidR="0046512F" w:rsidRPr="002A2D14" w:rsidRDefault="0046512F" w:rsidP="0031177D">
            <w:pPr>
              <w:pStyle w:val="BodyText"/>
              <w:rPr>
                <w:bCs/>
                <w:color w:val="000000" w:themeColor="text1"/>
                <w:sz w:val="20"/>
                <w:szCs w:val="20"/>
                <w:lang w:val="en-IN"/>
              </w:rPr>
            </w:pPr>
          </w:p>
        </w:tc>
        <w:tc>
          <w:tcPr>
            <w:tcW w:w="950" w:type="dxa"/>
            <w:hideMark/>
          </w:tcPr>
          <w:p w14:paraId="5EBC57B6"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3.7.2.</w:t>
            </w:r>
          </w:p>
        </w:tc>
        <w:tc>
          <w:tcPr>
            <w:tcW w:w="5968" w:type="dxa"/>
            <w:gridSpan w:val="2"/>
            <w:hideMark/>
          </w:tcPr>
          <w:p w14:paraId="7A7DCD76"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Operating Efficiency</w:t>
            </w:r>
          </w:p>
        </w:tc>
        <w:tc>
          <w:tcPr>
            <w:tcW w:w="986" w:type="dxa"/>
          </w:tcPr>
          <w:p w14:paraId="47401ABB" w14:textId="77777777" w:rsidR="0046512F" w:rsidRPr="002A2D14" w:rsidRDefault="0046512F" w:rsidP="0031177D">
            <w:pPr>
              <w:pStyle w:val="BodyText"/>
              <w:jc w:val="center"/>
              <w:rPr>
                <w:bCs/>
                <w:color w:val="000000" w:themeColor="text1"/>
                <w:sz w:val="20"/>
                <w:szCs w:val="20"/>
                <w:lang w:val="en-IN"/>
              </w:rPr>
            </w:pPr>
          </w:p>
        </w:tc>
      </w:tr>
      <w:tr w:rsidR="0046512F" w:rsidRPr="002A2D14" w14:paraId="2C5B77D3" w14:textId="77777777" w:rsidTr="00C64819">
        <w:trPr>
          <w:trHeight w:val="370"/>
        </w:trPr>
        <w:tc>
          <w:tcPr>
            <w:tcW w:w="705" w:type="dxa"/>
          </w:tcPr>
          <w:p w14:paraId="37448C57" w14:textId="77777777" w:rsidR="0046512F" w:rsidRPr="002A2D14" w:rsidRDefault="0046512F" w:rsidP="0031177D">
            <w:pPr>
              <w:pStyle w:val="BodyText"/>
              <w:jc w:val="center"/>
              <w:rPr>
                <w:b/>
                <w:color w:val="000000" w:themeColor="text1"/>
                <w:sz w:val="20"/>
                <w:szCs w:val="20"/>
                <w:lang w:val="en-IN"/>
              </w:rPr>
            </w:pPr>
          </w:p>
        </w:tc>
        <w:tc>
          <w:tcPr>
            <w:tcW w:w="983" w:type="dxa"/>
          </w:tcPr>
          <w:p w14:paraId="5BC8B9C0" w14:textId="77777777" w:rsidR="0046512F" w:rsidRPr="002A2D14" w:rsidRDefault="0046512F" w:rsidP="0031177D">
            <w:pPr>
              <w:pStyle w:val="BodyText"/>
              <w:rPr>
                <w:bCs/>
                <w:color w:val="000000" w:themeColor="text1"/>
                <w:sz w:val="20"/>
                <w:szCs w:val="20"/>
                <w:lang w:val="en-IN"/>
              </w:rPr>
            </w:pPr>
          </w:p>
        </w:tc>
        <w:tc>
          <w:tcPr>
            <w:tcW w:w="950" w:type="dxa"/>
            <w:hideMark/>
          </w:tcPr>
          <w:p w14:paraId="3E8ADF61"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3.7.3.</w:t>
            </w:r>
          </w:p>
        </w:tc>
        <w:tc>
          <w:tcPr>
            <w:tcW w:w="5968" w:type="dxa"/>
            <w:gridSpan w:val="2"/>
            <w:hideMark/>
          </w:tcPr>
          <w:p w14:paraId="70A863E7" w14:textId="77777777" w:rsidR="0046512F" w:rsidRPr="002A2D14" w:rsidRDefault="0046512F" w:rsidP="0031177D">
            <w:pPr>
              <w:pStyle w:val="BodyText"/>
              <w:rPr>
                <w:bCs/>
                <w:color w:val="000000" w:themeColor="text1"/>
                <w:sz w:val="20"/>
                <w:szCs w:val="20"/>
                <w:lang w:val="en-IN"/>
              </w:rPr>
            </w:pPr>
            <w:r>
              <w:rPr>
                <w:bCs/>
                <w:color w:val="000000" w:themeColor="text1"/>
                <w:sz w:val="20"/>
                <w:szCs w:val="20"/>
                <w:lang w:val="en-IN"/>
              </w:rPr>
              <w:t>India</w:t>
            </w:r>
            <w:r w:rsidRPr="002A2D14">
              <w:rPr>
                <w:bCs/>
                <w:color w:val="000000" w:themeColor="text1"/>
                <w:sz w:val="20"/>
                <w:szCs w:val="20"/>
                <w:lang w:val="en-IN"/>
              </w:rPr>
              <w:t xml:space="preserve"> </w:t>
            </w:r>
            <w:r>
              <w:rPr>
                <w:bCs/>
                <w:color w:val="000000" w:themeColor="text1"/>
                <w:sz w:val="20"/>
                <w:szCs w:val="20"/>
                <w:lang w:val="en-IN"/>
              </w:rPr>
              <w:t>Vinyl Ester Resin</w:t>
            </w:r>
            <w:r w:rsidRPr="002A2D14">
              <w:rPr>
                <w:bCs/>
                <w:color w:val="000000" w:themeColor="text1"/>
                <w:sz w:val="20"/>
                <w:szCs w:val="20"/>
                <w:lang w:val="en-IN"/>
              </w:rPr>
              <w:t xml:space="preserve"> Demand</w:t>
            </w:r>
          </w:p>
        </w:tc>
        <w:tc>
          <w:tcPr>
            <w:tcW w:w="986" w:type="dxa"/>
          </w:tcPr>
          <w:p w14:paraId="070D82B1" w14:textId="77777777" w:rsidR="0046512F" w:rsidRPr="002A2D14" w:rsidRDefault="0046512F" w:rsidP="0031177D">
            <w:pPr>
              <w:pStyle w:val="BodyText"/>
              <w:jc w:val="center"/>
              <w:rPr>
                <w:bCs/>
                <w:color w:val="000000" w:themeColor="text1"/>
                <w:sz w:val="20"/>
                <w:szCs w:val="20"/>
                <w:lang w:val="en-IN"/>
              </w:rPr>
            </w:pPr>
          </w:p>
        </w:tc>
      </w:tr>
      <w:tr w:rsidR="0046512F" w:rsidRPr="002A2D14" w14:paraId="7F968F04" w14:textId="77777777" w:rsidTr="00C64819">
        <w:trPr>
          <w:trHeight w:val="370"/>
        </w:trPr>
        <w:tc>
          <w:tcPr>
            <w:tcW w:w="705" w:type="dxa"/>
          </w:tcPr>
          <w:p w14:paraId="4C10A3FB" w14:textId="77777777" w:rsidR="0046512F" w:rsidRPr="002A2D14" w:rsidRDefault="0046512F" w:rsidP="0031177D">
            <w:pPr>
              <w:pStyle w:val="BodyText"/>
              <w:jc w:val="center"/>
              <w:rPr>
                <w:b/>
                <w:color w:val="000000" w:themeColor="text1"/>
                <w:sz w:val="20"/>
                <w:szCs w:val="20"/>
                <w:lang w:val="en-IN"/>
              </w:rPr>
            </w:pPr>
          </w:p>
        </w:tc>
        <w:tc>
          <w:tcPr>
            <w:tcW w:w="983" w:type="dxa"/>
          </w:tcPr>
          <w:p w14:paraId="356FB537" w14:textId="77777777" w:rsidR="0046512F" w:rsidRPr="002A2D14" w:rsidRDefault="0046512F" w:rsidP="0031177D">
            <w:pPr>
              <w:pStyle w:val="BodyText"/>
              <w:rPr>
                <w:bCs/>
                <w:color w:val="000000" w:themeColor="text1"/>
                <w:sz w:val="20"/>
                <w:szCs w:val="20"/>
                <w:lang w:val="en-IN"/>
              </w:rPr>
            </w:pPr>
          </w:p>
        </w:tc>
        <w:tc>
          <w:tcPr>
            <w:tcW w:w="950" w:type="dxa"/>
            <w:vAlign w:val="center"/>
            <w:hideMark/>
          </w:tcPr>
          <w:p w14:paraId="1987E170"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3.7.4.</w:t>
            </w:r>
          </w:p>
        </w:tc>
        <w:tc>
          <w:tcPr>
            <w:tcW w:w="5968" w:type="dxa"/>
            <w:gridSpan w:val="2"/>
            <w:vAlign w:val="center"/>
            <w:hideMark/>
          </w:tcPr>
          <w:p w14:paraId="0CE05318"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 xml:space="preserve">Demand By </w:t>
            </w:r>
            <w:r>
              <w:rPr>
                <w:bCs/>
                <w:color w:val="000000" w:themeColor="text1"/>
                <w:sz w:val="20"/>
                <w:szCs w:val="20"/>
                <w:lang w:val="en-IN"/>
              </w:rPr>
              <w:t>Type</w:t>
            </w:r>
          </w:p>
        </w:tc>
        <w:tc>
          <w:tcPr>
            <w:tcW w:w="986" w:type="dxa"/>
          </w:tcPr>
          <w:p w14:paraId="14E06530" w14:textId="77777777" w:rsidR="0046512F" w:rsidRPr="002A2D14" w:rsidRDefault="0046512F" w:rsidP="0031177D">
            <w:pPr>
              <w:pStyle w:val="BodyText"/>
              <w:jc w:val="center"/>
              <w:rPr>
                <w:bCs/>
                <w:color w:val="000000" w:themeColor="text1"/>
                <w:sz w:val="20"/>
                <w:szCs w:val="20"/>
                <w:lang w:val="en-IN"/>
              </w:rPr>
            </w:pPr>
          </w:p>
        </w:tc>
      </w:tr>
      <w:tr w:rsidR="0046512F" w:rsidRPr="002A2D14" w14:paraId="0441408F" w14:textId="77777777" w:rsidTr="00C64819">
        <w:trPr>
          <w:trHeight w:val="370"/>
        </w:trPr>
        <w:tc>
          <w:tcPr>
            <w:tcW w:w="705" w:type="dxa"/>
          </w:tcPr>
          <w:p w14:paraId="4DF98F94" w14:textId="77777777" w:rsidR="0046512F" w:rsidRPr="002A2D14" w:rsidRDefault="0046512F" w:rsidP="0031177D">
            <w:pPr>
              <w:pStyle w:val="BodyText"/>
              <w:jc w:val="center"/>
              <w:rPr>
                <w:b/>
                <w:color w:val="000000" w:themeColor="text1"/>
                <w:sz w:val="20"/>
                <w:szCs w:val="20"/>
                <w:lang w:val="en-IN"/>
              </w:rPr>
            </w:pPr>
          </w:p>
        </w:tc>
        <w:tc>
          <w:tcPr>
            <w:tcW w:w="983" w:type="dxa"/>
          </w:tcPr>
          <w:p w14:paraId="7A05F5CE" w14:textId="77777777" w:rsidR="0046512F" w:rsidRPr="002A2D14" w:rsidRDefault="0046512F" w:rsidP="0031177D">
            <w:pPr>
              <w:pStyle w:val="BodyText"/>
              <w:rPr>
                <w:bCs/>
                <w:color w:val="000000" w:themeColor="text1"/>
                <w:sz w:val="20"/>
                <w:szCs w:val="20"/>
                <w:lang w:val="en-IN"/>
              </w:rPr>
            </w:pPr>
          </w:p>
        </w:tc>
        <w:tc>
          <w:tcPr>
            <w:tcW w:w="950" w:type="dxa"/>
            <w:vAlign w:val="center"/>
            <w:hideMark/>
          </w:tcPr>
          <w:p w14:paraId="51B3E642"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3.7.5.</w:t>
            </w:r>
          </w:p>
        </w:tc>
        <w:tc>
          <w:tcPr>
            <w:tcW w:w="5968" w:type="dxa"/>
            <w:gridSpan w:val="2"/>
            <w:vAlign w:val="center"/>
            <w:hideMark/>
          </w:tcPr>
          <w:p w14:paraId="7D9546B8" w14:textId="77777777" w:rsidR="0046512F" w:rsidRPr="002A2D14" w:rsidRDefault="0046512F" w:rsidP="0031177D">
            <w:pPr>
              <w:pStyle w:val="BodyText"/>
              <w:rPr>
                <w:bCs/>
                <w:color w:val="000000" w:themeColor="text1"/>
                <w:sz w:val="20"/>
                <w:szCs w:val="20"/>
                <w:lang w:val="en-IN"/>
              </w:rPr>
            </w:pPr>
            <w:r>
              <w:rPr>
                <w:bCs/>
                <w:color w:val="000000" w:themeColor="text1"/>
                <w:sz w:val="20"/>
                <w:szCs w:val="20"/>
                <w:lang w:val="en-IN"/>
              </w:rPr>
              <w:t>India</w:t>
            </w:r>
            <w:r w:rsidRPr="002A2D14">
              <w:rPr>
                <w:bCs/>
                <w:color w:val="000000" w:themeColor="text1"/>
                <w:sz w:val="20"/>
                <w:szCs w:val="20"/>
                <w:lang w:val="en-IN"/>
              </w:rPr>
              <w:t xml:space="preserve"> Demand Supply Gap</w:t>
            </w:r>
          </w:p>
        </w:tc>
        <w:tc>
          <w:tcPr>
            <w:tcW w:w="986" w:type="dxa"/>
          </w:tcPr>
          <w:p w14:paraId="62C6EB64" w14:textId="77777777" w:rsidR="0046512F" w:rsidRPr="002A2D14" w:rsidRDefault="0046512F" w:rsidP="0031177D">
            <w:pPr>
              <w:pStyle w:val="BodyText"/>
              <w:jc w:val="center"/>
              <w:rPr>
                <w:bCs/>
                <w:color w:val="000000" w:themeColor="text1"/>
                <w:sz w:val="20"/>
                <w:szCs w:val="20"/>
                <w:lang w:val="en-IN"/>
              </w:rPr>
            </w:pPr>
          </w:p>
        </w:tc>
      </w:tr>
      <w:tr w:rsidR="0046512F" w:rsidRPr="002A2D14" w14:paraId="090D40ED" w14:textId="77777777" w:rsidTr="00C64819">
        <w:trPr>
          <w:trHeight w:val="370"/>
        </w:trPr>
        <w:tc>
          <w:tcPr>
            <w:tcW w:w="705" w:type="dxa"/>
          </w:tcPr>
          <w:p w14:paraId="565670A2" w14:textId="77777777" w:rsidR="0046512F" w:rsidRPr="002A2D14" w:rsidRDefault="0046512F" w:rsidP="0031177D">
            <w:pPr>
              <w:pStyle w:val="BodyText"/>
              <w:jc w:val="center"/>
              <w:rPr>
                <w:b/>
                <w:color w:val="000000" w:themeColor="text1"/>
                <w:sz w:val="20"/>
                <w:szCs w:val="20"/>
                <w:lang w:val="en-IN"/>
              </w:rPr>
            </w:pPr>
          </w:p>
        </w:tc>
        <w:tc>
          <w:tcPr>
            <w:tcW w:w="983" w:type="dxa"/>
          </w:tcPr>
          <w:p w14:paraId="4D2BEA04" w14:textId="77777777" w:rsidR="0046512F" w:rsidRPr="002A2D14" w:rsidRDefault="0046512F" w:rsidP="0031177D">
            <w:pPr>
              <w:pStyle w:val="BodyText"/>
              <w:rPr>
                <w:bCs/>
                <w:color w:val="000000" w:themeColor="text1"/>
                <w:sz w:val="20"/>
                <w:szCs w:val="20"/>
                <w:lang w:val="en-IN"/>
              </w:rPr>
            </w:pPr>
          </w:p>
        </w:tc>
        <w:tc>
          <w:tcPr>
            <w:tcW w:w="950" w:type="dxa"/>
            <w:vAlign w:val="center"/>
            <w:hideMark/>
          </w:tcPr>
          <w:p w14:paraId="28BD7C43"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3.7.6.</w:t>
            </w:r>
          </w:p>
        </w:tc>
        <w:tc>
          <w:tcPr>
            <w:tcW w:w="5968" w:type="dxa"/>
            <w:gridSpan w:val="2"/>
            <w:vAlign w:val="center"/>
            <w:hideMark/>
          </w:tcPr>
          <w:p w14:paraId="0854E3E5"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 xml:space="preserve">Demand By </w:t>
            </w:r>
            <w:r>
              <w:rPr>
                <w:bCs/>
                <w:color w:val="000000" w:themeColor="text1"/>
                <w:sz w:val="20"/>
                <w:szCs w:val="20"/>
                <w:lang w:val="en-IN"/>
              </w:rPr>
              <w:t>Application</w:t>
            </w:r>
          </w:p>
        </w:tc>
        <w:tc>
          <w:tcPr>
            <w:tcW w:w="986" w:type="dxa"/>
          </w:tcPr>
          <w:p w14:paraId="3BB77B98" w14:textId="77777777" w:rsidR="0046512F" w:rsidRPr="002A2D14" w:rsidRDefault="0046512F" w:rsidP="0031177D">
            <w:pPr>
              <w:pStyle w:val="BodyText"/>
              <w:jc w:val="center"/>
              <w:rPr>
                <w:bCs/>
                <w:color w:val="000000" w:themeColor="text1"/>
                <w:sz w:val="20"/>
                <w:szCs w:val="20"/>
                <w:lang w:val="en-IN"/>
              </w:rPr>
            </w:pPr>
          </w:p>
        </w:tc>
      </w:tr>
      <w:tr w:rsidR="0046512F" w:rsidRPr="002A2D14" w14:paraId="1DFB4BCB" w14:textId="77777777" w:rsidTr="00C64819">
        <w:trPr>
          <w:trHeight w:val="351"/>
        </w:trPr>
        <w:tc>
          <w:tcPr>
            <w:tcW w:w="705" w:type="dxa"/>
          </w:tcPr>
          <w:p w14:paraId="5C807B3E" w14:textId="77777777" w:rsidR="0046512F" w:rsidRPr="002A2D14" w:rsidRDefault="0046512F" w:rsidP="0031177D">
            <w:pPr>
              <w:pStyle w:val="BodyText"/>
              <w:jc w:val="center"/>
              <w:rPr>
                <w:b/>
                <w:color w:val="000000" w:themeColor="text1"/>
                <w:sz w:val="20"/>
                <w:szCs w:val="20"/>
                <w:lang w:val="en-IN"/>
              </w:rPr>
            </w:pPr>
          </w:p>
        </w:tc>
        <w:tc>
          <w:tcPr>
            <w:tcW w:w="983" w:type="dxa"/>
            <w:hideMark/>
          </w:tcPr>
          <w:p w14:paraId="4804EDBD" w14:textId="77777777" w:rsidR="0046512F" w:rsidRPr="002A2D14" w:rsidRDefault="0046512F" w:rsidP="0031177D">
            <w:pPr>
              <w:pStyle w:val="BodyText"/>
              <w:rPr>
                <w:b/>
                <w:color w:val="000000" w:themeColor="text1"/>
                <w:sz w:val="20"/>
                <w:szCs w:val="20"/>
                <w:lang w:val="en-IN"/>
              </w:rPr>
            </w:pPr>
            <w:r w:rsidRPr="002A2D14">
              <w:rPr>
                <w:b/>
                <w:color w:val="000000" w:themeColor="text1"/>
                <w:sz w:val="20"/>
                <w:szCs w:val="20"/>
                <w:lang w:val="en-IN"/>
              </w:rPr>
              <w:t>3.8.</w:t>
            </w:r>
          </w:p>
        </w:tc>
        <w:tc>
          <w:tcPr>
            <w:tcW w:w="6918" w:type="dxa"/>
            <w:gridSpan w:val="3"/>
            <w:vAlign w:val="center"/>
            <w:hideMark/>
          </w:tcPr>
          <w:p w14:paraId="00213AF0" w14:textId="77777777" w:rsidR="0046512F" w:rsidRPr="002A2D14" w:rsidRDefault="0046512F" w:rsidP="0031177D">
            <w:pPr>
              <w:pStyle w:val="BodyText"/>
              <w:rPr>
                <w:b/>
                <w:color w:val="000000" w:themeColor="text1"/>
                <w:sz w:val="20"/>
                <w:szCs w:val="20"/>
                <w:lang w:val="en-IN"/>
              </w:rPr>
            </w:pPr>
            <w:r w:rsidRPr="002A2D14">
              <w:rPr>
                <w:b/>
                <w:color w:val="000000" w:themeColor="text1"/>
                <w:sz w:val="20"/>
                <w:szCs w:val="20"/>
                <w:lang w:val="en-IN"/>
              </w:rPr>
              <w:t>Market Dynamics</w:t>
            </w:r>
          </w:p>
        </w:tc>
        <w:tc>
          <w:tcPr>
            <w:tcW w:w="986" w:type="dxa"/>
            <w:hideMark/>
          </w:tcPr>
          <w:p w14:paraId="15DEC369" w14:textId="77777777" w:rsidR="0046512F" w:rsidRPr="002A2D14" w:rsidRDefault="0046512F" w:rsidP="0031177D">
            <w:pPr>
              <w:pStyle w:val="BodyText"/>
              <w:jc w:val="center"/>
              <w:rPr>
                <w:b/>
                <w:color w:val="000000" w:themeColor="text1"/>
                <w:sz w:val="20"/>
                <w:szCs w:val="20"/>
                <w:lang w:val="en-IN"/>
              </w:rPr>
            </w:pPr>
            <w:r>
              <w:rPr>
                <w:b/>
                <w:color w:val="000000" w:themeColor="text1"/>
                <w:sz w:val="20"/>
                <w:szCs w:val="20"/>
                <w:lang w:val="en-IN"/>
              </w:rPr>
              <w:t>73</w:t>
            </w:r>
          </w:p>
        </w:tc>
      </w:tr>
      <w:tr w:rsidR="0046512F" w:rsidRPr="002A2D14" w14:paraId="614787CD" w14:textId="77777777" w:rsidTr="00C64819">
        <w:trPr>
          <w:trHeight w:val="351"/>
        </w:trPr>
        <w:tc>
          <w:tcPr>
            <w:tcW w:w="705" w:type="dxa"/>
          </w:tcPr>
          <w:p w14:paraId="4C9778E1" w14:textId="77777777" w:rsidR="0046512F" w:rsidRPr="002A2D14" w:rsidRDefault="0046512F" w:rsidP="0031177D">
            <w:pPr>
              <w:pStyle w:val="BodyText"/>
              <w:jc w:val="center"/>
              <w:rPr>
                <w:b/>
                <w:color w:val="000000" w:themeColor="text1"/>
                <w:sz w:val="20"/>
                <w:szCs w:val="20"/>
                <w:lang w:val="en-IN"/>
              </w:rPr>
            </w:pPr>
          </w:p>
        </w:tc>
        <w:tc>
          <w:tcPr>
            <w:tcW w:w="983" w:type="dxa"/>
            <w:hideMark/>
          </w:tcPr>
          <w:p w14:paraId="6A051C63" w14:textId="77777777" w:rsidR="0046512F" w:rsidRPr="002A2D14" w:rsidRDefault="0046512F" w:rsidP="0031177D">
            <w:pPr>
              <w:pStyle w:val="BodyText"/>
              <w:rPr>
                <w:b/>
                <w:color w:val="000000" w:themeColor="text1"/>
                <w:sz w:val="20"/>
                <w:szCs w:val="20"/>
                <w:lang w:val="en-IN"/>
              </w:rPr>
            </w:pPr>
            <w:r w:rsidRPr="002A2D14">
              <w:rPr>
                <w:b/>
                <w:color w:val="000000" w:themeColor="text1"/>
                <w:sz w:val="20"/>
                <w:szCs w:val="20"/>
                <w:lang w:val="en-IN"/>
              </w:rPr>
              <w:t>3.9.</w:t>
            </w:r>
          </w:p>
        </w:tc>
        <w:tc>
          <w:tcPr>
            <w:tcW w:w="6918" w:type="dxa"/>
            <w:gridSpan w:val="3"/>
            <w:vAlign w:val="center"/>
            <w:hideMark/>
          </w:tcPr>
          <w:p w14:paraId="611EFB32" w14:textId="77777777" w:rsidR="0046512F" w:rsidRPr="002A2D14" w:rsidRDefault="0046512F" w:rsidP="0031177D">
            <w:pPr>
              <w:pStyle w:val="BodyText"/>
              <w:rPr>
                <w:b/>
                <w:color w:val="000000" w:themeColor="text1"/>
                <w:sz w:val="20"/>
                <w:szCs w:val="20"/>
                <w:lang w:val="en-IN"/>
              </w:rPr>
            </w:pPr>
            <w:r w:rsidRPr="002A2D14">
              <w:rPr>
                <w:b/>
                <w:color w:val="000000" w:themeColor="text1"/>
                <w:sz w:val="20"/>
                <w:szCs w:val="20"/>
                <w:lang w:val="en-IN"/>
              </w:rPr>
              <w:t>Market Trends and Developments</w:t>
            </w:r>
          </w:p>
        </w:tc>
        <w:tc>
          <w:tcPr>
            <w:tcW w:w="986" w:type="dxa"/>
            <w:hideMark/>
          </w:tcPr>
          <w:p w14:paraId="7C97A951" w14:textId="77777777" w:rsidR="0046512F" w:rsidRPr="002A2D14" w:rsidRDefault="0046512F" w:rsidP="0031177D">
            <w:pPr>
              <w:pStyle w:val="BodyText"/>
              <w:jc w:val="center"/>
              <w:rPr>
                <w:b/>
                <w:color w:val="000000" w:themeColor="text1"/>
                <w:sz w:val="20"/>
                <w:szCs w:val="20"/>
                <w:lang w:val="en-IN"/>
              </w:rPr>
            </w:pPr>
            <w:r>
              <w:rPr>
                <w:b/>
                <w:color w:val="000000" w:themeColor="text1"/>
                <w:sz w:val="20"/>
                <w:szCs w:val="20"/>
                <w:lang w:val="en-IN"/>
              </w:rPr>
              <w:t>76</w:t>
            </w:r>
          </w:p>
        </w:tc>
      </w:tr>
      <w:tr w:rsidR="0046512F" w:rsidRPr="002A2D14" w14:paraId="16F4CE16" w14:textId="77777777" w:rsidTr="00C64819">
        <w:trPr>
          <w:trHeight w:val="351"/>
        </w:trPr>
        <w:tc>
          <w:tcPr>
            <w:tcW w:w="705" w:type="dxa"/>
          </w:tcPr>
          <w:p w14:paraId="1031BB96" w14:textId="77777777" w:rsidR="0046512F" w:rsidRPr="002A2D14" w:rsidRDefault="0046512F" w:rsidP="0031177D">
            <w:pPr>
              <w:pStyle w:val="BodyText"/>
              <w:jc w:val="center"/>
              <w:rPr>
                <w:b/>
                <w:color w:val="000000" w:themeColor="text1"/>
                <w:sz w:val="20"/>
                <w:szCs w:val="20"/>
                <w:lang w:val="en-IN"/>
              </w:rPr>
            </w:pPr>
          </w:p>
        </w:tc>
        <w:tc>
          <w:tcPr>
            <w:tcW w:w="983" w:type="dxa"/>
            <w:hideMark/>
          </w:tcPr>
          <w:p w14:paraId="5EF6237C" w14:textId="77777777" w:rsidR="0046512F" w:rsidRPr="002A2D14" w:rsidRDefault="0046512F" w:rsidP="0031177D">
            <w:pPr>
              <w:pStyle w:val="BodyText"/>
              <w:rPr>
                <w:b/>
                <w:color w:val="000000" w:themeColor="text1"/>
                <w:sz w:val="20"/>
                <w:szCs w:val="20"/>
                <w:lang w:val="en-IN"/>
              </w:rPr>
            </w:pPr>
            <w:r w:rsidRPr="002A2D14">
              <w:rPr>
                <w:b/>
                <w:color w:val="000000" w:themeColor="text1"/>
                <w:sz w:val="20"/>
                <w:szCs w:val="20"/>
                <w:lang w:val="en-IN"/>
              </w:rPr>
              <w:t>3.10.</w:t>
            </w:r>
          </w:p>
        </w:tc>
        <w:tc>
          <w:tcPr>
            <w:tcW w:w="6918" w:type="dxa"/>
            <w:gridSpan w:val="3"/>
            <w:vAlign w:val="center"/>
            <w:hideMark/>
          </w:tcPr>
          <w:p w14:paraId="23BC3C84" w14:textId="77777777" w:rsidR="0046512F" w:rsidRPr="002A2D14" w:rsidRDefault="0046512F" w:rsidP="0031177D">
            <w:pPr>
              <w:pStyle w:val="BodyText"/>
              <w:rPr>
                <w:b/>
                <w:color w:val="000000" w:themeColor="text1"/>
                <w:sz w:val="20"/>
                <w:szCs w:val="20"/>
                <w:lang w:val="en-IN"/>
              </w:rPr>
            </w:pPr>
            <w:r w:rsidRPr="002A2D14">
              <w:rPr>
                <w:b/>
                <w:color w:val="000000" w:themeColor="text1"/>
                <w:sz w:val="20"/>
                <w:szCs w:val="20"/>
                <w:lang w:val="en-IN"/>
              </w:rPr>
              <w:t>Technology Evaluation</w:t>
            </w:r>
          </w:p>
        </w:tc>
        <w:tc>
          <w:tcPr>
            <w:tcW w:w="986" w:type="dxa"/>
            <w:hideMark/>
          </w:tcPr>
          <w:p w14:paraId="076A6016" w14:textId="77777777" w:rsidR="0046512F" w:rsidRPr="002A2D14" w:rsidRDefault="0046512F" w:rsidP="0031177D">
            <w:pPr>
              <w:pStyle w:val="BodyText"/>
              <w:jc w:val="center"/>
              <w:rPr>
                <w:b/>
                <w:color w:val="000000" w:themeColor="text1"/>
                <w:sz w:val="20"/>
                <w:szCs w:val="20"/>
                <w:lang w:val="en-IN"/>
              </w:rPr>
            </w:pPr>
            <w:r>
              <w:rPr>
                <w:b/>
                <w:color w:val="000000" w:themeColor="text1"/>
                <w:sz w:val="20"/>
                <w:szCs w:val="20"/>
                <w:lang w:val="en-IN"/>
              </w:rPr>
              <w:t>78</w:t>
            </w:r>
          </w:p>
        </w:tc>
      </w:tr>
      <w:tr w:rsidR="0046512F" w:rsidRPr="002A2D14" w14:paraId="310E54CE" w14:textId="77777777" w:rsidTr="00C64819">
        <w:trPr>
          <w:trHeight w:val="351"/>
        </w:trPr>
        <w:tc>
          <w:tcPr>
            <w:tcW w:w="705" w:type="dxa"/>
          </w:tcPr>
          <w:p w14:paraId="4892EE45" w14:textId="77777777" w:rsidR="0046512F" w:rsidRPr="002A2D14" w:rsidRDefault="0046512F" w:rsidP="0031177D">
            <w:pPr>
              <w:pStyle w:val="BodyText"/>
              <w:jc w:val="center"/>
              <w:rPr>
                <w:b/>
                <w:color w:val="000000" w:themeColor="text1"/>
                <w:sz w:val="20"/>
                <w:szCs w:val="20"/>
                <w:lang w:val="en-IN"/>
              </w:rPr>
            </w:pPr>
          </w:p>
        </w:tc>
        <w:tc>
          <w:tcPr>
            <w:tcW w:w="983" w:type="dxa"/>
            <w:hideMark/>
          </w:tcPr>
          <w:p w14:paraId="47CBA375" w14:textId="77777777" w:rsidR="0046512F" w:rsidRPr="002A2D14" w:rsidRDefault="0046512F" w:rsidP="0031177D">
            <w:pPr>
              <w:pStyle w:val="BodyText"/>
              <w:rPr>
                <w:b/>
                <w:color w:val="000000" w:themeColor="text1"/>
                <w:sz w:val="20"/>
                <w:szCs w:val="20"/>
                <w:lang w:val="en-IN"/>
              </w:rPr>
            </w:pPr>
            <w:r w:rsidRPr="002A2D14">
              <w:rPr>
                <w:b/>
                <w:color w:val="000000" w:themeColor="text1"/>
                <w:sz w:val="20"/>
                <w:szCs w:val="20"/>
                <w:lang w:val="en-IN"/>
              </w:rPr>
              <w:t>3.11.</w:t>
            </w:r>
          </w:p>
        </w:tc>
        <w:tc>
          <w:tcPr>
            <w:tcW w:w="6918" w:type="dxa"/>
            <w:gridSpan w:val="3"/>
            <w:vAlign w:val="center"/>
            <w:hideMark/>
          </w:tcPr>
          <w:p w14:paraId="6A4AA9E6" w14:textId="77777777" w:rsidR="0046512F" w:rsidRPr="002A2D14" w:rsidRDefault="0046512F" w:rsidP="0031177D">
            <w:pPr>
              <w:pStyle w:val="BodyText"/>
              <w:rPr>
                <w:b/>
                <w:color w:val="000000" w:themeColor="text1"/>
                <w:sz w:val="20"/>
                <w:szCs w:val="20"/>
                <w:lang w:val="en-IN"/>
              </w:rPr>
            </w:pPr>
            <w:r w:rsidRPr="002A2D14">
              <w:rPr>
                <w:b/>
                <w:color w:val="000000" w:themeColor="text1"/>
                <w:sz w:val="20"/>
                <w:szCs w:val="20"/>
                <w:lang w:val="en-IN"/>
              </w:rPr>
              <w:t>Pricing Analysis</w:t>
            </w:r>
          </w:p>
        </w:tc>
        <w:tc>
          <w:tcPr>
            <w:tcW w:w="986" w:type="dxa"/>
            <w:hideMark/>
          </w:tcPr>
          <w:p w14:paraId="4D64DA0F" w14:textId="77777777" w:rsidR="0046512F" w:rsidRPr="002A2D14" w:rsidRDefault="0046512F" w:rsidP="0031177D">
            <w:pPr>
              <w:pStyle w:val="BodyText"/>
              <w:jc w:val="center"/>
              <w:rPr>
                <w:b/>
                <w:color w:val="000000" w:themeColor="text1"/>
                <w:sz w:val="20"/>
                <w:szCs w:val="20"/>
                <w:lang w:val="en-IN"/>
              </w:rPr>
            </w:pPr>
            <w:r>
              <w:rPr>
                <w:b/>
                <w:color w:val="000000" w:themeColor="text1"/>
                <w:sz w:val="20"/>
                <w:szCs w:val="20"/>
                <w:lang w:val="en-IN"/>
              </w:rPr>
              <w:t>79</w:t>
            </w:r>
          </w:p>
        </w:tc>
      </w:tr>
      <w:tr w:rsidR="0046512F" w:rsidRPr="002A2D14" w14:paraId="27E931A2" w14:textId="77777777" w:rsidTr="00C64819">
        <w:trPr>
          <w:trHeight w:val="351"/>
        </w:trPr>
        <w:tc>
          <w:tcPr>
            <w:tcW w:w="705" w:type="dxa"/>
          </w:tcPr>
          <w:p w14:paraId="0DD83722" w14:textId="77777777" w:rsidR="0046512F" w:rsidRPr="002A2D14" w:rsidRDefault="0046512F" w:rsidP="0031177D">
            <w:pPr>
              <w:pStyle w:val="BodyText"/>
              <w:jc w:val="center"/>
              <w:rPr>
                <w:b/>
                <w:color w:val="000000" w:themeColor="text1"/>
                <w:sz w:val="20"/>
                <w:szCs w:val="20"/>
                <w:lang w:val="en-IN"/>
              </w:rPr>
            </w:pPr>
          </w:p>
        </w:tc>
        <w:tc>
          <w:tcPr>
            <w:tcW w:w="983" w:type="dxa"/>
            <w:hideMark/>
          </w:tcPr>
          <w:p w14:paraId="3AC7D417" w14:textId="77777777" w:rsidR="0046512F" w:rsidRPr="002A2D14" w:rsidRDefault="0046512F" w:rsidP="0031177D">
            <w:pPr>
              <w:pStyle w:val="BodyText"/>
              <w:rPr>
                <w:b/>
                <w:color w:val="000000" w:themeColor="text1"/>
                <w:sz w:val="20"/>
                <w:szCs w:val="20"/>
                <w:lang w:val="en-IN"/>
              </w:rPr>
            </w:pPr>
            <w:r w:rsidRPr="002A2D14">
              <w:rPr>
                <w:b/>
                <w:color w:val="000000" w:themeColor="text1"/>
                <w:sz w:val="20"/>
                <w:szCs w:val="20"/>
                <w:lang w:val="en-IN"/>
              </w:rPr>
              <w:t>3.12.</w:t>
            </w:r>
          </w:p>
        </w:tc>
        <w:tc>
          <w:tcPr>
            <w:tcW w:w="6918" w:type="dxa"/>
            <w:gridSpan w:val="3"/>
            <w:vAlign w:val="center"/>
            <w:hideMark/>
          </w:tcPr>
          <w:p w14:paraId="1F204DCD" w14:textId="77777777" w:rsidR="0046512F" w:rsidRPr="002A2D14" w:rsidRDefault="0046512F" w:rsidP="0031177D">
            <w:pPr>
              <w:pStyle w:val="BodyText"/>
              <w:rPr>
                <w:b/>
                <w:color w:val="000000" w:themeColor="text1"/>
                <w:sz w:val="20"/>
                <w:szCs w:val="20"/>
                <w:lang w:val="en-IN"/>
              </w:rPr>
            </w:pPr>
            <w:r w:rsidRPr="002A2D14">
              <w:rPr>
                <w:b/>
                <w:color w:val="000000" w:themeColor="text1"/>
                <w:sz w:val="20"/>
                <w:szCs w:val="20"/>
                <w:lang w:val="en-IN"/>
              </w:rPr>
              <w:t>Value Chain Analysis</w:t>
            </w:r>
          </w:p>
        </w:tc>
        <w:tc>
          <w:tcPr>
            <w:tcW w:w="986" w:type="dxa"/>
            <w:hideMark/>
          </w:tcPr>
          <w:p w14:paraId="355563FA" w14:textId="77777777" w:rsidR="0046512F" w:rsidRPr="002A2D14" w:rsidRDefault="0046512F" w:rsidP="0031177D">
            <w:pPr>
              <w:pStyle w:val="BodyText"/>
              <w:jc w:val="center"/>
              <w:rPr>
                <w:b/>
                <w:color w:val="000000" w:themeColor="text1"/>
                <w:sz w:val="20"/>
                <w:szCs w:val="20"/>
                <w:lang w:val="en-IN"/>
              </w:rPr>
            </w:pPr>
            <w:r>
              <w:rPr>
                <w:b/>
                <w:color w:val="000000" w:themeColor="text1"/>
                <w:sz w:val="20"/>
                <w:szCs w:val="20"/>
                <w:lang w:val="en-IN"/>
              </w:rPr>
              <w:t>81</w:t>
            </w:r>
          </w:p>
        </w:tc>
      </w:tr>
      <w:tr w:rsidR="0046512F" w:rsidRPr="002A2D14" w14:paraId="196091F9" w14:textId="77777777" w:rsidTr="00C64819">
        <w:trPr>
          <w:trHeight w:val="351"/>
        </w:trPr>
        <w:tc>
          <w:tcPr>
            <w:tcW w:w="705" w:type="dxa"/>
          </w:tcPr>
          <w:p w14:paraId="3821D617" w14:textId="77777777" w:rsidR="0046512F" w:rsidRPr="002A2D14" w:rsidRDefault="0046512F" w:rsidP="0031177D">
            <w:pPr>
              <w:pStyle w:val="BodyText"/>
              <w:jc w:val="center"/>
              <w:rPr>
                <w:b/>
                <w:color w:val="000000" w:themeColor="text1"/>
                <w:sz w:val="20"/>
                <w:szCs w:val="20"/>
                <w:lang w:val="en-IN"/>
              </w:rPr>
            </w:pPr>
          </w:p>
        </w:tc>
        <w:tc>
          <w:tcPr>
            <w:tcW w:w="983" w:type="dxa"/>
          </w:tcPr>
          <w:p w14:paraId="051EF9B7" w14:textId="77777777" w:rsidR="0046512F" w:rsidRPr="002A2D14" w:rsidRDefault="0046512F" w:rsidP="0031177D">
            <w:pPr>
              <w:pStyle w:val="BodyText"/>
              <w:rPr>
                <w:b/>
                <w:color w:val="000000" w:themeColor="text1"/>
                <w:sz w:val="20"/>
                <w:szCs w:val="20"/>
                <w:lang w:val="en-IN"/>
              </w:rPr>
            </w:pPr>
            <w:r>
              <w:rPr>
                <w:b/>
                <w:color w:val="000000" w:themeColor="text1"/>
                <w:sz w:val="20"/>
                <w:szCs w:val="20"/>
                <w:lang w:val="en-IN"/>
              </w:rPr>
              <w:t>3.13.</w:t>
            </w:r>
          </w:p>
        </w:tc>
        <w:tc>
          <w:tcPr>
            <w:tcW w:w="6918" w:type="dxa"/>
            <w:gridSpan w:val="3"/>
            <w:vAlign w:val="center"/>
          </w:tcPr>
          <w:p w14:paraId="105E8E4A" w14:textId="77777777" w:rsidR="0046512F" w:rsidRPr="002A2D14" w:rsidRDefault="0046512F" w:rsidP="0031177D">
            <w:pPr>
              <w:pStyle w:val="BodyText"/>
              <w:rPr>
                <w:b/>
                <w:color w:val="000000" w:themeColor="text1"/>
                <w:sz w:val="20"/>
                <w:szCs w:val="20"/>
                <w:lang w:val="en-IN"/>
              </w:rPr>
            </w:pPr>
            <w:r>
              <w:rPr>
                <w:b/>
                <w:color w:val="000000" w:themeColor="text1"/>
                <w:sz w:val="20"/>
                <w:szCs w:val="20"/>
                <w:lang w:val="en-IN"/>
              </w:rPr>
              <w:t>Cost of Production</w:t>
            </w:r>
          </w:p>
        </w:tc>
        <w:tc>
          <w:tcPr>
            <w:tcW w:w="986" w:type="dxa"/>
          </w:tcPr>
          <w:p w14:paraId="16857830" w14:textId="77777777" w:rsidR="0046512F" w:rsidRPr="002A2D14" w:rsidRDefault="0046512F" w:rsidP="0031177D">
            <w:pPr>
              <w:pStyle w:val="BodyText"/>
              <w:jc w:val="center"/>
              <w:rPr>
                <w:b/>
                <w:color w:val="000000" w:themeColor="text1"/>
                <w:sz w:val="20"/>
                <w:szCs w:val="20"/>
                <w:lang w:val="en-IN"/>
              </w:rPr>
            </w:pPr>
            <w:r>
              <w:rPr>
                <w:b/>
                <w:color w:val="000000" w:themeColor="text1"/>
                <w:sz w:val="20"/>
                <w:szCs w:val="20"/>
                <w:lang w:val="en-IN"/>
              </w:rPr>
              <w:t>83</w:t>
            </w:r>
          </w:p>
        </w:tc>
      </w:tr>
      <w:tr w:rsidR="0046512F" w:rsidRPr="002A2D14" w14:paraId="00B6E25A" w14:textId="77777777" w:rsidTr="00C64819">
        <w:trPr>
          <w:trHeight w:val="351"/>
        </w:trPr>
        <w:tc>
          <w:tcPr>
            <w:tcW w:w="705" w:type="dxa"/>
          </w:tcPr>
          <w:p w14:paraId="28CCAA57" w14:textId="77777777" w:rsidR="0046512F" w:rsidRPr="002A2D14" w:rsidRDefault="0046512F" w:rsidP="0031177D">
            <w:pPr>
              <w:pStyle w:val="BodyText"/>
              <w:jc w:val="center"/>
              <w:rPr>
                <w:b/>
                <w:color w:val="000000" w:themeColor="text1"/>
                <w:sz w:val="20"/>
                <w:szCs w:val="20"/>
                <w:lang w:val="en-IN"/>
              </w:rPr>
            </w:pPr>
          </w:p>
        </w:tc>
        <w:tc>
          <w:tcPr>
            <w:tcW w:w="983" w:type="dxa"/>
            <w:hideMark/>
          </w:tcPr>
          <w:p w14:paraId="4EAF9DE0" w14:textId="77777777" w:rsidR="0046512F" w:rsidRPr="002A2D14" w:rsidRDefault="0046512F" w:rsidP="0031177D">
            <w:pPr>
              <w:pStyle w:val="BodyText"/>
              <w:rPr>
                <w:b/>
                <w:color w:val="000000" w:themeColor="text1"/>
                <w:sz w:val="20"/>
                <w:szCs w:val="20"/>
                <w:lang w:val="en-IN"/>
              </w:rPr>
            </w:pPr>
            <w:r w:rsidRPr="002A2D14">
              <w:rPr>
                <w:b/>
                <w:color w:val="000000" w:themeColor="text1"/>
                <w:sz w:val="20"/>
                <w:szCs w:val="20"/>
                <w:lang w:val="en-IN"/>
              </w:rPr>
              <w:t>3.1</w:t>
            </w:r>
            <w:r>
              <w:rPr>
                <w:b/>
                <w:color w:val="000000" w:themeColor="text1"/>
                <w:sz w:val="20"/>
                <w:szCs w:val="20"/>
                <w:lang w:val="en-IN"/>
              </w:rPr>
              <w:t>4</w:t>
            </w:r>
            <w:r w:rsidRPr="002A2D14">
              <w:rPr>
                <w:b/>
                <w:color w:val="000000" w:themeColor="text1"/>
                <w:sz w:val="20"/>
                <w:szCs w:val="20"/>
                <w:lang w:val="en-IN"/>
              </w:rPr>
              <w:t>.</w:t>
            </w:r>
          </w:p>
        </w:tc>
        <w:tc>
          <w:tcPr>
            <w:tcW w:w="6918" w:type="dxa"/>
            <w:gridSpan w:val="3"/>
            <w:vAlign w:val="center"/>
            <w:hideMark/>
          </w:tcPr>
          <w:p w14:paraId="42488526" w14:textId="77777777" w:rsidR="0046512F" w:rsidRPr="002A2D14" w:rsidRDefault="0046512F" w:rsidP="0031177D">
            <w:pPr>
              <w:pStyle w:val="BodyText"/>
              <w:rPr>
                <w:b/>
                <w:color w:val="000000" w:themeColor="text1"/>
                <w:sz w:val="20"/>
                <w:szCs w:val="20"/>
                <w:lang w:val="en-IN"/>
              </w:rPr>
            </w:pPr>
            <w:r w:rsidRPr="002A2D14">
              <w:rPr>
                <w:b/>
                <w:color w:val="000000" w:themeColor="text1"/>
                <w:sz w:val="20"/>
                <w:szCs w:val="20"/>
                <w:lang w:val="en-IN"/>
              </w:rPr>
              <w:t>Customer Analysis</w:t>
            </w:r>
          </w:p>
        </w:tc>
        <w:tc>
          <w:tcPr>
            <w:tcW w:w="986" w:type="dxa"/>
            <w:hideMark/>
          </w:tcPr>
          <w:p w14:paraId="7328D66C" w14:textId="77777777" w:rsidR="0046512F" w:rsidRPr="002A2D14" w:rsidRDefault="0046512F" w:rsidP="0031177D">
            <w:pPr>
              <w:pStyle w:val="BodyText"/>
              <w:jc w:val="center"/>
              <w:rPr>
                <w:b/>
                <w:color w:val="000000" w:themeColor="text1"/>
                <w:sz w:val="20"/>
                <w:szCs w:val="20"/>
                <w:lang w:val="en-IN"/>
              </w:rPr>
            </w:pPr>
            <w:r>
              <w:rPr>
                <w:b/>
                <w:color w:val="000000" w:themeColor="text1"/>
                <w:sz w:val="20"/>
                <w:szCs w:val="20"/>
                <w:lang w:val="en-IN"/>
              </w:rPr>
              <w:t>84</w:t>
            </w:r>
          </w:p>
        </w:tc>
      </w:tr>
      <w:tr w:rsidR="0046512F" w:rsidRPr="002A2D14" w14:paraId="767C90CD" w14:textId="77777777" w:rsidTr="00C64819">
        <w:trPr>
          <w:trHeight w:val="351"/>
        </w:trPr>
        <w:tc>
          <w:tcPr>
            <w:tcW w:w="705" w:type="dxa"/>
          </w:tcPr>
          <w:p w14:paraId="03164694" w14:textId="77777777" w:rsidR="0046512F" w:rsidRPr="002A2D14" w:rsidRDefault="0046512F" w:rsidP="0031177D">
            <w:pPr>
              <w:pStyle w:val="BodyText"/>
              <w:jc w:val="center"/>
              <w:rPr>
                <w:b/>
                <w:color w:val="000000" w:themeColor="text1"/>
                <w:sz w:val="20"/>
                <w:szCs w:val="20"/>
                <w:lang w:val="en-IN"/>
              </w:rPr>
            </w:pPr>
          </w:p>
        </w:tc>
        <w:tc>
          <w:tcPr>
            <w:tcW w:w="983" w:type="dxa"/>
            <w:hideMark/>
          </w:tcPr>
          <w:p w14:paraId="089E51DE" w14:textId="77777777" w:rsidR="0046512F" w:rsidRPr="002A2D14" w:rsidRDefault="0046512F" w:rsidP="0031177D">
            <w:pPr>
              <w:pStyle w:val="BodyText"/>
              <w:rPr>
                <w:b/>
                <w:color w:val="000000" w:themeColor="text1"/>
                <w:sz w:val="20"/>
                <w:szCs w:val="20"/>
                <w:lang w:val="en-IN"/>
              </w:rPr>
            </w:pPr>
            <w:r w:rsidRPr="002A2D14">
              <w:rPr>
                <w:b/>
                <w:color w:val="000000" w:themeColor="text1"/>
                <w:sz w:val="20"/>
                <w:szCs w:val="20"/>
                <w:lang w:val="en-IN"/>
              </w:rPr>
              <w:t>3.1</w:t>
            </w:r>
            <w:r>
              <w:rPr>
                <w:b/>
                <w:color w:val="000000" w:themeColor="text1"/>
                <w:sz w:val="20"/>
                <w:szCs w:val="20"/>
                <w:lang w:val="en-IN"/>
              </w:rPr>
              <w:t>5</w:t>
            </w:r>
            <w:r w:rsidRPr="002A2D14">
              <w:rPr>
                <w:b/>
                <w:color w:val="000000" w:themeColor="text1"/>
                <w:sz w:val="20"/>
                <w:szCs w:val="20"/>
                <w:lang w:val="en-IN"/>
              </w:rPr>
              <w:t>.</w:t>
            </w:r>
          </w:p>
        </w:tc>
        <w:tc>
          <w:tcPr>
            <w:tcW w:w="6918" w:type="dxa"/>
            <w:gridSpan w:val="3"/>
            <w:vAlign w:val="center"/>
            <w:hideMark/>
          </w:tcPr>
          <w:p w14:paraId="3CB7762B" w14:textId="77777777" w:rsidR="0046512F" w:rsidRPr="002A2D14" w:rsidRDefault="0046512F" w:rsidP="0031177D">
            <w:pPr>
              <w:pStyle w:val="BodyText"/>
              <w:rPr>
                <w:b/>
                <w:color w:val="000000" w:themeColor="text1"/>
                <w:sz w:val="20"/>
                <w:szCs w:val="20"/>
                <w:lang w:val="en-IN"/>
              </w:rPr>
            </w:pPr>
            <w:r w:rsidRPr="002A2D14">
              <w:rPr>
                <w:b/>
                <w:color w:val="000000" w:themeColor="text1"/>
                <w:sz w:val="20"/>
                <w:szCs w:val="20"/>
                <w:lang w:val="en-IN"/>
              </w:rPr>
              <w:t>Global Foreign Trade Analysis</w:t>
            </w:r>
          </w:p>
        </w:tc>
        <w:tc>
          <w:tcPr>
            <w:tcW w:w="986" w:type="dxa"/>
            <w:hideMark/>
          </w:tcPr>
          <w:p w14:paraId="653D29E1" w14:textId="77777777" w:rsidR="0046512F" w:rsidRPr="002A2D14" w:rsidRDefault="0046512F" w:rsidP="0031177D">
            <w:pPr>
              <w:pStyle w:val="BodyText"/>
              <w:jc w:val="center"/>
              <w:rPr>
                <w:b/>
                <w:color w:val="000000" w:themeColor="text1"/>
                <w:sz w:val="20"/>
                <w:szCs w:val="20"/>
                <w:lang w:val="en-IN"/>
              </w:rPr>
            </w:pPr>
            <w:r>
              <w:rPr>
                <w:b/>
                <w:color w:val="000000" w:themeColor="text1"/>
                <w:sz w:val="20"/>
                <w:szCs w:val="20"/>
                <w:lang w:val="en-IN"/>
              </w:rPr>
              <w:t>86</w:t>
            </w:r>
          </w:p>
        </w:tc>
      </w:tr>
      <w:tr w:rsidR="0046512F" w:rsidRPr="002A2D14" w14:paraId="1E11E547" w14:textId="77777777" w:rsidTr="00C64819">
        <w:trPr>
          <w:trHeight w:val="351"/>
        </w:trPr>
        <w:tc>
          <w:tcPr>
            <w:tcW w:w="705" w:type="dxa"/>
          </w:tcPr>
          <w:p w14:paraId="23CBF02D" w14:textId="77777777" w:rsidR="0046512F" w:rsidRPr="002A2D14" w:rsidRDefault="0046512F" w:rsidP="0031177D">
            <w:pPr>
              <w:pStyle w:val="BodyText"/>
              <w:jc w:val="center"/>
              <w:rPr>
                <w:b/>
                <w:color w:val="000000" w:themeColor="text1"/>
                <w:sz w:val="20"/>
                <w:szCs w:val="20"/>
                <w:lang w:val="en-IN"/>
              </w:rPr>
            </w:pPr>
          </w:p>
        </w:tc>
        <w:tc>
          <w:tcPr>
            <w:tcW w:w="983" w:type="dxa"/>
            <w:hideMark/>
          </w:tcPr>
          <w:p w14:paraId="61C9B0CF" w14:textId="77777777" w:rsidR="0046512F" w:rsidRPr="002A2D14" w:rsidRDefault="0046512F" w:rsidP="0031177D">
            <w:pPr>
              <w:pStyle w:val="BodyText"/>
              <w:rPr>
                <w:b/>
                <w:color w:val="000000" w:themeColor="text1"/>
                <w:sz w:val="20"/>
                <w:szCs w:val="20"/>
                <w:lang w:val="en-IN"/>
              </w:rPr>
            </w:pPr>
            <w:r w:rsidRPr="002A2D14">
              <w:rPr>
                <w:b/>
                <w:color w:val="000000" w:themeColor="text1"/>
                <w:sz w:val="20"/>
                <w:szCs w:val="20"/>
                <w:lang w:val="en-IN"/>
              </w:rPr>
              <w:t>3.1</w:t>
            </w:r>
            <w:r>
              <w:rPr>
                <w:b/>
                <w:color w:val="000000" w:themeColor="text1"/>
                <w:sz w:val="20"/>
                <w:szCs w:val="20"/>
                <w:lang w:val="en-IN"/>
              </w:rPr>
              <w:t>6</w:t>
            </w:r>
            <w:r w:rsidRPr="002A2D14">
              <w:rPr>
                <w:b/>
                <w:color w:val="000000" w:themeColor="text1"/>
                <w:sz w:val="20"/>
                <w:szCs w:val="20"/>
                <w:lang w:val="en-IN"/>
              </w:rPr>
              <w:t>.</w:t>
            </w:r>
          </w:p>
        </w:tc>
        <w:tc>
          <w:tcPr>
            <w:tcW w:w="6918" w:type="dxa"/>
            <w:gridSpan w:val="3"/>
            <w:vAlign w:val="center"/>
            <w:hideMark/>
          </w:tcPr>
          <w:p w14:paraId="1190D376" w14:textId="77777777" w:rsidR="0046512F" w:rsidRPr="002A2D14" w:rsidRDefault="0046512F" w:rsidP="0031177D">
            <w:pPr>
              <w:pStyle w:val="BodyText"/>
              <w:rPr>
                <w:b/>
                <w:color w:val="000000" w:themeColor="text1"/>
                <w:sz w:val="20"/>
                <w:szCs w:val="20"/>
                <w:lang w:val="en-IN"/>
              </w:rPr>
            </w:pPr>
            <w:r w:rsidRPr="002A2D14">
              <w:rPr>
                <w:b/>
                <w:color w:val="000000" w:themeColor="text1"/>
                <w:sz w:val="20"/>
                <w:szCs w:val="20"/>
                <w:lang w:val="en-IN"/>
              </w:rPr>
              <w:t>Suggested Capacities</w:t>
            </w:r>
          </w:p>
        </w:tc>
        <w:tc>
          <w:tcPr>
            <w:tcW w:w="986" w:type="dxa"/>
            <w:hideMark/>
          </w:tcPr>
          <w:p w14:paraId="7C0D1CAC" w14:textId="77777777" w:rsidR="0046512F" w:rsidRPr="002A2D14" w:rsidRDefault="0046512F" w:rsidP="0031177D">
            <w:pPr>
              <w:pStyle w:val="BodyText"/>
              <w:jc w:val="center"/>
              <w:rPr>
                <w:b/>
                <w:color w:val="000000" w:themeColor="text1"/>
                <w:sz w:val="20"/>
                <w:szCs w:val="20"/>
                <w:lang w:val="en-IN"/>
              </w:rPr>
            </w:pPr>
            <w:r>
              <w:rPr>
                <w:b/>
                <w:color w:val="000000" w:themeColor="text1"/>
                <w:sz w:val="20"/>
                <w:szCs w:val="20"/>
                <w:lang w:val="en-IN"/>
              </w:rPr>
              <w:t>88</w:t>
            </w:r>
          </w:p>
        </w:tc>
      </w:tr>
      <w:tr w:rsidR="0046512F" w:rsidRPr="002A2D14" w14:paraId="7129A955" w14:textId="77777777" w:rsidTr="00C64819">
        <w:trPr>
          <w:trHeight w:val="351"/>
        </w:trPr>
        <w:tc>
          <w:tcPr>
            <w:tcW w:w="705" w:type="dxa"/>
            <w:hideMark/>
          </w:tcPr>
          <w:p w14:paraId="2F9592C3" w14:textId="77777777" w:rsidR="0046512F" w:rsidRPr="002A2D14" w:rsidRDefault="0046512F" w:rsidP="0031177D">
            <w:pPr>
              <w:pStyle w:val="BodyText"/>
              <w:jc w:val="center"/>
              <w:rPr>
                <w:b/>
                <w:color w:val="000000" w:themeColor="text1"/>
                <w:sz w:val="20"/>
                <w:szCs w:val="20"/>
                <w:lang w:val="en-IN"/>
              </w:rPr>
            </w:pPr>
            <w:r w:rsidRPr="002A2D14">
              <w:rPr>
                <w:b/>
                <w:color w:val="000000" w:themeColor="text1"/>
                <w:sz w:val="20"/>
                <w:szCs w:val="20"/>
                <w:lang w:val="en-IN"/>
              </w:rPr>
              <w:t>4.</w:t>
            </w:r>
          </w:p>
        </w:tc>
        <w:tc>
          <w:tcPr>
            <w:tcW w:w="7901" w:type="dxa"/>
            <w:gridSpan w:val="4"/>
            <w:hideMark/>
          </w:tcPr>
          <w:p w14:paraId="182BFEA3" w14:textId="77777777" w:rsidR="0046512F" w:rsidRPr="002A2D14" w:rsidRDefault="0046512F" w:rsidP="0031177D">
            <w:pPr>
              <w:pStyle w:val="BodyText"/>
              <w:rPr>
                <w:b/>
                <w:color w:val="000000" w:themeColor="text1"/>
                <w:sz w:val="20"/>
                <w:szCs w:val="20"/>
                <w:lang w:val="en-IN"/>
              </w:rPr>
            </w:pPr>
            <w:r w:rsidRPr="002A2D14">
              <w:rPr>
                <w:b/>
                <w:color w:val="000000" w:themeColor="text1"/>
                <w:sz w:val="20"/>
                <w:szCs w:val="20"/>
                <w:lang w:val="en-IN"/>
              </w:rPr>
              <w:t>Project Description</w:t>
            </w:r>
          </w:p>
        </w:tc>
        <w:tc>
          <w:tcPr>
            <w:tcW w:w="986" w:type="dxa"/>
            <w:hideMark/>
          </w:tcPr>
          <w:p w14:paraId="6AD464BD" w14:textId="77777777" w:rsidR="0046512F" w:rsidRPr="002A2D14" w:rsidRDefault="0046512F" w:rsidP="0031177D">
            <w:pPr>
              <w:pStyle w:val="BodyText"/>
              <w:jc w:val="center"/>
              <w:rPr>
                <w:b/>
                <w:color w:val="000000" w:themeColor="text1"/>
                <w:sz w:val="20"/>
                <w:szCs w:val="20"/>
                <w:lang w:val="en-IN"/>
              </w:rPr>
            </w:pPr>
            <w:r w:rsidRPr="002A2D14">
              <w:rPr>
                <w:b/>
                <w:color w:val="000000" w:themeColor="text1"/>
                <w:sz w:val="20"/>
                <w:szCs w:val="20"/>
                <w:lang w:val="en-IN"/>
              </w:rPr>
              <w:t>11</w:t>
            </w:r>
            <w:r>
              <w:rPr>
                <w:b/>
                <w:color w:val="000000" w:themeColor="text1"/>
                <w:sz w:val="20"/>
                <w:szCs w:val="20"/>
                <w:lang w:val="en-IN"/>
              </w:rPr>
              <w:t>3</w:t>
            </w:r>
          </w:p>
        </w:tc>
      </w:tr>
      <w:tr w:rsidR="0046512F" w:rsidRPr="002A2D14" w14:paraId="172C6B76" w14:textId="77777777" w:rsidTr="00C64819">
        <w:trPr>
          <w:trHeight w:val="351"/>
        </w:trPr>
        <w:tc>
          <w:tcPr>
            <w:tcW w:w="705" w:type="dxa"/>
          </w:tcPr>
          <w:p w14:paraId="665219B0" w14:textId="77777777" w:rsidR="0046512F" w:rsidRPr="002A2D14" w:rsidRDefault="0046512F" w:rsidP="0031177D">
            <w:pPr>
              <w:pStyle w:val="BodyText"/>
              <w:jc w:val="center"/>
              <w:rPr>
                <w:b/>
                <w:color w:val="000000" w:themeColor="text1"/>
                <w:sz w:val="20"/>
                <w:szCs w:val="20"/>
                <w:lang w:val="en-IN"/>
              </w:rPr>
            </w:pPr>
          </w:p>
        </w:tc>
        <w:tc>
          <w:tcPr>
            <w:tcW w:w="983" w:type="dxa"/>
            <w:hideMark/>
          </w:tcPr>
          <w:p w14:paraId="76B05FDB" w14:textId="77777777" w:rsidR="0046512F" w:rsidRPr="002A2D14" w:rsidRDefault="0046512F" w:rsidP="0031177D">
            <w:pPr>
              <w:pStyle w:val="BodyText"/>
              <w:rPr>
                <w:b/>
                <w:color w:val="000000" w:themeColor="text1"/>
                <w:sz w:val="20"/>
                <w:szCs w:val="20"/>
                <w:lang w:val="en-IN"/>
              </w:rPr>
            </w:pPr>
            <w:r w:rsidRPr="002A2D14">
              <w:rPr>
                <w:b/>
                <w:color w:val="000000" w:themeColor="text1"/>
                <w:sz w:val="20"/>
                <w:szCs w:val="20"/>
                <w:lang w:val="en-IN"/>
              </w:rPr>
              <w:t>4.1.</w:t>
            </w:r>
          </w:p>
        </w:tc>
        <w:tc>
          <w:tcPr>
            <w:tcW w:w="6918" w:type="dxa"/>
            <w:gridSpan w:val="3"/>
            <w:vAlign w:val="center"/>
            <w:hideMark/>
          </w:tcPr>
          <w:p w14:paraId="675A5C7A"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Setup related details</w:t>
            </w:r>
          </w:p>
        </w:tc>
        <w:tc>
          <w:tcPr>
            <w:tcW w:w="986" w:type="dxa"/>
          </w:tcPr>
          <w:p w14:paraId="109AA158" w14:textId="77777777" w:rsidR="0046512F" w:rsidRPr="002A2D14" w:rsidRDefault="0046512F" w:rsidP="0031177D">
            <w:pPr>
              <w:pStyle w:val="BodyText"/>
              <w:jc w:val="center"/>
              <w:rPr>
                <w:bCs/>
                <w:color w:val="000000" w:themeColor="text1"/>
                <w:sz w:val="20"/>
                <w:szCs w:val="20"/>
                <w:lang w:val="en-IN"/>
              </w:rPr>
            </w:pPr>
          </w:p>
        </w:tc>
      </w:tr>
      <w:tr w:rsidR="0046512F" w:rsidRPr="002A2D14" w14:paraId="1DA96A16" w14:textId="77777777" w:rsidTr="00C64819">
        <w:trPr>
          <w:trHeight w:val="351"/>
        </w:trPr>
        <w:tc>
          <w:tcPr>
            <w:tcW w:w="705" w:type="dxa"/>
          </w:tcPr>
          <w:p w14:paraId="1E235414" w14:textId="77777777" w:rsidR="0046512F" w:rsidRPr="002A2D14" w:rsidRDefault="0046512F" w:rsidP="0031177D">
            <w:pPr>
              <w:pStyle w:val="BodyText"/>
              <w:jc w:val="center"/>
              <w:rPr>
                <w:b/>
                <w:color w:val="000000" w:themeColor="text1"/>
                <w:sz w:val="20"/>
                <w:szCs w:val="20"/>
                <w:lang w:val="en-IN"/>
              </w:rPr>
            </w:pPr>
          </w:p>
        </w:tc>
        <w:tc>
          <w:tcPr>
            <w:tcW w:w="983" w:type="dxa"/>
          </w:tcPr>
          <w:p w14:paraId="4C5D3E4F" w14:textId="77777777" w:rsidR="0046512F" w:rsidRPr="002A2D14" w:rsidRDefault="0046512F" w:rsidP="0031177D">
            <w:pPr>
              <w:pStyle w:val="BodyText"/>
              <w:rPr>
                <w:b/>
                <w:color w:val="000000" w:themeColor="text1"/>
                <w:sz w:val="20"/>
                <w:szCs w:val="20"/>
                <w:lang w:val="en-IN"/>
              </w:rPr>
            </w:pPr>
          </w:p>
        </w:tc>
        <w:tc>
          <w:tcPr>
            <w:tcW w:w="960" w:type="dxa"/>
            <w:gridSpan w:val="2"/>
            <w:vAlign w:val="center"/>
            <w:hideMark/>
          </w:tcPr>
          <w:p w14:paraId="302C3BA2"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4.1.1.</w:t>
            </w:r>
          </w:p>
        </w:tc>
        <w:tc>
          <w:tcPr>
            <w:tcW w:w="5958" w:type="dxa"/>
            <w:vAlign w:val="center"/>
            <w:hideMark/>
          </w:tcPr>
          <w:p w14:paraId="2BF89503"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Target End-Use Application</w:t>
            </w:r>
          </w:p>
        </w:tc>
        <w:tc>
          <w:tcPr>
            <w:tcW w:w="986" w:type="dxa"/>
          </w:tcPr>
          <w:p w14:paraId="7A7961CA" w14:textId="77777777" w:rsidR="0046512F" w:rsidRPr="002A2D14" w:rsidRDefault="0046512F" w:rsidP="0031177D">
            <w:pPr>
              <w:pStyle w:val="BodyText"/>
              <w:jc w:val="center"/>
              <w:rPr>
                <w:bCs/>
                <w:color w:val="000000" w:themeColor="text1"/>
                <w:sz w:val="20"/>
                <w:szCs w:val="20"/>
                <w:lang w:val="en-IN"/>
              </w:rPr>
            </w:pPr>
          </w:p>
        </w:tc>
      </w:tr>
      <w:tr w:rsidR="0046512F" w:rsidRPr="002A2D14" w14:paraId="73E73662" w14:textId="77777777" w:rsidTr="00C64819">
        <w:trPr>
          <w:trHeight w:val="351"/>
        </w:trPr>
        <w:tc>
          <w:tcPr>
            <w:tcW w:w="705" w:type="dxa"/>
          </w:tcPr>
          <w:p w14:paraId="07579075" w14:textId="77777777" w:rsidR="0046512F" w:rsidRPr="002A2D14" w:rsidRDefault="0046512F" w:rsidP="0031177D">
            <w:pPr>
              <w:pStyle w:val="BodyText"/>
              <w:jc w:val="center"/>
              <w:rPr>
                <w:b/>
                <w:color w:val="000000" w:themeColor="text1"/>
                <w:sz w:val="20"/>
                <w:szCs w:val="20"/>
                <w:lang w:val="en-IN"/>
              </w:rPr>
            </w:pPr>
          </w:p>
        </w:tc>
        <w:tc>
          <w:tcPr>
            <w:tcW w:w="983" w:type="dxa"/>
          </w:tcPr>
          <w:p w14:paraId="454D9067" w14:textId="77777777" w:rsidR="0046512F" w:rsidRPr="002A2D14" w:rsidRDefault="0046512F" w:rsidP="0031177D">
            <w:pPr>
              <w:pStyle w:val="BodyText"/>
              <w:rPr>
                <w:b/>
                <w:color w:val="000000" w:themeColor="text1"/>
                <w:sz w:val="20"/>
                <w:szCs w:val="20"/>
                <w:lang w:val="en-IN"/>
              </w:rPr>
            </w:pPr>
          </w:p>
        </w:tc>
        <w:tc>
          <w:tcPr>
            <w:tcW w:w="960" w:type="dxa"/>
            <w:gridSpan w:val="2"/>
            <w:vAlign w:val="center"/>
            <w:hideMark/>
          </w:tcPr>
          <w:p w14:paraId="4BA9863A"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4.1.2.</w:t>
            </w:r>
          </w:p>
        </w:tc>
        <w:tc>
          <w:tcPr>
            <w:tcW w:w="5958" w:type="dxa"/>
            <w:vAlign w:val="center"/>
            <w:hideMark/>
          </w:tcPr>
          <w:p w14:paraId="418F2B7F"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Plant Process Description</w:t>
            </w:r>
          </w:p>
        </w:tc>
        <w:tc>
          <w:tcPr>
            <w:tcW w:w="986" w:type="dxa"/>
          </w:tcPr>
          <w:p w14:paraId="2C848B78" w14:textId="77777777" w:rsidR="0046512F" w:rsidRPr="002A2D14" w:rsidRDefault="0046512F" w:rsidP="0031177D">
            <w:pPr>
              <w:pStyle w:val="BodyText"/>
              <w:jc w:val="center"/>
              <w:rPr>
                <w:bCs/>
                <w:color w:val="000000" w:themeColor="text1"/>
                <w:sz w:val="20"/>
                <w:szCs w:val="20"/>
                <w:lang w:val="en-IN"/>
              </w:rPr>
            </w:pPr>
          </w:p>
        </w:tc>
      </w:tr>
      <w:tr w:rsidR="0046512F" w:rsidRPr="002A2D14" w14:paraId="7ED23062" w14:textId="77777777" w:rsidTr="00C64819">
        <w:trPr>
          <w:trHeight w:val="351"/>
        </w:trPr>
        <w:tc>
          <w:tcPr>
            <w:tcW w:w="705" w:type="dxa"/>
          </w:tcPr>
          <w:p w14:paraId="081E4BDC" w14:textId="77777777" w:rsidR="0046512F" w:rsidRPr="002A2D14" w:rsidRDefault="0046512F" w:rsidP="0031177D">
            <w:pPr>
              <w:pStyle w:val="BodyText"/>
              <w:jc w:val="center"/>
              <w:rPr>
                <w:b/>
                <w:color w:val="000000" w:themeColor="text1"/>
                <w:sz w:val="20"/>
                <w:szCs w:val="20"/>
                <w:lang w:val="en-IN"/>
              </w:rPr>
            </w:pPr>
          </w:p>
        </w:tc>
        <w:tc>
          <w:tcPr>
            <w:tcW w:w="983" w:type="dxa"/>
          </w:tcPr>
          <w:p w14:paraId="0D50ECF3" w14:textId="77777777" w:rsidR="0046512F" w:rsidRPr="002A2D14" w:rsidRDefault="0046512F" w:rsidP="0031177D">
            <w:pPr>
              <w:pStyle w:val="BodyText"/>
              <w:rPr>
                <w:b/>
                <w:color w:val="000000" w:themeColor="text1"/>
                <w:sz w:val="20"/>
                <w:szCs w:val="20"/>
                <w:lang w:val="en-IN"/>
              </w:rPr>
            </w:pPr>
          </w:p>
        </w:tc>
        <w:tc>
          <w:tcPr>
            <w:tcW w:w="960" w:type="dxa"/>
            <w:gridSpan w:val="2"/>
            <w:vAlign w:val="center"/>
            <w:hideMark/>
          </w:tcPr>
          <w:p w14:paraId="749ED854"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4.1.3.</w:t>
            </w:r>
          </w:p>
        </w:tc>
        <w:tc>
          <w:tcPr>
            <w:tcW w:w="5958" w:type="dxa"/>
            <w:vAlign w:val="center"/>
            <w:hideMark/>
          </w:tcPr>
          <w:p w14:paraId="0CDDF53F"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Process Flow Diagram &amp; Technology Licensor</w:t>
            </w:r>
          </w:p>
        </w:tc>
        <w:tc>
          <w:tcPr>
            <w:tcW w:w="986" w:type="dxa"/>
          </w:tcPr>
          <w:p w14:paraId="3A162690" w14:textId="77777777" w:rsidR="0046512F" w:rsidRPr="002A2D14" w:rsidRDefault="0046512F" w:rsidP="0031177D">
            <w:pPr>
              <w:pStyle w:val="BodyText"/>
              <w:jc w:val="center"/>
              <w:rPr>
                <w:bCs/>
                <w:color w:val="000000" w:themeColor="text1"/>
                <w:sz w:val="20"/>
                <w:szCs w:val="20"/>
                <w:lang w:val="en-IN"/>
              </w:rPr>
            </w:pPr>
          </w:p>
        </w:tc>
      </w:tr>
      <w:tr w:rsidR="0046512F" w:rsidRPr="002A2D14" w14:paraId="3E67770B" w14:textId="77777777" w:rsidTr="00C64819">
        <w:trPr>
          <w:trHeight w:val="351"/>
        </w:trPr>
        <w:tc>
          <w:tcPr>
            <w:tcW w:w="705" w:type="dxa"/>
          </w:tcPr>
          <w:p w14:paraId="60972A24" w14:textId="77777777" w:rsidR="0046512F" w:rsidRPr="002A2D14" w:rsidRDefault="0046512F" w:rsidP="0031177D">
            <w:pPr>
              <w:pStyle w:val="BodyText"/>
              <w:jc w:val="center"/>
              <w:rPr>
                <w:b/>
                <w:color w:val="000000" w:themeColor="text1"/>
                <w:sz w:val="20"/>
                <w:szCs w:val="20"/>
                <w:lang w:val="en-IN"/>
              </w:rPr>
            </w:pPr>
          </w:p>
        </w:tc>
        <w:tc>
          <w:tcPr>
            <w:tcW w:w="983" w:type="dxa"/>
          </w:tcPr>
          <w:p w14:paraId="2238A1BD" w14:textId="77777777" w:rsidR="0046512F" w:rsidRPr="002A2D14" w:rsidRDefault="0046512F" w:rsidP="0031177D">
            <w:pPr>
              <w:pStyle w:val="BodyText"/>
              <w:rPr>
                <w:b/>
                <w:color w:val="000000" w:themeColor="text1"/>
                <w:sz w:val="20"/>
                <w:szCs w:val="20"/>
                <w:lang w:val="en-IN"/>
              </w:rPr>
            </w:pPr>
          </w:p>
        </w:tc>
        <w:tc>
          <w:tcPr>
            <w:tcW w:w="960" w:type="dxa"/>
            <w:gridSpan w:val="2"/>
            <w:vAlign w:val="center"/>
            <w:hideMark/>
          </w:tcPr>
          <w:p w14:paraId="71A19065"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4.1.4.</w:t>
            </w:r>
          </w:p>
        </w:tc>
        <w:tc>
          <w:tcPr>
            <w:tcW w:w="5958" w:type="dxa"/>
            <w:vAlign w:val="center"/>
            <w:hideMark/>
          </w:tcPr>
          <w:p w14:paraId="5E2D707F"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Major Equipment List</w:t>
            </w:r>
          </w:p>
        </w:tc>
        <w:tc>
          <w:tcPr>
            <w:tcW w:w="986" w:type="dxa"/>
          </w:tcPr>
          <w:p w14:paraId="10419114" w14:textId="77777777" w:rsidR="0046512F" w:rsidRPr="002A2D14" w:rsidRDefault="0046512F" w:rsidP="0031177D">
            <w:pPr>
              <w:pStyle w:val="BodyText"/>
              <w:jc w:val="center"/>
              <w:rPr>
                <w:bCs/>
                <w:color w:val="000000" w:themeColor="text1"/>
                <w:sz w:val="20"/>
                <w:szCs w:val="20"/>
                <w:lang w:val="en-IN"/>
              </w:rPr>
            </w:pPr>
          </w:p>
        </w:tc>
      </w:tr>
      <w:tr w:rsidR="0046512F" w:rsidRPr="002A2D14" w14:paraId="6DA131D5" w14:textId="77777777" w:rsidTr="00C64819">
        <w:trPr>
          <w:trHeight w:val="351"/>
        </w:trPr>
        <w:tc>
          <w:tcPr>
            <w:tcW w:w="705" w:type="dxa"/>
          </w:tcPr>
          <w:p w14:paraId="224EC57A" w14:textId="77777777" w:rsidR="0046512F" w:rsidRPr="002A2D14" w:rsidRDefault="0046512F" w:rsidP="0031177D">
            <w:pPr>
              <w:pStyle w:val="BodyText"/>
              <w:jc w:val="center"/>
              <w:rPr>
                <w:b/>
                <w:color w:val="000000" w:themeColor="text1"/>
                <w:sz w:val="20"/>
                <w:szCs w:val="20"/>
                <w:lang w:val="en-IN"/>
              </w:rPr>
            </w:pPr>
          </w:p>
        </w:tc>
        <w:tc>
          <w:tcPr>
            <w:tcW w:w="983" w:type="dxa"/>
          </w:tcPr>
          <w:p w14:paraId="42FAA30D" w14:textId="77777777" w:rsidR="0046512F" w:rsidRPr="002A2D14" w:rsidRDefault="0046512F" w:rsidP="0031177D">
            <w:pPr>
              <w:pStyle w:val="BodyText"/>
              <w:rPr>
                <w:b/>
                <w:color w:val="000000" w:themeColor="text1"/>
                <w:sz w:val="20"/>
                <w:szCs w:val="20"/>
                <w:lang w:val="en-IN"/>
              </w:rPr>
            </w:pPr>
          </w:p>
        </w:tc>
        <w:tc>
          <w:tcPr>
            <w:tcW w:w="960" w:type="dxa"/>
            <w:gridSpan w:val="2"/>
            <w:vAlign w:val="center"/>
            <w:hideMark/>
          </w:tcPr>
          <w:p w14:paraId="244DF960"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4.1.5.</w:t>
            </w:r>
          </w:p>
        </w:tc>
        <w:tc>
          <w:tcPr>
            <w:tcW w:w="5958" w:type="dxa"/>
            <w:vAlign w:val="center"/>
            <w:hideMark/>
          </w:tcPr>
          <w:p w14:paraId="5E648E92"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Technology Licensor</w:t>
            </w:r>
          </w:p>
        </w:tc>
        <w:tc>
          <w:tcPr>
            <w:tcW w:w="986" w:type="dxa"/>
          </w:tcPr>
          <w:p w14:paraId="52BE67CE" w14:textId="77777777" w:rsidR="0046512F" w:rsidRPr="002A2D14" w:rsidRDefault="0046512F" w:rsidP="0031177D">
            <w:pPr>
              <w:pStyle w:val="BodyText"/>
              <w:jc w:val="center"/>
              <w:rPr>
                <w:bCs/>
                <w:color w:val="000000" w:themeColor="text1"/>
                <w:sz w:val="20"/>
                <w:szCs w:val="20"/>
                <w:lang w:val="en-IN"/>
              </w:rPr>
            </w:pPr>
          </w:p>
        </w:tc>
      </w:tr>
      <w:tr w:rsidR="0046512F" w:rsidRPr="002A2D14" w14:paraId="175FC8B4" w14:textId="77777777" w:rsidTr="00C64819">
        <w:trPr>
          <w:trHeight w:val="351"/>
        </w:trPr>
        <w:tc>
          <w:tcPr>
            <w:tcW w:w="705" w:type="dxa"/>
          </w:tcPr>
          <w:p w14:paraId="5C01BD13" w14:textId="77777777" w:rsidR="0046512F" w:rsidRPr="002A2D14" w:rsidRDefault="0046512F" w:rsidP="0031177D">
            <w:pPr>
              <w:pStyle w:val="BodyText"/>
              <w:jc w:val="center"/>
              <w:rPr>
                <w:b/>
                <w:color w:val="000000" w:themeColor="text1"/>
                <w:sz w:val="20"/>
                <w:szCs w:val="20"/>
                <w:lang w:val="en-IN"/>
              </w:rPr>
            </w:pPr>
          </w:p>
        </w:tc>
        <w:tc>
          <w:tcPr>
            <w:tcW w:w="983" w:type="dxa"/>
          </w:tcPr>
          <w:p w14:paraId="49BF761E" w14:textId="77777777" w:rsidR="0046512F" w:rsidRPr="002A2D14" w:rsidRDefault="0046512F" w:rsidP="0031177D">
            <w:pPr>
              <w:pStyle w:val="BodyText"/>
              <w:rPr>
                <w:b/>
                <w:color w:val="000000" w:themeColor="text1"/>
                <w:sz w:val="20"/>
                <w:szCs w:val="20"/>
                <w:lang w:val="en-IN"/>
              </w:rPr>
            </w:pPr>
          </w:p>
        </w:tc>
        <w:tc>
          <w:tcPr>
            <w:tcW w:w="960" w:type="dxa"/>
            <w:gridSpan w:val="2"/>
            <w:vAlign w:val="center"/>
            <w:hideMark/>
          </w:tcPr>
          <w:p w14:paraId="51232C2C"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4.1.6.</w:t>
            </w:r>
          </w:p>
        </w:tc>
        <w:tc>
          <w:tcPr>
            <w:tcW w:w="5958" w:type="dxa"/>
            <w:vAlign w:val="center"/>
            <w:hideMark/>
          </w:tcPr>
          <w:p w14:paraId="4D627491"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Utilities Overview</w:t>
            </w:r>
          </w:p>
        </w:tc>
        <w:tc>
          <w:tcPr>
            <w:tcW w:w="986" w:type="dxa"/>
          </w:tcPr>
          <w:p w14:paraId="551EBDAF" w14:textId="77777777" w:rsidR="0046512F" w:rsidRPr="002A2D14" w:rsidRDefault="0046512F" w:rsidP="0031177D">
            <w:pPr>
              <w:pStyle w:val="BodyText"/>
              <w:jc w:val="center"/>
              <w:rPr>
                <w:bCs/>
                <w:color w:val="000000" w:themeColor="text1"/>
                <w:sz w:val="20"/>
                <w:szCs w:val="20"/>
                <w:lang w:val="en-IN"/>
              </w:rPr>
            </w:pPr>
          </w:p>
        </w:tc>
      </w:tr>
      <w:tr w:rsidR="0046512F" w:rsidRPr="002A2D14" w14:paraId="71A287CC" w14:textId="77777777" w:rsidTr="00C64819">
        <w:trPr>
          <w:trHeight w:val="351"/>
        </w:trPr>
        <w:tc>
          <w:tcPr>
            <w:tcW w:w="705" w:type="dxa"/>
          </w:tcPr>
          <w:p w14:paraId="50A36AF8" w14:textId="77777777" w:rsidR="0046512F" w:rsidRPr="002A2D14" w:rsidRDefault="0046512F" w:rsidP="0031177D">
            <w:pPr>
              <w:pStyle w:val="BodyText"/>
              <w:jc w:val="center"/>
              <w:rPr>
                <w:b/>
                <w:color w:val="000000" w:themeColor="text1"/>
                <w:sz w:val="20"/>
                <w:szCs w:val="20"/>
                <w:lang w:val="en-IN"/>
              </w:rPr>
            </w:pPr>
          </w:p>
        </w:tc>
        <w:tc>
          <w:tcPr>
            <w:tcW w:w="983" w:type="dxa"/>
          </w:tcPr>
          <w:p w14:paraId="284B942C" w14:textId="77777777" w:rsidR="0046512F" w:rsidRPr="002A2D14" w:rsidRDefault="0046512F" w:rsidP="0031177D">
            <w:pPr>
              <w:pStyle w:val="BodyText"/>
              <w:rPr>
                <w:b/>
                <w:color w:val="000000" w:themeColor="text1"/>
                <w:sz w:val="20"/>
                <w:szCs w:val="20"/>
                <w:lang w:val="en-IN"/>
              </w:rPr>
            </w:pPr>
          </w:p>
        </w:tc>
        <w:tc>
          <w:tcPr>
            <w:tcW w:w="960" w:type="dxa"/>
            <w:gridSpan w:val="2"/>
            <w:vAlign w:val="center"/>
            <w:hideMark/>
          </w:tcPr>
          <w:p w14:paraId="76801AEC"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4.1.7.</w:t>
            </w:r>
          </w:p>
        </w:tc>
        <w:tc>
          <w:tcPr>
            <w:tcW w:w="5958" w:type="dxa"/>
            <w:vAlign w:val="center"/>
            <w:hideMark/>
          </w:tcPr>
          <w:p w14:paraId="2B95BFC1" w14:textId="35067991"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 xml:space="preserve">Waste generation, </w:t>
            </w:r>
            <w:r w:rsidR="0093751A" w:rsidRPr="002A2D14">
              <w:rPr>
                <w:bCs/>
                <w:color w:val="000000" w:themeColor="text1"/>
                <w:sz w:val="20"/>
                <w:szCs w:val="20"/>
                <w:lang w:val="en-IN"/>
              </w:rPr>
              <w:t>management,</w:t>
            </w:r>
            <w:r w:rsidRPr="002A2D14">
              <w:rPr>
                <w:bCs/>
                <w:color w:val="000000" w:themeColor="text1"/>
                <w:sz w:val="20"/>
                <w:szCs w:val="20"/>
                <w:lang w:val="en-IN"/>
              </w:rPr>
              <w:t xml:space="preserve"> and disposal</w:t>
            </w:r>
          </w:p>
        </w:tc>
        <w:tc>
          <w:tcPr>
            <w:tcW w:w="986" w:type="dxa"/>
          </w:tcPr>
          <w:p w14:paraId="2AEA17DF" w14:textId="77777777" w:rsidR="0046512F" w:rsidRPr="002A2D14" w:rsidRDefault="0046512F" w:rsidP="0031177D">
            <w:pPr>
              <w:pStyle w:val="BodyText"/>
              <w:jc w:val="center"/>
              <w:rPr>
                <w:bCs/>
                <w:color w:val="000000" w:themeColor="text1"/>
                <w:sz w:val="20"/>
                <w:szCs w:val="20"/>
                <w:lang w:val="en-IN"/>
              </w:rPr>
            </w:pPr>
          </w:p>
        </w:tc>
      </w:tr>
      <w:tr w:rsidR="0046512F" w:rsidRPr="002A2D14" w14:paraId="1AEA6680" w14:textId="77777777" w:rsidTr="00C64819">
        <w:trPr>
          <w:trHeight w:val="351"/>
        </w:trPr>
        <w:tc>
          <w:tcPr>
            <w:tcW w:w="705" w:type="dxa"/>
          </w:tcPr>
          <w:p w14:paraId="03408963" w14:textId="77777777" w:rsidR="0046512F" w:rsidRPr="002A2D14" w:rsidRDefault="0046512F" w:rsidP="0031177D">
            <w:pPr>
              <w:pStyle w:val="BodyText"/>
              <w:jc w:val="center"/>
              <w:rPr>
                <w:b/>
                <w:color w:val="000000" w:themeColor="text1"/>
                <w:sz w:val="20"/>
                <w:szCs w:val="20"/>
                <w:lang w:val="en-IN"/>
              </w:rPr>
            </w:pPr>
          </w:p>
        </w:tc>
        <w:tc>
          <w:tcPr>
            <w:tcW w:w="983" w:type="dxa"/>
          </w:tcPr>
          <w:p w14:paraId="5DE33A35" w14:textId="77777777" w:rsidR="0046512F" w:rsidRPr="002A2D14" w:rsidRDefault="0046512F" w:rsidP="0031177D">
            <w:pPr>
              <w:pStyle w:val="BodyText"/>
              <w:rPr>
                <w:b/>
                <w:color w:val="000000" w:themeColor="text1"/>
                <w:sz w:val="20"/>
                <w:szCs w:val="20"/>
                <w:lang w:val="en-IN"/>
              </w:rPr>
            </w:pPr>
          </w:p>
        </w:tc>
        <w:tc>
          <w:tcPr>
            <w:tcW w:w="960" w:type="dxa"/>
            <w:gridSpan w:val="2"/>
            <w:vAlign w:val="center"/>
            <w:hideMark/>
          </w:tcPr>
          <w:p w14:paraId="713CF9A4"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4.1.8.</w:t>
            </w:r>
          </w:p>
        </w:tc>
        <w:tc>
          <w:tcPr>
            <w:tcW w:w="5958" w:type="dxa"/>
            <w:vAlign w:val="center"/>
            <w:hideMark/>
          </w:tcPr>
          <w:p w14:paraId="4B41F91F"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Raw material required</w:t>
            </w:r>
          </w:p>
        </w:tc>
        <w:tc>
          <w:tcPr>
            <w:tcW w:w="986" w:type="dxa"/>
          </w:tcPr>
          <w:p w14:paraId="3CFEED82" w14:textId="77777777" w:rsidR="0046512F" w:rsidRPr="002A2D14" w:rsidRDefault="0046512F" w:rsidP="0031177D">
            <w:pPr>
              <w:pStyle w:val="BodyText"/>
              <w:jc w:val="center"/>
              <w:rPr>
                <w:bCs/>
                <w:color w:val="000000" w:themeColor="text1"/>
                <w:sz w:val="20"/>
                <w:szCs w:val="20"/>
                <w:lang w:val="en-IN"/>
              </w:rPr>
            </w:pPr>
          </w:p>
        </w:tc>
      </w:tr>
      <w:tr w:rsidR="0046512F" w:rsidRPr="002A2D14" w14:paraId="312C0962" w14:textId="77777777" w:rsidTr="00C64819">
        <w:trPr>
          <w:trHeight w:val="351"/>
        </w:trPr>
        <w:tc>
          <w:tcPr>
            <w:tcW w:w="705" w:type="dxa"/>
            <w:hideMark/>
          </w:tcPr>
          <w:p w14:paraId="2D6B00E9" w14:textId="77777777" w:rsidR="0046512F" w:rsidRPr="002A2D14" w:rsidRDefault="0046512F" w:rsidP="0031177D">
            <w:pPr>
              <w:pStyle w:val="BodyText"/>
              <w:jc w:val="center"/>
              <w:rPr>
                <w:b/>
                <w:color w:val="000000" w:themeColor="text1"/>
                <w:sz w:val="20"/>
                <w:szCs w:val="20"/>
                <w:lang w:val="en-IN"/>
              </w:rPr>
            </w:pPr>
            <w:r w:rsidRPr="002A2D14">
              <w:rPr>
                <w:b/>
                <w:color w:val="000000" w:themeColor="text1"/>
                <w:sz w:val="20"/>
                <w:szCs w:val="20"/>
                <w:lang w:val="en-IN"/>
              </w:rPr>
              <w:t>5.</w:t>
            </w:r>
          </w:p>
        </w:tc>
        <w:tc>
          <w:tcPr>
            <w:tcW w:w="7901" w:type="dxa"/>
            <w:gridSpan w:val="4"/>
            <w:hideMark/>
          </w:tcPr>
          <w:p w14:paraId="7D0EBE43" w14:textId="77777777" w:rsidR="0046512F" w:rsidRPr="002A2D14" w:rsidRDefault="0046512F" w:rsidP="0031177D">
            <w:pPr>
              <w:pStyle w:val="BodyText"/>
              <w:rPr>
                <w:b/>
                <w:color w:val="000000" w:themeColor="text1"/>
                <w:sz w:val="20"/>
                <w:szCs w:val="20"/>
                <w:lang w:val="en-IN"/>
              </w:rPr>
            </w:pPr>
            <w:r w:rsidRPr="002A2D14">
              <w:rPr>
                <w:b/>
                <w:color w:val="000000" w:themeColor="text1"/>
                <w:sz w:val="20"/>
                <w:szCs w:val="20"/>
                <w:lang w:val="en-IN"/>
              </w:rPr>
              <w:t>Economic Evaluation</w:t>
            </w:r>
          </w:p>
        </w:tc>
        <w:tc>
          <w:tcPr>
            <w:tcW w:w="986" w:type="dxa"/>
            <w:hideMark/>
          </w:tcPr>
          <w:p w14:paraId="39A60574" w14:textId="77777777" w:rsidR="0046512F" w:rsidRPr="002A2D14" w:rsidRDefault="0046512F" w:rsidP="0031177D">
            <w:pPr>
              <w:pStyle w:val="BodyText"/>
              <w:jc w:val="center"/>
              <w:rPr>
                <w:b/>
                <w:color w:val="000000" w:themeColor="text1"/>
                <w:sz w:val="20"/>
                <w:szCs w:val="20"/>
                <w:lang w:val="en-IN"/>
              </w:rPr>
            </w:pPr>
            <w:r w:rsidRPr="002A2D14">
              <w:rPr>
                <w:b/>
                <w:color w:val="000000" w:themeColor="text1"/>
                <w:sz w:val="20"/>
                <w:szCs w:val="20"/>
                <w:lang w:val="en-IN"/>
              </w:rPr>
              <w:t>1</w:t>
            </w:r>
            <w:r>
              <w:rPr>
                <w:b/>
                <w:color w:val="000000" w:themeColor="text1"/>
                <w:sz w:val="20"/>
                <w:szCs w:val="20"/>
                <w:lang w:val="en-IN"/>
              </w:rPr>
              <w:t>01</w:t>
            </w:r>
          </w:p>
        </w:tc>
      </w:tr>
      <w:tr w:rsidR="0046512F" w:rsidRPr="002A2D14" w14:paraId="653B8E5E" w14:textId="77777777" w:rsidTr="00C64819">
        <w:trPr>
          <w:trHeight w:val="351"/>
        </w:trPr>
        <w:tc>
          <w:tcPr>
            <w:tcW w:w="705" w:type="dxa"/>
            <w:hideMark/>
          </w:tcPr>
          <w:p w14:paraId="0170D111" w14:textId="77777777" w:rsidR="0046512F" w:rsidRPr="002A2D14" w:rsidRDefault="0046512F" w:rsidP="0031177D">
            <w:pPr>
              <w:pStyle w:val="BodyText"/>
              <w:jc w:val="center"/>
              <w:rPr>
                <w:b/>
                <w:color w:val="000000" w:themeColor="text1"/>
                <w:sz w:val="20"/>
                <w:szCs w:val="20"/>
                <w:lang w:val="en-IN"/>
              </w:rPr>
            </w:pPr>
            <w:r>
              <w:rPr>
                <w:b/>
                <w:color w:val="000000" w:themeColor="text1"/>
                <w:sz w:val="20"/>
                <w:szCs w:val="20"/>
                <w:lang w:val="en-IN"/>
              </w:rPr>
              <w:t>6</w:t>
            </w:r>
            <w:r w:rsidRPr="002A2D14">
              <w:rPr>
                <w:b/>
                <w:color w:val="000000" w:themeColor="text1"/>
                <w:sz w:val="20"/>
                <w:szCs w:val="20"/>
                <w:lang w:val="en-IN"/>
              </w:rPr>
              <w:t>.</w:t>
            </w:r>
          </w:p>
        </w:tc>
        <w:tc>
          <w:tcPr>
            <w:tcW w:w="7901" w:type="dxa"/>
            <w:gridSpan w:val="4"/>
            <w:hideMark/>
          </w:tcPr>
          <w:p w14:paraId="60113232" w14:textId="5945EFC5" w:rsidR="0046512F" w:rsidRPr="002A2D14" w:rsidRDefault="00AE69E4" w:rsidP="0031177D">
            <w:pPr>
              <w:pStyle w:val="BodyText"/>
              <w:rPr>
                <w:b/>
                <w:color w:val="000000" w:themeColor="text1"/>
                <w:sz w:val="20"/>
                <w:szCs w:val="20"/>
                <w:lang w:val="en-IN"/>
              </w:rPr>
            </w:pPr>
            <w:r>
              <w:rPr>
                <w:b/>
                <w:color w:val="000000" w:themeColor="text1"/>
                <w:sz w:val="20"/>
                <w:szCs w:val="20"/>
                <w:lang w:val="en-IN"/>
              </w:rPr>
              <w:t>Project Schedule</w:t>
            </w:r>
          </w:p>
        </w:tc>
        <w:tc>
          <w:tcPr>
            <w:tcW w:w="986" w:type="dxa"/>
            <w:hideMark/>
          </w:tcPr>
          <w:p w14:paraId="0EBF8AC6" w14:textId="77777777" w:rsidR="0046512F" w:rsidRPr="002A2D14" w:rsidRDefault="0046512F" w:rsidP="0031177D">
            <w:pPr>
              <w:pStyle w:val="BodyText"/>
              <w:jc w:val="center"/>
              <w:rPr>
                <w:b/>
                <w:color w:val="000000" w:themeColor="text1"/>
                <w:sz w:val="20"/>
                <w:szCs w:val="20"/>
                <w:lang w:val="en-IN"/>
              </w:rPr>
            </w:pPr>
            <w:r w:rsidRPr="002A2D14">
              <w:rPr>
                <w:b/>
                <w:color w:val="000000" w:themeColor="text1"/>
                <w:sz w:val="20"/>
                <w:szCs w:val="20"/>
                <w:lang w:val="en-IN"/>
              </w:rPr>
              <w:t>1</w:t>
            </w:r>
            <w:r>
              <w:rPr>
                <w:b/>
                <w:color w:val="000000" w:themeColor="text1"/>
                <w:sz w:val="20"/>
                <w:szCs w:val="20"/>
                <w:lang w:val="en-IN"/>
              </w:rPr>
              <w:t>04</w:t>
            </w:r>
          </w:p>
        </w:tc>
      </w:tr>
      <w:tr w:rsidR="00AE69E4" w:rsidRPr="002A2D14" w14:paraId="4D9ECAA2" w14:textId="77777777" w:rsidTr="00C64819">
        <w:trPr>
          <w:trHeight w:val="351"/>
        </w:trPr>
        <w:tc>
          <w:tcPr>
            <w:tcW w:w="705" w:type="dxa"/>
          </w:tcPr>
          <w:p w14:paraId="1ED9DA08" w14:textId="602C4FB3" w:rsidR="00AE69E4" w:rsidRDefault="00AE69E4" w:rsidP="0031177D">
            <w:pPr>
              <w:pStyle w:val="BodyText"/>
              <w:jc w:val="center"/>
              <w:rPr>
                <w:b/>
                <w:color w:val="000000" w:themeColor="text1"/>
                <w:sz w:val="20"/>
                <w:szCs w:val="20"/>
                <w:lang w:val="en-IN"/>
              </w:rPr>
            </w:pPr>
            <w:r>
              <w:rPr>
                <w:b/>
                <w:color w:val="000000" w:themeColor="text1"/>
                <w:sz w:val="20"/>
                <w:szCs w:val="20"/>
                <w:lang w:val="en-IN"/>
              </w:rPr>
              <w:t>7.</w:t>
            </w:r>
          </w:p>
        </w:tc>
        <w:tc>
          <w:tcPr>
            <w:tcW w:w="7901" w:type="dxa"/>
            <w:gridSpan w:val="4"/>
          </w:tcPr>
          <w:p w14:paraId="268E1EAE" w14:textId="321012C3" w:rsidR="00AE69E4" w:rsidRDefault="00AE69E4" w:rsidP="0031177D">
            <w:pPr>
              <w:pStyle w:val="BodyText"/>
              <w:rPr>
                <w:b/>
                <w:color w:val="000000" w:themeColor="text1"/>
                <w:sz w:val="20"/>
                <w:szCs w:val="20"/>
                <w:lang w:val="en-IN"/>
              </w:rPr>
            </w:pPr>
            <w:r w:rsidRPr="00AE69E4">
              <w:rPr>
                <w:b/>
                <w:color w:val="000000" w:themeColor="text1"/>
                <w:sz w:val="20"/>
                <w:szCs w:val="20"/>
                <w:lang w:val="en-IN"/>
              </w:rPr>
              <w:t>Project and Business Risk on setting up epoxy resin plant in West Region of India</w:t>
            </w:r>
          </w:p>
        </w:tc>
        <w:tc>
          <w:tcPr>
            <w:tcW w:w="986" w:type="dxa"/>
          </w:tcPr>
          <w:p w14:paraId="353BAE69" w14:textId="07D1C482" w:rsidR="00AE69E4" w:rsidRPr="002A2D14" w:rsidRDefault="007B77F3" w:rsidP="007B77F3">
            <w:pPr>
              <w:pStyle w:val="BodyText"/>
              <w:spacing w:line="276" w:lineRule="auto"/>
              <w:jc w:val="center"/>
              <w:rPr>
                <w:b/>
                <w:color w:val="000000" w:themeColor="text1"/>
                <w:sz w:val="20"/>
                <w:szCs w:val="20"/>
                <w:lang w:val="en-IN"/>
              </w:rPr>
            </w:pPr>
            <w:r>
              <w:rPr>
                <w:b/>
                <w:color w:val="000000" w:themeColor="text1"/>
                <w:sz w:val="20"/>
                <w:szCs w:val="20"/>
                <w:lang w:val="en-IN"/>
              </w:rPr>
              <w:t>105</w:t>
            </w:r>
          </w:p>
        </w:tc>
      </w:tr>
      <w:tr w:rsidR="00130345" w:rsidRPr="002A2D14" w14:paraId="1CBA5764" w14:textId="77777777" w:rsidTr="00C64819">
        <w:trPr>
          <w:trHeight w:val="351"/>
        </w:trPr>
        <w:tc>
          <w:tcPr>
            <w:tcW w:w="705" w:type="dxa"/>
          </w:tcPr>
          <w:p w14:paraId="20F89ECD" w14:textId="1D300ACF" w:rsidR="00130345" w:rsidRDefault="00130345" w:rsidP="0031177D">
            <w:pPr>
              <w:pStyle w:val="BodyText"/>
              <w:jc w:val="center"/>
              <w:rPr>
                <w:b/>
                <w:color w:val="000000" w:themeColor="text1"/>
                <w:sz w:val="20"/>
                <w:szCs w:val="20"/>
                <w:lang w:val="en-IN"/>
              </w:rPr>
            </w:pPr>
            <w:r>
              <w:rPr>
                <w:b/>
                <w:color w:val="000000" w:themeColor="text1"/>
                <w:sz w:val="20"/>
                <w:szCs w:val="20"/>
                <w:lang w:val="en-IN"/>
              </w:rPr>
              <w:t>9.</w:t>
            </w:r>
          </w:p>
        </w:tc>
        <w:tc>
          <w:tcPr>
            <w:tcW w:w="7901" w:type="dxa"/>
            <w:gridSpan w:val="4"/>
          </w:tcPr>
          <w:p w14:paraId="7CF0E56D" w14:textId="3DB64037" w:rsidR="00130345" w:rsidRPr="00AE69E4" w:rsidRDefault="00130345" w:rsidP="0031177D">
            <w:pPr>
              <w:pStyle w:val="BodyText"/>
              <w:rPr>
                <w:b/>
                <w:color w:val="000000" w:themeColor="text1"/>
                <w:sz w:val="20"/>
                <w:szCs w:val="20"/>
                <w:lang w:val="en-IN"/>
              </w:rPr>
            </w:pPr>
            <w:r>
              <w:rPr>
                <w:b/>
                <w:color w:val="000000" w:themeColor="text1"/>
                <w:sz w:val="20"/>
                <w:szCs w:val="20"/>
                <w:lang w:val="en-IN"/>
              </w:rPr>
              <w:t>Annexures</w:t>
            </w:r>
          </w:p>
        </w:tc>
        <w:tc>
          <w:tcPr>
            <w:tcW w:w="986" w:type="dxa"/>
          </w:tcPr>
          <w:p w14:paraId="409E8753" w14:textId="331CCBF1" w:rsidR="00130345" w:rsidRDefault="00130345" w:rsidP="007B77F3">
            <w:pPr>
              <w:pStyle w:val="BodyText"/>
              <w:spacing w:line="276" w:lineRule="auto"/>
              <w:jc w:val="center"/>
              <w:rPr>
                <w:b/>
                <w:color w:val="000000" w:themeColor="text1"/>
                <w:sz w:val="20"/>
                <w:szCs w:val="20"/>
                <w:lang w:val="en-IN"/>
              </w:rPr>
            </w:pPr>
            <w:r>
              <w:rPr>
                <w:b/>
                <w:color w:val="000000" w:themeColor="text1"/>
                <w:sz w:val="20"/>
                <w:szCs w:val="20"/>
                <w:lang w:val="en-IN"/>
              </w:rPr>
              <w:t>106</w:t>
            </w:r>
          </w:p>
        </w:tc>
      </w:tr>
    </w:tbl>
    <w:p w14:paraId="458CE4E4" w14:textId="4935E0C2" w:rsidR="00C75366" w:rsidRDefault="00C75366" w:rsidP="00110D4F">
      <w:pPr>
        <w:pStyle w:val="BodyText"/>
        <w:spacing w:line="360" w:lineRule="auto"/>
        <w:rPr>
          <w:rFonts w:ascii="Verdana" w:hAnsi="Verdana"/>
          <w:b/>
          <w:color w:val="000000" w:themeColor="text1"/>
          <w:sz w:val="20"/>
          <w:szCs w:val="20"/>
          <w:lang w:val="en-IN"/>
        </w:rPr>
      </w:pPr>
    </w:p>
    <w:p w14:paraId="32FC5BD4" w14:textId="165B9654" w:rsidR="00C75366" w:rsidRDefault="00C75366" w:rsidP="00110D4F">
      <w:pPr>
        <w:pStyle w:val="BodyText"/>
        <w:spacing w:line="360" w:lineRule="auto"/>
        <w:rPr>
          <w:rFonts w:ascii="Verdana" w:hAnsi="Verdana"/>
          <w:b/>
          <w:color w:val="000000" w:themeColor="text1"/>
          <w:sz w:val="20"/>
          <w:szCs w:val="20"/>
          <w:lang w:val="en-IN"/>
        </w:rPr>
      </w:pPr>
    </w:p>
    <w:p w14:paraId="52A2E4D7" w14:textId="4E31DB27" w:rsidR="00C75366" w:rsidRDefault="00C75366" w:rsidP="00110D4F">
      <w:pPr>
        <w:pStyle w:val="BodyText"/>
        <w:spacing w:line="360" w:lineRule="auto"/>
        <w:rPr>
          <w:rFonts w:ascii="Verdana" w:hAnsi="Verdana"/>
          <w:b/>
          <w:color w:val="000000" w:themeColor="text1"/>
          <w:sz w:val="20"/>
          <w:szCs w:val="20"/>
          <w:lang w:val="en-IN"/>
        </w:rPr>
      </w:pPr>
    </w:p>
    <w:p w14:paraId="69B15935" w14:textId="53B831A0" w:rsidR="00C75366" w:rsidRDefault="00C75366" w:rsidP="00110D4F">
      <w:pPr>
        <w:pStyle w:val="BodyText"/>
        <w:spacing w:line="360" w:lineRule="auto"/>
        <w:rPr>
          <w:rFonts w:ascii="Verdana" w:hAnsi="Verdana"/>
          <w:b/>
          <w:color w:val="000000" w:themeColor="text1"/>
          <w:sz w:val="20"/>
          <w:szCs w:val="20"/>
          <w:lang w:val="en-IN"/>
        </w:rPr>
      </w:pPr>
    </w:p>
    <w:p w14:paraId="5C54AC20" w14:textId="375C4222" w:rsidR="00C75366" w:rsidRDefault="00C75366" w:rsidP="00110D4F">
      <w:pPr>
        <w:pStyle w:val="BodyText"/>
        <w:spacing w:line="360" w:lineRule="auto"/>
        <w:rPr>
          <w:rFonts w:ascii="Verdana" w:hAnsi="Verdana"/>
          <w:b/>
          <w:color w:val="000000" w:themeColor="text1"/>
          <w:sz w:val="20"/>
          <w:szCs w:val="20"/>
          <w:lang w:val="en-IN"/>
        </w:rPr>
      </w:pPr>
    </w:p>
    <w:p w14:paraId="6961EB84" w14:textId="6C9506A2" w:rsidR="00C75366" w:rsidRDefault="00C75366" w:rsidP="00110D4F">
      <w:pPr>
        <w:pStyle w:val="BodyText"/>
        <w:spacing w:line="360" w:lineRule="auto"/>
        <w:rPr>
          <w:rFonts w:ascii="Verdana" w:hAnsi="Verdana"/>
          <w:b/>
          <w:color w:val="000000" w:themeColor="text1"/>
          <w:sz w:val="20"/>
          <w:szCs w:val="20"/>
          <w:lang w:val="en-IN"/>
        </w:rPr>
      </w:pPr>
    </w:p>
    <w:p w14:paraId="2C2C7355" w14:textId="40514EBC" w:rsidR="00C75366" w:rsidRDefault="00C75366" w:rsidP="00110D4F">
      <w:pPr>
        <w:pStyle w:val="BodyText"/>
        <w:spacing w:line="360" w:lineRule="auto"/>
        <w:rPr>
          <w:rFonts w:ascii="Verdana" w:hAnsi="Verdana"/>
          <w:b/>
          <w:color w:val="000000" w:themeColor="text1"/>
          <w:sz w:val="20"/>
          <w:szCs w:val="20"/>
          <w:lang w:val="en-IN"/>
        </w:rPr>
      </w:pPr>
    </w:p>
    <w:p w14:paraId="0A464762" w14:textId="452D4036" w:rsidR="00C75366" w:rsidRDefault="00C75366" w:rsidP="00110D4F">
      <w:pPr>
        <w:pStyle w:val="BodyText"/>
        <w:spacing w:line="360" w:lineRule="auto"/>
        <w:rPr>
          <w:rFonts w:ascii="Verdana" w:hAnsi="Verdana"/>
          <w:b/>
          <w:color w:val="000000" w:themeColor="text1"/>
          <w:sz w:val="20"/>
          <w:szCs w:val="20"/>
          <w:lang w:val="en-IN"/>
        </w:rPr>
      </w:pPr>
    </w:p>
    <w:p w14:paraId="740527A3" w14:textId="04CE981F" w:rsidR="00C75366" w:rsidRDefault="00C75366" w:rsidP="00110D4F">
      <w:pPr>
        <w:pStyle w:val="BodyText"/>
        <w:spacing w:line="360" w:lineRule="auto"/>
        <w:rPr>
          <w:rFonts w:ascii="Verdana" w:hAnsi="Verdana"/>
          <w:b/>
          <w:color w:val="000000" w:themeColor="text1"/>
          <w:sz w:val="20"/>
          <w:szCs w:val="20"/>
          <w:lang w:val="en-IN"/>
        </w:rPr>
      </w:pPr>
    </w:p>
    <w:p w14:paraId="04AE9324" w14:textId="384F7032" w:rsidR="00C75366" w:rsidRDefault="00C75366" w:rsidP="00110D4F">
      <w:pPr>
        <w:pStyle w:val="BodyText"/>
        <w:spacing w:line="360" w:lineRule="auto"/>
        <w:rPr>
          <w:rFonts w:ascii="Verdana" w:hAnsi="Verdana"/>
          <w:b/>
          <w:color w:val="000000" w:themeColor="text1"/>
          <w:sz w:val="20"/>
          <w:szCs w:val="20"/>
          <w:lang w:val="en-IN"/>
        </w:rPr>
      </w:pPr>
    </w:p>
    <w:p w14:paraId="5A8FF6C5" w14:textId="5FFABDC7" w:rsidR="00C75366" w:rsidRDefault="00C75366" w:rsidP="00110D4F">
      <w:pPr>
        <w:pStyle w:val="BodyText"/>
        <w:spacing w:line="360" w:lineRule="auto"/>
        <w:rPr>
          <w:rFonts w:ascii="Verdana" w:hAnsi="Verdana"/>
          <w:b/>
          <w:color w:val="000000" w:themeColor="text1"/>
          <w:sz w:val="20"/>
          <w:szCs w:val="20"/>
          <w:lang w:val="en-IN"/>
        </w:rPr>
      </w:pPr>
    </w:p>
    <w:p w14:paraId="314F6FCF" w14:textId="4F811CFC" w:rsidR="00C75366" w:rsidRDefault="00C75366" w:rsidP="00110D4F">
      <w:pPr>
        <w:pStyle w:val="BodyText"/>
        <w:spacing w:line="360" w:lineRule="auto"/>
        <w:rPr>
          <w:rFonts w:ascii="Verdana" w:hAnsi="Verdana"/>
          <w:b/>
          <w:color w:val="000000" w:themeColor="text1"/>
          <w:sz w:val="20"/>
          <w:szCs w:val="20"/>
          <w:lang w:val="en-IN"/>
        </w:rPr>
      </w:pPr>
    </w:p>
    <w:p w14:paraId="119AE67A" w14:textId="77777777" w:rsidR="008C4959" w:rsidRDefault="008C4959">
      <w:pPr>
        <w:rPr>
          <w:rFonts w:ascii="Verdana" w:eastAsia="Arial" w:hAnsi="Verdana" w:cs="Arial"/>
          <w:b/>
          <w:color w:val="000000" w:themeColor="text1"/>
          <w:sz w:val="20"/>
          <w:szCs w:val="20"/>
        </w:rPr>
      </w:pPr>
    </w:p>
    <w:p w14:paraId="40236B60" w14:textId="40B03E1B" w:rsidR="008C4959" w:rsidRDefault="008C4959" w:rsidP="008C4959">
      <w:pPr>
        <w:rPr>
          <w:rFonts w:ascii="Verdana" w:eastAsia="Arial" w:hAnsi="Verdana" w:cs="Arial"/>
          <w:b/>
          <w:color w:val="000000" w:themeColor="text1"/>
          <w:sz w:val="20"/>
          <w:szCs w:val="20"/>
        </w:rPr>
      </w:pPr>
      <w:r>
        <w:rPr>
          <w:rFonts w:ascii="Verdana" w:eastAsia="Arial" w:hAnsi="Verdana" w:cs="Arial"/>
          <w:b/>
          <w:color w:val="000000" w:themeColor="text1"/>
          <w:sz w:val="20"/>
          <w:szCs w:val="20"/>
        </w:rPr>
        <w:br w:type="page"/>
      </w:r>
    </w:p>
    <w:p w14:paraId="523D2BE4" w14:textId="453D244F" w:rsidR="00110D4F" w:rsidRDefault="00110D4F" w:rsidP="009B3664">
      <w:pPr>
        <w:pStyle w:val="BodyText"/>
        <w:spacing w:line="360" w:lineRule="auto"/>
        <w:jc w:val="center"/>
        <w:rPr>
          <w:rFonts w:ascii="Verdana" w:hAnsi="Verdana"/>
          <w:b/>
          <w:color w:val="000000" w:themeColor="text1"/>
          <w:sz w:val="20"/>
          <w:szCs w:val="20"/>
          <w:lang w:val="en-IN"/>
        </w:rPr>
      </w:pPr>
      <w:r>
        <w:rPr>
          <w:rFonts w:ascii="Verdana" w:hAnsi="Verdana"/>
          <w:b/>
          <w:color w:val="000000" w:themeColor="text1"/>
          <w:sz w:val="20"/>
          <w:szCs w:val="20"/>
          <w:lang w:val="en-IN"/>
        </w:rPr>
        <w:lastRenderedPageBreak/>
        <w:t>Executive Summary</w:t>
      </w:r>
    </w:p>
    <w:p w14:paraId="3EEC7D14" w14:textId="77777777" w:rsidR="00110D4F" w:rsidRDefault="00110D4F" w:rsidP="00110D4F">
      <w:pPr>
        <w:pStyle w:val="BodyText"/>
        <w:spacing w:line="360" w:lineRule="auto"/>
        <w:rPr>
          <w:rFonts w:ascii="Verdana" w:hAnsi="Verdana"/>
          <w:b/>
          <w:color w:val="000000" w:themeColor="text1"/>
          <w:sz w:val="20"/>
          <w:szCs w:val="20"/>
          <w:lang w:val="en-IN"/>
        </w:rPr>
      </w:pPr>
    </w:p>
    <w:p w14:paraId="710B971A" w14:textId="442ECB61" w:rsidR="00B03E75" w:rsidRDefault="00B03E75" w:rsidP="00110D4F">
      <w:pPr>
        <w:pStyle w:val="BodyText"/>
        <w:spacing w:line="360" w:lineRule="auto"/>
        <w:rPr>
          <w:rFonts w:ascii="Verdana" w:hAnsi="Verdana"/>
          <w:b/>
          <w:color w:val="000000" w:themeColor="text1"/>
          <w:sz w:val="20"/>
          <w:szCs w:val="20"/>
          <w:lang w:val="en-IN"/>
        </w:rPr>
      </w:pPr>
      <w:r>
        <w:rPr>
          <w:rFonts w:ascii="Verdana" w:hAnsi="Verdana"/>
          <w:b/>
          <w:color w:val="000000" w:themeColor="text1"/>
          <w:sz w:val="20"/>
          <w:szCs w:val="20"/>
          <w:lang w:val="en-IN"/>
        </w:rPr>
        <w:t xml:space="preserve">Brief insight about the company and project: </w:t>
      </w:r>
    </w:p>
    <w:p w14:paraId="64B0A945" w14:textId="43AC3F8F" w:rsidR="00B03E75" w:rsidRDefault="00B03E75" w:rsidP="00B03E75">
      <w:pPr>
        <w:pStyle w:val="BodyText"/>
        <w:spacing w:line="360" w:lineRule="auto"/>
        <w:rPr>
          <w:rFonts w:ascii="Verdana" w:hAnsi="Verdana"/>
          <w:b/>
          <w:color w:val="000000" w:themeColor="text1"/>
          <w:sz w:val="20"/>
          <w:szCs w:val="20"/>
          <w:lang w:val="en-IN"/>
        </w:rPr>
      </w:pPr>
      <w:r>
        <w:rPr>
          <w:rFonts w:ascii="Verdana" w:hAnsi="Verdana"/>
          <w:b/>
          <w:color w:val="000000" w:themeColor="text1"/>
          <w:sz w:val="20"/>
          <w:szCs w:val="20"/>
          <w:lang w:val="en-IN"/>
        </w:rPr>
        <w:tab/>
        <w:t xml:space="preserve">               </w:t>
      </w:r>
      <w:r w:rsidR="00C75366">
        <w:rPr>
          <w:rFonts w:ascii="Verdana" w:hAnsi="Verdana"/>
          <w:b/>
          <w:color w:val="000000" w:themeColor="text1"/>
          <w:sz w:val="20"/>
          <w:szCs w:val="20"/>
          <w:lang w:val="en-IN"/>
        </w:rPr>
        <w:tab/>
      </w:r>
      <w:r w:rsidR="00C75366">
        <w:rPr>
          <w:rFonts w:ascii="Verdana" w:hAnsi="Verdana"/>
          <w:b/>
          <w:color w:val="000000" w:themeColor="text1"/>
          <w:sz w:val="20"/>
          <w:szCs w:val="20"/>
          <w:lang w:val="en-IN"/>
        </w:rPr>
        <w:tab/>
      </w:r>
      <w:r>
        <w:rPr>
          <w:rFonts w:ascii="Verdana" w:hAnsi="Verdana"/>
          <w:b/>
          <w:color w:val="000000" w:themeColor="text1"/>
          <w:sz w:val="20"/>
          <w:szCs w:val="20"/>
          <w:lang w:val="en-IN"/>
        </w:rPr>
        <w:t xml:space="preserve">       </w:t>
      </w:r>
      <w:r w:rsidR="00C75366">
        <w:rPr>
          <w:rFonts w:ascii="Verdana" w:hAnsi="Verdana"/>
          <w:b/>
          <w:noProof/>
          <w:color w:val="000000" w:themeColor="text1"/>
          <w:sz w:val="20"/>
          <w:szCs w:val="20"/>
          <w:lang w:val="en-IN"/>
        </w:rPr>
        <w:drawing>
          <wp:inline distT="0" distB="0" distL="0" distR="0" wp14:anchorId="0C7A4AD0" wp14:editId="4A94C59C">
            <wp:extent cx="1209675" cy="495300"/>
            <wp:effectExtent l="0" t="0" r="9525" b="0"/>
            <wp:docPr id="29" name="Picture 29" descr="Reliance Industries Limi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liance Industries Limi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209675" cy="495300"/>
                    </a:xfrm>
                    <a:prstGeom prst="rect">
                      <a:avLst/>
                    </a:prstGeom>
                    <a:noFill/>
                    <a:ln>
                      <a:noFill/>
                    </a:ln>
                  </pic:spPr>
                </pic:pic>
              </a:graphicData>
            </a:graphic>
          </wp:inline>
        </w:drawing>
      </w:r>
    </w:p>
    <w:p w14:paraId="685A9A66" w14:textId="77777777" w:rsidR="00B03E75" w:rsidRDefault="00B03E75" w:rsidP="00B03E75">
      <w:pPr>
        <w:pStyle w:val="BodyText"/>
        <w:spacing w:line="360" w:lineRule="auto"/>
        <w:rPr>
          <w:rFonts w:ascii="Verdana" w:hAnsi="Verdana"/>
          <w:b/>
          <w:color w:val="000000" w:themeColor="text1"/>
          <w:sz w:val="20"/>
          <w:szCs w:val="20"/>
          <w:lang w:val="en-IN"/>
        </w:rPr>
      </w:pPr>
      <w:r>
        <w:rPr>
          <w:rFonts w:ascii="Verdana" w:hAnsi="Verdana"/>
          <w:b/>
          <w:color w:val="000000" w:themeColor="text1"/>
          <w:sz w:val="20"/>
          <w:szCs w:val="20"/>
          <w:lang w:val="en-IN"/>
        </w:rPr>
        <w:t xml:space="preserve">Established - 1973          Turnover (Consolidated) - INR 5,39,238 Crore (FY Year 2020-21)                   </w:t>
      </w:r>
    </w:p>
    <w:p w14:paraId="76E22F31" w14:textId="77777777" w:rsidR="00B03E75" w:rsidRDefault="00B03E75" w:rsidP="00B03E75">
      <w:pPr>
        <w:pStyle w:val="BodyText"/>
        <w:spacing w:line="360" w:lineRule="auto"/>
        <w:rPr>
          <w:rFonts w:ascii="Verdana" w:hAnsi="Verdana"/>
          <w:b/>
          <w:color w:val="000000" w:themeColor="text1"/>
          <w:sz w:val="20"/>
          <w:szCs w:val="20"/>
          <w:lang w:val="en-IN"/>
        </w:rPr>
      </w:pPr>
    </w:p>
    <w:p w14:paraId="5E395978" w14:textId="77777777" w:rsidR="00B03E75" w:rsidRDefault="00B03E75" w:rsidP="00F14E20">
      <w:pPr>
        <w:pStyle w:val="BodyText"/>
        <w:numPr>
          <w:ilvl w:val="1"/>
          <w:numId w:val="20"/>
        </w:numPr>
        <w:spacing w:line="360" w:lineRule="auto"/>
        <w:rPr>
          <w:rFonts w:ascii="Verdana" w:hAnsi="Verdana"/>
          <w:b/>
          <w:color w:val="000000" w:themeColor="text1"/>
          <w:sz w:val="20"/>
          <w:szCs w:val="20"/>
        </w:rPr>
      </w:pPr>
      <w:r>
        <w:rPr>
          <w:rFonts w:ascii="Verdana" w:hAnsi="Verdana"/>
          <w:b/>
          <w:color w:val="000000" w:themeColor="text1"/>
          <w:sz w:val="20"/>
          <w:szCs w:val="20"/>
        </w:rPr>
        <w:t xml:space="preserve">Overview of the Company:  </w:t>
      </w:r>
    </w:p>
    <w:p w14:paraId="535D7359" w14:textId="77777777" w:rsidR="00A03ADD" w:rsidRDefault="00A03ADD" w:rsidP="002B5226">
      <w:pPr>
        <w:pStyle w:val="ListParagraph"/>
        <w:widowControl/>
        <w:numPr>
          <w:ilvl w:val="0"/>
          <w:numId w:val="1"/>
        </w:numPr>
        <w:autoSpaceDE/>
        <w:spacing w:line="360" w:lineRule="auto"/>
        <w:contextualSpacing/>
        <w:jc w:val="both"/>
        <w:rPr>
          <w:rFonts w:eastAsia="Verdana"/>
          <w:sz w:val="24"/>
          <w:szCs w:val="24"/>
          <w:lang w:val="en-IN"/>
        </w:rPr>
      </w:pPr>
      <w:r w:rsidRPr="00A03ADD">
        <w:rPr>
          <w:rFonts w:eastAsia="Verdana"/>
          <w:sz w:val="24"/>
          <w:szCs w:val="24"/>
          <w:lang w:val="en-IN"/>
        </w:rPr>
        <w:t xml:space="preserve">India based Reliance Industries Limited, one of the well-known MNCs which manufacture and sale diverse range of products including polymers, aromatics, elastomers etc. globally. </w:t>
      </w:r>
    </w:p>
    <w:p w14:paraId="434E631D" w14:textId="2C8A5EA4" w:rsidR="00B03E75" w:rsidRDefault="00B03E75" w:rsidP="002B5226">
      <w:pPr>
        <w:pStyle w:val="ListParagraph"/>
        <w:widowControl/>
        <w:numPr>
          <w:ilvl w:val="0"/>
          <w:numId w:val="1"/>
        </w:numPr>
        <w:autoSpaceDE/>
        <w:spacing w:line="360" w:lineRule="auto"/>
        <w:contextualSpacing/>
        <w:jc w:val="both"/>
        <w:rPr>
          <w:rFonts w:eastAsia="Verdana"/>
          <w:sz w:val="24"/>
          <w:szCs w:val="24"/>
          <w:lang w:val="en-IN"/>
        </w:rPr>
      </w:pPr>
      <w:r>
        <w:rPr>
          <w:rFonts w:eastAsia="Verdana"/>
          <w:sz w:val="24"/>
          <w:szCs w:val="24"/>
          <w:lang w:val="en-IN"/>
        </w:rPr>
        <w:t>The company caters customers and various industries viz., healthcare, automotive, packaging etc across over 70 countries worldwide.</w:t>
      </w:r>
    </w:p>
    <w:p w14:paraId="2E07A24A" w14:textId="77777777" w:rsidR="00A03ADD" w:rsidRDefault="00A03ADD" w:rsidP="005D6645">
      <w:pPr>
        <w:pStyle w:val="ListParagraph"/>
        <w:widowControl/>
        <w:numPr>
          <w:ilvl w:val="0"/>
          <w:numId w:val="1"/>
        </w:numPr>
        <w:autoSpaceDE/>
        <w:spacing w:line="360" w:lineRule="auto"/>
        <w:contextualSpacing/>
        <w:jc w:val="both"/>
        <w:rPr>
          <w:rFonts w:eastAsia="Verdana"/>
          <w:sz w:val="24"/>
          <w:szCs w:val="24"/>
          <w:lang w:val="en-IN"/>
        </w:rPr>
      </w:pPr>
      <w:r w:rsidRPr="00A03ADD">
        <w:rPr>
          <w:rFonts w:eastAsia="Verdana"/>
          <w:sz w:val="24"/>
          <w:szCs w:val="24"/>
          <w:lang w:val="en-IN"/>
        </w:rPr>
        <w:t>The company’s total production capacity of PE, PP and PVC is 2.3, 2.9 and 0.7 million MT per annum, respectively as of 2019.</w:t>
      </w:r>
    </w:p>
    <w:p w14:paraId="14298560" w14:textId="279F86EB" w:rsidR="00B03E75" w:rsidRPr="00A03ADD" w:rsidRDefault="00B03E75" w:rsidP="005D6645">
      <w:pPr>
        <w:pStyle w:val="ListParagraph"/>
        <w:widowControl/>
        <w:numPr>
          <w:ilvl w:val="0"/>
          <w:numId w:val="1"/>
        </w:numPr>
        <w:autoSpaceDE/>
        <w:spacing w:line="360" w:lineRule="auto"/>
        <w:contextualSpacing/>
        <w:jc w:val="both"/>
        <w:rPr>
          <w:rFonts w:eastAsia="Verdana"/>
          <w:sz w:val="24"/>
          <w:szCs w:val="24"/>
          <w:lang w:val="en-IN"/>
        </w:rPr>
      </w:pPr>
      <w:r w:rsidRPr="00A03ADD">
        <w:rPr>
          <w:rFonts w:eastAsia="Verdana"/>
          <w:sz w:val="24"/>
          <w:szCs w:val="24"/>
          <w:lang w:val="en-IN"/>
        </w:rPr>
        <w:t>The company exported 1.1 million MT of polymers globally in 2019.</w:t>
      </w:r>
    </w:p>
    <w:p w14:paraId="17EE7032" w14:textId="77777777" w:rsidR="00B03E75" w:rsidRDefault="00B03E75" w:rsidP="002B5226">
      <w:pPr>
        <w:pStyle w:val="ListParagraph"/>
        <w:widowControl/>
        <w:numPr>
          <w:ilvl w:val="0"/>
          <w:numId w:val="1"/>
        </w:numPr>
        <w:autoSpaceDE/>
        <w:spacing w:line="360" w:lineRule="auto"/>
        <w:contextualSpacing/>
        <w:jc w:val="both"/>
        <w:rPr>
          <w:rFonts w:eastAsia="Verdana"/>
          <w:sz w:val="24"/>
          <w:szCs w:val="24"/>
          <w:lang w:val="en-IN"/>
        </w:rPr>
      </w:pPr>
      <w:r>
        <w:rPr>
          <w:rFonts w:eastAsia="Verdana"/>
          <w:sz w:val="24"/>
          <w:szCs w:val="24"/>
          <w:lang w:val="en-IN"/>
        </w:rPr>
        <w:t>The company has 6 state-of-the-art manufacturing facilities to produce polymers.</w:t>
      </w:r>
    </w:p>
    <w:p w14:paraId="0E98C2B5" w14:textId="027E7ADE" w:rsidR="00DE31A8" w:rsidRPr="002E02DE" w:rsidRDefault="00F6018B" w:rsidP="00F42DBE">
      <w:pPr>
        <w:spacing w:line="360" w:lineRule="auto"/>
        <w:jc w:val="both"/>
        <w:rPr>
          <w:rFonts w:ascii="Verdana" w:eastAsia="Verdana" w:hAnsi="Verdana" w:cs="Arial"/>
          <w:b/>
          <w:bCs/>
          <w:color w:val="000000" w:themeColor="text1"/>
          <w:kern w:val="24"/>
          <w:sz w:val="20"/>
          <w:szCs w:val="20"/>
        </w:rPr>
      </w:pPr>
      <w:r>
        <w:rPr>
          <w:rFonts w:ascii="Verdana" w:eastAsia="Verdana" w:hAnsi="Verdana" w:cs="Arial"/>
          <w:b/>
          <w:bCs/>
          <w:color w:val="000000" w:themeColor="text1"/>
          <w:kern w:val="24"/>
          <w:sz w:val="20"/>
          <w:szCs w:val="20"/>
        </w:rPr>
        <w:t xml:space="preserve">1.2 </w:t>
      </w:r>
      <w:r w:rsidR="00DE31A8" w:rsidRPr="002E02DE">
        <w:rPr>
          <w:rFonts w:ascii="Verdana" w:eastAsia="Verdana" w:hAnsi="Verdana" w:cs="Arial"/>
          <w:b/>
          <w:bCs/>
          <w:color w:val="000000" w:themeColor="text1"/>
          <w:kern w:val="24"/>
          <w:sz w:val="20"/>
          <w:szCs w:val="20"/>
        </w:rPr>
        <w:t>Brief Profile of Board of Directors:</w:t>
      </w:r>
    </w:p>
    <w:p w14:paraId="2752CA67" w14:textId="77777777" w:rsidR="00376389" w:rsidRDefault="00376389" w:rsidP="004D184B">
      <w:pPr>
        <w:spacing w:line="360" w:lineRule="auto"/>
        <w:jc w:val="both"/>
        <w:rPr>
          <w:rFonts w:ascii="Arial" w:eastAsia="Verdana" w:hAnsi="Arial" w:cs="Arial"/>
          <w:b/>
          <w:bCs/>
          <w:color w:val="000000" w:themeColor="text1"/>
          <w:kern w:val="24"/>
          <w:sz w:val="24"/>
          <w:szCs w:val="24"/>
        </w:rPr>
        <w:sectPr w:rsidR="00376389" w:rsidSect="00600A5E">
          <w:headerReference w:type="default" r:id="rId12"/>
          <w:footerReference w:type="default" r:id="rId13"/>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55BB9254" w14:textId="6F6F9923" w:rsidR="00DE31A8" w:rsidRPr="00DE31A8" w:rsidRDefault="00DE31A8" w:rsidP="004D184B">
      <w:pPr>
        <w:spacing w:line="360" w:lineRule="auto"/>
        <w:jc w:val="both"/>
        <w:rPr>
          <w:rFonts w:ascii="Arial" w:eastAsia="Verdana" w:hAnsi="Arial" w:cs="Arial"/>
          <w:color w:val="000000" w:themeColor="text1"/>
          <w:kern w:val="24"/>
          <w:sz w:val="24"/>
          <w:szCs w:val="24"/>
        </w:rPr>
      </w:pPr>
      <w:r w:rsidRPr="00DE31A8">
        <w:rPr>
          <w:rFonts w:ascii="Arial" w:eastAsia="Verdana" w:hAnsi="Arial" w:cs="Arial"/>
          <w:b/>
          <w:bCs/>
          <w:color w:val="000000" w:themeColor="text1"/>
          <w:kern w:val="24"/>
          <w:sz w:val="24"/>
          <w:szCs w:val="24"/>
        </w:rPr>
        <w:t xml:space="preserve">Mukesh Ambani: </w:t>
      </w:r>
      <w:r w:rsidRPr="00DE31A8">
        <w:rPr>
          <w:rFonts w:ascii="Arial" w:eastAsia="Verdana" w:hAnsi="Arial" w:cs="Arial"/>
          <w:color w:val="000000" w:themeColor="text1"/>
          <w:kern w:val="24"/>
          <w:sz w:val="24"/>
          <w:szCs w:val="24"/>
        </w:rPr>
        <w:t>Mr. Mukesh D. Ambani (DIN 00001695) is a Chemical Engineer from the Institute of Chemical Technology, Mumbai (erstwhile the University Department of Chemical Technology, University of Mumbai). He pursued an MBA from Stanford University in the US. He has been on the Board of Reliance since 1977.</w:t>
      </w:r>
    </w:p>
    <w:p w14:paraId="17E986F2" w14:textId="77777777" w:rsidR="00DE31A8" w:rsidRPr="00DE31A8" w:rsidRDefault="00DE31A8" w:rsidP="004D184B">
      <w:pPr>
        <w:spacing w:line="360" w:lineRule="auto"/>
        <w:jc w:val="both"/>
        <w:rPr>
          <w:rFonts w:ascii="Arial" w:eastAsia="Verdana" w:hAnsi="Arial" w:cs="Arial"/>
          <w:color w:val="000000" w:themeColor="text1"/>
          <w:kern w:val="24"/>
          <w:sz w:val="24"/>
          <w:szCs w:val="24"/>
        </w:rPr>
      </w:pPr>
      <w:r w:rsidRPr="00DE31A8">
        <w:rPr>
          <w:rFonts w:ascii="Arial" w:eastAsia="Verdana" w:hAnsi="Arial" w:cs="Arial"/>
          <w:b/>
          <w:bCs/>
          <w:color w:val="000000" w:themeColor="text1"/>
          <w:kern w:val="24"/>
          <w:sz w:val="24"/>
          <w:szCs w:val="24"/>
        </w:rPr>
        <w:t xml:space="preserve">Nita M. Ambani: </w:t>
      </w:r>
      <w:r w:rsidRPr="00DE31A8">
        <w:rPr>
          <w:rFonts w:ascii="Arial" w:eastAsia="Verdana" w:hAnsi="Arial" w:cs="Arial"/>
          <w:color w:val="000000" w:themeColor="text1"/>
          <w:kern w:val="24"/>
          <w:sz w:val="24"/>
          <w:szCs w:val="24"/>
        </w:rPr>
        <w:t xml:space="preserve">Mrs. Nita M. Ambani (DIN 03115198) </w:t>
      </w:r>
      <w:r w:rsidRPr="00DE31A8">
        <w:rPr>
          <w:rFonts w:ascii="Arial" w:eastAsia="Verdana" w:hAnsi="Arial" w:cs="Arial"/>
          <w:color w:val="000000" w:themeColor="text1"/>
          <w:kern w:val="24"/>
          <w:sz w:val="24"/>
          <w:szCs w:val="24"/>
        </w:rPr>
        <w:t>is a Commerce Graduate from Mumbai University and a diploma holder in Early Childhood Education.</w:t>
      </w:r>
    </w:p>
    <w:p w14:paraId="74EAB100" w14:textId="17A7A146" w:rsidR="00DE31A8" w:rsidRDefault="00DE31A8" w:rsidP="004D184B">
      <w:pPr>
        <w:spacing w:line="360" w:lineRule="auto"/>
        <w:jc w:val="both"/>
        <w:rPr>
          <w:rFonts w:ascii="Arial" w:eastAsia="Verdana" w:hAnsi="Arial" w:cs="Arial"/>
          <w:color w:val="000000" w:themeColor="text1"/>
          <w:kern w:val="24"/>
          <w:sz w:val="24"/>
          <w:szCs w:val="24"/>
        </w:rPr>
      </w:pPr>
      <w:r w:rsidRPr="00DE31A8">
        <w:rPr>
          <w:rFonts w:ascii="Arial" w:eastAsia="Verdana" w:hAnsi="Arial" w:cs="Arial"/>
          <w:b/>
          <w:bCs/>
          <w:color w:val="000000" w:themeColor="text1"/>
          <w:kern w:val="24"/>
          <w:sz w:val="24"/>
          <w:szCs w:val="24"/>
        </w:rPr>
        <w:t xml:space="preserve">Hital R. Meswani: </w:t>
      </w:r>
      <w:r w:rsidRPr="00DE31A8">
        <w:rPr>
          <w:rFonts w:ascii="Arial" w:eastAsia="Verdana" w:hAnsi="Arial" w:cs="Arial"/>
          <w:color w:val="000000" w:themeColor="text1"/>
          <w:kern w:val="24"/>
          <w:sz w:val="24"/>
          <w:szCs w:val="24"/>
        </w:rPr>
        <w:t>Mr. Hital R. Meswani (DIN 00001623) is a Management &amp;</w:t>
      </w:r>
      <w:r>
        <w:rPr>
          <w:rFonts w:ascii="Arial" w:eastAsia="Verdana" w:hAnsi="Arial" w:cs="Arial"/>
          <w:color w:val="000000" w:themeColor="text1"/>
          <w:kern w:val="24"/>
          <w:sz w:val="24"/>
          <w:szCs w:val="24"/>
        </w:rPr>
        <w:t xml:space="preserve"> </w:t>
      </w:r>
      <w:r w:rsidRPr="00DE31A8">
        <w:rPr>
          <w:rFonts w:ascii="Arial" w:eastAsia="Verdana" w:hAnsi="Arial" w:cs="Arial"/>
          <w:color w:val="000000" w:themeColor="text1"/>
          <w:kern w:val="24"/>
          <w:sz w:val="24"/>
          <w:szCs w:val="24"/>
        </w:rPr>
        <w:t>Technology graduate from the University of Pennsylvania (UPenn) in the USA.</w:t>
      </w:r>
    </w:p>
    <w:p w14:paraId="30033E28" w14:textId="63706BF4" w:rsidR="00DE31A8" w:rsidRDefault="00DE31A8" w:rsidP="004D184B">
      <w:pPr>
        <w:spacing w:line="360" w:lineRule="auto"/>
        <w:jc w:val="both"/>
        <w:rPr>
          <w:rFonts w:ascii="Arial" w:eastAsia="Verdana" w:hAnsi="Arial" w:cs="Arial"/>
          <w:color w:val="000000" w:themeColor="text1"/>
          <w:kern w:val="24"/>
          <w:sz w:val="24"/>
          <w:szCs w:val="24"/>
        </w:rPr>
      </w:pPr>
      <w:r w:rsidRPr="00DE31A8">
        <w:rPr>
          <w:rFonts w:ascii="Arial" w:eastAsia="Verdana" w:hAnsi="Arial" w:cs="Arial"/>
          <w:b/>
          <w:bCs/>
          <w:color w:val="000000" w:themeColor="text1"/>
          <w:kern w:val="24"/>
          <w:sz w:val="24"/>
          <w:szCs w:val="24"/>
        </w:rPr>
        <w:t>Nikhil R. Meswani</w:t>
      </w:r>
      <w:r>
        <w:rPr>
          <w:rFonts w:ascii="Arial" w:eastAsia="Verdana" w:hAnsi="Arial" w:cs="Arial"/>
          <w:b/>
          <w:bCs/>
          <w:color w:val="000000" w:themeColor="text1"/>
          <w:kern w:val="24"/>
          <w:sz w:val="24"/>
          <w:szCs w:val="24"/>
        </w:rPr>
        <w:t>:</w:t>
      </w:r>
      <w:r w:rsidRPr="00DE31A8">
        <w:t xml:space="preserve"> </w:t>
      </w:r>
      <w:r w:rsidRPr="00DE31A8">
        <w:rPr>
          <w:rFonts w:ascii="Arial" w:eastAsia="Verdana" w:hAnsi="Arial" w:cs="Arial"/>
          <w:color w:val="000000" w:themeColor="text1"/>
          <w:kern w:val="24"/>
          <w:sz w:val="24"/>
          <w:szCs w:val="24"/>
        </w:rPr>
        <w:t xml:space="preserve">Nikhil Meswani is an Executive Director on the Board of Reliance. A chemical engineer from the </w:t>
      </w:r>
      <w:r w:rsidRPr="00DE31A8">
        <w:rPr>
          <w:rFonts w:ascii="Arial" w:eastAsia="Verdana" w:hAnsi="Arial" w:cs="Arial"/>
          <w:color w:val="000000" w:themeColor="text1"/>
          <w:kern w:val="24"/>
          <w:sz w:val="24"/>
          <w:szCs w:val="24"/>
        </w:rPr>
        <w:t xml:space="preserve">University Institute of Chemical Technology (UICT) Mumbai, he joined Reliance in 1986. </w:t>
      </w:r>
    </w:p>
    <w:p w14:paraId="6AEA6593" w14:textId="537CE29D" w:rsidR="00DE31A8" w:rsidRDefault="00DE31A8" w:rsidP="004D184B">
      <w:pPr>
        <w:spacing w:line="360" w:lineRule="auto"/>
        <w:jc w:val="both"/>
        <w:rPr>
          <w:rFonts w:ascii="Arial" w:eastAsia="Verdana" w:hAnsi="Arial" w:cs="Arial"/>
          <w:color w:val="000000" w:themeColor="text1"/>
          <w:kern w:val="24"/>
          <w:sz w:val="24"/>
          <w:szCs w:val="24"/>
        </w:rPr>
      </w:pPr>
      <w:r w:rsidRPr="00DE31A8">
        <w:rPr>
          <w:rFonts w:ascii="Arial" w:eastAsia="Verdana" w:hAnsi="Arial" w:cs="Arial"/>
          <w:b/>
          <w:bCs/>
          <w:color w:val="000000" w:themeColor="text1"/>
          <w:kern w:val="24"/>
          <w:sz w:val="24"/>
          <w:szCs w:val="24"/>
        </w:rPr>
        <w:t>P.M.S. Prasad</w:t>
      </w:r>
      <w:r>
        <w:rPr>
          <w:rFonts w:ascii="Arial" w:eastAsia="Verdana" w:hAnsi="Arial" w:cs="Arial"/>
          <w:b/>
          <w:bCs/>
          <w:color w:val="000000" w:themeColor="text1"/>
          <w:kern w:val="24"/>
          <w:sz w:val="24"/>
          <w:szCs w:val="24"/>
        </w:rPr>
        <w:t xml:space="preserve">: </w:t>
      </w:r>
      <w:r w:rsidRPr="00DE31A8">
        <w:rPr>
          <w:rFonts w:ascii="Arial" w:eastAsia="Verdana" w:hAnsi="Arial" w:cs="Arial"/>
          <w:color w:val="000000" w:themeColor="text1"/>
          <w:kern w:val="24"/>
          <w:sz w:val="24"/>
          <w:szCs w:val="24"/>
        </w:rPr>
        <w:t>PMS Prasad is an Executive Director at Reliance and one of the longest serving members on the Board and the company.</w:t>
      </w:r>
    </w:p>
    <w:p w14:paraId="790E8FDA" w14:textId="392B7713" w:rsidR="00DE31A8" w:rsidRPr="00DE31A8" w:rsidRDefault="00DE31A8" w:rsidP="004D184B">
      <w:pPr>
        <w:spacing w:line="360" w:lineRule="auto"/>
        <w:jc w:val="both"/>
        <w:rPr>
          <w:rFonts w:ascii="Arial" w:eastAsia="Verdana" w:hAnsi="Arial" w:cs="Arial"/>
          <w:color w:val="000000" w:themeColor="text1"/>
          <w:kern w:val="24"/>
          <w:sz w:val="24"/>
          <w:szCs w:val="24"/>
        </w:rPr>
      </w:pPr>
      <w:r w:rsidRPr="00DE31A8">
        <w:rPr>
          <w:rFonts w:ascii="Arial" w:eastAsia="Verdana" w:hAnsi="Arial" w:cs="Arial"/>
          <w:b/>
          <w:bCs/>
          <w:color w:val="000000" w:themeColor="text1"/>
          <w:kern w:val="24"/>
          <w:sz w:val="24"/>
          <w:szCs w:val="24"/>
        </w:rPr>
        <w:t>P.K. Kapil</w:t>
      </w:r>
      <w:r>
        <w:rPr>
          <w:rFonts w:ascii="Arial" w:eastAsia="Verdana" w:hAnsi="Arial" w:cs="Arial"/>
          <w:b/>
          <w:bCs/>
          <w:color w:val="000000" w:themeColor="text1"/>
          <w:kern w:val="24"/>
          <w:sz w:val="24"/>
          <w:szCs w:val="24"/>
        </w:rPr>
        <w:t xml:space="preserve">: </w:t>
      </w:r>
      <w:r w:rsidRPr="00DE31A8">
        <w:rPr>
          <w:rFonts w:ascii="Arial" w:eastAsia="Verdana" w:hAnsi="Arial" w:cs="Arial"/>
          <w:color w:val="000000" w:themeColor="text1"/>
          <w:kern w:val="24"/>
          <w:sz w:val="24"/>
          <w:szCs w:val="24"/>
        </w:rPr>
        <w:t xml:space="preserve">PK Kapil is an Executive Director on the Board of Reliance. With experience spanning four decades, he is a driving force in the HSE, </w:t>
      </w:r>
      <w:r w:rsidRPr="00DE31A8">
        <w:rPr>
          <w:rFonts w:ascii="Arial" w:eastAsia="Verdana" w:hAnsi="Arial" w:cs="Arial"/>
          <w:color w:val="000000" w:themeColor="text1"/>
          <w:kern w:val="24"/>
          <w:sz w:val="24"/>
          <w:szCs w:val="24"/>
        </w:rPr>
        <w:lastRenderedPageBreak/>
        <w:t>Technology, Reliability and Operations of all manufacturing sites.</w:t>
      </w:r>
    </w:p>
    <w:p w14:paraId="5775CBC5" w14:textId="795A278B" w:rsidR="00DE31A8" w:rsidRPr="00DE31A8" w:rsidRDefault="00F42DBE" w:rsidP="004D184B">
      <w:pPr>
        <w:spacing w:line="360" w:lineRule="auto"/>
        <w:jc w:val="both"/>
        <w:rPr>
          <w:rFonts w:ascii="Arial" w:eastAsia="Verdana" w:hAnsi="Arial" w:cs="Arial"/>
          <w:b/>
          <w:bCs/>
          <w:color w:val="000000" w:themeColor="text1"/>
          <w:kern w:val="24"/>
          <w:sz w:val="24"/>
          <w:szCs w:val="24"/>
        </w:rPr>
      </w:pPr>
      <w:r w:rsidRPr="00F42DBE">
        <w:rPr>
          <w:rFonts w:ascii="Arial" w:eastAsia="Verdana" w:hAnsi="Arial" w:cs="Arial"/>
          <w:b/>
          <w:bCs/>
          <w:color w:val="000000" w:themeColor="text1"/>
          <w:kern w:val="24"/>
          <w:sz w:val="24"/>
          <w:szCs w:val="24"/>
        </w:rPr>
        <w:t>R.A. Mashelkar</w:t>
      </w:r>
      <w:r>
        <w:rPr>
          <w:rFonts w:ascii="Arial" w:eastAsia="Verdana" w:hAnsi="Arial" w:cs="Arial"/>
          <w:b/>
          <w:bCs/>
          <w:color w:val="000000" w:themeColor="text1"/>
          <w:kern w:val="24"/>
          <w:sz w:val="24"/>
          <w:szCs w:val="24"/>
        </w:rPr>
        <w:t xml:space="preserve">: </w:t>
      </w:r>
      <w:r w:rsidRPr="00F42DBE">
        <w:rPr>
          <w:rFonts w:ascii="Arial" w:eastAsia="Verdana" w:hAnsi="Arial" w:cs="Arial"/>
          <w:color w:val="000000" w:themeColor="text1"/>
          <w:kern w:val="24"/>
          <w:sz w:val="24"/>
          <w:szCs w:val="24"/>
        </w:rPr>
        <w:t>R</w:t>
      </w:r>
      <w:r w:rsidR="009B2A94">
        <w:rPr>
          <w:rFonts w:ascii="Arial" w:eastAsia="Verdana" w:hAnsi="Arial" w:cs="Arial"/>
          <w:color w:val="000000" w:themeColor="text1"/>
          <w:kern w:val="24"/>
          <w:sz w:val="24"/>
          <w:szCs w:val="24"/>
        </w:rPr>
        <w:t>.</w:t>
      </w:r>
      <w:r w:rsidRPr="00F42DBE">
        <w:rPr>
          <w:rFonts w:ascii="Arial" w:eastAsia="Verdana" w:hAnsi="Arial" w:cs="Arial"/>
          <w:color w:val="000000" w:themeColor="text1"/>
          <w:kern w:val="24"/>
          <w:sz w:val="24"/>
          <w:szCs w:val="24"/>
        </w:rPr>
        <w:t>A</w:t>
      </w:r>
      <w:r w:rsidR="009B2A94">
        <w:rPr>
          <w:rFonts w:ascii="Arial" w:eastAsia="Verdana" w:hAnsi="Arial" w:cs="Arial"/>
          <w:color w:val="000000" w:themeColor="text1"/>
          <w:kern w:val="24"/>
          <w:sz w:val="24"/>
          <w:szCs w:val="24"/>
        </w:rPr>
        <w:t>.</w:t>
      </w:r>
      <w:r w:rsidRPr="00F42DBE">
        <w:rPr>
          <w:rFonts w:ascii="Arial" w:eastAsia="Verdana" w:hAnsi="Arial" w:cs="Arial"/>
          <w:color w:val="000000" w:themeColor="text1"/>
          <w:kern w:val="24"/>
          <w:sz w:val="24"/>
          <w:szCs w:val="24"/>
        </w:rPr>
        <w:t xml:space="preserve"> Mashelkar is an independent Director on the Board of Reliance. An eminent scientist and champion of the Innovation Movement in India, he is the Chairman of Reliance Innovation Council.</w:t>
      </w:r>
    </w:p>
    <w:p w14:paraId="5A5A3CBF" w14:textId="0B794E04" w:rsidR="00984D26" w:rsidRDefault="00F42DBE" w:rsidP="004D184B">
      <w:pPr>
        <w:pStyle w:val="BodyText"/>
        <w:spacing w:line="360" w:lineRule="auto"/>
        <w:jc w:val="both"/>
        <w:rPr>
          <w:rFonts w:eastAsia="Verdana"/>
          <w:color w:val="000000" w:themeColor="text1"/>
          <w:kern w:val="24"/>
          <w:lang w:val="en-IN"/>
        </w:rPr>
      </w:pPr>
      <w:r w:rsidRPr="00F42DBE">
        <w:rPr>
          <w:rFonts w:eastAsia="Verdana"/>
          <w:b/>
          <w:bCs/>
          <w:color w:val="000000" w:themeColor="text1"/>
          <w:kern w:val="24"/>
          <w:lang w:val="en-IN"/>
        </w:rPr>
        <w:t>Adil Zainulbhai</w:t>
      </w:r>
      <w:r>
        <w:rPr>
          <w:rFonts w:eastAsia="Verdana"/>
          <w:b/>
          <w:bCs/>
          <w:color w:val="000000" w:themeColor="text1"/>
          <w:kern w:val="24"/>
          <w:lang w:val="en-IN"/>
        </w:rPr>
        <w:t xml:space="preserve">: </w:t>
      </w:r>
      <w:r w:rsidRPr="00F42DBE">
        <w:rPr>
          <w:rFonts w:eastAsia="Verdana"/>
          <w:color w:val="000000" w:themeColor="text1"/>
          <w:kern w:val="24"/>
          <w:lang w:val="en-IN"/>
        </w:rPr>
        <w:t>Adil Zainulbhai is an independent Director on the Board of Reliance. One of the world’s foremost consultants, he is a mechanical engineering graduate from IIT and holds an MBA from Harvard.</w:t>
      </w:r>
    </w:p>
    <w:p w14:paraId="47B2A52D" w14:textId="77777777" w:rsidR="00F42DBE" w:rsidRPr="00F42DBE" w:rsidRDefault="00F42DBE" w:rsidP="00F42DBE">
      <w:pPr>
        <w:pStyle w:val="BodyText"/>
        <w:spacing w:line="360" w:lineRule="auto"/>
        <w:rPr>
          <w:rFonts w:eastAsia="Verdana"/>
          <w:b/>
          <w:bCs/>
          <w:color w:val="000000" w:themeColor="text1"/>
          <w:kern w:val="24"/>
          <w:lang w:val="en-IN"/>
        </w:rPr>
      </w:pPr>
    </w:p>
    <w:p w14:paraId="76555BD0" w14:textId="278ED05D" w:rsidR="00984D26" w:rsidRDefault="00F42DBE" w:rsidP="004D184B">
      <w:pPr>
        <w:pStyle w:val="BodyText"/>
        <w:spacing w:line="360" w:lineRule="auto"/>
        <w:jc w:val="both"/>
        <w:rPr>
          <w:rFonts w:eastAsia="Verdana"/>
          <w:color w:val="000000" w:themeColor="text1"/>
          <w:kern w:val="24"/>
          <w:lang w:val="en-IN"/>
        </w:rPr>
      </w:pPr>
      <w:r w:rsidRPr="00F42DBE">
        <w:rPr>
          <w:rFonts w:eastAsia="Verdana"/>
          <w:b/>
          <w:bCs/>
          <w:color w:val="000000" w:themeColor="text1"/>
          <w:kern w:val="24"/>
          <w:lang w:val="en-IN"/>
        </w:rPr>
        <w:t>Mansingh L. Bhakta</w:t>
      </w:r>
      <w:r>
        <w:rPr>
          <w:rFonts w:eastAsia="Verdana"/>
          <w:b/>
          <w:bCs/>
          <w:color w:val="000000" w:themeColor="text1"/>
          <w:kern w:val="24"/>
          <w:lang w:val="en-IN"/>
        </w:rPr>
        <w:t xml:space="preserve">: </w:t>
      </w:r>
      <w:r w:rsidRPr="00F42DBE">
        <w:rPr>
          <w:rFonts w:eastAsia="Verdana"/>
          <w:color w:val="000000" w:themeColor="text1"/>
          <w:kern w:val="24"/>
          <w:lang w:val="en-IN"/>
        </w:rPr>
        <w:t xml:space="preserve">Mansingh Bhakta is an independent Director on the Board of Reliance. An </w:t>
      </w:r>
      <w:r w:rsidRPr="00F42DBE">
        <w:rPr>
          <w:rFonts w:eastAsia="Verdana"/>
          <w:color w:val="000000" w:themeColor="text1"/>
          <w:kern w:val="24"/>
          <w:lang w:val="en-IN"/>
        </w:rPr>
        <w:t>advocate par excellence, he has almost six decades of experience.</w:t>
      </w:r>
    </w:p>
    <w:p w14:paraId="2CDC528C" w14:textId="77777777" w:rsidR="00F42DBE" w:rsidRPr="00F42DBE" w:rsidRDefault="00F42DBE" w:rsidP="004D184B">
      <w:pPr>
        <w:pStyle w:val="BodyText"/>
        <w:spacing w:line="360" w:lineRule="auto"/>
        <w:jc w:val="both"/>
        <w:rPr>
          <w:rFonts w:eastAsia="Verdana"/>
          <w:color w:val="000000" w:themeColor="text1"/>
          <w:kern w:val="24"/>
          <w:lang w:val="en-IN"/>
        </w:rPr>
      </w:pPr>
    </w:p>
    <w:p w14:paraId="5B74DB65" w14:textId="40E32582" w:rsidR="00984D26" w:rsidRDefault="00F42DBE" w:rsidP="004D184B">
      <w:pPr>
        <w:pStyle w:val="BodyText"/>
        <w:spacing w:line="360" w:lineRule="auto"/>
        <w:jc w:val="both"/>
        <w:rPr>
          <w:rFonts w:eastAsia="Verdana"/>
          <w:color w:val="000000" w:themeColor="text1"/>
          <w:kern w:val="24"/>
          <w:lang w:val="en-IN"/>
        </w:rPr>
      </w:pPr>
      <w:r w:rsidRPr="00F42DBE">
        <w:rPr>
          <w:rFonts w:eastAsia="Verdana"/>
          <w:b/>
          <w:bCs/>
          <w:color w:val="000000" w:themeColor="text1"/>
          <w:kern w:val="24"/>
          <w:lang w:val="en-IN"/>
        </w:rPr>
        <w:t>Dipak C. Jain</w:t>
      </w:r>
      <w:r>
        <w:rPr>
          <w:rFonts w:eastAsia="Verdana"/>
          <w:b/>
          <w:bCs/>
          <w:color w:val="000000" w:themeColor="text1"/>
          <w:kern w:val="24"/>
          <w:lang w:val="en-IN"/>
        </w:rPr>
        <w:t xml:space="preserve">: </w:t>
      </w:r>
      <w:r w:rsidRPr="00F42DBE">
        <w:rPr>
          <w:rFonts w:eastAsia="Verdana"/>
          <w:color w:val="000000" w:themeColor="text1"/>
          <w:kern w:val="24"/>
          <w:lang w:val="en-IN"/>
        </w:rPr>
        <w:t>Dipak Jain is an independent Director on the Board of Reliance. One of the world’s top educationalists, he is a former Dean of Kellogg School of Management and INSEAD.</w:t>
      </w:r>
    </w:p>
    <w:p w14:paraId="6522C431" w14:textId="01CD6F16" w:rsidR="00F42DBE" w:rsidRDefault="00F42DBE" w:rsidP="004D184B">
      <w:pPr>
        <w:pStyle w:val="BodyText"/>
        <w:spacing w:line="360" w:lineRule="auto"/>
        <w:jc w:val="both"/>
        <w:rPr>
          <w:rFonts w:eastAsia="Verdana"/>
          <w:color w:val="000000" w:themeColor="text1"/>
          <w:kern w:val="24"/>
          <w:lang w:val="en-IN"/>
        </w:rPr>
      </w:pPr>
    </w:p>
    <w:p w14:paraId="1536D12D" w14:textId="4BBD082D" w:rsidR="00984D26" w:rsidRDefault="00F42DBE" w:rsidP="004D184B">
      <w:pPr>
        <w:pStyle w:val="BodyText"/>
        <w:spacing w:line="360" w:lineRule="auto"/>
        <w:jc w:val="both"/>
        <w:rPr>
          <w:rFonts w:eastAsia="Verdana"/>
          <w:color w:val="000000" w:themeColor="text1"/>
          <w:kern w:val="24"/>
          <w:lang w:val="en-IN"/>
        </w:rPr>
      </w:pPr>
      <w:r w:rsidRPr="00F42DBE">
        <w:rPr>
          <w:rFonts w:eastAsia="Verdana"/>
          <w:b/>
          <w:bCs/>
          <w:color w:val="000000" w:themeColor="text1"/>
          <w:kern w:val="24"/>
          <w:lang w:val="en-IN"/>
        </w:rPr>
        <w:t>Dharam Vir Kapur</w:t>
      </w:r>
      <w:r>
        <w:rPr>
          <w:rFonts w:eastAsia="Verdana"/>
          <w:b/>
          <w:bCs/>
          <w:color w:val="000000" w:themeColor="text1"/>
          <w:kern w:val="24"/>
          <w:lang w:val="en-IN"/>
        </w:rPr>
        <w:t xml:space="preserve">: </w:t>
      </w:r>
      <w:r w:rsidRPr="00F42DBE">
        <w:rPr>
          <w:rFonts w:eastAsia="Verdana"/>
          <w:color w:val="000000" w:themeColor="text1"/>
          <w:kern w:val="24"/>
          <w:lang w:val="en-IN"/>
        </w:rPr>
        <w:t xml:space="preserve">Dharam Vir Kapur is an independent Director on the Board of Reliance. A technology, industrial </w:t>
      </w:r>
      <w:r w:rsidR="006B261A" w:rsidRPr="00F42DBE">
        <w:rPr>
          <w:rFonts w:eastAsia="Verdana"/>
          <w:color w:val="000000" w:themeColor="text1"/>
          <w:kern w:val="24"/>
          <w:lang w:val="en-IN"/>
        </w:rPr>
        <w:t>development,</w:t>
      </w:r>
      <w:r w:rsidRPr="00F42DBE">
        <w:rPr>
          <w:rFonts w:eastAsia="Verdana"/>
          <w:color w:val="000000" w:themeColor="text1"/>
          <w:kern w:val="24"/>
          <w:lang w:val="en-IN"/>
        </w:rPr>
        <w:t xml:space="preserve"> and project implementation expert, he has a long and illustrious career in the Indian government.</w:t>
      </w:r>
    </w:p>
    <w:p w14:paraId="33B48526" w14:textId="77777777" w:rsidR="00F42DBE" w:rsidRDefault="00F42DBE" w:rsidP="004D184B">
      <w:pPr>
        <w:pStyle w:val="BodyText"/>
        <w:spacing w:line="360" w:lineRule="auto"/>
        <w:jc w:val="both"/>
        <w:rPr>
          <w:rFonts w:eastAsia="Verdana"/>
          <w:color w:val="000000" w:themeColor="text1"/>
          <w:kern w:val="24"/>
          <w:lang w:val="en-IN"/>
        </w:rPr>
      </w:pPr>
    </w:p>
    <w:p w14:paraId="3F4C06B1" w14:textId="77777777" w:rsidR="00376389" w:rsidRDefault="00376389" w:rsidP="004D184B">
      <w:pPr>
        <w:pStyle w:val="BodyText"/>
        <w:spacing w:line="360" w:lineRule="auto"/>
        <w:jc w:val="both"/>
        <w:rPr>
          <w:rFonts w:eastAsia="Verdana"/>
          <w:b/>
          <w:bCs/>
          <w:color w:val="000000" w:themeColor="text1"/>
          <w:kern w:val="24"/>
          <w:lang w:val="en-IN"/>
        </w:rPr>
      </w:pPr>
    </w:p>
    <w:p w14:paraId="2DA2C817" w14:textId="5C302D70" w:rsidR="00F42DBE" w:rsidRPr="00F42DBE" w:rsidRDefault="00F42DBE" w:rsidP="004D184B">
      <w:pPr>
        <w:pStyle w:val="BodyText"/>
        <w:spacing w:line="360" w:lineRule="auto"/>
        <w:jc w:val="both"/>
        <w:rPr>
          <w:rFonts w:eastAsia="Verdana"/>
          <w:color w:val="000000" w:themeColor="text1"/>
          <w:kern w:val="24"/>
          <w:lang w:val="en-IN"/>
        </w:rPr>
      </w:pPr>
      <w:r w:rsidRPr="00F42DBE">
        <w:rPr>
          <w:rFonts w:eastAsia="Verdana"/>
          <w:b/>
          <w:bCs/>
          <w:color w:val="000000" w:themeColor="text1"/>
          <w:kern w:val="24"/>
          <w:lang w:val="en-IN"/>
        </w:rPr>
        <w:t>Mahesh P. Modi</w:t>
      </w:r>
      <w:r>
        <w:rPr>
          <w:rFonts w:eastAsia="Verdana"/>
          <w:b/>
          <w:bCs/>
          <w:color w:val="000000" w:themeColor="text1"/>
          <w:kern w:val="24"/>
          <w:lang w:val="en-IN"/>
        </w:rPr>
        <w:t xml:space="preserve">: </w:t>
      </w:r>
      <w:r w:rsidRPr="00F42DBE">
        <w:rPr>
          <w:rFonts w:eastAsia="Verdana"/>
          <w:color w:val="000000" w:themeColor="text1"/>
          <w:kern w:val="24"/>
          <w:lang w:val="en-IN"/>
        </w:rPr>
        <w:t xml:space="preserve">Mahesh Modi is an independent </w:t>
      </w:r>
      <w:r w:rsidRPr="00F42DBE">
        <w:rPr>
          <w:rFonts w:eastAsia="Verdana"/>
          <w:color w:val="000000" w:themeColor="text1"/>
          <w:kern w:val="24"/>
          <w:lang w:val="en-IN"/>
        </w:rPr>
        <w:t xml:space="preserve">Director on the Board of Reliance. He has in-depth management experience in the petrochemical, telecommunications, </w:t>
      </w:r>
      <w:r w:rsidR="006B261A" w:rsidRPr="00F42DBE">
        <w:rPr>
          <w:rFonts w:eastAsia="Verdana"/>
          <w:color w:val="000000" w:themeColor="text1"/>
          <w:kern w:val="24"/>
          <w:lang w:val="en-IN"/>
        </w:rPr>
        <w:t>energy,</w:t>
      </w:r>
      <w:r w:rsidRPr="00F42DBE">
        <w:rPr>
          <w:rFonts w:eastAsia="Verdana"/>
          <w:color w:val="000000" w:themeColor="text1"/>
          <w:kern w:val="24"/>
          <w:lang w:val="en-IN"/>
        </w:rPr>
        <w:t xml:space="preserve"> and insurance industries.</w:t>
      </w:r>
    </w:p>
    <w:p w14:paraId="1191A3F3" w14:textId="6850372D" w:rsidR="00F42DBE" w:rsidRDefault="00F42DBE" w:rsidP="004D184B">
      <w:pPr>
        <w:pStyle w:val="BodyText"/>
        <w:spacing w:line="360" w:lineRule="auto"/>
        <w:jc w:val="both"/>
        <w:rPr>
          <w:rFonts w:eastAsia="Verdana"/>
          <w:b/>
          <w:bCs/>
          <w:color w:val="000000" w:themeColor="text1"/>
          <w:kern w:val="24"/>
          <w:lang w:val="en-IN"/>
        </w:rPr>
      </w:pPr>
    </w:p>
    <w:p w14:paraId="6861AB16" w14:textId="7447325A" w:rsidR="00F42DBE" w:rsidRDefault="00F42DBE" w:rsidP="004D184B">
      <w:pPr>
        <w:pStyle w:val="BodyText"/>
        <w:spacing w:line="360" w:lineRule="auto"/>
        <w:jc w:val="both"/>
        <w:rPr>
          <w:rFonts w:eastAsia="Verdana"/>
          <w:color w:val="000000" w:themeColor="text1"/>
          <w:kern w:val="24"/>
          <w:lang w:val="en-IN"/>
        </w:rPr>
      </w:pPr>
      <w:r w:rsidRPr="00F42DBE">
        <w:rPr>
          <w:rFonts w:eastAsia="Verdana"/>
          <w:b/>
          <w:bCs/>
          <w:color w:val="000000" w:themeColor="text1"/>
          <w:kern w:val="24"/>
          <w:lang w:val="en-IN"/>
        </w:rPr>
        <w:t>Yogendra P. Trivedi</w:t>
      </w:r>
      <w:r>
        <w:rPr>
          <w:rFonts w:eastAsia="Verdana"/>
          <w:b/>
          <w:bCs/>
          <w:color w:val="000000" w:themeColor="text1"/>
          <w:kern w:val="24"/>
          <w:lang w:val="en-IN"/>
        </w:rPr>
        <w:t xml:space="preserve">: </w:t>
      </w:r>
      <w:r w:rsidRPr="00F42DBE">
        <w:rPr>
          <w:rFonts w:eastAsia="Verdana"/>
          <w:color w:val="000000" w:themeColor="text1"/>
          <w:kern w:val="24"/>
          <w:lang w:val="en-IN"/>
        </w:rPr>
        <w:t>Yogendra Trivedi is an independent Director on the Board of Reliance. He is an expert in the fields of economics, politics, education, sports, and social and professional services.</w:t>
      </w:r>
    </w:p>
    <w:p w14:paraId="6A638A6C" w14:textId="07C24873" w:rsidR="00F42DBE" w:rsidRDefault="00F42DBE" w:rsidP="004D184B">
      <w:pPr>
        <w:pStyle w:val="BodyText"/>
        <w:spacing w:line="360" w:lineRule="auto"/>
        <w:jc w:val="both"/>
        <w:rPr>
          <w:rFonts w:eastAsia="Verdana"/>
          <w:color w:val="000000" w:themeColor="text1"/>
          <w:kern w:val="24"/>
          <w:lang w:val="en-IN"/>
        </w:rPr>
      </w:pPr>
    </w:p>
    <w:p w14:paraId="436216E1" w14:textId="5EE3A5D2" w:rsidR="00F42DBE" w:rsidRDefault="00F42DBE" w:rsidP="004D184B">
      <w:pPr>
        <w:pStyle w:val="BodyText"/>
        <w:spacing w:line="360" w:lineRule="auto"/>
        <w:jc w:val="both"/>
        <w:rPr>
          <w:rFonts w:eastAsia="Verdana"/>
          <w:b/>
          <w:bCs/>
          <w:color w:val="000000" w:themeColor="text1"/>
          <w:kern w:val="24"/>
          <w:lang w:val="en-IN"/>
        </w:rPr>
      </w:pPr>
      <w:r w:rsidRPr="00F42DBE">
        <w:rPr>
          <w:rFonts w:eastAsia="Verdana"/>
          <w:b/>
          <w:bCs/>
          <w:color w:val="000000" w:themeColor="text1"/>
          <w:kern w:val="24"/>
          <w:lang w:val="en-IN"/>
        </w:rPr>
        <w:t>Ashok Misra</w:t>
      </w:r>
      <w:r>
        <w:rPr>
          <w:rFonts w:eastAsia="Verdana"/>
          <w:b/>
          <w:bCs/>
          <w:color w:val="000000" w:themeColor="text1"/>
          <w:kern w:val="24"/>
          <w:lang w:val="en-IN"/>
        </w:rPr>
        <w:t>:</w:t>
      </w:r>
      <w:r w:rsidRPr="00F42DBE">
        <w:t xml:space="preserve"> </w:t>
      </w:r>
      <w:r w:rsidRPr="00F42DBE">
        <w:rPr>
          <w:rFonts w:eastAsia="Verdana"/>
          <w:color w:val="000000" w:themeColor="text1"/>
          <w:kern w:val="24"/>
          <w:lang w:val="en-IN"/>
        </w:rPr>
        <w:t>Ashok Misra is an independent Director on the Board of Reliance. An IIT Director from 2000-2008, Misra was the driving force behind its transformation into a leading research and development institute.</w:t>
      </w:r>
      <w:r>
        <w:rPr>
          <w:rFonts w:eastAsia="Verdana"/>
          <w:b/>
          <w:bCs/>
          <w:color w:val="000000" w:themeColor="text1"/>
          <w:kern w:val="24"/>
          <w:lang w:val="en-IN"/>
        </w:rPr>
        <w:t xml:space="preserve"> </w:t>
      </w:r>
    </w:p>
    <w:p w14:paraId="644FC80B" w14:textId="77777777" w:rsidR="006B261A" w:rsidRDefault="006B261A" w:rsidP="00F42DBE">
      <w:pPr>
        <w:pStyle w:val="BodyText"/>
        <w:spacing w:line="360" w:lineRule="auto"/>
        <w:rPr>
          <w:rFonts w:eastAsia="Verdana"/>
          <w:b/>
          <w:bCs/>
          <w:color w:val="000000" w:themeColor="text1"/>
          <w:kern w:val="24"/>
          <w:lang w:val="en-IN"/>
        </w:rPr>
        <w:sectPr w:rsidR="006B261A" w:rsidSect="00376389">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num="3" w:space="708"/>
          <w:docGrid w:linePitch="360"/>
        </w:sectPr>
      </w:pPr>
    </w:p>
    <w:p w14:paraId="0130A3C6" w14:textId="549526D0" w:rsidR="00884E69" w:rsidRDefault="00884E69" w:rsidP="00AF0610">
      <w:pPr>
        <w:pStyle w:val="BodyText"/>
        <w:spacing w:line="360" w:lineRule="auto"/>
        <w:rPr>
          <w:rFonts w:ascii="Verdana" w:hAnsi="Verdana"/>
          <w:b/>
          <w:color w:val="000000" w:themeColor="text1"/>
        </w:rPr>
      </w:pPr>
    </w:p>
    <w:p w14:paraId="78FED546" w14:textId="0B9E7C75" w:rsidR="0003629E" w:rsidRDefault="0003629E" w:rsidP="00AF0610">
      <w:pPr>
        <w:pStyle w:val="BodyText"/>
        <w:spacing w:line="360" w:lineRule="auto"/>
        <w:rPr>
          <w:rFonts w:ascii="Verdana" w:hAnsi="Verdana"/>
          <w:b/>
          <w:color w:val="000000" w:themeColor="text1"/>
        </w:rPr>
      </w:pPr>
    </w:p>
    <w:p w14:paraId="5A195218" w14:textId="5439077A" w:rsidR="001211F4" w:rsidRDefault="001211F4" w:rsidP="00AF0610">
      <w:pPr>
        <w:pStyle w:val="BodyText"/>
        <w:spacing w:line="360" w:lineRule="auto"/>
        <w:rPr>
          <w:rFonts w:ascii="Verdana" w:hAnsi="Verdana"/>
          <w:b/>
          <w:color w:val="000000" w:themeColor="text1"/>
        </w:rPr>
      </w:pPr>
    </w:p>
    <w:p w14:paraId="2AE0B361" w14:textId="094E64D6" w:rsidR="007B77F3" w:rsidRDefault="007B77F3" w:rsidP="00AF0610">
      <w:pPr>
        <w:pStyle w:val="BodyText"/>
        <w:spacing w:line="360" w:lineRule="auto"/>
        <w:rPr>
          <w:rFonts w:ascii="Verdana" w:hAnsi="Verdana"/>
          <w:b/>
          <w:color w:val="000000" w:themeColor="text1"/>
        </w:rPr>
      </w:pPr>
    </w:p>
    <w:p w14:paraId="1F7F1BFE" w14:textId="77777777" w:rsidR="007B77F3" w:rsidRDefault="007B77F3" w:rsidP="00AF0610">
      <w:pPr>
        <w:pStyle w:val="BodyText"/>
        <w:spacing w:line="360" w:lineRule="auto"/>
        <w:rPr>
          <w:rFonts w:ascii="Verdana" w:hAnsi="Verdana"/>
          <w:b/>
          <w:color w:val="000000" w:themeColor="text1"/>
        </w:rPr>
      </w:pPr>
    </w:p>
    <w:p w14:paraId="3FBCCA83" w14:textId="77777777" w:rsidR="006B261A" w:rsidRDefault="006B261A" w:rsidP="00477C5A">
      <w:pPr>
        <w:pStyle w:val="BodyText"/>
        <w:spacing w:line="360" w:lineRule="auto"/>
        <w:ind w:left="720"/>
        <w:rPr>
          <w:rFonts w:ascii="Verdana" w:eastAsia="Verdana" w:hAnsi="Verdana"/>
          <w:b/>
          <w:bCs/>
          <w:color w:val="000000" w:themeColor="text1"/>
          <w:kern w:val="24"/>
          <w:sz w:val="20"/>
          <w:szCs w:val="20"/>
          <w:lang w:val="en-IN"/>
        </w:rPr>
      </w:pPr>
    </w:p>
    <w:p w14:paraId="6630A21E" w14:textId="1E911AC5" w:rsidR="00477C5A" w:rsidRPr="00AF0610" w:rsidRDefault="00477C5A" w:rsidP="00477C5A">
      <w:pPr>
        <w:pStyle w:val="BodyText"/>
        <w:spacing w:line="360" w:lineRule="auto"/>
        <w:ind w:left="720"/>
        <w:rPr>
          <w:rFonts w:ascii="Verdana" w:eastAsia="Verdana" w:hAnsi="Verdana"/>
          <w:b/>
          <w:bCs/>
          <w:color w:val="000000" w:themeColor="text1"/>
          <w:kern w:val="24"/>
          <w:sz w:val="20"/>
          <w:szCs w:val="20"/>
          <w:lang w:val="en-IN"/>
        </w:rPr>
        <w:sectPr w:rsidR="00477C5A" w:rsidRPr="00AF0610" w:rsidSect="00600A5E">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63921567" w14:textId="6A61A63A" w:rsidR="00477C5A" w:rsidRDefault="00477C5A" w:rsidP="00477C5A">
      <w:pPr>
        <w:spacing w:line="360" w:lineRule="auto"/>
        <w:jc w:val="both"/>
        <w:rPr>
          <w:rFonts w:ascii="Arial" w:eastAsia="Verdana" w:hAnsi="Arial" w:cs="Arial"/>
          <w:b/>
          <w:bCs/>
          <w:color w:val="000000"/>
          <w:kern w:val="24"/>
          <w:sz w:val="24"/>
          <w:szCs w:val="24"/>
        </w:rPr>
      </w:pPr>
      <w:bookmarkStart w:id="3" w:name="_Hlk82606483"/>
      <w:bookmarkEnd w:id="2"/>
      <w:r w:rsidRPr="007B77F3">
        <w:rPr>
          <w:rFonts w:ascii="Arial" w:eastAsia="Verdana" w:hAnsi="Arial" w:cs="Arial"/>
          <w:b/>
          <w:bCs/>
          <w:color w:val="000000"/>
          <w:kern w:val="24"/>
          <w:sz w:val="24"/>
          <w:szCs w:val="24"/>
        </w:rPr>
        <w:lastRenderedPageBreak/>
        <w:t>1.3</w:t>
      </w:r>
      <w:r w:rsidRPr="007B77F3">
        <w:rPr>
          <w:rFonts w:ascii="Arial" w:eastAsia="Verdana" w:hAnsi="Arial" w:cs="Arial"/>
          <w:b/>
          <w:bCs/>
          <w:color w:val="000000"/>
          <w:kern w:val="24"/>
          <w:sz w:val="24"/>
          <w:szCs w:val="24"/>
        </w:rPr>
        <w:tab/>
        <w:t>Brief Project Summary:</w:t>
      </w:r>
    </w:p>
    <w:p w14:paraId="3F32FFCC" w14:textId="77777777" w:rsidR="007B77F3" w:rsidRPr="007B77F3" w:rsidRDefault="007B77F3" w:rsidP="00477C5A">
      <w:pPr>
        <w:spacing w:line="360" w:lineRule="auto"/>
        <w:jc w:val="both"/>
        <w:rPr>
          <w:rFonts w:ascii="Arial" w:eastAsia="Verdana" w:hAnsi="Arial" w:cs="Arial"/>
          <w:b/>
          <w:bCs/>
          <w:color w:val="000000"/>
          <w:kern w:val="24"/>
          <w:sz w:val="24"/>
          <w:szCs w:val="24"/>
        </w:rPr>
      </w:pPr>
    </w:p>
    <w:p w14:paraId="764BF99D" w14:textId="0FBADC94" w:rsidR="00477C5A" w:rsidRDefault="00477C5A" w:rsidP="00F56843">
      <w:pPr>
        <w:spacing w:line="360" w:lineRule="auto"/>
        <w:jc w:val="both"/>
        <w:rPr>
          <w:rFonts w:ascii="Arial" w:hAnsi="Arial" w:cs="Arial"/>
          <w:sz w:val="24"/>
          <w:szCs w:val="24"/>
        </w:rPr>
      </w:pPr>
      <w:r w:rsidRPr="00182ED2">
        <w:rPr>
          <w:rFonts w:ascii="Arial" w:hAnsi="Arial" w:cs="Arial"/>
          <w:sz w:val="24"/>
          <w:szCs w:val="24"/>
        </w:rPr>
        <w:t>Vinyl ester resins (VERs) are high-performance unsaturated resins derived by the addition reaction of various epoxide resins with unsaturated carboxylic acids. These resins have been classified under unsaturated polyester resins</w:t>
      </w:r>
      <w:r>
        <w:rPr>
          <w:rFonts w:ascii="Arial" w:hAnsi="Arial" w:cs="Arial"/>
          <w:sz w:val="24"/>
          <w:szCs w:val="24"/>
        </w:rPr>
        <w:t xml:space="preserve"> &amp; comes with different grades such as </w:t>
      </w:r>
      <w:r w:rsidRPr="00182ED2">
        <w:rPr>
          <w:rFonts w:ascii="Arial" w:hAnsi="Arial" w:cs="Arial"/>
          <w:sz w:val="24"/>
          <w:szCs w:val="24"/>
        </w:rPr>
        <w:t>Bisphenol</w:t>
      </w:r>
      <w:r w:rsidRPr="00DB6B8E">
        <w:rPr>
          <w:rFonts w:ascii="Arial" w:hAnsi="Arial" w:cs="Arial"/>
          <w:sz w:val="24"/>
          <w:szCs w:val="24"/>
        </w:rPr>
        <w:t>-A Epoxy Resin</w:t>
      </w:r>
      <w:r w:rsidRPr="00182ED2">
        <w:rPr>
          <w:rFonts w:ascii="Arial" w:hAnsi="Arial" w:cs="Arial"/>
          <w:sz w:val="24"/>
          <w:szCs w:val="24"/>
        </w:rPr>
        <w:t xml:space="preserve">, </w:t>
      </w:r>
      <w:r w:rsidRPr="00DB6B8E">
        <w:rPr>
          <w:rFonts w:ascii="Arial" w:hAnsi="Arial" w:cs="Arial"/>
          <w:sz w:val="24"/>
          <w:szCs w:val="24"/>
        </w:rPr>
        <w:t>Low styrene Monomer Bisphenol-A</w:t>
      </w:r>
      <w:r>
        <w:rPr>
          <w:rFonts w:ascii="Arial" w:hAnsi="Arial" w:cs="Arial"/>
          <w:sz w:val="24"/>
          <w:szCs w:val="24"/>
        </w:rPr>
        <w:t xml:space="preserve"> Resin</w:t>
      </w:r>
      <w:r w:rsidRPr="00182ED2">
        <w:rPr>
          <w:rFonts w:ascii="Arial" w:hAnsi="Arial" w:cs="Arial"/>
          <w:sz w:val="24"/>
          <w:szCs w:val="24"/>
        </w:rPr>
        <w:t xml:space="preserve">, </w:t>
      </w:r>
      <w:r w:rsidRPr="00DB6B8E">
        <w:rPr>
          <w:rFonts w:ascii="Arial" w:hAnsi="Arial" w:cs="Arial"/>
          <w:sz w:val="24"/>
          <w:szCs w:val="24"/>
        </w:rPr>
        <w:t>Novolac Based Epoxy Resin</w:t>
      </w:r>
      <w:r>
        <w:rPr>
          <w:rFonts w:ascii="Arial" w:hAnsi="Arial" w:cs="Arial"/>
          <w:sz w:val="24"/>
          <w:szCs w:val="24"/>
        </w:rPr>
        <w:t xml:space="preserve">, </w:t>
      </w:r>
      <w:r w:rsidRPr="00DB6B8E">
        <w:rPr>
          <w:rFonts w:ascii="Arial" w:hAnsi="Arial" w:cs="Arial"/>
          <w:sz w:val="24"/>
          <w:szCs w:val="24"/>
        </w:rPr>
        <w:t xml:space="preserve">Brominated Epoxy </w:t>
      </w:r>
      <w:r>
        <w:rPr>
          <w:rFonts w:ascii="Arial" w:hAnsi="Arial" w:cs="Arial"/>
          <w:sz w:val="24"/>
          <w:szCs w:val="24"/>
        </w:rPr>
        <w:t>R</w:t>
      </w:r>
      <w:r w:rsidRPr="00DB6B8E">
        <w:rPr>
          <w:rFonts w:ascii="Arial" w:hAnsi="Arial" w:cs="Arial"/>
          <w:sz w:val="24"/>
          <w:szCs w:val="24"/>
        </w:rPr>
        <w:t>esin,</w:t>
      </w:r>
      <w:r w:rsidRPr="00182ED2">
        <w:rPr>
          <w:rFonts w:ascii="Arial" w:hAnsi="Arial" w:cs="Arial"/>
          <w:sz w:val="24"/>
          <w:szCs w:val="24"/>
        </w:rPr>
        <w:t xml:space="preserve"> and multifunctional epoxy resins</w:t>
      </w:r>
      <w:r>
        <w:rPr>
          <w:rFonts w:ascii="Arial" w:hAnsi="Arial" w:cs="Arial"/>
          <w:sz w:val="24"/>
          <w:szCs w:val="24"/>
        </w:rPr>
        <w:t xml:space="preserve">.  </w:t>
      </w:r>
    </w:p>
    <w:p w14:paraId="5BB3FD23" w14:textId="77777777" w:rsidR="00477C5A" w:rsidRDefault="00477C5A" w:rsidP="00477C5A">
      <w:pPr>
        <w:spacing w:line="360" w:lineRule="auto"/>
        <w:jc w:val="both"/>
        <w:rPr>
          <w:rFonts w:ascii="Arial" w:hAnsi="Arial" w:cs="Arial"/>
          <w:sz w:val="24"/>
          <w:szCs w:val="24"/>
        </w:rPr>
      </w:pPr>
      <w:r>
        <w:rPr>
          <w:rFonts w:ascii="Arial" w:hAnsi="Arial" w:cs="Arial"/>
          <w:sz w:val="24"/>
          <w:szCs w:val="24"/>
        </w:rPr>
        <w:t xml:space="preserve">Vinyl ester resin </w:t>
      </w:r>
      <w:r w:rsidRPr="00601F80">
        <w:rPr>
          <w:rFonts w:ascii="Arial" w:hAnsi="Arial" w:cs="Arial"/>
          <w:sz w:val="24"/>
          <w:szCs w:val="24"/>
        </w:rPr>
        <w:t>are easy to manufacture</w:t>
      </w:r>
      <w:r>
        <w:rPr>
          <w:rFonts w:ascii="Arial" w:hAnsi="Arial" w:cs="Arial"/>
          <w:sz w:val="24"/>
          <w:szCs w:val="24"/>
        </w:rPr>
        <w:t xml:space="preserve"> as process is simple and all raw materials are available. </w:t>
      </w:r>
      <w:r w:rsidRPr="00601F80">
        <w:rPr>
          <w:rFonts w:ascii="Arial" w:hAnsi="Arial" w:cs="Arial"/>
          <w:sz w:val="24"/>
          <w:szCs w:val="24"/>
        </w:rPr>
        <w:t xml:space="preserve"> </w:t>
      </w:r>
      <w:r w:rsidRPr="00732EC7">
        <w:rPr>
          <w:rFonts w:ascii="Arial" w:hAnsi="Arial" w:cs="Arial"/>
          <w:sz w:val="24"/>
          <w:szCs w:val="24"/>
        </w:rPr>
        <w:t xml:space="preserve">Backward integration into raw materials such as </w:t>
      </w:r>
      <w:r>
        <w:rPr>
          <w:rFonts w:ascii="Arial" w:hAnsi="Arial" w:cs="Arial"/>
          <w:sz w:val="24"/>
          <w:szCs w:val="24"/>
        </w:rPr>
        <w:t>Epoxy Resin, Styrene and Methacrylic Acid will a</w:t>
      </w:r>
      <w:r w:rsidRPr="00732EC7">
        <w:rPr>
          <w:rFonts w:ascii="Arial" w:hAnsi="Arial" w:cs="Arial"/>
          <w:sz w:val="24"/>
          <w:szCs w:val="24"/>
        </w:rPr>
        <w:t xml:space="preserve">llow consistent supply and competitive pricing of </w:t>
      </w:r>
      <w:r>
        <w:rPr>
          <w:rFonts w:ascii="Arial" w:hAnsi="Arial" w:cs="Arial"/>
          <w:sz w:val="24"/>
          <w:szCs w:val="24"/>
        </w:rPr>
        <w:t>vinyl ester resin</w:t>
      </w:r>
      <w:r w:rsidRPr="00732EC7">
        <w:rPr>
          <w:rFonts w:ascii="Arial" w:hAnsi="Arial" w:cs="Arial"/>
          <w:sz w:val="24"/>
          <w:szCs w:val="24"/>
        </w:rPr>
        <w:t>.</w:t>
      </w:r>
    </w:p>
    <w:p w14:paraId="2EC7B664" w14:textId="77777777" w:rsidR="006B261A" w:rsidRDefault="006B261A" w:rsidP="006B261A">
      <w:pPr>
        <w:pStyle w:val="BodyText"/>
        <w:rPr>
          <w:rFonts w:ascii="Verdana" w:hAnsi="Verdana"/>
          <w:b/>
          <w:color w:val="000000" w:themeColor="text1"/>
        </w:rPr>
      </w:pPr>
    </w:p>
    <w:p w14:paraId="05B18BAC" w14:textId="2F6810B0" w:rsidR="00477C5A" w:rsidRPr="007B77F3" w:rsidRDefault="00477C5A" w:rsidP="00477C5A">
      <w:pPr>
        <w:spacing w:line="360" w:lineRule="auto"/>
        <w:jc w:val="both"/>
        <w:rPr>
          <w:rFonts w:ascii="Arial" w:eastAsia="Verdana" w:hAnsi="Arial" w:cs="Arial"/>
          <w:b/>
          <w:bCs/>
          <w:color w:val="000000"/>
          <w:kern w:val="24"/>
          <w:sz w:val="24"/>
          <w:szCs w:val="24"/>
        </w:rPr>
      </w:pPr>
      <w:r w:rsidRPr="007B77F3">
        <w:rPr>
          <w:rFonts w:ascii="Arial" w:eastAsia="Verdana" w:hAnsi="Arial" w:cs="Arial"/>
          <w:b/>
          <w:bCs/>
          <w:color w:val="000000"/>
          <w:kern w:val="24"/>
          <w:sz w:val="24"/>
          <w:szCs w:val="24"/>
        </w:rPr>
        <w:t>1.4</w:t>
      </w:r>
      <w:r w:rsidRPr="007B77F3">
        <w:rPr>
          <w:rFonts w:ascii="Arial" w:eastAsia="Verdana" w:hAnsi="Arial" w:cs="Arial"/>
          <w:b/>
          <w:bCs/>
          <w:color w:val="000000"/>
          <w:kern w:val="24"/>
          <w:sz w:val="24"/>
          <w:szCs w:val="24"/>
        </w:rPr>
        <w:tab/>
        <w:t>Key Highlights of the projects</w:t>
      </w:r>
    </w:p>
    <w:p w14:paraId="7477944E" w14:textId="38A7EC84" w:rsidR="00477C5A" w:rsidRPr="00AA2E1A" w:rsidRDefault="00477C5A" w:rsidP="00477C5A">
      <w:pPr>
        <w:spacing w:line="360" w:lineRule="auto"/>
        <w:jc w:val="both"/>
        <w:rPr>
          <w:rFonts w:ascii="Arial" w:hAnsi="Arial" w:cs="Arial"/>
          <w:sz w:val="24"/>
          <w:szCs w:val="24"/>
        </w:rPr>
      </w:pPr>
      <w:r w:rsidRPr="00F61C25">
        <w:rPr>
          <w:rFonts w:ascii="Arial" w:hAnsi="Arial" w:cs="Arial"/>
          <w:sz w:val="24"/>
          <w:szCs w:val="24"/>
        </w:rPr>
        <w:t>Reliance Industries Limited</w:t>
      </w:r>
      <w:r>
        <w:rPr>
          <w:rFonts w:ascii="Arial" w:hAnsi="Arial" w:cs="Arial"/>
          <w:sz w:val="24"/>
          <w:szCs w:val="24"/>
        </w:rPr>
        <w:t xml:space="preserve"> (RIL)</w:t>
      </w:r>
      <w:r w:rsidRPr="00F61C25">
        <w:rPr>
          <w:rFonts w:ascii="Arial" w:hAnsi="Arial" w:cs="Arial"/>
          <w:sz w:val="24"/>
          <w:szCs w:val="24"/>
        </w:rPr>
        <w:t xml:space="preserve"> proposes to enter Vinyl Ester </w:t>
      </w:r>
      <w:r>
        <w:rPr>
          <w:rFonts w:ascii="Arial" w:hAnsi="Arial" w:cs="Arial"/>
          <w:sz w:val="24"/>
          <w:szCs w:val="24"/>
        </w:rPr>
        <w:t>R</w:t>
      </w:r>
      <w:r w:rsidRPr="00F61C25">
        <w:rPr>
          <w:rFonts w:ascii="Arial" w:hAnsi="Arial" w:cs="Arial"/>
          <w:sz w:val="24"/>
          <w:szCs w:val="24"/>
        </w:rPr>
        <w:t>esin business.</w:t>
      </w:r>
      <w:r>
        <w:rPr>
          <w:rFonts w:ascii="Arial" w:hAnsi="Arial" w:cs="Arial"/>
          <w:sz w:val="24"/>
          <w:szCs w:val="24"/>
        </w:rPr>
        <w:t xml:space="preserve"> </w:t>
      </w:r>
      <w:r w:rsidRPr="00F61C25">
        <w:rPr>
          <w:rFonts w:ascii="Arial" w:hAnsi="Arial" w:cs="Arial"/>
          <w:sz w:val="24"/>
          <w:szCs w:val="24"/>
        </w:rPr>
        <w:t xml:space="preserve">With the increasing demand </w:t>
      </w:r>
      <w:r>
        <w:rPr>
          <w:rFonts w:ascii="Arial" w:hAnsi="Arial" w:cs="Arial"/>
          <w:sz w:val="24"/>
          <w:szCs w:val="24"/>
        </w:rPr>
        <w:t>within</w:t>
      </w:r>
      <w:r w:rsidRPr="00F61C25">
        <w:rPr>
          <w:rFonts w:ascii="Arial" w:hAnsi="Arial" w:cs="Arial"/>
          <w:sz w:val="24"/>
          <w:szCs w:val="24"/>
        </w:rPr>
        <w:t xml:space="preserve"> India and across the globe, there is </w:t>
      </w:r>
      <w:r>
        <w:rPr>
          <w:rFonts w:ascii="Arial" w:hAnsi="Arial" w:cs="Arial"/>
          <w:sz w:val="24"/>
          <w:szCs w:val="24"/>
        </w:rPr>
        <w:t>a great opportunity to enter in this</w:t>
      </w:r>
      <w:r w:rsidRPr="00F61C25">
        <w:rPr>
          <w:rFonts w:ascii="Arial" w:hAnsi="Arial" w:cs="Arial"/>
          <w:sz w:val="24"/>
          <w:szCs w:val="24"/>
        </w:rPr>
        <w:t xml:space="preserve"> manufacturing </w:t>
      </w:r>
      <w:r>
        <w:rPr>
          <w:rFonts w:ascii="Arial" w:hAnsi="Arial" w:cs="Arial"/>
          <w:sz w:val="24"/>
          <w:szCs w:val="24"/>
        </w:rPr>
        <w:t>business</w:t>
      </w:r>
      <w:r w:rsidRPr="00F61C25">
        <w:rPr>
          <w:rFonts w:ascii="Arial" w:hAnsi="Arial" w:cs="Arial"/>
          <w:sz w:val="24"/>
          <w:szCs w:val="24"/>
        </w:rPr>
        <w:t>.</w:t>
      </w:r>
      <w:r>
        <w:rPr>
          <w:rFonts w:ascii="Arial" w:hAnsi="Arial" w:cs="Arial"/>
          <w:sz w:val="24"/>
          <w:szCs w:val="24"/>
        </w:rPr>
        <w:t xml:space="preserve"> </w:t>
      </w:r>
      <w:r w:rsidR="00A03ADD" w:rsidRPr="00A03ADD">
        <w:rPr>
          <w:rFonts w:ascii="Arial" w:hAnsi="Arial" w:cs="Arial"/>
          <w:sz w:val="24"/>
          <w:szCs w:val="24"/>
        </w:rPr>
        <w:t>The company’s total production capacity of PE, PP and PVC is 2.3, 2.9 and 0.7 million MT per annum, respectively as of 2019.</w:t>
      </w:r>
      <w:r w:rsidRPr="00AA2E1A">
        <w:rPr>
          <w:rFonts w:ascii="Arial" w:hAnsi="Arial" w:cs="Arial"/>
          <w:sz w:val="24"/>
          <w:szCs w:val="24"/>
        </w:rPr>
        <w:t xml:space="preserve">Success for the </w:t>
      </w:r>
      <w:r>
        <w:rPr>
          <w:rFonts w:ascii="Arial" w:hAnsi="Arial" w:cs="Arial"/>
          <w:sz w:val="24"/>
          <w:szCs w:val="24"/>
        </w:rPr>
        <w:t xml:space="preserve">greenfield </w:t>
      </w:r>
      <w:r w:rsidRPr="00AA2E1A">
        <w:rPr>
          <w:rFonts w:ascii="Arial" w:hAnsi="Arial" w:cs="Arial"/>
          <w:sz w:val="24"/>
          <w:szCs w:val="24"/>
        </w:rPr>
        <w:t xml:space="preserve">project </w:t>
      </w:r>
      <w:r>
        <w:rPr>
          <w:rFonts w:ascii="Arial" w:hAnsi="Arial" w:cs="Arial"/>
          <w:sz w:val="24"/>
          <w:szCs w:val="24"/>
        </w:rPr>
        <w:t>is mainly due to</w:t>
      </w:r>
      <w:r w:rsidRPr="00AA2E1A">
        <w:rPr>
          <w:rFonts w:ascii="Arial" w:hAnsi="Arial" w:cs="Arial"/>
          <w:sz w:val="24"/>
          <w:szCs w:val="24"/>
        </w:rPr>
        <w:t>:</w:t>
      </w:r>
    </w:p>
    <w:p w14:paraId="2A815D03" w14:textId="77777777" w:rsidR="00477C5A" w:rsidRPr="00AA2E1A" w:rsidRDefault="00477C5A" w:rsidP="00F14E20">
      <w:pPr>
        <w:pStyle w:val="ListParagraph"/>
        <w:widowControl/>
        <w:numPr>
          <w:ilvl w:val="0"/>
          <w:numId w:val="18"/>
        </w:numPr>
        <w:autoSpaceDE/>
        <w:autoSpaceDN/>
        <w:spacing w:after="160" w:line="360" w:lineRule="auto"/>
        <w:contextualSpacing/>
        <w:jc w:val="both"/>
        <w:rPr>
          <w:sz w:val="24"/>
          <w:szCs w:val="24"/>
        </w:rPr>
      </w:pPr>
      <w:r w:rsidRPr="00AA2E1A">
        <w:rPr>
          <w:sz w:val="24"/>
          <w:szCs w:val="24"/>
        </w:rPr>
        <w:t xml:space="preserve"> Cost Competitiveness</w:t>
      </w:r>
      <w:r>
        <w:rPr>
          <w:sz w:val="24"/>
          <w:szCs w:val="24"/>
        </w:rPr>
        <w:t xml:space="preserve"> against all major companies operating in the market</w:t>
      </w:r>
    </w:p>
    <w:p w14:paraId="3FDA0C7D" w14:textId="1050E108" w:rsidR="00477C5A" w:rsidRPr="00AA2E1A" w:rsidRDefault="00477C5A" w:rsidP="00F14E20">
      <w:pPr>
        <w:pStyle w:val="ListParagraph"/>
        <w:widowControl/>
        <w:numPr>
          <w:ilvl w:val="0"/>
          <w:numId w:val="18"/>
        </w:numPr>
        <w:autoSpaceDE/>
        <w:autoSpaceDN/>
        <w:spacing w:after="160" w:line="360" w:lineRule="auto"/>
        <w:contextualSpacing/>
        <w:jc w:val="both"/>
        <w:rPr>
          <w:sz w:val="24"/>
          <w:szCs w:val="24"/>
        </w:rPr>
      </w:pPr>
      <w:r w:rsidRPr="00AA2E1A">
        <w:rPr>
          <w:sz w:val="24"/>
          <w:szCs w:val="24"/>
        </w:rPr>
        <w:t xml:space="preserve"> </w:t>
      </w:r>
      <w:r>
        <w:rPr>
          <w:sz w:val="24"/>
          <w:szCs w:val="24"/>
        </w:rPr>
        <w:t xml:space="preserve">Early Adaptation of 5G Technology </w:t>
      </w:r>
      <w:r w:rsidR="00CF60F6">
        <w:rPr>
          <w:sz w:val="24"/>
          <w:szCs w:val="24"/>
        </w:rPr>
        <w:t>by telecom sector</w:t>
      </w:r>
    </w:p>
    <w:p w14:paraId="2B1DED6E" w14:textId="77777777" w:rsidR="00477C5A" w:rsidRPr="00383BFD" w:rsidRDefault="00477C5A" w:rsidP="00F14E20">
      <w:pPr>
        <w:pStyle w:val="ListParagraph"/>
        <w:widowControl/>
        <w:numPr>
          <w:ilvl w:val="0"/>
          <w:numId w:val="18"/>
        </w:numPr>
        <w:autoSpaceDE/>
        <w:autoSpaceDN/>
        <w:spacing w:after="160" w:line="360" w:lineRule="auto"/>
        <w:contextualSpacing/>
        <w:jc w:val="both"/>
        <w:rPr>
          <w:sz w:val="24"/>
          <w:szCs w:val="24"/>
        </w:rPr>
      </w:pPr>
      <w:r w:rsidRPr="00AA2E1A">
        <w:rPr>
          <w:sz w:val="24"/>
          <w:szCs w:val="24"/>
        </w:rPr>
        <w:t xml:space="preserve"> India being the Top 10 preference for FDI Inflows in the country.</w:t>
      </w:r>
    </w:p>
    <w:p w14:paraId="362A5C85" w14:textId="77777777" w:rsidR="00477C5A" w:rsidRPr="00AA2E1A" w:rsidRDefault="00477C5A" w:rsidP="00F14E20">
      <w:pPr>
        <w:pStyle w:val="ListParagraph"/>
        <w:widowControl/>
        <w:numPr>
          <w:ilvl w:val="0"/>
          <w:numId w:val="18"/>
        </w:numPr>
        <w:autoSpaceDE/>
        <w:autoSpaceDN/>
        <w:spacing w:after="160" w:line="360" w:lineRule="auto"/>
        <w:contextualSpacing/>
        <w:jc w:val="both"/>
        <w:rPr>
          <w:sz w:val="24"/>
          <w:szCs w:val="24"/>
        </w:rPr>
      </w:pPr>
      <w:r w:rsidRPr="00AA2E1A">
        <w:rPr>
          <w:sz w:val="24"/>
          <w:szCs w:val="24"/>
        </w:rPr>
        <w:t xml:space="preserve"> India being the 4th largest producer of Chemicals</w:t>
      </w:r>
      <w:r>
        <w:rPr>
          <w:sz w:val="24"/>
          <w:szCs w:val="24"/>
        </w:rPr>
        <w:t xml:space="preserve"> </w:t>
      </w:r>
      <w:r w:rsidRPr="00AA2E1A">
        <w:rPr>
          <w:sz w:val="24"/>
          <w:szCs w:val="24"/>
        </w:rPr>
        <w:t>in Asia Pacific region.</w:t>
      </w:r>
    </w:p>
    <w:p w14:paraId="122C1FB4" w14:textId="7E5B5DA2" w:rsidR="00477C5A" w:rsidRPr="004102C9" w:rsidRDefault="00477C5A" w:rsidP="00F14E20">
      <w:pPr>
        <w:pStyle w:val="ListParagraph"/>
        <w:widowControl/>
        <w:numPr>
          <w:ilvl w:val="0"/>
          <w:numId w:val="18"/>
        </w:numPr>
        <w:autoSpaceDE/>
        <w:autoSpaceDN/>
        <w:spacing w:after="160" w:line="360" w:lineRule="auto"/>
        <w:contextualSpacing/>
        <w:jc w:val="both"/>
        <w:rPr>
          <w:sz w:val="24"/>
          <w:szCs w:val="24"/>
        </w:rPr>
      </w:pPr>
      <w:r w:rsidRPr="00AA2E1A">
        <w:rPr>
          <w:sz w:val="24"/>
          <w:szCs w:val="24"/>
        </w:rPr>
        <w:t xml:space="preserve">“AatmaNirbhar Bharat” and “Make in India” policies are </w:t>
      </w:r>
      <w:r w:rsidR="00A03ADD" w:rsidRPr="00A03ADD">
        <w:rPr>
          <w:sz w:val="24"/>
          <w:szCs w:val="24"/>
        </w:rPr>
        <w:t xml:space="preserve">further incentivizing </w:t>
      </w:r>
      <w:r w:rsidR="0008641D" w:rsidRPr="00A03ADD">
        <w:rPr>
          <w:sz w:val="24"/>
          <w:szCs w:val="24"/>
        </w:rPr>
        <w:t xml:space="preserve">domestic </w:t>
      </w:r>
      <w:r w:rsidR="0008641D" w:rsidRPr="00AA2E1A">
        <w:rPr>
          <w:sz w:val="24"/>
          <w:szCs w:val="24"/>
        </w:rPr>
        <w:t>manufacturer</w:t>
      </w:r>
      <w:r w:rsidRPr="00AA2E1A">
        <w:rPr>
          <w:sz w:val="24"/>
          <w:szCs w:val="24"/>
        </w:rPr>
        <w:t xml:space="preserve"> to come up with green field capacity.</w:t>
      </w:r>
    </w:p>
    <w:p w14:paraId="41C8F782" w14:textId="1727C8F4" w:rsidR="00477C5A" w:rsidRDefault="00A03ADD" w:rsidP="00477C5A">
      <w:pPr>
        <w:spacing w:line="360" w:lineRule="auto"/>
        <w:jc w:val="both"/>
        <w:rPr>
          <w:rFonts w:ascii="Arial" w:hAnsi="Arial" w:cs="Arial"/>
          <w:sz w:val="24"/>
          <w:szCs w:val="24"/>
        </w:rPr>
      </w:pPr>
      <w:r w:rsidRPr="00A03ADD">
        <w:rPr>
          <w:rFonts w:ascii="Arial" w:hAnsi="Arial" w:cs="Arial"/>
          <w:sz w:val="24"/>
          <w:szCs w:val="24"/>
        </w:rPr>
        <w:t>Demand for vinyl ester resin has been proposed to have double digit growth in India due to the robust growth in end user industries. India’s Fiberglass Reinforced Plastics (FRP) coating and lining Industry has been witnessing high growth numbers due to increasing inclination towards corrosion resistant products and other technological advancements.  Vinyl ester resin is also finding its wide applications majorly in materials for pipe</w:t>
      </w:r>
      <w:r>
        <w:rPr>
          <w:rFonts w:ascii="Arial" w:hAnsi="Arial" w:cs="Arial"/>
          <w:sz w:val="24"/>
          <w:szCs w:val="24"/>
        </w:rPr>
        <w:t xml:space="preserve"> </w:t>
      </w:r>
      <w:r w:rsidR="00477C5A" w:rsidRPr="00F10B84">
        <w:rPr>
          <w:rFonts w:ascii="Arial" w:hAnsi="Arial" w:cs="Arial"/>
          <w:sz w:val="24"/>
          <w:szCs w:val="24"/>
        </w:rPr>
        <w:t xml:space="preserve">linings, steel and concrete linings, secondary containment, and to fabricate FRP (Fiberglass Reinforced Plastics) storage tanks. Vinyl ester resin prevents the hydrolysis induced osmotic blistering by the formation of skin </w:t>
      </w:r>
      <w:r w:rsidR="00477C5A" w:rsidRPr="00F10B84">
        <w:rPr>
          <w:rFonts w:ascii="Arial" w:hAnsi="Arial" w:cs="Arial"/>
          <w:sz w:val="24"/>
          <w:szCs w:val="24"/>
        </w:rPr>
        <w:lastRenderedPageBreak/>
        <w:t>between the gel coat and the glass/polyester laminate or over the gel coat. It can be used for the entire lamination of boats which provides greater flexibility and toughness than polyester.</w:t>
      </w:r>
    </w:p>
    <w:p w14:paraId="07F5AFD1" w14:textId="291BE909" w:rsidR="00477C5A" w:rsidRDefault="00477C5A" w:rsidP="006B261A">
      <w:pPr>
        <w:pStyle w:val="BodyText"/>
        <w:rPr>
          <w:rFonts w:ascii="Verdana" w:hAnsi="Verdana"/>
          <w:b/>
          <w:color w:val="000000" w:themeColor="text1"/>
        </w:rPr>
        <w:sectPr w:rsidR="00477C5A" w:rsidSect="00600A5E">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16626615" w14:textId="77777777" w:rsidR="006B261A" w:rsidRDefault="006B261A" w:rsidP="006B261A">
      <w:pPr>
        <w:pStyle w:val="BodyText"/>
        <w:rPr>
          <w:rFonts w:ascii="Verdana" w:hAnsi="Verdana"/>
          <w:b/>
          <w:color w:val="000000" w:themeColor="text1"/>
        </w:rPr>
      </w:pPr>
      <w:bookmarkStart w:id="4" w:name="_Ref83655239"/>
    </w:p>
    <w:p w14:paraId="47CC01E8" w14:textId="77777777" w:rsidR="006B261A" w:rsidRDefault="006B261A" w:rsidP="006B261A">
      <w:pPr>
        <w:pStyle w:val="BodyText"/>
        <w:rPr>
          <w:rFonts w:ascii="Verdana" w:hAnsi="Verdana"/>
          <w:b/>
          <w:color w:val="000000" w:themeColor="text1"/>
        </w:rPr>
      </w:pPr>
    </w:p>
    <w:bookmarkEnd w:id="3"/>
    <w:bookmarkEnd w:id="4"/>
    <w:p w14:paraId="79312A4E" w14:textId="0B2FB0E7" w:rsidR="00CF60F6" w:rsidRDefault="00CF60F6" w:rsidP="00CF60F6">
      <w:pPr>
        <w:spacing w:line="360" w:lineRule="auto"/>
        <w:rPr>
          <w:rFonts w:ascii="Arial" w:eastAsia="Verdana" w:hAnsi="Arial" w:cs="Arial"/>
          <w:b/>
          <w:bCs/>
          <w:color w:val="000000"/>
          <w:kern w:val="24"/>
          <w:sz w:val="24"/>
          <w:szCs w:val="24"/>
        </w:rPr>
      </w:pPr>
      <w:r w:rsidRPr="00CF60F6">
        <w:rPr>
          <w:rFonts w:ascii="Arial" w:eastAsia="Verdana" w:hAnsi="Arial" w:cs="Arial"/>
          <w:b/>
          <w:bCs/>
          <w:color w:val="000000"/>
          <w:kern w:val="24"/>
          <w:sz w:val="24"/>
          <w:szCs w:val="24"/>
        </w:rPr>
        <w:t>Growth Drivers for India Vinyl Ester Market</w:t>
      </w:r>
    </w:p>
    <w:tbl>
      <w:tblPr>
        <w:tblW w:w="10300" w:type="dxa"/>
        <w:tblLook w:val="0420" w:firstRow="1" w:lastRow="0" w:firstColumn="0" w:lastColumn="0" w:noHBand="0" w:noVBand="1"/>
      </w:tblPr>
      <w:tblGrid>
        <w:gridCol w:w="2575"/>
        <w:gridCol w:w="2575"/>
        <w:gridCol w:w="2575"/>
        <w:gridCol w:w="2575"/>
      </w:tblGrid>
      <w:tr w:rsidR="00CF60F6" w:rsidRPr="000E7563" w14:paraId="4C074105" w14:textId="77777777" w:rsidTr="00CF60F6">
        <w:trPr>
          <w:trHeight w:val="847"/>
        </w:trPr>
        <w:tc>
          <w:tcPr>
            <w:tcW w:w="2575" w:type="dxa"/>
            <w:tcBorders>
              <w:top w:val="single" w:sz="8" w:space="0" w:color="FFC000"/>
              <w:left w:val="single" w:sz="8" w:space="0" w:color="FFC000"/>
              <w:bottom w:val="single" w:sz="12" w:space="0" w:color="FFC000"/>
              <w:right w:val="single" w:sz="8" w:space="0" w:color="FFC000"/>
            </w:tcBorders>
            <w:shd w:val="clear" w:color="auto" w:fill="auto"/>
            <w:vAlign w:val="center"/>
            <w:hideMark/>
          </w:tcPr>
          <w:p w14:paraId="58823C2F" w14:textId="77777777" w:rsidR="00CF60F6" w:rsidRPr="000E7563" w:rsidRDefault="00CF60F6" w:rsidP="00BF252C">
            <w:pPr>
              <w:spacing w:after="0" w:line="240" w:lineRule="auto"/>
              <w:jc w:val="center"/>
              <w:rPr>
                <w:rFonts w:ascii="Verdana" w:eastAsia="Times New Roman" w:hAnsi="Verdana" w:cs="Times New Roman"/>
                <w:b/>
                <w:bCs/>
                <w:color w:val="000000"/>
                <w:sz w:val="20"/>
                <w:szCs w:val="20"/>
                <w:lang w:val="en-US"/>
              </w:rPr>
            </w:pPr>
            <w:r w:rsidRPr="000E7563">
              <w:rPr>
                <w:rFonts w:ascii="Verdana" w:eastAsia="Times New Roman" w:hAnsi="Verdana" w:cs="Times New Roman"/>
                <w:b/>
                <w:bCs/>
                <w:color w:val="000000"/>
                <w:sz w:val="20"/>
                <w:szCs w:val="20"/>
                <w:lang w:val="en-US"/>
              </w:rPr>
              <w:t xml:space="preserve">Name of the Product </w:t>
            </w:r>
          </w:p>
        </w:tc>
        <w:tc>
          <w:tcPr>
            <w:tcW w:w="2575" w:type="dxa"/>
            <w:tcBorders>
              <w:top w:val="single" w:sz="8" w:space="0" w:color="FFC000"/>
              <w:left w:val="nil"/>
              <w:bottom w:val="single" w:sz="12" w:space="0" w:color="FFC000"/>
              <w:right w:val="single" w:sz="8" w:space="0" w:color="FFC000"/>
            </w:tcBorders>
            <w:shd w:val="clear" w:color="auto" w:fill="auto"/>
            <w:vAlign w:val="center"/>
            <w:hideMark/>
          </w:tcPr>
          <w:p w14:paraId="174BBD0E" w14:textId="77777777" w:rsidR="00CF60F6" w:rsidRPr="000E7563" w:rsidRDefault="00CF60F6" w:rsidP="00BF252C">
            <w:pPr>
              <w:spacing w:after="0" w:line="240" w:lineRule="auto"/>
              <w:jc w:val="center"/>
              <w:rPr>
                <w:rFonts w:ascii="Verdana" w:eastAsia="Times New Roman" w:hAnsi="Verdana" w:cs="Times New Roman"/>
                <w:b/>
                <w:bCs/>
                <w:color w:val="000000"/>
                <w:sz w:val="20"/>
                <w:szCs w:val="20"/>
                <w:lang w:val="en-US"/>
              </w:rPr>
            </w:pPr>
            <w:r w:rsidRPr="000E7563">
              <w:rPr>
                <w:rFonts w:ascii="Verdana" w:eastAsia="Times New Roman" w:hAnsi="Verdana" w:cs="Times New Roman"/>
                <w:b/>
                <w:bCs/>
                <w:color w:val="000000"/>
                <w:sz w:val="20"/>
                <w:szCs w:val="20"/>
                <w:lang w:val="en-US"/>
              </w:rPr>
              <w:t>Domestic Demand Market</w:t>
            </w:r>
          </w:p>
        </w:tc>
        <w:tc>
          <w:tcPr>
            <w:tcW w:w="2575" w:type="dxa"/>
            <w:tcBorders>
              <w:top w:val="single" w:sz="8" w:space="0" w:color="FFC000"/>
              <w:left w:val="nil"/>
              <w:bottom w:val="single" w:sz="12" w:space="0" w:color="FFC000"/>
              <w:right w:val="single" w:sz="8" w:space="0" w:color="FFC000"/>
            </w:tcBorders>
            <w:shd w:val="clear" w:color="auto" w:fill="auto"/>
            <w:vAlign w:val="center"/>
            <w:hideMark/>
          </w:tcPr>
          <w:p w14:paraId="4FA07DBA" w14:textId="77777777" w:rsidR="00CF60F6" w:rsidRPr="000E7563" w:rsidRDefault="00CF60F6" w:rsidP="00BF252C">
            <w:pPr>
              <w:spacing w:after="0" w:line="240" w:lineRule="auto"/>
              <w:jc w:val="center"/>
              <w:rPr>
                <w:rFonts w:ascii="Verdana" w:eastAsia="Times New Roman" w:hAnsi="Verdana" w:cs="Times New Roman"/>
                <w:b/>
                <w:bCs/>
                <w:color w:val="000000"/>
                <w:sz w:val="20"/>
                <w:szCs w:val="20"/>
                <w:lang w:val="en-US"/>
              </w:rPr>
            </w:pPr>
            <w:r w:rsidRPr="000E7563">
              <w:rPr>
                <w:rFonts w:ascii="Verdana" w:eastAsia="Times New Roman" w:hAnsi="Verdana" w:cs="Times New Roman"/>
                <w:b/>
                <w:bCs/>
                <w:color w:val="000000"/>
                <w:sz w:val="20"/>
                <w:szCs w:val="20"/>
                <w:lang w:val="en-US"/>
              </w:rPr>
              <w:t>Export Potential</w:t>
            </w:r>
          </w:p>
        </w:tc>
        <w:tc>
          <w:tcPr>
            <w:tcW w:w="2575" w:type="dxa"/>
            <w:tcBorders>
              <w:top w:val="single" w:sz="8" w:space="0" w:color="FFC000"/>
              <w:left w:val="nil"/>
              <w:bottom w:val="single" w:sz="12" w:space="0" w:color="FFC000"/>
              <w:right w:val="single" w:sz="8" w:space="0" w:color="FFC000"/>
            </w:tcBorders>
            <w:shd w:val="clear" w:color="auto" w:fill="auto"/>
            <w:vAlign w:val="center"/>
            <w:hideMark/>
          </w:tcPr>
          <w:p w14:paraId="5B0438E3" w14:textId="77777777" w:rsidR="00CF60F6" w:rsidRPr="000E7563" w:rsidRDefault="00CF60F6" w:rsidP="00BF252C">
            <w:pPr>
              <w:spacing w:after="0" w:line="240" w:lineRule="auto"/>
              <w:jc w:val="center"/>
              <w:rPr>
                <w:rFonts w:ascii="Verdana" w:eastAsia="Times New Roman" w:hAnsi="Verdana" w:cs="Times New Roman"/>
                <w:b/>
                <w:bCs/>
                <w:color w:val="000000"/>
                <w:sz w:val="20"/>
                <w:szCs w:val="20"/>
                <w:lang w:val="en-US"/>
              </w:rPr>
            </w:pPr>
            <w:r w:rsidRPr="000E7563">
              <w:rPr>
                <w:rFonts w:ascii="Verdana" w:eastAsia="Times New Roman" w:hAnsi="Verdana" w:cs="Times New Roman"/>
                <w:b/>
                <w:bCs/>
                <w:color w:val="000000"/>
                <w:sz w:val="20"/>
                <w:szCs w:val="20"/>
                <w:lang w:val="en-US"/>
              </w:rPr>
              <w:t>Import Substitution</w:t>
            </w:r>
          </w:p>
        </w:tc>
      </w:tr>
      <w:tr w:rsidR="00CF60F6" w:rsidRPr="000E7563" w14:paraId="3410C2B5" w14:textId="77777777" w:rsidTr="00CF60F6">
        <w:trPr>
          <w:trHeight w:val="896"/>
        </w:trPr>
        <w:tc>
          <w:tcPr>
            <w:tcW w:w="2575" w:type="dxa"/>
            <w:tcBorders>
              <w:top w:val="nil"/>
              <w:left w:val="single" w:sz="8" w:space="0" w:color="FFC000"/>
              <w:bottom w:val="single" w:sz="8" w:space="0" w:color="FFC000"/>
              <w:right w:val="single" w:sz="8" w:space="0" w:color="FFC000"/>
            </w:tcBorders>
            <w:shd w:val="clear" w:color="000000" w:fill="FFF4E7"/>
            <w:vAlign w:val="center"/>
            <w:hideMark/>
          </w:tcPr>
          <w:p w14:paraId="4D562D84" w14:textId="77777777" w:rsidR="00CF60F6" w:rsidRPr="000E7563" w:rsidRDefault="00CF60F6" w:rsidP="00BF252C">
            <w:pPr>
              <w:spacing w:after="0" w:line="240" w:lineRule="auto"/>
              <w:jc w:val="center"/>
              <w:rPr>
                <w:rFonts w:ascii="Verdana" w:eastAsia="Times New Roman" w:hAnsi="Verdana" w:cs="Times New Roman"/>
                <w:color w:val="000000"/>
                <w:sz w:val="20"/>
                <w:szCs w:val="20"/>
                <w:lang w:val="en-US"/>
              </w:rPr>
            </w:pPr>
            <w:r w:rsidRPr="000E7563">
              <w:rPr>
                <w:rFonts w:ascii="Verdana" w:eastAsia="Times New Roman" w:hAnsi="Verdana" w:cs="Times New Roman"/>
                <w:color w:val="000000"/>
                <w:sz w:val="20"/>
                <w:szCs w:val="20"/>
                <w:lang w:val="en-US"/>
              </w:rPr>
              <w:t>FRP (Pipes and Tanks)</w:t>
            </w:r>
          </w:p>
        </w:tc>
        <w:tc>
          <w:tcPr>
            <w:tcW w:w="2575" w:type="dxa"/>
            <w:tcBorders>
              <w:top w:val="nil"/>
              <w:left w:val="nil"/>
              <w:bottom w:val="single" w:sz="8" w:space="0" w:color="FFC000"/>
              <w:right w:val="single" w:sz="8" w:space="0" w:color="FFC000"/>
            </w:tcBorders>
            <w:shd w:val="clear" w:color="000000" w:fill="FFF4E7"/>
            <w:vAlign w:val="center"/>
            <w:hideMark/>
          </w:tcPr>
          <w:p w14:paraId="7E1CEC7A" w14:textId="77777777" w:rsidR="00CF60F6" w:rsidRPr="000E7563" w:rsidRDefault="00CF60F6" w:rsidP="00BF252C">
            <w:pPr>
              <w:spacing w:after="0" w:line="240" w:lineRule="auto"/>
              <w:jc w:val="center"/>
              <w:rPr>
                <w:rFonts w:ascii="Arial" w:eastAsia="Times New Roman" w:hAnsi="Arial" w:cs="Arial"/>
                <w:sz w:val="36"/>
                <w:szCs w:val="36"/>
                <w:lang w:val="en-US"/>
              </w:rPr>
            </w:pPr>
            <w:r w:rsidRPr="000E7563">
              <w:rPr>
                <w:rFonts w:ascii="Arial" w:eastAsia="Times New Roman" w:hAnsi="Arial" w:cs="Arial"/>
                <w:sz w:val="36"/>
                <w:szCs w:val="36"/>
                <w:lang w:val="en-US"/>
              </w:rPr>
              <w:t> </w:t>
            </w:r>
          </w:p>
        </w:tc>
        <w:tc>
          <w:tcPr>
            <w:tcW w:w="2575" w:type="dxa"/>
            <w:tcBorders>
              <w:top w:val="nil"/>
              <w:left w:val="nil"/>
              <w:bottom w:val="single" w:sz="8" w:space="0" w:color="FFC000"/>
              <w:right w:val="single" w:sz="8" w:space="0" w:color="FFC000"/>
            </w:tcBorders>
            <w:shd w:val="clear" w:color="000000" w:fill="FFF4E7"/>
            <w:vAlign w:val="center"/>
            <w:hideMark/>
          </w:tcPr>
          <w:p w14:paraId="36A9081F" w14:textId="77777777" w:rsidR="00CF60F6" w:rsidRPr="000E7563" w:rsidRDefault="00CF60F6" w:rsidP="00BF252C">
            <w:pPr>
              <w:spacing w:after="0" w:line="240" w:lineRule="auto"/>
              <w:jc w:val="center"/>
              <w:rPr>
                <w:rFonts w:ascii="Arial" w:eastAsia="Times New Roman" w:hAnsi="Arial" w:cs="Arial"/>
                <w:sz w:val="36"/>
                <w:szCs w:val="36"/>
                <w:lang w:val="en-US"/>
              </w:rPr>
            </w:pPr>
            <w:r>
              <w:rPr>
                <w:noProof/>
              </w:rPr>
              <mc:AlternateContent>
                <mc:Choice Requires="wpg">
                  <w:drawing>
                    <wp:anchor distT="0" distB="0" distL="114300" distR="114300" simplePos="0" relativeHeight="252567552" behindDoc="0" locked="0" layoutInCell="1" allowOverlap="1" wp14:anchorId="15DA105B" wp14:editId="69B23EBC">
                      <wp:simplePos x="0" y="0"/>
                      <wp:positionH relativeFrom="column">
                        <wp:posOffset>-1132205</wp:posOffset>
                      </wp:positionH>
                      <wp:positionV relativeFrom="paragraph">
                        <wp:posOffset>88265</wp:posOffset>
                      </wp:positionV>
                      <wp:extent cx="3710305" cy="3284855"/>
                      <wp:effectExtent l="0" t="0" r="4445" b="0"/>
                      <wp:wrapNone/>
                      <wp:docPr id="2213" name="Group 3"/>
                      <wp:cNvGraphicFramePr/>
                      <a:graphic xmlns:a="http://schemas.openxmlformats.org/drawingml/2006/main">
                        <a:graphicData uri="http://schemas.microsoft.com/office/word/2010/wordprocessingGroup">
                          <wpg:wgp>
                            <wpg:cNvGrpSpPr/>
                            <wpg:grpSpPr>
                              <a:xfrm>
                                <a:off x="0" y="0"/>
                                <a:ext cx="3710305" cy="3284855"/>
                                <a:chOff x="0" y="0"/>
                                <a:chExt cx="3709357" cy="2728108"/>
                              </a:xfrm>
                            </wpg:grpSpPr>
                            <pic:pic xmlns:pic="http://schemas.openxmlformats.org/drawingml/2006/picture">
                              <pic:nvPicPr>
                                <pic:cNvPr id="2214" name="Graphic 6" descr="Badge Tick1 with solid fill"/>
                                <pic:cNvPicPr>
                                  <a:picLocks noChangeAspect="1"/>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2" y="0"/>
                                  <a:ext cx="549965" cy="354496"/>
                                </a:xfrm>
                                <a:prstGeom prst="rect">
                                  <a:avLst/>
                                </a:prstGeom>
                              </pic:spPr>
                            </pic:pic>
                            <pic:pic xmlns:pic="http://schemas.openxmlformats.org/drawingml/2006/picture">
                              <pic:nvPicPr>
                                <pic:cNvPr id="2215" name="Graphic 7" descr="Badge Tick1 with solid fill"/>
                                <pic:cNvPicPr>
                                  <a:picLocks noChangeAspect="1"/>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1" y="1840029"/>
                                  <a:ext cx="549965" cy="354496"/>
                                </a:xfrm>
                                <a:prstGeom prst="rect">
                                  <a:avLst/>
                                </a:prstGeom>
                              </pic:spPr>
                            </pic:pic>
                            <pic:pic xmlns:pic="http://schemas.openxmlformats.org/drawingml/2006/picture">
                              <pic:nvPicPr>
                                <pic:cNvPr id="2216" name="Graphic 8" descr="Badge Tick1 with solid fill"/>
                                <pic:cNvPicPr>
                                  <a:picLocks noChangeAspect="1"/>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3142139" y="1875182"/>
                                  <a:ext cx="549965" cy="354496"/>
                                </a:xfrm>
                                <a:prstGeom prst="rect">
                                  <a:avLst/>
                                </a:prstGeom>
                              </pic:spPr>
                            </pic:pic>
                            <pic:pic xmlns:pic="http://schemas.openxmlformats.org/drawingml/2006/picture">
                              <pic:nvPicPr>
                                <pic:cNvPr id="2217" name="Graphic 9" descr="Badge Tick1 with solid fill"/>
                                <pic:cNvPicPr>
                                  <a:picLocks noChangeAspect="1"/>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2" y="901783"/>
                                  <a:ext cx="549965" cy="354496"/>
                                </a:xfrm>
                                <a:prstGeom prst="rect">
                                  <a:avLst/>
                                </a:prstGeom>
                              </pic:spPr>
                            </pic:pic>
                            <pic:pic xmlns:pic="http://schemas.openxmlformats.org/drawingml/2006/picture">
                              <pic:nvPicPr>
                                <pic:cNvPr id="2218" name="Graphic 10" descr="Badge Tick1 with solid fill"/>
                                <pic:cNvPicPr>
                                  <a:picLocks noChangeAspect="1"/>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2" y="1359454"/>
                                  <a:ext cx="549965" cy="354496"/>
                                </a:xfrm>
                                <a:prstGeom prst="rect">
                                  <a:avLst/>
                                </a:prstGeom>
                              </pic:spPr>
                            </pic:pic>
                            <pic:pic xmlns:pic="http://schemas.openxmlformats.org/drawingml/2006/picture">
                              <pic:nvPicPr>
                                <pic:cNvPr id="2219" name="Graphic 13" descr="Badge Tick1 with solid fill"/>
                                <pic:cNvPicPr>
                                  <a:picLocks noChangeAspect="1"/>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3159392" y="2345912"/>
                                  <a:ext cx="549965" cy="354496"/>
                                </a:xfrm>
                                <a:prstGeom prst="rect">
                                  <a:avLst/>
                                </a:prstGeom>
                              </pic:spPr>
                            </pic:pic>
                            <pic:pic xmlns:pic="http://schemas.openxmlformats.org/drawingml/2006/picture">
                              <pic:nvPicPr>
                                <pic:cNvPr id="2220" name="Graphic 14" descr="Badge Tick1 with solid fill"/>
                                <pic:cNvPicPr>
                                  <a:picLocks noChangeAspect="1"/>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1640084" y="17243"/>
                                  <a:ext cx="549965" cy="354496"/>
                                </a:xfrm>
                                <a:prstGeom prst="rect">
                                  <a:avLst/>
                                </a:prstGeom>
                              </pic:spPr>
                            </pic:pic>
                            <pic:pic xmlns:pic="http://schemas.openxmlformats.org/drawingml/2006/picture">
                              <pic:nvPicPr>
                                <pic:cNvPr id="2221" name="Graphic 15" descr="Badge Tick1 with solid fill"/>
                                <pic:cNvPicPr>
                                  <a:picLocks noChangeAspect="1"/>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1642205" y="1388732"/>
                                  <a:ext cx="549965" cy="354496"/>
                                </a:xfrm>
                                <a:prstGeom prst="rect">
                                  <a:avLst/>
                                </a:prstGeom>
                              </pic:spPr>
                            </pic:pic>
                            <pic:pic xmlns:pic="http://schemas.openxmlformats.org/drawingml/2006/picture">
                              <pic:nvPicPr>
                                <pic:cNvPr id="2222" name="Graphic 17" descr="Badge Tick1 with solid fill"/>
                                <pic:cNvPicPr>
                                  <a:picLocks noChangeAspect="1"/>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2373612"/>
                                  <a:ext cx="549965" cy="354496"/>
                                </a:xfrm>
                                <a:prstGeom prst="rect">
                                  <a:avLst/>
                                </a:prstGeom>
                              </pic:spPr>
                            </pic:pic>
                            <pic:pic xmlns:pic="http://schemas.openxmlformats.org/drawingml/2006/picture">
                              <pic:nvPicPr>
                                <pic:cNvPr id="2223" name="Graphic 19" descr="Badge Tick1 with solid fill"/>
                                <pic:cNvPicPr>
                                  <a:picLocks noChangeAspect="1"/>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6628" y="469446"/>
                                  <a:ext cx="549965" cy="354496"/>
                                </a:xfrm>
                                <a:prstGeom prst="rect">
                                  <a:avLst/>
                                </a:prstGeom>
                              </pic:spPr>
                            </pic:pic>
                            <pic:pic xmlns:pic="http://schemas.openxmlformats.org/drawingml/2006/picture">
                              <pic:nvPicPr>
                                <pic:cNvPr id="2224" name="Graphic 20" descr="Badge Tick1 with solid fill"/>
                                <pic:cNvPicPr>
                                  <a:picLocks noChangeAspect="1"/>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1612205" y="447719"/>
                                  <a:ext cx="549965" cy="354496"/>
                                </a:xfrm>
                                <a:prstGeom prst="rect">
                                  <a:avLst/>
                                </a:prstGeom>
                              </pic:spPr>
                            </pic:pic>
                            <pic:pic xmlns:pic="http://schemas.openxmlformats.org/drawingml/2006/picture">
                              <pic:nvPicPr>
                                <pic:cNvPr id="2225" name="Graphic 21" descr="Badge Tick1 with solid fill"/>
                                <pic:cNvPicPr>
                                  <a:picLocks noChangeAspect="1"/>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3148766" y="447399"/>
                                  <a:ext cx="549965" cy="354496"/>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BBD28F9" id="Group 3" o:spid="_x0000_s1026" style="position:absolute;margin-left:-89.15pt;margin-top:6.95pt;width:292.15pt;height:258.65pt;z-index:252567552;mso-width-relative:margin;mso-height-relative:margin" coordsize="37093,272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phic 6" o:spid="_x0000_s1027" type="#_x0000_t75" alt="Badge Tick1 with solid fill" style="position:absolute;width:5499;height:3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">
                        <v:imagedata r:id="rId16" o:title="Badge Tick1 with solid fill"/>
                      </v:shape>
                      <v:shape id="Graphic 7" o:spid="_x0000_s1028" type="#_x0000_t75" alt="Badge Tick1 with solid fill" style="position:absolute;top:18400;width:5499;height:35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">
                        <v:imagedata r:id="rId16" o:title="Badge Tick1 with solid fill"/>
                      </v:shape>
                      <v:shape id="Graphic 8" o:spid="_x0000_s1029" type="#_x0000_t75" alt="Badge Tick1 with solid fill" style="position:absolute;left:31421;top:18751;width:5500;height:35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">
                        <v:imagedata r:id="rId16" o:title="Badge Tick1 with solid fill"/>
                      </v:shape>
                      <v:shape id="Graphic 9" o:spid="_x0000_s1030" type="#_x0000_t75" alt="Badge Tick1 with solid fill" style="position:absolute;top:9017;width:5499;height:35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">
                        <v:imagedata r:id="rId16" o:title="Badge Tick1 with solid fill"/>
                      </v:shape>
                      <v:shape id="Graphic 10" o:spid="_x0000_s1031" type="#_x0000_t75" alt="Badge Tick1 with solid fill" style="position:absolute;top:13594;width:5499;height:35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">
                        <v:imagedata r:id="rId16" o:title="Badge Tick1 with solid fill"/>
                      </v:shape>
                      <v:shape id="Graphic 13" o:spid="_x0000_s1032" type="#_x0000_t75" alt="Badge Tick1 with solid fill" style="position:absolute;left:31593;top:23459;width:5500;height:35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">
                        <v:imagedata r:id="rId16" o:title="Badge Tick1 with solid fill"/>
                      </v:shape>
                      <v:shape id="Graphic 14" o:spid="_x0000_s1033" type="#_x0000_t75" alt="Badge Tick1 with solid fill" style="position:absolute;left:16400;top:172;width:5500;height:35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">
                        <v:imagedata r:id="rId16" o:title="Badge Tick1 with solid fill"/>
                      </v:shape>
                      <v:shape id="Graphic 15" o:spid="_x0000_s1034" type="#_x0000_t75" alt="Badge Tick1 with solid fill" style="position:absolute;left:16422;top:13887;width:5499;height:35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">
                        <v:imagedata r:id="rId16" o:title="Badge Tick1 with solid fill"/>
                      </v:shape>
                      <v:shape id="Graphic 17" o:spid="_x0000_s1035" type="#_x0000_t75" alt="Badge Tick1 with solid fill" style="position:absolute;top:23736;width:5499;height:35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">
                        <v:imagedata r:id="rId16" o:title="Badge Tick1 with solid fill"/>
                      </v:shape>
                      <v:shape id="Graphic 19" o:spid="_x0000_s1036" type="#_x0000_t75" alt="Badge Tick1 with solid fill" style="position:absolute;left:66;top:4694;width:5499;height:35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">
                        <v:imagedata r:id="rId16" o:title="Badge Tick1 with solid fill"/>
                      </v:shape>
                      <v:shape id="Graphic 20" o:spid="_x0000_s1037" type="#_x0000_t75" alt="Badge Tick1 with solid fill" style="position:absolute;left:16122;top:4477;width:5499;height:35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">
                        <v:imagedata r:id="rId16" o:title="Badge Tick1 with solid fill"/>
                      </v:shape>
                      <v:shape id="Graphic 21" o:spid="_x0000_s1038" type="#_x0000_t75" alt="Badge Tick1 with solid fill" style="position:absolute;left:31487;top:4473;width:5500;height:35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">
                        <v:imagedata r:id="rId16" o:title="Badge Tick1 with solid fill"/>
                      </v:shape>
                    </v:group>
                  </w:pict>
                </mc:Fallback>
              </mc:AlternateContent>
            </w:r>
            <w:r w:rsidRPr="000E7563">
              <w:rPr>
                <w:rFonts w:ascii="Arial" w:eastAsia="Times New Roman" w:hAnsi="Arial" w:cs="Arial"/>
                <w:sz w:val="36"/>
                <w:szCs w:val="36"/>
                <w:lang w:val="en-US"/>
              </w:rPr>
              <w:t> </w:t>
            </w:r>
          </w:p>
        </w:tc>
        <w:tc>
          <w:tcPr>
            <w:tcW w:w="2575" w:type="dxa"/>
            <w:tcBorders>
              <w:top w:val="nil"/>
              <w:left w:val="nil"/>
              <w:bottom w:val="single" w:sz="8" w:space="0" w:color="FFC000"/>
              <w:right w:val="single" w:sz="8" w:space="0" w:color="FFC000"/>
            </w:tcBorders>
            <w:shd w:val="clear" w:color="000000" w:fill="FFF4E7"/>
            <w:vAlign w:val="center"/>
            <w:hideMark/>
          </w:tcPr>
          <w:p w14:paraId="0DA95439" w14:textId="77777777" w:rsidR="00CF60F6" w:rsidRPr="000E7563" w:rsidRDefault="00CF60F6" w:rsidP="00BF252C">
            <w:pPr>
              <w:spacing w:after="0" w:line="240" w:lineRule="auto"/>
              <w:jc w:val="center"/>
              <w:rPr>
                <w:rFonts w:ascii="Arial" w:eastAsia="Times New Roman" w:hAnsi="Arial" w:cs="Arial"/>
                <w:sz w:val="36"/>
                <w:szCs w:val="36"/>
                <w:lang w:val="en-US"/>
              </w:rPr>
            </w:pPr>
            <w:r w:rsidRPr="000E7563">
              <w:rPr>
                <w:rFonts w:ascii="Arial" w:eastAsia="Times New Roman" w:hAnsi="Arial" w:cs="Arial"/>
                <w:sz w:val="36"/>
                <w:szCs w:val="36"/>
                <w:lang w:val="en-US"/>
              </w:rPr>
              <w:t> </w:t>
            </w:r>
          </w:p>
        </w:tc>
      </w:tr>
      <w:tr w:rsidR="00CF60F6" w:rsidRPr="000E7563" w14:paraId="48AA8B28" w14:textId="77777777" w:rsidTr="00CF60F6">
        <w:trPr>
          <w:trHeight w:val="896"/>
        </w:trPr>
        <w:tc>
          <w:tcPr>
            <w:tcW w:w="2575" w:type="dxa"/>
            <w:tcBorders>
              <w:top w:val="nil"/>
              <w:left w:val="single" w:sz="8" w:space="0" w:color="FFC000"/>
              <w:bottom w:val="single" w:sz="8" w:space="0" w:color="FFC000"/>
              <w:right w:val="single" w:sz="8" w:space="0" w:color="FFC000"/>
            </w:tcBorders>
            <w:shd w:val="clear" w:color="auto" w:fill="auto"/>
            <w:vAlign w:val="center"/>
            <w:hideMark/>
          </w:tcPr>
          <w:p w14:paraId="020A75D8" w14:textId="77777777" w:rsidR="00CF60F6" w:rsidRPr="000E7563" w:rsidRDefault="00CF60F6" w:rsidP="00BF252C">
            <w:pPr>
              <w:spacing w:after="0" w:line="240" w:lineRule="auto"/>
              <w:jc w:val="center"/>
              <w:rPr>
                <w:rFonts w:ascii="Verdana" w:eastAsia="Times New Roman" w:hAnsi="Verdana" w:cs="Times New Roman"/>
                <w:color w:val="000000"/>
                <w:sz w:val="20"/>
                <w:szCs w:val="20"/>
                <w:lang w:val="en-US"/>
              </w:rPr>
            </w:pPr>
            <w:r w:rsidRPr="000E7563">
              <w:rPr>
                <w:rFonts w:ascii="Verdana" w:eastAsia="Times New Roman" w:hAnsi="Verdana" w:cs="Times New Roman"/>
                <w:color w:val="000000"/>
                <w:sz w:val="20"/>
                <w:szCs w:val="20"/>
                <w:lang w:val="en-US"/>
              </w:rPr>
              <w:t>Electronics and Telecommunication</w:t>
            </w:r>
          </w:p>
        </w:tc>
        <w:tc>
          <w:tcPr>
            <w:tcW w:w="2575" w:type="dxa"/>
            <w:tcBorders>
              <w:top w:val="nil"/>
              <w:left w:val="nil"/>
              <w:bottom w:val="single" w:sz="8" w:space="0" w:color="FFC000"/>
              <w:right w:val="single" w:sz="8" w:space="0" w:color="FFC000"/>
            </w:tcBorders>
            <w:shd w:val="clear" w:color="auto" w:fill="auto"/>
            <w:vAlign w:val="center"/>
            <w:hideMark/>
          </w:tcPr>
          <w:p w14:paraId="66579C02" w14:textId="77777777" w:rsidR="00CF60F6" w:rsidRPr="000E7563" w:rsidRDefault="00CF60F6" w:rsidP="00BF252C">
            <w:pPr>
              <w:spacing w:after="0" w:line="240" w:lineRule="auto"/>
              <w:jc w:val="center"/>
              <w:rPr>
                <w:rFonts w:ascii="Arial" w:eastAsia="Times New Roman" w:hAnsi="Arial" w:cs="Arial"/>
                <w:sz w:val="36"/>
                <w:szCs w:val="36"/>
                <w:lang w:val="en-US"/>
              </w:rPr>
            </w:pPr>
            <w:r w:rsidRPr="000E7563">
              <w:rPr>
                <w:rFonts w:ascii="Arial" w:eastAsia="Times New Roman" w:hAnsi="Arial" w:cs="Arial"/>
                <w:sz w:val="36"/>
                <w:szCs w:val="36"/>
                <w:lang w:val="en-US"/>
              </w:rPr>
              <w:t> </w:t>
            </w:r>
          </w:p>
        </w:tc>
        <w:tc>
          <w:tcPr>
            <w:tcW w:w="2575" w:type="dxa"/>
            <w:tcBorders>
              <w:top w:val="nil"/>
              <w:left w:val="nil"/>
              <w:bottom w:val="single" w:sz="8" w:space="0" w:color="FFC000"/>
              <w:right w:val="single" w:sz="8" w:space="0" w:color="FFC000"/>
            </w:tcBorders>
            <w:shd w:val="clear" w:color="auto" w:fill="auto"/>
            <w:vAlign w:val="center"/>
            <w:hideMark/>
          </w:tcPr>
          <w:p w14:paraId="4A08EFF1" w14:textId="77777777" w:rsidR="00CF60F6" w:rsidRPr="000E7563" w:rsidRDefault="00CF60F6" w:rsidP="00BF252C">
            <w:pPr>
              <w:spacing w:after="0" w:line="240" w:lineRule="auto"/>
              <w:jc w:val="center"/>
              <w:rPr>
                <w:rFonts w:ascii="Arial" w:eastAsia="Times New Roman" w:hAnsi="Arial" w:cs="Arial"/>
                <w:sz w:val="36"/>
                <w:szCs w:val="36"/>
                <w:lang w:val="en-US"/>
              </w:rPr>
            </w:pPr>
            <w:r w:rsidRPr="000E7563">
              <w:rPr>
                <w:rFonts w:ascii="Arial" w:eastAsia="Times New Roman" w:hAnsi="Arial" w:cs="Arial"/>
                <w:sz w:val="36"/>
                <w:szCs w:val="36"/>
                <w:lang w:val="en-US"/>
              </w:rPr>
              <w:t> </w:t>
            </w:r>
          </w:p>
        </w:tc>
        <w:tc>
          <w:tcPr>
            <w:tcW w:w="2575" w:type="dxa"/>
            <w:tcBorders>
              <w:top w:val="nil"/>
              <w:left w:val="nil"/>
              <w:bottom w:val="single" w:sz="8" w:space="0" w:color="FFC000"/>
              <w:right w:val="single" w:sz="8" w:space="0" w:color="FFC000"/>
            </w:tcBorders>
            <w:shd w:val="clear" w:color="auto" w:fill="auto"/>
            <w:vAlign w:val="center"/>
            <w:hideMark/>
          </w:tcPr>
          <w:p w14:paraId="53E9BAA7" w14:textId="77777777" w:rsidR="00CF60F6" w:rsidRPr="000E7563" w:rsidRDefault="00CF60F6" w:rsidP="00BF252C">
            <w:pPr>
              <w:spacing w:after="0" w:line="240" w:lineRule="auto"/>
              <w:jc w:val="center"/>
              <w:rPr>
                <w:rFonts w:ascii="Arial" w:eastAsia="Times New Roman" w:hAnsi="Arial" w:cs="Arial"/>
                <w:sz w:val="36"/>
                <w:szCs w:val="36"/>
                <w:lang w:val="en-US"/>
              </w:rPr>
            </w:pPr>
            <w:r w:rsidRPr="000E7563">
              <w:rPr>
                <w:rFonts w:ascii="Arial" w:eastAsia="Times New Roman" w:hAnsi="Arial" w:cs="Arial"/>
                <w:sz w:val="36"/>
                <w:szCs w:val="36"/>
                <w:lang w:val="en-US"/>
              </w:rPr>
              <w:t> </w:t>
            </w:r>
          </w:p>
        </w:tc>
      </w:tr>
      <w:tr w:rsidR="00CF60F6" w:rsidRPr="000E7563" w14:paraId="310A4B72" w14:textId="77777777" w:rsidTr="00CF60F6">
        <w:trPr>
          <w:trHeight w:val="896"/>
        </w:trPr>
        <w:tc>
          <w:tcPr>
            <w:tcW w:w="2575" w:type="dxa"/>
            <w:tcBorders>
              <w:top w:val="nil"/>
              <w:left w:val="single" w:sz="8" w:space="0" w:color="FFC000"/>
              <w:bottom w:val="single" w:sz="8" w:space="0" w:color="FFC000"/>
              <w:right w:val="single" w:sz="8" w:space="0" w:color="FFC000"/>
            </w:tcBorders>
            <w:shd w:val="clear" w:color="000000" w:fill="FFF4E7"/>
            <w:vAlign w:val="center"/>
            <w:hideMark/>
          </w:tcPr>
          <w:p w14:paraId="51A96C59" w14:textId="77777777" w:rsidR="00CF60F6" w:rsidRPr="000E7563" w:rsidRDefault="00CF60F6" w:rsidP="00BF252C">
            <w:pPr>
              <w:spacing w:after="0" w:line="240" w:lineRule="auto"/>
              <w:jc w:val="center"/>
              <w:rPr>
                <w:rFonts w:ascii="Verdana" w:eastAsia="Times New Roman" w:hAnsi="Verdana" w:cs="Times New Roman"/>
                <w:color w:val="000000"/>
                <w:sz w:val="20"/>
                <w:szCs w:val="20"/>
                <w:lang w:val="en-US"/>
              </w:rPr>
            </w:pPr>
            <w:r w:rsidRPr="000E7563">
              <w:rPr>
                <w:rFonts w:ascii="Verdana" w:eastAsia="Times New Roman" w:hAnsi="Verdana" w:cs="Times New Roman"/>
                <w:color w:val="000000"/>
                <w:sz w:val="20"/>
                <w:szCs w:val="20"/>
                <w:lang w:val="en-US"/>
              </w:rPr>
              <w:t>Marine Components</w:t>
            </w:r>
          </w:p>
        </w:tc>
        <w:tc>
          <w:tcPr>
            <w:tcW w:w="2575" w:type="dxa"/>
            <w:tcBorders>
              <w:top w:val="nil"/>
              <w:left w:val="nil"/>
              <w:bottom w:val="single" w:sz="8" w:space="0" w:color="FFC000"/>
              <w:right w:val="single" w:sz="8" w:space="0" w:color="FFC000"/>
            </w:tcBorders>
            <w:shd w:val="clear" w:color="000000" w:fill="FFF4E7"/>
            <w:vAlign w:val="center"/>
            <w:hideMark/>
          </w:tcPr>
          <w:p w14:paraId="6BAE84F8" w14:textId="77777777" w:rsidR="00CF60F6" w:rsidRPr="000E7563" w:rsidRDefault="00CF60F6" w:rsidP="00BF252C">
            <w:pPr>
              <w:spacing w:after="0" w:line="240" w:lineRule="auto"/>
              <w:jc w:val="center"/>
              <w:rPr>
                <w:rFonts w:ascii="Arial" w:eastAsia="Times New Roman" w:hAnsi="Arial" w:cs="Arial"/>
                <w:sz w:val="36"/>
                <w:szCs w:val="36"/>
                <w:lang w:val="en-US"/>
              </w:rPr>
            </w:pPr>
            <w:r w:rsidRPr="000E7563">
              <w:rPr>
                <w:rFonts w:ascii="Arial" w:eastAsia="Times New Roman" w:hAnsi="Arial" w:cs="Arial"/>
                <w:sz w:val="36"/>
                <w:szCs w:val="36"/>
                <w:lang w:val="en-US"/>
              </w:rPr>
              <w:t> </w:t>
            </w:r>
          </w:p>
        </w:tc>
        <w:tc>
          <w:tcPr>
            <w:tcW w:w="2575" w:type="dxa"/>
            <w:tcBorders>
              <w:top w:val="nil"/>
              <w:left w:val="nil"/>
              <w:bottom w:val="single" w:sz="8" w:space="0" w:color="FFC000"/>
              <w:right w:val="single" w:sz="8" w:space="0" w:color="FFC000"/>
            </w:tcBorders>
            <w:shd w:val="clear" w:color="000000" w:fill="FFF4E7"/>
            <w:vAlign w:val="center"/>
            <w:hideMark/>
          </w:tcPr>
          <w:p w14:paraId="21301ADA" w14:textId="77777777" w:rsidR="00CF60F6" w:rsidRPr="000E7563" w:rsidRDefault="00CF60F6" w:rsidP="00BF252C">
            <w:pPr>
              <w:spacing w:after="0" w:line="240" w:lineRule="auto"/>
              <w:jc w:val="center"/>
              <w:rPr>
                <w:rFonts w:ascii="Arial" w:eastAsia="Times New Roman" w:hAnsi="Arial" w:cs="Arial"/>
                <w:sz w:val="36"/>
                <w:szCs w:val="36"/>
                <w:lang w:val="en-US"/>
              </w:rPr>
            </w:pPr>
            <w:r w:rsidRPr="000E7563">
              <w:rPr>
                <w:rFonts w:ascii="Arial" w:eastAsia="Times New Roman" w:hAnsi="Arial" w:cs="Arial"/>
                <w:sz w:val="36"/>
                <w:szCs w:val="36"/>
                <w:lang w:val="en-US"/>
              </w:rPr>
              <w:t> </w:t>
            </w:r>
          </w:p>
        </w:tc>
        <w:tc>
          <w:tcPr>
            <w:tcW w:w="2575" w:type="dxa"/>
            <w:tcBorders>
              <w:top w:val="nil"/>
              <w:left w:val="nil"/>
              <w:bottom w:val="single" w:sz="8" w:space="0" w:color="FFC000"/>
              <w:right w:val="single" w:sz="8" w:space="0" w:color="FFC000"/>
            </w:tcBorders>
            <w:shd w:val="clear" w:color="000000" w:fill="FFF4E7"/>
            <w:vAlign w:val="center"/>
            <w:hideMark/>
          </w:tcPr>
          <w:p w14:paraId="4D82E14E" w14:textId="77777777" w:rsidR="00CF60F6" w:rsidRPr="000E7563" w:rsidRDefault="00CF60F6" w:rsidP="00BF252C">
            <w:pPr>
              <w:spacing w:after="0" w:line="240" w:lineRule="auto"/>
              <w:jc w:val="center"/>
              <w:rPr>
                <w:rFonts w:ascii="Arial" w:eastAsia="Times New Roman" w:hAnsi="Arial" w:cs="Arial"/>
                <w:sz w:val="36"/>
                <w:szCs w:val="36"/>
                <w:lang w:val="en-US"/>
              </w:rPr>
            </w:pPr>
            <w:r w:rsidRPr="000E7563">
              <w:rPr>
                <w:rFonts w:ascii="Arial" w:eastAsia="Times New Roman" w:hAnsi="Arial" w:cs="Arial"/>
                <w:sz w:val="36"/>
                <w:szCs w:val="36"/>
                <w:lang w:val="en-US"/>
              </w:rPr>
              <w:t> </w:t>
            </w:r>
          </w:p>
        </w:tc>
      </w:tr>
      <w:tr w:rsidR="00CF60F6" w:rsidRPr="000E7563" w14:paraId="190F7EFD" w14:textId="77777777" w:rsidTr="00CF60F6">
        <w:trPr>
          <w:trHeight w:val="896"/>
        </w:trPr>
        <w:tc>
          <w:tcPr>
            <w:tcW w:w="2575" w:type="dxa"/>
            <w:tcBorders>
              <w:top w:val="nil"/>
              <w:left w:val="single" w:sz="8" w:space="0" w:color="FFC000"/>
              <w:bottom w:val="single" w:sz="8" w:space="0" w:color="FFC000"/>
              <w:right w:val="single" w:sz="8" w:space="0" w:color="FFC000"/>
            </w:tcBorders>
            <w:shd w:val="clear" w:color="auto" w:fill="auto"/>
            <w:vAlign w:val="center"/>
            <w:hideMark/>
          </w:tcPr>
          <w:p w14:paraId="72FD33A5" w14:textId="77777777" w:rsidR="00CF60F6" w:rsidRPr="000E7563" w:rsidRDefault="00CF60F6" w:rsidP="00BF252C">
            <w:pPr>
              <w:spacing w:after="0" w:line="240" w:lineRule="auto"/>
              <w:jc w:val="center"/>
              <w:rPr>
                <w:rFonts w:ascii="Verdana" w:eastAsia="Times New Roman" w:hAnsi="Verdana" w:cs="Times New Roman"/>
                <w:color w:val="000000"/>
                <w:sz w:val="20"/>
                <w:szCs w:val="20"/>
                <w:lang w:val="en-US"/>
              </w:rPr>
            </w:pPr>
            <w:r w:rsidRPr="000E7563">
              <w:rPr>
                <w:rFonts w:ascii="Verdana" w:eastAsia="Times New Roman" w:hAnsi="Verdana" w:cs="Times New Roman"/>
                <w:color w:val="000000"/>
                <w:sz w:val="20"/>
                <w:szCs w:val="20"/>
                <w:lang w:val="en-US"/>
              </w:rPr>
              <w:t>Renewable Energy (Wind)</w:t>
            </w:r>
          </w:p>
        </w:tc>
        <w:tc>
          <w:tcPr>
            <w:tcW w:w="2575" w:type="dxa"/>
            <w:tcBorders>
              <w:top w:val="nil"/>
              <w:left w:val="nil"/>
              <w:bottom w:val="single" w:sz="8" w:space="0" w:color="FFC000"/>
              <w:right w:val="single" w:sz="8" w:space="0" w:color="FFC000"/>
            </w:tcBorders>
            <w:shd w:val="clear" w:color="auto" w:fill="auto"/>
            <w:vAlign w:val="center"/>
            <w:hideMark/>
          </w:tcPr>
          <w:p w14:paraId="76B33BF8" w14:textId="77777777" w:rsidR="00CF60F6" w:rsidRPr="000E7563" w:rsidRDefault="00CF60F6" w:rsidP="00BF252C">
            <w:pPr>
              <w:spacing w:after="0" w:line="240" w:lineRule="auto"/>
              <w:jc w:val="center"/>
              <w:rPr>
                <w:rFonts w:ascii="Arial" w:eastAsia="Times New Roman" w:hAnsi="Arial" w:cs="Arial"/>
                <w:sz w:val="36"/>
                <w:szCs w:val="36"/>
                <w:lang w:val="en-US"/>
              </w:rPr>
            </w:pPr>
            <w:r w:rsidRPr="000E7563">
              <w:rPr>
                <w:rFonts w:ascii="Arial" w:eastAsia="Times New Roman" w:hAnsi="Arial" w:cs="Arial"/>
                <w:sz w:val="36"/>
                <w:szCs w:val="36"/>
                <w:lang w:val="en-US"/>
              </w:rPr>
              <w:t> </w:t>
            </w:r>
          </w:p>
        </w:tc>
        <w:tc>
          <w:tcPr>
            <w:tcW w:w="2575" w:type="dxa"/>
            <w:tcBorders>
              <w:top w:val="nil"/>
              <w:left w:val="nil"/>
              <w:bottom w:val="single" w:sz="8" w:space="0" w:color="FFC000"/>
              <w:right w:val="single" w:sz="8" w:space="0" w:color="FFC000"/>
            </w:tcBorders>
            <w:shd w:val="clear" w:color="auto" w:fill="auto"/>
            <w:vAlign w:val="center"/>
            <w:hideMark/>
          </w:tcPr>
          <w:p w14:paraId="5510A330" w14:textId="77777777" w:rsidR="00CF60F6" w:rsidRPr="000E7563" w:rsidRDefault="00CF60F6" w:rsidP="00BF252C">
            <w:pPr>
              <w:spacing w:after="0" w:line="240" w:lineRule="auto"/>
              <w:jc w:val="center"/>
              <w:rPr>
                <w:rFonts w:ascii="Arial" w:eastAsia="Times New Roman" w:hAnsi="Arial" w:cs="Arial"/>
                <w:sz w:val="36"/>
                <w:szCs w:val="36"/>
                <w:lang w:val="en-US"/>
              </w:rPr>
            </w:pPr>
            <w:r w:rsidRPr="000E7563">
              <w:rPr>
                <w:rFonts w:ascii="Arial" w:eastAsia="Times New Roman" w:hAnsi="Arial" w:cs="Arial"/>
                <w:sz w:val="36"/>
                <w:szCs w:val="36"/>
                <w:lang w:val="en-US"/>
              </w:rPr>
              <w:t> </w:t>
            </w:r>
          </w:p>
        </w:tc>
        <w:tc>
          <w:tcPr>
            <w:tcW w:w="2575" w:type="dxa"/>
            <w:tcBorders>
              <w:top w:val="nil"/>
              <w:left w:val="nil"/>
              <w:bottom w:val="single" w:sz="8" w:space="0" w:color="FFC000"/>
              <w:right w:val="single" w:sz="8" w:space="0" w:color="FFC000"/>
            </w:tcBorders>
            <w:shd w:val="clear" w:color="auto" w:fill="auto"/>
            <w:vAlign w:val="center"/>
            <w:hideMark/>
          </w:tcPr>
          <w:p w14:paraId="7A513948" w14:textId="77777777" w:rsidR="00CF60F6" w:rsidRPr="000E7563" w:rsidRDefault="00CF60F6" w:rsidP="00BF252C">
            <w:pPr>
              <w:spacing w:after="0" w:line="240" w:lineRule="auto"/>
              <w:jc w:val="center"/>
              <w:rPr>
                <w:rFonts w:ascii="Arial" w:eastAsia="Times New Roman" w:hAnsi="Arial" w:cs="Arial"/>
                <w:sz w:val="36"/>
                <w:szCs w:val="36"/>
                <w:lang w:val="en-US"/>
              </w:rPr>
            </w:pPr>
            <w:r w:rsidRPr="000E7563">
              <w:rPr>
                <w:rFonts w:ascii="Arial" w:eastAsia="Times New Roman" w:hAnsi="Arial" w:cs="Arial"/>
                <w:sz w:val="36"/>
                <w:szCs w:val="36"/>
                <w:lang w:val="en-US"/>
              </w:rPr>
              <w:t> </w:t>
            </w:r>
          </w:p>
        </w:tc>
      </w:tr>
      <w:tr w:rsidR="00CF60F6" w:rsidRPr="000E7563" w14:paraId="057945AF" w14:textId="77777777" w:rsidTr="00CF60F6">
        <w:trPr>
          <w:trHeight w:val="896"/>
        </w:trPr>
        <w:tc>
          <w:tcPr>
            <w:tcW w:w="2575" w:type="dxa"/>
            <w:tcBorders>
              <w:top w:val="nil"/>
              <w:left w:val="single" w:sz="8" w:space="0" w:color="FFC000"/>
              <w:bottom w:val="single" w:sz="8" w:space="0" w:color="FFC000"/>
              <w:right w:val="single" w:sz="8" w:space="0" w:color="FFC000"/>
            </w:tcBorders>
            <w:shd w:val="clear" w:color="000000" w:fill="FFF4E7"/>
            <w:vAlign w:val="center"/>
            <w:hideMark/>
          </w:tcPr>
          <w:p w14:paraId="02875EE5" w14:textId="77777777" w:rsidR="00CF60F6" w:rsidRPr="000E7563" w:rsidRDefault="00CF60F6" w:rsidP="00BF252C">
            <w:pPr>
              <w:spacing w:after="0" w:line="240" w:lineRule="auto"/>
              <w:jc w:val="center"/>
              <w:rPr>
                <w:rFonts w:ascii="Verdana" w:eastAsia="Times New Roman" w:hAnsi="Verdana" w:cs="Times New Roman"/>
                <w:color w:val="000000"/>
                <w:sz w:val="20"/>
                <w:szCs w:val="20"/>
                <w:lang w:val="en-US"/>
              </w:rPr>
            </w:pPr>
            <w:r w:rsidRPr="000E7563">
              <w:rPr>
                <w:rFonts w:ascii="Verdana" w:eastAsia="Times New Roman" w:hAnsi="Verdana" w:cs="Times New Roman"/>
                <w:color w:val="000000"/>
                <w:sz w:val="20"/>
                <w:szCs w:val="20"/>
                <w:lang w:val="en-US"/>
              </w:rPr>
              <w:t>Aerospace and Defense</w:t>
            </w:r>
          </w:p>
        </w:tc>
        <w:tc>
          <w:tcPr>
            <w:tcW w:w="2575" w:type="dxa"/>
            <w:tcBorders>
              <w:top w:val="nil"/>
              <w:left w:val="nil"/>
              <w:bottom w:val="single" w:sz="8" w:space="0" w:color="FFC000"/>
              <w:right w:val="single" w:sz="8" w:space="0" w:color="FFC000"/>
            </w:tcBorders>
            <w:shd w:val="clear" w:color="000000" w:fill="FFF4E7"/>
            <w:vAlign w:val="center"/>
            <w:hideMark/>
          </w:tcPr>
          <w:p w14:paraId="1E502666" w14:textId="77777777" w:rsidR="00CF60F6" w:rsidRPr="000E7563" w:rsidRDefault="00CF60F6" w:rsidP="00BF252C">
            <w:pPr>
              <w:spacing w:after="0" w:line="240" w:lineRule="auto"/>
              <w:jc w:val="center"/>
              <w:rPr>
                <w:rFonts w:ascii="Arial" w:eastAsia="Times New Roman" w:hAnsi="Arial" w:cs="Arial"/>
                <w:sz w:val="36"/>
                <w:szCs w:val="36"/>
                <w:lang w:val="en-US"/>
              </w:rPr>
            </w:pPr>
            <w:r w:rsidRPr="000E7563">
              <w:rPr>
                <w:rFonts w:ascii="Arial" w:eastAsia="Times New Roman" w:hAnsi="Arial" w:cs="Arial"/>
                <w:sz w:val="36"/>
                <w:szCs w:val="36"/>
                <w:lang w:val="en-US"/>
              </w:rPr>
              <w:t> </w:t>
            </w:r>
          </w:p>
        </w:tc>
        <w:tc>
          <w:tcPr>
            <w:tcW w:w="2575" w:type="dxa"/>
            <w:tcBorders>
              <w:top w:val="nil"/>
              <w:left w:val="nil"/>
              <w:bottom w:val="single" w:sz="8" w:space="0" w:color="FFC000"/>
              <w:right w:val="single" w:sz="8" w:space="0" w:color="FFC000"/>
            </w:tcBorders>
            <w:shd w:val="clear" w:color="000000" w:fill="FFF4E7"/>
            <w:vAlign w:val="center"/>
            <w:hideMark/>
          </w:tcPr>
          <w:p w14:paraId="03DDDB2C" w14:textId="77777777" w:rsidR="00CF60F6" w:rsidRPr="000E7563" w:rsidRDefault="00CF60F6" w:rsidP="00BF252C">
            <w:pPr>
              <w:spacing w:after="0" w:line="240" w:lineRule="auto"/>
              <w:jc w:val="center"/>
              <w:rPr>
                <w:rFonts w:ascii="Arial" w:eastAsia="Times New Roman" w:hAnsi="Arial" w:cs="Arial"/>
                <w:sz w:val="36"/>
                <w:szCs w:val="36"/>
                <w:lang w:val="en-US"/>
              </w:rPr>
            </w:pPr>
            <w:r w:rsidRPr="000E7563">
              <w:rPr>
                <w:rFonts w:ascii="Arial" w:eastAsia="Times New Roman" w:hAnsi="Arial" w:cs="Arial"/>
                <w:sz w:val="36"/>
                <w:szCs w:val="36"/>
                <w:lang w:val="en-US"/>
              </w:rPr>
              <w:t> </w:t>
            </w:r>
          </w:p>
        </w:tc>
        <w:tc>
          <w:tcPr>
            <w:tcW w:w="2575" w:type="dxa"/>
            <w:tcBorders>
              <w:top w:val="nil"/>
              <w:left w:val="nil"/>
              <w:bottom w:val="single" w:sz="8" w:space="0" w:color="FFC000"/>
              <w:right w:val="single" w:sz="8" w:space="0" w:color="FFC000"/>
            </w:tcBorders>
            <w:shd w:val="clear" w:color="000000" w:fill="FFF4E7"/>
            <w:vAlign w:val="center"/>
            <w:hideMark/>
          </w:tcPr>
          <w:p w14:paraId="712DCF5E" w14:textId="77777777" w:rsidR="00CF60F6" w:rsidRPr="000E7563" w:rsidRDefault="00CF60F6" w:rsidP="00BF252C">
            <w:pPr>
              <w:spacing w:after="0" w:line="240" w:lineRule="auto"/>
              <w:jc w:val="center"/>
              <w:rPr>
                <w:rFonts w:ascii="Arial" w:eastAsia="Times New Roman" w:hAnsi="Arial" w:cs="Arial"/>
                <w:sz w:val="36"/>
                <w:szCs w:val="36"/>
                <w:lang w:val="en-US"/>
              </w:rPr>
            </w:pPr>
            <w:r w:rsidRPr="000E7563">
              <w:rPr>
                <w:rFonts w:ascii="Arial" w:eastAsia="Times New Roman" w:hAnsi="Arial" w:cs="Arial"/>
                <w:sz w:val="36"/>
                <w:szCs w:val="36"/>
                <w:lang w:val="en-US"/>
              </w:rPr>
              <w:t> </w:t>
            </w:r>
          </w:p>
        </w:tc>
      </w:tr>
      <w:tr w:rsidR="00CF60F6" w:rsidRPr="000E7563" w14:paraId="675DD5A5" w14:textId="77777777" w:rsidTr="00CF60F6">
        <w:trPr>
          <w:trHeight w:val="896"/>
        </w:trPr>
        <w:tc>
          <w:tcPr>
            <w:tcW w:w="2575" w:type="dxa"/>
            <w:tcBorders>
              <w:top w:val="nil"/>
              <w:left w:val="single" w:sz="8" w:space="0" w:color="FFC000"/>
              <w:bottom w:val="single" w:sz="8" w:space="0" w:color="FFC000"/>
              <w:right w:val="single" w:sz="8" w:space="0" w:color="FFC000"/>
            </w:tcBorders>
            <w:shd w:val="clear" w:color="auto" w:fill="auto"/>
            <w:vAlign w:val="center"/>
            <w:hideMark/>
          </w:tcPr>
          <w:p w14:paraId="1872F9DB" w14:textId="77777777" w:rsidR="00CF60F6" w:rsidRPr="000E7563" w:rsidRDefault="00CF60F6" w:rsidP="00BF252C">
            <w:pPr>
              <w:spacing w:after="0" w:line="240" w:lineRule="auto"/>
              <w:jc w:val="center"/>
              <w:rPr>
                <w:rFonts w:ascii="Verdana" w:eastAsia="Times New Roman" w:hAnsi="Verdana" w:cs="Times New Roman"/>
                <w:color w:val="000000"/>
                <w:sz w:val="20"/>
                <w:szCs w:val="20"/>
                <w:lang w:val="en-US"/>
              </w:rPr>
            </w:pPr>
            <w:r w:rsidRPr="000E7563">
              <w:rPr>
                <w:rFonts w:ascii="Verdana" w:eastAsia="Times New Roman" w:hAnsi="Verdana" w:cs="Times New Roman"/>
                <w:color w:val="000000"/>
                <w:sz w:val="20"/>
                <w:szCs w:val="20"/>
                <w:lang w:val="en-US"/>
              </w:rPr>
              <w:t>Chemicals</w:t>
            </w:r>
          </w:p>
        </w:tc>
        <w:tc>
          <w:tcPr>
            <w:tcW w:w="2575" w:type="dxa"/>
            <w:tcBorders>
              <w:top w:val="nil"/>
              <w:left w:val="nil"/>
              <w:bottom w:val="single" w:sz="8" w:space="0" w:color="FFC000"/>
              <w:right w:val="single" w:sz="8" w:space="0" w:color="FFC000"/>
            </w:tcBorders>
            <w:shd w:val="clear" w:color="auto" w:fill="auto"/>
            <w:vAlign w:val="center"/>
            <w:hideMark/>
          </w:tcPr>
          <w:p w14:paraId="0DE811A4" w14:textId="77777777" w:rsidR="00CF60F6" w:rsidRPr="000E7563" w:rsidRDefault="00CF60F6" w:rsidP="00BF252C">
            <w:pPr>
              <w:spacing w:after="0" w:line="240" w:lineRule="auto"/>
              <w:jc w:val="center"/>
              <w:rPr>
                <w:rFonts w:ascii="Arial" w:eastAsia="Times New Roman" w:hAnsi="Arial" w:cs="Arial"/>
                <w:sz w:val="36"/>
                <w:szCs w:val="36"/>
                <w:lang w:val="en-US"/>
              </w:rPr>
            </w:pPr>
            <w:r w:rsidRPr="000E7563">
              <w:rPr>
                <w:rFonts w:ascii="Arial" w:eastAsia="Times New Roman" w:hAnsi="Arial" w:cs="Arial"/>
                <w:sz w:val="36"/>
                <w:szCs w:val="36"/>
                <w:lang w:val="en-US"/>
              </w:rPr>
              <w:t> </w:t>
            </w:r>
          </w:p>
        </w:tc>
        <w:tc>
          <w:tcPr>
            <w:tcW w:w="2575" w:type="dxa"/>
            <w:tcBorders>
              <w:top w:val="nil"/>
              <w:left w:val="nil"/>
              <w:bottom w:val="single" w:sz="8" w:space="0" w:color="FFC000"/>
              <w:right w:val="single" w:sz="8" w:space="0" w:color="FFC000"/>
            </w:tcBorders>
            <w:shd w:val="clear" w:color="auto" w:fill="auto"/>
            <w:vAlign w:val="center"/>
            <w:hideMark/>
          </w:tcPr>
          <w:p w14:paraId="1AF97435" w14:textId="77777777" w:rsidR="00CF60F6" w:rsidRPr="000E7563" w:rsidRDefault="00CF60F6" w:rsidP="00BF252C">
            <w:pPr>
              <w:spacing w:after="0" w:line="240" w:lineRule="auto"/>
              <w:jc w:val="center"/>
              <w:rPr>
                <w:rFonts w:ascii="Arial" w:eastAsia="Times New Roman" w:hAnsi="Arial" w:cs="Arial"/>
                <w:sz w:val="36"/>
                <w:szCs w:val="36"/>
                <w:lang w:val="en-US"/>
              </w:rPr>
            </w:pPr>
            <w:r w:rsidRPr="000E7563">
              <w:rPr>
                <w:rFonts w:ascii="Arial" w:eastAsia="Times New Roman" w:hAnsi="Arial" w:cs="Arial"/>
                <w:sz w:val="36"/>
                <w:szCs w:val="36"/>
                <w:lang w:val="en-US"/>
              </w:rPr>
              <w:t> </w:t>
            </w:r>
          </w:p>
        </w:tc>
        <w:tc>
          <w:tcPr>
            <w:tcW w:w="2575" w:type="dxa"/>
            <w:tcBorders>
              <w:top w:val="nil"/>
              <w:left w:val="nil"/>
              <w:bottom w:val="single" w:sz="8" w:space="0" w:color="FFC000"/>
              <w:right w:val="single" w:sz="8" w:space="0" w:color="FFC000"/>
            </w:tcBorders>
            <w:shd w:val="clear" w:color="auto" w:fill="auto"/>
            <w:vAlign w:val="center"/>
            <w:hideMark/>
          </w:tcPr>
          <w:p w14:paraId="6EEBCE7F" w14:textId="77777777" w:rsidR="00CF60F6" w:rsidRPr="000E7563" w:rsidRDefault="00CF60F6" w:rsidP="00BF252C">
            <w:pPr>
              <w:spacing w:after="0" w:line="240" w:lineRule="auto"/>
              <w:jc w:val="center"/>
              <w:rPr>
                <w:rFonts w:ascii="Arial" w:eastAsia="Times New Roman" w:hAnsi="Arial" w:cs="Arial"/>
                <w:sz w:val="36"/>
                <w:szCs w:val="36"/>
                <w:lang w:val="en-US"/>
              </w:rPr>
            </w:pPr>
            <w:r w:rsidRPr="000E7563">
              <w:rPr>
                <w:rFonts w:ascii="Arial" w:eastAsia="Times New Roman" w:hAnsi="Arial" w:cs="Arial"/>
                <w:sz w:val="36"/>
                <w:szCs w:val="36"/>
                <w:lang w:val="en-US"/>
              </w:rPr>
              <w:t> </w:t>
            </w:r>
          </w:p>
        </w:tc>
      </w:tr>
    </w:tbl>
    <w:p w14:paraId="3FA233D5" w14:textId="77777777" w:rsidR="00CF60F6" w:rsidRPr="00CF60F6" w:rsidRDefault="00CF60F6" w:rsidP="00CF60F6">
      <w:pPr>
        <w:spacing w:line="360" w:lineRule="auto"/>
        <w:rPr>
          <w:rFonts w:ascii="Arial" w:eastAsia="Verdana" w:hAnsi="Arial" w:cs="Arial"/>
          <w:b/>
          <w:bCs/>
          <w:color w:val="000000"/>
          <w:kern w:val="24"/>
          <w:sz w:val="24"/>
          <w:szCs w:val="24"/>
        </w:rPr>
      </w:pPr>
    </w:p>
    <w:p w14:paraId="52410421" w14:textId="77777777" w:rsidR="00905DCB" w:rsidRDefault="00905DCB" w:rsidP="00AF0610">
      <w:pPr>
        <w:spacing w:line="360" w:lineRule="auto"/>
        <w:jc w:val="both"/>
        <w:rPr>
          <w:rFonts w:ascii="Verdana" w:hAnsi="Verdana"/>
          <w:b/>
          <w:bCs/>
          <w:sz w:val="20"/>
          <w:szCs w:val="20"/>
        </w:rPr>
      </w:pPr>
    </w:p>
    <w:p w14:paraId="28CD96C5" w14:textId="77777777" w:rsidR="00905DCB" w:rsidRDefault="00905DCB" w:rsidP="00AF0610">
      <w:pPr>
        <w:spacing w:line="360" w:lineRule="auto"/>
        <w:jc w:val="both"/>
        <w:rPr>
          <w:rFonts w:ascii="Verdana" w:hAnsi="Verdana"/>
          <w:b/>
          <w:bCs/>
          <w:sz w:val="20"/>
          <w:szCs w:val="20"/>
        </w:rPr>
      </w:pPr>
    </w:p>
    <w:p w14:paraId="7EACB17C" w14:textId="77777777" w:rsidR="00905DCB" w:rsidRDefault="00905DCB" w:rsidP="00AF0610">
      <w:pPr>
        <w:spacing w:line="360" w:lineRule="auto"/>
        <w:jc w:val="both"/>
        <w:rPr>
          <w:rFonts w:ascii="Verdana" w:hAnsi="Verdana"/>
          <w:b/>
          <w:bCs/>
          <w:sz w:val="20"/>
          <w:szCs w:val="20"/>
        </w:rPr>
      </w:pPr>
    </w:p>
    <w:p w14:paraId="07F74156" w14:textId="77777777" w:rsidR="00905DCB" w:rsidRDefault="00905DCB" w:rsidP="00AF0610">
      <w:pPr>
        <w:spacing w:line="360" w:lineRule="auto"/>
        <w:jc w:val="both"/>
        <w:rPr>
          <w:rFonts w:ascii="Verdana" w:hAnsi="Verdana"/>
          <w:b/>
          <w:bCs/>
          <w:sz w:val="20"/>
          <w:szCs w:val="20"/>
        </w:rPr>
      </w:pPr>
    </w:p>
    <w:p w14:paraId="4DF6E6A7" w14:textId="77777777" w:rsidR="00905DCB" w:rsidRDefault="00905DCB" w:rsidP="00AF0610">
      <w:pPr>
        <w:spacing w:line="360" w:lineRule="auto"/>
        <w:jc w:val="both"/>
        <w:rPr>
          <w:rFonts w:ascii="Verdana" w:hAnsi="Verdana"/>
          <w:b/>
          <w:bCs/>
          <w:sz w:val="20"/>
          <w:szCs w:val="20"/>
        </w:rPr>
      </w:pPr>
    </w:p>
    <w:p w14:paraId="5D3FCBB2" w14:textId="77777777" w:rsidR="00905DCB" w:rsidRDefault="00905DCB" w:rsidP="00AF0610">
      <w:pPr>
        <w:spacing w:line="360" w:lineRule="auto"/>
        <w:jc w:val="both"/>
        <w:rPr>
          <w:rFonts w:ascii="Verdana" w:hAnsi="Verdana"/>
          <w:b/>
          <w:bCs/>
          <w:sz w:val="20"/>
          <w:szCs w:val="20"/>
        </w:rPr>
      </w:pPr>
    </w:p>
    <w:p w14:paraId="7E7170FF" w14:textId="77777777" w:rsidR="00905DCB" w:rsidRDefault="00905DCB" w:rsidP="00AF0610">
      <w:pPr>
        <w:spacing w:line="360" w:lineRule="auto"/>
        <w:jc w:val="both"/>
        <w:rPr>
          <w:rFonts w:ascii="Verdana" w:hAnsi="Verdana"/>
          <w:b/>
          <w:bCs/>
          <w:sz w:val="20"/>
          <w:szCs w:val="20"/>
        </w:rPr>
      </w:pPr>
    </w:p>
    <w:p w14:paraId="7D15FC6F" w14:textId="77777777" w:rsidR="003A525D" w:rsidRDefault="003A525D" w:rsidP="00AF0610">
      <w:pPr>
        <w:spacing w:line="360" w:lineRule="auto"/>
        <w:jc w:val="both"/>
        <w:rPr>
          <w:rFonts w:ascii="Verdana" w:hAnsi="Verdana"/>
          <w:b/>
          <w:bCs/>
          <w:sz w:val="20"/>
          <w:szCs w:val="20"/>
        </w:rPr>
      </w:pPr>
    </w:p>
    <w:p w14:paraId="19551EE8" w14:textId="19E4E445" w:rsidR="00F310FA" w:rsidRDefault="00110D4F" w:rsidP="00AF0610">
      <w:pPr>
        <w:spacing w:line="360" w:lineRule="auto"/>
        <w:jc w:val="both"/>
        <w:rPr>
          <w:rFonts w:ascii="Verdana" w:hAnsi="Verdana"/>
          <w:b/>
          <w:bCs/>
          <w:sz w:val="20"/>
          <w:szCs w:val="20"/>
        </w:rPr>
      </w:pPr>
      <w:r>
        <w:rPr>
          <w:rFonts w:ascii="Verdana" w:hAnsi="Verdana"/>
          <w:b/>
          <w:bCs/>
          <w:sz w:val="20"/>
          <w:szCs w:val="20"/>
        </w:rPr>
        <w:tab/>
      </w:r>
      <w:r>
        <w:rPr>
          <w:rFonts w:ascii="Verdana" w:hAnsi="Verdana"/>
          <w:b/>
          <w:bCs/>
          <w:sz w:val="20"/>
          <w:szCs w:val="20"/>
        </w:rPr>
        <w:tab/>
      </w:r>
      <w:r>
        <w:rPr>
          <w:rFonts w:ascii="Verdana" w:hAnsi="Verdana"/>
          <w:b/>
          <w:bCs/>
          <w:sz w:val="20"/>
          <w:szCs w:val="20"/>
        </w:rPr>
        <w:tab/>
      </w:r>
    </w:p>
    <w:p w14:paraId="00B63DB1" w14:textId="31D419E7" w:rsidR="00905DCB" w:rsidRPr="00153617" w:rsidRDefault="00110D4F" w:rsidP="00F310FA">
      <w:pPr>
        <w:spacing w:line="360" w:lineRule="auto"/>
        <w:jc w:val="center"/>
        <w:rPr>
          <w:rFonts w:ascii="Arial" w:hAnsi="Arial" w:cs="Arial"/>
          <w:b/>
          <w:bCs/>
          <w:sz w:val="24"/>
          <w:szCs w:val="24"/>
        </w:rPr>
      </w:pPr>
      <w:r w:rsidRPr="00153617">
        <w:rPr>
          <w:rFonts w:ascii="Arial" w:hAnsi="Arial" w:cs="Arial"/>
          <w:b/>
          <w:bCs/>
          <w:sz w:val="24"/>
          <w:szCs w:val="24"/>
        </w:rPr>
        <w:lastRenderedPageBreak/>
        <w:t>Product Profile</w:t>
      </w:r>
    </w:p>
    <w:p w14:paraId="5138A56C" w14:textId="08F68177" w:rsidR="00AF0610" w:rsidRPr="00153617" w:rsidRDefault="00AF0610" w:rsidP="00AF0610">
      <w:pPr>
        <w:spacing w:line="360" w:lineRule="auto"/>
        <w:jc w:val="both"/>
        <w:rPr>
          <w:rFonts w:ascii="Arial" w:hAnsi="Arial" w:cs="Arial"/>
          <w:b/>
          <w:bCs/>
          <w:sz w:val="24"/>
          <w:szCs w:val="24"/>
        </w:rPr>
      </w:pPr>
      <w:r w:rsidRPr="00153617">
        <w:rPr>
          <w:rFonts w:ascii="Arial" w:hAnsi="Arial" w:cs="Arial"/>
          <w:b/>
          <w:bCs/>
          <w:sz w:val="24"/>
          <w:szCs w:val="24"/>
        </w:rPr>
        <w:t xml:space="preserve">2.1. Product Overview (Introduction and Characteristics): </w:t>
      </w:r>
    </w:p>
    <w:p w14:paraId="052F0BE9" w14:textId="77777777" w:rsidR="00AF0610" w:rsidRDefault="00AF0610" w:rsidP="00AF0610">
      <w:pPr>
        <w:spacing w:line="360" w:lineRule="auto"/>
        <w:jc w:val="both"/>
        <w:rPr>
          <w:rFonts w:ascii="Arial" w:hAnsi="Arial" w:cs="Arial"/>
          <w:sz w:val="24"/>
          <w:szCs w:val="24"/>
        </w:rPr>
      </w:pPr>
      <w:r w:rsidRPr="00C64897">
        <w:rPr>
          <w:rFonts w:ascii="Arial" w:hAnsi="Arial" w:cs="Arial"/>
          <w:sz w:val="24"/>
          <w:szCs w:val="24"/>
        </w:rPr>
        <w:t xml:space="preserve">Vinyl Ester Resins are intermediate between polyester and epoxy resin specifically designed for greater resistance to vibrational loads. They are thermosetting group of resins derived from the reaction of </w:t>
      </w:r>
      <w:r>
        <w:rPr>
          <w:rFonts w:ascii="Arial" w:hAnsi="Arial" w:cs="Arial"/>
          <w:sz w:val="24"/>
          <w:szCs w:val="24"/>
        </w:rPr>
        <w:t>e</w:t>
      </w:r>
      <w:r w:rsidRPr="00C64897">
        <w:rPr>
          <w:rFonts w:ascii="Arial" w:hAnsi="Arial" w:cs="Arial"/>
          <w:sz w:val="24"/>
          <w:szCs w:val="24"/>
        </w:rPr>
        <w:t xml:space="preserve">poxy </w:t>
      </w:r>
      <w:r>
        <w:rPr>
          <w:rFonts w:ascii="Arial" w:hAnsi="Arial" w:cs="Arial"/>
          <w:sz w:val="24"/>
          <w:szCs w:val="24"/>
        </w:rPr>
        <w:t>r</w:t>
      </w:r>
      <w:r w:rsidRPr="00C64897">
        <w:rPr>
          <w:rFonts w:ascii="Arial" w:hAnsi="Arial" w:cs="Arial"/>
          <w:sz w:val="24"/>
          <w:szCs w:val="24"/>
        </w:rPr>
        <w:t xml:space="preserve">esin and unsaturated carboxylic acid group such as </w:t>
      </w:r>
      <w:r>
        <w:rPr>
          <w:rFonts w:ascii="Arial" w:hAnsi="Arial" w:cs="Arial"/>
          <w:sz w:val="24"/>
          <w:szCs w:val="24"/>
        </w:rPr>
        <w:t>m</w:t>
      </w:r>
      <w:r w:rsidRPr="00C64897">
        <w:rPr>
          <w:rFonts w:ascii="Arial" w:hAnsi="Arial" w:cs="Arial"/>
          <w:sz w:val="24"/>
          <w:szCs w:val="24"/>
        </w:rPr>
        <w:t xml:space="preserve">ethacrylic or acrylic acid. </w:t>
      </w:r>
    </w:p>
    <w:p w14:paraId="78E89DCB" w14:textId="77777777" w:rsidR="00AF0610" w:rsidRDefault="00AF0610" w:rsidP="00AF0610">
      <w:pPr>
        <w:spacing w:line="360" w:lineRule="auto"/>
        <w:jc w:val="both"/>
        <w:rPr>
          <w:rFonts w:ascii="Arial" w:hAnsi="Arial" w:cs="Arial"/>
          <w:sz w:val="24"/>
          <w:szCs w:val="24"/>
        </w:rPr>
      </w:pPr>
      <w:r w:rsidRPr="00C64897">
        <w:rPr>
          <w:rFonts w:ascii="Arial" w:hAnsi="Arial" w:cs="Arial"/>
          <w:sz w:val="24"/>
          <w:szCs w:val="24"/>
        </w:rPr>
        <w:t>Vinyl Ester Resin forms cross linking between epoxy backbone and functional side groups leaving fewer area to attach water molecule which means these resins are very resistant to water and other chemicals. As they are less susceptible to damage by hydrolysis, therefore find applications in pipes and chemical storage tanks, marine, recreation industries etc. This type of side group cross linking also provides vinyl ester resin with excellent thermal stability and are frequently found in applications such as semiconductor encapsulation, electronics, and communication, construction, and automobile industries.</w:t>
      </w:r>
    </w:p>
    <w:p w14:paraId="0EFA5EC6" w14:textId="77777777" w:rsidR="00AF0610" w:rsidRDefault="00AF0610" w:rsidP="00AF0610">
      <w:pPr>
        <w:spacing w:line="360" w:lineRule="auto"/>
        <w:jc w:val="both"/>
        <w:rPr>
          <w:rFonts w:ascii="Arial" w:hAnsi="Arial" w:cs="Arial"/>
          <w:sz w:val="24"/>
          <w:szCs w:val="24"/>
        </w:rPr>
      </w:pPr>
      <w:r>
        <w:rPr>
          <w:rFonts w:ascii="Arial" w:hAnsi="Arial" w:cs="Arial"/>
          <w:sz w:val="24"/>
          <w:szCs w:val="24"/>
        </w:rPr>
        <w:t>Few globally used grades of vinyl ester resin are described below</w:t>
      </w:r>
    </w:p>
    <w:tbl>
      <w:tblPr>
        <w:tblW w:w="9880" w:type="dxa"/>
        <w:tblLook w:val="04A0" w:firstRow="1" w:lastRow="0" w:firstColumn="1" w:lastColumn="0" w:noHBand="0" w:noVBand="1"/>
      </w:tblPr>
      <w:tblGrid>
        <w:gridCol w:w="800"/>
        <w:gridCol w:w="2640"/>
        <w:gridCol w:w="6440"/>
      </w:tblGrid>
      <w:tr w:rsidR="00410F8C" w:rsidRPr="00410F8C" w14:paraId="51167AAE" w14:textId="77777777" w:rsidTr="00410F8C">
        <w:trPr>
          <w:trHeight w:val="315"/>
        </w:trPr>
        <w:tc>
          <w:tcPr>
            <w:tcW w:w="800" w:type="dxa"/>
            <w:tcBorders>
              <w:top w:val="single" w:sz="8" w:space="0" w:color="auto"/>
              <w:left w:val="single" w:sz="8" w:space="0" w:color="auto"/>
              <w:bottom w:val="single" w:sz="8" w:space="0" w:color="auto"/>
              <w:right w:val="single" w:sz="8" w:space="0" w:color="auto"/>
            </w:tcBorders>
            <w:shd w:val="clear" w:color="000000" w:fill="9BC2E6"/>
            <w:vAlign w:val="center"/>
            <w:hideMark/>
          </w:tcPr>
          <w:p w14:paraId="03D85621" w14:textId="77777777" w:rsidR="00410F8C" w:rsidRPr="00410F8C" w:rsidRDefault="00410F8C" w:rsidP="00410F8C">
            <w:pPr>
              <w:spacing w:after="0" w:line="240" w:lineRule="auto"/>
              <w:jc w:val="center"/>
              <w:rPr>
                <w:rFonts w:ascii="Arial" w:eastAsia="Times New Roman" w:hAnsi="Arial" w:cs="Arial"/>
                <w:b/>
                <w:bCs/>
                <w:color w:val="000000"/>
                <w:sz w:val="20"/>
                <w:szCs w:val="20"/>
                <w:lang w:val="en-US"/>
              </w:rPr>
            </w:pPr>
            <w:r w:rsidRPr="00410F8C">
              <w:rPr>
                <w:rFonts w:ascii="Arial" w:eastAsia="Times New Roman" w:hAnsi="Arial" w:cs="Arial"/>
                <w:b/>
                <w:bCs/>
                <w:color w:val="000000"/>
                <w:sz w:val="20"/>
                <w:szCs w:val="20"/>
              </w:rPr>
              <w:t>S. No</w:t>
            </w:r>
          </w:p>
        </w:tc>
        <w:tc>
          <w:tcPr>
            <w:tcW w:w="2640" w:type="dxa"/>
            <w:tcBorders>
              <w:top w:val="single" w:sz="8" w:space="0" w:color="auto"/>
              <w:left w:val="nil"/>
              <w:bottom w:val="single" w:sz="8" w:space="0" w:color="auto"/>
              <w:right w:val="single" w:sz="8" w:space="0" w:color="auto"/>
            </w:tcBorders>
            <w:shd w:val="clear" w:color="000000" w:fill="9BC2E6"/>
            <w:vAlign w:val="center"/>
            <w:hideMark/>
          </w:tcPr>
          <w:p w14:paraId="1D6CDF32" w14:textId="77777777" w:rsidR="00410F8C" w:rsidRPr="00410F8C" w:rsidRDefault="00410F8C" w:rsidP="00410F8C">
            <w:pPr>
              <w:spacing w:after="0" w:line="240" w:lineRule="auto"/>
              <w:jc w:val="center"/>
              <w:rPr>
                <w:rFonts w:ascii="Arial" w:eastAsia="Times New Roman" w:hAnsi="Arial" w:cs="Arial"/>
                <w:b/>
                <w:bCs/>
                <w:color w:val="000000"/>
                <w:sz w:val="20"/>
                <w:szCs w:val="20"/>
                <w:lang w:val="en-US"/>
              </w:rPr>
            </w:pPr>
            <w:r w:rsidRPr="00410F8C">
              <w:rPr>
                <w:rFonts w:ascii="Arial" w:eastAsia="Times New Roman" w:hAnsi="Arial" w:cs="Arial"/>
                <w:b/>
                <w:bCs/>
                <w:color w:val="000000"/>
                <w:sz w:val="20"/>
                <w:szCs w:val="20"/>
              </w:rPr>
              <w:t>Grade</w:t>
            </w:r>
          </w:p>
        </w:tc>
        <w:tc>
          <w:tcPr>
            <w:tcW w:w="6440" w:type="dxa"/>
            <w:tcBorders>
              <w:top w:val="single" w:sz="8" w:space="0" w:color="auto"/>
              <w:left w:val="nil"/>
              <w:bottom w:val="single" w:sz="8" w:space="0" w:color="auto"/>
              <w:right w:val="single" w:sz="8" w:space="0" w:color="auto"/>
            </w:tcBorders>
            <w:shd w:val="clear" w:color="000000" w:fill="9BC2E6"/>
            <w:vAlign w:val="center"/>
            <w:hideMark/>
          </w:tcPr>
          <w:p w14:paraId="74BB50C5" w14:textId="77777777" w:rsidR="00410F8C" w:rsidRPr="00410F8C" w:rsidRDefault="00410F8C" w:rsidP="00410F8C">
            <w:pPr>
              <w:spacing w:after="0" w:line="240" w:lineRule="auto"/>
              <w:jc w:val="center"/>
              <w:rPr>
                <w:rFonts w:ascii="Arial" w:eastAsia="Times New Roman" w:hAnsi="Arial" w:cs="Arial"/>
                <w:b/>
                <w:bCs/>
                <w:color w:val="000000"/>
                <w:sz w:val="20"/>
                <w:szCs w:val="20"/>
                <w:lang w:val="en-US"/>
              </w:rPr>
            </w:pPr>
            <w:r w:rsidRPr="00410F8C">
              <w:rPr>
                <w:rFonts w:ascii="Arial" w:eastAsia="Times New Roman" w:hAnsi="Arial" w:cs="Arial"/>
                <w:b/>
                <w:bCs/>
                <w:color w:val="000000"/>
                <w:sz w:val="20"/>
                <w:szCs w:val="20"/>
              </w:rPr>
              <w:t>Application</w:t>
            </w:r>
          </w:p>
        </w:tc>
      </w:tr>
      <w:tr w:rsidR="00410F8C" w:rsidRPr="00410F8C" w14:paraId="62ACDFBD" w14:textId="77777777" w:rsidTr="00410F8C">
        <w:trPr>
          <w:trHeight w:val="525"/>
        </w:trPr>
        <w:tc>
          <w:tcPr>
            <w:tcW w:w="800" w:type="dxa"/>
            <w:tcBorders>
              <w:top w:val="nil"/>
              <w:left w:val="single" w:sz="8" w:space="0" w:color="auto"/>
              <w:bottom w:val="single" w:sz="8" w:space="0" w:color="auto"/>
              <w:right w:val="single" w:sz="8" w:space="0" w:color="auto"/>
            </w:tcBorders>
            <w:shd w:val="clear" w:color="000000" w:fill="A9D08E"/>
            <w:vAlign w:val="center"/>
            <w:hideMark/>
          </w:tcPr>
          <w:p w14:paraId="666D5706" w14:textId="77777777" w:rsidR="00410F8C" w:rsidRPr="00410F8C" w:rsidRDefault="00410F8C" w:rsidP="00410F8C">
            <w:pPr>
              <w:spacing w:after="0" w:line="240" w:lineRule="auto"/>
              <w:jc w:val="center"/>
              <w:rPr>
                <w:rFonts w:ascii="Arial" w:eastAsia="Times New Roman" w:hAnsi="Arial" w:cs="Arial"/>
                <w:b/>
                <w:bCs/>
                <w:color w:val="000000"/>
                <w:sz w:val="20"/>
                <w:szCs w:val="20"/>
                <w:lang w:val="en-US"/>
              </w:rPr>
            </w:pPr>
            <w:r w:rsidRPr="00410F8C">
              <w:rPr>
                <w:rFonts w:ascii="Arial" w:eastAsia="Times New Roman" w:hAnsi="Arial" w:cs="Arial"/>
                <w:b/>
                <w:bCs/>
                <w:color w:val="000000"/>
                <w:sz w:val="20"/>
                <w:szCs w:val="20"/>
              </w:rPr>
              <w:t>1</w:t>
            </w:r>
          </w:p>
        </w:tc>
        <w:tc>
          <w:tcPr>
            <w:tcW w:w="2640" w:type="dxa"/>
            <w:tcBorders>
              <w:top w:val="nil"/>
              <w:left w:val="nil"/>
              <w:bottom w:val="single" w:sz="8" w:space="0" w:color="auto"/>
              <w:right w:val="single" w:sz="8" w:space="0" w:color="auto"/>
            </w:tcBorders>
            <w:shd w:val="clear" w:color="000000" w:fill="A9D08E"/>
            <w:vAlign w:val="center"/>
            <w:hideMark/>
          </w:tcPr>
          <w:p w14:paraId="0BB07E04" w14:textId="0CBC4740" w:rsidR="00410F8C" w:rsidRPr="00410F8C" w:rsidRDefault="00410F8C" w:rsidP="00410F8C">
            <w:pPr>
              <w:spacing w:after="0" w:line="240" w:lineRule="auto"/>
              <w:rPr>
                <w:rFonts w:ascii="Arial" w:eastAsia="Times New Roman" w:hAnsi="Arial" w:cs="Arial"/>
                <w:b/>
                <w:bCs/>
                <w:color w:val="000000"/>
                <w:sz w:val="20"/>
                <w:szCs w:val="20"/>
                <w:lang w:val="en-US"/>
              </w:rPr>
            </w:pPr>
            <w:bookmarkStart w:id="5" w:name="RANGE!C4"/>
            <w:r w:rsidRPr="00410F8C">
              <w:rPr>
                <w:rFonts w:ascii="Arial" w:eastAsia="Times New Roman" w:hAnsi="Arial" w:cs="Arial"/>
                <w:b/>
                <w:bCs/>
                <w:color w:val="000000"/>
                <w:sz w:val="20"/>
                <w:szCs w:val="20"/>
              </w:rPr>
              <w:t>Bisphenol-A Epoxy</w:t>
            </w:r>
            <w:r w:rsidR="00863CA8">
              <w:rPr>
                <w:rFonts w:ascii="Arial" w:eastAsia="Times New Roman" w:hAnsi="Arial" w:cs="Arial"/>
                <w:b/>
                <w:bCs/>
                <w:color w:val="000000"/>
                <w:sz w:val="20"/>
                <w:szCs w:val="20"/>
              </w:rPr>
              <w:t xml:space="preserve"> Based</w:t>
            </w:r>
            <w:r w:rsidRPr="00410F8C">
              <w:rPr>
                <w:rFonts w:ascii="Arial" w:eastAsia="Times New Roman" w:hAnsi="Arial" w:cs="Arial"/>
                <w:b/>
                <w:bCs/>
                <w:color w:val="000000"/>
                <w:sz w:val="20"/>
                <w:szCs w:val="20"/>
              </w:rPr>
              <w:t xml:space="preserve"> </w:t>
            </w:r>
            <w:r w:rsidR="0022004C">
              <w:rPr>
                <w:rFonts w:ascii="Arial" w:eastAsia="Times New Roman" w:hAnsi="Arial" w:cs="Arial"/>
                <w:b/>
                <w:bCs/>
                <w:color w:val="000000"/>
                <w:sz w:val="20"/>
                <w:szCs w:val="20"/>
              </w:rPr>
              <w:t>Vinyl</w:t>
            </w:r>
            <w:r w:rsidR="00863CA8">
              <w:rPr>
                <w:rFonts w:ascii="Arial" w:eastAsia="Times New Roman" w:hAnsi="Arial" w:cs="Arial"/>
                <w:b/>
                <w:bCs/>
                <w:color w:val="000000"/>
                <w:sz w:val="20"/>
                <w:szCs w:val="20"/>
              </w:rPr>
              <w:t xml:space="preserve"> Ester</w:t>
            </w:r>
            <w:r w:rsidR="0022004C">
              <w:rPr>
                <w:rFonts w:ascii="Arial" w:eastAsia="Times New Roman" w:hAnsi="Arial" w:cs="Arial"/>
                <w:b/>
                <w:bCs/>
                <w:color w:val="000000"/>
                <w:sz w:val="20"/>
                <w:szCs w:val="20"/>
              </w:rPr>
              <w:t xml:space="preserve"> </w:t>
            </w:r>
            <w:r w:rsidRPr="00410F8C">
              <w:rPr>
                <w:rFonts w:ascii="Arial" w:eastAsia="Times New Roman" w:hAnsi="Arial" w:cs="Arial"/>
                <w:b/>
                <w:bCs/>
                <w:color w:val="000000"/>
                <w:sz w:val="20"/>
                <w:szCs w:val="20"/>
              </w:rPr>
              <w:t>Resin</w:t>
            </w:r>
            <w:bookmarkEnd w:id="5"/>
          </w:p>
        </w:tc>
        <w:tc>
          <w:tcPr>
            <w:tcW w:w="6440" w:type="dxa"/>
            <w:tcBorders>
              <w:top w:val="nil"/>
              <w:left w:val="nil"/>
              <w:bottom w:val="single" w:sz="8" w:space="0" w:color="auto"/>
              <w:right w:val="single" w:sz="8" w:space="0" w:color="auto"/>
            </w:tcBorders>
            <w:shd w:val="clear" w:color="auto" w:fill="auto"/>
            <w:vAlign w:val="center"/>
            <w:hideMark/>
          </w:tcPr>
          <w:p w14:paraId="0CDF0419" w14:textId="77777777" w:rsidR="00410F8C" w:rsidRPr="00410F8C" w:rsidRDefault="00410F8C" w:rsidP="00410F8C">
            <w:pPr>
              <w:spacing w:after="0" w:line="240" w:lineRule="auto"/>
              <w:rPr>
                <w:rFonts w:ascii="Arial" w:eastAsia="Times New Roman" w:hAnsi="Arial" w:cs="Arial"/>
                <w:b/>
                <w:bCs/>
                <w:color w:val="000000"/>
                <w:sz w:val="20"/>
                <w:szCs w:val="20"/>
                <w:lang w:val="en-US"/>
              </w:rPr>
            </w:pPr>
            <w:bookmarkStart w:id="6" w:name="RANGE!D4"/>
            <w:r w:rsidRPr="00410F8C">
              <w:rPr>
                <w:rFonts w:ascii="Arial" w:eastAsia="Times New Roman" w:hAnsi="Arial" w:cs="Arial"/>
                <w:b/>
                <w:bCs/>
                <w:color w:val="000000"/>
                <w:sz w:val="20"/>
                <w:szCs w:val="20"/>
              </w:rPr>
              <w:t>Provide Resistance to acid, alkalis, solvents, excellent toughness, and fatigue resistance</w:t>
            </w:r>
            <w:bookmarkEnd w:id="6"/>
          </w:p>
        </w:tc>
      </w:tr>
      <w:tr w:rsidR="00410F8C" w:rsidRPr="00410F8C" w14:paraId="667383DD" w14:textId="77777777" w:rsidTr="00410F8C">
        <w:trPr>
          <w:trHeight w:val="525"/>
        </w:trPr>
        <w:tc>
          <w:tcPr>
            <w:tcW w:w="800" w:type="dxa"/>
            <w:tcBorders>
              <w:top w:val="nil"/>
              <w:left w:val="single" w:sz="8" w:space="0" w:color="auto"/>
              <w:bottom w:val="single" w:sz="8" w:space="0" w:color="auto"/>
              <w:right w:val="single" w:sz="8" w:space="0" w:color="auto"/>
            </w:tcBorders>
            <w:shd w:val="clear" w:color="000000" w:fill="A9D08E"/>
            <w:vAlign w:val="center"/>
            <w:hideMark/>
          </w:tcPr>
          <w:p w14:paraId="1D103964" w14:textId="77777777" w:rsidR="00410F8C" w:rsidRPr="00410F8C" w:rsidRDefault="00410F8C" w:rsidP="00410F8C">
            <w:pPr>
              <w:spacing w:after="0" w:line="240" w:lineRule="auto"/>
              <w:jc w:val="center"/>
              <w:rPr>
                <w:rFonts w:ascii="Arial" w:eastAsia="Times New Roman" w:hAnsi="Arial" w:cs="Arial"/>
                <w:b/>
                <w:bCs/>
                <w:color w:val="000000"/>
                <w:sz w:val="20"/>
                <w:szCs w:val="20"/>
                <w:lang w:val="en-US"/>
              </w:rPr>
            </w:pPr>
            <w:r w:rsidRPr="00410F8C">
              <w:rPr>
                <w:rFonts w:ascii="Arial" w:eastAsia="Times New Roman" w:hAnsi="Arial" w:cs="Arial"/>
                <w:b/>
                <w:bCs/>
                <w:color w:val="000000"/>
                <w:sz w:val="20"/>
                <w:szCs w:val="20"/>
              </w:rPr>
              <w:t>2</w:t>
            </w:r>
          </w:p>
        </w:tc>
        <w:tc>
          <w:tcPr>
            <w:tcW w:w="2640" w:type="dxa"/>
            <w:tcBorders>
              <w:top w:val="nil"/>
              <w:left w:val="nil"/>
              <w:bottom w:val="single" w:sz="8" w:space="0" w:color="auto"/>
              <w:right w:val="single" w:sz="8" w:space="0" w:color="auto"/>
            </w:tcBorders>
            <w:shd w:val="clear" w:color="000000" w:fill="A9D08E"/>
            <w:vAlign w:val="center"/>
            <w:hideMark/>
          </w:tcPr>
          <w:p w14:paraId="1276821B" w14:textId="0AC577CC" w:rsidR="00410F8C" w:rsidRPr="00410F8C" w:rsidRDefault="00410F8C" w:rsidP="00410F8C">
            <w:pPr>
              <w:spacing w:after="0" w:line="240" w:lineRule="auto"/>
              <w:rPr>
                <w:rFonts w:ascii="Arial" w:eastAsia="Times New Roman" w:hAnsi="Arial" w:cs="Arial"/>
                <w:b/>
                <w:bCs/>
                <w:color w:val="000000"/>
                <w:sz w:val="20"/>
                <w:szCs w:val="20"/>
                <w:lang w:val="en-US"/>
              </w:rPr>
            </w:pPr>
            <w:bookmarkStart w:id="7" w:name="RANGE!C5"/>
            <w:r w:rsidRPr="00410F8C">
              <w:rPr>
                <w:rFonts w:ascii="Arial" w:eastAsia="Times New Roman" w:hAnsi="Arial" w:cs="Arial"/>
                <w:b/>
                <w:bCs/>
                <w:color w:val="000000"/>
                <w:sz w:val="20"/>
                <w:szCs w:val="20"/>
              </w:rPr>
              <w:t xml:space="preserve">Low styrene Monomer Bisphenol-A </w:t>
            </w:r>
            <w:r w:rsidR="00863CA8">
              <w:rPr>
                <w:rFonts w:ascii="Arial" w:eastAsia="Times New Roman" w:hAnsi="Arial" w:cs="Arial"/>
                <w:b/>
                <w:bCs/>
                <w:color w:val="000000"/>
                <w:sz w:val="20"/>
                <w:szCs w:val="20"/>
              </w:rPr>
              <w:t xml:space="preserve">Vinyl Ester </w:t>
            </w:r>
            <w:r w:rsidRPr="00410F8C">
              <w:rPr>
                <w:rFonts w:ascii="Arial" w:eastAsia="Times New Roman" w:hAnsi="Arial" w:cs="Arial"/>
                <w:b/>
                <w:bCs/>
                <w:color w:val="000000"/>
                <w:sz w:val="20"/>
                <w:szCs w:val="20"/>
              </w:rPr>
              <w:t>Resin</w:t>
            </w:r>
            <w:bookmarkEnd w:id="7"/>
          </w:p>
        </w:tc>
        <w:tc>
          <w:tcPr>
            <w:tcW w:w="6440" w:type="dxa"/>
            <w:tcBorders>
              <w:top w:val="nil"/>
              <w:left w:val="nil"/>
              <w:bottom w:val="single" w:sz="8" w:space="0" w:color="auto"/>
              <w:right w:val="single" w:sz="8" w:space="0" w:color="auto"/>
            </w:tcBorders>
            <w:shd w:val="clear" w:color="auto" w:fill="auto"/>
            <w:vAlign w:val="center"/>
            <w:hideMark/>
          </w:tcPr>
          <w:p w14:paraId="6769F1F0" w14:textId="77777777" w:rsidR="00410F8C" w:rsidRPr="00410F8C" w:rsidRDefault="00410F8C" w:rsidP="00410F8C">
            <w:pPr>
              <w:spacing w:after="0" w:line="240" w:lineRule="auto"/>
              <w:rPr>
                <w:rFonts w:ascii="Arial" w:eastAsia="Times New Roman" w:hAnsi="Arial" w:cs="Arial"/>
                <w:b/>
                <w:bCs/>
                <w:color w:val="000000"/>
                <w:sz w:val="20"/>
                <w:szCs w:val="20"/>
                <w:lang w:val="en-US"/>
              </w:rPr>
            </w:pPr>
            <w:bookmarkStart w:id="8" w:name="RANGE!D5"/>
            <w:r w:rsidRPr="00410F8C">
              <w:rPr>
                <w:rFonts w:ascii="Arial" w:eastAsia="Times New Roman" w:hAnsi="Arial" w:cs="Arial"/>
                <w:b/>
                <w:bCs/>
                <w:color w:val="000000"/>
                <w:sz w:val="20"/>
                <w:szCs w:val="20"/>
              </w:rPr>
              <w:t>Chemical reaction vessels</w:t>
            </w:r>
            <w:bookmarkEnd w:id="8"/>
          </w:p>
        </w:tc>
      </w:tr>
      <w:tr w:rsidR="00410F8C" w:rsidRPr="00410F8C" w14:paraId="2F077C80" w14:textId="77777777" w:rsidTr="00410F8C">
        <w:trPr>
          <w:trHeight w:val="525"/>
        </w:trPr>
        <w:tc>
          <w:tcPr>
            <w:tcW w:w="800" w:type="dxa"/>
            <w:tcBorders>
              <w:top w:val="nil"/>
              <w:left w:val="single" w:sz="8" w:space="0" w:color="auto"/>
              <w:bottom w:val="single" w:sz="8" w:space="0" w:color="auto"/>
              <w:right w:val="single" w:sz="8" w:space="0" w:color="auto"/>
            </w:tcBorders>
            <w:shd w:val="clear" w:color="000000" w:fill="A9D08E"/>
            <w:vAlign w:val="center"/>
            <w:hideMark/>
          </w:tcPr>
          <w:p w14:paraId="7896A2E7" w14:textId="77777777" w:rsidR="00410F8C" w:rsidRPr="00410F8C" w:rsidRDefault="00410F8C" w:rsidP="00410F8C">
            <w:pPr>
              <w:spacing w:after="0" w:line="240" w:lineRule="auto"/>
              <w:jc w:val="center"/>
              <w:rPr>
                <w:rFonts w:ascii="Arial" w:eastAsia="Times New Roman" w:hAnsi="Arial" w:cs="Arial"/>
                <w:b/>
                <w:bCs/>
                <w:color w:val="000000"/>
                <w:sz w:val="20"/>
                <w:szCs w:val="20"/>
                <w:lang w:val="en-US"/>
              </w:rPr>
            </w:pPr>
            <w:r w:rsidRPr="00410F8C">
              <w:rPr>
                <w:rFonts w:ascii="Arial" w:eastAsia="Times New Roman" w:hAnsi="Arial" w:cs="Arial"/>
                <w:b/>
                <w:bCs/>
                <w:color w:val="000000"/>
                <w:sz w:val="20"/>
                <w:szCs w:val="20"/>
              </w:rPr>
              <w:t>3</w:t>
            </w:r>
          </w:p>
        </w:tc>
        <w:tc>
          <w:tcPr>
            <w:tcW w:w="2640" w:type="dxa"/>
            <w:tcBorders>
              <w:top w:val="nil"/>
              <w:left w:val="nil"/>
              <w:bottom w:val="single" w:sz="8" w:space="0" w:color="auto"/>
              <w:right w:val="single" w:sz="8" w:space="0" w:color="auto"/>
            </w:tcBorders>
            <w:shd w:val="clear" w:color="000000" w:fill="A9D08E"/>
            <w:vAlign w:val="center"/>
            <w:hideMark/>
          </w:tcPr>
          <w:p w14:paraId="45F46E28" w14:textId="0D80C707" w:rsidR="00410F8C" w:rsidRPr="00410F8C" w:rsidRDefault="00410F8C" w:rsidP="00410F8C">
            <w:pPr>
              <w:spacing w:after="0" w:line="240" w:lineRule="auto"/>
              <w:rPr>
                <w:rFonts w:ascii="Arial" w:eastAsia="Times New Roman" w:hAnsi="Arial" w:cs="Arial"/>
                <w:b/>
                <w:bCs/>
                <w:color w:val="000000"/>
                <w:sz w:val="20"/>
                <w:szCs w:val="20"/>
                <w:lang w:val="en-US"/>
              </w:rPr>
            </w:pPr>
            <w:bookmarkStart w:id="9" w:name="RANGE!C6"/>
            <w:r w:rsidRPr="00410F8C">
              <w:rPr>
                <w:rFonts w:ascii="Arial" w:eastAsia="Times New Roman" w:hAnsi="Arial" w:cs="Arial"/>
                <w:b/>
                <w:bCs/>
                <w:color w:val="000000"/>
                <w:sz w:val="20"/>
                <w:szCs w:val="20"/>
              </w:rPr>
              <w:t xml:space="preserve">Novolac Based Epoxy </w:t>
            </w:r>
            <w:r w:rsidR="0022004C">
              <w:rPr>
                <w:rFonts w:ascii="Arial" w:eastAsia="Times New Roman" w:hAnsi="Arial" w:cs="Arial"/>
                <w:b/>
                <w:bCs/>
                <w:color w:val="000000"/>
                <w:sz w:val="20"/>
                <w:szCs w:val="20"/>
              </w:rPr>
              <w:t>Vinyl</w:t>
            </w:r>
            <w:r w:rsidR="00863CA8">
              <w:rPr>
                <w:rFonts w:ascii="Arial" w:eastAsia="Times New Roman" w:hAnsi="Arial" w:cs="Arial"/>
                <w:b/>
                <w:bCs/>
                <w:color w:val="000000"/>
                <w:sz w:val="20"/>
                <w:szCs w:val="20"/>
              </w:rPr>
              <w:t xml:space="preserve"> Ester</w:t>
            </w:r>
            <w:r w:rsidR="0022004C">
              <w:rPr>
                <w:rFonts w:ascii="Arial" w:eastAsia="Times New Roman" w:hAnsi="Arial" w:cs="Arial"/>
                <w:b/>
                <w:bCs/>
                <w:color w:val="000000"/>
                <w:sz w:val="20"/>
                <w:szCs w:val="20"/>
              </w:rPr>
              <w:t xml:space="preserve"> </w:t>
            </w:r>
            <w:r w:rsidRPr="00410F8C">
              <w:rPr>
                <w:rFonts w:ascii="Arial" w:eastAsia="Times New Roman" w:hAnsi="Arial" w:cs="Arial"/>
                <w:b/>
                <w:bCs/>
                <w:color w:val="000000"/>
                <w:sz w:val="20"/>
                <w:szCs w:val="20"/>
              </w:rPr>
              <w:t>Resin</w:t>
            </w:r>
            <w:bookmarkEnd w:id="9"/>
          </w:p>
        </w:tc>
        <w:tc>
          <w:tcPr>
            <w:tcW w:w="6440" w:type="dxa"/>
            <w:tcBorders>
              <w:top w:val="nil"/>
              <w:left w:val="nil"/>
              <w:bottom w:val="single" w:sz="8" w:space="0" w:color="auto"/>
              <w:right w:val="single" w:sz="8" w:space="0" w:color="auto"/>
            </w:tcBorders>
            <w:shd w:val="clear" w:color="auto" w:fill="auto"/>
            <w:vAlign w:val="center"/>
            <w:hideMark/>
          </w:tcPr>
          <w:p w14:paraId="4D32C049" w14:textId="77777777" w:rsidR="00410F8C" w:rsidRPr="00410F8C" w:rsidRDefault="00410F8C" w:rsidP="00410F8C">
            <w:pPr>
              <w:spacing w:after="0" w:line="240" w:lineRule="auto"/>
              <w:rPr>
                <w:rFonts w:ascii="Arial" w:eastAsia="Times New Roman" w:hAnsi="Arial" w:cs="Arial"/>
                <w:b/>
                <w:bCs/>
                <w:color w:val="000000"/>
                <w:sz w:val="20"/>
                <w:szCs w:val="20"/>
                <w:lang w:val="en-US"/>
              </w:rPr>
            </w:pPr>
            <w:bookmarkStart w:id="10" w:name="RANGE!D6"/>
            <w:r w:rsidRPr="00410F8C">
              <w:rPr>
                <w:rFonts w:ascii="Arial" w:eastAsia="Times New Roman" w:hAnsi="Arial" w:cs="Arial"/>
                <w:b/>
                <w:bCs/>
                <w:color w:val="000000"/>
                <w:sz w:val="20"/>
                <w:szCs w:val="20"/>
              </w:rPr>
              <w:t>Excellent, thermal, and chemical resistance, resistance to solvents, acids</w:t>
            </w:r>
            <w:bookmarkEnd w:id="10"/>
          </w:p>
        </w:tc>
      </w:tr>
      <w:tr w:rsidR="00410F8C" w:rsidRPr="00410F8C" w14:paraId="5D6BA48B" w14:textId="77777777" w:rsidTr="00410F8C">
        <w:trPr>
          <w:trHeight w:val="525"/>
        </w:trPr>
        <w:tc>
          <w:tcPr>
            <w:tcW w:w="800" w:type="dxa"/>
            <w:tcBorders>
              <w:top w:val="nil"/>
              <w:left w:val="single" w:sz="8" w:space="0" w:color="auto"/>
              <w:bottom w:val="single" w:sz="8" w:space="0" w:color="auto"/>
              <w:right w:val="single" w:sz="8" w:space="0" w:color="auto"/>
            </w:tcBorders>
            <w:shd w:val="clear" w:color="000000" w:fill="A9D08E"/>
            <w:vAlign w:val="center"/>
            <w:hideMark/>
          </w:tcPr>
          <w:p w14:paraId="4D3FF505" w14:textId="77777777" w:rsidR="00410F8C" w:rsidRPr="00410F8C" w:rsidRDefault="00410F8C" w:rsidP="00410F8C">
            <w:pPr>
              <w:spacing w:after="0" w:line="240" w:lineRule="auto"/>
              <w:jc w:val="center"/>
              <w:rPr>
                <w:rFonts w:ascii="Arial" w:eastAsia="Times New Roman" w:hAnsi="Arial" w:cs="Arial"/>
                <w:b/>
                <w:bCs/>
                <w:color w:val="000000"/>
                <w:sz w:val="20"/>
                <w:szCs w:val="20"/>
                <w:lang w:val="en-US"/>
              </w:rPr>
            </w:pPr>
            <w:r w:rsidRPr="00410F8C">
              <w:rPr>
                <w:rFonts w:ascii="Arial" w:eastAsia="Times New Roman" w:hAnsi="Arial" w:cs="Arial"/>
                <w:b/>
                <w:bCs/>
                <w:color w:val="000000"/>
                <w:sz w:val="20"/>
                <w:szCs w:val="20"/>
              </w:rPr>
              <w:t>4</w:t>
            </w:r>
          </w:p>
        </w:tc>
        <w:tc>
          <w:tcPr>
            <w:tcW w:w="2640" w:type="dxa"/>
            <w:tcBorders>
              <w:top w:val="nil"/>
              <w:left w:val="nil"/>
              <w:bottom w:val="single" w:sz="8" w:space="0" w:color="auto"/>
              <w:right w:val="single" w:sz="8" w:space="0" w:color="auto"/>
            </w:tcBorders>
            <w:shd w:val="clear" w:color="000000" w:fill="A9D08E"/>
            <w:vAlign w:val="center"/>
            <w:hideMark/>
          </w:tcPr>
          <w:p w14:paraId="29A79556" w14:textId="7797BC23" w:rsidR="00410F8C" w:rsidRPr="00410F8C" w:rsidRDefault="00410F8C" w:rsidP="00410F8C">
            <w:pPr>
              <w:spacing w:after="0" w:line="240" w:lineRule="auto"/>
              <w:rPr>
                <w:rFonts w:ascii="Arial" w:eastAsia="Times New Roman" w:hAnsi="Arial" w:cs="Arial"/>
                <w:b/>
                <w:bCs/>
                <w:color w:val="000000"/>
                <w:sz w:val="20"/>
                <w:szCs w:val="20"/>
                <w:lang w:val="en-US"/>
              </w:rPr>
            </w:pPr>
            <w:bookmarkStart w:id="11" w:name="RANGE!C7"/>
            <w:r w:rsidRPr="00410F8C">
              <w:rPr>
                <w:rFonts w:ascii="Arial" w:eastAsia="Times New Roman" w:hAnsi="Arial" w:cs="Arial"/>
                <w:b/>
                <w:bCs/>
                <w:color w:val="000000"/>
                <w:sz w:val="20"/>
                <w:szCs w:val="20"/>
              </w:rPr>
              <w:t>Brominated Epoxy</w:t>
            </w:r>
            <w:r w:rsidR="00863CA8">
              <w:rPr>
                <w:rFonts w:ascii="Arial" w:eastAsia="Times New Roman" w:hAnsi="Arial" w:cs="Arial"/>
                <w:b/>
                <w:bCs/>
                <w:color w:val="000000"/>
                <w:sz w:val="20"/>
                <w:szCs w:val="20"/>
              </w:rPr>
              <w:t xml:space="preserve"> Based</w:t>
            </w:r>
            <w:r w:rsidRPr="00410F8C">
              <w:rPr>
                <w:rFonts w:ascii="Arial" w:eastAsia="Times New Roman" w:hAnsi="Arial" w:cs="Arial"/>
                <w:b/>
                <w:bCs/>
                <w:color w:val="000000"/>
                <w:sz w:val="20"/>
                <w:szCs w:val="20"/>
              </w:rPr>
              <w:t xml:space="preserve"> </w:t>
            </w:r>
            <w:r w:rsidR="0022004C">
              <w:rPr>
                <w:rFonts w:ascii="Arial" w:eastAsia="Times New Roman" w:hAnsi="Arial" w:cs="Arial"/>
                <w:b/>
                <w:bCs/>
                <w:color w:val="000000"/>
                <w:sz w:val="20"/>
                <w:szCs w:val="20"/>
              </w:rPr>
              <w:t>Vinyl</w:t>
            </w:r>
            <w:r w:rsidR="00863CA8">
              <w:rPr>
                <w:rFonts w:ascii="Arial" w:eastAsia="Times New Roman" w:hAnsi="Arial" w:cs="Arial"/>
                <w:b/>
                <w:bCs/>
                <w:color w:val="000000"/>
                <w:sz w:val="20"/>
                <w:szCs w:val="20"/>
              </w:rPr>
              <w:t xml:space="preserve"> Ester</w:t>
            </w:r>
            <w:r w:rsidR="0022004C">
              <w:rPr>
                <w:rFonts w:ascii="Arial" w:eastAsia="Times New Roman" w:hAnsi="Arial" w:cs="Arial"/>
                <w:b/>
                <w:bCs/>
                <w:color w:val="000000"/>
                <w:sz w:val="20"/>
                <w:szCs w:val="20"/>
              </w:rPr>
              <w:t xml:space="preserve"> </w:t>
            </w:r>
            <w:r w:rsidRPr="00410F8C">
              <w:rPr>
                <w:rFonts w:ascii="Arial" w:eastAsia="Times New Roman" w:hAnsi="Arial" w:cs="Arial"/>
                <w:b/>
                <w:bCs/>
                <w:color w:val="000000"/>
                <w:sz w:val="20"/>
                <w:szCs w:val="20"/>
              </w:rPr>
              <w:t>Resin</w:t>
            </w:r>
            <w:bookmarkEnd w:id="11"/>
          </w:p>
        </w:tc>
        <w:tc>
          <w:tcPr>
            <w:tcW w:w="6440" w:type="dxa"/>
            <w:tcBorders>
              <w:top w:val="nil"/>
              <w:left w:val="nil"/>
              <w:bottom w:val="single" w:sz="8" w:space="0" w:color="auto"/>
              <w:right w:val="single" w:sz="8" w:space="0" w:color="auto"/>
            </w:tcBorders>
            <w:shd w:val="clear" w:color="auto" w:fill="auto"/>
            <w:vAlign w:val="center"/>
            <w:hideMark/>
          </w:tcPr>
          <w:p w14:paraId="1D18D9E3" w14:textId="77777777" w:rsidR="00410F8C" w:rsidRPr="00410F8C" w:rsidRDefault="00410F8C" w:rsidP="00410F8C">
            <w:pPr>
              <w:spacing w:after="0" w:line="240" w:lineRule="auto"/>
              <w:rPr>
                <w:rFonts w:ascii="Arial" w:eastAsia="Times New Roman" w:hAnsi="Arial" w:cs="Arial"/>
                <w:b/>
                <w:bCs/>
                <w:color w:val="000000"/>
                <w:sz w:val="20"/>
                <w:szCs w:val="20"/>
                <w:lang w:val="en-US"/>
              </w:rPr>
            </w:pPr>
            <w:bookmarkStart w:id="12" w:name="RANGE!D7"/>
            <w:r w:rsidRPr="00410F8C">
              <w:rPr>
                <w:rFonts w:ascii="Arial" w:eastAsia="Times New Roman" w:hAnsi="Arial" w:cs="Arial"/>
                <w:b/>
                <w:bCs/>
                <w:color w:val="000000"/>
                <w:sz w:val="20"/>
                <w:szCs w:val="20"/>
              </w:rPr>
              <w:t>High degree of fire retardance, resistance to chemical, tougher and fatigue resistant</w:t>
            </w:r>
            <w:bookmarkEnd w:id="12"/>
          </w:p>
        </w:tc>
      </w:tr>
      <w:tr w:rsidR="00410F8C" w:rsidRPr="00410F8C" w14:paraId="016057B1" w14:textId="77777777" w:rsidTr="00410F8C">
        <w:trPr>
          <w:trHeight w:val="525"/>
        </w:trPr>
        <w:tc>
          <w:tcPr>
            <w:tcW w:w="800" w:type="dxa"/>
            <w:tcBorders>
              <w:top w:val="nil"/>
              <w:left w:val="single" w:sz="8" w:space="0" w:color="auto"/>
              <w:bottom w:val="single" w:sz="8" w:space="0" w:color="auto"/>
              <w:right w:val="single" w:sz="8" w:space="0" w:color="auto"/>
            </w:tcBorders>
            <w:shd w:val="clear" w:color="000000" w:fill="A9D08E"/>
            <w:vAlign w:val="center"/>
            <w:hideMark/>
          </w:tcPr>
          <w:p w14:paraId="0594427D" w14:textId="77777777" w:rsidR="00410F8C" w:rsidRPr="00410F8C" w:rsidRDefault="00410F8C" w:rsidP="00410F8C">
            <w:pPr>
              <w:spacing w:after="0" w:line="240" w:lineRule="auto"/>
              <w:jc w:val="center"/>
              <w:rPr>
                <w:rFonts w:ascii="Arial" w:eastAsia="Times New Roman" w:hAnsi="Arial" w:cs="Arial"/>
                <w:b/>
                <w:bCs/>
                <w:color w:val="000000"/>
                <w:sz w:val="20"/>
                <w:szCs w:val="20"/>
                <w:lang w:val="en-US"/>
              </w:rPr>
            </w:pPr>
            <w:r w:rsidRPr="00410F8C">
              <w:rPr>
                <w:rFonts w:ascii="Arial" w:eastAsia="Times New Roman" w:hAnsi="Arial" w:cs="Arial"/>
                <w:b/>
                <w:bCs/>
                <w:color w:val="000000"/>
                <w:sz w:val="20"/>
                <w:szCs w:val="20"/>
              </w:rPr>
              <w:t>5</w:t>
            </w:r>
          </w:p>
        </w:tc>
        <w:tc>
          <w:tcPr>
            <w:tcW w:w="2640" w:type="dxa"/>
            <w:tcBorders>
              <w:top w:val="nil"/>
              <w:left w:val="nil"/>
              <w:bottom w:val="single" w:sz="8" w:space="0" w:color="auto"/>
              <w:right w:val="single" w:sz="8" w:space="0" w:color="auto"/>
            </w:tcBorders>
            <w:shd w:val="clear" w:color="000000" w:fill="A9D08E"/>
            <w:vAlign w:val="center"/>
            <w:hideMark/>
          </w:tcPr>
          <w:p w14:paraId="23C76EA8" w14:textId="2D64961A" w:rsidR="00410F8C" w:rsidRPr="00410F8C" w:rsidRDefault="00410F8C" w:rsidP="00410F8C">
            <w:pPr>
              <w:spacing w:after="0" w:line="240" w:lineRule="auto"/>
              <w:rPr>
                <w:rFonts w:ascii="Arial" w:eastAsia="Times New Roman" w:hAnsi="Arial" w:cs="Arial"/>
                <w:b/>
                <w:bCs/>
                <w:color w:val="000000"/>
                <w:sz w:val="20"/>
                <w:szCs w:val="20"/>
                <w:lang w:val="en-US"/>
              </w:rPr>
            </w:pPr>
            <w:bookmarkStart w:id="13" w:name="RANGE!C8"/>
            <w:r w:rsidRPr="00410F8C">
              <w:rPr>
                <w:rFonts w:ascii="Arial" w:eastAsia="Times New Roman" w:hAnsi="Arial" w:cs="Arial"/>
                <w:b/>
                <w:bCs/>
                <w:color w:val="000000"/>
                <w:sz w:val="20"/>
                <w:szCs w:val="20"/>
              </w:rPr>
              <w:t>Brominated Novolac Epoxy</w:t>
            </w:r>
            <w:r w:rsidR="00863CA8">
              <w:rPr>
                <w:rFonts w:ascii="Arial" w:eastAsia="Times New Roman" w:hAnsi="Arial" w:cs="Arial"/>
                <w:b/>
                <w:bCs/>
                <w:color w:val="000000"/>
                <w:sz w:val="20"/>
                <w:szCs w:val="20"/>
              </w:rPr>
              <w:t xml:space="preserve"> Based</w:t>
            </w:r>
            <w:r w:rsidRPr="00410F8C">
              <w:rPr>
                <w:rFonts w:ascii="Arial" w:eastAsia="Times New Roman" w:hAnsi="Arial" w:cs="Arial"/>
                <w:b/>
                <w:bCs/>
                <w:color w:val="000000"/>
                <w:sz w:val="20"/>
                <w:szCs w:val="20"/>
              </w:rPr>
              <w:t xml:space="preserve"> Vinyl</w:t>
            </w:r>
            <w:r w:rsidR="00863CA8">
              <w:rPr>
                <w:rFonts w:ascii="Arial" w:eastAsia="Times New Roman" w:hAnsi="Arial" w:cs="Arial"/>
                <w:b/>
                <w:bCs/>
                <w:color w:val="000000"/>
                <w:sz w:val="20"/>
                <w:szCs w:val="20"/>
              </w:rPr>
              <w:t xml:space="preserve"> Ester</w:t>
            </w:r>
            <w:r w:rsidRPr="00410F8C">
              <w:rPr>
                <w:rFonts w:ascii="Arial" w:eastAsia="Times New Roman" w:hAnsi="Arial" w:cs="Arial"/>
                <w:b/>
                <w:bCs/>
                <w:color w:val="000000"/>
                <w:sz w:val="20"/>
                <w:szCs w:val="20"/>
              </w:rPr>
              <w:t xml:space="preserve"> Resin</w:t>
            </w:r>
            <w:bookmarkEnd w:id="13"/>
          </w:p>
        </w:tc>
        <w:tc>
          <w:tcPr>
            <w:tcW w:w="6440" w:type="dxa"/>
            <w:tcBorders>
              <w:top w:val="nil"/>
              <w:left w:val="nil"/>
              <w:bottom w:val="single" w:sz="8" w:space="0" w:color="auto"/>
              <w:right w:val="single" w:sz="8" w:space="0" w:color="auto"/>
            </w:tcBorders>
            <w:shd w:val="clear" w:color="auto" w:fill="auto"/>
            <w:vAlign w:val="center"/>
            <w:hideMark/>
          </w:tcPr>
          <w:p w14:paraId="34ECF42E" w14:textId="77777777" w:rsidR="00410F8C" w:rsidRPr="00410F8C" w:rsidRDefault="00410F8C" w:rsidP="00410F8C">
            <w:pPr>
              <w:spacing w:after="0" w:line="240" w:lineRule="auto"/>
              <w:rPr>
                <w:rFonts w:ascii="Arial" w:eastAsia="Times New Roman" w:hAnsi="Arial" w:cs="Arial"/>
                <w:b/>
                <w:bCs/>
                <w:color w:val="000000"/>
                <w:sz w:val="20"/>
                <w:szCs w:val="20"/>
                <w:lang w:val="en-US"/>
              </w:rPr>
            </w:pPr>
            <w:bookmarkStart w:id="14" w:name="RANGE!D8"/>
            <w:r w:rsidRPr="00410F8C">
              <w:rPr>
                <w:rFonts w:ascii="Arial" w:eastAsia="Times New Roman" w:hAnsi="Arial" w:cs="Arial"/>
                <w:b/>
                <w:bCs/>
                <w:color w:val="000000"/>
                <w:sz w:val="20"/>
                <w:szCs w:val="20"/>
              </w:rPr>
              <w:t>Moderate degree of retardance, application in hot, wet flue gas environment</w:t>
            </w:r>
            <w:bookmarkEnd w:id="14"/>
          </w:p>
        </w:tc>
      </w:tr>
      <w:tr w:rsidR="00410F8C" w:rsidRPr="00410F8C" w14:paraId="18694E86" w14:textId="77777777" w:rsidTr="00410F8C">
        <w:trPr>
          <w:trHeight w:val="780"/>
        </w:trPr>
        <w:tc>
          <w:tcPr>
            <w:tcW w:w="800" w:type="dxa"/>
            <w:tcBorders>
              <w:top w:val="nil"/>
              <w:left w:val="single" w:sz="8" w:space="0" w:color="auto"/>
              <w:bottom w:val="single" w:sz="8" w:space="0" w:color="auto"/>
              <w:right w:val="single" w:sz="8" w:space="0" w:color="auto"/>
            </w:tcBorders>
            <w:shd w:val="clear" w:color="000000" w:fill="A9D08E"/>
            <w:vAlign w:val="center"/>
            <w:hideMark/>
          </w:tcPr>
          <w:p w14:paraId="6810BFA5" w14:textId="77777777" w:rsidR="00410F8C" w:rsidRPr="00410F8C" w:rsidRDefault="00410F8C" w:rsidP="00410F8C">
            <w:pPr>
              <w:spacing w:after="0" w:line="240" w:lineRule="auto"/>
              <w:jc w:val="center"/>
              <w:rPr>
                <w:rFonts w:ascii="Arial" w:eastAsia="Times New Roman" w:hAnsi="Arial" w:cs="Arial"/>
                <w:b/>
                <w:bCs/>
                <w:color w:val="000000"/>
                <w:sz w:val="20"/>
                <w:szCs w:val="20"/>
                <w:lang w:val="en-US"/>
              </w:rPr>
            </w:pPr>
            <w:r w:rsidRPr="00410F8C">
              <w:rPr>
                <w:rFonts w:ascii="Arial" w:eastAsia="Times New Roman" w:hAnsi="Arial" w:cs="Arial"/>
                <w:b/>
                <w:bCs/>
                <w:color w:val="000000"/>
                <w:sz w:val="20"/>
                <w:szCs w:val="20"/>
              </w:rPr>
              <w:t>6</w:t>
            </w:r>
          </w:p>
        </w:tc>
        <w:tc>
          <w:tcPr>
            <w:tcW w:w="2640" w:type="dxa"/>
            <w:tcBorders>
              <w:top w:val="nil"/>
              <w:left w:val="nil"/>
              <w:bottom w:val="single" w:sz="8" w:space="0" w:color="auto"/>
              <w:right w:val="single" w:sz="8" w:space="0" w:color="auto"/>
            </w:tcBorders>
            <w:shd w:val="clear" w:color="000000" w:fill="A9D08E"/>
            <w:vAlign w:val="center"/>
            <w:hideMark/>
          </w:tcPr>
          <w:p w14:paraId="65950C6F" w14:textId="1D1C4522" w:rsidR="00410F8C" w:rsidRPr="00410F8C" w:rsidRDefault="00410F8C" w:rsidP="00410F8C">
            <w:pPr>
              <w:spacing w:after="0" w:line="240" w:lineRule="auto"/>
              <w:rPr>
                <w:rFonts w:ascii="Arial" w:eastAsia="Times New Roman" w:hAnsi="Arial" w:cs="Arial"/>
                <w:b/>
                <w:bCs/>
                <w:color w:val="000000"/>
                <w:sz w:val="20"/>
                <w:szCs w:val="20"/>
                <w:lang w:val="en-US"/>
              </w:rPr>
            </w:pPr>
            <w:bookmarkStart w:id="15" w:name="RANGE!C9"/>
            <w:r w:rsidRPr="00410F8C">
              <w:rPr>
                <w:rFonts w:ascii="Arial" w:eastAsia="Times New Roman" w:hAnsi="Arial" w:cs="Arial"/>
                <w:b/>
                <w:bCs/>
                <w:color w:val="000000"/>
                <w:sz w:val="20"/>
                <w:szCs w:val="20"/>
              </w:rPr>
              <w:t>Elastomer-modified Bisphenol-A Epoxy</w:t>
            </w:r>
            <w:r w:rsidR="00863CA8">
              <w:rPr>
                <w:rFonts w:ascii="Arial" w:eastAsia="Times New Roman" w:hAnsi="Arial" w:cs="Arial"/>
                <w:b/>
                <w:bCs/>
                <w:color w:val="000000"/>
                <w:sz w:val="20"/>
                <w:szCs w:val="20"/>
              </w:rPr>
              <w:t xml:space="preserve"> Based</w:t>
            </w:r>
            <w:r w:rsidRPr="00410F8C">
              <w:rPr>
                <w:rFonts w:ascii="Arial" w:eastAsia="Times New Roman" w:hAnsi="Arial" w:cs="Arial"/>
                <w:b/>
                <w:bCs/>
                <w:color w:val="000000"/>
                <w:sz w:val="20"/>
                <w:szCs w:val="20"/>
              </w:rPr>
              <w:t xml:space="preserve"> Vinyl</w:t>
            </w:r>
            <w:r w:rsidR="00863CA8">
              <w:rPr>
                <w:rFonts w:ascii="Arial" w:eastAsia="Times New Roman" w:hAnsi="Arial" w:cs="Arial"/>
                <w:b/>
                <w:bCs/>
                <w:color w:val="000000"/>
                <w:sz w:val="20"/>
                <w:szCs w:val="20"/>
              </w:rPr>
              <w:t xml:space="preserve"> Ester</w:t>
            </w:r>
            <w:r w:rsidRPr="00410F8C">
              <w:rPr>
                <w:rFonts w:ascii="Arial" w:eastAsia="Times New Roman" w:hAnsi="Arial" w:cs="Arial"/>
                <w:b/>
                <w:bCs/>
                <w:color w:val="000000"/>
                <w:sz w:val="20"/>
                <w:szCs w:val="20"/>
              </w:rPr>
              <w:t xml:space="preserve"> Resin</w:t>
            </w:r>
            <w:bookmarkEnd w:id="15"/>
          </w:p>
        </w:tc>
        <w:tc>
          <w:tcPr>
            <w:tcW w:w="6440" w:type="dxa"/>
            <w:tcBorders>
              <w:top w:val="nil"/>
              <w:left w:val="nil"/>
              <w:bottom w:val="single" w:sz="8" w:space="0" w:color="auto"/>
              <w:right w:val="single" w:sz="8" w:space="0" w:color="auto"/>
            </w:tcBorders>
            <w:shd w:val="clear" w:color="auto" w:fill="auto"/>
            <w:vAlign w:val="center"/>
            <w:hideMark/>
          </w:tcPr>
          <w:p w14:paraId="220AEE6B" w14:textId="77777777" w:rsidR="00410F8C" w:rsidRPr="00410F8C" w:rsidRDefault="00410F8C" w:rsidP="00410F8C">
            <w:pPr>
              <w:spacing w:after="0" w:line="240" w:lineRule="auto"/>
              <w:rPr>
                <w:rFonts w:ascii="Arial" w:eastAsia="Times New Roman" w:hAnsi="Arial" w:cs="Arial"/>
                <w:b/>
                <w:bCs/>
                <w:color w:val="000000"/>
                <w:sz w:val="20"/>
                <w:szCs w:val="20"/>
                <w:lang w:val="en-US"/>
              </w:rPr>
            </w:pPr>
            <w:bookmarkStart w:id="16" w:name="RANGE!D9"/>
            <w:r w:rsidRPr="00410F8C">
              <w:rPr>
                <w:rFonts w:ascii="Arial" w:eastAsia="Times New Roman" w:hAnsi="Arial" w:cs="Arial"/>
                <w:b/>
                <w:bCs/>
                <w:color w:val="000000"/>
                <w:sz w:val="20"/>
                <w:szCs w:val="20"/>
              </w:rPr>
              <w:t>High impact and fatigue resistance, chemically resistant FRP linings</w:t>
            </w:r>
            <w:bookmarkEnd w:id="16"/>
          </w:p>
        </w:tc>
      </w:tr>
      <w:tr w:rsidR="00410F8C" w:rsidRPr="00410F8C" w14:paraId="6D548B19" w14:textId="77777777" w:rsidTr="00410F8C">
        <w:trPr>
          <w:trHeight w:val="525"/>
        </w:trPr>
        <w:tc>
          <w:tcPr>
            <w:tcW w:w="800" w:type="dxa"/>
            <w:tcBorders>
              <w:top w:val="nil"/>
              <w:left w:val="single" w:sz="8" w:space="0" w:color="auto"/>
              <w:bottom w:val="single" w:sz="8" w:space="0" w:color="auto"/>
              <w:right w:val="single" w:sz="8" w:space="0" w:color="auto"/>
            </w:tcBorders>
            <w:shd w:val="clear" w:color="000000" w:fill="A9D08E"/>
            <w:vAlign w:val="center"/>
            <w:hideMark/>
          </w:tcPr>
          <w:p w14:paraId="1AF62161" w14:textId="77777777" w:rsidR="00410F8C" w:rsidRPr="00410F8C" w:rsidRDefault="00410F8C" w:rsidP="00410F8C">
            <w:pPr>
              <w:spacing w:after="0" w:line="240" w:lineRule="auto"/>
              <w:jc w:val="center"/>
              <w:rPr>
                <w:rFonts w:ascii="Arial" w:eastAsia="Times New Roman" w:hAnsi="Arial" w:cs="Arial"/>
                <w:b/>
                <w:bCs/>
                <w:color w:val="000000"/>
                <w:sz w:val="20"/>
                <w:szCs w:val="20"/>
                <w:lang w:val="en-US"/>
              </w:rPr>
            </w:pPr>
            <w:r w:rsidRPr="00410F8C">
              <w:rPr>
                <w:rFonts w:ascii="Arial" w:eastAsia="Times New Roman" w:hAnsi="Arial" w:cs="Arial"/>
                <w:b/>
                <w:bCs/>
                <w:color w:val="000000"/>
                <w:sz w:val="20"/>
                <w:szCs w:val="20"/>
              </w:rPr>
              <w:t>7</w:t>
            </w:r>
          </w:p>
        </w:tc>
        <w:tc>
          <w:tcPr>
            <w:tcW w:w="2640" w:type="dxa"/>
            <w:tcBorders>
              <w:top w:val="nil"/>
              <w:left w:val="nil"/>
              <w:bottom w:val="single" w:sz="8" w:space="0" w:color="auto"/>
              <w:right w:val="single" w:sz="8" w:space="0" w:color="auto"/>
            </w:tcBorders>
            <w:shd w:val="clear" w:color="000000" w:fill="A9D08E"/>
            <w:vAlign w:val="center"/>
            <w:hideMark/>
          </w:tcPr>
          <w:p w14:paraId="6F6B50A4" w14:textId="77777777" w:rsidR="00410F8C" w:rsidRPr="00410F8C" w:rsidRDefault="00410F8C" w:rsidP="00410F8C">
            <w:pPr>
              <w:spacing w:after="0" w:line="240" w:lineRule="auto"/>
              <w:rPr>
                <w:rFonts w:ascii="Arial" w:eastAsia="Times New Roman" w:hAnsi="Arial" w:cs="Arial"/>
                <w:b/>
                <w:bCs/>
                <w:color w:val="000000"/>
                <w:sz w:val="20"/>
                <w:szCs w:val="20"/>
                <w:lang w:val="en-US"/>
              </w:rPr>
            </w:pPr>
            <w:bookmarkStart w:id="17" w:name="RANGE!C10"/>
            <w:r w:rsidRPr="00410F8C">
              <w:rPr>
                <w:rFonts w:ascii="Arial" w:eastAsia="Times New Roman" w:hAnsi="Arial" w:cs="Arial"/>
                <w:b/>
                <w:bCs/>
                <w:color w:val="000000"/>
                <w:sz w:val="20"/>
                <w:szCs w:val="20"/>
              </w:rPr>
              <w:t>Urethane Modified Vinyl Ester Resin</w:t>
            </w:r>
            <w:bookmarkEnd w:id="17"/>
          </w:p>
        </w:tc>
        <w:tc>
          <w:tcPr>
            <w:tcW w:w="6440" w:type="dxa"/>
            <w:tcBorders>
              <w:top w:val="nil"/>
              <w:left w:val="nil"/>
              <w:bottom w:val="single" w:sz="8" w:space="0" w:color="auto"/>
              <w:right w:val="single" w:sz="8" w:space="0" w:color="auto"/>
            </w:tcBorders>
            <w:shd w:val="clear" w:color="auto" w:fill="auto"/>
            <w:vAlign w:val="center"/>
            <w:hideMark/>
          </w:tcPr>
          <w:p w14:paraId="03018B95" w14:textId="77777777" w:rsidR="00410F8C" w:rsidRPr="00410F8C" w:rsidRDefault="00410F8C" w:rsidP="00410F8C">
            <w:pPr>
              <w:spacing w:after="0" w:line="240" w:lineRule="auto"/>
              <w:rPr>
                <w:rFonts w:ascii="Arial" w:eastAsia="Times New Roman" w:hAnsi="Arial" w:cs="Arial"/>
                <w:b/>
                <w:bCs/>
                <w:color w:val="000000"/>
                <w:sz w:val="20"/>
                <w:szCs w:val="20"/>
                <w:lang w:val="en-US"/>
              </w:rPr>
            </w:pPr>
            <w:bookmarkStart w:id="18" w:name="RANGE!D10"/>
            <w:r w:rsidRPr="00410F8C">
              <w:rPr>
                <w:rFonts w:ascii="Arial" w:eastAsia="Times New Roman" w:hAnsi="Arial" w:cs="Arial"/>
                <w:b/>
                <w:bCs/>
                <w:color w:val="000000"/>
                <w:sz w:val="20"/>
                <w:szCs w:val="20"/>
              </w:rPr>
              <w:t>Heat, Corrosion and Chemical resistant, application in marine, pultrusion, carbon fibre</w:t>
            </w:r>
            <w:bookmarkEnd w:id="18"/>
          </w:p>
        </w:tc>
      </w:tr>
    </w:tbl>
    <w:p w14:paraId="10BE9246" w14:textId="77777777" w:rsidR="00AF0610" w:rsidRDefault="00AF0610" w:rsidP="00AF0610">
      <w:pPr>
        <w:spacing w:line="360" w:lineRule="auto"/>
        <w:jc w:val="both"/>
        <w:rPr>
          <w:rFonts w:ascii="Arial" w:hAnsi="Arial" w:cs="Arial"/>
          <w:sz w:val="24"/>
          <w:szCs w:val="24"/>
        </w:rPr>
      </w:pPr>
    </w:p>
    <w:p w14:paraId="27692780" w14:textId="65705FCA" w:rsidR="00AF0610" w:rsidRDefault="00AF0610" w:rsidP="00AF0610">
      <w:pPr>
        <w:spacing w:line="360" w:lineRule="auto"/>
        <w:jc w:val="both"/>
        <w:rPr>
          <w:rFonts w:ascii="Arial" w:hAnsi="Arial" w:cs="Arial"/>
          <w:sz w:val="24"/>
          <w:szCs w:val="24"/>
        </w:rPr>
      </w:pPr>
      <w:r w:rsidRPr="00F47F33">
        <w:rPr>
          <w:rFonts w:ascii="Arial" w:hAnsi="Arial" w:cs="Arial"/>
          <w:sz w:val="24"/>
          <w:szCs w:val="24"/>
        </w:rPr>
        <w:t xml:space="preserve">With the growing </w:t>
      </w:r>
      <w:r w:rsidR="00CF60F6" w:rsidRPr="00F47F33">
        <w:rPr>
          <w:rFonts w:ascii="Arial" w:hAnsi="Arial" w:cs="Arial"/>
          <w:sz w:val="24"/>
          <w:szCs w:val="24"/>
        </w:rPr>
        <w:t>fibre</w:t>
      </w:r>
      <w:r w:rsidRPr="00F47F33">
        <w:rPr>
          <w:rFonts w:ascii="Arial" w:hAnsi="Arial" w:cs="Arial"/>
          <w:sz w:val="24"/>
          <w:szCs w:val="24"/>
        </w:rPr>
        <w:t xml:space="preserve"> reinforced composites market in the Asia Pacific, the demand is high for predictable and cohesive vinyl ester resin and polyester resin systems. The experience of composites in quality infrastructure over the last 30 years has provided the boulders for new corrosion infrastructure applications that shall apply to Asian as well as global markets.</w:t>
      </w:r>
    </w:p>
    <w:p w14:paraId="081D343E" w14:textId="228C1133" w:rsidR="00AF0610" w:rsidRDefault="00AF0610" w:rsidP="00AF0610">
      <w:pPr>
        <w:spacing w:line="360" w:lineRule="auto"/>
        <w:jc w:val="both"/>
        <w:rPr>
          <w:rFonts w:ascii="Arial" w:hAnsi="Arial" w:cs="Arial"/>
          <w:sz w:val="24"/>
          <w:szCs w:val="24"/>
        </w:rPr>
      </w:pPr>
      <w:r w:rsidRPr="00F47F33">
        <w:rPr>
          <w:rFonts w:ascii="Arial" w:hAnsi="Arial" w:cs="Arial"/>
          <w:sz w:val="24"/>
          <w:szCs w:val="24"/>
        </w:rPr>
        <w:lastRenderedPageBreak/>
        <w:t>The usage of fiberglass reinforced underground gasoline storage tanks has been successful in the last quarter century. Power station pipes, some as large as 4.9 meters in diameter, have been performing well without any problem. The recently developed composite products include sewer liners, short span bridges for handling pedestrian bridges, regular road traffic, water covers for water treatment plants.</w:t>
      </w:r>
    </w:p>
    <w:p w14:paraId="6369E0B9" w14:textId="77777777" w:rsidR="00AF0610" w:rsidRDefault="00AF0610" w:rsidP="00AF0610">
      <w:pPr>
        <w:spacing w:line="360" w:lineRule="auto"/>
        <w:jc w:val="both"/>
        <w:rPr>
          <w:rFonts w:ascii="Arial" w:hAnsi="Arial" w:cs="Arial"/>
          <w:sz w:val="24"/>
          <w:szCs w:val="24"/>
        </w:rPr>
      </w:pPr>
      <w:r w:rsidRPr="00F47F33">
        <w:rPr>
          <w:rFonts w:ascii="Arial" w:hAnsi="Arial" w:cs="Arial"/>
          <w:sz w:val="24"/>
          <w:szCs w:val="24"/>
        </w:rPr>
        <w:t xml:space="preserve"> Vinyl ester resin composites have achieved a remarkable degree of commercial acceptance in a variety of applications like infrastructure, chemical and marine industry.</w:t>
      </w:r>
    </w:p>
    <w:p w14:paraId="6FDF0DDE" w14:textId="4B69B881" w:rsidR="00AF0610" w:rsidRDefault="00AF0610" w:rsidP="00AF0610">
      <w:pPr>
        <w:spacing w:line="360" w:lineRule="auto"/>
        <w:jc w:val="both"/>
        <w:rPr>
          <w:rFonts w:ascii="Arial" w:hAnsi="Arial" w:cs="Arial"/>
          <w:sz w:val="24"/>
          <w:szCs w:val="24"/>
        </w:rPr>
      </w:pPr>
      <w:r w:rsidRPr="00485BC2">
        <w:rPr>
          <w:rFonts w:ascii="Arial" w:hAnsi="Arial" w:cs="Arial"/>
          <w:sz w:val="24"/>
          <w:szCs w:val="24"/>
        </w:rPr>
        <w:t xml:space="preserve">Polyester and Vinyl Ester Resins are among the </w:t>
      </w:r>
      <w:r w:rsidR="00CF60F6" w:rsidRPr="00485BC2">
        <w:rPr>
          <w:rFonts w:ascii="Arial" w:hAnsi="Arial" w:cs="Arial"/>
          <w:sz w:val="24"/>
          <w:szCs w:val="24"/>
        </w:rPr>
        <w:t>most used</w:t>
      </w:r>
      <w:r w:rsidRPr="00485BC2">
        <w:rPr>
          <w:rFonts w:ascii="Arial" w:hAnsi="Arial" w:cs="Arial"/>
          <w:sz w:val="24"/>
          <w:szCs w:val="24"/>
        </w:rPr>
        <w:t xml:space="preserve"> matrix resins to create polymer composites. The formulations of Vinyl ester have been providing increased corrosion resistance and have a broad range</w:t>
      </w:r>
      <w:r>
        <w:rPr>
          <w:rFonts w:ascii="Arial" w:hAnsi="Arial" w:cs="Arial"/>
          <w:sz w:val="24"/>
          <w:szCs w:val="24"/>
        </w:rPr>
        <w:t xml:space="preserve"> </w:t>
      </w:r>
      <w:r w:rsidRPr="00485BC2">
        <w:rPr>
          <w:rFonts w:ascii="Arial" w:hAnsi="Arial" w:cs="Arial"/>
          <w:sz w:val="24"/>
          <w:szCs w:val="24"/>
        </w:rPr>
        <w:t xml:space="preserve">of heat distortion, available strength, and shrinkage characteristics. The automotive and transportation industry is expected to drive the demand for composite materials. As the strength-to-weight ratio of most composites is higher than that of steel and </w:t>
      </w:r>
      <w:r w:rsidR="00035944" w:rsidRPr="00485BC2">
        <w:rPr>
          <w:rFonts w:ascii="Arial" w:hAnsi="Arial" w:cs="Arial"/>
          <w:sz w:val="24"/>
          <w:szCs w:val="24"/>
        </w:rPr>
        <w:t>aluminium</w:t>
      </w:r>
      <w:r w:rsidRPr="00485BC2">
        <w:rPr>
          <w:rFonts w:ascii="Arial" w:hAnsi="Arial" w:cs="Arial"/>
          <w:sz w:val="24"/>
          <w:szCs w:val="24"/>
        </w:rPr>
        <w:t xml:space="preserve">. Vinyl ester resin stands serve as the intermediate chemical of epoxy and polyester in terms of mechanical properties and price. </w:t>
      </w:r>
    </w:p>
    <w:p w14:paraId="6AB11AF0" w14:textId="27987792" w:rsidR="00410F8C" w:rsidRDefault="00410F8C" w:rsidP="00AF0610">
      <w:pPr>
        <w:spacing w:line="360" w:lineRule="auto"/>
        <w:jc w:val="both"/>
        <w:rPr>
          <w:rFonts w:ascii="Arial" w:hAnsi="Arial" w:cs="Arial"/>
          <w:sz w:val="24"/>
          <w:szCs w:val="24"/>
        </w:rPr>
      </w:pPr>
    </w:p>
    <w:p w14:paraId="689B399D" w14:textId="77777777" w:rsidR="00CF60F6" w:rsidRPr="00CF60F6" w:rsidRDefault="00CF60F6" w:rsidP="00CF60F6">
      <w:pPr>
        <w:spacing w:line="360" w:lineRule="auto"/>
        <w:jc w:val="both"/>
        <w:rPr>
          <w:rFonts w:ascii="Arial" w:hAnsi="Arial" w:cs="Arial"/>
          <w:b/>
          <w:bCs/>
          <w:sz w:val="24"/>
          <w:szCs w:val="24"/>
        </w:rPr>
      </w:pPr>
      <w:r w:rsidRPr="00CF60F6">
        <w:rPr>
          <w:rFonts w:ascii="Verdana" w:hAnsi="Verdana" w:cs="Arial"/>
          <w:b/>
          <w:bCs/>
          <w:sz w:val="24"/>
          <w:szCs w:val="24"/>
        </w:rPr>
        <w:t xml:space="preserve">2.2 </w:t>
      </w:r>
      <w:r w:rsidRPr="00CF60F6">
        <w:rPr>
          <w:rFonts w:ascii="Verdana" w:hAnsi="Verdana" w:cs="Arial"/>
          <w:b/>
          <w:bCs/>
          <w:sz w:val="24"/>
          <w:szCs w:val="24"/>
        </w:rPr>
        <w:tab/>
      </w:r>
      <w:r w:rsidRPr="00CF60F6">
        <w:rPr>
          <w:rFonts w:ascii="Arial" w:hAnsi="Arial" w:cs="Arial"/>
          <w:b/>
          <w:bCs/>
          <w:sz w:val="24"/>
          <w:szCs w:val="24"/>
        </w:rPr>
        <w:t xml:space="preserve">Production routes &amp; related details </w:t>
      </w:r>
    </w:p>
    <w:p w14:paraId="25FE25FD" w14:textId="77777777" w:rsidR="00CF60F6" w:rsidRDefault="00CF60F6" w:rsidP="00CF60F6">
      <w:pPr>
        <w:spacing w:line="360" w:lineRule="auto"/>
        <w:jc w:val="both"/>
        <w:rPr>
          <w:rFonts w:ascii="Arial" w:hAnsi="Arial" w:cs="Arial"/>
          <w:sz w:val="24"/>
          <w:szCs w:val="24"/>
        </w:rPr>
      </w:pPr>
      <w:r w:rsidRPr="00EE789A">
        <w:rPr>
          <w:rFonts w:ascii="Arial" w:hAnsi="Arial" w:cs="Arial"/>
          <w:sz w:val="24"/>
          <w:szCs w:val="24"/>
        </w:rPr>
        <w:t xml:space="preserve">Vinyl ester resin </w:t>
      </w:r>
      <w:r w:rsidRPr="0022071C">
        <w:rPr>
          <w:rFonts w:ascii="Arial" w:hAnsi="Arial" w:cs="Arial"/>
          <w:sz w:val="24"/>
          <w:szCs w:val="24"/>
        </w:rPr>
        <w:t>Technology is typically developed in-house with the critical equipment being outsourced. It requires in-house independent R &amp; D, equipped with latest state of art technologies and facilities.</w:t>
      </w:r>
      <w:r>
        <w:rPr>
          <w:rFonts w:ascii="Arial" w:hAnsi="Arial" w:cs="Arial"/>
          <w:sz w:val="24"/>
          <w:szCs w:val="24"/>
        </w:rPr>
        <w:t xml:space="preserve"> </w:t>
      </w:r>
      <w:r w:rsidRPr="00132CAC">
        <w:rPr>
          <w:rFonts w:ascii="Arial" w:hAnsi="Arial" w:cs="Arial"/>
          <w:sz w:val="24"/>
          <w:szCs w:val="24"/>
        </w:rPr>
        <w:t>Vinyl Ester Resin is mainly of three types</w:t>
      </w:r>
      <w:r>
        <w:rPr>
          <w:rFonts w:ascii="Arial" w:hAnsi="Arial" w:cs="Arial"/>
          <w:sz w:val="24"/>
          <w:szCs w:val="24"/>
        </w:rPr>
        <w:t xml:space="preserve">, </w:t>
      </w:r>
      <w:r w:rsidRPr="00132CAC">
        <w:rPr>
          <w:rFonts w:ascii="Arial" w:hAnsi="Arial" w:cs="Arial"/>
          <w:sz w:val="24"/>
          <w:szCs w:val="24"/>
        </w:rPr>
        <w:t>namely Bisphenol A, F, S Vinyl Ester Resin, Novolac Vinyl Ester Resin, and Brominated Vinyl Ester Resin.</w:t>
      </w:r>
    </w:p>
    <w:p w14:paraId="22041F3F" w14:textId="4A439C2B" w:rsidR="00CF60F6" w:rsidRDefault="00CF60F6" w:rsidP="00CF60F6">
      <w:pPr>
        <w:pStyle w:val="BodyText"/>
        <w:spacing w:before="162" w:line="360" w:lineRule="auto"/>
        <w:ind w:right="90"/>
        <w:jc w:val="both"/>
        <w:rPr>
          <w:color w:val="000000"/>
        </w:rPr>
      </w:pPr>
      <w:r>
        <w:rPr>
          <w:color w:val="000000"/>
        </w:rPr>
        <w:t xml:space="preserve">Some applications of Novolac vinyl ester resin includes heat shields, resistance coatings, parts for flue gas desulfurization, chimney liners, and other structural composite components where high heat resistance is required. The Brominated vinyl ester resins are flame retardant and provide corrosion resistance from a wide variety of acidic and alkaline environments. </w:t>
      </w:r>
    </w:p>
    <w:p w14:paraId="132F808B" w14:textId="7F38FE1A" w:rsidR="00CF60F6" w:rsidRDefault="00CF60F6" w:rsidP="00CF60F6">
      <w:pPr>
        <w:pStyle w:val="BodyText"/>
        <w:spacing w:before="162" w:line="360" w:lineRule="auto"/>
        <w:ind w:right="90"/>
        <w:jc w:val="both"/>
        <w:rPr>
          <w:color w:val="000000"/>
        </w:rPr>
      </w:pPr>
      <w:r>
        <w:rPr>
          <w:color w:val="000000"/>
        </w:rPr>
        <w:t>Novolac based vinyl ester resin, despite possessing better properties than Bisphenol A vinyl ester resin, holds less share than Bisphenol A as the technology to manufacture is quite complex, expensive, requires infrastructure, raw materials, &amp; above all expertise. Others include urethane and elastomer modified vinyl ester resins which are modified with many unique features, providing exceptional characteristics. The elastomer modified may also be used as a primer on carbon steel, high density PVC foam and other dissimilar substrates.</w:t>
      </w:r>
    </w:p>
    <w:p w14:paraId="20630101" w14:textId="3D1B6EB7" w:rsidR="00CF60F6" w:rsidRDefault="00CF60F6" w:rsidP="00CF60F6">
      <w:pPr>
        <w:spacing w:line="360" w:lineRule="auto"/>
        <w:jc w:val="both"/>
        <w:rPr>
          <w:rFonts w:ascii="Verdana" w:hAnsi="Verdana" w:cs="Arial"/>
          <w:b/>
          <w:bCs/>
          <w:sz w:val="20"/>
          <w:szCs w:val="20"/>
        </w:rPr>
      </w:pPr>
    </w:p>
    <w:p w14:paraId="607343F6" w14:textId="77777777" w:rsidR="007922EB" w:rsidRDefault="007922EB" w:rsidP="00CF60F6">
      <w:pPr>
        <w:spacing w:line="360" w:lineRule="auto"/>
        <w:jc w:val="both"/>
        <w:rPr>
          <w:rFonts w:ascii="Verdana" w:hAnsi="Verdana" w:cs="Arial"/>
          <w:b/>
          <w:bCs/>
          <w:sz w:val="20"/>
          <w:szCs w:val="20"/>
        </w:rPr>
      </w:pPr>
    </w:p>
    <w:p w14:paraId="112A5929" w14:textId="77777777" w:rsidR="00CF60F6" w:rsidRPr="00CF60F6" w:rsidRDefault="00CF60F6" w:rsidP="00CF60F6">
      <w:pPr>
        <w:spacing w:line="360" w:lineRule="auto"/>
        <w:jc w:val="both"/>
        <w:rPr>
          <w:rFonts w:ascii="Arial" w:hAnsi="Arial" w:cs="Arial"/>
          <w:b/>
          <w:bCs/>
          <w:sz w:val="24"/>
          <w:szCs w:val="24"/>
        </w:rPr>
      </w:pPr>
      <w:r w:rsidRPr="00CF60F6">
        <w:rPr>
          <w:rFonts w:ascii="Arial" w:hAnsi="Arial" w:cs="Arial"/>
          <w:b/>
          <w:bCs/>
          <w:sz w:val="24"/>
          <w:szCs w:val="24"/>
        </w:rPr>
        <w:t xml:space="preserve">Production Route for producing Bisphenol A Based Vinyl Ester Resin: </w:t>
      </w:r>
    </w:p>
    <w:p w14:paraId="1385E43F" w14:textId="18B487C6" w:rsidR="00F56843" w:rsidRDefault="00F56843" w:rsidP="00F56843">
      <w:pPr>
        <w:spacing w:line="360" w:lineRule="auto"/>
        <w:jc w:val="both"/>
        <w:rPr>
          <w:rFonts w:ascii="Arial" w:hAnsi="Arial" w:cs="Arial"/>
          <w:sz w:val="24"/>
          <w:szCs w:val="24"/>
        </w:rPr>
      </w:pPr>
      <w:r>
        <w:rPr>
          <w:rFonts w:ascii="Arial" w:hAnsi="Arial" w:cs="Arial"/>
          <w:sz w:val="24"/>
          <w:szCs w:val="24"/>
        </w:rPr>
        <w:t>Firstly, Epoxy resin and Bisphenol</w:t>
      </w:r>
      <w:r w:rsidR="001F31CB">
        <w:rPr>
          <w:rFonts w:ascii="Arial" w:hAnsi="Arial" w:cs="Arial"/>
          <w:sz w:val="24"/>
          <w:szCs w:val="24"/>
        </w:rPr>
        <w:t xml:space="preserve"> A </w:t>
      </w:r>
      <w:r>
        <w:rPr>
          <w:rFonts w:ascii="Arial" w:hAnsi="Arial" w:cs="Arial"/>
          <w:sz w:val="24"/>
          <w:szCs w:val="24"/>
        </w:rPr>
        <w:t>are added to the reactor and heated to the temperature of 170</w:t>
      </w:r>
      <w:r w:rsidR="00CB66D6" w:rsidRPr="00CB66D6">
        <w:rPr>
          <w:rFonts w:ascii="Arial" w:hAnsi="Arial" w:cs="Arial"/>
          <w:sz w:val="24"/>
          <w:szCs w:val="24"/>
          <w:vertAlign w:val="superscript"/>
        </w:rPr>
        <w:t>°</w:t>
      </w:r>
      <w:r>
        <w:rPr>
          <w:rFonts w:ascii="Arial" w:hAnsi="Arial" w:cs="Arial"/>
          <w:sz w:val="24"/>
          <w:szCs w:val="24"/>
        </w:rPr>
        <w:t>C and that temperature should be maintained for a period of 2-4 hours. Secondly, Epoxy equivalent weight is measured and after an optimum value has been achieved then it is allowed to cool down to 100</w:t>
      </w:r>
      <w:r w:rsidR="00CB66D6" w:rsidRPr="00CB66D6">
        <w:rPr>
          <w:rFonts w:ascii="Arial" w:hAnsi="Arial" w:cs="Arial"/>
          <w:sz w:val="24"/>
          <w:szCs w:val="24"/>
          <w:vertAlign w:val="superscript"/>
        </w:rPr>
        <w:t>°</w:t>
      </w:r>
      <w:r w:rsidR="00CB66D6">
        <w:rPr>
          <w:rFonts w:ascii="Arial" w:hAnsi="Arial" w:cs="Arial"/>
          <w:sz w:val="24"/>
          <w:szCs w:val="24"/>
        </w:rPr>
        <w:t>C</w:t>
      </w:r>
      <w:r>
        <w:rPr>
          <w:rFonts w:ascii="Arial" w:hAnsi="Arial" w:cs="Arial"/>
          <w:sz w:val="24"/>
          <w:szCs w:val="24"/>
        </w:rPr>
        <w:t xml:space="preserve"> and then finally to 80</w:t>
      </w:r>
      <w:r w:rsidR="00CB66D6" w:rsidRPr="00CB66D6">
        <w:rPr>
          <w:rFonts w:ascii="Arial" w:hAnsi="Arial" w:cs="Arial"/>
          <w:sz w:val="24"/>
          <w:szCs w:val="24"/>
          <w:vertAlign w:val="superscript"/>
        </w:rPr>
        <w:t>°</w:t>
      </w:r>
      <w:r w:rsidR="00CB66D6">
        <w:rPr>
          <w:rFonts w:ascii="Arial" w:hAnsi="Arial" w:cs="Arial"/>
          <w:sz w:val="24"/>
          <w:szCs w:val="24"/>
        </w:rPr>
        <w:t>C</w:t>
      </w:r>
      <w:r>
        <w:rPr>
          <w:rFonts w:ascii="Arial" w:hAnsi="Arial" w:cs="Arial"/>
          <w:sz w:val="24"/>
          <w:szCs w:val="24"/>
        </w:rPr>
        <w:t xml:space="preserve">. Solid resins from the reactor is then discharged into </w:t>
      </w:r>
      <w:r w:rsidR="000C07D2">
        <w:rPr>
          <w:rFonts w:ascii="Arial" w:hAnsi="Arial" w:cs="Arial"/>
          <w:sz w:val="24"/>
          <w:szCs w:val="24"/>
        </w:rPr>
        <w:t>blender</w:t>
      </w:r>
      <w:r>
        <w:rPr>
          <w:rFonts w:ascii="Arial" w:hAnsi="Arial" w:cs="Arial"/>
          <w:sz w:val="24"/>
          <w:szCs w:val="24"/>
        </w:rPr>
        <w:t xml:space="preserve"> containing blender and the temperature of the discharge resin should not rise above 70</w:t>
      </w:r>
      <w:r w:rsidR="00CB66D6" w:rsidRPr="00CB66D6">
        <w:rPr>
          <w:rFonts w:ascii="Arial" w:hAnsi="Arial" w:cs="Arial"/>
          <w:sz w:val="24"/>
          <w:szCs w:val="24"/>
          <w:vertAlign w:val="superscript"/>
        </w:rPr>
        <w:t>°</w:t>
      </w:r>
      <w:r w:rsidR="00CB66D6">
        <w:rPr>
          <w:rFonts w:ascii="Arial" w:hAnsi="Arial" w:cs="Arial"/>
          <w:sz w:val="24"/>
          <w:szCs w:val="24"/>
        </w:rPr>
        <w:t>C</w:t>
      </w:r>
      <w:r>
        <w:rPr>
          <w:rFonts w:ascii="Arial" w:hAnsi="Arial" w:cs="Arial"/>
          <w:sz w:val="24"/>
          <w:szCs w:val="24"/>
        </w:rPr>
        <w:t xml:space="preserve">. To limit the temperature to the required limit water needs to be circulated around the blender. Finally, viscosity, gel time etc testing are to be done and should be adjusted accordingly. </w:t>
      </w:r>
    </w:p>
    <w:tbl>
      <w:tblPr>
        <w:tblpPr w:leftFromText="180" w:rightFromText="180" w:vertAnchor="text" w:horzAnchor="margin" w:tblpXSpec="center" w:tblpY="736"/>
        <w:tblW w:w="100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524"/>
        <w:gridCol w:w="2524"/>
        <w:gridCol w:w="2524"/>
        <w:gridCol w:w="2524"/>
      </w:tblGrid>
      <w:tr w:rsidR="00CF60F6" w:rsidRPr="00CF60F6" w14:paraId="2A53D9FC" w14:textId="77777777" w:rsidTr="00CF60F6">
        <w:trPr>
          <w:trHeight w:val="287"/>
        </w:trPr>
        <w:tc>
          <w:tcPr>
            <w:tcW w:w="2524" w:type="dxa"/>
            <w:shd w:val="clear" w:color="auto" w:fill="A8D08D" w:themeFill="accent6" w:themeFillTint="99"/>
          </w:tcPr>
          <w:p w14:paraId="61D8C89B" w14:textId="77777777" w:rsidR="00CF60F6" w:rsidRPr="00CF60F6" w:rsidRDefault="00CF60F6" w:rsidP="00BF252C">
            <w:pPr>
              <w:pStyle w:val="TableParagraph"/>
              <w:spacing w:line="272" w:lineRule="exact"/>
              <w:ind w:left="74" w:right="57"/>
              <w:rPr>
                <w:b/>
                <w:color w:val="FFFFFF" w:themeColor="background1"/>
                <w:sz w:val="20"/>
                <w:szCs w:val="20"/>
              </w:rPr>
            </w:pPr>
            <w:r w:rsidRPr="00CF60F6">
              <w:rPr>
                <w:b/>
                <w:color w:val="FFFFFF" w:themeColor="background1"/>
                <w:sz w:val="20"/>
                <w:szCs w:val="20"/>
              </w:rPr>
              <w:t>INPUT</w:t>
            </w:r>
          </w:p>
        </w:tc>
        <w:tc>
          <w:tcPr>
            <w:tcW w:w="2524" w:type="dxa"/>
            <w:shd w:val="clear" w:color="auto" w:fill="A8D08D" w:themeFill="accent6" w:themeFillTint="99"/>
          </w:tcPr>
          <w:p w14:paraId="5494C2AA" w14:textId="5AADFA8E" w:rsidR="00CF60F6" w:rsidRPr="00CF60F6" w:rsidRDefault="000D7441" w:rsidP="00BF252C">
            <w:pPr>
              <w:pStyle w:val="TableParagraph"/>
              <w:spacing w:line="272" w:lineRule="exact"/>
              <w:ind w:left="52" w:right="74"/>
              <w:rPr>
                <w:b/>
                <w:color w:val="FFFFFF" w:themeColor="background1"/>
                <w:sz w:val="20"/>
                <w:szCs w:val="20"/>
              </w:rPr>
            </w:pPr>
            <w:r>
              <w:rPr>
                <w:b/>
                <w:color w:val="FFFFFF" w:themeColor="background1"/>
                <w:w w:val="95"/>
                <w:sz w:val="20"/>
                <w:szCs w:val="20"/>
              </w:rPr>
              <w:t>‘</w:t>
            </w:r>
            <w:r w:rsidR="00CF60F6" w:rsidRPr="00CF60F6">
              <w:rPr>
                <w:b/>
                <w:color w:val="FFFFFF" w:themeColor="background1"/>
                <w:w w:val="95"/>
                <w:sz w:val="20"/>
                <w:szCs w:val="20"/>
              </w:rPr>
              <w:t>QUANTITY (MT/MT)</w:t>
            </w:r>
          </w:p>
        </w:tc>
        <w:tc>
          <w:tcPr>
            <w:tcW w:w="2524" w:type="dxa"/>
            <w:shd w:val="clear" w:color="auto" w:fill="A8D08D" w:themeFill="accent6" w:themeFillTint="99"/>
          </w:tcPr>
          <w:p w14:paraId="69FCE439" w14:textId="77777777" w:rsidR="00CF60F6" w:rsidRPr="00CF60F6" w:rsidRDefault="00CF60F6" w:rsidP="00BF252C">
            <w:pPr>
              <w:pStyle w:val="TableParagraph"/>
              <w:spacing w:line="272" w:lineRule="exact"/>
              <w:ind w:left="74" w:right="65"/>
              <w:rPr>
                <w:b/>
                <w:color w:val="FFFFFF" w:themeColor="background1"/>
                <w:sz w:val="20"/>
                <w:szCs w:val="20"/>
              </w:rPr>
            </w:pPr>
            <w:r w:rsidRPr="00CF60F6">
              <w:rPr>
                <w:b/>
                <w:color w:val="FFFFFF" w:themeColor="background1"/>
                <w:w w:val="95"/>
                <w:sz w:val="20"/>
                <w:szCs w:val="20"/>
              </w:rPr>
              <w:t>OUTPUT</w:t>
            </w:r>
          </w:p>
        </w:tc>
        <w:tc>
          <w:tcPr>
            <w:tcW w:w="2524" w:type="dxa"/>
            <w:shd w:val="clear" w:color="auto" w:fill="A8D08D" w:themeFill="accent6" w:themeFillTint="99"/>
          </w:tcPr>
          <w:p w14:paraId="25CC5133" w14:textId="77777777" w:rsidR="00CF60F6" w:rsidRPr="00CF60F6" w:rsidRDefault="00CF60F6" w:rsidP="00BF252C">
            <w:pPr>
              <w:pStyle w:val="TableParagraph"/>
              <w:spacing w:line="272" w:lineRule="exact"/>
              <w:ind w:left="44" w:right="74"/>
              <w:rPr>
                <w:b/>
                <w:color w:val="FFFFFF" w:themeColor="background1"/>
                <w:sz w:val="20"/>
                <w:szCs w:val="20"/>
              </w:rPr>
            </w:pPr>
            <w:r w:rsidRPr="00CF60F6">
              <w:rPr>
                <w:b/>
                <w:color w:val="FFFFFF" w:themeColor="background1"/>
                <w:w w:val="95"/>
                <w:sz w:val="20"/>
                <w:szCs w:val="20"/>
              </w:rPr>
              <w:t>QUANTITY (MT/MT)</w:t>
            </w:r>
          </w:p>
        </w:tc>
      </w:tr>
      <w:tr w:rsidR="00CF60F6" w:rsidRPr="00CF60F6" w14:paraId="5763AAA0" w14:textId="77777777" w:rsidTr="00CF60F6">
        <w:trPr>
          <w:trHeight w:val="291"/>
        </w:trPr>
        <w:tc>
          <w:tcPr>
            <w:tcW w:w="2524" w:type="dxa"/>
          </w:tcPr>
          <w:p w14:paraId="6DDE64D2" w14:textId="77777777" w:rsidR="00CF60F6" w:rsidRPr="00CF60F6" w:rsidRDefault="00CF60F6" w:rsidP="00BF252C">
            <w:pPr>
              <w:pStyle w:val="TableParagraph"/>
              <w:ind w:left="74" w:right="64"/>
              <w:rPr>
                <w:sz w:val="20"/>
                <w:szCs w:val="20"/>
              </w:rPr>
            </w:pPr>
            <w:r w:rsidRPr="00CF60F6">
              <w:rPr>
                <w:sz w:val="20"/>
                <w:szCs w:val="20"/>
              </w:rPr>
              <w:t>Epoxy Resin</w:t>
            </w:r>
          </w:p>
        </w:tc>
        <w:tc>
          <w:tcPr>
            <w:tcW w:w="2524" w:type="dxa"/>
          </w:tcPr>
          <w:p w14:paraId="07CEC90C" w14:textId="77777777" w:rsidR="00CF60F6" w:rsidRPr="00CF60F6" w:rsidRDefault="00CF60F6" w:rsidP="00BF252C">
            <w:pPr>
              <w:pStyle w:val="TableParagraph"/>
              <w:ind w:left="74" w:right="63"/>
              <w:rPr>
                <w:sz w:val="20"/>
                <w:szCs w:val="20"/>
              </w:rPr>
            </w:pPr>
            <w:r w:rsidRPr="00CF60F6">
              <w:rPr>
                <w:sz w:val="20"/>
                <w:szCs w:val="20"/>
              </w:rPr>
              <w:t>0.30</w:t>
            </w:r>
          </w:p>
        </w:tc>
        <w:tc>
          <w:tcPr>
            <w:tcW w:w="2524" w:type="dxa"/>
          </w:tcPr>
          <w:p w14:paraId="23039579" w14:textId="77777777" w:rsidR="00CF60F6" w:rsidRPr="00CF60F6" w:rsidRDefault="00CF60F6" w:rsidP="00BF252C">
            <w:pPr>
              <w:pStyle w:val="TableParagraph"/>
              <w:ind w:left="68" w:right="74"/>
              <w:rPr>
                <w:sz w:val="20"/>
                <w:szCs w:val="20"/>
              </w:rPr>
            </w:pPr>
            <w:r w:rsidRPr="00CF60F6">
              <w:rPr>
                <w:sz w:val="20"/>
                <w:szCs w:val="20"/>
              </w:rPr>
              <w:t>Vinyl Ester Resin</w:t>
            </w:r>
          </w:p>
        </w:tc>
        <w:tc>
          <w:tcPr>
            <w:tcW w:w="2524" w:type="dxa"/>
          </w:tcPr>
          <w:p w14:paraId="5B89FAB4" w14:textId="77777777" w:rsidR="00CF60F6" w:rsidRPr="00CF60F6" w:rsidRDefault="00CF60F6" w:rsidP="00BF252C">
            <w:pPr>
              <w:pStyle w:val="TableParagraph"/>
              <w:ind w:left="74" w:right="66"/>
              <w:rPr>
                <w:sz w:val="20"/>
                <w:szCs w:val="20"/>
              </w:rPr>
            </w:pPr>
            <w:r w:rsidRPr="00CF60F6">
              <w:rPr>
                <w:sz w:val="20"/>
                <w:szCs w:val="20"/>
              </w:rPr>
              <w:t>1.0</w:t>
            </w:r>
          </w:p>
        </w:tc>
      </w:tr>
      <w:tr w:rsidR="00CF60F6" w:rsidRPr="00CF60F6" w14:paraId="17D011E4" w14:textId="77777777" w:rsidTr="00CF60F6">
        <w:trPr>
          <w:trHeight w:val="287"/>
        </w:trPr>
        <w:tc>
          <w:tcPr>
            <w:tcW w:w="2524" w:type="dxa"/>
          </w:tcPr>
          <w:p w14:paraId="259590CC" w14:textId="77777777" w:rsidR="00CF60F6" w:rsidRPr="00CF60F6" w:rsidRDefault="00CF60F6" w:rsidP="00BF252C">
            <w:pPr>
              <w:pStyle w:val="TableParagraph"/>
              <w:spacing w:line="272" w:lineRule="exact"/>
              <w:ind w:left="74" w:right="73"/>
              <w:rPr>
                <w:sz w:val="20"/>
                <w:szCs w:val="20"/>
              </w:rPr>
            </w:pPr>
            <w:r w:rsidRPr="00CF60F6">
              <w:rPr>
                <w:sz w:val="20"/>
                <w:szCs w:val="20"/>
              </w:rPr>
              <w:t>Bisphenol-A</w:t>
            </w:r>
          </w:p>
        </w:tc>
        <w:tc>
          <w:tcPr>
            <w:tcW w:w="2524" w:type="dxa"/>
          </w:tcPr>
          <w:p w14:paraId="75E09F53" w14:textId="77777777" w:rsidR="00CF60F6" w:rsidRPr="00CF60F6" w:rsidRDefault="00CF60F6" w:rsidP="00BF252C">
            <w:pPr>
              <w:pStyle w:val="TableParagraph"/>
              <w:spacing w:line="272" w:lineRule="exact"/>
              <w:ind w:left="74" w:right="63"/>
              <w:rPr>
                <w:sz w:val="20"/>
                <w:szCs w:val="20"/>
              </w:rPr>
            </w:pPr>
            <w:r w:rsidRPr="00CF60F6">
              <w:rPr>
                <w:sz w:val="20"/>
                <w:szCs w:val="20"/>
              </w:rPr>
              <w:t>0.14</w:t>
            </w:r>
          </w:p>
        </w:tc>
        <w:tc>
          <w:tcPr>
            <w:tcW w:w="2524" w:type="dxa"/>
          </w:tcPr>
          <w:p w14:paraId="454D1C5A" w14:textId="77777777" w:rsidR="00CF60F6" w:rsidRPr="00CF60F6" w:rsidRDefault="00CF60F6" w:rsidP="00BF252C">
            <w:pPr>
              <w:pStyle w:val="TableParagraph"/>
              <w:spacing w:line="272" w:lineRule="exact"/>
              <w:ind w:left="72" w:right="74"/>
              <w:rPr>
                <w:sz w:val="20"/>
                <w:szCs w:val="20"/>
              </w:rPr>
            </w:pPr>
            <w:r w:rsidRPr="00CF60F6">
              <w:rPr>
                <w:sz w:val="20"/>
                <w:szCs w:val="20"/>
              </w:rPr>
              <w:t>By Product</w:t>
            </w:r>
          </w:p>
        </w:tc>
        <w:tc>
          <w:tcPr>
            <w:tcW w:w="2524" w:type="dxa"/>
          </w:tcPr>
          <w:p w14:paraId="3A45836F" w14:textId="77777777" w:rsidR="00CF60F6" w:rsidRPr="00CF60F6" w:rsidRDefault="00CF60F6" w:rsidP="00BF252C">
            <w:pPr>
              <w:pStyle w:val="TableParagraph"/>
              <w:spacing w:line="272" w:lineRule="exact"/>
              <w:ind w:left="74" w:right="67"/>
              <w:rPr>
                <w:sz w:val="20"/>
                <w:szCs w:val="20"/>
              </w:rPr>
            </w:pPr>
            <w:r w:rsidRPr="00CF60F6">
              <w:rPr>
                <w:sz w:val="20"/>
                <w:szCs w:val="20"/>
              </w:rPr>
              <w:t>Nil</w:t>
            </w:r>
          </w:p>
        </w:tc>
      </w:tr>
      <w:tr w:rsidR="00CF60F6" w:rsidRPr="00CF60F6" w14:paraId="18D4F95A" w14:textId="77777777" w:rsidTr="00CF60F6">
        <w:trPr>
          <w:trHeight w:val="287"/>
        </w:trPr>
        <w:tc>
          <w:tcPr>
            <w:tcW w:w="2524" w:type="dxa"/>
          </w:tcPr>
          <w:p w14:paraId="244B2621" w14:textId="77777777" w:rsidR="00CF60F6" w:rsidRPr="00CF60F6" w:rsidRDefault="00CF60F6" w:rsidP="00BF252C">
            <w:pPr>
              <w:pStyle w:val="TableParagraph"/>
              <w:spacing w:line="272" w:lineRule="exact"/>
              <w:ind w:left="74" w:right="72"/>
              <w:rPr>
                <w:sz w:val="20"/>
                <w:szCs w:val="20"/>
              </w:rPr>
            </w:pPr>
            <w:r w:rsidRPr="00CF60F6">
              <w:rPr>
                <w:sz w:val="20"/>
                <w:szCs w:val="20"/>
              </w:rPr>
              <w:t>Methacrylic Acid</w:t>
            </w:r>
          </w:p>
        </w:tc>
        <w:tc>
          <w:tcPr>
            <w:tcW w:w="2524" w:type="dxa"/>
          </w:tcPr>
          <w:p w14:paraId="720292B5" w14:textId="77777777" w:rsidR="00CF60F6" w:rsidRPr="00CF60F6" w:rsidRDefault="00CF60F6" w:rsidP="00BF252C">
            <w:pPr>
              <w:pStyle w:val="TableParagraph"/>
              <w:spacing w:line="272" w:lineRule="exact"/>
              <w:ind w:left="74" w:right="63"/>
              <w:rPr>
                <w:sz w:val="20"/>
                <w:szCs w:val="20"/>
              </w:rPr>
            </w:pPr>
            <w:r w:rsidRPr="00CF60F6">
              <w:rPr>
                <w:sz w:val="20"/>
                <w:szCs w:val="20"/>
              </w:rPr>
              <w:t>0.11</w:t>
            </w:r>
          </w:p>
        </w:tc>
        <w:tc>
          <w:tcPr>
            <w:tcW w:w="2524" w:type="dxa"/>
          </w:tcPr>
          <w:p w14:paraId="67C317F9" w14:textId="77777777" w:rsidR="00CF60F6" w:rsidRPr="00CF60F6" w:rsidRDefault="00CF60F6" w:rsidP="00BF252C">
            <w:pPr>
              <w:pStyle w:val="TableParagraph"/>
              <w:spacing w:line="272" w:lineRule="exact"/>
              <w:ind w:left="74" w:right="72"/>
              <w:rPr>
                <w:sz w:val="20"/>
                <w:szCs w:val="20"/>
              </w:rPr>
            </w:pPr>
            <w:r w:rsidRPr="00CF60F6">
              <w:rPr>
                <w:sz w:val="20"/>
                <w:szCs w:val="20"/>
              </w:rPr>
              <w:t>Yield Loss</w:t>
            </w:r>
          </w:p>
        </w:tc>
        <w:tc>
          <w:tcPr>
            <w:tcW w:w="2524" w:type="dxa"/>
          </w:tcPr>
          <w:p w14:paraId="427B8CCA" w14:textId="77777777" w:rsidR="00CF60F6" w:rsidRPr="00CF60F6" w:rsidRDefault="00CF60F6" w:rsidP="00BF252C">
            <w:pPr>
              <w:pStyle w:val="TableParagraph"/>
              <w:spacing w:line="272" w:lineRule="exact"/>
              <w:ind w:left="74" w:right="71"/>
              <w:rPr>
                <w:sz w:val="20"/>
                <w:szCs w:val="20"/>
              </w:rPr>
            </w:pPr>
            <w:r w:rsidRPr="00CF60F6">
              <w:rPr>
                <w:sz w:val="20"/>
                <w:szCs w:val="20"/>
              </w:rPr>
              <w:t>0.00</w:t>
            </w:r>
          </w:p>
        </w:tc>
      </w:tr>
      <w:tr w:rsidR="00CF60F6" w:rsidRPr="00CF60F6" w14:paraId="6AC7DC1C" w14:textId="77777777" w:rsidTr="00CF60F6">
        <w:trPr>
          <w:trHeight w:val="287"/>
        </w:trPr>
        <w:tc>
          <w:tcPr>
            <w:tcW w:w="2524" w:type="dxa"/>
          </w:tcPr>
          <w:p w14:paraId="3D6EAE9D" w14:textId="77777777" w:rsidR="00CF60F6" w:rsidRPr="00CF60F6" w:rsidRDefault="00CF60F6" w:rsidP="00BF252C">
            <w:pPr>
              <w:pStyle w:val="TableParagraph"/>
              <w:spacing w:line="272" w:lineRule="exact"/>
              <w:ind w:left="74" w:right="63"/>
              <w:rPr>
                <w:sz w:val="20"/>
                <w:szCs w:val="20"/>
              </w:rPr>
            </w:pPr>
            <w:r w:rsidRPr="00CF60F6">
              <w:rPr>
                <w:sz w:val="20"/>
                <w:szCs w:val="20"/>
              </w:rPr>
              <w:t>Styrene Monomer</w:t>
            </w:r>
          </w:p>
        </w:tc>
        <w:tc>
          <w:tcPr>
            <w:tcW w:w="2524" w:type="dxa"/>
          </w:tcPr>
          <w:p w14:paraId="5A2D8A5C" w14:textId="60D7237C" w:rsidR="00CF60F6" w:rsidRPr="00CF60F6" w:rsidRDefault="00CF60F6" w:rsidP="00BF252C">
            <w:pPr>
              <w:pStyle w:val="TableParagraph"/>
              <w:spacing w:line="272" w:lineRule="exact"/>
              <w:ind w:left="74" w:right="63"/>
              <w:rPr>
                <w:sz w:val="20"/>
                <w:szCs w:val="20"/>
              </w:rPr>
            </w:pPr>
            <w:r w:rsidRPr="00CF60F6">
              <w:rPr>
                <w:sz w:val="20"/>
                <w:szCs w:val="20"/>
              </w:rPr>
              <w:t>0.4</w:t>
            </w:r>
            <w:r w:rsidR="002A1B7D">
              <w:rPr>
                <w:sz w:val="20"/>
                <w:szCs w:val="20"/>
              </w:rPr>
              <w:t>4</w:t>
            </w:r>
          </w:p>
        </w:tc>
        <w:tc>
          <w:tcPr>
            <w:tcW w:w="2524" w:type="dxa"/>
          </w:tcPr>
          <w:p w14:paraId="2021D6A6" w14:textId="77777777" w:rsidR="00CF60F6" w:rsidRPr="00CF60F6" w:rsidRDefault="00CF60F6" w:rsidP="00BF252C">
            <w:pPr>
              <w:pStyle w:val="TableParagraph"/>
              <w:spacing w:line="272" w:lineRule="exact"/>
              <w:ind w:left="74" w:right="70"/>
              <w:rPr>
                <w:sz w:val="20"/>
                <w:szCs w:val="20"/>
              </w:rPr>
            </w:pPr>
            <w:r w:rsidRPr="00CF60F6">
              <w:rPr>
                <w:w w:val="95"/>
                <w:sz w:val="20"/>
                <w:szCs w:val="20"/>
              </w:rPr>
              <w:t>Gaseous</w:t>
            </w:r>
          </w:p>
        </w:tc>
        <w:tc>
          <w:tcPr>
            <w:tcW w:w="2524" w:type="dxa"/>
          </w:tcPr>
          <w:p w14:paraId="4D344F02" w14:textId="77777777" w:rsidR="00CF60F6" w:rsidRPr="00CF60F6" w:rsidRDefault="00CF60F6" w:rsidP="00BF252C">
            <w:pPr>
              <w:pStyle w:val="TableParagraph"/>
              <w:spacing w:line="272" w:lineRule="exact"/>
              <w:ind w:left="8"/>
              <w:rPr>
                <w:sz w:val="20"/>
                <w:szCs w:val="20"/>
              </w:rPr>
            </w:pPr>
            <w:r w:rsidRPr="00CF60F6">
              <w:rPr>
                <w:w w:val="91"/>
                <w:sz w:val="20"/>
                <w:szCs w:val="20"/>
              </w:rPr>
              <w:t>-</w:t>
            </w:r>
          </w:p>
        </w:tc>
      </w:tr>
      <w:tr w:rsidR="00CF60F6" w:rsidRPr="00CF60F6" w14:paraId="4B49BF10" w14:textId="77777777" w:rsidTr="00CF60F6">
        <w:trPr>
          <w:trHeight w:val="287"/>
        </w:trPr>
        <w:tc>
          <w:tcPr>
            <w:tcW w:w="2524" w:type="dxa"/>
          </w:tcPr>
          <w:p w14:paraId="10541CF4" w14:textId="77777777" w:rsidR="00CF60F6" w:rsidRPr="00CF60F6" w:rsidRDefault="00CF60F6" w:rsidP="00BF252C">
            <w:pPr>
              <w:pStyle w:val="TableParagraph"/>
              <w:spacing w:line="272" w:lineRule="exact"/>
              <w:ind w:left="74" w:right="70"/>
              <w:rPr>
                <w:b/>
                <w:sz w:val="20"/>
                <w:szCs w:val="20"/>
              </w:rPr>
            </w:pPr>
            <w:r w:rsidRPr="00CF60F6">
              <w:rPr>
                <w:b/>
                <w:sz w:val="20"/>
                <w:szCs w:val="20"/>
              </w:rPr>
              <w:t>Total</w:t>
            </w:r>
          </w:p>
        </w:tc>
        <w:tc>
          <w:tcPr>
            <w:tcW w:w="2524" w:type="dxa"/>
          </w:tcPr>
          <w:p w14:paraId="05E77D02" w14:textId="77777777" w:rsidR="00CF60F6" w:rsidRPr="00CF60F6" w:rsidRDefault="00CF60F6" w:rsidP="00BF252C">
            <w:pPr>
              <w:pStyle w:val="TableParagraph"/>
              <w:spacing w:line="272" w:lineRule="exact"/>
              <w:ind w:left="74" w:right="58"/>
              <w:rPr>
                <w:b/>
                <w:sz w:val="20"/>
                <w:szCs w:val="20"/>
              </w:rPr>
            </w:pPr>
            <w:r w:rsidRPr="00CF60F6">
              <w:rPr>
                <w:b/>
                <w:sz w:val="20"/>
                <w:szCs w:val="20"/>
              </w:rPr>
              <w:t>1.00</w:t>
            </w:r>
          </w:p>
        </w:tc>
        <w:tc>
          <w:tcPr>
            <w:tcW w:w="2524" w:type="dxa"/>
          </w:tcPr>
          <w:p w14:paraId="1CB36A54" w14:textId="77777777" w:rsidR="00CF60F6" w:rsidRPr="00CF60F6" w:rsidRDefault="00CF60F6" w:rsidP="00BF252C">
            <w:pPr>
              <w:pStyle w:val="TableParagraph"/>
              <w:spacing w:line="272" w:lineRule="exact"/>
              <w:ind w:left="73" w:right="74"/>
              <w:rPr>
                <w:b/>
                <w:sz w:val="20"/>
                <w:szCs w:val="20"/>
              </w:rPr>
            </w:pPr>
            <w:r w:rsidRPr="00CF60F6">
              <w:rPr>
                <w:b/>
                <w:sz w:val="20"/>
                <w:szCs w:val="20"/>
              </w:rPr>
              <w:t>Total</w:t>
            </w:r>
          </w:p>
        </w:tc>
        <w:tc>
          <w:tcPr>
            <w:tcW w:w="2524" w:type="dxa"/>
          </w:tcPr>
          <w:p w14:paraId="2A02DFA0" w14:textId="77777777" w:rsidR="00CF60F6" w:rsidRPr="00CF60F6" w:rsidRDefault="00CF60F6" w:rsidP="00BF252C">
            <w:pPr>
              <w:pStyle w:val="TableParagraph"/>
              <w:spacing w:line="272" w:lineRule="exact"/>
              <w:ind w:left="74" w:right="66"/>
              <w:rPr>
                <w:b/>
                <w:sz w:val="20"/>
                <w:szCs w:val="20"/>
              </w:rPr>
            </w:pPr>
            <w:r w:rsidRPr="00CF60F6">
              <w:rPr>
                <w:b/>
                <w:sz w:val="20"/>
                <w:szCs w:val="20"/>
              </w:rPr>
              <w:t>1.00</w:t>
            </w:r>
          </w:p>
        </w:tc>
      </w:tr>
    </w:tbl>
    <w:p w14:paraId="67339CA8" w14:textId="77777777" w:rsidR="00CF60F6" w:rsidRPr="00CF60F6" w:rsidRDefault="00CF60F6" w:rsidP="00CF60F6">
      <w:pPr>
        <w:spacing w:line="360" w:lineRule="auto"/>
        <w:jc w:val="both"/>
        <w:rPr>
          <w:rFonts w:ascii="Arial" w:hAnsi="Arial" w:cs="Arial"/>
          <w:b/>
          <w:bCs/>
          <w:sz w:val="24"/>
          <w:szCs w:val="24"/>
        </w:rPr>
      </w:pPr>
      <w:r w:rsidRPr="00CF60F6">
        <w:rPr>
          <w:rFonts w:ascii="Arial" w:hAnsi="Arial" w:cs="Arial"/>
          <w:b/>
          <w:bCs/>
          <w:sz w:val="24"/>
          <w:szCs w:val="24"/>
        </w:rPr>
        <w:t>Mass Balance:</w:t>
      </w:r>
    </w:p>
    <w:p w14:paraId="420DBCB0" w14:textId="77777777" w:rsidR="00CF60F6" w:rsidRDefault="00CF60F6" w:rsidP="00CF60F6">
      <w:pPr>
        <w:spacing w:line="360" w:lineRule="auto"/>
        <w:jc w:val="both"/>
        <w:rPr>
          <w:rFonts w:ascii="Arial" w:hAnsi="Arial" w:cs="Arial"/>
          <w:b/>
          <w:bCs/>
        </w:rPr>
      </w:pPr>
    </w:p>
    <w:p w14:paraId="4D86AA1D" w14:textId="0DA83971" w:rsidR="00F56843" w:rsidRDefault="00CF60F6" w:rsidP="00F56843">
      <w:pPr>
        <w:pStyle w:val="ListParagraph"/>
        <w:spacing w:before="97" w:line="360" w:lineRule="auto"/>
        <w:ind w:left="0" w:hanging="732"/>
        <w:jc w:val="both"/>
        <w:rPr>
          <w:sz w:val="24"/>
          <w:szCs w:val="24"/>
        </w:rPr>
      </w:pPr>
      <w:r>
        <w:rPr>
          <w:sz w:val="24"/>
          <w:szCs w:val="24"/>
        </w:rPr>
        <w:t xml:space="preserve">           </w:t>
      </w:r>
      <w:r w:rsidRPr="00CF60F6">
        <w:rPr>
          <w:rFonts w:eastAsiaTheme="minorHAnsi"/>
          <w:b/>
          <w:bCs/>
          <w:sz w:val="24"/>
          <w:szCs w:val="24"/>
          <w:lang w:val="en-IN"/>
        </w:rPr>
        <w:t xml:space="preserve">Production Route </w:t>
      </w:r>
      <w:r w:rsidR="0008641D" w:rsidRPr="00CF60F6">
        <w:rPr>
          <w:rFonts w:eastAsiaTheme="minorHAnsi"/>
          <w:b/>
          <w:bCs/>
          <w:sz w:val="24"/>
          <w:szCs w:val="24"/>
          <w:lang w:val="en-IN"/>
        </w:rPr>
        <w:t>for</w:t>
      </w:r>
      <w:r w:rsidRPr="00CF60F6">
        <w:rPr>
          <w:rFonts w:eastAsiaTheme="minorHAnsi"/>
          <w:b/>
          <w:bCs/>
          <w:sz w:val="24"/>
          <w:szCs w:val="24"/>
          <w:lang w:val="en-IN"/>
        </w:rPr>
        <w:t xml:space="preserve"> Novolac Based Vinyl Ester Resin:</w:t>
      </w:r>
      <w:r w:rsidRPr="000D28A4">
        <w:rPr>
          <w:sz w:val="24"/>
          <w:szCs w:val="24"/>
        </w:rPr>
        <w:t xml:space="preserve">  </w:t>
      </w:r>
      <w:r w:rsidR="00F56843">
        <w:rPr>
          <w:sz w:val="24"/>
          <w:szCs w:val="24"/>
        </w:rPr>
        <w:t>Initially, reactor should be charged with required quantity of solid Novolac epoxy resin and should be heated to 100</w:t>
      </w:r>
      <w:r w:rsidR="00CB66D6" w:rsidRPr="00CB66D6">
        <w:rPr>
          <w:sz w:val="24"/>
          <w:szCs w:val="24"/>
          <w:vertAlign w:val="superscript"/>
        </w:rPr>
        <w:t>°</w:t>
      </w:r>
      <w:r w:rsidR="00CB66D6">
        <w:rPr>
          <w:sz w:val="24"/>
          <w:szCs w:val="24"/>
        </w:rPr>
        <w:t>C</w:t>
      </w:r>
      <w:r w:rsidR="00F56843">
        <w:rPr>
          <w:sz w:val="24"/>
          <w:szCs w:val="24"/>
        </w:rPr>
        <w:t>. After that, Methacrylic Acid and Maleic Anhydride are added to the reactor, while adding, temperature of the reactor should be maintained between 90</w:t>
      </w:r>
      <w:r w:rsidR="00CB66D6" w:rsidRPr="00CB66D6">
        <w:rPr>
          <w:sz w:val="24"/>
          <w:szCs w:val="24"/>
          <w:vertAlign w:val="superscript"/>
        </w:rPr>
        <w:t>°</w:t>
      </w:r>
      <w:r w:rsidR="00CB66D6">
        <w:rPr>
          <w:sz w:val="24"/>
          <w:szCs w:val="24"/>
        </w:rPr>
        <w:t>C</w:t>
      </w:r>
      <w:r w:rsidR="00F56843">
        <w:rPr>
          <w:sz w:val="24"/>
          <w:szCs w:val="24"/>
        </w:rPr>
        <w:t xml:space="preserve"> to 100</w:t>
      </w:r>
      <w:r w:rsidR="00CB66D6" w:rsidRPr="00CB66D6">
        <w:rPr>
          <w:sz w:val="24"/>
          <w:szCs w:val="24"/>
          <w:vertAlign w:val="superscript"/>
        </w:rPr>
        <w:t>°</w:t>
      </w:r>
      <w:r w:rsidR="00CB66D6">
        <w:rPr>
          <w:sz w:val="24"/>
          <w:szCs w:val="24"/>
        </w:rPr>
        <w:t>C</w:t>
      </w:r>
      <w:r w:rsidR="00F56843">
        <w:rPr>
          <w:sz w:val="24"/>
          <w:szCs w:val="24"/>
        </w:rPr>
        <w:t xml:space="preserve">. Finally, Solid Novolac resin from the reactor needs to be discharged into a styrene monomer containing blender. </w:t>
      </w:r>
    </w:p>
    <w:p w14:paraId="0D0DD0A5" w14:textId="7C963A8E" w:rsidR="00CF60F6" w:rsidRDefault="00CF60F6" w:rsidP="00CF60F6">
      <w:pPr>
        <w:pStyle w:val="ListParagraph"/>
        <w:spacing w:before="97" w:line="360" w:lineRule="auto"/>
        <w:ind w:left="0" w:right="-330" w:hanging="732"/>
        <w:jc w:val="both"/>
        <w:rPr>
          <w:sz w:val="24"/>
          <w:szCs w:val="24"/>
        </w:rPr>
      </w:pPr>
    </w:p>
    <w:p w14:paraId="6609FC84" w14:textId="77777777" w:rsidR="00CF60F6" w:rsidRPr="00CF60F6" w:rsidRDefault="00CF60F6" w:rsidP="00CF60F6">
      <w:pPr>
        <w:spacing w:line="360" w:lineRule="auto"/>
        <w:jc w:val="both"/>
        <w:rPr>
          <w:rFonts w:ascii="Arial" w:hAnsi="Arial" w:cs="Arial"/>
          <w:b/>
          <w:bCs/>
          <w:sz w:val="24"/>
          <w:szCs w:val="24"/>
        </w:rPr>
      </w:pPr>
      <w:r w:rsidRPr="00CF60F6">
        <w:rPr>
          <w:rFonts w:ascii="Arial" w:hAnsi="Arial" w:cs="Arial"/>
          <w:b/>
          <w:bCs/>
          <w:sz w:val="24"/>
          <w:szCs w:val="24"/>
        </w:rPr>
        <w:t xml:space="preserve">Mass Balance: </w:t>
      </w:r>
    </w:p>
    <w:tbl>
      <w:tblPr>
        <w:tblpPr w:leftFromText="180" w:rightFromText="180" w:vertAnchor="text" w:horzAnchor="margin" w:tblpXSpec="center" w:tblpY="454"/>
        <w:tblW w:w="101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537"/>
        <w:gridCol w:w="2537"/>
        <w:gridCol w:w="2537"/>
        <w:gridCol w:w="2537"/>
      </w:tblGrid>
      <w:tr w:rsidR="00CF60F6" w:rsidRPr="00CF60F6" w14:paraId="2FA50230" w14:textId="77777777" w:rsidTr="00CF60F6">
        <w:trPr>
          <w:trHeight w:val="225"/>
        </w:trPr>
        <w:tc>
          <w:tcPr>
            <w:tcW w:w="2537" w:type="dxa"/>
            <w:shd w:val="clear" w:color="auto" w:fill="A8D08D" w:themeFill="accent6" w:themeFillTint="99"/>
          </w:tcPr>
          <w:p w14:paraId="28294519" w14:textId="77777777" w:rsidR="00CF60F6" w:rsidRPr="00CF60F6" w:rsidRDefault="00CF60F6" w:rsidP="00BF252C">
            <w:pPr>
              <w:pStyle w:val="TableParagraph"/>
              <w:spacing w:line="272" w:lineRule="exact"/>
              <w:ind w:left="74" w:right="57"/>
              <w:rPr>
                <w:b/>
                <w:color w:val="FFFFFF" w:themeColor="background1"/>
                <w:sz w:val="20"/>
                <w:szCs w:val="20"/>
              </w:rPr>
            </w:pPr>
            <w:r w:rsidRPr="00CF60F6">
              <w:rPr>
                <w:b/>
                <w:color w:val="FFFFFF" w:themeColor="background1"/>
                <w:sz w:val="20"/>
                <w:szCs w:val="20"/>
              </w:rPr>
              <w:t>INPUT</w:t>
            </w:r>
          </w:p>
        </w:tc>
        <w:tc>
          <w:tcPr>
            <w:tcW w:w="2537" w:type="dxa"/>
            <w:shd w:val="clear" w:color="auto" w:fill="A8D08D" w:themeFill="accent6" w:themeFillTint="99"/>
          </w:tcPr>
          <w:p w14:paraId="524C8E32" w14:textId="77777777" w:rsidR="00CF60F6" w:rsidRPr="00CF60F6" w:rsidRDefault="00CF60F6" w:rsidP="00BF252C">
            <w:pPr>
              <w:pStyle w:val="TableParagraph"/>
              <w:spacing w:line="272" w:lineRule="exact"/>
              <w:ind w:left="52" w:right="74"/>
              <w:rPr>
                <w:b/>
                <w:color w:val="FFFFFF" w:themeColor="background1"/>
                <w:sz w:val="20"/>
                <w:szCs w:val="20"/>
              </w:rPr>
            </w:pPr>
            <w:r w:rsidRPr="00CF60F6">
              <w:rPr>
                <w:b/>
                <w:color w:val="FFFFFF" w:themeColor="background1"/>
                <w:w w:val="95"/>
                <w:sz w:val="20"/>
                <w:szCs w:val="20"/>
              </w:rPr>
              <w:t>QUANTITY (MT/MT)</w:t>
            </w:r>
          </w:p>
        </w:tc>
        <w:tc>
          <w:tcPr>
            <w:tcW w:w="2537" w:type="dxa"/>
            <w:shd w:val="clear" w:color="auto" w:fill="A8D08D" w:themeFill="accent6" w:themeFillTint="99"/>
          </w:tcPr>
          <w:p w14:paraId="5DF80441" w14:textId="77777777" w:rsidR="00CF60F6" w:rsidRPr="00CF60F6" w:rsidRDefault="00CF60F6" w:rsidP="00BF252C">
            <w:pPr>
              <w:pStyle w:val="TableParagraph"/>
              <w:spacing w:line="272" w:lineRule="exact"/>
              <w:ind w:left="74" w:right="65"/>
              <w:rPr>
                <w:b/>
                <w:color w:val="FFFFFF" w:themeColor="background1"/>
                <w:sz w:val="20"/>
                <w:szCs w:val="20"/>
              </w:rPr>
            </w:pPr>
            <w:r w:rsidRPr="00CF60F6">
              <w:rPr>
                <w:b/>
                <w:color w:val="FFFFFF" w:themeColor="background1"/>
                <w:w w:val="95"/>
                <w:sz w:val="20"/>
                <w:szCs w:val="20"/>
              </w:rPr>
              <w:t>OUTPUT</w:t>
            </w:r>
          </w:p>
        </w:tc>
        <w:tc>
          <w:tcPr>
            <w:tcW w:w="2537" w:type="dxa"/>
            <w:shd w:val="clear" w:color="auto" w:fill="A8D08D" w:themeFill="accent6" w:themeFillTint="99"/>
          </w:tcPr>
          <w:p w14:paraId="0EC827A1" w14:textId="77777777" w:rsidR="00CF60F6" w:rsidRPr="00CF60F6" w:rsidRDefault="00CF60F6" w:rsidP="00BF252C">
            <w:pPr>
              <w:pStyle w:val="TableParagraph"/>
              <w:spacing w:line="272" w:lineRule="exact"/>
              <w:ind w:left="44" w:right="74"/>
              <w:rPr>
                <w:b/>
                <w:color w:val="FFFFFF" w:themeColor="background1"/>
                <w:sz w:val="20"/>
                <w:szCs w:val="20"/>
              </w:rPr>
            </w:pPr>
            <w:r w:rsidRPr="00CF60F6">
              <w:rPr>
                <w:b/>
                <w:color w:val="FFFFFF" w:themeColor="background1"/>
                <w:w w:val="95"/>
                <w:sz w:val="20"/>
                <w:szCs w:val="20"/>
              </w:rPr>
              <w:t>QUANTITY (MT/MT)</w:t>
            </w:r>
          </w:p>
        </w:tc>
      </w:tr>
      <w:tr w:rsidR="00CF60F6" w:rsidRPr="00CF60F6" w14:paraId="5068A0CC" w14:textId="77777777" w:rsidTr="00CF60F6">
        <w:trPr>
          <w:trHeight w:val="229"/>
        </w:trPr>
        <w:tc>
          <w:tcPr>
            <w:tcW w:w="2537" w:type="dxa"/>
          </w:tcPr>
          <w:p w14:paraId="6851B5D7" w14:textId="77777777" w:rsidR="00CF60F6" w:rsidRPr="00CF60F6" w:rsidRDefault="00CF60F6" w:rsidP="00BF252C">
            <w:pPr>
              <w:pStyle w:val="TableParagraph"/>
              <w:ind w:left="74" w:right="64"/>
              <w:rPr>
                <w:sz w:val="20"/>
                <w:szCs w:val="20"/>
              </w:rPr>
            </w:pPr>
            <w:r w:rsidRPr="00CF60F6">
              <w:rPr>
                <w:sz w:val="20"/>
                <w:szCs w:val="20"/>
              </w:rPr>
              <w:t>Epoxy Resin</w:t>
            </w:r>
          </w:p>
        </w:tc>
        <w:tc>
          <w:tcPr>
            <w:tcW w:w="2537" w:type="dxa"/>
          </w:tcPr>
          <w:p w14:paraId="21B9E11C" w14:textId="77777777" w:rsidR="00CF60F6" w:rsidRPr="00CF60F6" w:rsidRDefault="00CF60F6" w:rsidP="00BF252C">
            <w:pPr>
              <w:pStyle w:val="TableParagraph"/>
              <w:ind w:left="74" w:right="63"/>
              <w:rPr>
                <w:sz w:val="20"/>
                <w:szCs w:val="20"/>
              </w:rPr>
            </w:pPr>
            <w:r w:rsidRPr="00CF60F6">
              <w:rPr>
                <w:sz w:val="20"/>
                <w:szCs w:val="20"/>
              </w:rPr>
              <w:t>0.40</w:t>
            </w:r>
          </w:p>
        </w:tc>
        <w:tc>
          <w:tcPr>
            <w:tcW w:w="2537" w:type="dxa"/>
          </w:tcPr>
          <w:p w14:paraId="72FDA724" w14:textId="77777777" w:rsidR="00CF60F6" w:rsidRPr="00CF60F6" w:rsidRDefault="00CF60F6" w:rsidP="00BF252C">
            <w:pPr>
              <w:pStyle w:val="TableParagraph"/>
              <w:ind w:left="68" w:right="74"/>
              <w:rPr>
                <w:sz w:val="20"/>
                <w:szCs w:val="20"/>
              </w:rPr>
            </w:pPr>
            <w:r w:rsidRPr="00CF60F6">
              <w:rPr>
                <w:sz w:val="20"/>
                <w:szCs w:val="20"/>
              </w:rPr>
              <w:t>Vinyl Ester Resin</w:t>
            </w:r>
          </w:p>
        </w:tc>
        <w:tc>
          <w:tcPr>
            <w:tcW w:w="2537" w:type="dxa"/>
          </w:tcPr>
          <w:p w14:paraId="08020439" w14:textId="77777777" w:rsidR="00CF60F6" w:rsidRPr="00CF60F6" w:rsidRDefault="00CF60F6" w:rsidP="00BF252C">
            <w:pPr>
              <w:pStyle w:val="TableParagraph"/>
              <w:ind w:left="74" w:right="66"/>
              <w:rPr>
                <w:sz w:val="20"/>
                <w:szCs w:val="20"/>
              </w:rPr>
            </w:pPr>
            <w:r w:rsidRPr="00CF60F6">
              <w:rPr>
                <w:sz w:val="20"/>
                <w:szCs w:val="20"/>
              </w:rPr>
              <w:t>1.0</w:t>
            </w:r>
          </w:p>
        </w:tc>
      </w:tr>
      <w:tr w:rsidR="00CF60F6" w:rsidRPr="00CF60F6" w14:paraId="1F68CC39" w14:textId="77777777" w:rsidTr="00CF60F6">
        <w:trPr>
          <w:trHeight w:val="225"/>
        </w:trPr>
        <w:tc>
          <w:tcPr>
            <w:tcW w:w="2537" w:type="dxa"/>
          </w:tcPr>
          <w:p w14:paraId="58EDA4C0" w14:textId="4A5F8E10" w:rsidR="00CF60F6" w:rsidRPr="00CF60F6" w:rsidRDefault="00CF60F6" w:rsidP="00BF252C">
            <w:pPr>
              <w:pStyle w:val="TableParagraph"/>
              <w:spacing w:line="272" w:lineRule="exact"/>
              <w:ind w:left="74" w:right="73"/>
              <w:rPr>
                <w:sz w:val="20"/>
                <w:szCs w:val="20"/>
              </w:rPr>
            </w:pPr>
            <w:r w:rsidRPr="00CF60F6">
              <w:rPr>
                <w:sz w:val="20"/>
                <w:szCs w:val="20"/>
              </w:rPr>
              <w:t>Methacrylic Acid</w:t>
            </w:r>
          </w:p>
        </w:tc>
        <w:tc>
          <w:tcPr>
            <w:tcW w:w="2537" w:type="dxa"/>
          </w:tcPr>
          <w:p w14:paraId="2FD63025" w14:textId="77777777" w:rsidR="00CF60F6" w:rsidRPr="00CF60F6" w:rsidRDefault="00CF60F6" w:rsidP="00BF252C">
            <w:pPr>
              <w:pStyle w:val="TableParagraph"/>
              <w:spacing w:line="272" w:lineRule="exact"/>
              <w:ind w:left="74" w:right="63"/>
              <w:rPr>
                <w:sz w:val="20"/>
                <w:szCs w:val="20"/>
              </w:rPr>
            </w:pPr>
            <w:r w:rsidRPr="00CF60F6">
              <w:rPr>
                <w:sz w:val="20"/>
                <w:szCs w:val="20"/>
              </w:rPr>
              <w:t>0.12</w:t>
            </w:r>
          </w:p>
        </w:tc>
        <w:tc>
          <w:tcPr>
            <w:tcW w:w="2537" w:type="dxa"/>
          </w:tcPr>
          <w:p w14:paraId="4701BF7A" w14:textId="77777777" w:rsidR="00CF60F6" w:rsidRPr="00CF60F6" w:rsidRDefault="00CF60F6" w:rsidP="00BF252C">
            <w:pPr>
              <w:pStyle w:val="TableParagraph"/>
              <w:spacing w:line="272" w:lineRule="exact"/>
              <w:ind w:left="72" w:right="74"/>
              <w:rPr>
                <w:sz w:val="20"/>
                <w:szCs w:val="20"/>
              </w:rPr>
            </w:pPr>
            <w:r w:rsidRPr="00CF60F6">
              <w:rPr>
                <w:sz w:val="20"/>
                <w:szCs w:val="20"/>
              </w:rPr>
              <w:t>By Product</w:t>
            </w:r>
          </w:p>
        </w:tc>
        <w:tc>
          <w:tcPr>
            <w:tcW w:w="2537" w:type="dxa"/>
          </w:tcPr>
          <w:p w14:paraId="291B8277" w14:textId="77777777" w:rsidR="00CF60F6" w:rsidRPr="00CF60F6" w:rsidRDefault="00CF60F6" w:rsidP="00BF252C">
            <w:pPr>
              <w:pStyle w:val="TableParagraph"/>
              <w:spacing w:line="272" w:lineRule="exact"/>
              <w:ind w:left="74" w:right="67"/>
              <w:rPr>
                <w:sz w:val="20"/>
                <w:szCs w:val="20"/>
              </w:rPr>
            </w:pPr>
            <w:r w:rsidRPr="00CF60F6">
              <w:rPr>
                <w:sz w:val="20"/>
                <w:szCs w:val="20"/>
              </w:rPr>
              <w:t>Nil</w:t>
            </w:r>
          </w:p>
        </w:tc>
      </w:tr>
      <w:tr w:rsidR="00CF60F6" w:rsidRPr="00CF60F6" w14:paraId="171653B1" w14:textId="77777777" w:rsidTr="00CF60F6">
        <w:trPr>
          <w:trHeight w:val="225"/>
        </w:trPr>
        <w:tc>
          <w:tcPr>
            <w:tcW w:w="2537" w:type="dxa"/>
          </w:tcPr>
          <w:p w14:paraId="126F7B01" w14:textId="77777777" w:rsidR="00CF60F6" w:rsidRPr="00CF60F6" w:rsidRDefault="00CF60F6" w:rsidP="00BF252C">
            <w:pPr>
              <w:pStyle w:val="TableParagraph"/>
              <w:spacing w:line="272" w:lineRule="exact"/>
              <w:ind w:left="74" w:right="72"/>
              <w:rPr>
                <w:sz w:val="20"/>
                <w:szCs w:val="20"/>
              </w:rPr>
            </w:pPr>
            <w:r w:rsidRPr="00CF60F6">
              <w:rPr>
                <w:sz w:val="20"/>
                <w:szCs w:val="20"/>
              </w:rPr>
              <w:t>Tri Ethyl amine</w:t>
            </w:r>
          </w:p>
        </w:tc>
        <w:tc>
          <w:tcPr>
            <w:tcW w:w="2537" w:type="dxa"/>
          </w:tcPr>
          <w:p w14:paraId="59CE961A" w14:textId="77777777" w:rsidR="00CF60F6" w:rsidRPr="00CF60F6" w:rsidRDefault="00CF60F6" w:rsidP="00BF252C">
            <w:pPr>
              <w:pStyle w:val="TableParagraph"/>
              <w:spacing w:line="272" w:lineRule="exact"/>
              <w:ind w:left="74" w:right="63"/>
              <w:rPr>
                <w:sz w:val="20"/>
                <w:szCs w:val="20"/>
              </w:rPr>
            </w:pPr>
            <w:r w:rsidRPr="00CF60F6">
              <w:rPr>
                <w:sz w:val="20"/>
                <w:szCs w:val="20"/>
              </w:rPr>
              <w:t>0.01</w:t>
            </w:r>
          </w:p>
        </w:tc>
        <w:tc>
          <w:tcPr>
            <w:tcW w:w="2537" w:type="dxa"/>
          </w:tcPr>
          <w:p w14:paraId="65613AE2" w14:textId="77777777" w:rsidR="00CF60F6" w:rsidRPr="00CF60F6" w:rsidRDefault="00CF60F6" w:rsidP="00BF252C">
            <w:pPr>
              <w:pStyle w:val="TableParagraph"/>
              <w:spacing w:line="272" w:lineRule="exact"/>
              <w:ind w:left="74" w:right="72"/>
              <w:rPr>
                <w:sz w:val="20"/>
                <w:szCs w:val="20"/>
              </w:rPr>
            </w:pPr>
            <w:r w:rsidRPr="00CF60F6">
              <w:rPr>
                <w:sz w:val="20"/>
                <w:szCs w:val="20"/>
              </w:rPr>
              <w:t>Yield Loss</w:t>
            </w:r>
          </w:p>
        </w:tc>
        <w:tc>
          <w:tcPr>
            <w:tcW w:w="2537" w:type="dxa"/>
          </w:tcPr>
          <w:p w14:paraId="5E1CEF54" w14:textId="77777777" w:rsidR="00CF60F6" w:rsidRPr="00CF60F6" w:rsidRDefault="00CF60F6" w:rsidP="00BF252C">
            <w:pPr>
              <w:pStyle w:val="TableParagraph"/>
              <w:spacing w:line="272" w:lineRule="exact"/>
              <w:ind w:left="74" w:right="71"/>
              <w:rPr>
                <w:sz w:val="20"/>
                <w:szCs w:val="20"/>
              </w:rPr>
            </w:pPr>
            <w:r w:rsidRPr="00CF60F6">
              <w:rPr>
                <w:sz w:val="20"/>
                <w:szCs w:val="20"/>
              </w:rPr>
              <w:t>-</w:t>
            </w:r>
          </w:p>
        </w:tc>
      </w:tr>
      <w:tr w:rsidR="00CF60F6" w:rsidRPr="00CF60F6" w14:paraId="205E1DDB" w14:textId="77777777" w:rsidTr="00CF60F6">
        <w:trPr>
          <w:trHeight w:val="225"/>
        </w:trPr>
        <w:tc>
          <w:tcPr>
            <w:tcW w:w="2537" w:type="dxa"/>
          </w:tcPr>
          <w:p w14:paraId="4E956F89" w14:textId="77777777" w:rsidR="00CF60F6" w:rsidRPr="00CF60F6" w:rsidRDefault="00CF60F6" w:rsidP="00BF252C">
            <w:pPr>
              <w:pStyle w:val="TableParagraph"/>
              <w:spacing w:line="272" w:lineRule="exact"/>
              <w:ind w:left="74" w:right="63"/>
              <w:rPr>
                <w:sz w:val="20"/>
                <w:szCs w:val="20"/>
              </w:rPr>
            </w:pPr>
            <w:r w:rsidRPr="00CF60F6">
              <w:rPr>
                <w:sz w:val="20"/>
                <w:szCs w:val="20"/>
              </w:rPr>
              <w:t>Maleic Anhydride</w:t>
            </w:r>
          </w:p>
        </w:tc>
        <w:tc>
          <w:tcPr>
            <w:tcW w:w="2537" w:type="dxa"/>
          </w:tcPr>
          <w:p w14:paraId="55E4CA7D" w14:textId="77777777" w:rsidR="00CF60F6" w:rsidRPr="00CF60F6" w:rsidRDefault="00CF60F6" w:rsidP="00BF252C">
            <w:pPr>
              <w:pStyle w:val="TableParagraph"/>
              <w:spacing w:line="272" w:lineRule="exact"/>
              <w:ind w:left="74" w:right="63"/>
              <w:rPr>
                <w:sz w:val="20"/>
                <w:szCs w:val="20"/>
              </w:rPr>
            </w:pPr>
            <w:r w:rsidRPr="00CF60F6">
              <w:rPr>
                <w:sz w:val="20"/>
                <w:szCs w:val="20"/>
              </w:rPr>
              <w:t>0.03</w:t>
            </w:r>
          </w:p>
        </w:tc>
        <w:tc>
          <w:tcPr>
            <w:tcW w:w="2537" w:type="dxa"/>
          </w:tcPr>
          <w:p w14:paraId="4538F095" w14:textId="77777777" w:rsidR="00CF60F6" w:rsidRPr="00CF60F6" w:rsidRDefault="00CF60F6" w:rsidP="00BF252C">
            <w:pPr>
              <w:pStyle w:val="TableParagraph"/>
              <w:spacing w:line="272" w:lineRule="exact"/>
              <w:ind w:left="74" w:right="70"/>
              <w:rPr>
                <w:sz w:val="20"/>
                <w:szCs w:val="20"/>
              </w:rPr>
            </w:pPr>
            <w:r w:rsidRPr="00CF60F6">
              <w:rPr>
                <w:w w:val="95"/>
                <w:sz w:val="20"/>
                <w:szCs w:val="20"/>
              </w:rPr>
              <w:t>Gaseous</w:t>
            </w:r>
          </w:p>
        </w:tc>
        <w:tc>
          <w:tcPr>
            <w:tcW w:w="2537" w:type="dxa"/>
          </w:tcPr>
          <w:p w14:paraId="34724F6F" w14:textId="77777777" w:rsidR="00CF60F6" w:rsidRPr="00CF60F6" w:rsidRDefault="00CF60F6" w:rsidP="00BF252C">
            <w:pPr>
              <w:pStyle w:val="TableParagraph"/>
              <w:spacing w:line="272" w:lineRule="exact"/>
              <w:ind w:left="8"/>
              <w:rPr>
                <w:sz w:val="20"/>
                <w:szCs w:val="20"/>
              </w:rPr>
            </w:pPr>
            <w:r w:rsidRPr="00CF60F6">
              <w:rPr>
                <w:w w:val="91"/>
                <w:sz w:val="20"/>
                <w:szCs w:val="20"/>
              </w:rPr>
              <w:t>-</w:t>
            </w:r>
          </w:p>
        </w:tc>
      </w:tr>
      <w:tr w:rsidR="00CF60F6" w:rsidRPr="00CF60F6" w14:paraId="6376177F" w14:textId="77777777" w:rsidTr="00CF60F6">
        <w:trPr>
          <w:trHeight w:val="225"/>
        </w:trPr>
        <w:tc>
          <w:tcPr>
            <w:tcW w:w="2537" w:type="dxa"/>
          </w:tcPr>
          <w:p w14:paraId="55AC2DCE" w14:textId="77777777" w:rsidR="00CF60F6" w:rsidRPr="00CF60F6" w:rsidRDefault="00CF60F6" w:rsidP="00BF252C">
            <w:pPr>
              <w:pStyle w:val="TableParagraph"/>
              <w:spacing w:line="272" w:lineRule="exact"/>
              <w:ind w:left="74" w:right="74"/>
              <w:rPr>
                <w:sz w:val="20"/>
                <w:szCs w:val="20"/>
              </w:rPr>
            </w:pPr>
            <w:r w:rsidRPr="00CF60F6">
              <w:rPr>
                <w:sz w:val="20"/>
                <w:szCs w:val="20"/>
              </w:rPr>
              <w:t>Styrene Monomer</w:t>
            </w:r>
          </w:p>
        </w:tc>
        <w:tc>
          <w:tcPr>
            <w:tcW w:w="2537" w:type="dxa"/>
          </w:tcPr>
          <w:p w14:paraId="49660A1B" w14:textId="6FAC3B1B" w:rsidR="00CF60F6" w:rsidRPr="00CF60F6" w:rsidRDefault="00CF60F6" w:rsidP="00BF252C">
            <w:pPr>
              <w:pStyle w:val="TableParagraph"/>
              <w:spacing w:line="272" w:lineRule="exact"/>
              <w:ind w:left="74" w:right="63"/>
              <w:rPr>
                <w:sz w:val="20"/>
                <w:szCs w:val="20"/>
              </w:rPr>
            </w:pPr>
            <w:r w:rsidRPr="00CF60F6">
              <w:rPr>
                <w:sz w:val="20"/>
                <w:szCs w:val="20"/>
              </w:rPr>
              <w:t>0.4</w:t>
            </w:r>
            <w:r w:rsidR="0034106F">
              <w:rPr>
                <w:sz w:val="20"/>
                <w:szCs w:val="20"/>
              </w:rPr>
              <w:t>4</w:t>
            </w:r>
          </w:p>
        </w:tc>
        <w:tc>
          <w:tcPr>
            <w:tcW w:w="2537" w:type="dxa"/>
          </w:tcPr>
          <w:p w14:paraId="6A9E9894" w14:textId="77777777" w:rsidR="00CF60F6" w:rsidRPr="00CF60F6" w:rsidRDefault="00CF60F6" w:rsidP="00BF252C">
            <w:pPr>
              <w:pStyle w:val="TableParagraph"/>
              <w:spacing w:line="272" w:lineRule="exact"/>
              <w:ind w:left="74" w:right="73"/>
              <w:rPr>
                <w:sz w:val="20"/>
                <w:szCs w:val="20"/>
              </w:rPr>
            </w:pPr>
            <w:r w:rsidRPr="00CF60F6">
              <w:rPr>
                <w:sz w:val="20"/>
                <w:szCs w:val="20"/>
              </w:rPr>
              <w:t>Solid waste</w:t>
            </w:r>
          </w:p>
        </w:tc>
        <w:tc>
          <w:tcPr>
            <w:tcW w:w="2537" w:type="dxa"/>
          </w:tcPr>
          <w:p w14:paraId="61505FBF" w14:textId="77777777" w:rsidR="00CF60F6" w:rsidRPr="00CF60F6" w:rsidRDefault="00CF60F6" w:rsidP="00BF252C">
            <w:pPr>
              <w:pStyle w:val="TableParagraph"/>
              <w:spacing w:line="272" w:lineRule="exact"/>
              <w:ind w:left="8"/>
              <w:rPr>
                <w:sz w:val="20"/>
                <w:szCs w:val="20"/>
              </w:rPr>
            </w:pPr>
            <w:r w:rsidRPr="00CF60F6">
              <w:rPr>
                <w:w w:val="91"/>
                <w:sz w:val="20"/>
                <w:szCs w:val="20"/>
              </w:rPr>
              <w:t>-</w:t>
            </w:r>
          </w:p>
        </w:tc>
      </w:tr>
      <w:tr w:rsidR="00CF60F6" w:rsidRPr="00CF60F6" w14:paraId="31A430A5" w14:textId="77777777" w:rsidTr="00CF60F6">
        <w:trPr>
          <w:trHeight w:val="225"/>
        </w:trPr>
        <w:tc>
          <w:tcPr>
            <w:tcW w:w="2537" w:type="dxa"/>
          </w:tcPr>
          <w:p w14:paraId="44705FAB" w14:textId="77777777" w:rsidR="00CF60F6" w:rsidRPr="00CF60F6" w:rsidRDefault="00CF60F6" w:rsidP="00BF252C">
            <w:pPr>
              <w:pStyle w:val="TableParagraph"/>
              <w:spacing w:line="272" w:lineRule="exact"/>
              <w:ind w:left="74" w:right="70"/>
              <w:rPr>
                <w:b/>
                <w:sz w:val="20"/>
                <w:szCs w:val="20"/>
              </w:rPr>
            </w:pPr>
            <w:r w:rsidRPr="00CF60F6">
              <w:rPr>
                <w:b/>
                <w:sz w:val="20"/>
                <w:szCs w:val="20"/>
              </w:rPr>
              <w:t>Total</w:t>
            </w:r>
          </w:p>
        </w:tc>
        <w:tc>
          <w:tcPr>
            <w:tcW w:w="2537" w:type="dxa"/>
          </w:tcPr>
          <w:p w14:paraId="2612F89E" w14:textId="77777777" w:rsidR="00CF60F6" w:rsidRPr="00CF60F6" w:rsidRDefault="00CF60F6" w:rsidP="00BF252C">
            <w:pPr>
              <w:pStyle w:val="TableParagraph"/>
              <w:spacing w:line="272" w:lineRule="exact"/>
              <w:ind w:left="74" w:right="58"/>
              <w:rPr>
                <w:b/>
                <w:sz w:val="20"/>
                <w:szCs w:val="20"/>
              </w:rPr>
            </w:pPr>
            <w:r w:rsidRPr="00CF60F6">
              <w:rPr>
                <w:b/>
                <w:sz w:val="20"/>
                <w:szCs w:val="20"/>
              </w:rPr>
              <w:t>1.00</w:t>
            </w:r>
          </w:p>
        </w:tc>
        <w:tc>
          <w:tcPr>
            <w:tcW w:w="2537" w:type="dxa"/>
          </w:tcPr>
          <w:p w14:paraId="40D8828A" w14:textId="77777777" w:rsidR="00CF60F6" w:rsidRPr="00CF60F6" w:rsidRDefault="00CF60F6" w:rsidP="00BF252C">
            <w:pPr>
              <w:pStyle w:val="TableParagraph"/>
              <w:spacing w:line="272" w:lineRule="exact"/>
              <w:ind w:left="73" w:right="74"/>
              <w:rPr>
                <w:b/>
                <w:sz w:val="20"/>
                <w:szCs w:val="20"/>
              </w:rPr>
            </w:pPr>
            <w:r w:rsidRPr="00CF60F6">
              <w:rPr>
                <w:b/>
                <w:sz w:val="20"/>
                <w:szCs w:val="20"/>
              </w:rPr>
              <w:t>Total</w:t>
            </w:r>
          </w:p>
        </w:tc>
        <w:tc>
          <w:tcPr>
            <w:tcW w:w="2537" w:type="dxa"/>
          </w:tcPr>
          <w:p w14:paraId="4D14CA5D" w14:textId="77777777" w:rsidR="00CF60F6" w:rsidRPr="00CF60F6" w:rsidRDefault="00CF60F6" w:rsidP="00BF252C">
            <w:pPr>
              <w:pStyle w:val="TableParagraph"/>
              <w:spacing w:line="272" w:lineRule="exact"/>
              <w:ind w:left="74" w:right="66"/>
              <w:rPr>
                <w:b/>
                <w:sz w:val="20"/>
                <w:szCs w:val="20"/>
              </w:rPr>
            </w:pPr>
            <w:r w:rsidRPr="00CF60F6">
              <w:rPr>
                <w:b/>
                <w:sz w:val="20"/>
                <w:szCs w:val="20"/>
              </w:rPr>
              <w:t>1.00</w:t>
            </w:r>
          </w:p>
        </w:tc>
      </w:tr>
    </w:tbl>
    <w:p w14:paraId="02EB0223" w14:textId="77777777" w:rsidR="00CF60F6" w:rsidRDefault="00CF60F6" w:rsidP="00CF60F6">
      <w:pPr>
        <w:spacing w:line="360" w:lineRule="auto"/>
        <w:jc w:val="both"/>
        <w:rPr>
          <w:rFonts w:ascii="Arial" w:hAnsi="Arial" w:cs="Arial"/>
          <w:b/>
          <w:bCs/>
        </w:rPr>
      </w:pPr>
    </w:p>
    <w:p w14:paraId="0CBDA42D" w14:textId="7D4B96F1" w:rsidR="00CF60F6" w:rsidRDefault="00CF60F6" w:rsidP="00CF60F6">
      <w:pPr>
        <w:spacing w:line="360" w:lineRule="auto"/>
        <w:jc w:val="both"/>
        <w:rPr>
          <w:rFonts w:ascii="Arial" w:hAnsi="Arial" w:cs="Arial"/>
          <w:b/>
          <w:bCs/>
        </w:rPr>
      </w:pPr>
    </w:p>
    <w:p w14:paraId="57EA8EB7" w14:textId="73EBF4FA" w:rsidR="00CF60F6" w:rsidRDefault="00CF60F6" w:rsidP="00CF60F6">
      <w:pPr>
        <w:spacing w:line="360" w:lineRule="auto"/>
        <w:jc w:val="both"/>
        <w:rPr>
          <w:rFonts w:ascii="Arial" w:hAnsi="Arial" w:cs="Arial"/>
          <w:b/>
          <w:bCs/>
        </w:rPr>
      </w:pPr>
    </w:p>
    <w:p w14:paraId="3E220C43" w14:textId="12B98E8F" w:rsidR="00CF60F6" w:rsidRDefault="00CF60F6" w:rsidP="00CF60F6">
      <w:pPr>
        <w:spacing w:line="360" w:lineRule="auto"/>
        <w:jc w:val="both"/>
        <w:rPr>
          <w:rFonts w:ascii="Arial" w:hAnsi="Arial" w:cs="Arial"/>
          <w:b/>
          <w:bCs/>
        </w:rPr>
      </w:pPr>
    </w:p>
    <w:p w14:paraId="1F2FF355" w14:textId="4C5D6B98" w:rsidR="00CF60F6" w:rsidRDefault="00CF60F6" w:rsidP="00AF0610">
      <w:pPr>
        <w:spacing w:line="360" w:lineRule="auto"/>
        <w:jc w:val="both"/>
        <w:rPr>
          <w:rFonts w:ascii="Arial" w:hAnsi="Arial" w:cs="Arial"/>
          <w:b/>
          <w:bCs/>
          <w:sz w:val="24"/>
          <w:szCs w:val="24"/>
        </w:rPr>
      </w:pPr>
      <w:r w:rsidRPr="00CF60F6">
        <w:rPr>
          <w:rFonts w:ascii="Arial" w:hAnsi="Arial" w:cs="Arial"/>
          <w:b/>
          <w:bCs/>
          <w:sz w:val="24"/>
          <w:szCs w:val="24"/>
        </w:rPr>
        <w:t>2.3 Properties and Applications</w:t>
      </w:r>
    </w:p>
    <w:tbl>
      <w:tblPr>
        <w:tblW w:w="10199" w:type="dxa"/>
        <w:tblLook w:val="04A0" w:firstRow="1" w:lastRow="0" w:firstColumn="1" w:lastColumn="0" w:noHBand="0" w:noVBand="1"/>
      </w:tblPr>
      <w:tblGrid>
        <w:gridCol w:w="3995"/>
        <w:gridCol w:w="2068"/>
        <w:gridCol w:w="2068"/>
        <w:gridCol w:w="2068"/>
      </w:tblGrid>
      <w:tr w:rsidR="00CF60F6" w:rsidRPr="009207A5" w14:paraId="54B2E8FE" w14:textId="77777777" w:rsidTr="00BF252C">
        <w:trPr>
          <w:trHeight w:val="320"/>
        </w:trPr>
        <w:tc>
          <w:tcPr>
            <w:tcW w:w="3995" w:type="dxa"/>
            <w:tcBorders>
              <w:top w:val="single" w:sz="4" w:space="0" w:color="auto"/>
              <w:left w:val="single" w:sz="4" w:space="0" w:color="auto"/>
              <w:bottom w:val="single" w:sz="4" w:space="0" w:color="auto"/>
              <w:right w:val="single" w:sz="4" w:space="0" w:color="auto"/>
            </w:tcBorders>
            <w:shd w:val="clear" w:color="000000" w:fill="305496"/>
            <w:noWrap/>
            <w:vAlign w:val="bottom"/>
            <w:hideMark/>
          </w:tcPr>
          <w:p w14:paraId="537406C6" w14:textId="77777777" w:rsidR="00CF60F6" w:rsidRPr="009207A5" w:rsidRDefault="00CF60F6" w:rsidP="00BF252C">
            <w:pPr>
              <w:spacing w:after="0" w:line="240" w:lineRule="auto"/>
              <w:rPr>
                <w:rFonts w:ascii="Arial" w:eastAsia="Times New Roman" w:hAnsi="Arial" w:cs="Arial"/>
                <w:color w:val="FFFFFF"/>
                <w:sz w:val="20"/>
                <w:szCs w:val="20"/>
                <w:lang w:val="en-US"/>
              </w:rPr>
            </w:pPr>
            <w:r w:rsidRPr="009207A5">
              <w:rPr>
                <w:rFonts w:ascii="Arial" w:eastAsia="Times New Roman" w:hAnsi="Arial" w:cs="Arial"/>
                <w:color w:val="FFFFFF"/>
                <w:sz w:val="20"/>
                <w:szCs w:val="20"/>
              </w:rPr>
              <w:t>Property</w:t>
            </w:r>
          </w:p>
        </w:tc>
        <w:tc>
          <w:tcPr>
            <w:tcW w:w="2068" w:type="dxa"/>
            <w:tcBorders>
              <w:top w:val="single" w:sz="4" w:space="0" w:color="auto"/>
              <w:left w:val="nil"/>
              <w:bottom w:val="single" w:sz="4" w:space="0" w:color="auto"/>
              <w:right w:val="single" w:sz="4" w:space="0" w:color="auto"/>
            </w:tcBorders>
            <w:shd w:val="clear" w:color="000000" w:fill="305496"/>
            <w:noWrap/>
            <w:vAlign w:val="bottom"/>
            <w:hideMark/>
          </w:tcPr>
          <w:p w14:paraId="2534C082" w14:textId="57C83ABB" w:rsidR="00CF60F6" w:rsidRPr="009207A5" w:rsidRDefault="00CF60F6" w:rsidP="00BF252C">
            <w:pPr>
              <w:spacing w:after="0" w:line="240" w:lineRule="auto"/>
              <w:jc w:val="center"/>
              <w:rPr>
                <w:rFonts w:ascii="Arial" w:eastAsia="Times New Roman" w:hAnsi="Arial" w:cs="Arial"/>
                <w:color w:val="FFFFFF"/>
                <w:sz w:val="20"/>
                <w:szCs w:val="20"/>
                <w:lang w:val="en-US"/>
              </w:rPr>
            </w:pPr>
            <w:r w:rsidRPr="009207A5">
              <w:rPr>
                <w:rFonts w:ascii="Arial" w:eastAsia="Times New Roman" w:hAnsi="Arial" w:cs="Arial"/>
                <w:color w:val="FFFFFF"/>
                <w:sz w:val="20"/>
                <w:szCs w:val="20"/>
              </w:rPr>
              <w:t>Bisphenol-A</w:t>
            </w:r>
            <w:r w:rsidR="005664BA">
              <w:rPr>
                <w:rFonts w:ascii="Arial" w:eastAsia="Times New Roman" w:hAnsi="Arial" w:cs="Arial"/>
                <w:color w:val="FFFFFF"/>
                <w:sz w:val="20"/>
                <w:szCs w:val="20"/>
              </w:rPr>
              <w:t>*</w:t>
            </w:r>
          </w:p>
        </w:tc>
        <w:tc>
          <w:tcPr>
            <w:tcW w:w="2068" w:type="dxa"/>
            <w:tcBorders>
              <w:top w:val="single" w:sz="4" w:space="0" w:color="auto"/>
              <w:left w:val="nil"/>
              <w:bottom w:val="single" w:sz="4" w:space="0" w:color="auto"/>
              <w:right w:val="single" w:sz="4" w:space="0" w:color="auto"/>
            </w:tcBorders>
            <w:shd w:val="clear" w:color="000000" w:fill="305496"/>
            <w:noWrap/>
            <w:vAlign w:val="bottom"/>
            <w:hideMark/>
          </w:tcPr>
          <w:p w14:paraId="73CA0840" w14:textId="3781EBDB" w:rsidR="00CF60F6" w:rsidRPr="009207A5" w:rsidRDefault="00CF60F6" w:rsidP="00BF252C">
            <w:pPr>
              <w:spacing w:after="0" w:line="240" w:lineRule="auto"/>
              <w:jc w:val="center"/>
              <w:rPr>
                <w:rFonts w:ascii="Arial" w:eastAsia="Times New Roman" w:hAnsi="Arial" w:cs="Arial"/>
                <w:color w:val="FFFFFF"/>
                <w:sz w:val="20"/>
                <w:szCs w:val="20"/>
                <w:lang w:val="en-US"/>
              </w:rPr>
            </w:pPr>
            <w:r w:rsidRPr="009207A5">
              <w:rPr>
                <w:rFonts w:ascii="Arial" w:eastAsia="Times New Roman" w:hAnsi="Arial" w:cs="Arial"/>
                <w:color w:val="FFFFFF"/>
                <w:sz w:val="20"/>
                <w:szCs w:val="20"/>
              </w:rPr>
              <w:t>Bisphenol-A</w:t>
            </w:r>
            <w:r w:rsidR="005664BA">
              <w:rPr>
                <w:rFonts w:ascii="Arial" w:eastAsia="Times New Roman" w:hAnsi="Arial" w:cs="Arial"/>
                <w:color w:val="FFFFFF"/>
                <w:sz w:val="20"/>
                <w:szCs w:val="20"/>
              </w:rPr>
              <w:t>*</w:t>
            </w:r>
          </w:p>
        </w:tc>
        <w:tc>
          <w:tcPr>
            <w:tcW w:w="2068" w:type="dxa"/>
            <w:tcBorders>
              <w:top w:val="single" w:sz="4" w:space="0" w:color="auto"/>
              <w:left w:val="nil"/>
              <w:bottom w:val="single" w:sz="4" w:space="0" w:color="auto"/>
              <w:right w:val="single" w:sz="4" w:space="0" w:color="auto"/>
            </w:tcBorders>
            <w:shd w:val="clear" w:color="000000" w:fill="305496"/>
            <w:noWrap/>
            <w:vAlign w:val="bottom"/>
            <w:hideMark/>
          </w:tcPr>
          <w:p w14:paraId="28AB74F7" w14:textId="77777777" w:rsidR="00CF60F6" w:rsidRPr="009207A5" w:rsidRDefault="00CF60F6" w:rsidP="00BF252C">
            <w:pPr>
              <w:spacing w:after="0" w:line="240" w:lineRule="auto"/>
              <w:jc w:val="center"/>
              <w:rPr>
                <w:rFonts w:ascii="Arial" w:eastAsia="Times New Roman" w:hAnsi="Arial" w:cs="Arial"/>
                <w:color w:val="FFFFFF"/>
                <w:sz w:val="20"/>
                <w:szCs w:val="20"/>
                <w:lang w:val="en-US"/>
              </w:rPr>
            </w:pPr>
            <w:r w:rsidRPr="009207A5">
              <w:rPr>
                <w:rFonts w:ascii="Arial" w:eastAsia="Times New Roman" w:hAnsi="Arial" w:cs="Arial"/>
                <w:color w:val="FFFFFF"/>
                <w:sz w:val="20"/>
                <w:szCs w:val="20"/>
              </w:rPr>
              <w:t>Novolac</w:t>
            </w:r>
          </w:p>
        </w:tc>
      </w:tr>
      <w:tr w:rsidR="00CF60F6" w:rsidRPr="009207A5" w14:paraId="0AB851C0" w14:textId="77777777" w:rsidTr="00BF252C">
        <w:trPr>
          <w:trHeight w:val="534"/>
        </w:trPr>
        <w:tc>
          <w:tcPr>
            <w:tcW w:w="3995" w:type="dxa"/>
            <w:tcBorders>
              <w:top w:val="nil"/>
              <w:left w:val="single" w:sz="4" w:space="0" w:color="auto"/>
              <w:bottom w:val="single" w:sz="4" w:space="0" w:color="auto"/>
              <w:right w:val="single" w:sz="4" w:space="0" w:color="auto"/>
            </w:tcBorders>
            <w:shd w:val="clear" w:color="000000" w:fill="8EA9DB"/>
            <w:noWrap/>
            <w:vAlign w:val="bottom"/>
            <w:hideMark/>
          </w:tcPr>
          <w:p w14:paraId="6EA13A21" w14:textId="77777777" w:rsidR="00CF60F6" w:rsidRPr="009207A5" w:rsidRDefault="00CF60F6" w:rsidP="00BF252C">
            <w:pPr>
              <w:spacing w:after="0" w:line="240" w:lineRule="auto"/>
              <w:rPr>
                <w:rFonts w:ascii="Arial" w:eastAsia="Times New Roman" w:hAnsi="Arial" w:cs="Arial"/>
                <w:color w:val="000000"/>
                <w:sz w:val="20"/>
                <w:szCs w:val="20"/>
                <w:lang w:val="en-US"/>
              </w:rPr>
            </w:pPr>
            <w:r w:rsidRPr="009207A5">
              <w:rPr>
                <w:rFonts w:ascii="Arial" w:eastAsia="Times New Roman" w:hAnsi="Arial" w:cs="Arial"/>
                <w:color w:val="000000"/>
                <w:sz w:val="20"/>
                <w:szCs w:val="20"/>
              </w:rPr>
              <w:t>Viscosity, cP, 25</w:t>
            </w:r>
            <w:r w:rsidRPr="009207A5">
              <w:rPr>
                <w:rFonts w:ascii="Cambria Math" w:eastAsia="Times New Roman" w:hAnsi="Cambria Math" w:cs="Cambria Math"/>
                <w:color w:val="000000"/>
                <w:sz w:val="20"/>
                <w:szCs w:val="20"/>
              </w:rPr>
              <w:t>℃</w:t>
            </w:r>
          </w:p>
        </w:tc>
        <w:tc>
          <w:tcPr>
            <w:tcW w:w="2068" w:type="dxa"/>
            <w:tcBorders>
              <w:top w:val="nil"/>
              <w:left w:val="nil"/>
              <w:bottom w:val="single" w:sz="4" w:space="0" w:color="auto"/>
              <w:right w:val="single" w:sz="4" w:space="0" w:color="auto"/>
            </w:tcBorders>
            <w:shd w:val="clear" w:color="000000" w:fill="BDD7EE"/>
            <w:noWrap/>
            <w:vAlign w:val="bottom"/>
            <w:hideMark/>
          </w:tcPr>
          <w:p w14:paraId="3A3FE65F" w14:textId="77777777" w:rsidR="00CF60F6" w:rsidRPr="009207A5" w:rsidRDefault="00CF60F6" w:rsidP="00BF252C">
            <w:pPr>
              <w:spacing w:after="0" w:line="240" w:lineRule="auto"/>
              <w:jc w:val="center"/>
              <w:rPr>
                <w:rFonts w:ascii="Arial" w:eastAsia="Times New Roman" w:hAnsi="Arial" w:cs="Arial"/>
                <w:color w:val="000000"/>
                <w:sz w:val="20"/>
                <w:szCs w:val="20"/>
                <w:lang w:val="en-US"/>
              </w:rPr>
            </w:pPr>
            <w:r w:rsidRPr="009207A5">
              <w:rPr>
                <w:rFonts w:ascii="Arial" w:eastAsia="Times New Roman" w:hAnsi="Arial" w:cs="Arial"/>
                <w:color w:val="000000"/>
                <w:sz w:val="20"/>
                <w:szCs w:val="20"/>
              </w:rPr>
              <w:t>200~700</w:t>
            </w:r>
          </w:p>
        </w:tc>
        <w:tc>
          <w:tcPr>
            <w:tcW w:w="2068" w:type="dxa"/>
            <w:tcBorders>
              <w:top w:val="nil"/>
              <w:left w:val="nil"/>
              <w:bottom w:val="single" w:sz="4" w:space="0" w:color="auto"/>
              <w:right w:val="single" w:sz="4" w:space="0" w:color="auto"/>
            </w:tcBorders>
            <w:shd w:val="clear" w:color="000000" w:fill="BDD7EE"/>
            <w:noWrap/>
            <w:vAlign w:val="bottom"/>
            <w:hideMark/>
          </w:tcPr>
          <w:p w14:paraId="40759105" w14:textId="77777777" w:rsidR="00CF60F6" w:rsidRPr="009207A5" w:rsidRDefault="00CF60F6" w:rsidP="00BF252C">
            <w:pPr>
              <w:spacing w:after="0" w:line="240" w:lineRule="auto"/>
              <w:jc w:val="center"/>
              <w:rPr>
                <w:rFonts w:ascii="Arial" w:eastAsia="Times New Roman" w:hAnsi="Arial" w:cs="Arial"/>
                <w:color w:val="000000"/>
                <w:sz w:val="20"/>
                <w:szCs w:val="20"/>
                <w:lang w:val="en-US"/>
              </w:rPr>
            </w:pPr>
            <w:r w:rsidRPr="009207A5">
              <w:rPr>
                <w:rFonts w:ascii="Arial" w:eastAsia="Times New Roman" w:hAnsi="Arial" w:cs="Arial"/>
                <w:color w:val="000000"/>
                <w:sz w:val="20"/>
                <w:szCs w:val="20"/>
              </w:rPr>
              <w:t>2000~3000</w:t>
            </w:r>
          </w:p>
        </w:tc>
        <w:tc>
          <w:tcPr>
            <w:tcW w:w="2068" w:type="dxa"/>
            <w:tcBorders>
              <w:top w:val="nil"/>
              <w:left w:val="nil"/>
              <w:bottom w:val="single" w:sz="4" w:space="0" w:color="auto"/>
              <w:right w:val="single" w:sz="4" w:space="0" w:color="auto"/>
            </w:tcBorders>
            <w:shd w:val="clear" w:color="000000" w:fill="BDD7EE"/>
            <w:noWrap/>
            <w:vAlign w:val="bottom"/>
            <w:hideMark/>
          </w:tcPr>
          <w:p w14:paraId="794943BB" w14:textId="77777777" w:rsidR="00CF60F6" w:rsidRPr="009207A5" w:rsidRDefault="00CF60F6" w:rsidP="00BF252C">
            <w:pPr>
              <w:spacing w:after="0" w:line="240" w:lineRule="auto"/>
              <w:jc w:val="center"/>
              <w:rPr>
                <w:rFonts w:ascii="Arial" w:eastAsia="Times New Roman" w:hAnsi="Arial" w:cs="Arial"/>
                <w:color w:val="000000"/>
                <w:sz w:val="20"/>
                <w:szCs w:val="20"/>
                <w:lang w:val="en-US"/>
              </w:rPr>
            </w:pPr>
            <w:r w:rsidRPr="009207A5">
              <w:rPr>
                <w:rFonts w:ascii="Arial" w:eastAsia="Times New Roman" w:hAnsi="Arial" w:cs="Arial"/>
                <w:color w:val="000000"/>
                <w:sz w:val="20"/>
                <w:szCs w:val="20"/>
              </w:rPr>
              <w:t>300~500</w:t>
            </w:r>
          </w:p>
        </w:tc>
      </w:tr>
      <w:tr w:rsidR="00CF60F6" w:rsidRPr="009207A5" w14:paraId="6922FFFF" w14:textId="77777777" w:rsidTr="00BF252C">
        <w:trPr>
          <w:trHeight w:val="534"/>
        </w:trPr>
        <w:tc>
          <w:tcPr>
            <w:tcW w:w="3995" w:type="dxa"/>
            <w:tcBorders>
              <w:top w:val="nil"/>
              <w:left w:val="single" w:sz="4" w:space="0" w:color="auto"/>
              <w:bottom w:val="single" w:sz="4" w:space="0" w:color="auto"/>
              <w:right w:val="single" w:sz="4" w:space="0" w:color="auto"/>
            </w:tcBorders>
            <w:shd w:val="clear" w:color="000000" w:fill="8EA9DB"/>
            <w:noWrap/>
            <w:vAlign w:val="bottom"/>
            <w:hideMark/>
          </w:tcPr>
          <w:p w14:paraId="5C24ED1E" w14:textId="77777777" w:rsidR="00CF60F6" w:rsidRPr="009207A5" w:rsidRDefault="00CF60F6" w:rsidP="00BF252C">
            <w:pPr>
              <w:spacing w:after="0" w:line="240" w:lineRule="auto"/>
              <w:rPr>
                <w:rFonts w:ascii="Arial" w:eastAsia="Times New Roman" w:hAnsi="Arial" w:cs="Arial"/>
                <w:color w:val="000000"/>
                <w:sz w:val="20"/>
                <w:szCs w:val="20"/>
                <w:lang w:val="en-US"/>
              </w:rPr>
            </w:pPr>
            <w:r w:rsidRPr="009207A5">
              <w:rPr>
                <w:rFonts w:ascii="Arial" w:eastAsia="Times New Roman" w:hAnsi="Arial" w:cs="Arial"/>
                <w:color w:val="000000"/>
                <w:sz w:val="20"/>
                <w:szCs w:val="20"/>
              </w:rPr>
              <w:t>Specific Gravity, 25</w:t>
            </w:r>
            <w:r w:rsidRPr="009207A5">
              <w:rPr>
                <w:rFonts w:ascii="Cambria Math" w:eastAsia="Times New Roman" w:hAnsi="Cambria Math" w:cs="Cambria Math"/>
                <w:color w:val="000000"/>
                <w:sz w:val="20"/>
                <w:szCs w:val="20"/>
              </w:rPr>
              <w:t>℃</w:t>
            </w:r>
          </w:p>
        </w:tc>
        <w:tc>
          <w:tcPr>
            <w:tcW w:w="2068" w:type="dxa"/>
            <w:tcBorders>
              <w:top w:val="nil"/>
              <w:left w:val="nil"/>
              <w:bottom w:val="single" w:sz="4" w:space="0" w:color="auto"/>
              <w:right w:val="single" w:sz="4" w:space="0" w:color="auto"/>
            </w:tcBorders>
            <w:shd w:val="clear" w:color="000000" w:fill="BDD7EE"/>
            <w:noWrap/>
            <w:vAlign w:val="bottom"/>
            <w:hideMark/>
          </w:tcPr>
          <w:p w14:paraId="0FA984D9" w14:textId="77777777" w:rsidR="00CF60F6" w:rsidRPr="009207A5" w:rsidRDefault="00CF60F6" w:rsidP="00BF252C">
            <w:pPr>
              <w:spacing w:after="0" w:line="240" w:lineRule="auto"/>
              <w:jc w:val="center"/>
              <w:rPr>
                <w:rFonts w:ascii="Arial" w:eastAsia="Times New Roman" w:hAnsi="Arial" w:cs="Arial"/>
                <w:color w:val="000000"/>
                <w:sz w:val="20"/>
                <w:szCs w:val="20"/>
                <w:lang w:val="en-US"/>
              </w:rPr>
            </w:pPr>
            <w:r w:rsidRPr="009207A5">
              <w:rPr>
                <w:rFonts w:ascii="Arial" w:eastAsia="Times New Roman" w:hAnsi="Arial" w:cs="Arial"/>
                <w:color w:val="000000"/>
                <w:sz w:val="20"/>
                <w:szCs w:val="20"/>
              </w:rPr>
              <w:t>1.04~1.06</w:t>
            </w:r>
          </w:p>
        </w:tc>
        <w:tc>
          <w:tcPr>
            <w:tcW w:w="2068" w:type="dxa"/>
            <w:tcBorders>
              <w:top w:val="nil"/>
              <w:left w:val="nil"/>
              <w:bottom w:val="single" w:sz="4" w:space="0" w:color="auto"/>
              <w:right w:val="single" w:sz="4" w:space="0" w:color="auto"/>
            </w:tcBorders>
            <w:shd w:val="clear" w:color="000000" w:fill="BDD7EE"/>
            <w:noWrap/>
            <w:vAlign w:val="bottom"/>
            <w:hideMark/>
          </w:tcPr>
          <w:p w14:paraId="755A305A" w14:textId="77777777" w:rsidR="00CF60F6" w:rsidRPr="009207A5" w:rsidRDefault="00CF60F6" w:rsidP="00BF252C">
            <w:pPr>
              <w:spacing w:after="0" w:line="240" w:lineRule="auto"/>
              <w:jc w:val="center"/>
              <w:rPr>
                <w:rFonts w:ascii="Arial" w:eastAsia="Times New Roman" w:hAnsi="Arial" w:cs="Arial"/>
                <w:color w:val="000000"/>
                <w:sz w:val="20"/>
                <w:szCs w:val="20"/>
                <w:lang w:val="en-US"/>
              </w:rPr>
            </w:pPr>
            <w:r w:rsidRPr="009207A5">
              <w:rPr>
                <w:rFonts w:ascii="Arial" w:eastAsia="Times New Roman" w:hAnsi="Arial" w:cs="Arial"/>
                <w:color w:val="000000"/>
                <w:sz w:val="20"/>
                <w:szCs w:val="20"/>
              </w:rPr>
              <w:t>1.06~1.08</w:t>
            </w:r>
          </w:p>
        </w:tc>
        <w:tc>
          <w:tcPr>
            <w:tcW w:w="2068" w:type="dxa"/>
            <w:tcBorders>
              <w:top w:val="nil"/>
              <w:left w:val="nil"/>
              <w:bottom w:val="single" w:sz="4" w:space="0" w:color="auto"/>
              <w:right w:val="single" w:sz="4" w:space="0" w:color="auto"/>
            </w:tcBorders>
            <w:shd w:val="clear" w:color="000000" w:fill="BDD7EE"/>
            <w:noWrap/>
            <w:vAlign w:val="bottom"/>
            <w:hideMark/>
          </w:tcPr>
          <w:p w14:paraId="1FFDDD64" w14:textId="77777777" w:rsidR="00CF60F6" w:rsidRPr="009207A5" w:rsidRDefault="00CF60F6" w:rsidP="00BF252C">
            <w:pPr>
              <w:spacing w:after="0" w:line="240" w:lineRule="auto"/>
              <w:jc w:val="center"/>
              <w:rPr>
                <w:rFonts w:ascii="Arial" w:eastAsia="Times New Roman" w:hAnsi="Arial" w:cs="Arial"/>
                <w:color w:val="000000"/>
                <w:sz w:val="20"/>
                <w:szCs w:val="20"/>
                <w:lang w:val="en-US"/>
              </w:rPr>
            </w:pPr>
            <w:r w:rsidRPr="009207A5">
              <w:rPr>
                <w:rFonts w:ascii="Arial" w:eastAsia="Times New Roman" w:hAnsi="Arial" w:cs="Arial"/>
                <w:color w:val="000000"/>
                <w:sz w:val="20"/>
                <w:szCs w:val="20"/>
              </w:rPr>
              <w:t>1.07~1.09</w:t>
            </w:r>
          </w:p>
        </w:tc>
      </w:tr>
      <w:tr w:rsidR="00CF60F6" w:rsidRPr="009207A5" w14:paraId="6017149F" w14:textId="77777777" w:rsidTr="00BF252C">
        <w:trPr>
          <w:trHeight w:val="534"/>
        </w:trPr>
        <w:tc>
          <w:tcPr>
            <w:tcW w:w="3995" w:type="dxa"/>
            <w:vMerge w:val="restart"/>
            <w:tcBorders>
              <w:top w:val="nil"/>
              <w:left w:val="single" w:sz="4" w:space="0" w:color="auto"/>
              <w:bottom w:val="single" w:sz="4" w:space="0" w:color="auto"/>
              <w:right w:val="single" w:sz="4" w:space="0" w:color="auto"/>
            </w:tcBorders>
            <w:shd w:val="clear" w:color="000000" w:fill="8EA9DB"/>
            <w:noWrap/>
            <w:vAlign w:val="center"/>
            <w:hideMark/>
          </w:tcPr>
          <w:p w14:paraId="7EC3BC17" w14:textId="77777777" w:rsidR="00CF60F6" w:rsidRPr="009207A5" w:rsidRDefault="00CF60F6" w:rsidP="00BF252C">
            <w:pPr>
              <w:spacing w:after="0" w:line="240" w:lineRule="auto"/>
              <w:rPr>
                <w:rFonts w:ascii="Arial" w:eastAsia="Times New Roman" w:hAnsi="Arial" w:cs="Arial"/>
                <w:color w:val="000000"/>
                <w:sz w:val="20"/>
                <w:szCs w:val="20"/>
                <w:lang w:val="en-US"/>
              </w:rPr>
            </w:pPr>
            <w:r w:rsidRPr="009207A5">
              <w:rPr>
                <w:rFonts w:ascii="Arial" w:eastAsia="Times New Roman" w:hAnsi="Arial" w:cs="Arial"/>
                <w:color w:val="000000"/>
                <w:sz w:val="20"/>
                <w:szCs w:val="20"/>
              </w:rPr>
              <w:t>Gel Time *a, minutes, 25</w:t>
            </w:r>
            <w:r w:rsidRPr="009207A5">
              <w:rPr>
                <w:rFonts w:ascii="Cambria Math" w:eastAsia="Times New Roman" w:hAnsi="Cambria Math" w:cs="Cambria Math"/>
                <w:color w:val="000000"/>
                <w:sz w:val="20"/>
                <w:szCs w:val="20"/>
              </w:rPr>
              <w:t>℃</w:t>
            </w:r>
          </w:p>
        </w:tc>
        <w:tc>
          <w:tcPr>
            <w:tcW w:w="2068" w:type="dxa"/>
            <w:tcBorders>
              <w:top w:val="nil"/>
              <w:left w:val="nil"/>
              <w:bottom w:val="single" w:sz="4" w:space="0" w:color="auto"/>
              <w:right w:val="single" w:sz="4" w:space="0" w:color="auto"/>
            </w:tcBorders>
            <w:shd w:val="clear" w:color="000000" w:fill="BDD7EE"/>
            <w:noWrap/>
            <w:vAlign w:val="bottom"/>
            <w:hideMark/>
          </w:tcPr>
          <w:p w14:paraId="3613B21F" w14:textId="77777777" w:rsidR="00CF60F6" w:rsidRPr="009207A5" w:rsidRDefault="00CF60F6" w:rsidP="00BF252C">
            <w:pPr>
              <w:spacing w:after="0" w:line="240" w:lineRule="auto"/>
              <w:jc w:val="center"/>
              <w:rPr>
                <w:rFonts w:ascii="Arial" w:eastAsia="Times New Roman" w:hAnsi="Arial" w:cs="Arial"/>
                <w:color w:val="000000"/>
                <w:sz w:val="20"/>
                <w:szCs w:val="20"/>
                <w:lang w:val="en-US"/>
              </w:rPr>
            </w:pPr>
            <w:r w:rsidRPr="009207A5">
              <w:rPr>
                <w:rFonts w:ascii="Arial" w:eastAsia="Times New Roman" w:hAnsi="Arial" w:cs="Arial"/>
                <w:color w:val="000000"/>
                <w:sz w:val="20"/>
                <w:szCs w:val="20"/>
              </w:rPr>
              <w:t>20~30</w:t>
            </w:r>
          </w:p>
        </w:tc>
        <w:tc>
          <w:tcPr>
            <w:tcW w:w="2068" w:type="dxa"/>
            <w:tcBorders>
              <w:top w:val="nil"/>
              <w:left w:val="nil"/>
              <w:bottom w:val="single" w:sz="4" w:space="0" w:color="auto"/>
              <w:right w:val="single" w:sz="4" w:space="0" w:color="auto"/>
            </w:tcBorders>
            <w:shd w:val="clear" w:color="000000" w:fill="BDD7EE"/>
            <w:noWrap/>
            <w:vAlign w:val="bottom"/>
            <w:hideMark/>
          </w:tcPr>
          <w:p w14:paraId="2CA51B2A" w14:textId="77777777" w:rsidR="00CF60F6" w:rsidRPr="009207A5" w:rsidRDefault="00CF60F6" w:rsidP="00BF252C">
            <w:pPr>
              <w:spacing w:after="0" w:line="240" w:lineRule="auto"/>
              <w:jc w:val="center"/>
              <w:rPr>
                <w:rFonts w:ascii="Arial" w:eastAsia="Times New Roman" w:hAnsi="Arial" w:cs="Arial"/>
                <w:color w:val="000000"/>
                <w:sz w:val="20"/>
                <w:szCs w:val="20"/>
                <w:lang w:val="en-US"/>
              </w:rPr>
            </w:pPr>
            <w:r w:rsidRPr="009207A5">
              <w:rPr>
                <w:rFonts w:ascii="Arial" w:eastAsia="Times New Roman" w:hAnsi="Arial" w:cs="Arial"/>
                <w:color w:val="000000"/>
                <w:sz w:val="20"/>
                <w:szCs w:val="20"/>
              </w:rPr>
              <w:t>20~30</w:t>
            </w:r>
          </w:p>
        </w:tc>
        <w:tc>
          <w:tcPr>
            <w:tcW w:w="2068" w:type="dxa"/>
            <w:tcBorders>
              <w:top w:val="nil"/>
              <w:left w:val="nil"/>
              <w:bottom w:val="single" w:sz="4" w:space="0" w:color="auto"/>
              <w:right w:val="single" w:sz="4" w:space="0" w:color="auto"/>
            </w:tcBorders>
            <w:shd w:val="clear" w:color="000000" w:fill="BDD7EE"/>
            <w:noWrap/>
            <w:vAlign w:val="bottom"/>
            <w:hideMark/>
          </w:tcPr>
          <w:p w14:paraId="550FF42C" w14:textId="77777777" w:rsidR="00CF60F6" w:rsidRPr="009207A5" w:rsidRDefault="00CF60F6" w:rsidP="00BF252C">
            <w:pPr>
              <w:spacing w:after="0" w:line="240" w:lineRule="auto"/>
              <w:jc w:val="center"/>
              <w:rPr>
                <w:rFonts w:ascii="Arial" w:eastAsia="Times New Roman" w:hAnsi="Arial" w:cs="Arial"/>
                <w:color w:val="000000"/>
                <w:sz w:val="20"/>
                <w:szCs w:val="20"/>
                <w:lang w:val="en-US"/>
              </w:rPr>
            </w:pPr>
            <w:r w:rsidRPr="009207A5">
              <w:rPr>
                <w:rFonts w:ascii="Arial" w:eastAsia="Times New Roman" w:hAnsi="Arial" w:cs="Arial"/>
                <w:color w:val="000000"/>
                <w:sz w:val="20"/>
                <w:szCs w:val="20"/>
              </w:rPr>
              <w:t>15~25</w:t>
            </w:r>
          </w:p>
        </w:tc>
      </w:tr>
      <w:tr w:rsidR="00CF60F6" w:rsidRPr="009207A5" w14:paraId="170E58BC" w14:textId="77777777" w:rsidTr="00BF252C">
        <w:trPr>
          <w:trHeight w:val="534"/>
        </w:trPr>
        <w:tc>
          <w:tcPr>
            <w:tcW w:w="3995" w:type="dxa"/>
            <w:vMerge/>
            <w:tcBorders>
              <w:top w:val="nil"/>
              <w:left w:val="single" w:sz="4" w:space="0" w:color="auto"/>
              <w:bottom w:val="single" w:sz="4" w:space="0" w:color="auto"/>
              <w:right w:val="single" w:sz="4" w:space="0" w:color="auto"/>
            </w:tcBorders>
            <w:vAlign w:val="center"/>
            <w:hideMark/>
          </w:tcPr>
          <w:p w14:paraId="707F1364" w14:textId="77777777" w:rsidR="00CF60F6" w:rsidRPr="009207A5" w:rsidRDefault="00CF60F6" w:rsidP="00BF252C">
            <w:pPr>
              <w:spacing w:after="0" w:line="240" w:lineRule="auto"/>
              <w:rPr>
                <w:rFonts w:ascii="Arial" w:eastAsia="Times New Roman" w:hAnsi="Arial" w:cs="Arial"/>
                <w:color w:val="000000"/>
                <w:sz w:val="20"/>
                <w:szCs w:val="20"/>
                <w:lang w:val="en-US"/>
              </w:rPr>
            </w:pPr>
          </w:p>
        </w:tc>
        <w:tc>
          <w:tcPr>
            <w:tcW w:w="2068" w:type="dxa"/>
            <w:tcBorders>
              <w:top w:val="nil"/>
              <w:left w:val="nil"/>
              <w:bottom w:val="single" w:sz="4" w:space="0" w:color="auto"/>
              <w:right w:val="single" w:sz="4" w:space="0" w:color="auto"/>
            </w:tcBorders>
            <w:shd w:val="clear" w:color="000000" w:fill="BDD7EE"/>
            <w:noWrap/>
            <w:vAlign w:val="bottom"/>
            <w:hideMark/>
          </w:tcPr>
          <w:p w14:paraId="5617D84A" w14:textId="77777777" w:rsidR="00CF60F6" w:rsidRPr="009207A5" w:rsidRDefault="00CF60F6" w:rsidP="00BF252C">
            <w:pPr>
              <w:spacing w:after="0" w:line="240" w:lineRule="auto"/>
              <w:jc w:val="center"/>
              <w:rPr>
                <w:rFonts w:ascii="Arial" w:eastAsia="Times New Roman" w:hAnsi="Arial" w:cs="Arial"/>
                <w:color w:val="000000"/>
                <w:sz w:val="20"/>
                <w:szCs w:val="20"/>
                <w:lang w:val="en-US"/>
              </w:rPr>
            </w:pPr>
            <w:r w:rsidRPr="009207A5">
              <w:rPr>
                <w:rFonts w:ascii="Arial" w:eastAsia="Times New Roman" w:hAnsi="Arial" w:cs="Arial"/>
                <w:color w:val="000000"/>
                <w:sz w:val="20"/>
                <w:szCs w:val="20"/>
              </w:rPr>
              <w:t>Co(6%)=0.4%</w:t>
            </w:r>
          </w:p>
        </w:tc>
        <w:tc>
          <w:tcPr>
            <w:tcW w:w="2068" w:type="dxa"/>
            <w:tcBorders>
              <w:top w:val="nil"/>
              <w:left w:val="nil"/>
              <w:bottom w:val="single" w:sz="4" w:space="0" w:color="auto"/>
              <w:right w:val="single" w:sz="4" w:space="0" w:color="auto"/>
            </w:tcBorders>
            <w:shd w:val="clear" w:color="000000" w:fill="BDD7EE"/>
            <w:noWrap/>
            <w:vAlign w:val="bottom"/>
            <w:hideMark/>
          </w:tcPr>
          <w:p w14:paraId="6BD17D8D" w14:textId="77777777" w:rsidR="00CF60F6" w:rsidRPr="009207A5" w:rsidRDefault="00CF60F6" w:rsidP="00BF252C">
            <w:pPr>
              <w:spacing w:after="0" w:line="240" w:lineRule="auto"/>
              <w:jc w:val="center"/>
              <w:rPr>
                <w:rFonts w:ascii="Arial" w:eastAsia="Times New Roman" w:hAnsi="Arial" w:cs="Arial"/>
                <w:color w:val="000000"/>
                <w:sz w:val="20"/>
                <w:szCs w:val="20"/>
                <w:lang w:val="en-US"/>
              </w:rPr>
            </w:pPr>
            <w:r w:rsidRPr="009207A5">
              <w:rPr>
                <w:rFonts w:ascii="Arial" w:eastAsia="Times New Roman" w:hAnsi="Arial" w:cs="Arial"/>
                <w:color w:val="000000"/>
                <w:sz w:val="20"/>
                <w:szCs w:val="20"/>
              </w:rPr>
              <w:t>Co(6%)=0.4%</w:t>
            </w:r>
          </w:p>
        </w:tc>
        <w:tc>
          <w:tcPr>
            <w:tcW w:w="2068" w:type="dxa"/>
            <w:tcBorders>
              <w:top w:val="nil"/>
              <w:left w:val="nil"/>
              <w:bottom w:val="single" w:sz="4" w:space="0" w:color="auto"/>
              <w:right w:val="single" w:sz="4" w:space="0" w:color="auto"/>
            </w:tcBorders>
            <w:shd w:val="clear" w:color="000000" w:fill="BDD7EE"/>
            <w:noWrap/>
            <w:vAlign w:val="bottom"/>
            <w:hideMark/>
          </w:tcPr>
          <w:p w14:paraId="5ECA6EED" w14:textId="77777777" w:rsidR="00CF60F6" w:rsidRPr="009207A5" w:rsidRDefault="00CF60F6" w:rsidP="00BF252C">
            <w:pPr>
              <w:spacing w:after="0" w:line="240" w:lineRule="auto"/>
              <w:jc w:val="center"/>
              <w:rPr>
                <w:rFonts w:ascii="Arial" w:eastAsia="Times New Roman" w:hAnsi="Arial" w:cs="Arial"/>
                <w:color w:val="000000"/>
                <w:sz w:val="20"/>
                <w:szCs w:val="20"/>
                <w:lang w:val="en-US"/>
              </w:rPr>
            </w:pPr>
            <w:r w:rsidRPr="009207A5">
              <w:rPr>
                <w:rFonts w:ascii="Arial" w:eastAsia="Times New Roman" w:hAnsi="Arial" w:cs="Arial"/>
                <w:color w:val="000000"/>
                <w:sz w:val="20"/>
                <w:szCs w:val="20"/>
              </w:rPr>
              <w:t>Co(6%)=0.4%</w:t>
            </w:r>
          </w:p>
        </w:tc>
      </w:tr>
      <w:tr w:rsidR="00CF60F6" w:rsidRPr="009207A5" w14:paraId="51F4A434" w14:textId="77777777" w:rsidTr="00BF252C">
        <w:trPr>
          <w:trHeight w:val="534"/>
        </w:trPr>
        <w:tc>
          <w:tcPr>
            <w:tcW w:w="3995" w:type="dxa"/>
            <w:vMerge/>
            <w:tcBorders>
              <w:top w:val="nil"/>
              <w:left w:val="single" w:sz="4" w:space="0" w:color="auto"/>
              <w:bottom w:val="single" w:sz="4" w:space="0" w:color="auto"/>
              <w:right w:val="single" w:sz="4" w:space="0" w:color="auto"/>
            </w:tcBorders>
            <w:vAlign w:val="center"/>
            <w:hideMark/>
          </w:tcPr>
          <w:p w14:paraId="1C6EE796" w14:textId="77777777" w:rsidR="00CF60F6" w:rsidRPr="009207A5" w:rsidRDefault="00CF60F6" w:rsidP="00BF252C">
            <w:pPr>
              <w:spacing w:after="0" w:line="240" w:lineRule="auto"/>
              <w:rPr>
                <w:rFonts w:ascii="Arial" w:eastAsia="Times New Roman" w:hAnsi="Arial" w:cs="Arial"/>
                <w:color w:val="000000"/>
                <w:sz w:val="20"/>
                <w:szCs w:val="20"/>
                <w:lang w:val="en-US"/>
              </w:rPr>
            </w:pPr>
          </w:p>
        </w:tc>
        <w:tc>
          <w:tcPr>
            <w:tcW w:w="2068" w:type="dxa"/>
            <w:tcBorders>
              <w:top w:val="nil"/>
              <w:left w:val="nil"/>
              <w:bottom w:val="single" w:sz="4" w:space="0" w:color="auto"/>
              <w:right w:val="single" w:sz="4" w:space="0" w:color="auto"/>
            </w:tcBorders>
            <w:shd w:val="clear" w:color="000000" w:fill="BDD7EE"/>
            <w:noWrap/>
            <w:vAlign w:val="bottom"/>
            <w:hideMark/>
          </w:tcPr>
          <w:p w14:paraId="65B71D50" w14:textId="77777777" w:rsidR="00CF60F6" w:rsidRPr="009207A5" w:rsidRDefault="00CF60F6" w:rsidP="00BF252C">
            <w:pPr>
              <w:spacing w:after="0" w:line="240" w:lineRule="auto"/>
              <w:jc w:val="center"/>
              <w:rPr>
                <w:rFonts w:ascii="Arial" w:eastAsia="Times New Roman" w:hAnsi="Arial" w:cs="Arial"/>
                <w:color w:val="000000"/>
                <w:sz w:val="20"/>
                <w:szCs w:val="20"/>
                <w:lang w:val="en-US"/>
              </w:rPr>
            </w:pPr>
            <w:r w:rsidRPr="009207A5">
              <w:rPr>
                <w:rFonts w:ascii="Arial" w:eastAsia="Times New Roman" w:hAnsi="Arial" w:cs="Arial"/>
                <w:color w:val="000000"/>
                <w:sz w:val="20"/>
                <w:szCs w:val="20"/>
              </w:rPr>
              <w:t>MEKPO=1.6%</w:t>
            </w:r>
          </w:p>
        </w:tc>
        <w:tc>
          <w:tcPr>
            <w:tcW w:w="2068" w:type="dxa"/>
            <w:tcBorders>
              <w:top w:val="nil"/>
              <w:left w:val="nil"/>
              <w:bottom w:val="single" w:sz="4" w:space="0" w:color="auto"/>
              <w:right w:val="single" w:sz="4" w:space="0" w:color="auto"/>
            </w:tcBorders>
            <w:shd w:val="clear" w:color="000000" w:fill="BDD7EE"/>
            <w:noWrap/>
            <w:vAlign w:val="bottom"/>
            <w:hideMark/>
          </w:tcPr>
          <w:p w14:paraId="3CEC6C44" w14:textId="77777777" w:rsidR="00CF60F6" w:rsidRPr="009207A5" w:rsidRDefault="00CF60F6" w:rsidP="00BF252C">
            <w:pPr>
              <w:spacing w:after="0" w:line="240" w:lineRule="auto"/>
              <w:jc w:val="center"/>
              <w:rPr>
                <w:rFonts w:ascii="Arial" w:eastAsia="Times New Roman" w:hAnsi="Arial" w:cs="Arial"/>
                <w:color w:val="000000"/>
                <w:sz w:val="20"/>
                <w:szCs w:val="20"/>
                <w:lang w:val="en-US"/>
              </w:rPr>
            </w:pPr>
            <w:r w:rsidRPr="009207A5">
              <w:rPr>
                <w:rFonts w:ascii="Arial" w:eastAsia="Times New Roman" w:hAnsi="Arial" w:cs="Arial"/>
                <w:color w:val="000000"/>
                <w:sz w:val="20"/>
                <w:szCs w:val="20"/>
              </w:rPr>
              <w:t>MEKPO=1.6%</w:t>
            </w:r>
          </w:p>
        </w:tc>
        <w:tc>
          <w:tcPr>
            <w:tcW w:w="2068" w:type="dxa"/>
            <w:tcBorders>
              <w:top w:val="nil"/>
              <w:left w:val="nil"/>
              <w:bottom w:val="single" w:sz="4" w:space="0" w:color="auto"/>
              <w:right w:val="single" w:sz="4" w:space="0" w:color="auto"/>
            </w:tcBorders>
            <w:shd w:val="clear" w:color="000000" w:fill="BDD7EE"/>
            <w:noWrap/>
            <w:vAlign w:val="bottom"/>
            <w:hideMark/>
          </w:tcPr>
          <w:p w14:paraId="55023D40" w14:textId="77777777" w:rsidR="00CF60F6" w:rsidRPr="009207A5" w:rsidRDefault="00CF60F6" w:rsidP="00BF252C">
            <w:pPr>
              <w:spacing w:after="0" w:line="240" w:lineRule="auto"/>
              <w:jc w:val="center"/>
              <w:rPr>
                <w:rFonts w:ascii="Arial" w:eastAsia="Times New Roman" w:hAnsi="Arial" w:cs="Arial"/>
                <w:color w:val="000000"/>
                <w:sz w:val="20"/>
                <w:szCs w:val="20"/>
                <w:lang w:val="en-US"/>
              </w:rPr>
            </w:pPr>
            <w:r w:rsidRPr="009207A5">
              <w:rPr>
                <w:rFonts w:ascii="Arial" w:eastAsia="Times New Roman" w:hAnsi="Arial" w:cs="Arial"/>
                <w:color w:val="000000"/>
                <w:sz w:val="20"/>
                <w:szCs w:val="20"/>
              </w:rPr>
              <w:t>MEKPO=1.2%</w:t>
            </w:r>
          </w:p>
        </w:tc>
      </w:tr>
      <w:tr w:rsidR="00CF60F6" w:rsidRPr="009207A5" w14:paraId="1E86C8AB" w14:textId="77777777" w:rsidTr="00BF252C">
        <w:trPr>
          <w:trHeight w:val="793"/>
        </w:trPr>
        <w:tc>
          <w:tcPr>
            <w:tcW w:w="3995" w:type="dxa"/>
            <w:tcBorders>
              <w:top w:val="nil"/>
              <w:left w:val="single" w:sz="4" w:space="0" w:color="auto"/>
              <w:bottom w:val="single" w:sz="4" w:space="0" w:color="auto"/>
              <w:right w:val="single" w:sz="4" w:space="0" w:color="auto"/>
            </w:tcBorders>
            <w:shd w:val="clear" w:color="000000" w:fill="8EA9DB"/>
            <w:noWrap/>
            <w:vAlign w:val="bottom"/>
            <w:hideMark/>
          </w:tcPr>
          <w:p w14:paraId="314C4492" w14:textId="77777777" w:rsidR="00CF60F6" w:rsidRPr="009207A5" w:rsidRDefault="00CF60F6" w:rsidP="00BF252C">
            <w:pPr>
              <w:spacing w:after="0" w:line="240" w:lineRule="auto"/>
              <w:rPr>
                <w:rFonts w:ascii="Arial" w:eastAsia="Times New Roman" w:hAnsi="Arial" w:cs="Arial"/>
                <w:color w:val="000000"/>
                <w:sz w:val="20"/>
                <w:szCs w:val="20"/>
                <w:lang w:val="en-US"/>
              </w:rPr>
            </w:pPr>
            <w:r w:rsidRPr="009207A5">
              <w:rPr>
                <w:rFonts w:ascii="Arial" w:eastAsia="Times New Roman" w:hAnsi="Arial" w:cs="Arial"/>
                <w:color w:val="000000"/>
                <w:sz w:val="20"/>
                <w:szCs w:val="20"/>
              </w:rPr>
              <w:t>Styrene Content, %</w:t>
            </w:r>
          </w:p>
        </w:tc>
        <w:tc>
          <w:tcPr>
            <w:tcW w:w="2068" w:type="dxa"/>
            <w:tcBorders>
              <w:top w:val="nil"/>
              <w:left w:val="nil"/>
              <w:bottom w:val="single" w:sz="4" w:space="0" w:color="auto"/>
              <w:right w:val="single" w:sz="4" w:space="0" w:color="auto"/>
            </w:tcBorders>
            <w:shd w:val="clear" w:color="000000" w:fill="BDD7EE"/>
            <w:noWrap/>
            <w:vAlign w:val="bottom"/>
            <w:hideMark/>
          </w:tcPr>
          <w:p w14:paraId="55EF5B2C" w14:textId="77777777" w:rsidR="00CF60F6" w:rsidRPr="009207A5" w:rsidRDefault="00CF60F6" w:rsidP="00BF252C">
            <w:pPr>
              <w:spacing w:after="0" w:line="240" w:lineRule="auto"/>
              <w:jc w:val="center"/>
              <w:rPr>
                <w:rFonts w:ascii="Arial" w:eastAsia="Times New Roman" w:hAnsi="Arial" w:cs="Arial"/>
                <w:color w:val="000000"/>
                <w:sz w:val="20"/>
                <w:szCs w:val="20"/>
                <w:lang w:val="en-US"/>
              </w:rPr>
            </w:pPr>
            <w:r w:rsidRPr="009207A5">
              <w:rPr>
                <w:rFonts w:ascii="Arial" w:eastAsia="Times New Roman" w:hAnsi="Arial" w:cs="Arial"/>
                <w:color w:val="000000"/>
                <w:sz w:val="20"/>
                <w:szCs w:val="20"/>
              </w:rPr>
              <w:t>43~47</w:t>
            </w:r>
          </w:p>
        </w:tc>
        <w:tc>
          <w:tcPr>
            <w:tcW w:w="2068" w:type="dxa"/>
            <w:tcBorders>
              <w:top w:val="nil"/>
              <w:left w:val="nil"/>
              <w:bottom w:val="single" w:sz="4" w:space="0" w:color="auto"/>
              <w:right w:val="single" w:sz="4" w:space="0" w:color="auto"/>
            </w:tcBorders>
            <w:shd w:val="clear" w:color="000000" w:fill="BDD7EE"/>
            <w:noWrap/>
            <w:vAlign w:val="bottom"/>
            <w:hideMark/>
          </w:tcPr>
          <w:p w14:paraId="5A89816C" w14:textId="77777777" w:rsidR="00CF60F6" w:rsidRPr="009207A5" w:rsidRDefault="00CF60F6" w:rsidP="00BF252C">
            <w:pPr>
              <w:spacing w:after="0" w:line="240" w:lineRule="auto"/>
              <w:jc w:val="center"/>
              <w:rPr>
                <w:rFonts w:ascii="Arial" w:eastAsia="Times New Roman" w:hAnsi="Arial" w:cs="Arial"/>
                <w:color w:val="000000"/>
                <w:sz w:val="20"/>
                <w:szCs w:val="20"/>
                <w:lang w:val="en-US"/>
              </w:rPr>
            </w:pPr>
            <w:r w:rsidRPr="009207A5">
              <w:rPr>
                <w:rFonts w:ascii="Arial" w:eastAsia="Times New Roman" w:hAnsi="Arial" w:cs="Arial"/>
                <w:color w:val="000000"/>
                <w:sz w:val="20"/>
                <w:szCs w:val="20"/>
              </w:rPr>
              <w:t>33~37</w:t>
            </w:r>
          </w:p>
        </w:tc>
        <w:tc>
          <w:tcPr>
            <w:tcW w:w="2068" w:type="dxa"/>
            <w:tcBorders>
              <w:top w:val="nil"/>
              <w:left w:val="nil"/>
              <w:bottom w:val="single" w:sz="4" w:space="0" w:color="auto"/>
              <w:right w:val="single" w:sz="4" w:space="0" w:color="auto"/>
            </w:tcBorders>
            <w:shd w:val="clear" w:color="000000" w:fill="BDD7EE"/>
            <w:noWrap/>
            <w:vAlign w:val="bottom"/>
            <w:hideMark/>
          </w:tcPr>
          <w:p w14:paraId="6836EF4A" w14:textId="77777777" w:rsidR="00CF60F6" w:rsidRPr="009207A5" w:rsidRDefault="00CF60F6" w:rsidP="00BF252C">
            <w:pPr>
              <w:spacing w:after="0" w:line="240" w:lineRule="auto"/>
              <w:jc w:val="center"/>
              <w:rPr>
                <w:rFonts w:ascii="Arial" w:eastAsia="Times New Roman" w:hAnsi="Arial" w:cs="Arial"/>
                <w:color w:val="000000"/>
                <w:sz w:val="20"/>
                <w:szCs w:val="20"/>
                <w:lang w:val="en-US"/>
              </w:rPr>
            </w:pPr>
            <w:r w:rsidRPr="009207A5">
              <w:rPr>
                <w:rFonts w:ascii="Arial" w:eastAsia="Times New Roman" w:hAnsi="Arial" w:cs="Arial"/>
                <w:color w:val="000000"/>
                <w:sz w:val="20"/>
                <w:szCs w:val="20"/>
              </w:rPr>
              <w:t>31~35</w:t>
            </w:r>
          </w:p>
        </w:tc>
      </w:tr>
      <w:tr w:rsidR="00CF60F6" w:rsidRPr="009207A5" w14:paraId="42F64319" w14:textId="77777777" w:rsidTr="00BF252C">
        <w:trPr>
          <w:trHeight w:val="534"/>
        </w:trPr>
        <w:tc>
          <w:tcPr>
            <w:tcW w:w="3995" w:type="dxa"/>
            <w:tcBorders>
              <w:top w:val="nil"/>
              <w:left w:val="single" w:sz="4" w:space="0" w:color="auto"/>
              <w:bottom w:val="single" w:sz="4" w:space="0" w:color="auto"/>
              <w:right w:val="single" w:sz="4" w:space="0" w:color="auto"/>
            </w:tcBorders>
            <w:shd w:val="clear" w:color="000000" w:fill="8EA9DB"/>
            <w:noWrap/>
            <w:vAlign w:val="bottom"/>
            <w:hideMark/>
          </w:tcPr>
          <w:p w14:paraId="33CD1958" w14:textId="77777777" w:rsidR="00CF60F6" w:rsidRPr="009207A5" w:rsidRDefault="00CF60F6" w:rsidP="00BF252C">
            <w:pPr>
              <w:spacing w:after="0" w:line="240" w:lineRule="auto"/>
              <w:rPr>
                <w:rFonts w:ascii="Arial" w:eastAsia="Times New Roman" w:hAnsi="Arial" w:cs="Arial"/>
                <w:color w:val="000000"/>
                <w:sz w:val="20"/>
                <w:szCs w:val="20"/>
                <w:lang w:val="en-US"/>
              </w:rPr>
            </w:pPr>
            <w:r w:rsidRPr="009207A5">
              <w:rPr>
                <w:rFonts w:ascii="Arial" w:eastAsia="Times New Roman" w:hAnsi="Arial" w:cs="Arial"/>
                <w:color w:val="000000"/>
                <w:sz w:val="20"/>
                <w:szCs w:val="20"/>
              </w:rPr>
              <w:t>Stability, Dark at 25</w:t>
            </w:r>
            <w:r w:rsidRPr="009207A5">
              <w:rPr>
                <w:rFonts w:ascii="Cambria Math" w:eastAsia="Times New Roman" w:hAnsi="Cambria Math" w:cs="Cambria Math"/>
                <w:color w:val="000000"/>
                <w:sz w:val="20"/>
                <w:szCs w:val="20"/>
              </w:rPr>
              <w:t>℃</w:t>
            </w:r>
            <w:r w:rsidRPr="009207A5">
              <w:rPr>
                <w:rFonts w:ascii="Arial" w:eastAsia="Times New Roman" w:hAnsi="Arial" w:cs="Arial"/>
                <w:color w:val="000000"/>
                <w:sz w:val="20"/>
                <w:szCs w:val="20"/>
              </w:rPr>
              <w:t>(month)</w:t>
            </w:r>
          </w:p>
        </w:tc>
        <w:tc>
          <w:tcPr>
            <w:tcW w:w="2068" w:type="dxa"/>
            <w:tcBorders>
              <w:top w:val="nil"/>
              <w:left w:val="nil"/>
              <w:bottom w:val="single" w:sz="4" w:space="0" w:color="auto"/>
              <w:right w:val="single" w:sz="4" w:space="0" w:color="auto"/>
            </w:tcBorders>
            <w:shd w:val="clear" w:color="000000" w:fill="BDD7EE"/>
            <w:noWrap/>
            <w:vAlign w:val="bottom"/>
            <w:hideMark/>
          </w:tcPr>
          <w:p w14:paraId="5E521AE9" w14:textId="77777777" w:rsidR="00CF60F6" w:rsidRPr="009207A5" w:rsidRDefault="00CF60F6" w:rsidP="00BF252C">
            <w:pPr>
              <w:spacing w:after="0" w:line="240" w:lineRule="auto"/>
              <w:jc w:val="center"/>
              <w:rPr>
                <w:rFonts w:ascii="Arial" w:eastAsia="Times New Roman" w:hAnsi="Arial" w:cs="Arial"/>
                <w:color w:val="000000"/>
                <w:sz w:val="20"/>
                <w:szCs w:val="20"/>
                <w:lang w:val="en-US"/>
              </w:rPr>
            </w:pPr>
            <w:r w:rsidRPr="009207A5">
              <w:rPr>
                <w:rFonts w:ascii="Arial" w:eastAsia="Times New Roman" w:hAnsi="Arial" w:cs="Arial"/>
                <w:color w:val="000000"/>
                <w:sz w:val="20"/>
                <w:szCs w:val="20"/>
              </w:rPr>
              <w:t>6</w:t>
            </w:r>
          </w:p>
        </w:tc>
        <w:tc>
          <w:tcPr>
            <w:tcW w:w="2068" w:type="dxa"/>
            <w:tcBorders>
              <w:top w:val="nil"/>
              <w:left w:val="nil"/>
              <w:bottom w:val="single" w:sz="4" w:space="0" w:color="auto"/>
              <w:right w:val="single" w:sz="4" w:space="0" w:color="auto"/>
            </w:tcBorders>
            <w:shd w:val="clear" w:color="000000" w:fill="BDD7EE"/>
            <w:noWrap/>
            <w:vAlign w:val="bottom"/>
            <w:hideMark/>
          </w:tcPr>
          <w:p w14:paraId="0EDF4399" w14:textId="77777777" w:rsidR="00CF60F6" w:rsidRPr="009207A5" w:rsidRDefault="00CF60F6" w:rsidP="00BF252C">
            <w:pPr>
              <w:spacing w:after="0" w:line="240" w:lineRule="auto"/>
              <w:jc w:val="center"/>
              <w:rPr>
                <w:rFonts w:ascii="Arial" w:eastAsia="Times New Roman" w:hAnsi="Arial" w:cs="Arial"/>
                <w:color w:val="000000"/>
                <w:sz w:val="20"/>
                <w:szCs w:val="20"/>
                <w:lang w:val="en-US"/>
              </w:rPr>
            </w:pPr>
            <w:r w:rsidRPr="009207A5">
              <w:rPr>
                <w:rFonts w:ascii="Arial" w:eastAsia="Times New Roman" w:hAnsi="Arial" w:cs="Arial"/>
                <w:color w:val="000000"/>
                <w:sz w:val="20"/>
                <w:szCs w:val="20"/>
              </w:rPr>
              <w:t>6</w:t>
            </w:r>
          </w:p>
        </w:tc>
        <w:tc>
          <w:tcPr>
            <w:tcW w:w="2068" w:type="dxa"/>
            <w:tcBorders>
              <w:top w:val="nil"/>
              <w:left w:val="nil"/>
              <w:bottom w:val="single" w:sz="4" w:space="0" w:color="auto"/>
              <w:right w:val="single" w:sz="4" w:space="0" w:color="auto"/>
            </w:tcBorders>
            <w:shd w:val="clear" w:color="000000" w:fill="BDD7EE"/>
            <w:noWrap/>
            <w:vAlign w:val="bottom"/>
            <w:hideMark/>
          </w:tcPr>
          <w:p w14:paraId="26310E17" w14:textId="77777777" w:rsidR="00CF60F6" w:rsidRPr="009207A5" w:rsidRDefault="00CF60F6" w:rsidP="00BF252C">
            <w:pPr>
              <w:spacing w:after="0" w:line="240" w:lineRule="auto"/>
              <w:jc w:val="center"/>
              <w:rPr>
                <w:rFonts w:ascii="Arial" w:eastAsia="Times New Roman" w:hAnsi="Arial" w:cs="Arial"/>
                <w:color w:val="000000"/>
                <w:sz w:val="20"/>
                <w:szCs w:val="20"/>
                <w:lang w:val="en-US"/>
              </w:rPr>
            </w:pPr>
            <w:r w:rsidRPr="009207A5">
              <w:rPr>
                <w:rFonts w:ascii="Arial" w:eastAsia="Times New Roman" w:hAnsi="Arial" w:cs="Arial"/>
                <w:color w:val="000000"/>
                <w:sz w:val="20"/>
                <w:szCs w:val="20"/>
              </w:rPr>
              <w:t>3</w:t>
            </w:r>
          </w:p>
        </w:tc>
      </w:tr>
    </w:tbl>
    <w:p w14:paraId="2D2D4679" w14:textId="3CF55963" w:rsidR="005664BA" w:rsidRPr="005664BA" w:rsidRDefault="005664BA" w:rsidP="005664BA">
      <w:pPr>
        <w:jc w:val="both"/>
        <w:rPr>
          <w:rFonts w:ascii="Arial" w:eastAsia="Times New Roman" w:hAnsi="Arial" w:cs="Arial"/>
          <w:i/>
          <w:iCs/>
          <w:color w:val="000000"/>
          <w:sz w:val="18"/>
          <w:szCs w:val="18"/>
          <w:lang w:val="en-US"/>
        </w:rPr>
      </w:pPr>
      <w:r>
        <w:rPr>
          <w:rFonts w:ascii="Arial" w:hAnsi="Arial" w:cs="Arial"/>
          <w:b/>
          <w:bCs/>
          <w:sz w:val="24"/>
          <w:szCs w:val="24"/>
        </w:rPr>
        <w:t>*</w:t>
      </w:r>
      <w:r w:rsidRPr="005664BA">
        <w:rPr>
          <w:rFonts w:ascii="Arial" w:eastAsia="Times New Roman" w:hAnsi="Arial" w:cs="Arial"/>
          <w:i/>
          <w:iCs/>
          <w:color w:val="000000"/>
          <w:sz w:val="18"/>
          <w:szCs w:val="18"/>
          <w:lang w:val="en-US"/>
        </w:rPr>
        <w:t>The difference lies in the chemical properties of the two products like viscosity, specific gravity, styrene content etc.</w:t>
      </w:r>
    </w:p>
    <w:p w14:paraId="36F5835B" w14:textId="201EBE3F" w:rsidR="00CF60F6" w:rsidRPr="00CF60F6" w:rsidRDefault="00CF60F6" w:rsidP="00AF0610">
      <w:pPr>
        <w:spacing w:line="360" w:lineRule="auto"/>
        <w:jc w:val="both"/>
        <w:rPr>
          <w:rFonts w:ascii="Arial" w:hAnsi="Arial" w:cs="Arial"/>
          <w:b/>
          <w:bCs/>
          <w:sz w:val="24"/>
          <w:szCs w:val="24"/>
        </w:rPr>
      </w:pPr>
    </w:p>
    <w:tbl>
      <w:tblPr>
        <w:tblW w:w="10333" w:type="dxa"/>
        <w:tblLook w:val="04A0" w:firstRow="1" w:lastRow="0" w:firstColumn="1" w:lastColumn="0" w:noHBand="0" w:noVBand="1"/>
      </w:tblPr>
      <w:tblGrid>
        <w:gridCol w:w="1182"/>
        <w:gridCol w:w="3936"/>
        <w:gridCol w:w="5215"/>
      </w:tblGrid>
      <w:tr w:rsidR="009207A5" w:rsidRPr="009207A5" w14:paraId="3A1ACBFC" w14:textId="77777777" w:rsidTr="00CF60F6">
        <w:trPr>
          <w:trHeight w:val="495"/>
        </w:trPr>
        <w:tc>
          <w:tcPr>
            <w:tcW w:w="1182" w:type="dxa"/>
            <w:tcBorders>
              <w:top w:val="single" w:sz="4" w:space="0" w:color="auto"/>
              <w:left w:val="single" w:sz="4" w:space="0" w:color="auto"/>
              <w:bottom w:val="single" w:sz="4" w:space="0" w:color="auto"/>
              <w:right w:val="single" w:sz="4" w:space="0" w:color="auto"/>
            </w:tcBorders>
            <w:shd w:val="clear" w:color="000000" w:fill="1F4E78"/>
            <w:noWrap/>
            <w:vAlign w:val="bottom"/>
            <w:hideMark/>
          </w:tcPr>
          <w:p w14:paraId="045BE3AA" w14:textId="77777777" w:rsidR="009207A5" w:rsidRPr="009207A5" w:rsidRDefault="009207A5" w:rsidP="009207A5">
            <w:pPr>
              <w:spacing w:after="0" w:line="240" w:lineRule="auto"/>
              <w:rPr>
                <w:rFonts w:ascii="Arial" w:eastAsia="Times New Roman" w:hAnsi="Arial" w:cs="Arial"/>
                <w:color w:val="FFFFFF"/>
                <w:sz w:val="20"/>
                <w:szCs w:val="20"/>
                <w:lang w:val="en-US"/>
              </w:rPr>
            </w:pPr>
            <w:r w:rsidRPr="009207A5">
              <w:rPr>
                <w:rFonts w:ascii="Arial" w:eastAsia="Times New Roman" w:hAnsi="Arial" w:cs="Arial"/>
                <w:color w:val="FFFFFF"/>
                <w:sz w:val="20"/>
                <w:szCs w:val="20"/>
              </w:rPr>
              <w:t xml:space="preserve">Product Name </w:t>
            </w:r>
          </w:p>
        </w:tc>
        <w:tc>
          <w:tcPr>
            <w:tcW w:w="3936" w:type="dxa"/>
            <w:tcBorders>
              <w:top w:val="single" w:sz="4" w:space="0" w:color="auto"/>
              <w:left w:val="nil"/>
              <w:bottom w:val="single" w:sz="4" w:space="0" w:color="auto"/>
              <w:right w:val="single" w:sz="4" w:space="0" w:color="auto"/>
            </w:tcBorders>
            <w:shd w:val="clear" w:color="000000" w:fill="1F4E78"/>
            <w:noWrap/>
            <w:vAlign w:val="bottom"/>
            <w:hideMark/>
          </w:tcPr>
          <w:p w14:paraId="5439A43C" w14:textId="77777777" w:rsidR="009207A5" w:rsidRPr="009207A5" w:rsidRDefault="009207A5" w:rsidP="009207A5">
            <w:pPr>
              <w:spacing w:after="0" w:line="240" w:lineRule="auto"/>
              <w:rPr>
                <w:rFonts w:ascii="Arial" w:eastAsia="Times New Roman" w:hAnsi="Arial" w:cs="Arial"/>
                <w:color w:val="FFFFFF"/>
                <w:sz w:val="20"/>
                <w:szCs w:val="20"/>
                <w:lang w:val="en-US"/>
              </w:rPr>
            </w:pPr>
            <w:r w:rsidRPr="009207A5">
              <w:rPr>
                <w:rFonts w:ascii="Arial" w:eastAsia="Times New Roman" w:hAnsi="Arial" w:cs="Arial"/>
                <w:color w:val="FFFFFF"/>
                <w:sz w:val="20"/>
                <w:szCs w:val="20"/>
              </w:rPr>
              <w:t>Features</w:t>
            </w:r>
          </w:p>
        </w:tc>
        <w:tc>
          <w:tcPr>
            <w:tcW w:w="5215" w:type="dxa"/>
            <w:tcBorders>
              <w:top w:val="single" w:sz="4" w:space="0" w:color="auto"/>
              <w:left w:val="nil"/>
              <w:bottom w:val="single" w:sz="4" w:space="0" w:color="auto"/>
              <w:right w:val="single" w:sz="4" w:space="0" w:color="auto"/>
            </w:tcBorders>
            <w:shd w:val="clear" w:color="000000" w:fill="1F4E78"/>
            <w:noWrap/>
            <w:vAlign w:val="bottom"/>
            <w:hideMark/>
          </w:tcPr>
          <w:p w14:paraId="425E6378" w14:textId="77777777" w:rsidR="009207A5" w:rsidRPr="009207A5" w:rsidRDefault="009207A5" w:rsidP="009207A5">
            <w:pPr>
              <w:spacing w:after="0" w:line="240" w:lineRule="auto"/>
              <w:rPr>
                <w:rFonts w:ascii="Arial" w:eastAsia="Times New Roman" w:hAnsi="Arial" w:cs="Arial"/>
                <w:color w:val="FFFFFF"/>
                <w:sz w:val="20"/>
                <w:szCs w:val="20"/>
                <w:lang w:val="en-US"/>
              </w:rPr>
            </w:pPr>
            <w:r w:rsidRPr="009207A5">
              <w:rPr>
                <w:rFonts w:ascii="Arial" w:eastAsia="Times New Roman" w:hAnsi="Arial" w:cs="Arial"/>
                <w:color w:val="FFFFFF"/>
                <w:sz w:val="20"/>
                <w:szCs w:val="20"/>
              </w:rPr>
              <w:t>Applications</w:t>
            </w:r>
          </w:p>
        </w:tc>
      </w:tr>
      <w:tr w:rsidR="009207A5" w:rsidRPr="009207A5" w14:paraId="5E10D21A" w14:textId="77777777" w:rsidTr="00CF60F6">
        <w:trPr>
          <w:trHeight w:val="495"/>
        </w:trPr>
        <w:tc>
          <w:tcPr>
            <w:tcW w:w="1182" w:type="dxa"/>
            <w:vMerge w:val="restart"/>
            <w:tcBorders>
              <w:top w:val="nil"/>
              <w:left w:val="single" w:sz="4" w:space="0" w:color="auto"/>
              <w:bottom w:val="single" w:sz="4" w:space="0" w:color="auto"/>
              <w:right w:val="single" w:sz="4" w:space="0" w:color="auto"/>
            </w:tcBorders>
            <w:shd w:val="clear" w:color="000000" w:fill="9BC2E6"/>
            <w:noWrap/>
            <w:vAlign w:val="center"/>
            <w:hideMark/>
          </w:tcPr>
          <w:p w14:paraId="311050C6" w14:textId="0E41F4D2" w:rsidR="009207A5" w:rsidRPr="009207A5" w:rsidRDefault="009207A5" w:rsidP="009207A5">
            <w:pPr>
              <w:spacing w:after="0" w:line="240" w:lineRule="auto"/>
              <w:jc w:val="center"/>
              <w:rPr>
                <w:rFonts w:ascii="Arial" w:eastAsia="Times New Roman" w:hAnsi="Arial" w:cs="Arial"/>
                <w:color w:val="000000"/>
                <w:sz w:val="20"/>
                <w:szCs w:val="20"/>
                <w:lang w:val="en-US"/>
              </w:rPr>
            </w:pPr>
            <w:r w:rsidRPr="009207A5">
              <w:rPr>
                <w:rFonts w:ascii="Arial" w:eastAsia="Times New Roman" w:hAnsi="Arial" w:cs="Arial"/>
                <w:color w:val="000000"/>
                <w:sz w:val="20"/>
                <w:szCs w:val="20"/>
              </w:rPr>
              <w:t>Bisphenol-A</w:t>
            </w:r>
            <w:r w:rsidR="005664BA">
              <w:rPr>
                <w:rFonts w:ascii="Arial" w:eastAsia="Times New Roman" w:hAnsi="Arial" w:cs="Arial"/>
                <w:color w:val="000000"/>
                <w:sz w:val="20"/>
                <w:szCs w:val="20"/>
              </w:rPr>
              <w:t>*</w:t>
            </w:r>
          </w:p>
        </w:tc>
        <w:tc>
          <w:tcPr>
            <w:tcW w:w="3936" w:type="dxa"/>
            <w:tcBorders>
              <w:top w:val="nil"/>
              <w:left w:val="nil"/>
              <w:bottom w:val="single" w:sz="4" w:space="0" w:color="auto"/>
              <w:right w:val="single" w:sz="4" w:space="0" w:color="auto"/>
            </w:tcBorders>
            <w:shd w:val="clear" w:color="000000" w:fill="BDD7EE"/>
            <w:noWrap/>
            <w:vAlign w:val="bottom"/>
            <w:hideMark/>
          </w:tcPr>
          <w:p w14:paraId="59F787AE" w14:textId="77777777" w:rsidR="009207A5" w:rsidRPr="009207A5" w:rsidRDefault="009207A5" w:rsidP="009207A5">
            <w:pPr>
              <w:spacing w:after="0" w:line="240" w:lineRule="auto"/>
              <w:rPr>
                <w:rFonts w:ascii="Arial" w:eastAsia="Times New Roman" w:hAnsi="Arial" w:cs="Arial"/>
                <w:color w:val="000000"/>
                <w:sz w:val="20"/>
                <w:szCs w:val="20"/>
                <w:lang w:val="en-US"/>
              </w:rPr>
            </w:pPr>
            <w:r w:rsidRPr="009207A5">
              <w:rPr>
                <w:rFonts w:ascii="Arial" w:eastAsia="Times New Roman" w:hAnsi="Arial" w:cs="Arial"/>
                <w:color w:val="000000"/>
                <w:sz w:val="20"/>
                <w:szCs w:val="20"/>
              </w:rPr>
              <w:t>■ Low viscosity.</w:t>
            </w:r>
          </w:p>
        </w:tc>
        <w:tc>
          <w:tcPr>
            <w:tcW w:w="5215" w:type="dxa"/>
            <w:tcBorders>
              <w:top w:val="nil"/>
              <w:left w:val="nil"/>
              <w:bottom w:val="single" w:sz="4" w:space="0" w:color="auto"/>
              <w:right w:val="single" w:sz="4" w:space="0" w:color="auto"/>
            </w:tcBorders>
            <w:shd w:val="clear" w:color="000000" w:fill="BDD7EE"/>
            <w:noWrap/>
            <w:vAlign w:val="bottom"/>
            <w:hideMark/>
          </w:tcPr>
          <w:p w14:paraId="081D108E" w14:textId="77777777" w:rsidR="009207A5" w:rsidRPr="009207A5" w:rsidRDefault="009207A5" w:rsidP="009207A5">
            <w:pPr>
              <w:spacing w:after="0" w:line="240" w:lineRule="auto"/>
              <w:rPr>
                <w:rFonts w:ascii="Arial" w:eastAsia="Times New Roman" w:hAnsi="Arial" w:cs="Arial"/>
                <w:color w:val="000000"/>
                <w:sz w:val="20"/>
                <w:szCs w:val="20"/>
                <w:lang w:val="en-US"/>
              </w:rPr>
            </w:pPr>
            <w:r w:rsidRPr="009207A5">
              <w:rPr>
                <w:rFonts w:ascii="Arial" w:eastAsia="Times New Roman" w:hAnsi="Arial" w:cs="Arial"/>
                <w:color w:val="000000"/>
                <w:sz w:val="20"/>
                <w:szCs w:val="20"/>
              </w:rPr>
              <w:t>■ Raw material tanks, pipe and process equipment.</w:t>
            </w:r>
          </w:p>
        </w:tc>
      </w:tr>
      <w:tr w:rsidR="009207A5" w:rsidRPr="009207A5" w14:paraId="06CC9B73" w14:textId="77777777" w:rsidTr="00CF60F6">
        <w:trPr>
          <w:trHeight w:val="495"/>
        </w:trPr>
        <w:tc>
          <w:tcPr>
            <w:tcW w:w="1182" w:type="dxa"/>
            <w:vMerge/>
            <w:tcBorders>
              <w:top w:val="nil"/>
              <w:left w:val="single" w:sz="4" w:space="0" w:color="auto"/>
              <w:bottom w:val="single" w:sz="4" w:space="0" w:color="auto"/>
              <w:right w:val="single" w:sz="4" w:space="0" w:color="auto"/>
            </w:tcBorders>
            <w:vAlign w:val="center"/>
            <w:hideMark/>
          </w:tcPr>
          <w:p w14:paraId="46592A54" w14:textId="77777777" w:rsidR="009207A5" w:rsidRPr="009207A5" w:rsidRDefault="009207A5" w:rsidP="009207A5">
            <w:pPr>
              <w:spacing w:after="0" w:line="240" w:lineRule="auto"/>
              <w:rPr>
                <w:rFonts w:ascii="Arial" w:eastAsia="Times New Roman" w:hAnsi="Arial" w:cs="Arial"/>
                <w:color w:val="000000"/>
                <w:sz w:val="20"/>
                <w:szCs w:val="20"/>
                <w:lang w:val="en-US"/>
              </w:rPr>
            </w:pPr>
          </w:p>
        </w:tc>
        <w:tc>
          <w:tcPr>
            <w:tcW w:w="3936" w:type="dxa"/>
            <w:tcBorders>
              <w:top w:val="nil"/>
              <w:left w:val="nil"/>
              <w:bottom w:val="single" w:sz="4" w:space="0" w:color="auto"/>
              <w:right w:val="single" w:sz="4" w:space="0" w:color="auto"/>
            </w:tcBorders>
            <w:shd w:val="clear" w:color="000000" w:fill="BDD7EE"/>
            <w:noWrap/>
            <w:vAlign w:val="bottom"/>
            <w:hideMark/>
          </w:tcPr>
          <w:p w14:paraId="65B9AE28" w14:textId="77777777" w:rsidR="009207A5" w:rsidRPr="009207A5" w:rsidRDefault="009207A5" w:rsidP="009207A5">
            <w:pPr>
              <w:spacing w:after="0" w:line="240" w:lineRule="auto"/>
              <w:rPr>
                <w:rFonts w:ascii="Arial" w:eastAsia="Times New Roman" w:hAnsi="Arial" w:cs="Arial"/>
                <w:color w:val="000000"/>
                <w:sz w:val="20"/>
                <w:szCs w:val="20"/>
                <w:lang w:val="en-US"/>
              </w:rPr>
            </w:pPr>
            <w:r w:rsidRPr="009207A5">
              <w:rPr>
                <w:rFonts w:ascii="Arial" w:eastAsia="Times New Roman" w:hAnsi="Arial" w:cs="Arial"/>
                <w:color w:val="000000"/>
                <w:sz w:val="20"/>
                <w:szCs w:val="20"/>
              </w:rPr>
              <w:t>■ Excellent mechanical properties and easy processing.</w:t>
            </w:r>
          </w:p>
        </w:tc>
        <w:tc>
          <w:tcPr>
            <w:tcW w:w="5215" w:type="dxa"/>
            <w:tcBorders>
              <w:top w:val="nil"/>
              <w:left w:val="nil"/>
              <w:bottom w:val="single" w:sz="4" w:space="0" w:color="auto"/>
              <w:right w:val="single" w:sz="4" w:space="0" w:color="auto"/>
            </w:tcBorders>
            <w:shd w:val="clear" w:color="000000" w:fill="BDD7EE"/>
            <w:noWrap/>
            <w:vAlign w:val="bottom"/>
            <w:hideMark/>
          </w:tcPr>
          <w:p w14:paraId="1F5B25FA" w14:textId="77777777" w:rsidR="009207A5" w:rsidRPr="009207A5" w:rsidRDefault="009207A5" w:rsidP="009207A5">
            <w:pPr>
              <w:spacing w:after="0" w:line="240" w:lineRule="auto"/>
              <w:rPr>
                <w:rFonts w:ascii="Arial" w:eastAsia="Times New Roman" w:hAnsi="Arial" w:cs="Arial"/>
                <w:color w:val="000000"/>
                <w:sz w:val="20"/>
                <w:szCs w:val="20"/>
                <w:lang w:val="en-US"/>
              </w:rPr>
            </w:pPr>
            <w:r w:rsidRPr="009207A5">
              <w:rPr>
                <w:rFonts w:ascii="Arial" w:eastAsia="Times New Roman" w:hAnsi="Arial" w:cs="Arial"/>
                <w:color w:val="000000"/>
                <w:sz w:val="20"/>
                <w:szCs w:val="20"/>
              </w:rPr>
              <w:t>■ Most commercial FRP fabrication processes.</w:t>
            </w:r>
          </w:p>
        </w:tc>
      </w:tr>
      <w:tr w:rsidR="009207A5" w:rsidRPr="009207A5" w14:paraId="3C9F3A6E" w14:textId="77777777" w:rsidTr="00CF60F6">
        <w:trPr>
          <w:trHeight w:val="495"/>
        </w:trPr>
        <w:tc>
          <w:tcPr>
            <w:tcW w:w="1182" w:type="dxa"/>
            <w:vMerge/>
            <w:tcBorders>
              <w:top w:val="nil"/>
              <w:left w:val="single" w:sz="4" w:space="0" w:color="auto"/>
              <w:bottom w:val="single" w:sz="4" w:space="0" w:color="auto"/>
              <w:right w:val="single" w:sz="4" w:space="0" w:color="auto"/>
            </w:tcBorders>
            <w:vAlign w:val="center"/>
            <w:hideMark/>
          </w:tcPr>
          <w:p w14:paraId="72744405" w14:textId="77777777" w:rsidR="009207A5" w:rsidRPr="009207A5" w:rsidRDefault="009207A5" w:rsidP="009207A5">
            <w:pPr>
              <w:spacing w:after="0" w:line="240" w:lineRule="auto"/>
              <w:rPr>
                <w:rFonts w:ascii="Arial" w:eastAsia="Times New Roman" w:hAnsi="Arial" w:cs="Arial"/>
                <w:color w:val="000000"/>
                <w:sz w:val="20"/>
                <w:szCs w:val="20"/>
                <w:lang w:val="en-US"/>
              </w:rPr>
            </w:pPr>
          </w:p>
        </w:tc>
        <w:tc>
          <w:tcPr>
            <w:tcW w:w="3936" w:type="dxa"/>
            <w:tcBorders>
              <w:top w:val="nil"/>
              <w:left w:val="nil"/>
              <w:bottom w:val="single" w:sz="4" w:space="0" w:color="auto"/>
              <w:right w:val="single" w:sz="4" w:space="0" w:color="auto"/>
            </w:tcBorders>
            <w:shd w:val="clear" w:color="000000" w:fill="BDD7EE"/>
            <w:noWrap/>
            <w:vAlign w:val="bottom"/>
            <w:hideMark/>
          </w:tcPr>
          <w:p w14:paraId="71626B53" w14:textId="77777777" w:rsidR="009207A5" w:rsidRPr="009207A5" w:rsidRDefault="009207A5" w:rsidP="009207A5">
            <w:pPr>
              <w:spacing w:after="0" w:line="240" w:lineRule="auto"/>
              <w:rPr>
                <w:rFonts w:ascii="Arial" w:eastAsia="Times New Roman" w:hAnsi="Arial" w:cs="Arial"/>
                <w:color w:val="000000"/>
                <w:sz w:val="20"/>
                <w:szCs w:val="20"/>
                <w:lang w:val="en-US"/>
              </w:rPr>
            </w:pPr>
            <w:r w:rsidRPr="009207A5">
              <w:rPr>
                <w:rFonts w:ascii="Arial" w:eastAsia="Times New Roman" w:hAnsi="Arial" w:cs="Arial"/>
                <w:color w:val="000000"/>
                <w:sz w:val="20"/>
                <w:szCs w:val="20"/>
              </w:rPr>
              <w:t>■ Excellent corrosion resistance to a wide range of acids, alkalis and salt solutions.</w:t>
            </w:r>
          </w:p>
        </w:tc>
        <w:tc>
          <w:tcPr>
            <w:tcW w:w="5215" w:type="dxa"/>
            <w:tcBorders>
              <w:top w:val="nil"/>
              <w:left w:val="nil"/>
              <w:bottom w:val="single" w:sz="4" w:space="0" w:color="auto"/>
              <w:right w:val="single" w:sz="4" w:space="0" w:color="auto"/>
            </w:tcBorders>
            <w:shd w:val="clear" w:color="000000" w:fill="BDD7EE"/>
            <w:noWrap/>
            <w:vAlign w:val="bottom"/>
            <w:hideMark/>
          </w:tcPr>
          <w:p w14:paraId="67BC4490" w14:textId="77777777" w:rsidR="009207A5" w:rsidRPr="009207A5" w:rsidRDefault="009207A5" w:rsidP="009207A5">
            <w:pPr>
              <w:spacing w:after="0" w:line="240" w:lineRule="auto"/>
              <w:rPr>
                <w:rFonts w:ascii="Arial" w:eastAsia="Times New Roman" w:hAnsi="Arial" w:cs="Arial"/>
                <w:color w:val="000000"/>
                <w:sz w:val="20"/>
                <w:szCs w:val="20"/>
                <w:lang w:val="en-US"/>
              </w:rPr>
            </w:pPr>
            <w:r w:rsidRPr="009207A5">
              <w:rPr>
                <w:rFonts w:ascii="Arial" w:eastAsia="Times New Roman" w:hAnsi="Arial" w:cs="Arial"/>
                <w:color w:val="000000"/>
                <w:sz w:val="20"/>
                <w:szCs w:val="20"/>
              </w:rPr>
              <w:t>■ Anti-corrosion tank linings and coatings.</w:t>
            </w:r>
          </w:p>
        </w:tc>
      </w:tr>
      <w:tr w:rsidR="009207A5" w:rsidRPr="009207A5" w14:paraId="08ED7519" w14:textId="77777777" w:rsidTr="00CF60F6">
        <w:trPr>
          <w:trHeight w:val="495"/>
        </w:trPr>
        <w:tc>
          <w:tcPr>
            <w:tcW w:w="1182" w:type="dxa"/>
            <w:vMerge/>
            <w:tcBorders>
              <w:top w:val="nil"/>
              <w:left w:val="single" w:sz="4" w:space="0" w:color="auto"/>
              <w:bottom w:val="single" w:sz="4" w:space="0" w:color="auto"/>
              <w:right w:val="single" w:sz="4" w:space="0" w:color="auto"/>
            </w:tcBorders>
            <w:vAlign w:val="center"/>
            <w:hideMark/>
          </w:tcPr>
          <w:p w14:paraId="439159F0" w14:textId="77777777" w:rsidR="009207A5" w:rsidRPr="009207A5" w:rsidRDefault="009207A5" w:rsidP="009207A5">
            <w:pPr>
              <w:spacing w:after="0" w:line="240" w:lineRule="auto"/>
              <w:rPr>
                <w:rFonts w:ascii="Arial" w:eastAsia="Times New Roman" w:hAnsi="Arial" w:cs="Arial"/>
                <w:color w:val="000000"/>
                <w:sz w:val="20"/>
                <w:szCs w:val="20"/>
                <w:lang w:val="en-US"/>
              </w:rPr>
            </w:pPr>
          </w:p>
        </w:tc>
        <w:tc>
          <w:tcPr>
            <w:tcW w:w="3936" w:type="dxa"/>
            <w:tcBorders>
              <w:top w:val="nil"/>
              <w:left w:val="nil"/>
              <w:bottom w:val="single" w:sz="4" w:space="0" w:color="auto"/>
              <w:right w:val="single" w:sz="4" w:space="0" w:color="auto"/>
            </w:tcBorders>
            <w:shd w:val="clear" w:color="000000" w:fill="BDD7EE"/>
            <w:noWrap/>
            <w:vAlign w:val="bottom"/>
            <w:hideMark/>
          </w:tcPr>
          <w:p w14:paraId="3A342D12" w14:textId="77777777" w:rsidR="009207A5" w:rsidRPr="009207A5" w:rsidRDefault="009207A5" w:rsidP="009207A5">
            <w:pPr>
              <w:spacing w:after="0" w:line="240" w:lineRule="auto"/>
              <w:rPr>
                <w:rFonts w:ascii="Arial" w:eastAsia="Times New Roman" w:hAnsi="Arial" w:cs="Arial"/>
                <w:color w:val="000000"/>
                <w:sz w:val="20"/>
                <w:szCs w:val="20"/>
                <w:lang w:val="en-US"/>
              </w:rPr>
            </w:pPr>
            <w:r w:rsidRPr="009207A5">
              <w:rPr>
                <w:rFonts w:ascii="Arial" w:eastAsia="Times New Roman" w:hAnsi="Arial" w:cs="Arial"/>
                <w:color w:val="000000"/>
                <w:sz w:val="20"/>
                <w:szCs w:val="20"/>
              </w:rPr>
              <w:t>■ Comply with FDA regulation 21 CFR 177.2420 when treated well.</w:t>
            </w:r>
          </w:p>
        </w:tc>
        <w:tc>
          <w:tcPr>
            <w:tcW w:w="5215" w:type="dxa"/>
            <w:tcBorders>
              <w:top w:val="nil"/>
              <w:left w:val="nil"/>
              <w:bottom w:val="single" w:sz="4" w:space="0" w:color="auto"/>
              <w:right w:val="single" w:sz="4" w:space="0" w:color="auto"/>
            </w:tcBorders>
            <w:shd w:val="clear" w:color="000000" w:fill="BDD7EE"/>
            <w:noWrap/>
            <w:vAlign w:val="bottom"/>
            <w:hideMark/>
          </w:tcPr>
          <w:p w14:paraId="7EB1E00E" w14:textId="77777777" w:rsidR="009207A5" w:rsidRPr="009207A5" w:rsidRDefault="009207A5" w:rsidP="009207A5">
            <w:pPr>
              <w:spacing w:after="0" w:line="240" w:lineRule="auto"/>
              <w:rPr>
                <w:rFonts w:ascii="Arial" w:eastAsia="Times New Roman" w:hAnsi="Arial" w:cs="Arial"/>
                <w:color w:val="000000"/>
                <w:sz w:val="20"/>
                <w:szCs w:val="20"/>
                <w:lang w:val="en-US"/>
              </w:rPr>
            </w:pPr>
            <w:r w:rsidRPr="009207A5">
              <w:rPr>
                <w:rFonts w:ascii="Arial" w:eastAsia="Times New Roman" w:hAnsi="Arial" w:cs="Arial"/>
                <w:color w:val="000000"/>
                <w:sz w:val="20"/>
                <w:szCs w:val="20"/>
              </w:rPr>
              <w:t>■ Yacht, Wind turbine blade.</w:t>
            </w:r>
          </w:p>
        </w:tc>
      </w:tr>
      <w:tr w:rsidR="009207A5" w:rsidRPr="009207A5" w14:paraId="445E4DBA" w14:textId="77777777" w:rsidTr="00CF60F6">
        <w:trPr>
          <w:trHeight w:val="495"/>
        </w:trPr>
        <w:tc>
          <w:tcPr>
            <w:tcW w:w="1182" w:type="dxa"/>
            <w:vMerge/>
            <w:tcBorders>
              <w:top w:val="nil"/>
              <w:left w:val="single" w:sz="4" w:space="0" w:color="auto"/>
              <w:bottom w:val="single" w:sz="4" w:space="0" w:color="auto"/>
              <w:right w:val="single" w:sz="4" w:space="0" w:color="auto"/>
            </w:tcBorders>
            <w:vAlign w:val="center"/>
            <w:hideMark/>
          </w:tcPr>
          <w:p w14:paraId="18B1E4E0" w14:textId="77777777" w:rsidR="009207A5" w:rsidRPr="009207A5" w:rsidRDefault="009207A5" w:rsidP="009207A5">
            <w:pPr>
              <w:spacing w:after="0" w:line="240" w:lineRule="auto"/>
              <w:rPr>
                <w:rFonts w:ascii="Arial" w:eastAsia="Times New Roman" w:hAnsi="Arial" w:cs="Arial"/>
                <w:color w:val="000000"/>
                <w:sz w:val="20"/>
                <w:szCs w:val="20"/>
                <w:lang w:val="en-US"/>
              </w:rPr>
            </w:pPr>
          </w:p>
        </w:tc>
        <w:tc>
          <w:tcPr>
            <w:tcW w:w="3936" w:type="dxa"/>
            <w:tcBorders>
              <w:top w:val="nil"/>
              <w:left w:val="nil"/>
              <w:bottom w:val="single" w:sz="4" w:space="0" w:color="auto"/>
              <w:right w:val="single" w:sz="4" w:space="0" w:color="auto"/>
            </w:tcBorders>
            <w:shd w:val="clear" w:color="000000" w:fill="BDD7EE"/>
            <w:noWrap/>
            <w:vAlign w:val="bottom"/>
            <w:hideMark/>
          </w:tcPr>
          <w:p w14:paraId="7BA61FF7" w14:textId="77777777" w:rsidR="009207A5" w:rsidRPr="009207A5" w:rsidRDefault="009207A5" w:rsidP="009207A5">
            <w:pPr>
              <w:spacing w:after="0" w:line="240" w:lineRule="auto"/>
              <w:rPr>
                <w:rFonts w:ascii="Arial" w:eastAsia="Times New Roman" w:hAnsi="Arial" w:cs="Arial"/>
                <w:color w:val="000000"/>
                <w:sz w:val="20"/>
                <w:szCs w:val="20"/>
                <w:lang w:val="en-US"/>
              </w:rPr>
            </w:pPr>
            <w:r w:rsidRPr="009207A5">
              <w:rPr>
                <w:rFonts w:ascii="Arial" w:eastAsia="Times New Roman" w:hAnsi="Arial" w:cs="Arial"/>
                <w:color w:val="000000"/>
                <w:sz w:val="20"/>
                <w:szCs w:val="20"/>
              </w:rPr>
              <w:t>■ Obtained the DNV Type Approval Certificate.</w:t>
            </w:r>
          </w:p>
        </w:tc>
        <w:tc>
          <w:tcPr>
            <w:tcW w:w="5215" w:type="dxa"/>
            <w:tcBorders>
              <w:top w:val="nil"/>
              <w:left w:val="nil"/>
              <w:bottom w:val="single" w:sz="4" w:space="0" w:color="auto"/>
              <w:right w:val="single" w:sz="4" w:space="0" w:color="auto"/>
            </w:tcBorders>
            <w:shd w:val="clear" w:color="000000" w:fill="BDD7EE"/>
            <w:noWrap/>
            <w:vAlign w:val="bottom"/>
            <w:hideMark/>
          </w:tcPr>
          <w:p w14:paraId="2F254895" w14:textId="77777777" w:rsidR="009207A5" w:rsidRPr="009207A5" w:rsidRDefault="009207A5" w:rsidP="009207A5">
            <w:pPr>
              <w:spacing w:after="0" w:line="240" w:lineRule="auto"/>
              <w:rPr>
                <w:rFonts w:ascii="Arial" w:eastAsia="Times New Roman" w:hAnsi="Arial" w:cs="Arial"/>
                <w:color w:val="000000"/>
                <w:sz w:val="20"/>
                <w:szCs w:val="20"/>
                <w:lang w:val="en-US"/>
              </w:rPr>
            </w:pPr>
            <w:r w:rsidRPr="009207A5">
              <w:rPr>
                <w:rFonts w:ascii="Arial" w:eastAsia="Times New Roman" w:hAnsi="Arial" w:cs="Arial"/>
                <w:color w:val="000000"/>
                <w:sz w:val="20"/>
                <w:szCs w:val="20"/>
              </w:rPr>
              <w:t> </w:t>
            </w:r>
          </w:p>
        </w:tc>
      </w:tr>
      <w:tr w:rsidR="009207A5" w:rsidRPr="009207A5" w14:paraId="07D59B74" w14:textId="77777777" w:rsidTr="00CF60F6">
        <w:trPr>
          <w:trHeight w:val="495"/>
        </w:trPr>
        <w:tc>
          <w:tcPr>
            <w:tcW w:w="1182" w:type="dxa"/>
            <w:vMerge w:val="restart"/>
            <w:tcBorders>
              <w:top w:val="nil"/>
              <w:left w:val="single" w:sz="4" w:space="0" w:color="auto"/>
              <w:bottom w:val="single" w:sz="4" w:space="0" w:color="auto"/>
              <w:right w:val="single" w:sz="4" w:space="0" w:color="auto"/>
            </w:tcBorders>
            <w:shd w:val="clear" w:color="000000" w:fill="9BC2E6"/>
            <w:noWrap/>
            <w:vAlign w:val="center"/>
            <w:hideMark/>
          </w:tcPr>
          <w:p w14:paraId="70D8AAFD" w14:textId="1359E1FA" w:rsidR="009207A5" w:rsidRPr="009207A5" w:rsidRDefault="009207A5" w:rsidP="009207A5">
            <w:pPr>
              <w:spacing w:after="0" w:line="240" w:lineRule="auto"/>
              <w:jc w:val="center"/>
              <w:rPr>
                <w:rFonts w:ascii="Arial" w:eastAsia="Times New Roman" w:hAnsi="Arial" w:cs="Arial"/>
                <w:color w:val="000000"/>
                <w:sz w:val="20"/>
                <w:szCs w:val="20"/>
                <w:lang w:val="en-US"/>
              </w:rPr>
            </w:pPr>
            <w:r w:rsidRPr="009207A5">
              <w:rPr>
                <w:rFonts w:ascii="Arial" w:eastAsia="Times New Roman" w:hAnsi="Arial" w:cs="Arial"/>
                <w:color w:val="000000"/>
                <w:sz w:val="20"/>
                <w:szCs w:val="20"/>
              </w:rPr>
              <w:t>Bisphenol-A</w:t>
            </w:r>
            <w:r w:rsidR="005664BA">
              <w:rPr>
                <w:rFonts w:ascii="Arial" w:eastAsia="Times New Roman" w:hAnsi="Arial" w:cs="Arial"/>
                <w:color w:val="000000"/>
                <w:sz w:val="20"/>
                <w:szCs w:val="20"/>
              </w:rPr>
              <w:t>*</w:t>
            </w:r>
          </w:p>
        </w:tc>
        <w:tc>
          <w:tcPr>
            <w:tcW w:w="3936" w:type="dxa"/>
            <w:tcBorders>
              <w:top w:val="nil"/>
              <w:left w:val="nil"/>
              <w:bottom w:val="single" w:sz="4" w:space="0" w:color="auto"/>
              <w:right w:val="single" w:sz="4" w:space="0" w:color="auto"/>
            </w:tcBorders>
            <w:shd w:val="clear" w:color="000000" w:fill="BDD7EE"/>
            <w:noWrap/>
            <w:vAlign w:val="bottom"/>
            <w:hideMark/>
          </w:tcPr>
          <w:p w14:paraId="4324A49F" w14:textId="77777777" w:rsidR="009207A5" w:rsidRPr="009207A5" w:rsidRDefault="009207A5" w:rsidP="009207A5">
            <w:pPr>
              <w:spacing w:after="0" w:line="240" w:lineRule="auto"/>
              <w:rPr>
                <w:rFonts w:ascii="Arial" w:eastAsia="Times New Roman" w:hAnsi="Arial" w:cs="Arial"/>
                <w:color w:val="000000"/>
                <w:sz w:val="20"/>
                <w:szCs w:val="20"/>
                <w:lang w:val="en-US"/>
              </w:rPr>
            </w:pPr>
            <w:r w:rsidRPr="009207A5">
              <w:rPr>
                <w:rFonts w:ascii="Arial" w:eastAsia="Times New Roman" w:hAnsi="Arial" w:cs="Arial"/>
                <w:color w:val="000000"/>
                <w:sz w:val="20"/>
                <w:szCs w:val="20"/>
              </w:rPr>
              <w:t>■ High viscosity (SM=35%).</w:t>
            </w:r>
          </w:p>
        </w:tc>
        <w:tc>
          <w:tcPr>
            <w:tcW w:w="5215" w:type="dxa"/>
            <w:tcBorders>
              <w:top w:val="nil"/>
              <w:left w:val="nil"/>
              <w:bottom w:val="single" w:sz="4" w:space="0" w:color="auto"/>
              <w:right w:val="single" w:sz="4" w:space="0" w:color="auto"/>
            </w:tcBorders>
            <w:shd w:val="clear" w:color="000000" w:fill="BDD7EE"/>
            <w:noWrap/>
            <w:vAlign w:val="bottom"/>
            <w:hideMark/>
          </w:tcPr>
          <w:p w14:paraId="6FCC3336" w14:textId="77777777" w:rsidR="009207A5" w:rsidRPr="009207A5" w:rsidRDefault="009207A5" w:rsidP="009207A5">
            <w:pPr>
              <w:spacing w:after="0" w:line="240" w:lineRule="auto"/>
              <w:rPr>
                <w:rFonts w:ascii="Arial" w:eastAsia="Times New Roman" w:hAnsi="Arial" w:cs="Arial"/>
                <w:color w:val="000000"/>
                <w:sz w:val="20"/>
                <w:szCs w:val="20"/>
                <w:lang w:val="en-US"/>
              </w:rPr>
            </w:pPr>
            <w:r w:rsidRPr="009207A5">
              <w:rPr>
                <w:rFonts w:ascii="Arial" w:eastAsia="Times New Roman" w:hAnsi="Arial" w:cs="Arial"/>
                <w:color w:val="000000"/>
                <w:sz w:val="20"/>
                <w:szCs w:val="20"/>
              </w:rPr>
              <w:t>■ Fabricating tanks, pipe and process equipment.</w:t>
            </w:r>
          </w:p>
        </w:tc>
      </w:tr>
      <w:tr w:rsidR="009207A5" w:rsidRPr="009207A5" w14:paraId="48343AF2" w14:textId="77777777" w:rsidTr="00CF60F6">
        <w:trPr>
          <w:trHeight w:val="495"/>
        </w:trPr>
        <w:tc>
          <w:tcPr>
            <w:tcW w:w="1182" w:type="dxa"/>
            <w:vMerge/>
            <w:tcBorders>
              <w:top w:val="nil"/>
              <w:left w:val="single" w:sz="4" w:space="0" w:color="auto"/>
              <w:bottom w:val="single" w:sz="4" w:space="0" w:color="auto"/>
              <w:right w:val="single" w:sz="4" w:space="0" w:color="auto"/>
            </w:tcBorders>
            <w:vAlign w:val="center"/>
            <w:hideMark/>
          </w:tcPr>
          <w:p w14:paraId="28B955EF" w14:textId="77777777" w:rsidR="009207A5" w:rsidRPr="009207A5" w:rsidRDefault="009207A5" w:rsidP="009207A5">
            <w:pPr>
              <w:spacing w:after="0" w:line="240" w:lineRule="auto"/>
              <w:rPr>
                <w:rFonts w:ascii="Arial" w:eastAsia="Times New Roman" w:hAnsi="Arial" w:cs="Arial"/>
                <w:color w:val="000000"/>
                <w:sz w:val="20"/>
                <w:szCs w:val="20"/>
                <w:lang w:val="en-US"/>
              </w:rPr>
            </w:pPr>
          </w:p>
        </w:tc>
        <w:tc>
          <w:tcPr>
            <w:tcW w:w="3936" w:type="dxa"/>
            <w:tcBorders>
              <w:top w:val="nil"/>
              <w:left w:val="nil"/>
              <w:bottom w:val="single" w:sz="4" w:space="0" w:color="auto"/>
              <w:right w:val="single" w:sz="4" w:space="0" w:color="auto"/>
            </w:tcBorders>
            <w:shd w:val="clear" w:color="000000" w:fill="BDD7EE"/>
            <w:noWrap/>
            <w:vAlign w:val="bottom"/>
            <w:hideMark/>
          </w:tcPr>
          <w:p w14:paraId="69226C6A" w14:textId="77777777" w:rsidR="009207A5" w:rsidRPr="009207A5" w:rsidRDefault="009207A5" w:rsidP="009207A5">
            <w:pPr>
              <w:spacing w:after="0" w:line="240" w:lineRule="auto"/>
              <w:rPr>
                <w:rFonts w:ascii="Arial" w:eastAsia="Times New Roman" w:hAnsi="Arial" w:cs="Arial"/>
                <w:color w:val="000000"/>
                <w:sz w:val="20"/>
                <w:szCs w:val="20"/>
                <w:lang w:val="en-US"/>
              </w:rPr>
            </w:pPr>
            <w:r w:rsidRPr="009207A5">
              <w:rPr>
                <w:rFonts w:ascii="Arial" w:eastAsia="Times New Roman" w:hAnsi="Arial" w:cs="Arial"/>
                <w:color w:val="000000"/>
                <w:sz w:val="20"/>
                <w:szCs w:val="20"/>
              </w:rPr>
              <w:t>■ Excellent mechanical properties and corrosion resistance.</w:t>
            </w:r>
          </w:p>
        </w:tc>
        <w:tc>
          <w:tcPr>
            <w:tcW w:w="5215" w:type="dxa"/>
            <w:tcBorders>
              <w:top w:val="nil"/>
              <w:left w:val="nil"/>
              <w:bottom w:val="single" w:sz="4" w:space="0" w:color="auto"/>
              <w:right w:val="single" w:sz="4" w:space="0" w:color="auto"/>
            </w:tcBorders>
            <w:shd w:val="clear" w:color="000000" w:fill="BDD7EE"/>
            <w:noWrap/>
            <w:vAlign w:val="bottom"/>
            <w:hideMark/>
          </w:tcPr>
          <w:p w14:paraId="68A6205B" w14:textId="77777777" w:rsidR="009207A5" w:rsidRPr="009207A5" w:rsidRDefault="009207A5" w:rsidP="009207A5">
            <w:pPr>
              <w:spacing w:after="0" w:line="240" w:lineRule="auto"/>
              <w:rPr>
                <w:rFonts w:ascii="Arial" w:eastAsia="Times New Roman" w:hAnsi="Arial" w:cs="Arial"/>
                <w:color w:val="000000"/>
                <w:sz w:val="20"/>
                <w:szCs w:val="20"/>
                <w:lang w:val="en-US"/>
              </w:rPr>
            </w:pPr>
            <w:r w:rsidRPr="009207A5">
              <w:rPr>
                <w:rFonts w:ascii="Arial" w:eastAsia="Times New Roman" w:hAnsi="Arial" w:cs="Arial"/>
                <w:color w:val="000000"/>
                <w:sz w:val="20"/>
                <w:szCs w:val="20"/>
              </w:rPr>
              <w:t> </w:t>
            </w:r>
          </w:p>
        </w:tc>
      </w:tr>
      <w:tr w:rsidR="009207A5" w:rsidRPr="009207A5" w14:paraId="0C31CB71" w14:textId="77777777" w:rsidTr="00CF60F6">
        <w:trPr>
          <w:trHeight w:val="495"/>
        </w:trPr>
        <w:tc>
          <w:tcPr>
            <w:tcW w:w="1182" w:type="dxa"/>
            <w:vMerge w:val="restart"/>
            <w:tcBorders>
              <w:top w:val="nil"/>
              <w:left w:val="single" w:sz="4" w:space="0" w:color="auto"/>
              <w:bottom w:val="single" w:sz="4" w:space="0" w:color="auto"/>
              <w:right w:val="single" w:sz="4" w:space="0" w:color="auto"/>
            </w:tcBorders>
            <w:shd w:val="clear" w:color="000000" w:fill="9BC2E6"/>
            <w:noWrap/>
            <w:vAlign w:val="center"/>
            <w:hideMark/>
          </w:tcPr>
          <w:p w14:paraId="16C6215F" w14:textId="77777777" w:rsidR="009207A5" w:rsidRPr="009207A5" w:rsidRDefault="009207A5" w:rsidP="009207A5">
            <w:pPr>
              <w:spacing w:after="0" w:line="240" w:lineRule="auto"/>
              <w:jc w:val="center"/>
              <w:rPr>
                <w:rFonts w:ascii="Arial" w:eastAsia="Times New Roman" w:hAnsi="Arial" w:cs="Arial"/>
                <w:color w:val="000000"/>
                <w:sz w:val="20"/>
                <w:szCs w:val="20"/>
                <w:lang w:val="en-US"/>
              </w:rPr>
            </w:pPr>
            <w:r w:rsidRPr="009207A5">
              <w:rPr>
                <w:rFonts w:ascii="Arial" w:eastAsia="Times New Roman" w:hAnsi="Arial" w:cs="Arial"/>
                <w:color w:val="000000"/>
                <w:sz w:val="20"/>
                <w:szCs w:val="20"/>
              </w:rPr>
              <w:t>Novolac</w:t>
            </w:r>
          </w:p>
        </w:tc>
        <w:tc>
          <w:tcPr>
            <w:tcW w:w="3936" w:type="dxa"/>
            <w:tcBorders>
              <w:top w:val="nil"/>
              <w:left w:val="nil"/>
              <w:bottom w:val="single" w:sz="4" w:space="0" w:color="auto"/>
              <w:right w:val="single" w:sz="4" w:space="0" w:color="auto"/>
            </w:tcBorders>
            <w:shd w:val="clear" w:color="000000" w:fill="BDD7EE"/>
            <w:noWrap/>
            <w:vAlign w:val="bottom"/>
            <w:hideMark/>
          </w:tcPr>
          <w:p w14:paraId="49FAE99E" w14:textId="77777777" w:rsidR="009207A5" w:rsidRPr="009207A5" w:rsidRDefault="009207A5" w:rsidP="009207A5">
            <w:pPr>
              <w:spacing w:after="0" w:line="240" w:lineRule="auto"/>
              <w:rPr>
                <w:rFonts w:ascii="Arial" w:eastAsia="Times New Roman" w:hAnsi="Arial" w:cs="Arial"/>
                <w:color w:val="000000"/>
                <w:sz w:val="20"/>
                <w:szCs w:val="20"/>
                <w:lang w:val="en-US"/>
              </w:rPr>
            </w:pPr>
            <w:r w:rsidRPr="009207A5">
              <w:rPr>
                <w:rFonts w:ascii="Arial" w:eastAsia="Times New Roman" w:hAnsi="Arial" w:cs="Arial"/>
                <w:color w:val="000000"/>
                <w:sz w:val="20"/>
                <w:szCs w:val="20"/>
              </w:rPr>
              <w:t>■ Excellent mechanical properties, good retention of strength and toughness at high temperatures.</w:t>
            </w:r>
          </w:p>
        </w:tc>
        <w:tc>
          <w:tcPr>
            <w:tcW w:w="5215" w:type="dxa"/>
            <w:tcBorders>
              <w:top w:val="nil"/>
              <w:left w:val="nil"/>
              <w:bottom w:val="single" w:sz="4" w:space="0" w:color="auto"/>
              <w:right w:val="single" w:sz="4" w:space="0" w:color="auto"/>
            </w:tcBorders>
            <w:shd w:val="clear" w:color="000000" w:fill="BDD7EE"/>
            <w:noWrap/>
            <w:vAlign w:val="bottom"/>
            <w:hideMark/>
          </w:tcPr>
          <w:p w14:paraId="39E11D67" w14:textId="77777777" w:rsidR="009207A5" w:rsidRPr="009207A5" w:rsidRDefault="009207A5" w:rsidP="009207A5">
            <w:pPr>
              <w:spacing w:after="0" w:line="240" w:lineRule="auto"/>
              <w:rPr>
                <w:rFonts w:ascii="Arial" w:eastAsia="Times New Roman" w:hAnsi="Arial" w:cs="Arial"/>
                <w:color w:val="000000"/>
                <w:sz w:val="20"/>
                <w:szCs w:val="20"/>
                <w:lang w:val="en-US"/>
              </w:rPr>
            </w:pPr>
            <w:r w:rsidRPr="009207A5">
              <w:rPr>
                <w:rFonts w:ascii="Arial" w:eastAsia="Times New Roman" w:hAnsi="Arial" w:cs="Arial"/>
                <w:color w:val="000000"/>
                <w:sz w:val="20"/>
                <w:szCs w:val="20"/>
              </w:rPr>
              <w:t>■ High temperature chlorination or caustic scrubbing tower and storage tank.</w:t>
            </w:r>
          </w:p>
        </w:tc>
      </w:tr>
      <w:tr w:rsidR="009207A5" w:rsidRPr="009207A5" w14:paraId="5EB2B5BE" w14:textId="77777777" w:rsidTr="00CF60F6">
        <w:trPr>
          <w:trHeight w:val="495"/>
        </w:trPr>
        <w:tc>
          <w:tcPr>
            <w:tcW w:w="1182" w:type="dxa"/>
            <w:vMerge/>
            <w:tcBorders>
              <w:top w:val="nil"/>
              <w:left w:val="single" w:sz="4" w:space="0" w:color="auto"/>
              <w:bottom w:val="single" w:sz="4" w:space="0" w:color="auto"/>
              <w:right w:val="single" w:sz="4" w:space="0" w:color="auto"/>
            </w:tcBorders>
            <w:vAlign w:val="center"/>
            <w:hideMark/>
          </w:tcPr>
          <w:p w14:paraId="6D566B6A" w14:textId="77777777" w:rsidR="009207A5" w:rsidRPr="009207A5" w:rsidRDefault="009207A5" w:rsidP="009207A5">
            <w:pPr>
              <w:spacing w:after="0" w:line="240" w:lineRule="auto"/>
              <w:rPr>
                <w:rFonts w:ascii="Arial" w:eastAsia="Times New Roman" w:hAnsi="Arial" w:cs="Arial"/>
                <w:color w:val="000000"/>
                <w:sz w:val="20"/>
                <w:szCs w:val="20"/>
                <w:lang w:val="en-US"/>
              </w:rPr>
            </w:pPr>
          </w:p>
        </w:tc>
        <w:tc>
          <w:tcPr>
            <w:tcW w:w="3936" w:type="dxa"/>
            <w:tcBorders>
              <w:top w:val="nil"/>
              <w:left w:val="nil"/>
              <w:bottom w:val="single" w:sz="4" w:space="0" w:color="auto"/>
              <w:right w:val="single" w:sz="4" w:space="0" w:color="auto"/>
            </w:tcBorders>
            <w:shd w:val="clear" w:color="000000" w:fill="BDD7EE"/>
            <w:noWrap/>
            <w:vAlign w:val="bottom"/>
            <w:hideMark/>
          </w:tcPr>
          <w:p w14:paraId="2763B8A5" w14:textId="77777777" w:rsidR="009207A5" w:rsidRPr="009207A5" w:rsidRDefault="009207A5" w:rsidP="009207A5">
            <w:pPr>
              <w:spacing w:after="0" w:line="240" w:lineRule="auto"/>
              <w:rPr>
                <w:rFonts w:ascii="Arial" w:eastAsia="Times New Roman" w:hAnsi="Arial" w:cs="Arial"/>
                <w:color w:val="000000"/>
                <w:sz w:val="20"/>
                <w:szCs w:val="20"/>
                <w:lang w:val="en-US"/>
              </w:rPr>
            </w:pPr>
            <w:r w:rsidRPr="009207A5">
              <w:rPr>
                <w:rFonts w:ascii="Arial" w:eastAsia="Times New Roman" w:hAnsi="Arial" w:cs="Arial"/>
                <w:color w:val="000000"/>
                <w:sz w:val="20"/>
                <w:szCs w:val="20"/>
              </w:rPr>
              <w:t>■ High resistance to solvents and chemicals.</w:t>
            </w:r>
          </w:p>
        </w:tc>
        <w:tc>
          <w:tcPr>
            <w:tcW w:w="5215" w:type="dxa"/>
            <w:tcBorders>
              <w:top w:val="nil"/>
              <w:left w:val="nil"/>
              <w:bottom w:val="single" w:sz="4" w:space="0" w:color="auto"/>
              <w:right w:val="single" w:sz="4" w:space="0" w:color="auto"/>
            </w:tcBorders>
            <w:shd w:val="clear" w:color="000000" w:fill="BDD7EE"/>
            <w:noWrap/>
            <w:vAlign w:val="bottom"/>
            <w:hideMark/>
          </w:tcPr>
          <w:p w14:paraId="37AF6497" w14:textId="77777777" w:rsidR="009207A5" w:rsidRPr="009207A5" w:rsidRDefault="009207A5" w:rsidP="009207A5">
            <w:pPr>
              <w:spacing w:after="0" w:line="240" w:lineRule="auto"/>
              <w:rPr>
                <w:rFonts w:ascii="Arial" w:eastAsia="Times New Roman" w:hAnsi="Arial" w:cs="Arial"/>
                <w:color w:val="000000"/>
                <w:sz w:val="20"/>
                <w:szCs w:val="20"/>
                <w:lang w:val="en-US"/>
              </w:rPr>
            </w:pPr>
            <w:r w:rsidRPr="009207A5">
              <w:rPr>
                <w:rFonts w:ascii="Arial" w:eastAsia="Times New Roman" w:hAnsi="Arial" w:cs="Arial"/>
                <w:color w:val="000000"/>
                <w:sz w:val="20"/>
                <w:szCs w:val="20"/>
              </w:rPr>
              <w:t>■ Industrial waste treatment facilities.</w:t>
            </w:r>
          </w:p>
        </w:tc>
      </w:tr>
      <w:tr w:rsidR="009207A5" w:rsidRPr="009207A5" w14:paraId="21808638" w14:textId="77777777" w:rsidTr="00CF60F6">
        <w:trPr>
          <w:trHeight w:val="495"/>
        </w:trPr>
        <w:tc>
          <w:tcPr>
            <w:tcW w:w="1182" w:type="dxa"/>
            <w:vMerge/>
            <w:tcBorders>
              <w:top w:val="nil"/>
              <w:left w:val="single" w:sz="4" w:space="0" w:color="auto"/>
              <w:bottom w:val="single" w:sz="4" w:space="0" w:color="auto"/>
              <w:right w:val="single" w:sz="4" w:space="0" w:color="auto"/>
            </w:tcBorders>
            <w:vAlign w:val="center"/>
            <w:hideMark/>
          </w:tcPr>
          <w:p w14:paraId="08F31F68" w14:textId="77777777" w:rsidR="009207A5" w:rsidRPr="009207A5" w:rsidRDefault="009207A5" w:rsidP="009207A5">
            <w:pPr>
              <w:spacing w:after="0" w:line="240" w:lineRule="auto"/>
              <w:rPr>
                <w:rFonts w:ascii="Arial" w:eastAsia="Times New Roman" w:hAnsi="Arial" w:cs="Arial"/>
                <w:color w:val="000000"/>
                <w:sz w:val="20"/>
                <w:szCs w:val="20"/>
                <w:lang w:val="en-US"/>
              </w:rPr>
            </w:pPr>
          </w:p>
        </w:tc>
        <w:tc>
          <w:tcPr>
            <w:tcW w:w="3936" w:type="dxa"/>
            <w:tcBorders>
              <w:top w:val="nil"/>
              <w:left w:val="nil"/>
              <w:bottom w:val="single" w:sz="4" w:space="0" w:color="auto"/>
              <w:right w:val="single" w:sz="4" w:space="0" w:color="auto"/>
            </w:tcBorders>
            <w:shd w:val="clear" w:color="000000" w:fill="BDD7EE"/>
            <w:noWrap/>
            <w:vAlign w:val="bottom"/>
            <w:hideMark/>
          </w:tcPr>
          <w:p w14:paraId="7208830A" w14:textId="77777777" w:rsidR="009207A5" w:rsidRPr="009207A5" w:rsidRDefault="009207A5" w:rsidP="009207A5">
            <w:pPr>
              <w:spacing w:after="0" w:line="240" w:lineRule="auto"/>
              <w:rPr>
                <w:rFonts w:ascii="Arial" w:eastAsia="Times New Roman" w:hAnsi="Arial" w:cs="Arial"/>
                <w:color w:val="000000"/>
                <w:sz w:val="20"/>
                <w:szCs w:val="20"/>
                <w:lang w:val="en-US"/>
              </w:rPr>
            </w:pPr>
            <w:r w:rsidRPr="009207A5">
              <w:rPr>
                <w:rFonts w:ascii="Arial" w:eastAsia="Times New Roman" w:hAnsi="Arial" w:cs="Arial"/>
                <w:color w:val="000000"/>
                <w:sz w:val="20"/>
                <w:szCs w:val="20"/>
              </w:rPr>
              <w:t>■ Excellent resistance to acidic oxidizing environments.</w:t>
            </w:r>
          </w:p>
        </w:tc>
        <w:tc>
          <w:tcPr>
            <w:tcW w:w="5215" w:type="dxa"/>
            <w:tcBorders>
              <w:top w:val="nil"/>
              <w:left w:val="nil"/>
              <w:bottom w:val="single" w:sz="4" w:space="0" w:color="auto"/>
              <w:right w:val="single" w:sz="4" w:space="0" w:color="auto"/>
            </w:tcBorders>
            <w:shd w:val="clear" w:color="000000" w:fill="BDD7EE"/>
            <w:noWrap/>
            <w:vAlign w:val="bottom"/>
            <w:hideMark/>
          </w:tcPr>
          <w:p w14:paraId="4B98018E" w14:textId="77777777" w:rsidR="009207A5" w:rsidRPr="009207A5" w:rsidRDefault="009207A5" w:rsidP="009207A5">
            <w:pPr>
              <w:spacing w:after="0" w:line="240" w:lineRule="auto"/>
              <w:rPr>
                <w:rFonts w:ascii="Arial" w:eastAsia="Times New Roman" w:hAnsi="Arial" w:cs="Arial"/>
                <w:color w:val="000000"/>
                <w:sz w:val="20"/>
                <w:szCs w:val="20"/>
                <w:lang w:val="en-US"/>
              </w:rPr>
            </w:pPr>
            <w:r w:rsidRPr="009207A5">
              <w:rPr>
                <w:rFonts w:ascii="Arial" w:eastAsia="Times New Roman" w:hAnsi="Arial" w:cs="Arial"/>
                <w:color w:val="000000"/>
                <w:sz w:val="20"/>
                <w:szCs w:val="20"/>
              </w:rPr>
              <w:t>■ Flue gas desulfurization (FGD) system.</w:t>
            </w:r>
          </w:p>
        </w:tc>
      </w:tr>
      <w:tr w:rsidR="009207A5" w:rsidRPr="009207A5" w14:paraId="1A90DF10" w14:textId="77777777" w:rsidTr="00CF60F6">
        <w:trPr>
          <w:trHeight w:val="495"/>
        </w:trPr>
        <w:tc>
          <w:tcPr>
            <w:tcW w:w="1182" w:type="dxa"/>
            <w:tcBorders>
              <w:top w:val="nil"/>
              <w:left w:val="single" w:sz="4" w:space="0" w:color="auto"/>
              <w:bottom w:val="single" w:sz="4" w:space="0" w:color="auto"/>
              <w:right w:val="single" w:sz="4" w:space="0" w:color="auto"/>
            </w:tcBorders>
            <w:shd w:val="clear" w:color="000000" w:fill="9BC2E6"/>
            <w:noWrap/>
            <w:vAlign w:val="bottom"/>
            <w:hideMark/>
          </w:tcPr>
          <w:p w14:paraId="5AA9DFD1" w14:textId="77777777" w:rsidR="009207A5" w:rsidRPr="009207A5" w:rsidRDefault="009207A5" w:rsidP="009207A5">
            <w:pPr>
              <w:spacing w:after="0" w:line="240" w:lineRule="auto"/>
              <w:rPr>
                <w:rFonts w:ascii="Arial" w:eastAsia="Times New Roman" w:hAnsi="Arial" w:cs="Arial"/>
                <w:color w:val="000000"/>
                <w:sz w:val="20"/>
                <w:szCs w:val="20"/>
                <w:lang w:val="en-US"/>
              </w:rPr>
            </w:pPr>
            <w:r w:rsidRPr="009207A5">
              <w:rPr>
                <w:rFonts w:ascii="Arial" w:eastAsia="Times New Roman" w:hAnsi="Arial" w:cs="Arial"/>
                <w:color w:val="000000"/>
                <w:sz w:val="20"/>
                <w:szCs w:val="20"/>
                <w:lang w:val="en-US"/>
              </w:rPr>
              <w:t> </w:t>
            </w:r>
          </w:p>
        </w:tc>
        <w:tc>
          <w:tcPr>
            <w:tcW w:w="3936" w:type="dxa"/>
            <w:tcBorders>
              <w:top w:val="nil"/>
              <w:left w:val="nil"/>
              <w:bottom w:val="single" w:sz="4" w:space="0" w:color="auto"/>
              <w:right w:val="single" w:sz="4" w:space="0" w:color="auto"/>
            </w:tcBorders>
            <w:shd w:val="clear" w:color="000000" w:fill="BDD7EE"/>
            <w:noWrap/>
            <w:vAlign w:val="bottom"/>
            <w:hideMark/>
          </w:tcPr>
          <w:p w14:paraId="41FC4E16" w14:textId="77777777" w:rsidR="009207A5" w:rsidRPr="009207A5" w:rsidRDefault="009207A5" w:rsidP="009207A5">
            <w:pPr>
              <w:spacing w:after="0" w:line="240" w:lineRule="auto"/>
              <w:rPr>
                <w:rFonts w:ascii="Arial" w:eastAsia="Times New Roman" w:hAnsi="Arial" w:cs="Arial"/>
                <w:color w:val="000000"/>
                <w:sz w:val="20"/>
                <w:szCs w:val="20"/>
                <w:lang w:val="en-US"/>
              </w:rPr>
            </w:pPr>
            <w:r w:rsidRPr="009207A5">
              <w:rPr>
                <w:rFonts w:ascii="Arial" w:eastAsia="Times New Roman" w:hAnsi="Arial" w:cs="Arial"/>
                <w:color w:val="000000"/>
                <w:sz w:val="20"/>
                <w:szCs w:val="20"/>
              </w:rPr>
              <w:t> </w:t>
            </w:r>
          </w:p>
        </w:tc>
        <w:tc>
          <w:tcPr>
            <w:tcW w:w="5215" w:type="dxa"/>
            <w:tcBorders>
              <w:top w:val="nil"/>
              <w:left w:val="nil"/>
              <w:bottom w:val="single" w:sz="4" w:space="0" w:color="auto"/>
              <w:right w:val="single" w:sz="4" w:space="0" w:color="auto"/>
            </w:tcBorders>
            <w:shd w:val="clear" w:color="000000" w:fill="BDD7EE"/>
            <w:noWrap/>
            <w:vAlign w:val="bottom"/>
            <w:hideMark/>
          </w:tcPr>
          <w:p w14:paraId="074C70D2" w14:textId="77777777" w:rsidR="009207A5" w:rsidRPr="009207A5" w:rsidRDefault="009207A5" w:rsidP="009207A5">
            <w:pPr>
              <w:spacing w:after="0" w:line="240" w:lineRule="auto"/>
              <w:rPr>
                <w:rFonts w:ascii="Arial" w:eastAsia="Times New Roman" w:hAnsi="Arial" w:cs="Arial"/>
                <w:color w:val="000000"/>
                <w:sz w:val="20"/>
                <w:szCs w:val="20"/>
                <w:lang w:val="en-US"/>
              </w:rPr>
            </w:pPr>
            <w:r w:rsidRPr="009207A5">
              <w:rPr>
                <w:rFonts w:ascii="Arial" w:eastAsia="Times New Roman" w:hAnsi="Arial" w:cs="Arial"/>
                <w:color w:val="000000"/>
                <w:sz w:val="20"/>
                <w:szCs w:val="20"/>
              </w:rPr>
              <w:t>■ Hydrochloric acid tank truck, organic solvent storage tank and most commercial FRP fabrication processes.</w:t>
            </w:r>
          </w:p>
        </w:tc>
      </w:tr>
    </w:tbl>
    <w:p w14:paraId="59CEE532" w14:textId="77777777" w:rsidR="005664BA" w:rsidRPr="005664BA" w:rsidRDefault="005664BA" w:rsidP="005664BA">
      <w:pPr>
        <w:jc w:val="both"/>
        <w:rPr>
          <w:rFonts w:ascii="Arial" w:eastAsia="Times New Roman" w:hAnsi="Arial" w:cs="Arial"/>
          <w:i/>
          <w:iCs/>
          <w:color w:val="000000"/>
          <w:sz w:val="18"/>
          <w:szCs w:val="18"/>
          <w:lang w:val="en-US"/>
        </w:rPr>
      </w:pPr>
      <w:r>
        <w:rPr>
          <w:rFonts w:ascii="Arial" w:hAnsi="Arial" w:cs="Arial"/>
          <w:b/>
          <w:bCs/>
          <w:sz w:val="24"/>
          <w:szCs w:val="24"/>
        </w:rPr>
        <w:t>*</w:t>
      </w:r>
      <w:r w:rsidRPr="005664BA">
        <w:rPr>
          <w:rFonts w:ascii="Arial" w:eastAsia="Times New Roman" w:hAnsi="Arial" w:cs="Arial"/>
          <w:i/>
          <w:iCs/>
          <w:color w:val="000000"/>
          <w:sz w:val="18"/>
          <w:szCs w:val="18"/>
          <w:lang w:val="en-US"/>
        </w:rPr>
        <w:t>The difference lies in the chemical properties of the two products like viscosity, specific gravity, styrene content etc.</w:t>
      </w:r>
    </w:p>
    <w:p w14:paraId="3E42C5BA" w14:textId="77777777" w:rsidR="001F31CB" w:rsidRDefault="001F31CB" w:rsidP="00AF0610">
      <w:pPr>
        <w:spacing w:line="360" w:lineRule="auto"/>
        <w:jc w:val="both"/>
        <w:rPr>
          <w:rFonts w:ascii="Arial" w:hAnsi="Arial" w:cs="Arial"/>
          <w:b/>
          <w:bCs/>
          <w:sz w:val="24"/>
          <w:szCs w:val="24"/>
        </w:rPr>
      </w:pPr>
    </w:p>
    <w:p w14:paraId="2DF64769" w14:textId="77777777" w:rsidR="001F31CB" w:rsidRDefault="001F31CB" w:rsidP="00AF0610">
      <w:pPr>
        <w:spacing w:line="360" w:lineRule="auto"/>
        <w:jc w:val="both"/>
        <w:rPr>
          <w:rFonts w:ascii="Arial" w:hAnsi="Arial" w:cs="Arial"/>
          <w:b/>
          <w:bCs/>
          <w:sz w:val="24"/>
          <w:szCs w:val="24"/>
        </w:rPr>
      </w:pPr>
    </w:p>
    <w:p w14:paraId="21D9685B" w14:textId="22A84F48" w:rsidR="00410F8C" w:rsidRPr="00A27E11" w:rsidRDefault="00410F8C" w:rsidP="00AF0610">
      <w:pPr>
        <w:spacing w:line="360" w:lineRule="auto"/>
        <w:jc w:val="both"/>
        <w:rPr>
          <w:rFonts w:ascii="Arial" w:hAnsi="Arial" w:cs="Arial"/>
          <w:b/>
          <w:bCs/>
          <w:sz w:val="24"/>
          <w:szCs w:val="24"/>
        </w:rPr>
      </w:pPr>
      <w:r>
        <w:rPr>
          <w:rFonts w:ascii="Arial" w:hAnsi="Arial" w:cs="Arial"/>
          <w:b/>
          <w:bCs/>
          <w:sz w:val="24"/>
          <w:szCs w:val="24"/>
        </w:rPr>
        <w:t>2.4 End of Life and Sustainability</w:t>
      </w:r>
    </w:p>
    <w:p w14:paraId="39633789" w14:textId="77777777" w:rsidR="00FD7DD8" w:rsidRPr="00FD7DD8" w:rsidRDefault="00FD7DD8" w:rsidP="00FD7DD8">
      <w:pPr>
        <w:spacing w:line="360" w:lineRule="auto"/>
        <w:jc w:val="both"/>
        <w:rPr>
          <w:rFonts w:ascii="Arial" w:hAnsi="Arial" w:cs="Arial"/>
          <w:b/>
          <w:bCs/>
          <w:sz w:val="24"/>
          <w:szCs w:val="24"/>
        </w:rPr>
      </w:pPr>
      <w:r w:rsidRPr="00FD7DD8">
        <w:rPr>
          <w:rFonts w:ascii="Arial" w:hAnsi="Arial" w:cs="Arial"/>
          <w:b/>
          <w:bCs/>
          <w:sz w:val="24"/>
          <w:szCs w:val="24"/>
        </w:rPr>
        <w:t>Health, Safety &amp; Environment (HSE) :</w:t>
      </w:r>
    </w:p>
    <w:p w14:paraId="2E565531" w14:textId="77777777" w:rsidR="00FD7DD8" w:rsidRPr="00FD7DD8" w:rsidRDefault="00FD7DD8" w:rsidP="00FD7DD8">
      <w:pPr>
        <w:spacing w:line="360" w:lineRule="auto"/>
        <w:jc w:val="both"/>
        <w:rPr>
          <w:rFonts w:ascii="Arial" w:hAnsi="Arial" w:cs="Arial"/>
          <w:sz w:val="24"/>
          <w:szCs w:val="24"/>
        </w:rPr>
      </w:pPr>
      <w:r w:rsidRPr="00FD7DD8">
        <w:rPr>
          <w:rFonts w:ascii="Arial" w:hAnsi="Arial" w:cs="Arial"/>
          <w:sz w:val="24"/>
          <w:szCs w:val="24"/>
        </w:rPr>
        <w:t>Vinyl Ester Resin grades are classified under category 3 of flammable liquids, further these Resins are classified under health hazards in different categories mention below.</w:t>
      </w:r>
    </w:p>
    <w:tbl>
      <w:tblPr>
        <w:tblStyle w:val="TableGrid"/>
        <w:tblW w:w="10260" w:type="dxa"/>
        <w:tblLook w:val="04A0" w:firstRow="1" w:lastRow="0" w:firstColumn="1" w:lastColumn="0" w:noHBand="0" w:noVBand="1"/>
      </w:tblPr>
      <w:tblGrid>
        <w:gridCol w:w="5129"/>
        <w:gridCol w:w="5131"/>
      </w:tblGrid>
      <w:tr w:rsidR="00FD7DD8" w:rsidRPr="00FD7DD8" w14:paraId="347F334C" w14:textId="77777777" w:rsidTr="00CF60F6">
        <w:trPr>
          <w:trHeight w:val="298"/>
        </w:trPr>
        <w:tc>
          <w:tcPr>
            <w:tcW w:w="5129" w:type="dxa"/>
            <w:shd w:val="clear" w:color="auto" w:fill="C00000"/>
          </w:tcPr>
          <w:p w14:paraId="21B6F5F7" w14:textId="77777777" w:rsidR="00FD7DD8" w:rsidRPr="00FD7DD8" w:rsidRDefault="00FD7DD8" w:rsidP="00BF252C">
            <w:pPr>
              <w:jc w:val="center"/>
              <w:rPr>
                <w:rFonts w:ascii="Arial" w:hAnsi="Arial" w:cs="Arial"/>
                <w:sz w:val="20"/>
                <w:szCs w:val="20"/>
              </w:rPr>
            </w:pPr>
            <w:r w:rsidRPr="00FD7DD8">
              <w:rPr>
                <w:rFonts w:ascii="Arial" w:hAnsi="Arial" w:cs="Arial"/>
                <w:sz w:val="20"/>
                <w:szCs w:val="20"/>
              </w:rPr>
              <w:t>Health Hazards</w:t>
            </w:r>
          </w:p>
        </w:tc>
        <w:tc>
          <w:tcPr>
            <w:tcW w:w="5131" w:type="dxa"/>
            <w:shd w:val="clear" w:color="auto" w:fill="C00000"/>
          </w:tcPr>
          <w:p w14:paraId="0306BCA2" w14:textId="77777777" w:rsidR="00FD7DD8" w:rsidRPr="00FD7DD8" w:rsidRDefault="00FD7DD8" w:rsidP="00BF252C">
            <w:pPr>
              <w:jc w:val="center"/>
              <w:rPr>
                <w:rFonts w:ascii="Arial" w:hAnsi="Arial" w:cs="Arial"/>
                <w:sz w:val="20"/>
                <w:szCs w:val="20"/>
              </w:rPr>
            </w:pPr>
            <w:r w:rsidRPr="00FD7DD8">
              <w:rPr>
                <w:rFonts w:ascii="Arial" w:hAnsi="Arial" w:cs="Arial"/>
                <w:sz w:val="20"/>
                <w:szCs w:val="20"/>
              </w:rPr>
              <w:t>Category</w:t>
            </w:r>
          </w:p>
        </w:tc>
      </w:tr>
      <w:tr w:rsidR="00FD7DD8" w:rsidRPr="00FD7DD8" w14:paraId="70922008" w14:textId="77777777" w:rsidTr="00CF60F6">
        <w:trPr>
          <w:trHeight w:val="581"/>
        </w:trPr>
        <w:tc>
          <w:tcPr>
            <w:tcW w:w="5129" w:type="dxa"/>
          </w:tcPr>
          <w:p w14:paraId="0EDFB70B" w14:textId="77777777" w:rsidR="00FD7DD8" w:rsidRPr="00FD7DD8" w:rsidRDefault="00FD7DD8" w:rsidP="00BF252C">
            <w:pPr>
              <w:jc w:val="center"/>
              <w:rPr>
                <w:rFonts w:ascii="Arial" w:hAnsi="Arial" w:cs="Arial"/>
                <w:sz w:val="20"/>
                <w:szCs w:val="20"/>
              </w:rPr>
            </w:pPr>
            <w:r w:rsidRPr="00FD7DD8">
              <w:rPr>
                <w:rFonts w:ascii="Arial" w:hAnsi="Arial" w:cs="Arial"/>
                <w:sz w:val="20"/>
                <w:szCs w:val="20"/>
              </w:rPr>
              <w:t>Acute toxicity (inhalation: vapour)</w:t>
            </w:r>
          </w:p>
        </w:tc>
        <w:tc>
          <w:tcPr>
            <w:tcW w:w="5131" w:type="dxa"/>
          </w:tcPr>
          <w:p w14:paraId="377DCF9A" w14:textId="77777777" w:rsidR="00FD7DD8" w:rsidRPr="00FD7DD8" w:rsidRDefault="00FD7DD8" w:rsidP="00BF252C">
            <w:pPr>
              <w:jc w:val="center"/>
              <w:rPr>
                <w:rFonts w:ascii="Arial" w:hAnsi="Arial" w:cs="Arial"/>
                <w:sz w:val="20"/>
                <w:szCs w:val="20"/>
              </w:rPr>
            </w:pPr>
            <w:r w:rsidRPr="00FD7DD8">
              <w:rPr>
                <w:rFonts w:ascii="Arial" w:hAnsi="Arial" w:cs="Arial"/>
                <w:sz w:val="20"/>
                <w:szCs w:val="20"/>
              </w:rPr>
              <w:t>Category 4</w:t>
            </w:r>
          </w:p>
        </w:tc>
      </w:tr>
      <w:tr w:rsidR="00FD7DD8" w:rsidRPr="00FD7DD8" w14:paraId="0354C581" w14:textId="77777777" w:rsidTr="00CF60F6">
        <w:trPr>
          <w:trHeight w:val="298"/>
        </w:trPr>
        <w:tc>
          <w:tcPr>
            <w:tcW w:w="5129" w:type="dxa"/>
          </w:tcPr>
          <w:p w14:paraId="30E3D1FC" w14:textId="77777777" w:rsidR="00FD7DD8" w:rsidRPr="00FD7DD8" w:rsidRDefault="00FD7DD8" w:rsidP="00BF252C">
            <w:pPr>
              <w:jc w:val="center"/>
              <w:rPr>
                <w:rFonts w:ascii="Arial" w:hAnsi="Arial" w:cs="Arial"/>
                <w:sz w:val="20"/>
                <w:szCs w:val="20"/>
              </w:rPr>
            </w:pPr>
            <w:r w:rsidRPr="00FD7DD8">
              <w:rPr>
                <w:rFonts w:ascii="Arial" w:hAnsi="Arial" w:cs="Arial"/>
                <w:sz w:val="20"/>
                <w:szCs w:val="20"/>
              </w:rPr>
              <w:t>Skin corrosion/irritation</w:t>
            </w:r>
          </w:p>
        </w:tc>
        <w:tc>
          <w:tcPr>
            <w:tcW w:w="5131" w:type="dxa"/>
          </w:tcPr>
          <w:p w14:paraId="2EFB8CC9" w14:textId="77777777" w:rsidR="00FD7DD8" w:rsidRPr="00FD7DD8" w:rsidRDefault="00FD7DD8" w:rsidP="00BF252C">
            <w:pPr>
              <w:jc w:val="center"/>
              <w:rPr>
                <w:rFonts w:ascii="Arial" w:hAnsi="Arial" w:cs="Arial"/>
                <w:sz w:val="20"/>
                <w:szCs w:val="20"/>
              </w:rPr>
            </w:pPr>
            <w:r w:rsidRPr="00FD7DD8">
              <w:rPr>
                <w:rFonts w:ascii="Arial" w:hAnsi="Arial" w:cs="Arial"/>
                <w:sz w:val="20"/>
                <w:szCs w:val="20"/>
              </w:rPr>
              <w:t>Category 2</w:t>
            </w:r>
          </w:p>
        </w:tc>
      </w:tr>
      <w:tr w:rsidR="00FD7DD8" w:rsidRPr="00FD7DD8" w14:paraId="4A592155" w14:textId="77777777" w:rsidTr="00CF60F6">
        <w:trPr>
          <w:trHeight w:val="282"/>
        </w:trPr>
        <w:tc>
          <w:tcPr>
            <w:tcW w:w="5129" w:type="dxa"/>
          </w:tcPr>
          <w:p w14:paraId="6629881A" w14:textId="77777777" w:rsidR="00FD7DD8" w:rsidRPr="00FD7DD8" w:rsidRDefault="00FD7DD8" w:rsidP="00BF252C">
            <w:pPr>
              <w:jc w:val="center"/>
              <w:rPr>
                <w:rFonts w:ascii="Arial" w:hAnsi="Arial" w:cs="Arial"/>
                <w:sz w:val="20"/>
                <w:szCs w:val="20"/>
              </w:rPr>
            </w:pPr>
            <w:r w:rsidRPr="00FD7DD8">
              <w:rPr>
                <w:rFonts w:ascii="Arial" w:hAnsi="Arial" w:cs="Arial"/>
                <w:sz w:val="20"/>
                <w:szCs w:val="20"/>
              </w:rPr>
              <w:t>Serious eye damage/eye irritation</w:t>
            </w:r>
          </w:p>
        </w:tc>
        <w:tc>
          <w:tcPr>
            <w:tcW w:w="5131" w:type="dxa"/>
          </w:tcPr>
          <w:p w14:paraId="62574E06" w14:textId="77777777" w:rsidR="00FD7DD8" w:rsidRPr="00FD7DD8" w:rsidRDefault="00FD7DD8" w:rsidP="00BF252C">
            <w:pPr>
              <w:jc w:val="center"/>
              <w:rPr>
                <w:rFonts w:ascii="Arial" w:hAnsi="Arial" w:cs="Arial"/>
                <w:sz w:val="20"/>
                <w:szCs w:val="20"/>
              </w:rPr>
            </w:pPr>
            <w:r w:rsidRPr="00FD7DD8">
              <w:rPr>
                <w:rFonts w:ascii="Arial" w:hAnsi="Arial" w:cs="Arial"/>
                <w:sz w:val="20"/>
                <w:szCs w:val="20"/>
              </w:rPr>
              <w:t>Category 2</w:t>
            </w:r>
          </w:p>
        </w:tc>
      </w:tr>
      <w:tr w:rsidR="00FD7DD8" w:rsidRPr="00FD7DD8" w14:paraId="3740E051" w14:textId="77777777" w:rsidTr="00CF60F6">
        <w:trPr>
          <w:trHeight w:val="298"/>
        </w:trPr>
        <w:tc>
          <w:tcPr>
            <w:tcW w:w="5129" w:type="dxa"/>
          </w:tcPr>
          <w:p w14:paraId="58609BF5" w14:textId="77777777" w:rsidR="00FD7DD8" w:rsidRPr="00FD7DD8" w:rsidRDefault="00FD7DD8" w:rsidP="00BF252C">
            <w:pPr>
              <w:jc w:val="center"/>
              <w:rPr>
                <w:rFonts w:ascii="Arial" w:hAnsi="Arial" w:cs="Arial"/>
                <w:sz w:val="20"/>
                <w:szCs w:val="20"/>
              </w:rPr>
            </w:pPr>
            <w:r w:rsidRPr="00FD7DD8">
              <w:rPr>
                <w:rFonts w:ascii="Arial" w:hAnsi="Arial" w:cs="Arial"/>
                <w:sz w:val="20"/>
                <w:szCs w:val="20"/>
              </w:rPr>
              <w:t>Germ cell mutagenicity</w:t>
            </w:r>
          </w:p>
        </w:tc>
        <w:tc>
          <w:tcPr>
            <w:tcW w:w="5131" w:type="dxa"/>
          </w:tcPr>
          <w:p w14:paraId="0D4BFD4B" w14:textId="77777777" w:rsidR="00FD7DD8" w:rsidRPr="00FD7DD8" w:rsidRDefault="00FD7DD8" w:rsidP="00BF252C">
            <w:pPr>
              <w:jc w:val="center"/>
              <w:rPr>
                <w:rFonts w:ascii="Arial" w:hAnsi="Arial" w:cs="Arial"/>
                <w:sz w:val="20"/>
                <w:szCs w:val="20"/>
              </w:rPr>
            </w:pPr>
            <w:r w:rsidRPr="00FD7DD8">
              <w:rPr>
                <w:rFonts w:ascii="Arial" w:hAnsi="Arial" w:cs="Arial"/>
                <w:sz w:val="20"/>
                <w:szCs w:val="20"/>
              </w:rPr>
              <w:t>Category 2</w:t>
            </w:r>
          </w:p>
        </w:tc>
      </w:tr>
      <w:tr w:rsidR="00FD7DD8" w:rsidRPr="00FD7DD8" w14:paraId="5640960E" w14:textId="77777777" w:rsidTr="00CF60F6">
        <w:trPr>
          <w:trHeight w:val="282"/>
        </w:trPr>
        <w:tc>
          <w:tcPr>
            <w:tcW w:w="5129" w:type="dxa"/>
          </w:tcPr>
          <w:p w14:paraId="4EEA547F" w14:textId="77777777" w:rsidR="00FD7DD8" w:rsidRPr="00FD7DD8" w:rsidRDefault="00FD7DD8" w:rsidP="00BF252C">
            <w:pPr>
              <w:jc w:val="center"/>
              <w:rPr>
                <w:rFonts w:ascii="Arial" w:hAnsi="Arial" w:cs="Arial"/>
                <w:sz w:val="20"/>
                <w:szCs w:val="20"/>
              </w:rPr>
            </w:pPr>
            <w:r w:rsidRPr="00FD7DD8">
              <w:rPr>
                <w:rFonts w:ascii="Arial" w:hAnsi="Arial" w:cs="Arial"/>
                <w:sz w:val="20"/>
                <w:szCs w:val="20"/>
              </w:rPr>
              <w:t>Specific target organ toxicity — single exposure (central nervous system)</w:t>
            </w:r>
          </w:p>
        </w:tc>
        <w:tc>
          <w:tcPr>
            <w:tcW w:w="5131" w:type="dxa"/>
          </w:tcPr>
          <w:p w14:paraId="0EB87A82" w14:textId="77777777" w:rsidR="00FD7DD8" w:rsidRPr="00FD7DD8" w:rsidRDefault="00FD7DD8" w:rsidP="00BF252C">
            <w:pPr>
              <w:jc w:val="center"/>
              <w:rPr>
                <w:rFonts w:ascii="Arial" w:hAnsi="Arial" w:cs="Arial"/>
                <w:sz w:val="20"/>
                <w:szCs w:val="20"/>
              </w:rPr>
            </w:pPr>
            <w:r w:rsidRPr="00FD7DD8">
              <w:rPr>
                <w:rFonts w:ascii="Arial" w:hAnsi="Arial" w:cs="Arial"/>
                <w:sz w:val="20"/>
                <w:szCs w:val="20"/>
              </w:rPr>
              <w:t>Category 1</w:t>
            </w:r>
          </w:p>
        </w:tc>
      </w:tr>
      <w:tr w:rsidR="00FD7DD8" w:rsidRPr="00FD7DD8" w14:paraId="305591E4" w14:textId="77777777" w:rsidTr="00CF60F6">
        <w:trPr>
          <w:trHeight w:val="298"/>
        </w:trPr>
        <w:tc>
          <w:tcPr>
            <w:tcW w:w="5129" w:type="dxa"/>
          </w:tcPr>
          <w:p w14:paraId="06C98635" w14:textId="77777777" w:rsidR="00FD7DD8" w:rsidRPr="00FD7DD8" w:rsidRDefault="00FD7DD8" w:rsidP="00BF252C">
            <w:pPr>
              <w:jc w:val="center"/>
              <w:rPr>
                <w:rFonts w:ascii="Arial" w:hAnsi="Arial" w:cs="Arial"/>
                <w:sz w:val="20"/>
                <w:szCs w:val="20"/>
              </w:rPr>
            </w:pPr>
            <w:r w:rsidRPr="00FD7DD8">
              <w:rPr>
                <w:rFonts w:ascii="Arial" w:hAnsi="Arial" w:cs="Arial"/>
                <w:sz w:val="20"/>
                <w:szCs w:val="20"/>
              </w:rPr>
              <w:t>Specific target organ toxicity — Single exposure</w:t>
            </w:r>
          </w:p>
        </w:tc>
        <w:tc>
          <w:tcPr>
            <w:tcW w:w="5131" w:type="dxa"/>
          </w:tcPr>
          <w:p w14:paraId="7C2E610A" w14:textId="77777777" w:rsidR="00FD7DD8" w:rsidRPr="00FD7DD8" w:rsidRDefault="00FD7DD8" w:rsidP="00BF252C">
            <w:pPr>
              <w:jc w:val="center"/>
              <w:rPr>
                <w:rFonts w:ascii="Arial" w:hAnsi="Arial" w:cs="Arial"/>
                <w:sz w:val="20"/>
                <w:szCs w:val="20"/>
              </w:rPr>
            </w:pPr>
            <w:r w:rsidRPr="00FD7DD8">
              <w:rPr>
                <w:rFonts w:ascii="Arial" w:hAnsi="Arial" w:cs="Arial"/>
                <w:sz w:val="20"/>
                <w:szCs w:val="20"/>
              </w:rPr>
              <w:t>Category 3, (Respiratory</w:t>
            </w:r>
          </w:p>
          <w:p w14:paraId="1A4DA8E8" w14:textId="77777777" w:rsidR="00FD7DD8" w:rsidRPr="00FD7DD8" w:rsidRDefault="00FD7DD8" w:rsidP="00BF252C">
            <w:pPr>
              <w:jc w:val="center"/>
              <w:rPr>
                <w:rFonts w:ascii="Arial" w:hAnsi="Arial" w:cs="Arial"/>
                <w:sz w:val="20"/>
                <w:szCs w:val="20"/>
              </w:rPr>
            </w:pPr>
            <w:r w:rsidRPr="00FD7DD8">
              <w:rPr>
                <w:rFonts w:ascii="Arial" w:hAnsi="Arial" w:cs="Arial"/>
                <w:sz w:val="20"/>
                <w:szCs w:val="20"/>
              </w:rPr>
              <w:t>tract irritation)</w:t>
            </w:r>
          </w:p>
        </w:tc>
      </w:tr>
      <w:tr w:rsidR="00FD7DD8" w:rsidRPr="00FD7DD8" w14:paraId="16B21B76" w14:textId="77777777" w:rsidTr="00CF60F6">
        <w:trPr>
          <w:trHeight w:val="298"/>
        </w:trPr>
        <w:tc>
          <w:tcPr>
            <w:tcW w:w="5129" w:type="dxa"/>
          </w:tcPr>
          <w:p w14:paraId="5DCAA7DA" w14:textId="77777777" w:rsidR="00FD7DD8" w:rsidRPr="00FD7DD8" w:rsidRDefault="00FD7DD8" w:rsidP="00BF252C">
            <w:pPr>
              <w:rPr>
                <w:rFonts w:ascii="Arial" w:hAnsi="Arial" w:cs="Arial"/>
                <w:sz w:val="20"/>
                <w:szCs w:val="20"/>
              </w:rPr>
            </w:pPr>
            <w:r w:rsidRPr="00FD7DD8">
              <w:rPr>
                <w:rFonts w:ascii="Arial" w:hAnsi="Arial" w:cs="Arial"/>
                <w:sz w:val="20"/>
                <w:szCs w:val="20"/>
              </w:rPr>
              <w:t>Specific target organ toxicity — Repeated exposure</w:t>
            </w:r>
          </w:p>
        </w:tc>
        <w:tc>
          <w:tcPr>
            <w:tcW w:w="5131" w:type="dxa"/>
          </w:tcPr>
          <w:p w14:paraId="42962FBC" w14:textId="77777777" w:rsidR="00FD7DD8" w:rsidRPr="00FD7DD8" w:rsidRDefault="00FD7DD8" w:rsidP="00BF252C">
            <w:pPr>
              <w:rPr>
                <w:rFonts w:ascii="Arial" w:hAnsi="Arial" w:cs="Arial"/>
                <w:sz w:val="20"/>
                <w:szCs w:val="20"/>
              </w:rPr>
            </w:pPr>
            <w:r w:rsidRPr="00FD7DD8">
              <w:rPr>
                <w:rFonts w:ascii="Arial" w:hAnsi="Arial" w:cs="Arial"/>
                <w:sz w:val="20"/>
                <w:szCs w:val="20"/>
              </w:rPr>
              <w:t>Category 1 (respiratory system, liver, nervous system, blood)</w:t>
            </w:r>
          </w:p>
        </w:tc>
      </w:tr>
    </w:tbl>
    <w:p w14:paraId="2AD0AF5E" w14:textId="3435807F" w:rsidR="00FD7DD8" w:rsidRPr="00FD7DD8" w:rsidRDefault="00A27E11" w:rsidP="00FD7DD8">
      <w:pPr>
        <w:spacing w:line="360" w:lineRule="auto"/>
        <w:jc w:val="both"/>
        <w:rPr>
          <w:rFonts w:ascii="Arial" w:hAnsi="Arial" w:cs="Arial"/>
          <w:sz w:val="24"/>
          <w:szCs w:val="24"/>
        </w:rPr>
      </w:pPr>
      <w:r>
        <w:rPr>
          <w:noProof/>
        </w:rPr>
        <mc:AlternateContent>
          <mc:Choice Requires="wps">
            <w:drawing>
              <wp:anchor distT="0" distB="0" distL="114300" distR="114300" simplePos="0" relativeHeight="252461056" behindDoc="0" locked="0" layoutInCell="1" allowOverlap="1" wp14:anchorId="038F63A1" wp14:editId="2EEDC2A6">
                <wp:simplePos x="0" y="0"/>
                <wp:positionH relativeFrom="column">
                  <wp:posOffset>0</wp:posOffset>
                </wp:positionH>
                <wp:positionV relativeFrom="paragraph">
                  <wp:posOffset>0</wp:posOffset>
                </wp:positionV>
                <wp:extent cx="2476500" cy="209550"/>
                <wp:effectExtent l="0" t="0" r="19050" b="19050"/>
                <wp:wrapNone/>
                <wp:docPr id="1258" name="Text Box 1258"/>
                <wp:cNvGraphicFramePr/>
                <a:graphic xmlns:a="http://schemas.openxmlformats.org/drawingml/2006/main">
                  <a:graphicData uri="http://schemas.microsoft.com/office/word/2010/wordprocessingShape">
                    <wps:wsp>
                      <wps:cNvSpPr txBox="1"/>
                      <wps:spPr>
                        <a:xfrm>
                          <a:off x="0" y="0"/>
                          <a:ext cx="2476500" cy="209550"/>
                        </a:xfrm>
                        <a:prstGeom prst="rect">
                          <a:avLst/>
                        </a:prstGeom>
                        <a:solidFill>
                          <a:schemeClr val="lt1"/>
                        </a:solidFill>
                        <a:ln w="6350">
                          <a:solidFill>
                            <a:prstClr val="black"/>
                          </a:solidFill>
                        </a:ln>
                      </wps:spPr>
                      <wps:txbx>
                        <w:txbxContent>
                          <w:p w14:paraId="78BAE022" w14:textId="77777777" w:rsidR="00A27E11" w:rsidRPr="00A6325D" w:rsidRDefault="00A27E11" w:rsidP="00A27E11">
                            <w:pPr>
                              <w:rPr>
                                <w:rFonts w:ascii="Verdana" w:hAnsi="Verdana"/>
                                <w:i/>
                                <w:iCs/>
                                <w:sz w:val="16"/>
                                <w:szCs w:val="16"/>
                              </w:rPr>
                            </w:pPr>
                            <w:r w:rsidRPr="00A6325D">
                              <w:rPr>
                                <w:rFonts w:ascii="Verdana" w:hAnsi="Verdana"/>
                                <w:i/>
                                <w:iCs/>
                                <w:sz w:val="16"/>
                                <w:szCs w:val="16"/>
                              </w:rPr>
                              <w:t xml:space="preserve">Source: - </w:t>
                            </w:r>
                            <w:r w:rsidRPr="0042719E">
                              <w:rPr>
                                <w:rFonts w:ascii="Verdana" w:hAnsi="Verdana"/>
                                <w:i/>
                                <w:iCs/>
                                <w:sz w:val="16"/>
                                <w:szCs w:val="16"/>
                              </w:rPr>
                              <w:t>SHOWA DENKO K.K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8F63A1" id="Text Box 1258" o:spid="_x0000_s1029" type="#_x0000_t202" style="position:absolute;left:0;text-align:left;margin-left:0;margin-top:0;width:195pt;height:16.5pt;z-index:25246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" fillcolor="white [3201]" strokeweight=".5pt">
                <v:textbox>
                  <w:txbxContent>
                    <w:p w14:paraId="78BAE022" w14:textId="77777777" w:rsidR="00A27E11" w:rsidRPr="00A6325D" w:rsidRDefault="00A27E11" w:rsidP="00A27E11">
                      <w:pPr>
                        <w:rPr>
                          <w:rFonts w:ascii="Verdana" w:hAnsi="Verdana"/>
                          <w:i/>
                          <w:iCs/>
                          <w:sz w:val="16"/>
                          <w:szCs w:val="16"/>
                        </w:rPr>
                      </w:pPr>
                      <w:r w:rsidRPr="00A6325D">
                        <w:rPr>
                          <w:rFonts w:ascii="Verdana" w:hAnsi="Verdana"/>
                          <w:i/>
                          <w:iCs/>
                          <w:sz w:val="16"/>
                          <w:szCs w:val="16"/>
                        </w:rPr>
                        <w:t xml:space="preserve">Source: - </w:t>
                      </w:r>
                      <w:r w:rsidRPr="0042719E">
                        <w:rPr>
                          <w:rFonts w:ascii="Verdana" w:hAnsi="Verdana"/>
                          <w:i/>
                          <w:iCs/>
                          <w:sz w:val="16"/>
                          <w:szCs w:val="16"/>
                        </w:rPr>
                        <w:t>SHOWA DENKO K.K</w:t>
                      </w:r>
                    </w:p>
                  </w:txbxContent>
                </v:textbox>
              </v:shape>
            </w:pict>
          </mc:Fallback>
        </mc:AlternateContent>
      </w:r>
    </w:p>
    <w:p w14:paraId="22E4846A" w14:textId="77777777" w:rsidR="00FD7DD8" w:rsidRPr="00FD7DD8" w:rsidRDefault="00FD7DD8" w:rsidP="00FD7DD8">
      <w:pPr>
        <w:spacing w:line="360" w:lineRule="auto"/>
        <w:jc w:val="both"/>
        <w:rPr>
          <w:rFonts w:ascii="Arial" w:hAnsi="Arial" w:cs="Arial"/>
          <w:sz w:val="24"/>
          <w:szCs w:val="24"/>
        </w:rPr>
      </w:pPr>
      <w:r w:rsidRPr="00FD7DD8">
        <w:rPr>
          <w:rFonts w:ascii="Arial" w:hAnsi="Arial" w:cs="Arial"/>
          <w:sz w:val="24"/>
          <w:szCs w:val="24"/>
        </w:rPr>
        <w:t>Under Environmental hazards, Vinyl ester resins are classified under category 2 for aquatic environment.</w:t>
      </w:r>
    </w:p>
    <w:p w14:paraId="2C136FC9" w14:textId="77777777" w:rsidR="00CF60F6" w:rsidRDefault="00FD7DD8" w:rsidP="00FD7DD8">
      <w:pPr>
        <w:spacing w:line="360" w:lineRule="auto"/>
        <w:jc w:val="both"/>
        <w:rPr>
          <w:rFonts w:ascii="Arial" w:hAnsi="Arial" w:cs="Arial"/>
          <w:b/>
          <w:bCs/>
          <w:sz w:val="24"/>
          <w:szCs w:val="24"/>
        </w:rPr>
      </w:pPr>
      <w:r w:rsidRPr="00FD7DD8">
        <w:rPr>
          <w:rFonts w:ascii="Arial" w:hAnsi="Arial" w:cs="Arial"/>
          <w:b/>
          <w:bCs/>
          <w:sz w:val="24"/>
          <w:szCs w:val="24"/>
        </w:rPr>
        <w:t xml:space="preserve">End of the life </w:t>
      </w:r>
    </w:p>
    <w:p w14:paraId="1C2A6666" w14:textId="161D462C" w:rsidR="00FD7DD8" w:rsidRDefault="00CF60F6" w:rsidP="00FD7DD8">
      <w:pPr>
        <w:spacing w:line="360" w:lineRule="auto"/>
        <w:jc w:val="both"/>
        <w:rPr>
          <w:rFonts w:ascii="Arial" w:hAnsi="Arial" w:cs="Arial"/>
          <w:sz w:val="24"/>
          <w:szCs w:val="24"/>
        </w:rPr>
      </w:pPr>
      <w:r w:rsidRPr="00CF60F6">
        <w:rPr>
          <w:rFonts w:ascii="Arial" w:hAnsi="Arial" w:cs="Arial"/>
          <w:sz w:val="24"/>
          <w:szCs w:val="24"/>
        </w:rPr>
        <w:t>Vinyl Ester Resin</w:t>
      </w:r>
      <w:r w:rsidR="00FD7DD8" w:rsidRPr="00FD7DD8">
        <w:rPr>
          <w:rFonts w:ascii="Arial" w:hAnsi="Arial" w:cs="Arial"/>
          <w:sz w:val="24"/>
          <w:szCs w:val="24"/>
        </w:rPr>
        <w:t xml:space="preserve"> have maximum shell life of around 18 months when stored in a controlled environment as per guidelines issued by manufacturer. The Shell life of the product depends on grade and company to company. For Instance, Derakane™ Signia™ produce by IENOS claim to have a shelf life of 18 months. </w:t>
      </w:r>
    </w:p>
    <w:p w14:paraId="7C19CBAA" w14:textId="43785F96" w:rsidR="0010555F" w:rsidRPr="0010555F" w:rsidRDefault="0010555F" w:rsidP="00FD7DD8">
      <w:pPr>
        <w:spacing w:line="360" w:lineRule="auto"/>
        <w:jc w:val="both"/>
        <w:rPr>
          <w:rFonts w:ascii="Arial" w:hAnsi="Arial" w:cs="Arial"/>
          <w:b/>
          <w:bCs/>
          <w:sz w:val="24"/>
          <w:szCs w:val="24"/>
        </w:rPr>
      </w:pPr>
      <w:r>
        <w:rPr>
          <w:rFonts w:ascii="Arial" w:hAnsi="Arial" w:cs="Arial"/>
          <w:b/>
          <w:bCs/>
          <w:sz w:val="24"/>
          <w:szCs w:val="24"/>
        </w:rPr>
        <w:t>Environment Pollution Index (EPI)</w:t>
      </w:r>
      <w:r w:rsidRPr="0010555F">
        <w:rPr>
          <w:rFonts w:ascii="Arial" w:hAnsi="Arial" w:cs="Arial"/>
          <w:b/>
          <w:bCs/>
          <w:sz w:val="24"/>
          <w:szCs w:val="24"/>
        </w:rPr>
        <w:t xml:space="preserve"> </w:t>
      </w:r>
      <w:r>
        <w:rPr>
          <w:rFonts w:ascii="Arial" w:hAnsi="Arial" w:cs="Arial"/>
          <w:b/>
          <w:bCs/>
          <w:sz w:val="24"/>
          <w:szCs w:val="24"/>
        </w:rPr>
        <w:t>Baseline</w:t>
      </w:r>
    </w:p>
    <w:tbl>
      <w:tblPr>
        <w:tblW w:w="101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269"/>
        <w:gridCol w:w="4898"/>
      </w:tblGrid>
      <w:tr w:rsidR="0010555F" w:rsidRPr="0010555F" w14:paraId="4B45D3A6" w14:textId="77777777" w:rsidTr="0010555F">
        <w:trPr>
          <w:trHeight w:val="380"/>
        </w:trPr>
        <w:tc>
          <w:tcPr>
            <w:tcW w:w="5269" w:type="dxa"/>
            <w:shd w:val="clear" w:color="auto" w:fill="auto"/>
            <w:noWrap/>
            <w:vAlign w:val="bottom"/>
            <w:hideMark/>
          </w:tcPr>
          <w:p w14:paraId="72824EA2" w14:textId="77777777" w:rsidR="0010555F" w:rsidRPr="0010555F" w:rsidRDefault="0010555F" w:rsidP="002B7108">
            <w:pPr>
              <w:spacing w:after="0" w:line="240" w:lineRule="auto"/>
              <w:jc w:val="center"/>
              <w:rPr>
                <w:rFonts w:ascii="Arial" w:eastAsia="Times New Roman" w:hAnsi="Arial" w:cs="Arial"/>
                <w:b/>
                <w:bCs/>
                <w:color w:val="000000"/>
                <w:sz w:val="20"/>
                <w:szCs w:val="20"/>
                <w:lang w:eastAsia="en-IN"/>
              </w:rPr>
            </w:pPr>
            <w:r w:rsidRPr="0010555F">
              <w:rPr>
                <w:rFonts w:ascii="Arial" w:eastAsia="Times New Roman" w:hAnsi="Arial" w:cs="Arial"/>
                <w:b/>
                <w:bCs/>
                <w:color w:val="000000"/>
                <w:sz w:val="20"/>
                <w:szCs w:val="20"/>
                <w:lang w:eastAsia="en-IN"/>
              </w:rPr>
              <w:t>Emission Sources</w:t>
            </w:r>
          </w:p>
        </w:tc>
        <w:tc>
          <w:tcPr>
            <w:tcW w:w="4898" w:type="dxa"/>
            <w:shd w:val="clear" w:color="auto" w:fill="auto"/>
            <w:noWrap/>
            <w:vAlign w:val="bottom"/>
            <w:hideMark/>
          </w:tcPr>
          <w:p w14:paraId="0C0F8AA0" w14:textId="77777777" w:rsidR="0010555F" w:rsidRPr="0010555F" w:rsidRDefault="0010555F" w:rsidP="002B7108">
            <w:pPr>
              <w:spacing w:after="0" w:line="240" w:lineRule="auto"/>
              <w:jc w:val="center"/>
              <w:rPr>
                <w:rFonts w:ascii="Arial" w:eastAsia="Times New Roman" w:hAnsi="Arial" w:cs="Arial"/>
                <w:b/>
                <w:bCs/>
                <w:color w:val="000000"/>
                <w:sz w:val="20"/>
                <w:szCs w:val="20"/>
                <w:lang w:eastAsia="en-IN"/>
              </w:rPr>
            </w:pPr>
            <w:r w:rsidRPr="0010555F">
              <w:rPr>
                <w:rFonts w:ascii="Arial" w:eastAsia="Times New Roman" w:hAnsi="Arial" w:cs="Arial"/>
                <w:b/>
                <w:bCs/>
                <w:color w:val="000000"/>
                <w:sz w:val="20"/>
                <w:szCs w:val="20"/>
                <w:lang w:eastAsia="en-IN"/>
              </w:rPr>
              <w:t>Baseline Emissions (lb/yr)</w:t>
            </w:r>
          </w:p>
        </w:tc>
      </w:tr>
      <w:tr w:rsidR="0010555F" w:rsidRPr="0010555F" w14:paraId="5EC1848E" w14:textId="77777777" w:rsidTr="0010555F">
        <w:trPr>
          <w:trHeight w:val="199"/>
        </w:trPr>
        <w:tc>
          <w:tcPr>
            <w:tcW w:w="5269" w:type="dxa"/>
            <w:shd w:val="clear" w:color="auto" w:fill="auto"/>
            <w:noWrap/>
            <w:vAlign w:val="bottom"/>
            <w:hideMark/>
          </w:tcPr>
          <w:p w14:paraId="50D551A2" w14:textId="77777777" w:rsidR="0010555F" w:rsidRPr="0010555F" w:rsidRDefault="0010555F" w:rsidP="002B7108">
            <w:pPr>
              <w:spacing w:after="0" w:line="240" w:lineRule="auto"/>
              <w:jc w:val="center"/>
              <w:rPr>
                <w:rFonts w:ascii="Arial" w:eastAsia="Times New Roman" w:hAnsi="Arial" w:cs="Arial"/>
                <w:color w:val="000000"/>
                <w:sz w:val="20"/>
                <w:szCs w:val="20"/>
                <w:lang w:eastAsia="en-IN"/>
              </w:rPr>
            </w:pPr>
            <w:r w:rsidRPr="0010555F">
              <w:rPr>
                <w:rFonts w:ascii="Arial" w:eastAsia="Times New Roman" w:hAnsi="Arial" w:cs="Arial"/>
                <w:color w:val="000000"/>
                <w:sz w:val="20"/>
                <w:szCs w:val="20"/>
                <w:lang w:eastAsia="en-IN"/>
              </w:rPr>
              <w:t>Resin Finishing</w:t>
            </w:r>
          </w:p>
        </w:tc>
        <w:tc>
          <w:tcPr>
            <w:tcW w:w="4898" w:type="dxa"/>
            <w:shd w:val="clear" w:color="auto" w:fill="auto"/>
            <w:noWrap/>
            <w:vAlign w:val="bottom"/>
            <w:hideMark/>
          </w:tcPr>
          <w:p w14:paraId="22A994E3" w14:textId="77777777" w:rsidR="0010555F" w:rsidRPr="0010555F" w:rsidRDefault="0010555F" w:rsidP="002B7108">
            <w:pPr>
              <w:spacing w:after="0" w:line="240" w:lineRule="auto"/>
              <w:jc w:val="center"/>
              <w:rPr>
                <w:rFonts w:ascii="Arial" w:eastAsia="Times New Roman" w:hAnsi="Arial" w:cs="Arial"/>
                <w:color w:val="000000"/>
                <w:sz w:val="20"/>
                <w:szCs w:val="20"/>
                <w:lang w:eastAsia="en-IN"/>
              </w:rPr>
            </w:pPr>
            <w:r w:rsidRPr="0010555F">
              <w:rPr>
                <w:rFonts w:ascii="Arial" w:eastAsia="Times New Roman" w:hAnsi="Arial" w:cs="Arial"/>
                <w:color w:val="000000"/>
                <w:sz w:val="20"/>
                <w:szCs w:val="20"/>
                <w:lang w:eastAsia="en-IN"/>
              </w:rPr>
              <w:t>30</w:t>
            </w:r>
          </w:p>
        </w:tc>
      </w:tr>
      <w:tr w:rsidR="0010555F" w:rsidRPr="0010555F" w14:paraId="47B3F6A0" w14:textId="77777777" w:rsidTr="0010555F">
        <w:trPr>
          <w:trHeight w:val="199"/>
        </w:trPr>
        <w:tc>
          <w:tcPr>
            <w:tcW w:w="5269" w:type="dxa"/>
            <w:shd w:val="clear" w:color="auto" w:fill="auto"/>
            <w:noWrap/>
            <w:vAlign w:val="bottom"/>
            <w:hideMark/>
          </w:tcPr>
          <w:p w14:paraId="41072F5A" w14:textId="77777777" w:rsidR="0010555F" w:rsidRPr="0010555F" w:rsidRDefault="0010555F" w:rsidP="002B7108">
            <w:pPr>
              <w:spacing w:after="0" w:line="240" w:lineRule="auto"/>
              <w:jc w:val="center"/>
              <w:rPr>
                <w:rFonts w:ascii="Arial" w:eastAsia="Times New Roman" w:hAnsi="Arial" w:cs="Arial"/>
                <w:color w:val="000000"/>
                <w:sz w:val="20"/>
                <w:szCs w:val="20"/>
                <w:lang w:eastAsia="en-IN"/>
              </w:rPr>
            </w:pPr>
            <w:r w:rsidRPr="0010555F">
              <w:rPr>
                <w:rFonts w:ascii="Arial" w:eastAsia="Times New Roman" w:hAnsi="Arial" w:cs="Arial"/>
                <w:color w:val="000000"/>
                <w:sz w:val="20"/>
                <w:szCs w:val="20"/>
                <w:lang w:eastAsia="en-IN"/>
              </w:rPr>
              <w:t>Steam jet Exhausts</w:t>
            </w:r>
          </w:p>
        </w:tc>
        <w:tc>
          <w:tcPr>
            <w:tcW w:w="4898" w:type="dxa"/>
            <w:shd w:val="clear" w:color="auto" w:fill="auto"/>
            <w:noWrap/>
            <w:vAlign w:val="bottom"/>
            <w:hideMark/>
          </w:tcPr>
          <w:p w14:paraId="4BB05B86" w14:textId="77777777" w:rsidR="0010555F" w:rsidRPr="0010555F" w:rsidRDefault="0010555F" w:rsidP="002B7108">
            <w:pPr>
              <w:spacing w:after="0" w:line="240" w:lineRule="auto"/>
              <w:jc w:val="center"/>
              <w:rPr>
                <w:rFonts w:ascii="Arial" w:eastAsia="Times New Roman" w:hAnsi="Arial" w:cs="Arial"/>
                <w:color w:val="000000"/>
                <w:sz w:val="20"/>
                <w:szCs w:val="20"/>
                <w:lang w:eastAsia="en-IN"/>
              </w:rPr>
            </w:pPr>
            <w:r w:rsidRPr="0010555F">
              <w:rPr>
                <w:rFonts w:ascii="Arial" w:eastAsia="Times New Roman" w:hAnsi="Arial" w:cs="Arial"/>
                <w:color w:val="000000"/>
                <w:sz w:val="20"/>
                <w:szCs w:val="20"/>
                <w:lang w:eastAsia="en-IN"/>
              </w:rPr>
              <w:t>200</w:t>
            </w:r>
          </w:p>
        </w:tc>
      </w:tr>
      <w:tr w:rsidR="0010555F" w:rsidRPr="0010555F" w14:paraId="5BF3448B" w14:textId="77777777" w:rsidTr="0010555F">
        <w:trPr>
          <w:trHeight w:val="199"/>
        </w:trPr>
        <w:tc>
          <w:tcPr>
            <w:tcW w:w="5269" w:type="dxa"/>
            <w:shd w:val="clear" w:color="auto" w:fill="auto"/>
            <w:noWrap/>
            <w:vAlign w:val="bottom"/>
            <w:hideMark/>
          </w:tcPr>
          <w:p w14:paraId="5E0934E2" w14:textId="77777777" w:rsidR="0010555F" w:rsidRPr="0010555F" w:rsidRDefault="0010555F" w:rsidP="002B7108">
            <w:pPr>
              <w:spacing w:after="0" w:line="240" w:lineRule="auto"/>
              <w:jc w:val="center"/>
              <w:rPr>
                <w:rFonts w:ascii="Arial" w:eastAsia="Times New Roman" w:hAnsi="Arial" w:cs="Arial"/>
                <w:color w:val="000000"/>
                <w:sz w:val="20"/>
                <w:szCs w:val="20"/>
                <w:lang w:eastAsia="en-IN"/>
              </w:rPr>
            </w:pPr>
            <w:r w:rsidRPr="0010555F">
              <w:rPr>
                <w:rFonts w:ascii="Arial" w:eastAsia="Times New Roman" w:hAnsi="Arial" w:cs="Arial"/>
                <w:color w:val="000000"/>
                <w:sz w:val="20"/>
                <w:szCs w:val="20"/>
                <w:lang w:eastAsia="en-IN"/>
              </w:rPr>
              <w:t>Vapor containment from synthesis</w:t>
            </w:r>
          </w:p>
        </w:tc>
        <w:tc>
          <w:tcPr>
            <w:tcW w:w="4898" w:type="dxa"/>
            <w:shd w:val="clear" w:color="auto" w:fill="auto"/>
            <w:noWrap/>
            <w:vAlign w:val="bottom"/>
            <w:hideMark/>
          </w:tcPr>
          <w:p w14:paraId="223EBD5C" w14:textId="77777777" w:rsidR="0010555F" w:rsidRPr="0010555F" w:rsidRDefault="0010555F" w:rsidP="002B7108">
            <w:pPr>
              <w:spacing w:after="0" w:line="240" w:lineRule="auto"/>
              <w:jc w:val="center"/>
              <w:rPr>
                <w:rFonts w:ascii="Arial" w:eastAsia="Times New Roman" w:hAnsi="Arial" w:cs="Arial"/>
                <w:color w:val="000000"/>
                <w:sz w:val="20"/>
                <w:szCs w:val="20"/>
                <w:lang w:eastAsia="en-IN"/>
              </w:rPr>
            </w:pPr>
            <w:r w:rsidRPr="0010555F">
              <w:rPr>
                <w:rFonts w:ascii="Arial" w:eastAsia="Times New Roman" w:hAnsi="Arial" w:cs="Arial"/>
                <w:color w:val="000000"/>
                <w:sz w:val="20"/>
                <w:szCs w:val="20"/>
                <w:lang w:eastAsia="en-IN"/>
              </w:rPr>
              <w:t>1300</w:t>
            </w:r>
          </w:p>
        </w:tc>
      </w:tr>
      <w:tr w:rsidR="0010555F" w:rsidRPr="0010555F" w14:paraId="6106CC06" w14:textId="77777777" w:rsidTr="0010555F">
        <w:trPr>
          <w:trHeight w:val="199"/>
        </w:trPr>
        <w:tc>
          <w:tcPr>
            <w:tcW w:w="5269" w:type="dxa"/>
            <w:shd w:val="clear" w:color="auto" w:fill="auto"/>
            <w:noWrap/>
            <w:vAlign w:val="bottom"/>
            <w:hideMark/>
          </w:tcPr>
          <w:p w14:paraId="1E996556" w14:textId="77777777" w:rsidR="0010555F" w:rsidRPr="0010555F" w:rsidRDefault="0010555F" w:rsidP="002B7108">
            <w:pPr>
              <w:spacing w:after="0" w:line="240" w:lineRule="auto"/>
              <w:jc w:val="center"/>
              <w:rPr>
                <w:rFonts w:ascii="Arial" w:eastAsia="Times New Roman" w:hAnsi="Arial" w:cs="Arial"/>
                <w:color w:val="000000"/>
                <w:sz w:val="20"/>
                <w:szCs w:val="20"/>
                <w:lang w:eastAsia="en-IN"/>
              </w:rPr>
            </w:pPr>
            <w:r w:rsidRPr="0010555F">
              <w:rPr>
                <w:rFonts w:ascii="Arial" w:eastAsia="Times New Roman" w:hAnsi="Arial" w:cs="Arial"/>
                <w:color w:val="000000"/>
                <w:sz w:val="20"/>
                <w:szCs w:val="20"/>
                <w:lang w:eastAsia="en-IN"/>
              </w:rPr>
              <w:t>Storage tanks</w:t>
            </w:r>
          </w:p>
        </w:tc>
        <w:tc>
          <w:tcPr>
            <w:tcW w:w="4898" w:type="dxa"/>
            <w:shd w:val="clear" w:color="auto" w:fill="auto"/>
            <w:noWrap/>
            <w:vAlign w:val="bottom"/>
            <w:hideMark/>
          </w:tcPr>
          <w:p w14:paraId="7DD149BD" w14:textId="77777777" w:rsidR="0010555F" w:rsidRPr="0010555F" w:rsidRDefault="0010555F" w:rsidP="002B7108">
            <w:pPr>
              <w:spacing w:after="0" w:line="240" w:lineRule="auto"/>
              <w:jc w:val="center"/>
              <w:rPr>
                <w:rFonts w:ascii="Arial" w:eastAsia="Times New Roman" w:hAnsi="Arial" w:cs="Arial"/>
                <w:color w:val="000000"/>
                <w:sz w:val="20"/>
                <w:szCs w:val="20"/>
                <w:lang w:eastAsia="en-IN"/>
              </w:rPr>
            </w:pPr>
            <w:r w:rsidRPr="0010555F">
              <w:rPr>
                <w:rFonts w:ascii="Arial" w:eastAsia="Times New Roman" w:hAnsi="Arial" w:cs="Arial"/>
                <w:color w:val="000000"/>
                <w:sz w:val="20"/>
                <w:szCs w:val="20"/>
                <w:lang w:eastAsia="en-IN"/>
              </w:rPr>
              <w:t>1800</w:t>
            </w:r>
          </w:p>
        </w:tc>
      </w:tr>
      <w:tr w:rsidR="0010555F" w:rsidRPr="0010555F" w14:paraId="404804C5" w14:textId="77777777" w:rsidTr="0010555F">
        <w:trPr>
          <w:trHeight w:val="199"/>
        </w:trPr>
        <w:tc>
          <w:tcPr>
            <w:tcW w:w="5269" w:type="dxa"/>
            <w:shd w:val="clear" w:color="auto" w:fill="auto"/>
            <w:noWrap/>
            <w:vAlign w:val="bottom"/>
            <w:hideMark/>
          </w:tcPr>
          <w:p w14:paraId="5CCDDF77" w14:textId="77777777" w:rsidR="0010555F" w:rsidRPr="0010555F" w:rsidRDefault="0010555F" w:rsidP="002B7108">
            <w:pPr>
              <w:spacing w:after="0" w:line="240" w:lineRule="auto"/>
              <w:jc w:val="center"/>
              <w:rPr>
                <w:rFonts w:ascii="Arial" w:eastAsia="Times New Roman" w:hAnsi="Arial" w:cs="Arial"/>
                <w:color w:val="000000"/>
                <w:sz w:val="20"/>
                <w:szCs w:val="20"/>
                <w:lang w:eastAsia="en-IN"/>
              </w:rPr>
            </w:pPr>
            <w:r w:rsidRPr="0010555F">
              <w:rPr>
                <w:rFonts w:ascii="Arial" w:eastAsia="Times New Roman" w:hAnsi="Arial" w:cs="Arial"/>
                <w:color w:val="000000"/>
                <w:sz w:val="20"/>
                <w:szCs w:val="20"/>
                <w:lang w:eastAsia="en-IN"/>
              </w:rPr>
              <w:t>Wastewater</w:t>
            </w:r>
          </w:p>
        </w:tc>
        <w:tc>
          <w:tcPr>
            <w:tcW w:w="4898" w:type="dxa"/>
            <w:shd w:val="clear" w:color="auto" w:fill="auto"/>
            <w:noWrap/>
            <w:vAlign w:val="bottom"/>
            <w:hideMark/>
          </w:tcPr>
          <w:p w14:paraId="6102B78A" w14:textId="77777777" w:rsidR="0010555F" w:rsidRPr="0010555F" w:rsidRDefault="0010555F" w:rsidP="002B7108">
            <w:pPr>
              <w:spacing w:after="0" w:line="240" w:lineRule="auto"/>
              <w:jc w:val="center"/>
              <w:rPr>
                <w:rFonts w:ascii="Arial" w:eastAsia="Times New Roman" w:hAnsi="Arial" w:cs="Arial"/>
                <w:color w:val="000000"/>
                <w:sz w:val="20"/>
                <w:szCs w:val="20"/>
                <w:lang w:eastAsia="en-IN"/>
              </w:rPr>
            </w:pPr>
            <w:r w:rsidRPr="0010555F">
              <w:rPr>
                <w:rFonts w:ascii="Arial" w:eastAsia="Times New Roman" w:hAnsi="Arial" w:cs="Arial"/>
                <w:color w:val="000000"/>
                <w:sz w:val="20"/>
                <w:szCs w:val="20"/>
                <w:lang w:eastAsia="en-IN"/>
              </w:rPr>
              <w:t>17000</w:t>
            </w:r>
          </w:p>
        </w:tc>
      </w:tr>
      <w:tr w:rsidR="0010555F" w:rsidRPr="0010555F" w14:paraId="484A5754" w14:textId="77777777" w:rsidTr="0010555F">
        <w:trPr>
          <w:trHeight w:val="199"/>
        </w:trPr>
        <w:tc>
          <w:tcPr>
            <w:tcW w:w="5269" w:type="dxa"/>
            <w:shd w:val="clear" w:color="auto" w:fill="auto"/>
            <w:noWrap/>
            <w:vAlign w:val="bottom"/>
            <w:hideMark/>
          </w:tcPr>
          <w:p w14:paraId="25EBD907" w14:textId="77777777" w:rsidR="0010555F" w:rsidRPr="0010555F" w:rsidRDefault="0010555F" w:rsidP="002B7108">
            <w:pPr>
              <w:spacing w:after="0" w:line="240" w:lineRule="auto"/>
              <w:jc w:val="center"/>
              <w:rPr>
                <w:rFonts w:ascii="Arial" w:eastAsia="Times New Roman" w:hAnsi="Arial" w:cs="Arial"/>
                <w:color w:val="000000"/>
                <w:sz w:val="20"/>
                <w:szCs w:val="20"/>
                <w:lang w:eastAsia="en-IN"/>
              </w:rPr>
            </w:pPr>
            <w:r w:rsidRPr="0010555F">
              <w:rPr>
                <w:rFonts w:ascii="Arial" w:eastAsia="Times New Roman" w:hAnsi="Arial" w:cs="Arial"/>
                <w:color w:val="000000"/>
                <w:sz w:val="20"/>
                <w:szCs w:val="20"/>
                <w:lang w:eastAsia="en-IN"/>
              </w:rPr>
              <w:t>Equipment Leaks</w:t>
            </w:r>
          </w:p>
        </w:tc>
        <w:tc>
          <w:tcPr>
            <w:tcW w:w="4898" w:type="dxa"/>
            <w:shd w:val="clear" w:color="auto" w:fill="auto"/>
            <w:noWrap/>
            <w:vAlign w:val="bottom"/>
            <w:hideMark/>
          </w:tcPr>
          <w:p w14:paraId="63F1A4C0" w14:textId="77777777" w:rsidR="0010555F" w:rsidRPr="0010555F" w:rsidRDefault="0010555F" w:rsidP="002B7108">
            <w:pPr>
              <w:spacing w:after="0" w:line="240" w:lineRule="auto"/>
              <w:jc w:val="center"/>
              <w:rPr>
                <w:rFonts w:ascii="Arial" w:eastAsia="Times New Roman" w:hAnsi="Arial" w:cs="Arial"/>
                <w:color w:val="000000"/>
                <w:sz w:val="20"/>
                <w:szCs w:val="20"/>
                <w:lang w:eastAsia="en-IN"/>
              </w:rPr>
            </w:pPr>
            <w:r w:rsidRPr="0010555F">
              <w:rPr>
                <w:rFonts w:ascii="Arial" w:eastAsia="Times New Roman" w:hAnsi="Arial" w:cs="Arial"/>
                <w:color w:val="000000"/>
                <w:sz w:val="20"/>
                <w:szCs w:val="20"/>
                <w:lang w:eastAsia="en-IN"/>
              </w:rPr>
              <w:t>N/A</w:t>
            </w:r>
          </w:p>
        </w:tc>
      </w:tr>
    </w:tbl>
    <w:p w14:paraId="67051BD6" w14:textId="77777777" w:rsidR="0010555F" w:rsidRDefault="0010555F" w:rsidP="0010555F"/>
    <w:p w14:paraId="4A09D747" w14:textId="0F26C803" w:rsidR="0010555F" w:rsidRPr="0010555F" w:rsidRDefault="0010555F" w:rsidP="0010555F">
      <w:pPr>
        <w:spacing w:line="360" w:lineRule="auto"/>
        <w:jc w:val="both"/>
        <w:rPr>
          <w:rFonts w:ascii="Arial" w:hAnsi="Arial" w:cs="Arial"/>
          <w:sz w:val="24"/>
          <w:szCs w:val="24"/>
        </w:rPr>
      </w:pPr>
      <w:r w:rsidRPr="0010555F">
        <w:rPr>
          <w:rFonts w:ascii="Arial" w:hAnsi="Arial" w:cs="Arial"/>
          <w:sz w:val="24"/>
          <w:szCs w:val="24"/>
        </w:rPr>
        <w:t xml:space="preserve">The baseline emission varies depending on the capacity of the manufacturing plant, reactants and the product manufactured. </w:t>
      </w:r>
    </w:p>
    <w:p w14:paraId="13E360A9" w14:textId="77777777" w:rsidR="0010555F" w:rsidRDefault="0010555F" w:rsidP="002C67EF">
      <w:pPr>
        <w:spacing w:line="360" w:lineRule="auto"/>
        <w:jc w:val="both"/>
        <w:rPr>
          <w:rFonts w:ascii="Arial" w:hAnsi="Arial" w:cs="Arial"/>
          <w:b/>
          <w:bCs/>
          <w:sz w:val="24"/>
          <w:szCs w:val="24"/>
        </w:rPr>
      </w:pPr>
    </w:p>
    <w:p w14:paraId="3533290E" w14:textId="1AD26117" w:rsidR="00912B14" w:rsidRPr="00C36D81" w:rsidRDefault="00912B14" w:rsidP="002C67EF">
      <w:pPr>
        <w:spacing w:line="360" w:lineRule="auto"/>
        <w:jc w:val="both"/>
        <w:rPr>
          <w:rFonts w:ascii="Arial" w:hAnsi="Arial" w:cs="Arial"/>
          <w:b/>
          <w:bCs/>
          <w:sz w:val="24"/>
          <w:szCs w:val="24"/>
        </w:rPr>
      </w:pPr>
      <w:r w:rsidRPr="00C36D81">
        <w:rPr>
          <w:rFonts w:ascii="Arial" w:hAnsi="Arial" w:cs="Arial"/>
          <w:b/>
          <w:bCs/>
          <w:sz w:val="24"/>
          <w:szCs w:val="24"/>
        </w:rPr>
        <w:t>3.  Market Outlook and Relevance of the Project</w:t>
      </w:r>
    </w:p>
    <w:p w14:paraId="065A8EFB" w14:textId="632BC1CD" w:rsidR="00522867" w:rsidRPr="00C36D81" w:rsidRDefault="00912B14" w:rsidP="00912B14">
      <w:pPr>
        <w:rPr>
          <w:rFonts w:ascii="Arial" w:hAnsi="Arial" w:cs="Arial"/>
          <w:b/>
          <w:bCs/>
          <w:sz w:val="24"/>
          <w:szCs w:val="24"/>
        </w:rPr>
      </w:pPr>
      <w:r w:rsidRPr="00C36D81">
        <w:rPr>
          <w:rFonts w:ascii="Arial" w:hAnsi="Arial" w:cs="Arial"/>
          <w:b/>
          <w:bCs/>
          <w:sz w:val="24"/>
          <w:szCs w:val="24"/>
        </w:rPr>
        <w:t>3.1. Demand Supply Outlook – Global Vinyl Ester Resin Market</w:t>
      </w:r>
    </w:p>
    <w:p w14:paraId="1785CF24" w14:textId="70C8F159" w:rsidR="00522867" w:rsidRPr="00C36D81" w:rsidRDefault="00912B14" w:rsidP="00912B14">
      <w:pPr>
        <w:rPr>
          <w:rFonts w:ascii="Arial" w:hAnsi="Arial" w:cs="Arial"/>
          <w:b/>
          <w:bCs/>
          <w:sz w:val="24"/>
          <w:szCs w:val="24"/>
        </w:rPr>
      </w:pPr>
      <w:r w:rsidRPr="00C36D81">
        <w:rPr>
          <w:rFonts w:ascii="Arial" w:hAnsi="Arial" w:cs="Arial"/>
          <w:b/>
          <w:bCs/>
          <w:sz w:val="24"/>
          <w:szCs w:val="24"/>
        </w:rPr>
        <w:t>Global Vinyl Ester Resin Demand-Supply Scenario, 2015-2030F (Thousand Tonnes)</w:t>
      </w:r>
    </w:p>
    <w:tbl>
      <w:tblPr>
        <w:tblpPr w:leftFromText="180" w:rightFromText="180" w:vertAnchor="text" w:horzAnchor="margin" w:tblpY="305"/>
        <w:tblW w:w="10247" w:type="dxa"/>
        <w:tblCellMar>
          <w:left w:w="0" w:type="dxa"/>
          <w:right w:w="0" w:type="dxa"/>
        </w:tblCellMar>
        <w:tblLook w:val="0600" w:firstRow="0" w:lastRow="0" w:firstColumn="0" w:lastColumn="0" w:noHBand="1" w:noVBand="1"/>
      </w:tblPr>
      <w:tblGrid>
        <w:gridCol w:w="4157"/>
        <w:gridCol w:w="1464"/>
        <w:gridCol w:w="962"/>
        <w:gridCol w:w="1129"/>
        <w:gridCol w:w="1129"/>
        <w:gridCol w:w="1406"/>
      </w:tblGrid>
      <w:tr w:rsidR="0068383C" w:rsidRPr="005D2A6A" w14:paraId="159C7C06" w14:textId="77777777" w:rsidTr="005664BA">
        <w:trPr>
          <w:trHeight w:val="603"/>
        </w:trPr>
        <w:tc>
          <w:tcPr>
            <w:tcW w:w="4157" w:type="dxa"/>
            <w:tcBorders>
              <w:top w:val="single" w:sz="2" w:space="0" w:color="000000"/>
              <w:left w:val="single" w:sz="2" w:space="0" w:color="000000"/>
              <w:bottom w:val="single" w:sz="2" w:space="0" w:color="000000"/>
              <w:right w:val="single" w:sz="2" w:space="0" w:color="000000"/>
            </w:tcBorders>
            <w:shd w:val="clear" w:color="auto" w:fill="C00000"/>
            <w:tcMar>
              <w:top w:w="15" w:type="dxa"/>
              <w:left w:w="15" w:type="dxa"/>
              <w:bottom w:w="0" w:type="dxa"/>
              <w:right w:w="15" w:type="dxa"/>
            </w:tcMar>
            <w:vAlign w:val="center"/>
            <w:hideMark/>
          </w:tcPr>
          <w:p w14:paraId="4BD8B935" w14:textId="77777777" w:rsidR="0068383C" w:rsidRPr="005D2A6A" w:rsidRDefault="0068383C" w:rsidP="0068383C">
            <w:pPr>
              <w:pStyle w:val="BodyText"/>
              <w:spacing w:before="162" w:line="480" w:lineRule="auto"/>
              <w:ind w:right="-90"/>
              <w:jc w:val="both"/>
              <w:rPr>
                <w:b/>
                <w:bCs/>
                <w:color w:val="FFFFFF" w:themeColor="background1"/>
                <w:sz w:val="20"/>
                <w:szCs w:val="20"/>
              </w:rPr>
            </w:pPr>
            <w:r w:rsidRPr="005D2A6A">
              <w:rPr>
                <w:b/>
                <w:bCs/>
                <w:color w:val="FFFFFF" w:themeColor="background1"/>
                <w:sz w:val="20"/>
                <w:szCs w:val="20"/>
              </w:rPr>
              <w:t>Parameters </w:t>
            </w:r>
          </w:p>
        </w:tc>
        <w:tc>
          <w:tcPr>
            <w:tcW w:w="1464" w:type="dxa"/>
            <w:tcBorders>
              <w:top w:val="single" w:sz="2" w:space="0" w:color="000000"/>
              <w:left w:val="single" w:sz="2" w:space="0" w:color="000000"/>
              <w:bottom w:val="single" w:sz="2" w:space="0" w:color="000000"/>
              <w:right w:val="single" w:sz="2" w:space="0" w:color="000000"/>
            </w:tcBorders>
            <w:shd w:val="clear" w:color="auto" w:fill="C00000"/>
            <w:tcMar>
              <w:top w:w="15" w:type="dxa"/>
              <w:left w:w="15" w:type="dxa"/>
              <w:bottom w:w="0" w:type="dxa"/>
              <w:right w:w="15" w:type="dxa"/>
            </w:tcMar>
            <w:vAlign w:val="center"/>
            <w:hideMark/>
          </w:tcPr>
          <w:p w14:paraId="544612AD" w14:textId="77777777" w:rsidR="0068383C" w:rsidRPr="005D2A6A" w:rsidRDefault="0068383C" w:rsidP="0068383C">
            <w:pPr>
              <w:pStyle w:val="BodyText"/>
              <w:spacing w:before="162" w:line="480" w:lineRule="auto"/>
              <w:ind w:right="-90"/>
              <w:jc w:val="center"/>
              <w:rPr>
                <w:b/>
                <w:bCs/>
                <w:color w:val="FFFFFF" w:themeColor="background1"/>
                <w:sz w:val="20"/>
                <w:szCs w:val="20"/>
              </w:rPr>
            </w:pPr>
            <w:r w:rsidRPr="005D2A6A">
              <w:rPr>
                <w:b/>
                <w:bCs/>
                <w:color w:val="FFFFFF" w:themeColor="background1"/>
                <w:sz w:val="20"/>
                <w:szCs w:val="20"/>
              </w:rPr>
              <w:t>2015</w:t>
            </w:r>
          </w:p>
        </w:tc>
        <w:tc>
          <w:tcPr>
            <w:tcW w:w="962" w:type="dxa"/>
            <w:tcBorders>
              <w:top w:val="single" w:sz="2" w:space="0" w:color="000000"/>
              <w:left w:val="single" w:sz="2" w:space="0" w:color="000000"/>
              <w:bottom w:val="single" w:sz="2" w:space="0" w:color="000000"/>
              <w:right w:val="single" w:sz="2" w:space="0" w:color="000000"/>
            </w:tcBorders>
            <w:shd w:val="clear" w:color="auto" w:fill="C00000"/>
            <w:tcMar>
              <w:top w:w="15" w:type="dxa"/>
              <w:left w:w="15" w:type="dxa"/>
              <w:bottom w:w="0" w:type="dxa"/>
              <w:right w:w="15" w:type="dxa"/>
            </w:tcMar>
            <w:vAlign w:val="center"/>
            <w:hideMark/>
          </w:tcPr>
          <w:p w14:paraId="1F474A52" w14:textId="77777777" w:rsidR="0068383C" w:rsidRPr="005D2A6A" w:rsidRDefault="0068383C" w:rsidP="0068383C">
            <w:pPr>
              <w:pStyle w:val="BodyText"/>
              <w:spacing w:before="162" w:line="480" w:lineRule="auto"/>
              <w:ind w:right="-90"/>
              <w:jc w:val="center"/>
              <w:rPr>
                <w:b/>
                <w:bCs/>
                <w:color w:val="FFFFFF" w:themeColor="background1"/>
                <w:sz w:val="20"/>
                <w:szCs w:val="20"/>
              </w:rPr>
            </w:pPr>
            <w:r w:rsidRPr="005D2A6A">
              <w:rPr>
                <w:b/>
                <w:bCs/>
                <w:color w:val="FFFFFF" w:themeColor="background1"/>
                <w:sz w:val="20"/>
                <w:szCs w:val="20"/>
              </w:rPr>
              <w:t>2020</w:t>
            </w:r>
          </w:p>
        </w:tc>
        <w:tc>
          <w:tcPr>
            <w:tcW w:w="1129" w:type="dxa"/>
            <w:tcBorders>
              <w:top w:val="single" w:sz="2" w:space="0" w:color="000000"/>
              <w:left w:val="single" w:sz="2" w:space="0" w:color="000000"/>
              <w:bottom w:val="single" w:sz="2" w:space="0" w:color="000000"/>
              <w:right w:val="single" w:sz="2" w:space="0" w:color="000000"/>
            </w:tcBorders>
            <w:shd w:val="clear" w:color="auto" w:fill="C00000"/>
            <w:tcMar>
              <w:top w:w="15" w:type="dxa"/>
              <w:left w:w="15" w:type="dxa"/>
              <w:bottom w:w="0" w:type="dxa"/>
              <w:right w:w="15" w:type="dxa"/>
            </w:tcMar>
            <w:vAlign w:val="center"/>
            <w:hideMark/>
          </w:tcPr>
          <w:p w14:paraId="0CFAEC9B" w14:textId="77777777" w:rsidR="0068383C" w:rsidRPr="005D2A6A" w:rsidRDefault="0068383C" w:rsidP="0068383C">
            <w:pPr>
              <w:pStyle w:val="BodyText"/>
              <w:spacing w:before="162" w:line="480" w:lineRule="auto"/>
              <w:ind w:right="-90"/>
              <w:jc w:val="center"/>
              <w:rPr>
                <w:b/>
                <w:bCs/>
                <w:color w:val="FFFFFF" w:themeColor="background1"/>
                <w:sz w:val="20"/>
                <w:szCs w:val="20"/>
              </w:rPr>
            </w:pPr>
            <w:r w:rsidRPr="005D2A6A">
              <w:rPr>
                <w:b/>
                <w:bCs/>
                <w:color w:val="FFFFFF" w:themeColor="background1"/>
                <w:sz w:val="20"/>
                <w:szCs w:val="20"/>
              </w:rPr>
              <w:t>2021E</w:t>
            </w:r>
          </w:p>
        </w:tc>
        <w:tc>
          <w:tcPr>
            <w:tcW w:w="1129" w:type="dxa"/>
            <w:tcBorders>
              <w:top w:val="single" w:sz="2" w:space="0" w:color="000000"/>
              <w:left w:val="single" w:sz="2" w:space="0" w:color="000000"/>
              <w:bottom w:val="single" w:sz="2" w:space="0" w:color="000000"/>
              <w:right w:val="single" w:sz="2" w:space="0" w:color="000000"/>
            </w:tcBorders>
            <w:shd w:val="clear" w:color="auto" w:fill="C00000"/>
            <w:tcMar>
              <w:top w:w="15" w:type="dxa"/>
              <w:left w:w="15" w:type="dxa"/>
              <w:bottom w:w="0" w:type="dxa"/>
              <w:right w:w="15" w:type="dxa"/>
            </w:tcMar>
            <w:vAlign w:val="center"/>
            <w:hideMark/>
          </w:tcPr>
          <w:p w14:paraId="1153AE5C" w14:textId="77777777" w:rsidR="0068383C" w:rsidRPr="005D2A6A" w:rsidRDefault="0068383C" w:rsidP="0068383C">
            <w:pPr>
              <w:pStyle w:val="BodyText"/>
              <w:spacing w:before="162" w:line="480" w:lineRule="auto"/>
              <w:ind w:right="-90"/>
              <w:jc w:val="center"/>
              <w:rPr>
                <w:b/>
                <w:bCs/>
                <w:color w:val="FFFFFF" w:themeColor="background1"/>
                <w:sz w:val="20"/>
                <w:szCs w:val="20"/>
              </w:rPr>
            </w:pPr>
            <w:r w:rsidRPr="005D2A6A">
              <w:rPr>
                <w:b/>
                <w:bCs/>
                <w:color w:val="FFFFFF" w:themeColor="background1"/>
                <w:sz w:val="20"/>
                <w:szCs w:val="20"/>
              </w:rPr>
              <w:t>2025F</w:t>
            </w:r>
          </w:p>
        </w:tc>
        <w:tc>
          <w:tcPr>
            <w:tcW w:w="1406" w:type="dxa"/>
            <w:tcBorders>
              <w:top w:val="single" w:sz="2" w:space="0" w:color="000000"/>
              <w:left w:val="single" w:sz="2" w:space="0" w:color="000000"/>
              <w:bottom w:val="single" w:sz="2" w:space="0" w:color="000000"/>
              <w:right w:val="single" w:sz="2" w:space="0" w:color="000000"/>
            </w:tcBorders>
            <w:shd w:val="clear" w:color="auto" w:fill="C00000"/>
            <w:tcMar>
              <w:top w:w="15" w:type="dxa"/>
              <w:left w:w="15" w:type="dxa"/>
              <w:bottom w:w="0" w:type="dxa"/>
              <w:right w:w="15" w:type="dxa"/>
            </w:tcMar>
            <w:vAlign w:val="center"/>
            <w:hideMark/>
          </w:tcPr>
          <w:p w14:paraId="5254ADCD" w14:textId="77777777" w:rsidR="0068383C" w:rsidRPr="005D2A6A" w:rsidRDefault="0068383C" w:rsidP="0068383C">
            <w:pPr>
              <w:pStyle w:val="BodyText"/>
              <w:spacing w:before="162" w:line="480" w:lineRule="auto"/>
              <w:ind w:right="-90"/>
              <w:jc w:val="center"/>
              <w:rPr>
                <w:b/>
                <w:bCs/>
                <w:color w:val="FFFFFF" w:themeColor="background1"/>
                <w:sz w:val="20"/>
                <w:szCs w:val="20"/>
              </w:rPr>
            </w:pPr>
            <w:r w:rsidRPr="005D2A6A">
              <w:rPr>
                <w:b/>
                <w:bCs/>
                <w:color w:val="FFFFFF" w:themeColor="background1"/>
                <w:sz w:val="20"/>
                <w:szCs w:val="20"/>
              </w:rPr>
              <w:t>2030F</w:t>
            </w:r>
          </w:p>
        </w:tc>
      </w:tr>
      <w:tr w:rsidR="0068383C" w:rsidRPr="005D2A6A" w14:paraId="42D69D06" w14:textId="77777777" w:rsidTr="005664BA">
        <w:trPr>
          <w:trHeight w:val="391"/>
        </w:trPr>
        <w:tc>
          <w:tcPr>
            <w:tcW w:w="4157" w:type="dxa"/>
            <w:tcBorders>
              <w:top w:val="single" w:sz="2" w:space="0" w:color="000000"/>
              <w:left w:val="single" w:sz="4" w:space="0" w:color="7F7F7F"/>
              <w:bottom w:val="single" w:sz="4" w:space="0" w:color="7F7F7F"/>
              <w:right w:val="single" w:sz="4" w:space="0" w:color="7F7F7F"/>
            </w:tcBorders>
            <w:shd w:val="clear" w:color="auto" w:fill="auto"/>
            <w:tcMar>
              <w:top w:w="15" w:type="dxa"/>
              <w:left w:w="15" w:type="dxa"/>
              <w:bottom w:w="0" w:type="dxa"/>
              <w:right w:w="15" w:type="dxa"/>
            </w:tcMar>
            <w:vAlign w:val="center"/>
            <w:hideMark/>
          </w:tcPr>
          <w:p w14:paraId="2F4EB0E5" w14:textId="5DD3CB0B" w:rsidR="0068383C" w:rsidRPr="00682C42" w:rsidRDefault="0068383C" w:rsidP="0068383C">
            <w:pPr>
              <w:pStyle w:val="BodyText"/>
              <w:spacing w:before="162" w:line="480" w:lineRule="auto"/>
              <w:ind w:right="-90"/>
              <w:jc w:val="both"/>
              <w:rPr>
                <w:b/>
                <w:bCs/>
                <w:color w:val="000000" w:themeColor="text1"/>
                <w:sz w:val="20"/>
                <w:szCs w:val="20"/>
              </w:rPr>
            </w:pPr>
            <w:ins w:id="19" w:author="Hardik Malhotra" w:date="2021-09-10T14:12:00Z">
              <w:r w:rsidRPr="005D2A6A">
                <w:rPr>
                  <w:b/>
                  <w:bCs/>
                  <w:color w:val="000000" w:themeColor="text1"/>
                  <w:sz w:val="20"/>
                  <w:szCs w:val="20"/>
                </w:rPr>
                <w:t xml:space="preserve">Total nstalled </w:t>
              </w:r>
            </w:ins>
            <w:del w:id="20" w:author="Hardik Malhotra" w:date="2021-09-10T14:11:00Z">
              <w:r w:rsidRPr="005D2A6A" w:rsidDel="002163E7">
                <w:rPr>
                  <w:b/>
                  <w:bCs/>
                  <w:color w:val="000000" w:themeColor="text1"/>
                  <w:sz w:val="20"/>
                  <w:szCs w:val="20"/>
                </w:rPr>
                <w:delText xml:space="preserve">Global Vinyl Ester Resin </w:delText>
              </w:r>
            </w:del>
            <w:r w:rsidRPr="005D2A6A">
              <w:rPr>
                <w:b/>
                <w:bCs/>
                <w:color w:val="000000" w:themeColor="text1"/>
                <w:sz w:val="20"/>
                <w:szCs w:val="20"/>
              </w:rPr>
              <w:t>Capacity</w:t>
            </w:r>
          </w:p>
        </w:tc>
        <w:tc>
          <w:tcPr>
            <w:tcW w:w="1464" w:type="dxa"/>
            <w:tcBorders>
              <w:top w:val="single" w:sz="2" w:space="0" w:color="000000"/>
              <w:left w:val="single" w:sz="4" w:space="0" w:color="7F7F7F"/>
              <w:bottom w:val="single" w:sz="4" w:space="0" w:color="7F7F7F"/>
              <w:right w:val="single" w:sz="4" w:space="0" w:color="7F7F7F"/>
            </w:tcBorders>
            <w:shd w:val="clear" w:color="auto" w:fill="FFFFFF"/>
            <w:tcMar>
              <w:top w:w="15" w:type="dxa"/>
              <w:left w:w="15" w:type="dxa"/>
              <w:bottom w:w="0" w:type="dxa"/>
              <w:right w:w="15" w:type="dxa"/>
            </w:tcMar>
            <w:vAlign w:val="center"/>
            <w:hideMark/>
          </w:tcPr>
          <w:p w14:paraId="78E51C4D" w14:textId="77777777" w:rsidR="0068383C" w:rsidRPr="005D2A6A" w:rsidRDefault="0068383C" w:rsidP="0068383C">
            <w:pPr>
              <w:pStyle w:val="BodyText"/>
              <w:spacing w:before="162" w:line="480" w:lineRule="auto"/>
              <w:ind w:right="-90"/>
              <w:jc w:val="center"/>
              <w:rPr>
                <w:bCs/>
                <w:color w:val="000000" w:themeColor="text1"/>
                <w:sz w:val="20"/>
                <w:szCs w:val="20"/>
              </w:rPr>
            </w:pPr>
            <w:r w:rsidRPr="005D2A6A">
              <w:rPr>
                <w:bCs/>
                <w:color w:val="000000" w:themeColor="text1"/>
                <w:sz w:val="20"/>
                <w:szCs w:val="20"/>
              </w:rPr>
              <w:t>938</w:t>
            </w:r>
          </w:p>
        </w:tc>
        <w:tc>
          <w:tcPr>
            <w:tcW w:w="962" w:type="dxa"/>
            <w:tcBorders>
              <w:top w:val="single" w:sz="2" w:space="0" w:color="000000"/>
              <w:left w:val="single" w:sz="4" w:space="0" w:color="7F7F7F"/>
              <w:bottom w:val="single" w:sz="4" w:space="0" w:color="7F7F7F"/>
              <w:right w:val="single" w:sz="4" w:space="0" w:color="7F7F7F"/>
            </w:tcBorders>
            <w:shd w:val="clear" w:color="auto" w:fill="FFFFFF"/>
            <w:tcMar>
              <w:top w:w="15" w:type="dxa"/>
              <w:left w:w="15" w:type="dxa"/>
              <w:bottom w:w="0" w:type="dxa"/>
              <w:right w:w="15" w:type="dxa"/>
            </w:tcMar>
            <w:vAlign w:val="center"/>
            <w:hideMark/>
          </w:tcPr>
          <w:p w14:paraId="087BB162" w14:textId="77777777" w:rsidR="0068383C" w:rsidRPr="005D2A6A" w:rsidRDefault="0068383C" w:rsidP="0068383C">
            <w:pPr>
              <w:pStyle w:val="BodyText"/>
              <w:spacing w:before="162" w:line="480" w:lineRule="auto"/>
              <w:ind w:right="-90"/>
              <w:jc w:val="center"/>
              <w:rPr>
                <w:bCs/>
                <w:color w:val="000000" w:themeColor="text1"/>
                <w:sz w:val="20"/>
                <w:szCs w:val="20"/>
              </w:rPr>
            </w:pPr>
            <w:r w:rsidRPr="005D2A6A">
              <w:rPr>
                <w:bCs/>
                <w:color w:val="000000" w:themeColor="text1"/>
                <w:sz w:val="20"/>
                <w:szCs w:val="20"/>
              </w:rPr>
              <w:t>985</w:t>
            </w:r>
          </w:p>
        </w:tc>
        <w:tc>
          <w:tcPr>
            <w:tcW w:w="1129" w:type="dxa"/>
            <w:tcBorders>
              <w:top w:val="single" w:sz="2" w:space="0" w:color="000000"/>
              <w:left w:val="single" w:sz="4" w:space="0" w:color="7F7F7F"/>
              <w:bottom w:val="single" w:sz="4" w:space="0" w:color="7F7F7F"/>
              <w:right w:val="single" w:sz="4" w:space="0" w:color="7F7F7F"/>
            </w:tcBorders>
            <w:shd w:val="clear" w:color="auto" w:fill="FFFFFF"/>
            <w:tcMar>
              <w:top w:w="15" w:type="dxa"/>
              <w:left w:w="15" w:type="dxa"/>
              <w:bottom w:w="0" w:type="dxa"/>
              <w:right w:w="15" w:type="dxa"/>
            </w:tcMar>
            <w:vAlign w:val="center"/>
            <w:hideMark/>
          </w:tcPr>
          <w:p w14:paraId="0C50B660" w14:textId="77777777" w:rsidR="0068383C" w:rsidRPr="005D2A6A" w:rsidRDefault="0068383C" w:rsidP="0068383C">
            <w:pPr>
              <w:pStyle w:val="BodyText"/>
              <w:spacing w:before="162" w:line="480" w:lineRule="auto"/>
              <w:ind w:right="-90"/>
              <w:jc w:val="center"/>
              <w:rPr>
                <w:bCs/>
                <w:color w:val="000000" w:themeColor="text1"/>
                <w:sz w:val="20"/>
                <w:szCs w:val="20"/>
              </w:rPr>
            </w:pPr>
            <w:r w:rsidRPr="005D2A6A">
              <w:rPr>
                <w:bCs/>
                <w:color w:val="000000" w:themeColor="text1"/>
                <w:sz w:val="20"/>
                <w:szCs w:val="20"/>
              </w:rPr>
              <w:t>1020</w:t>
            </w:r>
          </w:p>
        </w:tc>
        <w:tc>
          <w:tcPr>
            <w:tcW w:w="1129" w:type="dxa"/>
            <w:tcBorders>
              <w:top w:val="single" w:sz="2" w:space="0" w:color="000000"/>
              <w:left w:val="single" w:sz="4" w:space="0" w:color="7F7F7F"/>
              <w:bottom w:val="single" w:sz="4" w:space="0" w:color="7F7F7F"/>
              <w:right w:val="single" w:sz="4" w:space="0" w:color="7F7F7F"/>
            </w:tcBorders>
            <w:shd w:val="clear" w:color="auto" w:fill="FFFFFF"/>
            <w:tcMar>
              <w:top w:w="15" w:type="dxa"/>
              <w:left w:w="15" w:type="dxa"/>
              <w:bottom w:w="0" w:type="dxa"/>
              <w:right w:w="15" w:type="dxa"/>
            </w:tcMar>
            <w:vAlign w:val="center"/>
            <w:hideMark/>
          </w:tcPr>
          <w:p w14:paraId="0F713614" w14:textId="77777777" w:rsidR="0068383C" w:rsidRPr="005D2A6A" w:rsidRDefault="0068383C" w:rsidP="0068383C">
            <w:pPr>
              <w:pStyle w:val="BodyText"/>
              <w:spacing w:before="162" w:line="480" w:lineRule="auto"/>
              <w:ind w:right="-90"/>
              <w:jc w:val="center"/>
              <w:rPr>
                <w:bCs/>
                <w:color w:val="000000" w:themeColor="text1"/>
                <w:sz w:val="20"/>
                <w:szCs w:val="20"/>
              </w:rPr>
            </w:pPr>
            <w:r w:rsidRPr="005D2A6A">
              <w:rPr>
                <w:bCs/>
                <w:color w:val="000000" w:themeColor="text1"/>
                <w:sz w:val="20"/>
                <w:szCs w:val="20"/>
              </w:rPr>
              <w:t>1025</w:t>
            </w:r>
          </w:p>
        </w:tc>
        <w:tc>
          <w:tcPr>
            <w:tcW w:w="1406" w:type="dxa"/>
            <w:tcBorders>
              <w:top w:val="single" w:sz="2" w:space="0" w:color="000000"/>
              <w:left w:val="single" w:sz="4" w:space="0" w:color="7F7F7F"/>
              <w:bottom w:val="single" w:sz="4" w:space="0" w:color="7F7F7F"/>
              <w:right w:val="single" w:sz="4" w:space="0" w:color="7F7F7F"/>
            </w:tcBorders>
            <w:shd w:val="clear" w:color="auto" w:fill="FFFFFF"/>
            <w:tcMar>
              <w:top w:w="15" w:type="dxa"/>
              <w:left w:w="15" w:type="dxa"/>
              <w:bottom w:w="0" w:type="dxa"/>
              <w:right w:w="15" w:type="dxa"/>
            </w:tcMar>
            <w:vAlign w:val="center"/>
            <w:hideMark/>
          </w:tcPr>
          <w:p w14:paraId="05344F66" w14:textId="77777777" w:rsidR="0068383C" w:rsidRPr="005D2A6A" w:rsidRDefault="0068383C" w:rsidP="0068383C">
            <w:pPr>
              <w:pStyle w:val="BodyText"/>
              <w:spacing w:before="162" w:line="480" w:lineRule="auto"/>
              <w:ind w:right="-90"/>
              <w:jc w:val="center"/>
              <w:rPr>
                <w:bCs/>
                <w:color w:val="000000" w:themeColor="text1"/>
                <w:sz w:val="20"/>
                <w:szCs w:val="20"/>
              </w:rPr>
            </w:pPr>
            <w:r w:rsidRPr="005D2A6A">
              <w:rPr>
                <w:bCs/>
                <w:color w:val="000000" w:themeColor="text1"/>
                <w:sz w:val="20"/>
                <w:szCs w:val="20"/>
              </w:rPr>
              <w:t>1030</w:t>
            </w:r>
          </w:p>
        </w:tc>
      </w:tr>
      <w:tr w:rsidR="0068383C" w:rsidRPr="005D2A6A" w14:paraId="3597B38E" w14:textId="77777777" w:rsidTr="005664BA">
        <w:trPr>
          <w:trHeight w:val="391"/>
        </w:trPr>
        <w:tc>
          <w:tcPr>
            <w:tcW w:w="4157" w:type="dxa"/>
            <w:tcBorders>
              <w:top w:val="single" w:sz="4" w:space="0" w:color="7F7F7F"/>
              <w:left w:val="single" w:sz="4" w:space="0" w:color="7F7F7F"/>
              <w:bottom w:val="single" w:sz="4" w:space="0" w:color="7F7F7F"/>
              <w:right w:val="single" w:sz="4" w:space="0" w:color="7F7F7F"/>
            </w:tcBorders>
            <w:shd w:val="clear" w:color="auto" w:fill="auto"/>
            <w:tcMar>
              <w:top w:w="15" w:type="dxa"/>
              <w:left w:w="15" w:type="dxa"/>
              <w:bottom w:w="0" w:type="dxa"/>
              <w:right w:w="15" w:type="dxa"/>
            </w:tcMar>
            <w:vAlign w:val="center"/>
            <w:hideMark/>
          </w:tcPr>
          <w:p w14:paraId="3E52C606" w14:textId="77777777" w:rsidR="0068383C" w:rsidRPr="005D2A6A" w:rsidRDefault="0068383C" w:rsidP="0068383C">
            <w:pPr>
              <w:pStyle w:val="BodyText"/>
              <w:spacing w:before="162" w:line="480" w:lineRule="auto"/>
              <w:ind w:right="-90"/>
              <w:jc w:val="both"/>
              <w:rPr>
                <w:bCs/>
                <w:color w:val="000000" w:themeColor="text1"/>
                <w:sz w:val="20"/>
                <w:szCs w:val="20"/>
              </w:rPr>
            </w:pPr>
            <w:ins w:id="21" w:author="Hardik Malhotra" w:date="2021-09-10T14:12:00Z">
              <w:r w:rsidRPr="005D2A6A">
                <w:rPr>
                  <w:b/>
                  <w:bCs/>
                  <w:color w:val="000000" w:themeColor="text1"/>
                  <w:sz w:val="20"/>
                  <w:szCs w:val="20"/>
                </w:rPr>
                <w:t xml:space="preserve">Total </w:t>
              </w:r>
            </w:ins>
            <w:del w:id="22" w:author="Hardik Malhotra" w:date="2021-09-10T14:11:00Z">
              <w:r w:rsidRPr="005D2A6A" w:rsidDel="002163E7">
                <w:rPr>
                  <w:b/>
                  <w:bCs/>
                  <w:color w:val="000000" w:themeColor="text1"/>
                  <w:sz w:val="20"/>
                  <w:szCs w:val="20"/>
                </w:rPr>
                <w:delText xml:space="preserve">Global Vinyl Ester Resin </w:delText>
              </w:r>
            </w:del>
            <w:r w:rsidRPr="005D2A6A">
              <w:rPr>
                <w:b/>
                <w:bCs/>
                <w:color w:val="000000" w:themeColor="text1"/>
                <w:sz w:val="20"/>
                <w:szCs w:val="20"/>
              </w:rPr>
              <w:t>Production</w:t>
            </w:r>
          </w:p>
        </w:tc>
        <w:tc>
          <w:tcPr>
            <w:tcW w:w="1464" w:type="dxa"/>
            <w:tcBorders>
              <w:top w:val="single" w:sz="4" w:space="0" w:color="7F7F7F"/>
              <w:left w:val="single" w:sz="4" w:space="0" w:color="7F7F7F"/>
              <w:bottom w:val="single" w:sz="4" w:space="0" w:color="7F7F7F"/>
              <w:right w:val="single" w:sz="4" w:space="0" w:color="7F7F7F"/>
            </w:tcBorders>
            <w:shd w:val="clear" w:color="auto" w:fill="FFFFFF"/>
            <w:tcMar>
              <w:top w:w="15" w:type="dxa"/>
              <w:left w:w="15" w:type="dxa"/>
              <w:bottom w:w="0" w:type="dxa"/>
              <w:right w:w="15" w:type="dxa"/>
            </w:tcMar>
            <w:vAlign w:val="center"/>
            <w:hideMark/>
          </w:tcPr>
          <w:p w14:paraId="08839BAA" w14:textId="77777777" w:rsidR="0068383C" w:rsidRPr="005D2A6A" w:rsidRDefault="0068383C" w:rsidP="0068383C">
            <w:pPr>
              <w:pStyle w:val="BodyText"/>
              <w:spacing w:before="162" w:line="480" w:lineRule="auto"/>
              <w:ind w:right="-90"/>
              <w:jc w:val="center"/>
              <w:rPr>
                <w:bCs/>
                <w:color w:val="000000" w:themeColor="text1"/>
                <w:sz w:val="20"/>
                <w:szCs w:val="20"/>
              </w:rPr>
            </w:pPr>
            <w:r w:rsidRPr="005D2A6A">
              <w:rPr>
                <w:color w:val="000000"/>
                <w:sz w:val="20"/>
                <w:szCs w:val="20"/>
              </w:rPr>
              <w:t>733</w:t>
            </w:r>
          </w:p>
        </w:tc>
        <w:tc>
          <w:tcPr>
            <w:tcW w:w="962" w:type="dxa"/>
            <w:tcBorders>
              <w:top w:val="single" w:sz="4" w:space="0" w:color="7F7F7F"/>
              <w:left w:val="single" w:sz="4" w:space="0" w:color="7F7F7F"/>
              <w:bottom w:val="single" w:sz="4" w:space="0" w:color="7F7F7F"/>
              <w:right w:val="single" w:sz="4" w:space="0" w:color="7F7F7F"/>
            </w:tcBorders>
            <w:shd w:val="clear" w:color="auto" w:fill="FFFFFF"/>
            <w:tcMar>
              <w:top w:w="15" w:type="dxa"/>
              <w:left w:w="15" w:type="dxa"/>
              <w:bottom w:w="0" w:type="dxa"/>
              <w:right w:w="15" w:type="dxa"/>
            </w:tcMar>
            <w:vAlign w:val="center"/>
            <w:hideMark/>
          </w:tcPr>
          <w:p w14:paraId="3BF7872C" w14:textId="77777777" w:rsidR="0068383C" w:rsidRPr="005D2A6A" w:rsidRDefault="0068383C" w:rsidP="0068383C">
            <w:pPr>
              <w:pStyle w:val="BodyText"/>
              <w:spacing w:before="162" w:line="480" w:lineRule="auto"/>
              <w:ind w:right="-90"/>
              <w:jc w:val="center"/>
              <w:rPr>
                <w:bCs/>
                <w:color w:val="000000" w:themeColor="text1"/>
                <w:sz w:val="20"/>
                <w:szCs w:val="20"/>
              </w:rPr>
            </w:pPr>
            <w:r w:rsidRPr="005D2A6A">
              <w:rPr>
                <w:color w:val="000000"/>
                <w:sz w:val="20"/>
                <w:szCs w:val="20"/>
              </w:rPr>
              <w:t>759</w:t>
            </w:r>
          </w:p>
        </w:tc>
        <w:tc>
          <w:tcPr>
            <w:tcW w:w="1129" w:type="dxa"/>
            <w:tcBorders>
              <w:top w:val="single" w:sz="4" w:space="0" w:color="7F7F7F"/>
              <w:left w:val="single" w:sz="4" w:space="0" w:color="7F7F7F"/>
              <w:bottom w:val="single" w:sz="4" w:space="0" w:color="7F7F7F"/>
              <w:right w:val="single" w:sz="4" w:space="0" w:color="7F7F7F"/>
            </w:tcBorders>
            <w:shd w:val="clear" w:color="auto" w:fill="FFFFFF"/>
            <w:tcMar>
              <w:top w:w="15" w:type="dxa"/>
              <w:left w:w="15" w:type="dxa"/>
              <w:bottom w:w="0" w:type="dxa"/>
              <w:right w:w="15" w:type="dxa"/>
            </w:tcMar>
            <w:vAlign w:val="center"/>
            <w:hideMark/>
          </w:tcPr>
          <w:p w14:paraId="22098897" w14:textId="77777777" w:rsidR="0068383C" w:rsidRPr="005D2A6A" w:rsidRDefault="0068383C" w:rsidP="0068383C">
            <w:pPr>
              <w:pStyle w:val="BodyText"/>
              <w:spacing w:before="162" w:line="480" w:lineRule="auto"/>
              <w:ind w:right="-90"/>
              <w:jc w:val="center"/>
              <w:rPr>
                <w:bCs/>
                <w:color w:val="000000" w:themeColor="text1"/>
                <w:sz w:val="20"/>
                <w:szCs w:val="20"/>
              </w:rPr>
            </w:pPr>
            <w:r w:rsidRPr="005D2A6A">
              <w:rPr>
                <w:color w:val="000000"/>
                <w:sz w:val="20"/>
                <w:szCs w:val="20"/>
              </w:rPr>
              <w:t>808</w:t>
            </w:r>
          </w:p>
        </w:tc>
        <w:tc>
          <w:tcPr>
            <w:tcW w:w="1129" w:type="dxa"/>
            <w:tcBorders>
              <w:top w:val="single" w:sz="4" w:space="0" w:color="7F7F7F"/>
              <w:left w:val="single" w:sz="4" w:space="0" w:color="7F7F7F"/>
              <w:bottom w:val="single" w:sz="4" w:space="0" w:color="7F7F7F"/>
              <w:right w:val="single" w:sz="4" w:space="0" w:color="7F7F7F"/>
            </w:tcBorders>
            <w:shd w:val="clear" w:color="auto" w:fill="FFFFFF"/>
            <w:tcMar>
              <w:top w:w="15" w:type="dxa"/>
              <w:left w:w="15" w:type="dxa"/>
              <w:bottom w:w="0" w:type="dxa"/>
              <w:right w:w="15" w:type="dxa"/>
            </w:tcMar>
            <w:vAlign w:val="center"/>
            <w:hideMark/>
          </w:tcPr>
          <w:p w14:paraId="62C9C805" w14:textId="77777777" w:rsidR="0068383C" w:rsidRPr="005D2A6A" w:rsidRDefault="0068383C" w:rsidP="0068383C">
            <w:pPr>
              <w:pStyle w:val="BodyText"/>
              <w:spacing w:before="162" w:line="480" w:lineRule="auto"/>
              <w:ind w:right="-90"/>
              <w:jc w:val="center"/>
              <w:rPr>
                <w:bCs/>
                <w:color w:val="000000" w:themeColor="text1"/>
                <w:sz w:val="20"/>
                <w:szCs w:val="20"/>
              </w:rPr>
            </w:pPr>
            <w:r w:rsidRPr="005D2A6A">
              <w:rPr>
                <w:color w:val="000000"/>
                <w:sz w:val="20"/>
                <w:szCs w:val="20"/>
              </w:rPr>
              <w:t>866</w:t>
            </w:r>
          </w:p>
        </w:tc>
        <w:tc>
          <w:tcPr>
            <w:tcW w:w="1406" w:type="dxa"/>
            <w:tcBorders>
              <w:top w:val="single" w:sz="4" w:space="0" w:color="7F7F7F"/>
              <w:left w:val="single" w:sz="4" w:space="0" w:color="7F7F7F"/>
              <w:bottom w:val="single" w:sz="4" w:space="0" w:color="7F7F7F"/>
              <w:right w:val="single" w:sz="4" w:space="0" w:color="7F7F7F"/>
            </w:tcBorders>
            <w:shd w:val="clear" w:color="auto" w:fill="FFFFFF"/>
            <w:tcMar>
              <w:top w:w="15" w:type="dxa"/>
              <w:left w:w="15" w:type="dxa"/>
              <w:bottom w:w="0" w:type="dxa"/>
              <w:right w:w="15" w:type="dxa"/>
            </w:tcMar>
            <w:vAlign w:val="center"/>
            <w:hideMark/>
          </w:tcPr>
          <w:p w14:paraId="720B4660" w14:textId="77777777" w:rsidR="0068383C" w:rsidRPr="005D2A6A" w:rsidRDefault="0068383C" w:rsidP="0068383C">
            <w:pPr>
              <w:pStyle w:val="BodyText"/>
              <w:spacing w:before="162" w:line="480" w:lineRule="auto"/>
              <w:ind w:right="-90"/>
              <w:jc w:val="center"/>
              <w:rPr>
                <w:bCs/>
                <w:color w:val="000000" w:themeColor="text1"/>
                <w:sz w:val="20"/>
                <w:szCs w:val="20"/>
              </w:rPr>
            </w:pPr>
            <w:r w:rsidRPr="005D2A6A">
              <w:rPr>
                <w:color w:val="000000"/>
                <w:sz w:val="20"/>
                <w:szCs w:val="20"/>
              </w:rPr>
              <w:t>929</w:t>
            </w:r>
          </w:p>
        </w:tc>
      </w:tr>
      <w:tr w:rsidR="0068383C" w:rsidRPr="005D2A6A" w14:paraId="4BDE1C7F" w14:textId="77777777" w:rsidTr="005664BA">
        <w:trPr>
          <w:trHeight w:val="391"/>
        </w:trPr>
        <w:tc>
          <w:tcPr>
            <w:tcW w:w="4157" w:type="dxa"/>
            <w:tcBorders>
              <w:top w:val="single" w:sz="4" w:space="0" w:color="7F7F7F"/>
              <w:left w:val="single" w:sz="4" w:space="0" w:color="7F7F7F"/>
              <w:bottom w:val="single" w:sz="4" w:space="0" w:color="7F7F7F"/>
              <w:right w:val="single" w:sz="4" w:space="0" w:color="7F7F7F"/>
            </w:tcBorders>
            <w:shd w:val="clear" w:color="auto" w:fill="auto"/>
            <w:tcMar>
              <w:top w:w="15" w:type="dxa"/>
              <w:left w:w="15" w:type="dxa"/>
              <w:bottom w:w="0" w:type="dxa"/>
              <w:right w:w="15" w:type="dxa"/>
            </w:tcMar>
            <w:vAlign w:val="center"/>
            <w:hideMark/>
          </w:tcPr>
          <w:p w14:paraId="17D030F8" w14:textId="77777777" w:rsidR="0068383C" w:rsidRPr="005D2A6A" w:rsidRDefault="0068383C" w:rsidP="0068383C">
            <w:pPr>
              <w:pStyle w:val="BodyText"/>
              <w:spacing w:before="162" w:line="480" w:lineRule="auto"/>
              <w:ind w:right="-90"/>
              <w:jc w:val="both"/>
              <w:rPr>
                <w:bCs/>
                <w:color w:val="000000" w:themeColor="text1"/>
                <w:sz w:val="20"/>
                <w:szCs w:val="20"/>
              </w:rPr>
            </w:pPr>
            <w:del w:id="23" w:author="Hardik Malhotra" w:date="2021-09-10T14:12:00Z">
              <w:r w:rsidRPr="005D2A6A" w:rsidDel="002163E7">
                <w:rPr>
                  <w:b/>
                  <w:bCs/>
                  <w:color w:val="000000" w:themeColor="text1"/>
                  <w:sz w:val="20"/>
                  <w:szCs w:val="20"/>
                </w:rPr>
                <w:delText xml:space="preserve">Global </w:delText>
              </w:r>
            </w:del>
            <w:ins w:id="24" w:author="Hardik Malhotra" w:date="2021-09-10T14:12:00Z">
              <w:r w:rsidRPr="005D2A6A">
                <w:rPr>
                  <w:b/>
                  <w:bCs/>
                  <w:color w:val="000000" w:themeColor="text1"/>
                  <w:sz w:val="20"/>
                  <w:szCs w:val="20"/>
                </w:rPr>
                <w:t xml:space="preserve">Total </w:t>
              </w:r>
            </w:ins>
            <w:del w:id="25" w:author="Hardik Malhotra" w:date="2021-09-10T14:12:00Z">
              <w:r w:rsidRPr="005D2A6A" w:rsidDel="002163E7">
                <w:rPr>
                  <w:b/>
                  <w:bCs/>
                  <w:color w:val="000000" w:themeColor="text1"/>
                  <w:sz w:val="20"/>
                  <w:szCs w:val="20"/>
                </w:rPr>
                <w:delText xml:space="preserve">Vinyl Ester Resin </w:delText>
              </w:r>
            </w:del>
            <w:r w:rsidRPr="005D2A6A">
              <w:rPr>
                <w:b/>
                <w:bCs/>
                <w:color w:val="000000" w:themeColor="text1"/>
                <w:sz w:val="20"/>
                <w:szCs w:val="20"/>
              </w:rPr>
              <w:t>Demand</w:t>
            </w:r>
            <w:ins w:id="26" w:author="Hardik Malhotra" w:date="2021-09-10T14:12:00Z">
              <w:r w:rsidRPr="005D2A6A">
                <w:rPr>
                  <w:b/>
                  <w:bCs/>
                  <w:color w:val="000000" w:themeColor="text1"/>
                  <w:sz w:val="20"/>
                  <w:szCs w:val="20"/>
                </w:rPr>
                <w:t xml:space="preserve">/Consumption </w:t>
              </w:r>
            </w:ins>
          </w:p>
        </w:tc>
        <w:tc>
          <w:tcPr>
            <w:tcW w:w="1464" w:type="dxa"/>
            <w:tcBorders>
              <w:top w:val="single" w:sz="4" w:space="0" w:color="7F7F7F"/>
              <w:left w:val="single" w:sz="4" w:space="0" w:color="7F7F7F"/>
              <w:bottom w:val="single" w:sz="4" w:space="0" w:color="7F7F7F"/>
              <w:right w:val="single" w:sz="4" w:space="0" w:color="7F7F7F"/>
            </w:tcBorders>
            <w:shd w:val="clear" w:color="auto" w:fill="FFFFFF"/>
            <w:tcMar>
              <w:top w:w="15" w:type="dxa"/>
              <w:left w:w="15" w:type="dxa"/>
              <w:bottom w:w="0" w:type="dxa"/>
              <w:right w:w="15" w:type="dxa"/>
            </w:tcMar>
            <w:hideMark/>
          </w:tcPr>
          <w:p w14:paraId="28F36087" w14:textId="7E9A55EA" w:rsidR="0068383C" w:rsidRPr="005D2A6A" w:rsidRDefault="0068383C" w:rsidP="0068383C">
            <w:pPr>
              <w:pStyle w:val="BodyText"/>
              <w:spacing w:before="162" w:line="480" w:lineRule="auto"/>
              <w:ind w:right="-90"/>
              <w:jc w:val="center"/>
              <w:rPr>
                <w:color w:val="000000"/>
                <w:sz w:val="20"/>
                <w:szCs w:val="20"/>
              </w:rPr>
            </w:pPr>
            <w:r w:rsidRPr="005D2A6A">
              <w:rPr>
                <w:color w:val="000000"/>
                <w:sz w:val="20"/>
                <w:szCs w:val="20"/>
              </w:rPr>
              <w:t>677</w:t>
            </w:r>
          </w:p>
        </w:tc>
        <w:tc>
          <w:tcPr>
            <w:tcW w:w="962" w:type="dxa"/>
            <w:tcBorders>
              <w:top w:val="single" w:sz="4" w:space="0" w:color="7F7F7F"/>
              <w:left w:val="single" w:sz="4" w:space="0" w:color="7F7F7F"/>
              <w:bottom w:val="single" w:sz="4" w:space="0" w:color="7F7F7F"/>
              <w:right w:val="single" w:sz="4" w:space="0" w:color="7F7F7F"/>
            </w:tcBorders>
            <w:shd w:val="clear" w:color="auto" w:fill="FFFFFF"/>
            <w:tcMar>
              <w:top w:w="15" w:type="dxa"/>
              <w:left w:w="15" w:type="dxa"/>
              <w:bottom w:w="0" w:type="dxa"/>
              <w:right w:w="15" w:type="dxa"/>
            </w:tcMar>
            <w:hideMark/>
          </w:tcPr>
          <w:p w14:paraId="1BCAEAFE" w14:textId="38715729" w:rsidR="0068383C" w:rsidRPr="005D2A6A" w:rsidRDefault="0068383C" w:rsidP="0068383C">
            <w:pPr>
              <w:pStyle w:val="BodyText"/>
              <w:spacing w:before="162" w:line="480" w:lineRule="auto"/>
              <w:ind w:right="-90"/>
              <w:jc w:val="center"/>
              <w:rPr>
                <w:color w:val="000000"/>
                <w:sz w:val="20"/>
                <w:szCs w:val="20"/>
              </w:rPr>
            </w:pPr>
            <w:r w:rsidRPr="005D2A6A">
              <w:rPr>
                <w:color w:val="000000"/>
                <w:sz w:val="20"/>
                <w:szCs w:val="20"/>
              </w:rPr>
              <w:t>739</w:t>
            </w:r>
          </w:p>
        </w:tc>
        <w:tc>
          <w:tcPr>
            <w:tcW w:w="1129" w:type="dxa"/>
            <w:tcBorders>
              <w:top w:val="single" w:sz="4" w:space="0" w:color="7F7F7F"/>
              <w:left w:val="single" w:sz="4" w:space="0" w:color="7F7F7F"/>
              <w:bottom w:val="single" w:sz="4" w:space="0" w:color="7F7F7F"/>
              <w:right w:val="single" w:sz="4" w:space="0" w:color="7F7F7F"/>
            </w:tcBorders>
            <w:shd w:val="clear" w:color="auto" w:fill="FFFFFF"/>
            <w:tcMar>
              <w:top w:w="15" w:type="dxa"/>
              <w:left w:w="15" w:type="dxa"/>
              <w:bottom w:w="0" w:type="dxa"/>
              <w:right w:w="15" w:type="dxa"/>
            </w:tcMar>
            <w:hideMark/>
          </w:tcPr>
          <w:p w14:paraId="52A5E4D8" w14:textId="5722549E" w:rsidR="0068383C" w:rsidRPr="005D2A6A" w:rsidRDefault="0068383C" w:rsidP="0068383C">
            <w:pPr>
              <w:pStyle w:val="BodyText"/>
              <w:spacing w:before="162" w:line="480" w:lineRule="auto"/>
              <w:ind w:right="-90"/>
              <w:jc w:val="center"/>
              <w:rPr>
                <w:color w:val="000000"/>
                <w:sz w:val="20"/>
                <w:szCs w:val="20"/>
              </w:rPr>
            </w:pPr>
            <w:r w:rsidRPr="005D2A6A">
              <w:rPr>
                <w:color w:val="000000"/>
                <w:sz w:val="20"/>
                <w:szCs w:val="20"/>
              </w:rPr>
              <w:t>789</w:t>
            </w:r>
          </w:p>
        </w:tc>
        <w:tc>
          <w:tcPr>
            <w:tcW w:w="1129" w:type="dxa"/>
            <w:tcBorders>
              <w:top w:val="single" w:sz="4" w:space="0" w:color="7F7F7F"/>
              <w:left w:val="single" w:sz="4" w:space="0" w:color="7F7F7F"/>
              <w:bottom w:val="single" w:sz="4" w:space="0" w:color="7F7F7F"/>
              <w:right w:val="single" w:sz="4" w:space="0" w:color="7F7F7F"/>
            </w:tcBorders>
            <w:shd w:val="clear" w:color="auto" w:fill="FFFFFF"/>
            <w:tcMar>
              <w:top w:w="15" w:type="dxa"/>
              <w:left w:w="15" w:type="dxa"/>
              <w:bottom w:w="0" w:type="dxa"/>
              <w:right w:w="15" w:type="dxa"/>
            </w:tcMar>
            <w:hideMark/>
          </w:tcPr>
          <w:p w14:paraId="414912C0" w14:textId="41BD5ABD" w:rsidR="0068383C" w:rsidRPr="005D2A6A" w:rsidRDefault="0068383C" w:rsidP="0068383C">
            <w:pPr>
              <w:pStyle w:val="BodyText"/>
              <w:spacing w:before="162" w:line="480" w:lineRule="auto"/>
              <w:ind w:right="-90"/>
              <w:jc w:val="center"/>
              <w:rPr>
                <w:color w:val="000000"/>
                <w:sz w:val="20"/>
                <w:szCs w:val="20"/>
              </w:rPr>
            </w:pPr>
            <w:r w:rsidRPr="005D2A6A">
              <w:rPr>
                <w:color w:val="000000"/>
                <w:sz w:val="20"/>
                <w:szCs w:val="20"/>
              </w:rPr>
              <w:t>1026</w:t>
            </w:r>
          </w:p>
        </w:tc>
        <w:tc>
          <w:tcPr>
            <w:tcW w:w="1406" w:type="dxa"/>
            <w:tcBorders>
              <w:top w:val="single" w:sz="4" w:space="0" w:color="7F7F7F"/>
              <w:left w:val="single" w:sz="4" w:space="0" w:color="7F7F7F"/>
              <w:bottom w:val="single" w:sz="4" w:space="0" w:color="7F7F7F"/>
              <w:right w:val="single" w:sz="4" w:space="0" w:color="7F7F7F"/>
            </w:tcBorders>
            <w:shd w:val="clear" w:color="auto" w:fill="FFFFFF"/>
            <w:tcMar>
              <w:top w:w="15" w:type="dxa"/>
              <w:left w:w="15" w:type="dxa"/>
              <w:bottom w:w="0" w:type="dxa"/>
              <w:right w:w="15" w:type="dxa"/>
            </w:tcMar>
            <w:hideMark/>
          </w:tcPr>
          <w:p w14:paraId="2B613940" w14:textId="175009AC" w:rsidR="0068383C" w:rsidRPr="005D2A6A" w:rsidRDefault="0068383C" w:rsidP="0068383C">
            <w:pPr>
              <w:pStyle w:val="BodyText"/>
              <w:spacing w:before="162" w:line="480" w:lineRule="auto"/>
              <w:ind w:right="-90"/>
              <w:jc w:val="center"/>
              <w:rPr>
                <w:color w:val="000000"/>
                <w:sz w:val="20"/>
                <w:szCs w:val="20"/>
              </w:rPr>
            </w:pPr>
            <w:r w:rsidRPr="005D2A6A">
              <w:rPr>
                <w:color w:val="000000"/>
                <w:sz w:val="20"/>
                <w:szCs w:val="20"/>
              </w:rPr>
              <w:t>1367</w:t>
            </w:r>
          </w:p>
        </w:tc>
      </w:tr>
      <w:tr w:rsidR="0068383C" w:rsidRPr="005D2A6A" w14:paraId="5393F022" w14:textId="77777777" w:rsidTr="005664BA">
        <w:trPr>
          <w:trHeight w:val="483"/>
        </w:trPr>
        <w:tc>
          <w:tcPr>
            <w:tcW w:w="4157" w:type="dxa"/>
            <w:tcBorders>
              <w:top w:val="single" w:sz="4" w:space="0" w:color="7F7F7F"/>
              <w:left w:val="single" w:sz="4" w:space="0" w:color="7F7F7F"/>
              <w:bottom w:val="single" w:sz="4" w:space="0" w:color="7F7F7F"/>
              <w:right w:val="single" w:sz="4" w:space="0" w:color="7F7F7F"/>
            </w:tcBorders>
            <w:shd w:val="clear" w:color="auto" w:fill="auto"/>
            <w:tcMar>
              <w:top w:w="15" w:type="dxa"/>
              <w:left w:w="15" w:type="dxa"/>
              <w:bottom w:w="0" w:type="dxa"/>
              <w:right w:w="15" w:type="dxa"/>
            </w:tcMar>
            <w:vAlign w:val="center"/>
            <w:hideMark/>
          </w:tcPr>
          <w:p w14:paraId="22F82295" w14:textId="77777777" w:rsidR="0068383C" w:rsidRPr="005D2A6A" w:rsidRDefault="0068383C" w:rsidP="005664BA">
            <w:pPr>
              <w:pStyle w:val="BodyText"/>
              <w:spacing w:before="162" w:line="480" w:lineRule="auto"/>
              <w:ind w:right="-90"/>
              <w:rPr>
                <w:bCs/>
                <w:color w:val="000000" w:themeColor="text1"/>
                <w:sz w:val="20"/>
                <w:szCs w:val="20"/>
              </w:rPr>
            </w:pPr>
            <w:del w:id="27" w:author="Hardik Malhotra" w:date="2021-09-10T14:12:00Z">
              <w:r w:rsidRPr="005D2A6A" w:rsidDel="002163E7">
                <w:rPr>
                  <w:b/>
                  <w:bCs/>
                  <w:color w:val="000000" w:themeColor="text1"/>
                  <w:sz w:val="20"/>
                  <w:szCs w:val="20"/>
                </w:rPr>
                <w:delText xml:space="preserve">Global </w:delText>
              </w:r>
            </w:del>
            <w:ins w:id="28" w:author="Hardik Malhotra" w:date="2021-09-10T14:12:00Z">
              <w:r w:rsidRPr="005D2A6A">
                <w:rPr>
                  <w:b/>
                  <w:bCs/>
                  <w:color w:val="000000" w:themeColor="text1"/>
                  <w:sz w:val="20"/>
                  <w:szCs w:val="20"/>
                </w:rPr>
                <w:t xml:space="preserve">Total </w:t>
              </w:r>
            </w:ins>
            <w:del w:id="29" w:author="Hardik Malhotra" w:date="2021-09-10T14:12:00Z">
              <w:r w:rsidRPr="005D2A6A" w:rsidDel="002163E7">
                <w:rPr>
                  <w:b/>
                  <w:bCs/>
                  <w:color w:val="000000" w:themeColor="text1"/>
                  <w:sz w:val="20"/>
                  <w:szCs w:val="20"/>
                </w:rPr>
                <w:delText xml:space="preserve">Vinyl Ester Resin </w:delText>
              </w:r>
            </w:del>
            <w:r w:rsidRPr="005D2A6A">
              <w:rPr>
                <w:b/>
                <w:bCs/>
                <w:color w:val="000000" w:themeColor="text1"/>
                <w:sz w:val="20"/>
                <w:szCs w:val="20"/>
              </w:rPr>
              <w:t>Demand (Y-O-Y Growth Rate, %)</w:t>
            </w:r>
          </w:p>
        </w:tc>
        <w:tc>
          <w:tcPr>
            <w:tcW w:w="1464" w:type="dxa"/>
            <w:tcBorders>
              <w:top w:val="single" w:sz="4" w:space="0" w:color="7F7F7F"/>
              <w:left w:val="single" w:sz="4" w:space="0" w:color="7F7F7F"/>
              <w:bottom w:val="single" w:sz="4" w:space="0" w:color="7F7F7F"/>
              <w:right w:val="single" w:sz="4" w:space="0" w:color="7F7F7F"/>
            </w:tcBorders>
            <w:shd w:val="clear" w:color="auto" w:fill="FFFFFF"/>
            <w:tcMar>
              <w:top w:w="15" w:type="dxa"/>
              <w:left w:w="15" w:type="dxa"/>
              <w:bottom w:w="0" w:type="dxa"/>
              <w:right w:w="15" w:type="dxa"/>
            </w:tcMar>
            <w:vAlign w:val="center"/>
            <w:hideMark/>
          </w:tcPr>
          <w:p w14:paraId="24537DEE" w14:textId="77777777" w:rsidR="0068383C" w:rsidRPr="005D2A6A" w:rsidRDefault="0068383C" w:rsidP="0068383C">
            <w:pPr>
              <w:pStyle w:val="BodyText"/>
              <w:spacing w:before="162" w:line="480" w:lineRule="auto"/>
              <w:ind w:right="-90"/>
              <w:jc w:val="center"/>
              <w:rPr>
                <w:color w:val="000000"/>
                <w:sz w:val="20"/>
                <w:szCs w:val="20"/>
              </w:rPr>
            </w:pPr>
            <w:r w:rsidRPr="005D2A6A">
              <w:rPr>
                <w:color w:val="000000"/>
                <w:sz w:val="20"/>
                <w:szCs w:val="20"/>
              </w:rPr>
              <w:t> 3.87%</w:t>
            </w:r>
          </w:p>
        </w:tc>
        <w:tc>
          <w:tcPr>
            <w:tcW w:w="962" w:type="dxa"/>
            <w:tcBorders>
              <w:top w:val="single" w:sz="4" w:space="0" w:color="7F7F7F"/>
              <w:left w:val="single" w:sz="4" w:space="0" w:color="7F7F7F"/>
              <w:bottom w:val="single" w:sz="4" w:space="0" w:color="7F7F7F"/>
              <w:right w:val="single" w:sz="4" w:space="0" w:color="7F7F7F"/>
            </w:tcBorders>
            <w:shd w:val="clear" w:color="auto" w:fill="FFFFFF"/>
            <w:tcMar>
              <w:top w:w="15" w:type="dxa"/>
              <w:left w:w="15" w:type="dxa"/>
              <w:bottom w:w="0" w:type="dxa"/>
              <w:right w:w="15" w:type="dxa"/>
            </w:tcMar>
            <w:vAlign w:val="center"/>
            <w:hideMark/>
          </w:tcPr>
          <w:p w14:paraId="3212D819" w14:textId="77777777" w:rsidR="0068383C" w:rsidRPr="005D2A6A" w:rsidRDefault="0068383C" w:rsidP="0068383C">
            <w:pPr>
              <w:pStyle w:val="BodyText"/>
              <w:spacing w:before="162" w:line="480" w:lineRule="auto"/>
              <w:ind w:right="-90"/>
              <w:jc w:val="center"/>
              <w:rPr>
                <w:color w:val="000000"/>
                <w:sz w:val="20"/>
                <w:szCs w:val="20"/>
              </w:rPr>
            </w:pPr>
            <w:r w:rsidRPr="005D2A6A">
              <w:rPr>
                <w:color w:val="000000"/>
                <w:sz w:val="20"/>
                <w:szCs w:val="20"/>
              </w:rPr>
              <w:t>-7.14%</w:t>
            </w:r>
          </w:p>
        </w:tc>
        <w:tc>
          <w:tcPr>
            <w:tcW w:w="1129" w:type="dxa"/>
            <w:tcBorders>
              <w:top w:val="single" w:sz="4" w:space="0" w:color="7F7F7F"/>
              <w:left w:val="single" w:sz="4" w:space="0" w:color="7F7F7F"/>
              <w:bottom w:val="single" w:sz="4" w:space="0" w:color="7F7F7F"/>
              <w:right w:val="single" w:sz="4" w:space="0" w:color="7F7F7F"/>
            </w:tcBorders>
            <w:shd w:val="clear" w:color="auto" w:fill="FFFFFF"/>
            <w:tcMar>
              <w:top w:w="15" w:type="dxa"/>
              <w:left w:w="15" w:type="dxa"/>
              <w:bottom w:w="0" w:type="dxa"/>
              <w:right w:w="15" w:type="dxa"/>
            </w:tcMar>
            <w:vAlign w:val="center"/>
            <w:hideMark/>
          </w:tcPr>
          <w:p w14:paraId="17F8F93F" w14:textId="77777777" w:rsidR="0068383C" w:rsidRPr="005D2A6A" w:rsidRDefault="0068383C" w:rsidP="0068383C">
            <w:pPr>
              <w:pStyle w:val="BodyText"/>
              <w:spacing w:before="162" w:line="480" w:lineRule="auto"/>
              <w:ind w:right="-90"/>
              <w:jc w:val="center"/>
              <w:rPr>
                <w:color w:val="000000"/>
                <w:sz w:val="20"/>
                <w:szCs w:val="20"/>
              </w:rPr>
            </w:pPr>
            <w:r w:rsidRPr="005D2A6A">
              <w:rPr>
                <w:color w:val="000000"/>
                <w:sz w:val="20"/>
                <w:szCs w:val="20"/>
              </w:rPr>
              <w:t>6.71%</w:t>
            </w:r>
          </w:p>
        </w:tc>
        <w:tc>
          <w:tcPr>
            <w:tcW w:w="1129" w:type="dxa"/>
            <w:tcBorders>
              <w:top w:val="single" w:sz="4" w:space="0" w:color="7F7F7F"/>
              <w:left w:val="single" w:sz="4" w:space="0" w:color="7F7F7F"/>
              <w:bottom w:val="single" w:sz="4" w:space="0" w:color="7F7F7F"/>
              <w:right w:val="single" w:sz="4" w:space="0" w:color="7F7F7F"/>
            </w:tcBorders>
            <w:shd w:val="clear" w:color="auto" w:fill="FFFFFF"/>
            <w:tcMar>
              <w:top w:w="15" w:type="dxa"/>
              <w:left w:w="15" w:type="dxa"/>
              <w:bottom w:w="0" w:type="dxa"/>
              <w:right w:w="15" w:type="dxa"/>
            </w:tcMar>
            <w:vAlign w:val="center"/>
            <w:hideMark/>
          </w:tcPr>
          <w:p w14:paraId="457EA846" w14:textId="77777777" w:rsidR="0068383C" w:rsidRPr="005D2A6A" w:rsidRDefault="0068383C" w:rsidP="0068383C">
            <w:pPr>
              <w:pStyle w:val="BodyText"/>
              <w:spacing w:before="162" w:line="480" w:lineRule="auto"/>
              <w:ind w:right="-90"/>
              <w:jc w:val="center"/>
              <w:rPr>
                <w:color w:val="000000"/>
                <w:sz w:val="20"/>
                <w:szCs w:val="20"/>
              </w:rPr>
            </w:pPr>
            <w:r w:rsidRPr="005D2A6A">
              <w:rPr>
                <w:color w:val="000000"/>
                <w:sz w:val="20"/>
                <w:szCs w:val="20"/>
              </w:rPr>
              <w:t>6.42%</w:t>
            </w:r>
          </w:p>
        </w:tc>
        <w:tc>
          <w:tcPr>
            <w:tcW w:w="1406" w:type="dxa"/>
            <w:tcBorders>
              <w:top w:val="single" w:sz="4" w:space="0" w:color="7F7F7F"/>
              <w:left w:val="single" w:sz="4" w:space="0" w:color="7F7F7F"/>
              <w:bottom w:val="single" w:sz="4" w:space="0" w:color="7F7F7F"/>
              <w:right w:val="single" w:sz="4" w:space="0" w:color="7F7F7F"/>
            </w:tcBorders>
            <w:shd w:val="clear" w:color="auto" w:fill="FFFFFF"/>
            <w:tcMar>
              <w:top w:w="15" w:type="dxa"/>
              <w:left w:w="15" w:type="dxa"/>
              <w:bottom w:w="0" w:type="dxa"/>
              <w:right w:w="15" w:type="dxa"/>
            </w:tcMar>
            <w:vAlign w:val="center"/>
            <w:hideMark/>
          </w:tcPr>
          <w:p w14:paraId="270A5CB9" w14:textId="77777777" w:rsidR="0068383C" w:rsidRPr="005D2A6A" w:rsidRDefault="0068383C" w:rsidP="0068383C">
            <w:pPr>
              <w:pStyle w:val="BodyText"/>
              <w:spacing w:before="162" w:line="480" w:lineRule="auto"/>
              <w:ind w:right="-90"/>
              <w:jc w:val="center"/>
              <w:rPr>
                <w:color w:val="000000"/>
                <w:sz w:val="20"/>
                <w:szCs w:val="20"/>
              </w:rPr>
            </w:pPr>
            <w:r w:rsidRPr="005D2A6A">
              <w:rPr>
                <w:color w:val="000000"/>
                <w:sz w:val="20"/>
                <w:szCs w:val="20"/>
              </w:rPr>
              <w:t>5.58%</w:t>
            </w:r>
          </w:p>
        </w:tc>
      </w:tr>
      <w:tr w:rsidR="0068383C" w:rsidRPr="005D2A6A" w14:paraId="06DB106F" w14:textId="77777777" w:rsidTr="005664BA">
        <w:trPr>
          <w:trHeight w:val="339"/>
          <w:ins w:id="30" w:author="Hardik Malhotra" w:date="2021-09-10T14:38:00Z"/>
        </w:trPr>
        <w:tc>
          <w:tcPr>
            <w:tcW w:w="4157" w:type="dxa"/>
            <w:tcBorders>
              <w:top w:val="single" w:sz="4" w:space="0" w:color="7F7F7F"/>
              <w:left w:val="single" w:sz="4" w:space="0" w:color="7F7F7F"/>
              <w:bottom w:val="single" w:sz="4" w:space="0" w:color="7F7F7F"/>
              <w:right w:val="single" w:sz="4" w:space="0" w:color="7F7F7F"/>
            </w:tcBorders>
            <w:shd w:val="clear" w:color="auto" w:fill="auto"/>
            <w:tcMar>
              <w:top w:w="15" w:type="dxa"/>
              <w:left w:w="15" w:type="dxa"/>
              <w:bottom w:w="0" w:type="dxa"/>
              <w:right w:w="15" w:type="dxa"/>
            </w:tcMar>
            <w:vAlign w:val="center"/>
          </w:tcPr>
          <w:p w14:paraId="6D703AC4" w14:textId="77777777" w:rsidR="0068383C" w:rsidRPr="005D2A6A" w:rsidDel="002163E7" w:rsidRDefault="0068383C" w:rsidP="0068383C">
            <w:pPr>
              <w:pStyle w:val="BodyText"/>
              <w:spacing w:before="162" w:line="480" w:lineRule="auto"/>
              <w:ind w:right="-90"/>
              <w:jc w:val="both"/>
              <w:rPr>
                <w:ins w:id="31" w:author="Hardik Malhotra" w:date="2021-09-10T14:38:00Z"/>
                <w:b/>
                <w:bCs/>
                <w:color w:val="000000" w:themeColor="text1"/>
                <w:sz w:val="20"/>
                <w:szCs w:val="20"/>
              </w:rPr>
            </w:pPr>
            <w:ins w:id="32" w:author="Hardik Malhotra" w:date="2021-09-10T14:39:00Z">
              <w:r w:rsidRPr="005D2A6A">
                <w:rPr>
                  <w:b/>
                  <w:bCs/>
                  <w:color w:val="000000" w:themeColor="text1"/>
                  <w:sz w:val="20"/>
                  <w:szCs w:val="20"/>
                </w:rPr>
                <w:t>Demand</w:t>
              </w:r>
            </w:ins>
            <w:ins w:id="33" w:author="Hardik Malhotra" w:date="2021-09-10T14:40:00Z">
              <w:r w:rsidRPr="005D2A6A">
                <w:rPr>
                  <w:b/>
                  <w:bCs/>
                  <w:color w:val="000000" w:themeColor="text1"/>
                  <w:sz w:val="20"/>
                  <w:szCs w:val="20"/>
                </w:rPr>
                <w:t xml:space="preserve"> – Supply Gap</w:t>
              </w:r>
            </w:ins>
          </w:p>
        </w:tc>
        <w:tc>
          <w:tcPr>
            <w:tcW w:w="1464" w:type="dxa"/>
            <w:tcBorders>
              <w:top w:val="single" w:sz="4" w:space="0" w:color="7F7F7F"/>
              <w:left w:val="single" w:sz="4" w:space="0" w:color="7F7F7F"/>
              <w:bottom w:val="single" w:sz="4" w:space="0" w:color="7F7F7F"/>
              <w:right w:val="single" w:sz="4" w:space="0" w:color="7F7F7F"/>
            </w:tcBorders>
            <w:shd w:val="clear" w:color="auto" w:fill="FFFFFF"/>
            <w:tcMar>
              <w:top w:w="15" w:type="dxa"/>
              <w:left w:w="15" w:type="dxa"/>
              <w:bottom w:w="0" w:type="dxa"/>
              <w:right w:w="15" w:type="dxa"/>
            </w:tcMar>
            <w:vAlign w:val="center"/>
          </w:tcPr>
          <w:p w14:paraId="058B590F" w14:textId="77777777" w:rsidR="0068383C" w:rsidRPr="005D2A6A" w:rsidRDefault="0068383C" w:rsidP="0068383C">
            <w:pPr>
              <w:pStyle w:val="BodyText"/>
              <w:spacing w:before="162" w:line="480" w:lineRule="auto"/>
              <w:ind w:right="-90"/>
              <w:jc w:val="center"/>
              <w:rPr>
                <w:ins w:id="34" w:author="Hardik Malhotra" w:date="2021-09-10T14:38:00Z"/>
                <w:bCs/>
                <w:color w:val="000000" w:themeColor="text1"/>
                <w:sz w:val="20"/>
                <w:szCs w:val="20"/>
              </w:rPr>
            </w:pPr>
            <w:r w:rsidRPr="005D2A6A">
              <w:rPr>
                <w:color w:val="000000"/>
                <w:sz w:val="20"/>
                <w:szCs w:val="20"/>
              </w:rPr>
              <w:t>0.00</w:t>
            </w:r>
          </w:p>
        </w:tc>
        <w:tc>
          <w:tcPr>
            <w:tcW w:w="962" w:type="dxa"/>
            <w:tcBorders>
              <w:top w:val="single" w:sz="4" w:space="0" w:color="7F7F7F"/>
              <w:left w:val="single" w:sz="4" w:space="0" w:color="7F7F7F"/>
              <w:bottom w:val="single" w:sz="4" w:space="0" w:color="7F7F7F"/>
              <w:right w:val="single" w:sz="4" w:space="0" w:color="7F7F7F"/>
            </w:tcBorders>
            <w:shd w:val="clear" w:color="auto" w:fill="FFFFFF"/>
            <w:tcMar>
              <w:top w:w="15" w:type="dxa"/>
              <w:left w:w="15" w:type="dxa"/>
              <w:bottom w:w="0" w:type="dxa"/>
              <w:right w:w="15" w:type="dxa"/>
            </w:tcMar>
            <w:vAlign w:val="center"/>
          </w:tcPr>
          <w:p w14:paraId="4DE43EA2" w14:textId="77777777" w:rsidR="0068383C" w:rsidRPr="005D2A6A" w:rsidRDefault="0068383C" w:rsidP="0068383C">
            <w:pPr>
              <w:pStyle w:val="BodyText"/>
              <w:spacing w:before="162" w:line="480" w:lineRule="auto"/>
              <w:ind w:right="-90"/>
              <w:jc w:val="center"/>
              <w:rPr>
                <w:ins w:id="35" w:author="Hardik Malhotra" w:date="2021-09-10T14:38:00Z"/>
                <w:bCs/>
                <w:color w:val="000000" w:themeColor="text1"/>
                <w:sz w:val="20"/>
                <w:szCs w:val="20"/>
              </w:rPr>
            </w:pPr>
            <w:r w:rsidRPr="005D2A6A">
              <w:rPr>
                <w:color w:val="000000"/>
                <w:sz w:val="20"/>
                <w:szCs w:val="20"/>
              </w:rPr>
              <w:t>0.00</w:t>
            </w:r>
          </w:p>
        </w:tc>
        <w:tc>
          <w:tcPr>
            <w:tcW w:w="1129" w:type="dxa"/>
            <w:tcBorders>
              <w:top w:val="single" w:sz="4" w:space="0" w:color="7F7F7F"/>
              <w:left w:val="single" w:sz="4" w:space="0" w:color="7F7F7F"/>
              <w:bottom w:val="single" w:sz="4" w:space="0" w:color="7F7F7F"/>
              <w:right w:val="single" w:sz="4" w:space="0" w:color="7F7F7F"/>
            </w:tcBorders>
            <w:shd w:val="clear" w:color="auto" w:fill="FFFFFF"/>
            <w:tcMar>
              <w:top w:w="15" w:type="dxa"/>
              <w:left w:w="15" w:type="dxa"/>
              <w:bottom w:w="0" w:type="dxa"/>
              <w:right w:w="15" w:type="dxa"/>
            </w:tcMar>
            <w:vAlign w:val="center"/>
          </w:tcPr>
          <w:p w14:paraId="4843B0CE" w14:textId="77777777" w:rsidR="0068383C" w:rsidRPr="005D2A6A" w:rsidRDefault="0068383C" w:rsidP="0068383C">
            <w:pPr>
              <w:pStyle w:val="BodyText"/>
              <w:spacing w:before="162" w:line="480" w:lineRule="auto"/>
              <w:ind w:right="-90"/>
              <w:jc w:val="center"/>
              <w:rPr>
                <w:ins w:id="36" w:author="Hardik Malhotra" w:date="2021-09-10T14:38:00Z"/>
                <w:bCs/>
                <w:color w:val="000000" w:themeColor="text1"/>
                <w:sz w:val="20"/>
                <w:szCs w:val="20"/>
              </w:rPr>
            </w:pPr>
            <w:r w:rsidRPr="005D2A6A">
              <w:rPr>
                <w:color w:val="000000"/>
                <w:sz w:val="20"/>
                <w:szCs w:val="20"/>
              </w:rPr>
              <w:t>19.23</w:t>
            </w:r>
          </w:p>
        </w:tc>
        <w:tc>
          <w:tcPr>
            <w:tcW w:w="1129" w:type="dxa"/>
            <w:tcBorders>
              <w:top w:val="single" w:sz="4" w:space="0" w:color="7F7F7F"/>
              <w:left w:val="single" w:sz="4" w:space="0" w:color="7F7F7F"/>
              <w:bottom w:val="single" w:sz="4" w:space="0" w:color="7F7F7F"/>
              <w:right w:val="single" w:sz="4" w:space="0" w:color="7F7F7F"/>
            </w:tcBorders>
            <w:shd w:val="clear" w:color="auto" w:fill="FFFFFF"/>
            <w:tcMar>
              <w:top w:w="15" w:type="dxa"/>
              <w:left w:w="15" w:type="dxa"/>
              <w:bottom w:w="0" w:type="dxa"/>
              <w:right w:w="15" w:type="dxa"/>
            </w:tcMar>
            <w:vAlign w:val="center"/>
          </w:tcPr>
          <w:p w14:paraId="67E2B483" w14:textId="386FB5BC" w:rsidR="0068383C" w:rsidRPr="005D2A6A" w:rsidRDefault="0068383C" w:rsidP="0068383C">
            <w:pPr>
              <w:pStyle w:val="BodyText"/>
              <w:spacing w:before="162" w:line="480" w:lineRule="auto"/>
              <w:ind w:right="-90"/>
              <w:jc w:val="center"/>
              <w:rPr>
                <w:ins w:id="37" w:author="Hardik Malhotra" w:date="2021-09-10T14:38:00Z"/>
                <w:bCs/>
                <w:color w:val="000000" w:themeColor="text1"/>
                <w:sz w:val="20"/>
                <w:szCs w:val="20"/>
              </w:rPr>
            </w:pPr>
            <w:r w:rsidRPr="005D2A6A">
              <w:rPr>
                <w:color w:val="000000"/>
                <w:sz w:val="20"/>
                <w:szCs w:val="20"/>
              </w:rPr>
              <w:t>-159.81</w:t>
            </w:r>
          </w:p>
        </w:tc>
        <w:tc>
          <w:tcPr>
            <w:tcW w:w="1406" w:type="dxa"/>
            <w:tcBorders>
              <w:top w:val="single" w:sz="4" w:space="0" w:color="7F7F7F"/>
              <w:left w:val="single" w:sz="4" w:space="0" w:color="7F7F7F"/>
              <w:bottom w:val="single" w:sz="4" w:space="0" w:color="7F7F7F"/>
              <w:right w:val="single" w:sz="4" w:space="0" w:color="7F7F7F"/>
            </w:tcBorders>
            <w:shd w:val="clear" w:color="auto" w:fill="FFFFFF"/>
            <w:tcMar>
              <w:top w:w="15" w:type="dxa"/>
              <w:left w:w="15" w:type="dxa"/>
              <w:bottom w:w="0" w:type="dxa"/>
              <w:right w:w="15" w:type="dxa"/>
            </w:tcMar>
            <w:vAlign w:val="center"/>
          </w:tcPr>
          <w:p w14:paraId="7F33F215" w14:textId="77777777" w:rsidR="0068383C" w:rsidRPr="005D2A6A" w:rsidRDefault="0068383C" w:rsidP="0068383C">
            <w:pPr>
              <w:pStyle w:val="BodyText"/>
              <w:spacing w:before="162" w:line="480" w:lineRule="auto"/>
              <w:ind w:right="-90"/>
              <w:jc w:val="center"/>
              <w:rPr>
                <w:ins w:id="38" w:author="Hardik Malhotra" w:date="2021-09-10T14:38:00Z"/>
                <w:bCs/>
                <w:color w:val="000000" w:themeColor="text1"/>
                <w:sz w:val="20"/>
                <w:szCs w:val="20"/>
              </w:rPr>
            </w:pPr>
            <w:r w:rsidRPr="005D2A6A">
              <w:rPr>
                <w:color w:val="000000"/>
                <w:sz w:val="20"/>
                <w:szCs w:val="20"/>
              </w:rPr>
              <w:t>-438.76</w:t>
            </w:r>
          </w:p>
        </w:tc>
      </w:tr>
    </w:tbl>
    <w:p w14:paraId="6A5D6126" w14:textId="427ABB44" w:rsidR="00905DCB" w:rsidRDefault="00905DCB" w:rsidP="001F31CB">
      <w:pPr>
        <w:pStyle w:val="BodyText"/>
        <w:spacing w:before="162" w:line="480" w:lineRule="auto"/>
        <w:ind w:right="-90"/>
        <w:jc w:val="both"/>
        <w:rPr>
          <w:bCs/>
          <w:color w:val="000000" w:themeColor="text1"/>
        </w:rPr>
        <w:sectPr w:rsidR="00905DCB" w:rsidSect="00600A5E">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302C9BE6" w14:textId="796F0A19" w:rsidR="00064CBC" w:rsidRDefault="00C62BA4" w:rsidP="009E126D">
      <w:pPr>
        <w:spacing w:line="360" w:lineRule="auto"/>
        <w:textAlignment w:val="baseline"/>
        <w:rPr>
          <w:rFonts w:ascii="Arial" w:hAnsi="Arial" w:cs="Arial"/>
          <w:b/>
          <w:bCs/>
          <w:sz w:val="24"/>
          <w:szCs w:val="24"/>
        </w:rPr>
      </w:pPr>
      <w:r w:rsidRPr="002C67EF">
        <w:rPr>
          <w:bCs/>
          <w:noProof/>
          <w:color w:val="000000" w:themeColor="text1"/>
        </w:rPr>
        <mc:AlternateContent>
          <mc:Choice Requires="wps">
            <w:drawing>
              <wp:anchor distT="45720" distB="45720" distL="114300" distR="114300" simplePos="0" relativeHeight="252508160" behindDoc="0" locked="0" layoutInCell="1" allowOverlap="1" wp14:anchorId="30C9BD30" wp14:editId="523F8790">
                <wp:simplePos x="0" y="0"/>
                <wp:positionH relativeFrom="column">
                  <wp:posOffset>-123190</wp:posOffset>
                </wp:positionH>
                <wp:positionV relativeFrom="paragraph">
                  <wp:posOffset>2465705</wp:posOffset>
                </wp:positionV>
                <wp:extent cx="6530975" cy="3432810"/>
                <wp:effectExtent l="0" t="0" r="22225" b="1524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30975" cy="3432810"/>
                        </a:xfrm>
                        <a:prstGeom prst="rect">
                          <a:avLst/>
                        </a:prstGeom>
                        <a:ln>
                          <a:headEnd/>
                          <a:tailEnd/>
                        </a:ln>
                      </wps:spPr>
                      <wps:style>
                        <a:lnRef idx="1">
                          <a:schemeClr val="accent5"/>
                        </a:lnRef>
                        <a:fillRef idx="2">
                          <a:schemeClr val="accent5"/>
                        </a:fillRef>
                        <a:effectRef idx="1">
                          <a:schemeClr val="accent5"/>
                        </a:effectRef>
                        <a:fontRef idx="minor">
                          <a:schemeClr val="dk1"/>
                        </a:fontRef>
                      </wps:style>
                      <wps:txbx>
                        <w:txbxContent>
                          <w:p w14:paraId="282836BA" w14:textId="6113DF64" w:rsidR="002C67EF" w:rsidRPr="00F56843" w:rsidRDefault="001211F4" w:rsidP="00F14E20">
                            <w:pPr>
                              <w:pStyle w:val="BodyText"/>
                              <w:numPr>
                                <w:ilvl w:val="0"/>
                                <w:numId w:val="2"/>
                              </w:numPr>
                              <w:spacing w:before="162" w:line="360" w:lineRule="auto"/>
                              <w:jc w:val="both"/>
                              <w:rPr>
                                <w:bCs/>
                                <w:color w:val="000000" w:themeColor="text1"/>
                              </w:rPr>
                            </w:pPr>
                            <w:r w:rsidRPr="00F56843">
                              <w:rPr>
                                <w:bCs/>
                                <w:color w:val="000000" w:themeColor="text1"/>
                              </w:rPr>
                              <w:t xml:space="preserve">Demand has </w:t>
                            </w:r>
                            <w:r w:rsidR="00F56843" w:rsidRPr="00F56843">
                              <w:rPr>
                                <w:bCs/>
                                <w:color w:val="000000" w:themeColor="text1"/>
                              </w:rPr>
                              <w:t xml:space="preserve">increased after the slump of 2020, where downstream sectors have increased consumption in the wake of economic recovery. A trend has been witnessed where the companies having captive market have gained improved margins while others have witnessed a cutback in margins due to uneven price assessments of raw materials. </w:t>
                            </w:r>
                            <w:r w:rsidRPr="00F56843">
                              <w:rPr>
                                <w:bCs/>
                                <w:color w:val="000000" w:themeColor="text1"/>
                              </w:rPr>
                              <w:t>D</w:t>
                            </w:r>
                            <w:r w:rsidR="002C67EF" w:rsidRPr="00F56843">
                              <w:rPr>
                                <w:bCs/>
                                <w:color w:val="000000" w:themeColor="text1"/>
                              </w:rPr>
                              <w:t>emand from the marine and renewables sector has shown an upward trend contributing to the increase in deman</w:t>
                            </w:r>
                            <w:r w:rsidR="0030317B" w:rsidRPr="00F56843">
                              <w:rPr>
                                <w:bCs/>
                                <w:color w:val="000000" w:themeColor="text1"/>
                              </w:rPr>
                              <w:t>d in 2021.</w:t>
                            </w:r>
                          </w:p>
                          <w:p w14:paraId="1DB89052" w14:textId="22AB0F0C" w:rsidR="002C67EF" w:rsidRPr="00C62BA4" w:rsidRDefault="00F56843" w:rsidP="00F14E20">
                            <w:pPr>
                              <w:pStyle w:val="BodyText"/>
                              <w:numPr>
                                <w:ilvl w:val="0"/>
                                <w:numId w:val="2"/>
                              </w:numPr>
                              <w:spacing w:before="162" w:line="360" w:lineRule="auto"/>
                              <w:jc w:val="both"/>
                              <w:rPr>
                                <w:bCs/>
                                <w:color w:val="000000" w:themeColor="text1"/>
                              </w:rPr>
                            </w:pPr>
                            <w:r w:rsidRPr="00C62BA4">
                              <w:rPr>
                                <w:bCs/>
                                <w:color w:val="000000" w:themeColor="text1"/>
                              </w:rPr>
                              <w:t xml:space="preserve">APAC and North America region accounted for the largest share in the global vinyl ester resin based FRP composites market in 2020 and 1st half of 2021 and trend is expected to remain same during forecast period as well. The aerospace industries in the USA and Mobile Manufacturing units in North-East Asia are the largest </w:t>
                            </w:r>
                            <w:r w:rsidR="0022743F" w:rsidRPr="00C62BA4">
                              <w:rPr>
                                <w:bCs/>
                                <w:color w:val="000000" w:themeColor="text1"/>
                              </w:rPr>
                              <w:t xml:space="preserve">consumers </w:t>
                            </w:r>
                            <w:r w:rsidRPr="00C62BA4">
                              <w:rPr>
                                <w:bCs/>
                                <w:color w:val="000000" w:themeColor="text1"/>
                              </w:rPr>
                              <w:t>in the world and is emanating high demand for composites for manufacturing fighter aircraft, airplanes, LCD panels and their components.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C9BD30" id="_x0000_s1030" type="#_x0000_t202" style="position:absolute;margin-left:-9.7pt;margin-top:194.15pt;width:514.25pt;height:270.3pt;z-index:2525081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" fillcolor="#91bce3 [2168]" strokecolor="#5b9bd5 [3208]" strokeweight=".5pt">
                <v:fill color2="#7aaddd [2616]" rotate="t" colors="0 #b1cbe9;.5 #a3c1e5;1 #92b9e4" focus="100%" type="gradient">
                  <o:fill v:ext="view" type="gradientUnscaled"/>
                </v:fill>
                <v:textbox>
                  <w:txbxContent>
                    <w:p w14:paraId="282836BA" w14:textId="6113DF64" w:rsidR="002C67EF" w:rsidRPr="00F56843" w:rsidRDefault="001211F4" w:rsidP="00F14E20">
                      <w:pPr>
                        <w:pStyle w:val="BodyText"/>
                        <w:numPr>
                          <w:ilvl w:val="0"/>
                          <w:numId w:val="2"/>
                        </w:numPr>
                        <w:spacing w:before="162" w:line="360" w:lineRule="auto"/>
                        <w:jc w:val="both"/>
                        <w:rPr>
                          <w:bCs/>
                          <w:color w:val="000000" w:themeColor="text1"/>
                        </w:rPr>
                      </w:pPr>
                      <w:r w:rsidRPr="00F56843">
                        <w:rPr>
                          <w:bCs/>
                          <w:color w:val="000000" w:themeColor="text1"/>
                        </w:rPr>
                        <w:t xml:space="preserve">Demand has </w:t>
                      </w:r>
                      <w:r w:rsidR="00F56843" w:rsidRPr="00F56843">
                        <w:rPr>
                          <w:bCs/>
                          <w:color w:val="000000" w:themeColor="text1"/>
                        </w:rPr>
                        <w:t xml:space="preserve">increased after the slump of 2020, where downstream sectors have increased consumption in the wake of economic recovery. A trend has been witnessed where the companies having captive market have gained improved margins while others have witnessed a cutback in margins due to uneven price assessments of raw materials. </w:t>
                      </w:r>
                      <w:r w:rsidRPr="00F56843">
                        <w:rPr>
                          <w:bCs/>
                          <w:color w:val="000000" w:themeColor="text1"/>
                        </w:rPr>
                        <w:t>D</w:t>
                      </w:r>
                      <w:r w:rsidR="002C67EF" w:rsidRPr="00F56843">
                        <w:rPr>
                          <w:bCs/>
                          <w:color w:val="000000" w:themeColor="text1"/>
                        </w:rPr>
                        <w:t>emand from the marine and renewables sector has shown an upward trend contributing to the increase in deman</w:t>
                      </w:r>
                      <w:r w:rsidR="0030317B" w:rsidRPr="00F56843">
                        <w:rPr>
                          <w:bCs/>
                          <w:color w:val="000000" w:themeColor="text1"/>
                        </w:rPr>
                        <w:t>d in 2021.</w:t>
                      </w:r>
                    </w:p>
                    <w:p w14:paraId="1DB89052" w14:textId="22AB0F0C" w:rsidR="002C67EF" w:rsidRPr="00C62BA4" w:rsidRDefault="00F56843" w:rsidP="00F14E20">
                      <w:pPr>
                        <w:pStyle w:val="BodyText"/>
                        <w:numPr>
                          <w:ilvl w:val="0"/>
                          <w:numId w:val="2"/>
                        </w:numPr>
                        <w:spacing w:before="162" w:line="360" w:lineRule="auto"/>
                        <w:jc w:val="both"/>
                        <w:rPr>
                          <w:bCs/>
                          <w:color w:val="000000" w:themeColor="text1"/>
                        </w:rPr>
                      </w:pPr>
                      <w:r w:rsidRPr="00C62BA4">
                        <w:rPr>
                          <w:bCs/>
                          <w:color w:val="000000" w:themeColor="text1"/>
                        </w:rPr>
                        <w:t xml:space="preserve">APAC and North America region accounted for the largest share in the global vinyl ester resin based FRP composites market in 2020 and 1st half of 2021 and trend is expected to remain same during forecast period as well. The aerospace industries in the USA and Mobile Manufacturing units in North-East Asia are the largest </w:t>
                      </w:r>
                      <w:r w:rsidR="0022743F" w:rsidRPr="00C62BA4">
                        <w:rPr>
                          <w:bCs/>
                          <w:color w:val="000000" w:themeColor="text1"/>
                        </w:rPr>
                        <w:t xml:space="preserve">consumers </w:t>
                      </w:r>
                      <w:r w:rsidRPr="00C62BA4">
                        <w:rPr>
                          <w:bCs/>
                          <w:color w:val="000000" w:themeColor="text1"/>
                        </w:rPr>
                        <w:t>in the world and is emanating high demand for composites for manufacturing fighter aircraft, airplanes, LCD panels and their components.</w:t>
                      </w:r>
                    </w:p>
                  </w:txbxContent>
                </v:textbox>
                <w10:wrap type="square"/>
              </v:shape>
            </w:pict>
          </mc:Fallback>
        </mc:AlternateContent>
      </w:r>
      <w:r w:rsidR="0008641D" w:rsidRPr="002B5730">
        <w:rPr>
          <w:bCs/>
          <w:noProof/>
          <w:color w:val="000000" w:themeColor="text1"/>
        </w:rPr>
        <mc:AlternateContent>
          <mc:Choice Requires="wps">
            <w:drawing>
              <wp:anchor distT="0" distB="0" distL="114300" distR="114300" simplePos="0" relativeHeight="252161024" behindDoc="0" locked="0" layoutInCell="1" allowOverlap="1" wp14:anchorId="446412CF" wp14:editId="660F43E0">
                <wp:simplePos x="0" y="0"/>
                <wp:positionH relativeFrom="margin">
                  <wp:posOffset>4219443</wp:posOffset>
                </wp:positionH>
                <wp:positionV relativeFrom="paragraph">
                  <wp:posOffset>2158749</wp:posOffset>
                </wp:positionV>
                <wp:extent cx="2337955" cy="200055"/>
                <wp:effectExtent l="0" t="0" r="0" b="0"/>
                <wp:wrapNone/>
                <wp:docPr id="131" name="TextBox 4"/>
                <wp:cNvGraphicFramePr/>
                <a:graphic xmlns:a="http://schemas.openxmlformats.org/drawingml/2006/main">
                  <a:graphicData uri="http://schemas.microsoft.com/office/word/2010/wordprocessingShape">
                    <wps:wsp>
                      <wps:cNvSpPr txBox="1"/>
                      <wps:spPr>
                        <a:xfrm>
                          <a:off x="0" y="0"/>
                          <a:ext cx="2337955" cy="200055"/>
                        </a:xfrm>
                        <a:prstGeom prst="rect">
                          <a:avLst/>
                        </a:prstGeom>
                        <a:noFill/>
                      </wps:spPr>
                      <wps:txbx>
                        <w:txbxContent>
                          <w:p w14:paraId="74634B50" w14:textId="77777777" w:rsidR="009006A2" w:rsidRPr="004644A7" w:rsidRDefault="009006A2" w:rsidP="009006A2">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4644A7">
                              <w:rPr>
                                <w:rFonts w:ascii="Verdana" w:eastAsia="Verdana" w:hAnsi="Verdana" w:cs="Verdana"/>
                                <w:i/>
                                <w:iCs/>
                                <w:color w:val="7F7F7F"/>
                                <w:kern w:val="24"/>
                                <w:sz w:val="12"/>
                                <w:szCs w:val="12"/>
                                <w14:textFill>
                                  <w14:solidFill>
                                    <w14:srgbClr w14:val="7F7F7F">
                                      <w14:lumMod w14:val="50000"/>
                                    </w14:srgbClr>
                                  </w14:solidFill>
                                </w14:textFill>
                              </w:rPr>
                              <w:t>Source: TechSci Research</w:t>
                            </w:r>
                          </w:p>
                        </w:txbxContent>
                      </wps:txbx>
                      <wps:bodyPr wrap="square" rtlCol="0">
                        <a:spAutoFit/>
                      </wps:bodyPr>
                    </wps:wsp>
                  </a:graphicData>
                </a:graphic>
                <wp14:sizeRelH relativeFrom="margin">
                  <wp14:pctWidth>0</wp14:pctWidth>
                </wp14:sizeRelH>
                <wp14:sizeRelV relativeFrom="margin">
                  <wp14:pctHeight>0</wp14:pctHeight>
                </wp14:sizeRelV>
              </wp:anchor>
            </w:drawing>
          </mc:Choice>
          <mc:Fallback>
            <w:pict>
              <v:shape w14:anchorId="446412CF" id="TextBox 4" o:spid="_x0000_s1031" type="#_x0000_t202" style="position:absolute;margin-left:332.25pt;margin-top:170pt;width:184.1pt;height:15.75pt;z-index:252161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" filled="f" stroked="f">
                <v:textbox style="mso-fit-shape-to-text:t">
                  <w:txbxContent>
                    <w:p w14:paraId="74634B50" w14:textId="77777777" w:rsidR="009006A2" w:rsidRPr="004644A7" w:rsidRDefault="009006A2" w:rsidP="009006A2">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4644A7">
                        <w:rPr>
                          <w:rFonts w:ascii="Verdana" w:eastAsia="Verdana" w:hAnsi="Verdana" w:cs="Verdana"/>
                          <w:i/>
                          <w:iCs/>
                          <w:color w:val="7F7F7F"/>
                          <w:kern w:val="24"/>
                          <w:sz w:val="12"/>
                          <w:szCs w:val="12"/>
                          <w14:textFill>
                            <w14:solidFill>
                              <w14:srgbClr w14:val="7F7F7F">
                                <w14:lumMod w14:val="50000"/>
                              </w14:srgbClr>
                            </w14:solidFill>
                          </w14:textFill>
                        </w:rPr>
                        <w:t>Source: TechSci Research</w:t>
                      </w:r>
                    </w:p>
                  </w:txbxContent>
                </v:textbox>
                <w10:wrap anchorx="margin"/>
              </v:shape>
            </w:pict>
          </mc:Fallback>
        </mc:AlternateContent>
      </w:r>
    </w:p>
    <w:p w14:paraId="3F8ADB2A" w14:textId="33E35E97" w:rsidR="003A525D" w:rsidRDefault="003A525D" w:rsidP="009E126D">
      <w:pPr>
        <w:spacing w:line="360" w:lineRule="auto"/>
        <w:textAlignment w:val="baseline"/>
        <w:rPr>
          <w:rFonts w:ascii="Arial" w:hAnsi="Arial" w:cs="Arial"/>
          <w:b/>
          <w:bCs/>
          <w:sz w:val="24"/>
          <w:szCs w:val="24"/>
        </w:rPr>
      </w:pPr>
    </w:p>
    <w:p w14:paraId="34B083EC" w14:textId="72C1CFFF" w:rsidR="00C62BA4" w:rsidRDefault="00C62BA4" w:rsidP="009E126D">
      <w:pPr>
        <w:spacing w:line="360" w:lineRule="auto"/>
        <w:textAlignment w:val="baseline"/>
        <w:rPr>
          <w:rFonts w:ascii="Arial" w:hAnsi="Arial" w:cs="Arial"/>
          <w:b/>
          <w:bCs/>
          <w:sz w:val="24"/>
          <w:szCs w:val="24"/>
        </w:rPr>
      </w:pPr>
    </w:p>
    <w:p w14:paraId="10554C9F" w14:textId="77777777" w:rsidR="00C62BA4" w:rsidRDefault="00C62BA4" w:rsidP="009E126D">
      <w:pPr>
        <w:spacing w:line="360" w:lineRule="auto"/>
        <w:textAlignment w:val="baseline"/>
        <w:rPr>
          <w:rFonts w:ascii="Arial" w:hAnsi="Arial" w:cs="Arial"/>
          <w:b/>
          <w:bCs/>
          <w:sz w:val="24"/>
          <w:szCs w:val="24"/>
        </w:rPr>
      </w:pPr>
    </w:p>
    <w:p w14:paraId="180EEE6B" w14:textId="6A0E3522" w:rsidR="00CB55FA" w:rsidRPr="005D2A6A" w:rsidDel="00160783" w:rsidRDefault="00C46EA7" w:rsidP="009E126D">
      <w:pPr>
        <w:spacing w:line="360" w:lineRule="auto"/>
        <w:textAlignment w:val="baseline"/>
        <w:rPr>
          <w:del w:id="39" w:author="Hardik Malhotra" w:date="2021-09-10T14:55:00Z"/>
          <w:rFonts w:ascii="Arial" w:hAnsi="Arial" w:cs="Arial"/>
          <w:b/>
          <w:bCs/>
          <w:sz w:val="24"/>
          <w:szCs w:val="24"/>
        </w:rPr>
      </w:pPr>
      <w:r w:rsidRPr="005D2A6A">
        <w:rPr>
          <w:rFonts w:ascii="Arial" w:eastAsia="Verdana" w:hAnsi="Arial" w:cs="Arial"/>
          <w:b/>
          <w:bCs/>
          <w:noProof/>
          <w:color w:val="000000"/>
          <w:kern w:val="24"/>
          <w:sz w:val="20"/>
          <w:szCs w:val="20"/>
        </w:rPr>
        <w:lastRenderedPageBreak/>
        <mc:AlternateContent>
          <mc:Choice Requires="wps">
            <w:drawing>
              <wp:anchor distT="0" distB="0" distL="114300" distR="114300" simplePos="0" relativeHeight="251947008" behindDoc="0" locked="0" layoutInCell="1" allowOverlap="1" wp14:anchorId="45ABC02C" wp14:editId="678565EC">
                <wp:simplePos x="0" y="0"/>
                <wp:positionH relativeFrom="column">
                  <wp:posOffset>495300</wp:posOffset>
                </wp:positionH>
                <wp:positionV relativeFrom="paragraph">
                  <wp:posOffset>2179320</wp:posOffset>
                </wp:positionV>
                <wp:extent cx="1651000" cy="722630"/>
                <wp:effectExtent l="0" t="0" r="0" b="1270"/>
                <wp:wrapNone/>
                <wp:docPr id="1038" name="Rectangle 1"/>
                <wp:cNvGraphicFramePr/>
                <a:graphic xmlns:a="http://schemas.openxmlformats.org/drawingml/2006/main">
                  <a:graphicData uri="http://schemas.microsoft.com/office/word/2010/wordprocessingShape">
                    <wps:wsp>
                      <wps:cNvSpPr/>
                      <wps:spPr>
                        <a:xfrm>
                          <a:off x="0" y="0"/>
                          <a:ext cx="1651000" cy="72263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434EE681" w14:textId="44EDCD30" w:rsidR="002B1111" w:rsidRPr="005D2A6A" w:rsidRDefault="00E76080" w:rsidP="002B1111">
                            <w:pPr>
                              <w:spacing w:after="0" w:line="360" w:lineRule="auto"/>
                              <w:jc w:val="center"/>
                              <w:textAlignment w:val="baseline"/>
                              <w:rPr>
                                <w:rFonts w:ascii="Arial" w:eastAsia="Verdana" w:hAnsi="Arial" w:cs="Arial"/>
                                <w:b/>
                                <w:bCs/>
                                <w:color w:val="000000"/>
                                <w:kern w:val="24"/>
                                <w:sz w:val="20"/>
                                <w:szCs w:val="20"/>
                              </w:rPr>
                            </w:pPr>
                            <w:r w:rsidRPr="005D2A6A">
                              <w:rPr>
                                <w:rFonts w:ascii="Arial" w:eastAsia="Verdana" w:hAnsi="Arial" w:cs="Arial"/>
                                <w:b/>
                                <w:bCs/>
                                <w:color w:val="000000"/>
                                <w:kern w:val="24"/>
                                <w:sz w:val="20"/>
                                <w:szCs w:val="20"/>
                              </w:rPr>
                              <w:t>2015-2020</w:t>
                            </w:r>
                          </w:p>
                          <w:p w14:paraId="088A95DB" w14:textId="3618C1BA" w:rsidR="00E76080" w:rsidRPr="005D2A6A" w:rsidRDefault="00E76080" w:rsidP="002B1111">
                            <w:pPr>
                              <w:spacing w:after="0" w:line="360" w:lineRule="auto"/>
                              <w:jc w:val="center"/>
                              <w:textAlignment w:val="baseline"/>
                              <w:rPr>
                                <w:rFonts w:ascii="Arial" w:eastAsia="Verdana" w:hAnsi="Arial" w:cs="Arial"/>
                                <w:b/>
                                <w:bCs/>
                                <w:color w:val="000000"/>
                                <w:kern w:val="24"/>
                                <w:sz w:val="20"/>
                                <w:szCs w:val="20"/>
                              </w:rPr>
                            </w:pPr>
                            <w:r w:rsidRPr="005D2A6A">
                              <w:rPr>
                                <w:rFonts w:ascii="Arial" w:eastAsia="Verdana" w:hAnsi="Arial" w:cs="Arial"/>
                                <w:b/>
                                <w:bCs/>
                                <w:color w:val="000000"/>
                                <w:kern w:val="24"/>
                                <w:sz w:val="20"/>
                                <w:szCs w:val="20"/>
                              </w:rPr>
                              <w:t xml:space="preserve">CAGR </w:t>
                            </w:r>
                          </w:p>
                          <w:p w14:paraId="47A3AB5B" w14:textId="0180B026" w:rsidR="00E76080" w:rsidRDefault="00E76080" w:rsidP="002B1111">
                            <w:pPr>
                              <w:spacing w:after="0" w:line="360" w:lineRule="auto"/>
                              <w:jc w:val="center"/>
                              <w:textAlignment w:val="baseline"/>
                              <w:rPr>
                                <w:rFonts w:ascii="Verdana" w:eastAsia="Verdana" w:hAnsi="Verdana" w:cs="Verdana"/>
                                <w:b/>
                                <w:bCs/>
                                <w:color w:val="000000"/>
                                <w:kern w:val="24"/>
                                <w:sz w:val="18"/>
                                <w:szCs w:val="18"/>
                              </w:rPr>
                            </w:pPr>
                            <w:r w:rsidRPr="005D2A6A">
                              <w:rPr>
                                <w:rFonts w:ascii="Arial" w:eastAsia="Verdana" w:hAnsi="Arial" w:cs="Arial"/>
                                <w:b/>
                                <w:bCs/>
                                <w:color w:val="000000"/>
                                <w:kern w:val="24"/>
                                <w:sz w:val="20"/>
                                <w:szCs w:val="20"/>
                              </w:rPr>
                              <w:t>1.7</w:t>
                            </w:r>
                            <w:r w:rsidR="001104D9" w:rsidRPr="005D2A6A">
                              <w:rPr>
                                <w:rFonts w:ascii="Arial" w:eastAsia="Verdana" w:hAnsi="Arial" w:cs="Arial"/>
                                <w:b/>
                                <w:bCs/>
                                <w:color w:val="000000"/>
                                <w:kern w:val="24"/>
                                <w:sz w:val="20"/>
                                <w:szCs w:val="20"/>
                              </w:rPr>
                              <w:t>7</w:t>
                            </w:r>
                            <w:r w:rsidRPr="005D2A6A">
                              <w:rPr>
                                <w:rFonts w:ascii="Arial" w:eastAsia="Verdana" w:hAnsi="Arial" w:cs="Arial"/>
                                <w:b/>
                                <w:bCs/>
                                <w:color w:val="000000"/>
                                <w:kern w:val="24"/>
                                <w:sz w:val="20"/>
                                <w:szCs w:val="20"/>
                              </w:rPr>
                              <w:t>% By Volume</w:t>
                            </w:r>
                          </w:p>
                        </w:txbxContent>
                      </wps:txbx>
                      <wps:bodyPr rtlCol="0" anchor="ctr">
                        <a:noAutofit/>
                      </wps:bodyPr>
                    </wps:wsp>
                  </a:graphicData>
                </a:graphic>
                <wp14:sizeRelV relativeFrom="margin">
                  <wp14:pctHeight>0</wp14:pctHeight>
                </wp14:sizeRelV>
              </wp:anchor>
            </w:drawing>
          </mc:Choice>
          <mc:Fallback>
            <w:pict>
              <v:rect w14:anchorId="45ABC02C" id="Rectangle 1" o:spid="_x0000_s1032" style="position:absolute;margin-left:39pt;margin-top:171.6pt;width:130pt;height:56.9pt;z-index:251947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" filled="f" stroked="f" strokeweight="1pt">
                <v:textbox>
                  <w:txbxContent>
                    <w:p w14:paraId="434EE681" w14:textId="44EDCD30" w:rsidR="002B1111" w:rsidRPr="005D2A6A" w:rsidRDefault="00E76080" w:rsidP="002B1111">
                      <w:pPr>
                        <w:spacing w:after="0" w:line="360" w:lineRule="auto"/>
                        <w:jc w:val="center"/>
                        <w:textAlignment w:val="baseline"/>
                        <w:rPr>
                          <w:rFonts w:ascii="Arial" w:eastAsia="Verdana" w:hAnsi="Arial" w:cs="Arial"/>
                          <w:b/>
                          <w:bCs/>
                          <w:color w:val="000000"/>
                          <w:kern w:val="24"/>
                          <w:sz w:val="20"/>
                          <w:szCs w:val="20"/>
                        </w:rPr>
                      </w:pPr>
                      <w:r w:rsidRPr="005D2A6A">
                        <w:rPr>
                          <w:rFonts w:ascii="Arial" w:eastAsia="Verdana" w:hAnsi="Arial" w:cs="Arial"/>
                          <w:b/>
                          <w:bCs/>
                          <w:color w:val="000000"/>
                          <w:kern w:val="24"/>
                          <w:sz w:val="20"/>
                          <w:szCs w:val="20"/>
                        </w:rPr>
                        <w:t>2015-2020</w:t>
                      </w:r>
                    </w:p>
                    <w:p w14:paraId="088A95DB" w14:textId="3618C1BA" w:rsidR="00E76080" w:rsidRPr="005D2A6A" w:rsidRDefault="00E76080" w:rsidP="002B1111">
                      <w:pPr>
                        <w:spacing w:after="0" w:line="360" w:lineRule="auto"/>
                        <w:jc w:val="center"/>
                        <w:textAlignment w:val="baseline"/>
                        <w:rPr>
                          <w:rFonts w:ascii="Arial" w:eastAsia="Verdana" w:hAnsi="Arial" w:cs="Arial"/>
                          <w:b/>
                          <w:bCs/>
                          <w:color w:val="000000"/>
                          <w:kern w:val="24"/>
                          <w:sz w:val="20"/>
                          <w:szCs w:val="20"/>
                        </w:rPr>
                      </w:pPr>
                      <w:r w:rsidRPr="005D2A6A">
                        <w:rPr>
                          <w:rFonts w:ascii="Arial" w:eastAsia="Verdana" w:hAnsi="Arial" w:cs="Arial"/>
                          <w:b/>
                          <w:bCs/>
                          <w:color w:val="000000"/>
                          <w:kern w:val="24"/>
                          <w:sz w:val="20"/>
                          <w:szCs w:val="20"/>
                        </w:rPr>
                        <w:t xml:space="preserve">CAGR </w:t>
                      </w:r>
                    </w:p>
                    <w:p w14:paraId="47A3AB5B" w14:textId="0180B026" w:rsidR="00E76080" w:rsidRDefault="00E76080" w:rsidP="002B1111">
                      <w:pPr>
                        <w:spacing w:after="0" w:line="360" w:lineRule="auto"/>
                        <w:jc w:val="center"/>
                        <w:textAlignment w:val="baseline"/>
                        <w:rPr>
                          <w:rFonts w:ascii="Verdana" w:eastAsia="Verdana" w:hAnsi="Verdana" w:cs="Verdana"/>
                          <w:b/>
                          <w:bCs/>
                          <w:color w:val="000000"/>
                          <w:kern w:val="24"/>
                          <w:sz w:val="18"/>
                          <w:szCs w:val="18"/>
                        </w:rPr>
                      </w:pPr>
                      <w:r w:rsidRPr="005D2A6A">
                        <w:rPr>
                          <w:rFonts w:ascii="Arial" w:eastAsia="Verdana" w:hAnsi="Arial" w:cs="Arial"/>
                          <w:b/>
                          <w:bCs/>
                          <w:color w:val="000000"/>
                          <w:kern w:val="24"/>
                          <w:sz w:val="20"/>
                          <w:szCs w:val="20"/>
                        </w:rPr>
                        <w:t>1.7</w:t>
                      </w:r>
                      <w:r w:rsidR="001104D9" w:rsidRPr="005D2A6A">
                        <w:rPr>
                          <w:rFonts w:ascii="Arial" w:eastAsia="Verdana" w:hAnsi="Arial" w:cs="Arial"/>
                          <w:b/>
                          <w:bCs/>
                          <w:color w:val="000000"/>
                          <w:kern w:val="24"/>
                          <w:sz w:val="20"/>
                          <w:szCs w:val="20"/>
                        </w:rPr>
                        <w:t>7</w:t>
                      </w:r>
                      <w:r w:rsidRPr="005D2A6A">
                        <w:rPr>
                          <w:rFonts w:ascii="Arial" w:eastAsia="Verdana" w:hAnsi="Arial" w:cs="Arial"/>
                          <w:b/>
                          <w:bCs/>
                          <w:color w:val="000000"/>
                          <w:kern w:val="24"/>
                          <w:sz w:val="20"/>
                          <w:szCs w:val="20"/>
                        </w:rPr>
                        <w:t>% By Volume</w:t>
                      </w:r>
                    </w:p>
                  </w:txbxContent>
                </v:textbox>
              </v:rect>
            </w:pict>
          </mc:Fallback>
        </mc:AlternateContent>
      </w:r>
      <w:r w:rsidR="009E126D" w:rsidRPr="005D2A6A">
        <w:rPr>
          <w:rFonts w:ascii="Arial" w:hAnsi="Arial" w:cs="Arial"/>
          <w:b/>
          <w:bCs/>
          <w:sz w:val="24"/>
          <w:szCs w:val="24"/>
        </w:rPr>
        <w:t>Global Vinyl Ester Resin Demand, By Volume (Thousand Tonnes), 2015–2030F</w:t>
      </w:r>
    </w:p>
    <w:p w14:paraId="5789BBA2" w14:textId="47A6EE3B" w:rsidR="00E76080" w:rsidRPr="005D2A6A" w:rsidRDefault="002B1111" w:rsidP="005D2A6A">
      <w:pPr>
        <w:spacing w:after="0" w:line="360" w:lineRule="auto"/>
        <w:jc w:val="center"/>
        <w:textAlignment w:val="baseline"/>
        <w:rPr>
          <w:rFonts w:ascii="Arial" w:eastAsia="Verdana" w:hAnsi="Arial" w:cs="Arial"/>
          <w:b/>
          <w:bCs/>
          <w:color w:val="000000"/>
          <w:kern w:val="24"/>
          <w:sz w:val="20"/>
          <w:szCs w:val="20"/>
        </w:rPr>
      </w:pPr>
      <w:r w:rsidRPr="005D2A6A">
        <w:rPr>
          <w:rFonts w:ascii="Arial" w:eastAsia="Verdana" w:hAnsi="Arial" w:cs="Arial"/>
          <w:b/>
          <w:bCs/>
          <w:noProof/>
          <w:color w:val="000000"/>
          <w:kern w:val="24"/>
          <w:sz w:val="20"/>
          <w:szCs w:val="20"/>
        </w:rPr>
        <mc:AlternateContent>
          <mc:Choice Requires="wps">
            <w:drawing>
              <wp:anchor distT="0" distB="0" distL="114300" distR="114300" simplePos="0" relativeHeight="251949056" behindDoc="0" locked="0" layoutInCell="1" allowOverlap="1" wp14:anchorId="396EE325" wp14:editId="3E19422D">
                <wp:simplePos x="0" y="0"/>
                <wp:positionH relativeFrom="margin">
                  <wp:align>right</wp:align>
                </wp:positionH>
                <wp:positionV relativeFrom="paragraph">
                  <wp:posOffset>2520950</wp:posOffset>
                </wp:positionV>
                <wp:extent cx="2337955" cy="200055"/>
                <wp:effectExtent l="0" t="0" r="0" b="0"/>
                <wp:wrapNone/>
                <wp:docPr id="1039" name="TextBox 4"/>
                <wp:cNvGraphicFramePr/>
                <a:graphic xmlns:a="http://schemas.openxmlformats.org/drawingml/2006/main">
                  <a:graphicData uri="http://schemas.microsoft.com/office/word/2010/wordprocessingShape">
                    <wps:wsp>
                      <wps:cNvSpPr txBox="1"/>
                      <wps:spPr>
                        <a:xfrm>
                          <a:off x="0" y="0"/>
                          <a:ext cx="2337955" cy="200055"/>
                        </a:xfrm>
                        <a:prstGeom prst="rect">
                          <a:avLst/>
                        </a:prstGeom>
                        <a:noFill/>
                      </wps:spPr>
                      <wps:txbx>
                        <w:txbxContent>
                          <w:p w14:paraId="746E98F0" w14:textId="77777777" w:rsidR="00E76080" w:rsidRDefault="00E76080" w:rsidP="00E76080">
                            <w:pPr>
                              <w:jc w:val="right"/>
                              <w:textAlignment w:val="baseline"/>
                              <w:rPr>
                                <w:rFonts w:ascii="Verdana" w:eastAsia="Verdana" w:hAnsi="Verdana" w:cs="Verdana"/>
                                <w:i/>
                                <w:iCs/>
                                <w:color w:val="7F7F7F"/>
                                <w:kern w:val="24"/>
                                <w:sz w:val="14"/>
                                <w:szCs w:val="14"/>
                                <w14:textFill>
                                  <w14:solidFill>
                                    <w14:srgbClr w14:val="7F7F7F">
                                      <w14:lumMod w14:val="50000"/>
                                    </w14:srgbClr>
                                  </w14:solidFill>
                                </w14:textFill>
                              </w:rPr>
                            </w:pPr>
                            <w:r>
                              <w:rPr>
                                <w:rFonts w:ascii="Verdana" w:eastAsia="Verdana" w:hAnsi="Verdana" w:cs="Verdana"/>
                                <w:i/>
                                <w:iCs/>
                                <w:color w:val="7F7F7F"/>
                                <w:kern w:val="24"/>
                                <w:sz w:val="14"/>
                                <w:szCs w:val="14"/>
                                <w14:textFill>
                                  <w14:solidFill>
                                    <w14:srgbClr w14:val="7F7F7F">
                                      <w14:lumMod w14:val="50000"/>
                                    </w14:srgbClr>
                                  </w14:solidFill>
                                </w14:textFill>
                              </w:rPr>
                              <w:t>Source: TechSci Research</w:t>
                            </w:r>
                          </w:p>
                        </w:txbxContent>
                      </wps:txbx>
                      <wps:bodyPr wrap="square" rtlCol="0">
                        <a:spAutoFit/>
                      </wps:bodyPr>
                    </wps:wsp>
                  </a:graphicData>
                </a:graphic>
              </wp:anchor>
            </w:drawing>
          </mc:Choice>
          <mc:Fallback>
            <w:pict>
              <v:shape w14:anchorId="396EE325" id="_x0000_s1033" type="#_x0000_t202" style="position:absolute;left:0;text-align:left;margin-left:132.9pt;margin-top:198.5pt;width:184.1pt;height:15.75pt;z-index:25194905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" filled="f" stroked="f">
                <v:textbox style="mso-fit-shape-to-text:t">
                  <w:txbxContent>
                    <w:p w14:paraId="746E98F0" w14:textId="77777777" w:rsidR="00E76080" w:rsidRDefault="00E76080" w:rsidP="00E76080">
                      <w:pPr>
                        <w:jc w:val="right"/>
                        <w:textAlignment w:val="baseline"/>
                        <w:rPr>
                          <w:rFonts w:ascii="Verdana" w:eastAsia="Verdana" w:hAnsi="Verdana" w:cs="Verdana"/>
                          <w:i/>
                          <w:iCs/>
                          <w:color w:val="7F7F7F"/>
                          <w:kern w:val="24"/>
                          <w:sz w:val="14"/>
                          <w:szCs w:val="14"/>
                          <w14:textFill>
                            <w14:solidFill>
                              <w14:srgbClr w14:val="7F7F7F">
                                <w14:lumMod w14:val="50000"/>
                              </w14:srgbClr>
                            </w14:solidFill>
                          </w14:textFill>
                        </w:rPr>
                      </w:pPr>
                      <w:r>
                        <w:rPr>
                          <w:rFonts w:ascii="Verdana" w:eastAsia="Verdana" w:hAnsi="Verdana" w:cs="Verdana"/>
                          <w:i/>
                          <w:iCs/>
                          <w:color w:val="7F7F7F"/>
                          <w:kern w:val="24"/>
                          <w:sz w:val="14"/>
                          <w:szCs w:val="14"/>
                          <w14:textFill>
                            <w14:solidFill>
                              <w14:srgbClr w14:val="7F7F7F">
                                <w14:lumMod w14:val="50000"/>
                              </w14:srgbClr>
                            </w14:solidFill>
                          </w14:textFill>
                        </w:rPr>
                        <w:t>Source: TechSci Research</w:t>
                      </w:r>
                    </w:p>
                  </w:txbxContent>
                </v:textbox>
                <w10:wrap anchorx="margin"/>
              </v:shape>
            </w:pict>
          </mc:Fallback>
        </mc:AlternateContent>
      </w:r>
      <w:r w:rsidR="00E76080" w:rsidRPr="005D2A6A">
        <w:rPr>
          <w:rFonts w:ascii="Arial" w:eastAsia="Verdana" w:hAnsi="Arial" w:cs="Arial"/>
          <w:b/>
          <w:bCs/>
          <w:noProof/>
          <w:color w:val="000000"/>
          <w:kern w:val="24"/>
          <w:sz w:val="20"/>
          <w:szCs w:val="20"/>
        </w:rPr>
        <w:drawing>
          <wp:inline distT="0" distB="0" distL="0" distR="0" wp14:anchorId="494510BB" wp14:editId="62C1C1E6">
            <wp:extent cx="6381750" cy="2552700"/>
            <wp:effectExtent l="0" t="0" r="0" b="0"/>
            <wp:docPr id="1036" name="Chart 1036">
              <a:extLst xmlns:a="http://schemas.openxmlformats.org/drawingml/2006/main">
                <a:ext uri="{FF2B5EF4-FFF2-40B4-BE49-F238E27FC236}">
                  <a16:creationId xmlns:a16="http://schemas.microsoft.com/office/drawing/2014/main" id="{D517ED23-7B15-4D4A-877C-8B068BEC79E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14:paraId="0A65AF13" w14:textId="77777777" w:rsidR="006E66C6" w:rsidRDefault="006E66C6" w:rsidP="007E7092">
      <w:pPr>
        <w:pStyle w:val="BodyText"/>
        <w:spacing w:before="162" w:line="360" w:lineRule="auto"/>
        <w:jc w:val="both"/>
        <w:rPr>
          <w:bCs/>
          <w:color w:val="000000" w:themeColor="text1"/>
          <w:lang w:val="en-IN"/>
        </w:rPr>
        <w:sectPr w:rsidR="006E66C6" w:rsidSect="00600A5E">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6BD71943" w14:textId="7CD4B22F" w:rsidR="005D2A6A" w:rsidRDefault="005D2A6A" w:rsidP="007E7092">
      <w:pPr>
        <w:pStyle w:val="BodyText"/>
        <w:spacing w:before="162" w:line="360" w:lineRule="auto"/>
        <w:jc w:val="both"/>
        <w:rPr>
          <w:bCs/>
          <w:color w:val="000000" w:themeColor="text1"/>
        </w:rPr>
      </w:pPr>
    </w:p>
    <w:p w14:paraId="021033F6" w14:textId="2BCD04E4" w:rsidR="006E66C6" w:rsidRDefault="00064CBC" w:rsidP="0068477D">
      <w:pPr>
        <w:pStyle w:val="BodyText"/>
        <w:spacing w:before="162" w:line="480" w:lineRule="auto"/>
        <w:ind w:right="-90"/>
        <w:jc w:val="both"/>
        <w:rPr>
          <w:bCs/>
          <w:color w:val="000000" w:themeColor="text1"/>
        </w:rPr>
      </w:pPr>
      <w:r w:rsidRPr="002C67EF">
        <w:rPr>
          <w:bCs/>
          <w:noProof/>
          <w:color w:val="000000" w:themeColor="text1"/>
        </w:rPr>
        <mc:AlternateContent>
          <mc:Choice Requires="wps">
            <w:drawing>
              <wp:anchor distT="45720" distB="45720" distL="114300" distR="114300" simplePos="0" relativeHeight="252510208" behindDoc="0" locked="0" layoutInCell="1" allowOverlap="1" wp14:anchorId="0A73FBEC" wp14:editId="4DCC4D0E">
                <wp:simplePos x="0" y="0"/>
                <wp:positionH relativeFrom="column">
                  <wp:posOffset>-92710</wp:posOffset>
                </wp:positionH>
                <wp:positionV relativeFrom="paragraph">
                  <wp:posOffset>434975</wp:posOffset>
                </wp:positionV>
                <wp:extent cx="6543040" cy="2861945"/>
                <wp:effectExtent l="0" t="0" r="0" b="0"/>
                <wp:wrapSquare wrapText="bothSides"/>
                <wp:docPr id="21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43040" cy="2861945"/>
                        </a:xfrm>
                        <a:prstGeom prst="rect">
                          <a:avLst/>
                        </a:prstGeom>
                        <a:gradFill flip="none" rotWithShape="1">
                          <a:gsLst>
                            <a:gs pos="0">
                              <a:schemeClr val="accent1">
                                <a:lumMod val="67000"/>
                              </a:schemeClr>
                            </a:gs>
                            <a:gs pos="48000">
                              <a:schemeClr val="accent1">
                                <a:lumMod val="97000"/>
                                <a:lumOff val="3000"/>
                              </a:schemeClr>
                            </a:gs>
                            <a:gs pos="100000">
                              <a:schemeClr val="accent1">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txbx>
                        <w:txbxContent>
                          <w:p w14:paraId="51355461" w14:textId="77777777" w:rsidR="00262FD4" w:rsidRPr="00905DCB" w:rsidRDefault="00262FD4" w:rsidP="00F14E20">
                            <w:pPr>
                              <w:pStyle w:val="ListParagraph"/>
                              <w:numPr>
                                <w:ilvl w:val="0"/>
                                <w:numId w:val="3"/>
                              </w:numPr>
                              <w:spacing w:line="360" w:lineRule="auto"/>
                              <w:rPr>
                                <w:bCs/>
                                <w:color w:val="FFFFFF" w:themeColor="background1"/>
                                <w:sz w:val="24"/>
                                <w:szCs w:val="24"/>
                              </w:rPr>
                            </w:pPr>
                            <w:r w:rsidRPr="00905DCB">
                              <w:rPr>
                                <w:bCs/>
                                <w:color w:val="FFFFFF" w:themeColor="background1"/>
                                <w:sz w:val="24"/>
                                <w:szCs w:val="24"/>
                              </w:rPr>
                              <w:t>The betterment of supply chain management and rising demand from various end user industries contributed to the increasing market for vinyl ester resin.</w:t>
                            </w:r>
                          </w:p>
                          <w:p w14:paraId="74254D42" w14:textId="145FC054" w:rsidR="00262FD4" w:rsidRPr="00905DCB" w:rsidRDefault="00262FD4" w:rsidP="00262FD4">
                            <w:pPr>
                              <w:pStyle w:val="ListParagraph"/>
                              <w:spacing w:line="360" w:lineRule="auto"/>
                              <w:ind w:left="720" w:firstLine="0"/>
                              <w:rPr>
                                <w:bCs/>
                                <w:color w:val="FFFFFF" w:themeColor="background1"/>
                                <w:sz w:val="24"/>
                                <w:szCs w:val="24"/>
                              </w:rPr>
                            </w:pPr>
                          </w:p>
                          <w:p w14:paraId="7DF863E0" w14:textId="55BC97BA" w:rsidR="00262FD4" w:rsidRPr="00905DCB" w:rsidRDefault="00262FD4" w:rsidP="00F14E20">
                            <w:pPr>
                              <w:pStyle w:val="ListParagraph"/>
                              <w:numPr>
                                <w:ilvl w:val="0"/>
                                <w:numId w:val="3"/>
                              </w:numPr>
                              <w:spacing w:line="360" w:lineRule="auto"/>
                              <w:rPr>
                                <w:bCs/>
                                <w:color w:val="FFFFFF" w:themeColor="background1"/>
                                <w:sz w:val="24"/>
                                <w:szCs w:val="24"/>
                              </w:rPr>
                            </w:pPr>
                            <w:r w:rsidRPr="00905DCB">
                              <w:rPr>
                                <w:bCs/>
                                <w:color w:val="FFFFFF" w:themeColor="background1"/>
                                <w:sz w:val="24"/>
                                <w:szCs w:val="24"/>
                              </w:rPr>
                              <w:t xml:space="preserve">Companies have been noticing the rise in their revenue quarterly, especially through vinyl ester resin. INEOS Group and Hexion Inc. both witnessed the increase in revenues by 26% and 13%, respectively from Q1 2021 to Q2 2021. </w:t>
                            </w:r>
                          </w:p>
                          <w:p w14:paraId="3F1590F7" w14:textId="77777777" w:rsidR="00262FD4" w:rsidRPr="00905DCB" w:rsidRDefault="00262FD4" w:rsidP="00262FD4">
                            <w:pPr>
                              <w:pStyle w:val="ListParagraph"/>
                              <w:spacing w:line="360" w:lineRule="auto"/>
                              <w:ind w:left="720" w:firstLine="0"/>
                              <w:rPr>
                                <w:bCs/>
                                <w:color w:val="FFFFFF" w:themeColor="background1"/>
                                <w:sz w:val="24"/>
                                <w:szCs w:val="24"/>
                              </w:rPr>
                            </w:pPr>
                          </w:p>
                          <w:p w14:paraId="6BBAD4B2" w14:textId="0FC11968" w:rsidR="002C67EF" w:rsidRPr="00905DCB" w:rsidRDefault="00262FD4" w:rsidP="00F14E20">
                            <w:pPr>
                              <w:pStyle w:val="ListParagraph"/>
                              <w:numPr>
                                <w:ilvl w:val="0"/>
                                <w:numId w:val="3"/>
                              </w:numPr>
                              <w:spacing w:line="360" w:lineRule="auto"/>
                              <w:rPr>
                                <w:bCs/>
                                <w:color w:val="FFFFFF" w:themeColor="background1"/>
                                <w:sz w:val="24"/>
                                <w:szCs w:val="24"/>
                              </w:rPr>
                            </w:pPr>
                            <w:r w:rsidRPr="00905DCB">
                              <w:rPr>
                                <w:bCs/>
                                <w:color w:val="FFFFFF" w:themeColor="background1"/>
                                <w:sz w:val="24"/>
                                <w:szCs w:val="24"/>
                              </w:rPr>
                              <w:t>The Increase in demand is led by strong demand for excellent chemical and thermal resistant material in downstream applications such as semiconductor encapsulation, electronics and communication, construction, and automobile industries.</w:t>
                            </w:r>
                          </w:p>
                          <w:p w14:paraId="4E8B6383" w14:textId="77777777" w:rsidR="00262FD4" w:rsidRPr="00905DCB" w:rsidRDefault="00262FD4">
                            <w:pPr>
                              <w:rPr>
                                <w:bCs/>
                                <w:color w:val="FFFFFF" w:themeColor="background1"/>
                                <w:sz w:val="24"/>
                                <w:szCs w:val="24"/>
                              </w:rPr>
                            </w:pPr>
                          </w:p>
                          <w:p w14:paraId="5EA5A862" w14:textId="184C15A0" w:rsidR="00262FD4" w:rsidRPr="00905DCB" w:rsidRDefault="00262FD4">
                            <w:pPr>
                              <w:rPr>
                                <w:bCs/>
                                <w:color w:val="FFFFFF" w:themeColor="background1"/>
                              </w:rPr>
                            </w:pPr>
                          </w:p>
                          <w:p w14:paraId="39E64FE0" w14:textId="6EC242FB" w:rsidR="00262FD4" w:rsidRPr="00905DCB" w:rsidRDefault="00262FD4">
                            <w:pPr>
                              <w:rPr>
                                <w:color w:val="FFFFFF" w:themeColor="background1"/>
                              </w:rPr>
                            </w:pPr>
                            <w:r w:rsidRPr="00905DCB">
                              <w:rPr>
                                <w:bCs/>
                                <w:color w:val="FFFFFF" w:themeColor="background1"/>
                              </w:rPr>
                              <w:t>The Increase in demand is led by strong demand for excellent chemical and thermal resistant material in downstream applications such as semiconductor encapsulation, electronics and communication, construction, and automobile industries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73FBEC" id="_x0000_s1034" type="#_x0000_t202" style="position:absolute;left:0;text-align:left;margin-left:-7.3pt;margin-top:34.25pt;width:515.2pt;height:225.35pt;z-index:2525102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" fillcolor="#2a4a85 [2148]" stroked="f">
                <v:fill color2="#8eaadb [1940]" rotate="t" angle="180" colors="0 #2a4b86;31457f #4a76c6;1 #8faadc" focus="100%" type="gradient"/>
                <v:textbox>
                  <w:txbxContent>
                    <w:p w14:paraId="51355461" w14:textId="77777777" w:rsidR="00262FD4" w:rsidRPr="00905DCB" w:rsidRDefault="00262FD4" w:rsidP="00F14E20">
                      <w:pPr>
                        <w:pStyle w:val="ListParagraph"/>
                        <w:numPr>
                          <w:ilvl w:val="0"/>
                          <w:numId w:val="3"/>
                        </w:numPr>
                        <w:spacing w:line="360" w:lineRule="auto"/>
                        <w:rPr>
                          <w:bCs/>
                          <w:color w:val="FFFFFF" w:themeColor="background1"/>
                          <w:sz w:val="24"/>
                          <w:szCs w:val="24"/>
                        </w:rPr>
                      </w:pPr>
                      <w:r w:rsidRPr="00905DCB">
                        <w:rPr>
                          <w:bCs/>
                          <w:color w:val="FFFFFF" w:themeColor="background1"/>
                          <w:sz w:val="24"/>
                          <w:szCs w:val="24"/>
                        </w:rPr>
                        <w:t>The betterment of supply chain management and rising demand from various end user industries contributed to the increasing market for vinyl ester resin.</w:t>
                      </w:r>
                    </w:p>
                    <w:p w14:paraId="74254D42" w14:textId="145FC054" w:rsidR="00262FD4" w:rsidRPr="00905DCB" w:rsidRDefault="00262FD4" w:rsidP="00262FD4">
                      <w:pPr>
                        <w:pStyle w:val="ListParagraph"/>
                        <w:spacing w:line="360" w:lineRule="auto"/>
                        <w:ind w:left="720" w:firstLine="0"/>
                        <w:rPr>
                          <w:bCs/>
                          <w:color w:val="FFFFFF" w:themeColor="background1"/>
                          <w:sz w:val="24"/>
                          <w:szCs w:val="24"/>
                        </w:rPr>
                      </w:pPr>
                    </w:p>
                    <w:p w14:paraId="7DF863E0" w14:textId="55BC97BA" w:rsidR="00262FD4" w:rsidRPr="00905DCB" w:rsidRDefault="00262FD4" w:rsidP="00F14E20">
                      <w:pPr>
                        <w:pStyle w:val="ListParagraph"/>
                        <w:numPr>
                          <w:ilvl w:val="0"/>
                          <w:numId w:val="3"/>
                        </w:numPr>
                        <w:spacing w:line="360" w:lineRule="auto"/>
                        <w:rPr>
                          <w:bCs/>
                          <w:color w:val="FFFFFF" w:themeColor="background1"/>
                          <w:sz w:val="24"/>
                          <w:szCs w:val="24"/>
                        </w:rPr>
                      </w:pPr>
                      <w:r w:rsidRPr="00905DCB">
                        <w:rPr>
                          <w:bCs/>
                          <w:color w:val="FFFFFF" w:themeColor="background1"/>
                          <w:sz w:val="24"/>
                          <w:szCs w:val="24"/>
                        </w:rPr>
                        <w:t xml:space="preserve">Companies have been noticing the rise in their revenue quarterly, especially through vinyl ester resin. INEOS Group and Hexion Inc. both witnessed the increase in revenues by 26% and 13%, respectively from Q1 2021 to Q2 2021. </w:t>
                      </w:r>
                    </w:p>
                    <w:p w14:paraId="3F1590F7" w14:textId="77777777" w:rsidR="00262FD4" w:rsidRPr="00905DCB" w:rsidRDefault="00262FD4" w:rsidP="00262FD4">
                      <w:pPr>
                        <w:pStyle w:val="ListParagraph"/>
                        <w:spacing w:line="360" w:lineRule="auto"/>
                        <w:ind w:left="720" w:firstLine="0"/>
                        <w:rPr>
                          <w:bCs/>
                          <w:color w:val="FFFFFF" w:themeColor="background1"/>
                          <w:sz w:val="24"/>
                          <w:szCs w:val="24"/>
                        </w:rPr>
                      </w:pPr>
                    </w:p>
                    <w:p w14:paraId="6BBAD4B2" w14:textId="0FC11968" w:rsidR="002C67EF" w:rsidRPr="00905DCB" w:rsidRDefault="00262FD4" w:rsidP="00F14E20">
                      <w:pPr>
                        <w:pStyle w:val="ListParagraph"/>
                        <w:numPr>
                          <w:ilvl w:val="0"/>
                          <w:numId w:val="3"/>
                        </w:numPr>
                        <w:spacing w:line="360" w:lineRule="auto"/>
                        <w:rPr>
                          <w:bCs/>
                          <w:color w:val="FFFFFF" w:themeColor="background1"/>
                          <w:sz w:val="24"/>
                          <w:szCs w:val="24"/>
                        </w:rPr>
                      </w:pPr>
                      <w:r w:rsidRPr="00905DCB">
                        <w:rPr>
                          <w:bCs/>
                          <w:color w:val="FFFFFF" w:themeColor="background1"/>
                          <w:sz w:val="24"/>
                          <w:szCs w:val="24"/>
                        </w:rPr>
                        <w:t>The Increase in demand is led by strong demand for excellent chemical and thermal resistant material in downstream applications such as semiconductor encapsulation, electronics and communication, construction, and automobile industries.</w:t>
                      </w:r>
                    </w:p>
                    <w:p w14:paraId="4E8B6383" w14:textId="77777777" w:rsidR="00262FD4" w:rsidRPr="00905DCB" w:rsidRDefault="00262FD4">
                      <w:pPr>
                        <w:rPr>
                          <w:bCs/>
                          <w:color w:val="FFFFFF" w:themeColor="background1"/>
                          <w:sz w:val="24"/>
                          <w:szCs w:val="24"/>
                        </w:rPr>
                      </w:pPr>
                    </w:p>
                    <w:p w14:paraId="5EA5A862" w14:textId="184C15A0" w:rsidR="00262FD4" w:rsidRPr="00905DCB" w:rsidRDefault="00262FD4">
                      <w:pPr>
                        <w:rPr>
                          <w:bCs/>
                          <w:color w:val="FFFFFF" w:themeColor="background1"/>
                        </w:rPr>
                      </w:pPr>
                    </w:p>
                    <w:p w14:paraId="39E64FE0" w14:textId="6EC242FB" w:rsidR="00262FD4" w:rsidRPr="00905DCB" w:rsidRDefault="00262FD4">
                      <w:pPr>
                        <w:rPr>
                          <w:color w:val="FFFFFF" w:themeColor="background1"/>
                        </w:rPr>
                      </w:pPr>
                      <w:r w:rsidRPr="00905DCB">
                        <w:rPr>
                          <w:bCs/>
                          <w:color w:val="FFFFFF" w:themeColor="background1"/>
                        </w:rPr>
                        <w:t>The Increase in demand is led by strong demand for excellent chemical and thermal resistant material in downstream applications such as semiconductor encapsulation, electronics and communication, construction, and automobile industries</w:t>
                      </w:r>
                    </w:p>
                  </w:txbxContent>
                </v:textbox>
                <w10:wrap type="square"/>
              </v:shape>
            </w:pict>
          </mc:Fallback>
        </mc:AlternateContent>
      </w:r>
    </w:p>
    <w:p w14:paraId="043B3014" w14:textId="77777777" w:rsidR="00262FD4" w:rsidRDefault="00262FD4" w:rsidP="0068477D">
      <w:pPr>
        <w:pStyle w:val="BodyText"/>
        <w:spacing w:before="162" w:line="480" w:lineRule="auto"/>
        <w:ind w:right="-90"/>
        <w:jc w:val="both"/>
        <w:rPr>
          <w:bCs/>
          <w:color w:val="000000" w:themeColor="text1"/>
        </w:rPr>
      </w:pPr>
    </w:p>
    <w:p w14:paraId="238050B9" w14:textId="77777777" w:rsidR="00262FD4" w:rsidRDefault="00262FD4" w:rsidP="0068477D">
      <w:pPr>
        <w:pStyle w:val="BodyText"/>
        <w:spacing w:before="162" w:line="480" w:lineRule="auto"/>
        <w:ind w:right="-90"/>
        <w:jc w:val="both"/>
        <w:rPr>
          <w:bCs/>
          <w:color w:val="000000" w:themeColor="text1"/>
        </w:rPr>
      </w:pPr>
    </w:p>
    <w:p w14:paraId="155BFA0C" w14:textId="77777777" w:rsidR="00262FD4" w:rsidRDefault="00262FD4" w:rsidP="0068477D">
      <w:pPr>
        <w:pStyle w:val="BodyText"/>
        <w:spacing w:before="162" w:line="480" w:lineRule="auto"/>
        <w:ind w:right="-90"/>
        <w:jc w:val="both"/>
        <w:rPr>
          <w:bCs/>
          <w:color w:val="000000" w:themeColor="text1"/>
        </w:rPr>
      </w:pPr>
    </w:p>
    <w:p w14:paraId="5FAC2F97" w14:textId="722876A1" w:rsidR="00262FD4" w:rsidRDefault="00262FD4" w:rsidP="0068477D">
      <w:pPr>
        <w:pStyle w:val="BodyText"/>
        <w:spacing w:before="162" w:line="480" w:lineRule="auto"/>
        <w:ind w:right="-90"/>
        <w:jc w:val="both"/>
        <w:rPr>
          <w:bCs/>
          <w:color w:val="000000" w:themeColor="text1"/>
        </w:rPr>
        <w:sectPr w:rsidR="00262FD4" w:rsidSect="00600A5E">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5C541EC4" w14:textId="77777777" w:rsidR="0022743F" w:rsidRDefault="0022743F" w:rsidP="005D2A6A">
      <w:pPr>
        <w:rPr>
          <w:rFonts w:ascii="Arial" w:hAnsi="Arial" w:cs="Arial"/>
          <w:b/>
          <w:bCs/>
          <w:sz w:val="24"/>
          <w:szCs w:val="24"/>
        </w:rPr>
      </w:pPr>
    </w:p>
    <w:p w14:paraId="3B2616FA" w14:textId="77777777" w:rsidR="0022743F" w:rsidRDefault="0022743F" w:rsidP="005D2A6A">
      <w:pPr>
        <w:rPr>
          <w:rFonts w:ascii="Arial" w:hAnsi="Arial" w:cs="Arial"/>
          <w:b/>
          <w:bCs/>
          <w:sz w:val="24"/>
          <w:szCs w:val="24"/>
        </w:rPr>
      </w:pPr>
    </w:p>
    <w:p w14:paraId="08A580C7" w14:textId="222D33B9" w:rsidR="0068477D" w:rsidRPr="005D2A6A" w:rsidRDefault="009E126D" w:rsidP="005D2A6A">
      <w:pPr>
        <w:rPr>
          <w:rFonts w:ascii="Arial" w:hAnsi="Arial" w:cs="Arial"/>
          <w:b/>
          <w:bCs/>
          <w:sz w:val="24"/>
          <w:szCs w:val="24"/>
        </w:rPr>
      </w:pPr>
      <w:r w:rsidRPr="005D2A6A">
        <w:rPr>
          <w:rFonts w:ascii="Arial" w:hAnsi="Arial" w:cs="Arial"/>
          <w:b/>
          <w:bCs/>
          <w:sz w:val="24"/>
          <w:szCs w:val="24"/>
        </w:rPr>
        <w:lastRenderedPageBreak/>
        <w:t>3.1.1. Capacity By Company</w:t>
      </w:r>
    </w:p>
    <w:p w14:paraId="5EBCDAA4" w14:textId="63EA3D63" w:rsidR="00F9062E" w:rsidRPr="005D2A6A" w:rsidRDefault="009E126D" w:rsidP="005D2A6A">
      <w:pPr>
        <w:rPr>
          <w:rFonts w:ascii="Arial" w:hAnsi="Arial" w:cs="Arial"/>
          <w:b/>
          <w:bCs/>
          <w:sz w:val="24"/>
          <w:szCs w:val="24"/>
        </w:rPr>
      </w:pPr>
      <w:r w:rsidRPr="005D2A6A">
        <w:rPr>
          <w:rFonts w:ascii="Arial" w:hAnsi="Arial" w:cs="Arial"/>
          <w:b/>
          <w:bCs/>
          <w:sz w:val="24"/>
          <w:szCs w:val="24"/>
        </w:rPr>
        <w:t xml:space="preserve">Global Vinyl Ester Resin Capacity, By Company (Thousand Tonnes), 2015-2030F </w:t>
      </w:r>
    </w:p>
    <w:tbl>
      <w:tblPr>
        <w:tblW w:w="10289" w:type="dxa"/>
        <w:tblLook w:val="04A0" w:firstRow="1" w:lastRow="0" w:firstColumn="1" w:lastColumn="0" w:noHBand="0" w:noVBand="1"/>
      </w:tblPr>
      <w:tblGrid>
        <w:gridCol w:w="3604"/>
        <w:gridCol w:w="1611"/>
        <w:gridCol w:w="1350"/>
        <w:gridCol w:w="1215"/>
        <w:gridCol w:w="841"/>
        <w:gridCol w:w="833"/>
        <w:gridCol w:w="835"/>
      </w:tblGrid>
      <w:tr w:rsidR="00B60EF0" w:rsidRPr="00B60EF0" w14:paraId="63D4D14C" w14:textId="77777777" w:rsidTr="00B60EF0">
        <w:trPr>
          <w:trHeight w:val="301"/>
        </w:trPr>
        <w:tc>
          <w:tcPr>
            <w:tcW w:w="3604" w:type="dxa"/>
            <w:vMerge w:val="restart"/>
            <w:tcBorders>
              <w:top w:val="single" w:sz="4" w:space="0" w:color="auto"/>
              <w:left w:val="single" w:sz="4" w:space="0" w:color="auto"/>
              <w:right w:val="single" w:sz="4" w:space="0" w:color="auto"/>
            </w:tcBorders>
            <w:shd w:val="clear" w:color="auto" w:fill="C00000"/>
            <w:noWrap/>
            <w:vAlign w:val="bottom"/>
            <w:hideMark/>
          </w:tcPr>
          <w:p w14:paraId="6A06EDC8" w14:textId="77777777" w:rsidR="00B60EF0" w:rsidRPr="00B60EF0" w:rsidRDefault="00B60EF0" w:rsidP="00B60EF0">
            <w:pPr>
              <w:spacing w:after="0" w:line="240" w:lineRule="auto"/>
              <w:jc w:val="center"/>
              <w:rPr>
                <w:rFonts w:ascii="Calibri" w:eastAsia="Times New Roman" w:hAnsi="Calibri" w:cs="Times New Roman"/>
                <w:color w:val="FFFFFF" w:themeColor="background1"/>
                <w:lang w:val="en-US"/>
              </w:rPr>
            </w:pPr>
            <w:r w:rsidRPr="00B60EF0">
              <w:rPr>
                <w:rFonts w:ascii="Calibri" w:eastAsia="Times New Roman" w:hAnsi="Calibri" w:cs="Times New Roman"/>
                <w:color w:val="FFFFFF" w:themeColor="background1"/>
                <w:lang w:val="en-US"/>
              </w:rPr>
              <w:t>Company</w:t>
            </w:r>
          </w:p>
          <w:p w14:paraId="08F25DBC" w14:textId="26DD0EA3" w:rsidR="00B60EF0" w:rsidRPr="00B60EF0" w:rsidRDefault="00B60EF0" w:rsidP="00B60EF0">
            <w:pPr>
              <w:spacing w:after="0" w:line="240" w:lineRule="auto"/>
              <w:rPr>
                <w:rFonts w:ascii="Calibri" w:eastAsia="Times New Roman" w:hAnsi="Calibri" w:cs="Times New Roman"/>
                <w:color w:val="FFFFFF" w:themeColor="background1"/>
                <w:lang w:val="en-US"/>
              </w:rPr>
            </w:pPr>
            <w:r w:rsidRPr="00B60EF0">
              <w:rPr>
                <w:rFonts w:ascii="Calibri" w:eastAsia="Times New Roman" w:hAnsi="Calibri" w:cs="Times New Roman"/>
                <w:color w:val="FFFFFF" w:themeColor="background1"/>
                <w:lang w:val="en-US"/>
              </w:rPr>
              <w:t> </w:t>
            </w:r>
          </w:p>
        </w:tc>
        <w:tc>
          <w:tcPr>
            <w:tcW w:w="6685" w:type="dxa"/>
            <w:gridSpan w:val="6"/>
            <w:tcBorders>
              <w:top w:val="single" w:sz="4" w:space="0" w:color="auto"/>
              <w:left w:val="nil"/>
              <w:bottom w:val="single" w:sz="4" w:space="0" w:color="auto"/>
              <w:right w:val="single" w:sz="4" w:space="0" w:color="auto"/>
            </w:tcBorders>
            <w:shd w:val="clear" w:color="auto" w:fill="C00000"/>
            <w:noWrap/>
            <w:vAlign w:val="bottom"/>
            <w:hideMark/>
          </w:tcPr>
          <w:p w14:paraId="5502B489" w14:textId="77777777" w:rsidR="00B60EF0" w:rsidRPr="00B60EF0" w:rsidRDefault="00B60EF0" w:rsidP="00B60EF0">
            <w:pPr>
              <w:spacing w:after="0" w:line="240" w:lineRule="auto"/>
              <w:jc w:val="center"/>
              <w:rPr>
                <w:rFonts w:ascii="Calibri" w:eastAsia="Times New Roman" w:hAnsi="Calibri" w:cs="Times New Roman"/>
                <w:color w:val="FFFFFF" w:themeColor="background1"/>
                <w:lang w:val="en-US"/>
              </w:rPr>
            </w:pPr>
            <w:r w:rsidRPr="00B60EF0">
              <w:rPr>
                <w:rFonts w:ascii="Calibri" w:eastAsia="Times New Roman" w:hAnsi="Calibri" w:cs="Times New Roman"/>
                <w:color w:val="FFFFFF" w:themeColor="background1"/>
                <w:lang w:val="en-US"/>
              </w:rPr>
              <w:t>Capacity</w:t>
            </w:r>
          </w:p>
        </w:tc>
      </w:tr>
      <w:tr w:rsidR="00B60EF0" w:rsidRPr="00B60EF0" w14:paraId="7C75E545" w14:textId="77777777" w:rsidTr="00B46B4C">
        <w:trPr>
          <w:trHeight w:val="301"/>
        </w:trPr>
        <w:tc>
          <w:tcPr>
            <w:tcW w:w="3604" w:type="dxa"/>
            <w:vMerge/>
            <w:tcBorders>
              <w:left w:val="single" w:sz="4" w:space="0" w:color="auto"/>
              <w:bottom w:val="single" w:sz="4" w:space="0" w:color="auto"/>
              <w:right w:val="single" w:sz="4" w:space="0" w:color="auto"/>
            </w:tcBorders>
            <w:shd w:val="clear" w:color="auto" w:fill="C00000"/>
            <w:noWrap/>
            <w:vAlign w:val="bottom"/>
            <w:hideMark/>
          </w:tcPr>
          <w:p w14:paraId="766E2F2A" w14:textId="070F1E38" w:rsidR="00B60EF0" w:rsidRPr="00B60EF0" w:rsidRDefault="00B60EF0" w:rsidP="00B60EF0">
            <w:pPr>
              <w:spacing w:after="0" w:line="240" w:lineRule="auto"/>
              <w:rPr>
                <w:rFonts w:ascii="Calibri" w:eastAsia="Times New Roman" w:hAnsi="Calibri" w:cs="Times New Roman"/>
                <w:color w:val="FFFFFF" w:themeColor="background1"/>
                <w:lang w:val="en-US"/>
              </w:rPr>
            </w:pPr>
          </w:p>
        </w:tc>
        <w:tc>
          <w:tcPr>
            <w:tcW w:w="1611" w:type="dxa"/>
            <w:tcBorders>
              <w:top w:val="nil"/>
              <w:left w:val="nil"/>
              <w:bottom w:val="single" w:sz="4" w:space="0" w:color="auto"/>
              <w:right w:val="single" w:sz="4" w:space="0" w:color="auto"/>
            </w:tcBorders>
            <w:shd w:val="clear" w:color="auto" w:fill="C00000"/>
            <w:noWrap/>
            <w:vAlign w:val="bottom"/>
            <w:hideMark/>
          </w:tcPr>
          <w:p w14:paraId="7C14674C" w14:textId="77777777" w:rsidR="00B60EF0" w:rsidRPr="00B60EF0" w:rsidRDefault="00B60EF0" w:rsidP="00B60EF0">
            <w:pPr>
              <w:spacing w:after="0" w:line="240" w:lineRule="auto"/>
              <w:rPr>
                <w:rFonts w:ascii="Calibri" w:eastAsia="Times New Roman" w:hAnsi="Calibri" w:cs="Times New Roman"/>
                <w:color w:val="FFFFFF" w:themeColor="background1"/>
                <w:lang w:val="en-US"/>
              </w:rPr>
            </w:pPr>
            <w:r w:rsidRPr="00B60EF0">
              <w:rPr>
                <w:rFonts w:ascii="Calibri" w:eastAsia="Times New Roman" w:hAnsi="Calibri" w:cs="Times New Roman"/>
                <w:color w:val="FFFFFF" w:themeColor="background1"/>
                <w:lang w:val="en-US"/>
              </w:rPr>
              <w:t>Location</w:t>
            </w:r>
          </w:p>
        </w:tc>
        <w:tc>
          <w:tcPr>
            <w:tcW w:w="1350" w:type="dxa"/>
            <w:tcBorders>
              <w:top w:val="nil"/>
              <w:left w:val="nil"/>
              <w:bottom w:val="single" w:sz="4" w:space="0" w:color="auto"/>
              <w:right w:val="single" w:sz="4" w:space="0" w:color="auto"/>
            </w:tcBorders>
            <w:shd w:val="clear" w:color="auto" w:fill="C00000"/>
            <w:noWrap/>
            <w:vAlign w:val="bottom"/>
            <w:hideMark/>
          </w:tcPr>
          <w:p w14:paraId="35CBD75B" w14:textId="77777777" w:rsidR="00B60EF0" w:rsidRPr="00B60EF0" w:rsidRDefault="00B60EF0" w:rsidP="00B46B4C">
            <w:pPr>
              <w:spacing w:after="0" w:line="240" w:lineRule="auto"/>
              <w:jc w:val="center"/>
              <w:rPr>
                <w:rFonts w:ascii="Calibri" w:eastAsia="Times New Roman" w:hAnsi="Calibri" w:cs="Times New Roman"/>
                <w:color w:val="FFFFFF" w:themeColor="background1"/>
                <w:lang w:val="en-US"/>
              </w:rPr>
            </w:pPr>
            <w:r w:rsidRPr="00B60EF0">
              <w:rPr>
                <w:rFonts w:ascii="Calibri" w:eastAsia="Times New Roman" w:hAnsi="Calibri" w:cs="Times New Roman"/>
                <w:color w:val="FFFFFF" w:themeColor="background1"/>
                <w:lang w:val="en-US"/>
              </w:rPr>
              <w:t>2015</w:t>
            </w:r>
          </w:p>
        </w:tc>
        <w:tc>
          <w:tcPr>
            <w:tcW w:w="1215" w:type="dxa"/>
            <w:tcBorders>
              <w:top w:val="nil"/>
              <w:left w:val="nil"/>
              <w:bottom w:val="single" w:sz="4" w:space="0" w:color="auto"/>
              <w:right w:val="single" w:sz="4" w:space="0" w:color="auto"/>
            </w:tcBorders>
            <w:shd w:val="clear" w:color="auto" w:fill="C00000"/>
            <w:noWrap/>
            <w:vAlign w:val="bottom"/>
            <w:hideMark/>
          </w:tcPr>
          <w:p w14:paraId="68118490" w14:textId="77777777" w:rsidR="00B60EF0" w:rsidRPr="00B60EF0" w:rsidRDefault="00B60EF0" w:rsidP="00B46B4C">
            <w:pPr>
              <w:spacing w:after="0" w:line="240" w:lineRule="auto"/>
              <w:jc w:val="center"/>
              <w:rPr>
                <w:rFonts w:ascii="Calibri" w:eastAsia="Times New Roman" w:hAnsi="Calibri" w:cs="Times New Roman"/>
                <w:color w:val="FFFFFF" w:themeColor="background1"/>
                <w:lang w:val="en-US"/>
              </w:rPr>
            </w:pPr>
            <w:r w:rsidRPr="00B60EF0">
              <w:rPr>
                <w:rFonts w:ascii="Calibri" w:eastAsia="Times New Roman" w:hAnsi="Calibri" w:cs="Times New Roman"/>
                <w:color w:val="FFFFFF" w:themeColor="background1"/>
                <w:lang w:val="en-US"/>
              </w:rPr>
              <w:t>2020</w:t>
            </w:r>
          </w:p>
        </w:tc>
        <w:tc>
          <w:tcPr>
            <w:tcW w:w="841" w:type="dxa"/>
            <w:tcBorders>
              <w:top w:val="nil"/>
              <w:left w:val="nil"/>
              <w:bottom w:val="single" w:sz="4" w:space="0" w:color="auto"/>
              <w:right w:val="single" w:sz="4" w:space="0" w:color="auto"/>
            </w:tcBorders>
            <w:shd w:val="clear" w:color="auto" w:fill="C00000"/>
            <w:noWrap/>
            <w:vAlign w:val="bottom"/>
            <w:hideMark/>
          </w:tcPr>
          <w:p w14:paraId="03178599" w14:textId="77777777" w:rsidR="00B60EF0" w:rsidRPr="00B60EF0" w:rsidRDefault="00B60EF0" w:rsidP="00B46B4C">
            <w:pPr>
              <w:spacing w:after="0" w:line="240" w:lineRule="auto"/>
              <w:jc w:val="center"/>
              <w:rPr>
                <w:rFonts w:ascii="Calibri" w:eastAsia="Times New Roman" w:hAnsi="Calibri" w:cs="Times New Roman"/>
                <w:color w:val="FFFFFF" w:themeColor="background1"/>
                <w:lang w:val="en-US"/>
              </w:rPr>
            </w:pPr>
            <w:r w:rsidRPr="00B60EF0">
              <w:rPr>
                <w:rFonts w:ascii="Calibri" w:eastAsia="Times New Roman" w:hAnsi="Calibri" w:cs="Times New Roman"/>
                <w:color w:val="FFFFFF" w:themeColor="background1"/>
                <w:lang w:val="en-US"/>
              </w:rPr>
              <w:t>2021E</w:t>
            </w:r>
          </w:p>
        </w:tc>
        <w:tc>
          <w:tcPr>
            <w:tcW w:w="833" w:type="dxa"/>
            <w:tcBorders>
              <w:top w:val="nil"/>
              <w:left w:val="nil"/>
              <w:bottom w:val="single" w:sz="4" w:space="0" w:color="auto"/>
              <w:right w:val="single" w:sz="4" w:space="0" w:color="auto"/>
            </w:tcBorders>
            <w:shd w:val="clear" w:color="auto" w:fill="C00000"/>
            <w:noWrap/>
            <w:vAlign w:val="bottom"/>
            <w:hideMark/>
          </w:tcPr>
          <w:p w14:paraId="386CE6AB" w14:textId="77777777" w:rsidR="00B60EF0" w:rsidRPr="00B60EF0" w:rsidRDefault="00B60EF0" w:rsidP="00B46B4C">
            <w:pPr>
              <w:spacing w:after="0" w:line="240" w:lineRule="auto"/>
              <w:jc w:val="center"/>
              <w:rPr>
                <w:rFonts w:ascii="Calibri" w:eastAsia="Times New Roman" w:hAnsi="Calibri" w:cs="Times New Roman"/>
                <w:color w:val="FFFFFF" w:themeColor="background1"/>
                <w:lang w:val="en-US"/>
              </w:rPr>
            </w:pPr>
            <w:r w:rsidRPr="00B60EF0">
              <w:rPr>
                <w:rFonts w:ascii="Calibri" w:eastAsia="Times New Roman" w:hAnsi="Calibri" w:cs="Times New Roman"/>
                <w:color w:val="FFFFFF" w:themeColor="background1"/>
                <w:lang w:val="en-US"/>
              </w:rPr>
              <w:t>2025F</w:t>
            </w:r>
          </w:p>
        </w:tc>
        <w:tc>
          <w:tcPr>
            <w:tcW w:w="835" w:type="dxa"/>
            <w:tcBorders>
              <w:top w:val="nil"/>
              <w:left w:val="nil"/>
              <w:bottom w:val="single" w:sz="4" w:space="0" w:color="auto"/>
              <w:right w:val="single" w:sz="4" w:space="0" w:color="auto"/>
            </w:tcBorders>
            <w:shd w:val="clear" w:color="auto" w:fill="C00000"/>
            <w:noWrap/>
            <w:vAlign w:val="bottom"/>
            <w:hideMark/>
          </w:tcPr>
          <w:p w14:paraId="44DA0EC8" w14:textId="77777777" w:rsidR="00B60EF0" w:rsidRPr="00B60EF0" w:rsidRDefault="00B60EF0" w:rsidP="00B46B4C">
            <w:pPr>
              <w:spacing w:after="0" w:line="240" w:lineRule="auto"/>
              <w:jc w:val="center"/>
              <w:rPr>
                <w:rFonts w:ascii="Calibri" w:eastAsia="Times New Roman" w:hAnsi="Calibri" w:cs="Times New Roman"/>
                <w:color w:val="FFFFFF" w:themeColor="background1"/>
                <w:lang w:val="en-US"/>
              </w:rPr>
            </w:pPr>
            <w:r w:rsidRPr="00B60EF0">
              <w:rPr>
                <w:rFonts w:ascii="Calibri" w:eastAsia="Times New Roman" w:hAnsi="Calibri" w:cs="Times New Roman"/>
                <w:color w:val="FFFFFF" w:themeColor="background1"/>
                <w:lang w:val="en-US"/>
              </w:rPr>
              <w:t>2030F</w:t>
            </w:r>
          </w:p>
        </w:tc>
      </w:tr>
      <w:tr w:rsidR="00B46B4C" w:rsidRPr="00B60EF0" w14:paraId="48FE4B4B" w14:textId="77777777" w:rsidTr="00332E96">
        <w:trPr>
          <w:trHeight w:val="301"/>
        </w:trPr>
        <w:tc>
          <w:tcPr>
            <w:tcW w:w="3604" w:type="dxa"/>
            <w:vMerge w:val="restart"/>
            <w:tcBorders>
              <w:top w:val="nil"/>
              <w:left w:val="single" w:sz="4" w:space="0" w:color="auto"/>
              <w:right w:val="single" w:sz="4" w:space="0" w:color="auto"/>
            </w:tcBorders>
            <w:shd w:val="clear" w:color="auto" w:fill="auto"/>
            <w:noWrap/>
            <w:vAlign w:val="bottom"/>
            <w:hideMark/>
          </w:tcPr>
          <w:p w14:paraId="48F6C198" w14:textId="77777777" w:rsidR="00B46B4C" w:rsidRPr="00B60EF0" w:rsidRDefault="00B46B4C" w:rsidP="00B46B4C">
            <w:pPr>
              <w:spacing w:after="0" w:line="240" w:lineRule="auto"/>
              <w:rPr>
                <w:rFonts w:ascii="Calibri" w:eastAsia="Times New Roman" w:hAnsi="Calibri" w:cs="Times New Roman"/>
                <w:color w:val="000000"/>
                <w:lang w:val="en-US"/>
              </w:rPr>
            </w:pPr>
            <w:r w:rsidRPr="00B60EF0">
              <w:rPr>
                <w:rFonts w:ascii="Calibri" w:eastAsia="Times New Roman" w:hAnsi="Calibri" w:cs="Times New Roman"/>
                <w:color w:val="000000"/>
                <w:lang w:val="en-US"/>
              </w:rPr>
              <w:t>AOC Resins</w:t>
            </w:r>
          </w:p>
          <w:p w14:paraId="3D6DCB8C" w14:textId="77777777" w:rsidR="00B46B4C" w:rsidRPr="00B60EF0" w:rsidRDefault="00B46B4C" w:rsidP="00B46B4C">
            <w:pPr>
              <w:spacing w:after="0" w:line="240" w:lineRule="auto"/>
              <w:rPr>
                <w:rFonts w:ascii="Calibri" w:eastAsia="Times New Roman" w:hAnsi="Calibri" w:cs="Times New Roman"/>
                <w:color w:val="000000"/>
                <w:lang w:val="en-US"/>
              </w:rPr>
            </w:pPr>
            <w:r w:rsidRPr="00B60EF0">
              <w:rPr>
                <w:rFonts w:ascii="Calibri" w:eastAsia="Times New Roman" w:hAnsi="Calibri" w:cs="Times New Roman"/>
                <w:color w:val="000000"/>
                <w:lang w:val="en-US"/>
              </w:rPr>
              <w:t> </w:t>
            </w:r>
          </w:p>
          <w:p w14:paraId="51E9875E" w14:textId="38267FD8" w:rsidR="00B46B4C" w:rsidRPr="00B60EF0" w:rsidRDefault="00B46B4C" w:rsidP="00B46B4C">
            <w:pPr>
              <w:spacing w:after="0" w:line="240" w:lineRule="auto"/>
              <w:rPr>
                <w:rFonts w:ascii="Calibri" w:eastAsia="Times New Roman" w:hAnsi="Calibri" w:cs="Times New Roman"/>
                <w:color w:val="000000"/>
                <w:lang w:val="en-US"/>
              </w:rPr>
            </w:pPr>
            <w:r w:rsidRPr="00B60EF0">
              <w:rPr>
                <w:rFonts w:ascii="Calibri" w:eastAsia="Times New Roman" w:hAnsi="Calibri" w:cs="Times New Roman"/>
                <w:color w:val="000000"/>
                <w:lang w:val="en-US"/>
              </w:rPr>
              <w:t> </w:t>
            </w:r>
          </w:p>
        </w:tc>
        <w:tc>
          <w:tcPr>
            <w:tcW w:w="1611" w:type="dxa"/>
            <w:tcBorders>
              <w:top w:val="nil"/>
              <w:left w:val="nil"/>
              <w:bottom w:val="single" w:sz="4" w:space="0" w:color="auto"/>
              <w:right w:val="single" w:sz="4" w:space="0" w:color="auto"/>
            </w:tcBorders>
            <w:shd w:val="clear" w:color="auto" w:fill="auto"/>
            <w:noWrap/>
            <w:vAlign w:val="bottom"/>
            <w:hideMark/>
          </w:tcPr>
          <w:p w14:paraId="06FB125E" w14:textId="77777777" w:rsidR="00B46B4C" w:rsidRPr="00B60EF0" w:rsidRDefault="00B46B4C" w:rsidP="00E561A5">
            <w:pPr>
              <w:spacing w:after="0" w:line="240" w:lineRule="auto"/>
              <w:jc w:val="center"/>
              <w:rPr>
                <w:rFonts w:ascii="Calibri" w:eastAsia="Times New Roman" w:hAnsi="Calibri" w:cs="Times New Roman"/>
                <w:color w:val="000000"/>
                <w:lang w:val="en-US"/>
              </w:rPr>
            </w:pPr>
            <w:r w:rsidRPr="00B60EF0">
              <w:rPr>
                <w:rFonts w:ascii="Calibri" w:eastAsia="Times New Roman" w:hAnsi="Calibri" w:cs="Times New Roman"/>
                <w:color w:val="000000"/>
                <w:lang w:val="en-US"/>
              </w:rPr>
              <w:t>China</w:t>
            </w:r>
          </w:p>
        </w:tc>
        <w:tc>
          <w:tcPr>
            <w:tcW w:w="1350" w:type="dxa"/>
            <w:tcBorders>
              <w:top w:val="nil"/>
              <w:left w:val="nil"/>
              <w:bottom w:val="single" w:sz="4" w:space="0" w:color="auto"/>
              <w:right w:val="single" w:sz="4" w:space="0" w:color="auto"/>
            </w:tcBorders>
            <w:shd w:val="clear" w:color="auto" w:fill="auto"/>
            <w:noWrap/>
            <w:vAlign w:val="bottom"/>
            <w:hideMark/>
          </w:tcPr>
          <w:p w14:paraId="68FC653B" w14:textId="722D9E36"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70.0</w:t>
            </w:r>
          </w:p>
        </w:tc>
        <w:tc>
          <w:tcPr>
            <w:tcW w:w="1215" w:type="dxa"/>
            <w:tcBorders>
              <w:top w:val="nil"/>
              <w:left w:val="nil"/>
              <w:bottom w:val="single" w:sz="4" w:space="0" w:color="auto"/>
              <w:right w:val="single" w:sz="4" w:space="0" w:color="auto"/>
            </w:tcBorders>
            <w:shd w:val="clear" w:color="auto" w:fill="auto"/>
            <w:noWrap/>
            <w:vAlign w:val="bottom"/>
            <w:hideMark/>
          </w:tcPr>
          <w:p w14:paraId="35C47468" w14:textId="49044F9E"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70.0</w:t>
            </w:r>
          </w:p>
        </w:tc>
        <w:tc>
          <w:tcPr>
            <w:tcW w:w="841" w:type="dxa"/>
            <w:tcBorders>
              <w:top w:val="nil"/>
              <w:left w:val="nil"/>
              <w:bottom w:val="single" w:sz="4" w:space="0" w:color="auto"/>
              <w:right w:val="single" w:sz="4" w:space="0" w:color="auto"/>
            </w:tcBorders>
            <w:shd w:val="clear" w:color="auto" w:fill="auto"/>
            <w:noWrap/>
            <w:vAlign w:val="bottom"/>
            <w:hideMark/>
          </w:tcPr>
          <w:p w14:paraId="4CB289CE" w14:textId="59B209F5"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70.0</w:t>
            </w:r>
          </w:p>
        </w:tc>
        <w:tc>
          <w:tcPr>
            <w:tcW w:w="833" w:type="dxa"/>
            <w:tcBorders>
              <w:top w:val="nil"/>
              <w:left w:val="nil"/>
              <w:bottom w:val="single" w:sz="4" w:space="0" w:color="auto"/>
              <w:right w:val="single" w:sz="4" w:space="0" w:color="auto"/>
            </w:tcBorders>
            <w:shd w:val="clear" w:color="auto" w:fill="auto"/>
            <w:noWrap/>
            <w:vAlign w:val="bottom"/>
            <w:hideMark/>
          </w:tcPr>
          <w:p w14:paraId="785D7D5F" w14:textId="6CFC65A1"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70.0</w:t>
            </w:r>
          </w:p>
        </w:tc>
        <w:tc>
          <w:tcPr>
            <w:tcW w:w="835" w:type="dxa"/>
            <w:tcBorders>
              <w:top w:val="nil"/>
              <w:left w:val="nil"/>
              <w:bottom w:val="single" w:sz="4" w:space="0" w:color="auto"/>
              <w:right w:val="single" w:sz="4" w:space="0" w:color="auto"/>
            </w:tcBorders>
            <w:shd w:val="clear" w:color="auto" w:fill="auto"/>
            <w:noWrap/>
            <w:vAlign w:val="bottom"/>
            <w:hideMark/>
          </w:tcPr>
          <w:p w14:paraId="359FA80A" w14:textId="3AD60B04"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70.0</w:t>
            </w:r>
          </w:p>
        </w:tc>
      </w:tr>
      <w:tr w:rsidR="00B46B4C" w:rsidRPr="00B60EF0" w14:paraId="56EB755D" w14:textId="77777777" w:rsidTr="00332E96">
        <w:trPr>
          <w:trHeight w:val="301"/>
        </w:trPr>
        <w:tc>
          <w:tcPr>
            <w:tcW w:w="3604" w:type="dxa"/>
            <w:vMerge/>
            <w:tcBorders>
              <w:left w:val="single" w:sz="4" w:space="0" w:color="auto"/>
              <w:right w:val="single" w:sz="4" w:space="0" w:color="auto"/>
            </w:tcBorders>
            <w:shd w:val="clear" w:color="auto" w:fill="auto"/>
            <w:noWrap/>
            <w:vAlign w:val="bottom"/>
            <w:hideMark/>
          </w:tcPr>
          <w:p w14:paraId="5E9B56E8" w14:textId="53E6667E" w:rsidR="00B46B4C" w:rsidRPr="00B60EF0" w:rsidRDefault="00B46B4C" w:rsidP="00B46B4C">
            <w:pPr>
              <w:spacing w:after="0" w:line="240" w:lineRule="auto"/>
              <w:rPr>
                <w:rFonts w:ascii="Calibri" w:eastAsia="Times New Roman" w:hAnsi="Calibri" w:cs="Times New Roman"/>
                <w:color w:val="000000"/>
                <w:lang w:val="en-US"/>
              </w:rPr>
            </w:pPr>
          </w:p>
        </w:tc>
        <w:tc>
          <w:tcPr>
            <w:tcW w:w="1611" w:type="dxa"/>
            <w:tcBorders>
              <w:top w:val="nil"/>
              <w:left w:val="nil"/>
              <w:bottom w:val="single" w:sz="4" w:space="0" w:color="auto"/>
              <w:right w:val="single" w:sz="4" w:space="0" w:color="auto"/>
            </w:tcBorders>
            <w:shd w:val="clear" w:color="auto" w:fill="auto"/>
            <w:noWrap/>
            <w:vAlign w:val="bottom"/>
            <w:hideMark/>
          </w:tcPr>
          <w:p w14:paraId="0861FA3F" w14:textId="77777777" w:rsidR="00B46B4C" w:rsidRPr="00B60EF0" w:rsidRDefault="00B46B4C" w:rsidP="00E561A5">
            <w:pPr>
              <w:spacing w:after="0" w:line="240" w:lineRule="auto"/>
              <w:jc w:val="center"/>
              <w:rPr>
                <w:rFonts w:ascii="Calibri" w:eastAsia="Times New Roman" w:hAnsi="Calibri" w:cs="Times New Roman"/>
                <w:color w:val="000000"/>
                <w:lang w:val="en-US"/>
              </w:rPr>
            </w:pPr>
            <w:r w:rsidRPr="00B60EF0">
              <w:rPr>
                <w:rFonts w:ascii="Calibri" w:eastAsia="Times New Roman" w:hAnsi="Calibri" w:cs="Times New Roman"/>
                <w:color w:val="000000"/>
                <w:lang w:val="en-US"/>
              </w:rPr>
              <w:t>Switzerland</w:t>
            </w:r>
          </w:p>
        </w:tc>
        <w:tc>
          <w:tcPr>
            <w:tcW w:w="1350" w:type="dxa"/>
            <w:tcBorders>
              <w:top w:val="nil"/>
              <w:left w:val="nil"/>
              <w:bottom w:val="single" w:sz="4" w:space="0" w:color="auto"/>
              <w:right w:val="single" w:sz="4" w:space="0" w:color="auto"/>
            </w:tcBorders>
            <w:shd w:val="clear" w:color="auto" w:fill="auto"/>
            <w:noWrap/>
            <w:vAlign w:val="bottom"/>
            <w:hideMark/>
          </w:tcPr>
          <w:p w14:paraId="31C9EEF2" w14:textId="5A3AA46D"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5.0</w:t>
            </w:r>
          </w:p>
        </w:tc>
        <w:tc>
          <w:tcPr>
            <w:tcW w:w="1215" w:type="dxa"/>
            <w:tcBorders>
              <w:top w:val="nil"/>
              <w:left w:val="nil"/>
              <w:bottom w:val="single" w:sz="4" w:space="0" w:color="auto"/>
              <w:right w:val="single" w:sz="4" w:space="0" w:color="auto"/>
            </w:tcBorders>
            <w:shd w:val="clear" w:color="auto" w:fill="auto"/>
            <w:noWrap/>
            <w:vAlign w:val="bottom"/>
            <w:hideMark/>
          </w:tcPr>
          <w:p w14:paraId="2AE08C43" w14:textId="4BF82D05"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5.0</w:t>
            </w:r>
          </w:p>
        </w:tc>
        <w:tc>
          <w:tcPr>
            <w:tcW w:w="841" w:type="dxa"/>
            <w:tcBorders>
              <w:top w:val="nil"/>
              <w:left w:val="nil"/>
              <w:bottom w:val="single" w:sz="4" w:space="0" w:color="auto"/>
              <w:right w:val="single" w:sz="4" w:space="0" w:color="auto"/>
            </w:tcBorders>
            <w:shd w:val="clear" w:color="auto" w:fill="auto"/>
            <w:noWrap/>
            <w:vAlign w:val="bottom"/>
            <w:hideMark/>
          </w:tcPr>
          <w:p w14:paraId="0371B1B9" w14:textId="64BE95C3"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5.0</w:t>
            </w:r>
          </w:p>
        </w:tc>
        <w:tc>
          <w:tcPr>
            <w:tcW w:w="833" w:type="dxa"/>
            <w:tcBorders>
              <w:top w:val="nil"/>
              <w:left w:val="nil"/>
              <w:bottom w:val="single" w:sz="4" w:space="0" w:color="auto"/>
              <w:right w:val="single" w:sz="4" w:space="0" w:color="auto"/>
            </w:tcBorders>
            <w:shd w:val="clear" w:color="auto" w:fill="auto"/>
            <w:noWrap/>
            <w:vAlign w:val="bottom"/>
            <w:hideMark/>
          </w:tcPr>
          <w:p w14:paraId="3BBBAF58" w14:textId="35909467"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5.0</w:t>
            </w:r>
          </w:p>
        </w:tc>
        <w:tc>
          <w:tcPr>
            <w:tcW w:w="835" w:type="dxa"/>
            <w:tcBorders>
              <w:top w:val="nil"/>
              <w:left w:val="nil"/>
              <w:bottom w:val="single" w:sz="4" w:space="0" w:color="auto"/>
              <w:right w:val="single" w:sz="4" w:space="0" w:color="auto"/>
            </w:tcBorders>
            <w:shd w:val="clear" w:color="auto" w:fill="auto"/>
            <w:noWrap/>
            <w:vAlign w:val="bottom"/>
            <w:hideMark/>
          </w:tcPr>
          <w:p w14:paraId="2A429218" w14:textId="5E7174DB"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5.0</w:t>
            </w:r>
          </w:p>
        </w:tc>
      </w:tr>
      <w:tr w:rsidR="00B46B4C" w:rsidRPr="00B60EF0" w14:paraId="451D95C4" w14:textId="77777777" w:rsidTr="00332E96">
        <w:trPr>
          <w:trHeight w:val="301"/>
        </w:trPr>
        <w:tc>
          <w:tcPr>
            <w:tcW w:w="3604" w:type="dxa"/>
            <w:vMerge/>
            <w:tcBorders>
              <w:left w:val="single" w:sz="4" w:space="0" w:color="auto"/>
              <w:bottom w:val="single" w:sz="4" w:space="0" w:color="auto"/>
              <w:right w:val="single" w:sz="4" w:space="0" w:color="auto"/>
            </w:tcBorders>
            <w:shd w:val="clear" w:color="auto" w:fill="auto"/>
            <w:noWrap/>
            <w:vAlign w:val="bottom"/>
            <w:hideMark/>
          </w:tcPr>
          <w:p w14:paraId="2202580A" w14:textId="32AF3877" w:rsidR="00B46B4C" w:rsidRPr="00B60EF0" w:rsidRDefault="00B46B4C" w:rsidP="00B46B4C">
            <w:pPr>
              <w:spacing w:after="0" w:line="240" w:lineRule="auto"/>
              <w:rPr>
                <w:rFonts w:ascii="Calibri" w:eastAsia="Times New Roman" w:hAnsi="Calibri" w:cs="Times New Roman"/>
                <w:color w:val="000000"/>
                <w:lang w:val="en-US"/>
              </w:rPr>
            </w:pPr>
          </w:p>
        </w:tc>
        <w:tc>
          <w:tcPr>
            <w:tcW w:w="1611" w:type="dxa"/>
            <w:tcBorders>
              <w:top w:val="nil"/>
              <w:left w:val="nil"/>
              <w:bottom w:val="single" w:sz="4" w:space="0" w:color="auto"/>
              <w:right w:val="single" w:sz="4" w:space="0" w:color="auto"/>
            </w:tcBorders>
            <w:shd w:val="clear" w:color="auto" w:fill="auto"/>
            <w:noWrap/>
            <w:vAlign w:val="bottom"/>
            <w:hideMark/>
          </w:tcPr>
          <w:p w14:paraId="4EF836A6" w14:textId="77777777" w:rsidR="00B46B4C" w:rsidRPr="00B60EF0" w:rsidRDefault="00B46B4C" w:rsidP="00E561A5">
            <w:pPr>
              <w:spacing w:after="0" w:line="240" w:lineRule="auto"/>
              <w:jc w:val="center"/>
              <w:rPr>
                <w:rFonts w:ascii="Calibri" w:eastAsia="Times New Roman" w:hAnsi="Calibri" w:cs="Times New Roman"/>
                <w:color w:val="000000"/>
                <w:lang w:val="en-US"/>
              </w:rPr>
            </w:pPr>
            <w:r w:rsidRPr="00B60EF0">
              <w:rPr>
                <w:rFonts w:ascii="Calibri" w:eastAsia="Times New Roman" w:hAnsi="Calibri" w:cs="Times New Roman"/>
                <w:color w:val="000000"/>
                <w:lang w:val="en-US"/>
              </w:rPr>
              <w:t>USA</w:t>
            </w:r>
          </w:p>
        </w:tc>
        <w:tc>
          <w:tcPr>
            <w:tcW w:w="1350" w:type="dxa"/>
            <w:tcBorders>
              <w:top w:val="nil"/>
              <w:left w:val="nil"/>
              <w:bottom w:val="single" w:sz="4" w:space="0" w:color="auto"/>
              <w:right w:val="single" w:sz="4" w:space="0" w:color="auto"/>
            </w:tcBorders>
            <w:shd w:val="clear" w:color="auto" w:fill="auto"/>
            <w:noWrap/>
            <w:vAlign w:val="bottom"/>
            <w:hideMark/>
          </w:tcPr>
          <w:p w14:paraId="23554EEE" w14:textId="38A20428"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60.0</w:t>
            </w:r>
          </w:p>
        </w:tc>
        <w:tc>
          <w:tcPr>
            <w:tcW w:w="1215" w:type="dxa"/>
            <w:tcBorders>
              <w:top w:val="nil"/>
              <w:left w:val="nil"/>
              <w:bottom w:val="single" w:sz="4" w:space="0" w:color="auto"/>
              <w:right w:val="single" w:sz="4" w:space="0" w:color="auto"/>
            </w:tcBorders>
            <w:shd w:val="clear" w:color="auto" w:fill="auto"/>
            <w:noWrap/>
            <w:vAlign w:val="bottom"/>
            <w:hideMark/>
          </w:tcPr>
          <w:p w14:paraId="1AC1C506" w14:textId="4D662799"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70.0</w:t>
            </w:r>
          </w:p>
        </w:tc>
        <w:tc>
          <w:tcPr>
            <w:tcW w:w="841" w:type="dxa"/>
            <w:tcBorders>
              <w:top w:val="nil"/>
              <w:left w:val="nil"/>
              <w:bottom w:val="single" w:sz="4" w:space="0" w:color="auto"/>
              <w:right w:val="single" w:sz="4" w:space="0" w:color="auto"/>
            </w:tcBorders>
            <w:shd w:val="clear" w:color="auto" w:fill="auto"/>
            <w:noWrap/>
            <w:vAlign w:val="bottom"/>
            <w:hideMark/>
          </w:tcPr>
          <w:p w14:paraId="16B03260" w14:textId="0EBA3584"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70.0</w:t>
            </w:r>
          </w:p>
        </w:tc>
        <w:tc>
          <w:tcPr>
            <w:tcW w:w="833" w:type="dxa"/>
            <w:tcBorders>
              <w:top w:val="nil"/>
              <w:left w:val="nil"/>
              <w:bottom w:val="single" w:sz="4" w:space="0" w:color="auto"/>
              <w:right w:val="single" w:sz="4" w:space="0" w:color="auto"/>
            </w:tcBorders>
            <w:shd w:val="clear" w:color="auto" w:fill="auto"/>
            <w:noWrap/>
            <w:vAlign w:val="bottom"/>
            <w:hideMark/>
          </w:tcPr>
          <w:p w14:paraId="00895363" w14:textId="5B55A715"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70.0</w:t>
            </w:r>
          </w:p>
        </w:tc>
        <w:tc>
          <w:tcPr>
            <w:tcW w:w="835" w:type="dxa"/>
            <w:tcBorders>
              <w:top w:val="nil"/>
              <w:left w:val="nil"/>
              <w:bottom w:val="single" w:sz="4" w:space="0" w:color="auto"/>
              <w:right w:val="single" w:sz="4" w:space="0" w:color="auto"/>
            </w:tcBorders>
            <w:shd w:val="clear" w:color="auto" w:fill="auto"/>
            <w:noWrap/>
            <w:vAlign w:val="bottom"/>
            <w:hideMark/>
          </w:tcPr>
          <w:p w14:paraId="2F50AD85" w14:textId="5C3F44A9"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70.0</w:t>
            </w:r>
          </w:p>
        </w:tc>
      </w:tr>
      <w:tr w:rsidR="00B46B4C" w:rsidRPr="00B60EF0" w14:paraId="51C23CEE" w14:textId="77777777" w:rsidTr="00D467F3">
        <w:trPr>
          <w:trHeight w:val="301"/>
        </w:trPr>
        <w:tc>
          <w:tcPr>
            <w:tcW w:w="3604" w:type="dxa"/>
            <w:vMerge w:val="restart"/>
            <w:tcBorders>
              <w:top w:val="nil"/>
              <w:left w:val="single" w:sz="4" w:space="0" w:color="auto"/>
              <w:right w:val="single" w:sz="4" w:space="0" w:color="auto"/>
            </w:tcBorders>
            <w:shd w:val="clear" w:color="auto" w:fill="auto"/>
            <w:noWrap/>
            <w:vAlign w:val="bottom"/>
            <w:hideMark/>
          </w:tcPr>
          <w:p w14:paraId="1F839221" w14:textId="77777777" w:rsidR="00B46B4C" w:rsidRPr="00B60EF0" w:rsidRDefault="00B46B4C" w:rsidP="00B46B4C">
            <w:pPr>
              <w:spacing w:after="0" w:line="240" w:lineRule="auto"/>
              <w:rPr>
                <w:rFonts w:ascii="Calibri" w:eastAsia="Times New Roman" w:hAnsi="Calibri" w:cs="Times New Roman"/>
                <w:color w:val="000000"/>
                <w:lang w:val="en-US"/>
              </w:rPr>
            </w:pPr>
            <w:r w:rsidRPr="00B60EF0">
              <w:rPr>
                <w:rFonts w:ascii="Calibri" w:eastAsia="Times New Roman" w:hAnsi="Calibri" w:cs="Times New Roman"/>
                <w:color w:val="000000"/>
                <w:lang w:val="en-US"/>
              </w:rPr>
              <w:t>INEOS Composites</w:t>
            </w:r>
          </w:p>
          <w:p w14:paraId="1589B1CA" w14:textId="77777777" w:rsidR="00B46B4C" w:rsidRPr="00B60EF0" w:rsidRDefault="00B46B4C" w:rsidP="00B46B4C">
            <w:pPr>
              <w:spacing w:after="0" w:line="240" w:lineRule="auto"/>
              <w:rPr>
                <w:rFonts w:ascii="Calibri" w:eastAsia="Times New Roman" w:hAnsi="Calibri" w:cs="Times New Roman"/>
                <w:color w:val="000000"/>
                <w:lang w:val="en-US"/>
              </w:rPr>
            </w:pPr>
            <w:r w:rsidRPr="00B60EF0">
              <w:rPr>
                <w:rFonts w:ascii="Calibri" w:eastAsia="Times New Roman" w:hAnsi="Calibri" w:cs="Times New Roman"/>
                <w:color w:val="000000"/>
                <w:lang w:val="en-US"/>
              </w:rPr>
              <w:t> </w:t>
            </w:r>
          </w:p>
          <w:p w14:paraId="1B076C5D" w14:textId="5E7655E4" w:rsidR="00B46B4C" w:rsidRPr="00B60EF0" w:rsidRDefault="00B46B4C" w:rsidP="00B46B4C">
            <w:pPr>
              <w:spacing w:after="0" w:line="240" w:lineRule="auto"/>
              <w:rPr>
                <w:rFonts w:ascii="Calibri" w:eastAsia="Times New Roman" w:hAnsi="Calibri" w:cs="Times New Roman"/>
                <w:color w:val="000000"/>
                <w:lang w:val="en-US"/>
              </w:rPr>
            </w:pPr>
            <w:r w:rsidRPr="00B60EF0">
              <w:rPr>
                <w:rFonts w:ascii="Calibri" w:eastAsia="Times New Roman" w:hAnsi="Calibri" w:cs="Times New Roman"/>
                <w:color w:val="000000"/>
                <w:lang w:val="en-US"/>
              </w:rPr>
              <w:t> </w:t>
            </w:r>
          </w:p>
        </w:tc>
        <w:tc>
          <w:tcPr>
            <w:tcW w:w="1611" w:type="dxa"/>
            <w:tcBorders>
              <w:top w:val="nil"/>
              <w:left w:val="nil"/>
              <w:bottom w:val="single" w:sz="4" w:space="0" w:color="auto"/>
              <w:right w:val="single" w:sz="4" w:space="0" w:color="auto"/>
            </w:tcBorders>
            <w:shd w:val="clear" w:color="auto" w:fill="auto"/>
            <w:noWrap/>
            <w:vAlign w:val="bottom"/>
            <w:hideMark/>
          </w:tcPr>
          <w:p w14:paraId="06D4FA04" w14:textId="77777777" w:rsidR="00B46B4C" w:rsidRPr="00B60EF0" w:rsidRDefault="00B46B4C" w:rsidP="00E561A5">
            <w:pPr>
              <w:spacing w:after="0" w:line="240" w:lineRule="auto"/>
              <w:jc w:val="center"/>
              <w:rPr>
                <w:rFonts w:ascii="Calibri" w:eastAsia="Times New Roman" w:hAnsi="Calibri" w:cs="Times New Roman"/>
                <w:color w:val="000000"/>
                <w:lang w:val="en-US"/>
              </w:rPr>
            </w:pPr>
            <w:r w:rsidRPr="00B60EF0">
              <w:rPr>
                <w:rFonts w:ascii="Calibri" w:eastAsia="Times New Roman" w:hAnsi="Calibri" w:cs="Times New Roman"/>
                <w:color w:val="000000"/>
                <w:lang w:val="en-US"/>
              </w:rPr>
              <w:t>China</w:t>
            </w:r>
          </w:p>
        </w:tc>
        <w:tc>
          <w:tcPr>
            <w:tcW w:w="1350" w:type="dxa"/>
            <w:tcBorders>
              <w:top w:val="nil"/>
              <w:left w:val="nil"/>
              <w:bottom w:val="single" w:sz="4" w:space="0" w:color="auto"/>
              <w:right w:val="single" w:sz="4" w:space="0" w:color="auto"/>
            </w:tcBorders>
            <w:shd w:val="clear" w:color="auto" w:fill="auto"/>
            <w:noWrap/>
            <w:vAlign w:val="bottom"/>
            <w:hideMark/>
          </w:tcPr>
          <w:p w14:paraId="338810D8" w14:textId="028B0093"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50.0</w:t>
            </w:r>
          </w:p>
        </w:tc>
        <w:tc>
          <w:tcPr>
            <w:tcW w:w="1215" w:type="dxa"/>
            <w:tcBorders>
              <w:top w:val="nil"/>
              <w:left w:val="nil"/>
              <w:bottom w:val="single" w:sz="4" w:space="0" w:color="auto"/>
              <w:right w:val="single" w:sz="4" w:space="0" w:color="auto"/>
            </w:tcBorders>
            <w:shd w:val="clear" w:color="auto" w:fill="auto"/>
            <w:noWrap/>
            <w:vAlign w:val="bottom"/>
            <w:hideMark/>
          </w:tcPr>
          <w:p w14:paraId="05FAFA73" w14:textId="3D266B6D"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50.0</w:t>
            </w:r>
          </w:p>
        </w:tc>
        <w:tc>
          <w:tcPr>
            <w:tcW w:w="841" w:type="dxa"/>
            <w:tcBorders>
              <w:top w:val="nil"/>
              <w:left w:val="nil"/>
              <w:bottom w:val="single" w:sz="4" w:space="0" w:color="auto"/>
              <w:right w:val="single" w:sz="4" w:space="0" w:color="auto"/>
            </w:tcBorders>
            <w:shd w:val="clear" w:color="auto" w:fill="auto"/>
            <w:noWrap/>
            <w:vAlign w:val="bottom"/>
            <w:hideMark/>
          </w:tcPr>
          <w:p w14:paraId="0866C84D" w14:textId="7D6DA0C8"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50.0</w:t>
            </w:r>
          </w:p>
        </w:tc>
        <w:tc>
          <w:tcPr>
            <w:tcW w:w="833" w:type="dxa"/>
            <w:tcBorders>
              <w:top w:val="nil"/>
              <w:left w:val="nil"/>
              <w:bottom w:val="single" w:sz="4" w:space="0" w:color="auto"/>
              <w:right w:val="single" w:sz="4" w:space="0" w:color="auto"/>
            </w:tcBorders>
            <w:shd w:val="clear" w:color="auto" w:fill="auto"/>
            <w:noWrap/>
            <w:vAlign w:val="bottom"/>
            <w:hideMark/>
          </w:tcPr>
          <w:p w14:paraId="6A1EE020" w14:textId="22AD3A30"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50.0</w:t>
            </w:r>
          </w:p>
        </w:tc>
        <w:tc>
          <w:tcPr>
            <w:tcW w:w="835" w:type="dxa"/>
            <w:tcBorders>
              <w:top w:val="nil"/>
              <w:left w:val="nil"/>
              <w:bottom w:val="single" w:sz="4" w:space="0" w:color="auto"/>
              <w:right w:val="single" w:sz="4" w:space="0" w:color="auto"/>
            </w:tcBorders>
            <w:shd w:val="clear" w:color="auto" w:fill="auto"/>
            <w:noWrap/>
            <w:vAlign w:val="bottom"/>
            <w:hideMark/>
          </w:tcPr>
          <w:p w14:paraId="3D8927A2" w14:textId="4CDC153A"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50.0</w:t>
            </w:r>
          </w:p>
        </w:tc>
      </w:tr>
      <w:tr w:rsidR="00B46B4C" w:rsidRPr="00B60EF0" w14:paraId="4925E091" w14:textId="77777777" w:rsidTr="00D467F3">
        <w:trPr>
          <w:trHeight w:val="301"/>
        </w:trPr>
        <w:tc>
          <w:tcPr>
            <w:tcW w:w="3604" w:type="dxa"/>
            <w:vMerge/>
            <w:tcBorders>
              <w:left w:val="single" w:sz="4" w:space="0" w:color="auto"/>
              <w:right w:val="single" w:sz="4" w:space="0" w:color="auto"/>
            </w:tcBorders>
            <w:shd w:val="clear" w:color="auto" w:fill="auto"/>
            <w:noWrap/>
            <w:vAlign w:val="bottom"/>
            <w:hideMark/>
          </w:tcPr>
          <w:p w14:paraId="23A85074" w14:textId="20CE258F" w:rsidR="00B46B4C" w:rsidRPr="00B60EF0" w:rsidRDefault="00B46B4C" w:rsidP="00B46B4C">
            <w:pPr>
              <w:spacing w:after="0" w:line="240" w:lineRule="auto"/>
              <w:rPr>
                <w:rFonts w:ascii="Calibri" w:eastAsia="Times New Roman" w:hAnsi="Calibri" w:cs="Times New Roman"/>
                <w:color w:val="000000"/>
                <w:lang w:val="en-US"/>
              </w:rPr>
            </w:pPr>
          </w:p>
        </w:tc>
        <w:tc>
          <w:tcPr>
            <w:tcW w:w="1611" w:type="dxa"/>
            <w:tcBorders>
              <w:top w:val="nil"/>
              <w:left w:val="nil"/>
              <w:bottom w:val="single" w:sz="4" w:space="0" w:color="auto"/>
              <w:right w:val="single" w:sz="4" w:space="0" w:color="auto"/>
            </w:tcBorders>
            <w:shd w:val="clear" w:color="auto" w:fill="auto"/>
            <w:noWrap/>
            <w:vAlign w:val="bottom"/>
            <w:hideMark/>
          </w:tcPr>
          <w:p w14:paraId="0B232B64" w14:textId="77777777" w:rsidR="00B46B4C" w:rsidRPr="00B60EF0" w:rsidRDefault="00B46B4C" w:rsidP="00E561A5">
            <w:pPr>
              <w:spacing w:after="0" w:line="240" w:lineRule="auto"/>
              <w:jc w:val="center"/>
              <w:rPr>
                <w:rFonts w:ascii="Calibri" w:eastAsia="Times New Roman" w:hAnsi="Calibri" w:cs="Times New Roman"/>
                <w:color w:val="000000"/>
                <w:lang w:val="en-US"/>
              </w:rPr>
            </w:pPr>
            <w:r w:rsidRPr="00B60EF0">
              <w:rPr>
                <w:rFonts w:ascii="Calibri" w:eastAsia="Times New Roman" w:hAnsi="Calibri" w:cs="Times New Roman"/>
                <w:color w:val="000000"/>
                <w:lang w:val="en-US"/>
              </w:rPr>
              <w:t>Germany</w:t>
            </w:r>
          </w:p>
        </w:tc>
        <w:tc>
          <w:tcPr>
            <w:tcW w:w="1350" w:type="dxa"/>
            <w:tcBorders>
              <w:top w:val="nil"/>
              <w:left w:val="nil"/>
              <w:bottom w:val="single" w:sz="4" w:space="0" w:color="auto"/>
              <w:right w:val="single" w:sz="4" w:space="0" w:color="auto"/>
            </w:tcBorders>
            <w:shd w:val="clear" w:color="auto" w:fill="auto"/>
            <w:noWrap/>
            <w:vAlign w:val="bottom"/>
            <w:hideMark/>
          </w:tcPr>
          <w:p w14:paraId="5F44461C" w14:textId="2331224D"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0.0</w:t>
            </w:r>
          </w:p>
        </w:tc>
        <w:tc>
          <w:tcPr>
            <w:tcW w:w="1215" w:type="dxa"/>
            <w:tcBorders>
              <w:top w:val="nil"/>
              <w:left w:val="nil"/>
              <w:bottom w:val="single" w:sz="4" w:space="0" w:color="auto"/>
              <w:right w:val="single" w:sz="4" w:space="0" w:color="auto"/>
            </w:tcBorders>
            <w:shd w:val="clear" w:color="auto" w:fill="auto"/>
            <w:noWrap/>
            <w:vAlign w:val="bottom"/>
            <w:hideMark/>
          </w:tcPr>
          <w:p w14:paraId="59429582" w14:textId="56313433"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30.0</w:t>
            </w:r>
          </w:p>
        </w:tc>
        <w:tc>
          <w:tcPr>
            <w:tcW w:w="841" w:type="dxa"/>
            <w:tcBorders>
              <w:top w:val="nil"/>
              <w:left w:val="nil"/>
              <w:bottom w:val="single" w:sz="4" w:space="0" w:color="auto"/>
              <w:right w:val="single" w:sz="4" w:space="0" w:color="auto"/>
            </w:tcBorders>
            <w:shd w:val="clear" w:color="auto" w:fill="auto"/>
            <w:noWrap/>
            <w:vAlign w:val="bottom"/>
            <w:hideMark/>
          </w:tcPr>
          <w:p w14:paraId="6A6E874C" w14:textId="4BAA9AC3"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30.0</w:t>
            </w:r>
          </w:p>
        </w:tc>
        <w:tc>
          <w:tcPr>
            <w:tcW w:w="833" w:type="dxa"/>
            <w:tcBorders>
              <w:top w:val="nil"/>
              <w:left w:val="nil"/>
              <w:bottom w:val="single" w:sz="4" w:space="0" w:color="auto"/>
              <w:right w:val="single" w:sz="4" w:space="0" w:color="auto"/>
            </w:tcBorders>
            <w:shd w:val="clear" w:color="auto" w:fill="auto"/>
            <w:noWrap/>
            <w:vAlign w:val="bottom"/>
            <w:hideMark/>
          </w:tcPr>
          <w:p w14:paraId="2D495E1B" w14:textId="7DE534AB"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30.0</w:t>
            </w:r>
          </w:p>
        </w:tc>
        <w:tc>
          <w:tcPr>
            <w:tcW w:w="835" w:type="dxa"/>
            <w:tcBorders>
              <w:top w:val="nil"/>
              <w:left w:val="nil"/>
              <w:bottom w:val="single" w:sz="4" w:space="0" w:color="auto"/>
              <w:right w:val="single" w:sz="4" w:space="0" w:color="auto"/>
            </w:tcBorders>
            <w:shd w:val="clear" w:color="auto" w:fill="auto"/>
            <w:noWrap/>
            <w:vAlign w:val="bottom"/>
            <w:hideMark/>
          </w:tcPr>
          <w:p w14:paraId="72ABF012" w14:textId="0FBCBB98"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30.0</w:t>
            </w:r>
          </w:p>
        </w:tc>
      </w:tr>
      <w:tr w:rsidR="00B46B4C" w:rsidRPr="00B60EF0" w14:paraId="0FD5FFB4" w14:textId="77777777" w:rsidTr="00D467F3">
        <w:trPr>
          <w:trHeight w:val="301"/>
        </w:trPr>
        <w:tc>
          <w:tcPr>
            <w:tcW w:w="3604" w:type="dxa"/>
            <w:vMerge/>
            <w:tcBorders>
              <w:left w:val="single" w:sz="4" w:space="0" w:color="auto"/>
              <w:bottom w:val="single" w:sz="4" w:space="0" w:color="auto"/>
              <w:right w:val="single" w:sz="4" w:space="0" w:color="auto"/>
            </w:tcBorders>
            <w:shd w:val="clear" w:color="auto" w:fill="auto"/>
            <w:noWrap/>
            <w:vAlign w:val="bottom"/>
            <w:hideMark/>
          </w:tcPr>
          <w:p w14:paraId="4D250898" w14:textId="19560C56" w:rsidR="00B46B4C" w:rsidRPr="00B60EF0" w:rsidRDefault="00B46B4C" w:rsidP="00B46B4C">
            <w:pPr>
              <w:spacing w:after="0" w:line="240" w:lineRule="auto"/>
              <w:rPr>
                <w:rFonts w:ascii="Calibri" w:eastAsia="Times New Roman" w:hAnsi="Calibri" w:cs="Times New Roman"/>
                <w:color w:val="000000"/>
                <w:lang w:val="en-US"/>
              </w:rPr>
            </w:pPr>
          </w:p>
        </w:tc>
        <w:tc>
          <w:tcPr>
            <w:tcW w:w="1611" w:type="dxa"/>
            <w:tcBorders>
              <w:top w:val="nil"/>
              <w:left w:val="nil"/>
              <w:bottom w:val="single" w:sz="4" w:space="0" w:color="auto"/>
              <w:right w:val="single" w:sz="4" w:space="0" w:color="auto"/>
            </w:tcBorders>
            <w:shd w:val="clear" w:color="auto" w:fill="auto"/>
            <w:noWrap/>
            <w:vAlign w:val="bottom"/>
            <w:hideMark/>
          </w:tcPr>
          <w:p w14:paraId="20C79AF8" w14:textId="77777777" w:rsidR="00B46B4C" w:rsidRPr="00B60EF0" w:rsidRDefault="00B46B4C" w:rsidP="00E561A5">
            <w:pPr>
              <w:spacing w:after="0" w:line="240" w:lineRule="auto"/>
              <w:jc w:val="center"/>
              <w:rPr>
                <w:rFonts w:ascii="Calibri" w:eastAsia="Times New Roman" w:hAnsi="Calibri" w:cs="Times New Roman"/>
                <w:color w:val="000000"/>
                <w:lang w:val="en-US"/>
              </w:rPr>
            </w:pPr>
            <w:r w:rsidRPr="00B60EF0">
              <w:rPr>
                <w:rFonts w:ascii="Calibri" w:eastAsia="Times New Roman" w:hAnsi="Calibri" w:cs="Times New Roman"/>
                <w:color w:val="000000"/>
                <w:lang w:val="en-US"/>
              </w:rPr>
              <w:t>USA</w:t>
            </w:r>
          </w:p>
        </w:tc>
        <w:tc>
          <w:tcPr>
            <w:tcW w:w="1350" w:type="dxa"/>
            <w:tcBorders>
              <w:top w:val="nil"/>
              <w:left w:val="nil"/>
              <w:bottom w:val="single" w:sz="4" w:space="0" w:color="auto"/>
              <w:right w:val="single" w:sz="4" w:space="0" w:color="auto"/>
            </w:tcBorders>
            <w:shd w:val="clear" w:color="auto" w:fill="auto"/>
            <w:noWrap/>
            <w:vAlign w:val="bottom"/>
            <w:hideMark/>
          </w:tcPr>
          <w:p w14:paraId="2490D737" w14:textId="70CC4A30"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50.0</w:t>
            </w:r>
          </w:p>
        </w:tc>
        <w:tc>
          <w:tcPr>
            <w:tcW w:w="1215" w:type="dxa"/>
            <w:tcBorders>
              <w:top w:val="nil"/>
              <w:left w:val="nil"/>
              <w:bottom w:val="single" w:sz="4" w:space="0" w:color="auto"/>
              <w:right w:val="single" w:sz="4" w:space="0" w:color="auto"/>
            </w:tcBorders>
            <w:shd w:val="clear" w:color="auto" w:fill="auto"/>
            <w:noWrap/>
            <w:vAlign w:val="bottom"/>
            <w:hideMark/>
          </w:tcPr>
          <w:p w14:paraId="639D1885" w14:textId="07F4C155"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85.0</w:t>
            </w:r>
          </w:p>
        </w:tc>
        <w:tc>
          <w:tcPr>
            <w:tcW w:w="841" w:type="dxa"/>
            <w:tcBorders>
              <w:top w:val="nil"/>
              <w:left w:val="nil"/>
              <w:bottom w:val="single" w:sz="4" w:space="0" w:color="auto"/>
              <w:right w:val="single" w:sz="4" w:space="0" w:color="auto"/>
            </w:tcBorders>
            <w:shd w:val="clear" w:color="auto" w:fill="auto"/>
            <w:noWrap/>
            <w:vAlign w:val="bottom"/>
            <w:hideMark/>
          </w:tcPr>
          <w:p w14:paraId="1CC2815B" w14:textId="2D7DACC1"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85.0</w:t>
            </w:r>
          </w:p>
        </w:tc>
        <w:tc>
          <w:tcPr>
            <w:tcW w:w="833" w:type="dxa"/>
            <w:tcBorders>
              <w:top w:val="nil"/>
              <w:left w:val="nil"/>
              <w:bottom w:val="single" w:sz="4" w:space="0" w:color="auto"/>
              <w:right w:val="single" w:sz="4" w:space="0" w:color="auto"/>
            </w:tcBorders>
            <w:shd w:val="clear" w:color="auto" w:fill="auto"/>
            <w:noWrap/>
            <w:vAlign w:val="bottom"/>
            <w:hideMark/>
          </w:tcPr>
          <w:p w14:paraId="6CE94E22" w14:textId="7DF0FA14"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85.0</w:t>
            </w:r>
          </w:p>
        </w:tc>
        <w:tc>
          <w:tcPr>
            <w:tcW w:w="835" w:type="dxa"/>
            <w:tcBorders>
              <w:top w:val="nil"/>
              <w:left w:val="nil"/>
              <w:bottom w:val="single" w:sz="4" w:space="0" w:color="auto"/>
              <w:right w:val="single" w:sz="4" w:space="0" w:color="auto"/>
            </w:tcBorders>
            <w:shd w:val="clear" w:color="auto" w:fill="auto"/>
            <w:noWrap/>
            <w:vAlign w:val="bottom"/>
            <w:hideMark/>
          </w:tcPr>
          <w:p w14:paraId="4D675288" w14:textId="21D94B8C"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85.0</w:t>
            </w:r>
          </w:p>
        </w:tc>
      </w:tr>
      <w:tr w:rsidR="00B46B4C" w:rsidRPr="00B60EF0" w14:paraId="611DCC27" w14:textId="77777777" w:rsidTr="00B46B4C">
        <w:trPr>
          <w:trHeight w:val="301"/>
        </w:trPr>
        <w:tc>
          <w:tcPr>
            <w:tcW w:w="3604" w:type="dxa"/>
            <w:tcBorders>
              <w:top w:val="nil"/>
              <w:left w:val="single" w:sz="4" w:space="0" w:color="auto"/>
              <w:bottom w:val="single" w:sz="4" w:space="0" w:color="auto"/>
              <w:right w:val="single" w:sz="4" w:space="0" w:color="auto"/>
            </w:tcBorders>
            <w:shd w:val="clear" w:color="auto" w:fill="auto"/>
            <w:noWrap/>
            <w:vAlign w:val="bottom"/>
            <w:hideMark/>
          </w:tcPr>
          <w:p w14:paraId="1FBF5D22" w14:textId="77777777" w:rsidR="00B46B4C" w:rsidRPr="00B60EF0" w:rsidRDefault="00B46B4C" w:rsidP="00B46B4C">
            <w:pPr>
              <w:spacing w:after="0" w:line="240" w:lineRule="auto"/>
              <w:rPr>
                <w:rFonts w:ascii="Calibri" w:eastAsia="Times New Roman" w:hAnsi="Calibri" w:cs="Times New Roman"/>
                <w:color w:val="000000"/>
                <w:lang w:val="en-US"/>
              </w:rPr>
            </w:pPr>
            <w:r w:rsidRPr="00B60EF0">
              <w:rPr>
                <w:rFonts w:ascii="Calibri" w:eastAsia="Times New Roman" w:hAnsi="Calibri" w:cs="Times New Roman"/>
                <w:color w:val="000000"/>
                <w:lang w:val="en-US"/>
              </w:rPr>
              <w:t>Swancor Holding Co., LTD.</w:t>
            </w:r>
          </w:p>
        </w:tc>
        <w:tc>
          <w:tcPr>
            <w:tcW w:w="1611" w:type="dxa"/>
            <w:tcBorders>
              <w:top w:val="nil"/>
              <w:left w:val="nil"/>
              <w:bottom w:val="single" w:sz="4" w:space="0" w:color="auto"/>
              <w:right w:val="single" w:sz="4" w:space="0" w:color="auto"/>
            </w:tcBorders>
            <w:shd w:val="clear" w:color="auto" w:fill="auto"/>
            <w:noWrap/>
            <w:vAlign w:val="bottom"/>
            <w:hideMark/>
          </w:tcPr>
          <w:p w14:paraId="0B64926F" w14:textId="77777777" w:rsidR="00B46B4C" w:rsidRPr="00B60EF0" w:rsidRDefault="00B46B4C" w:rsidP="00E561A5">
            <w:pPr>
              <w:spacing w:after="0" w:line="240" w:lineRule="auto"/>
              <w:jc w:val="center"/>
              <w:rPr>
                <w:rFonts w:ascii="Calibri" w:eastAsia="Times New Roman" w:hAnsi="Calibri" w:cs="Times New Roman"/>
                <w:color w:val="000000"/>
                <w:lang w:val="en-US"/>
              </w:rPr>
            </w:pPr>
            <w:r w:rsidRPr="00B60EF0">
              <w:rPr>
                <w:rFonts w:ascii="Calibri" w:eastAsia="Times New Roman" w:hAnsi="Calibri" w:cs="Times New Roman"/>
                <w:color w:val="000000"/>
                <w:lang w:val="en-US"/>
              </w:rPr>
              <w:t>Taiwan</w:t>
            </w:r>
          </w:p>
        </w:tc>
        <w:tc>
          <w:tcPr>
            <w:tcW w:w="1350" w:type="dxa"/>
            <w:tcBorders>
              <w:top w:val="nil"/>
              <w:left w:val="nil"/>
              <w:bottom w:val="single" w:sz="4" w:space="0" w:color="auto"/>
              <w:right w:val="single" w:sz="4" w:space="0" w:color="auto"/>
            </w:tcBorders>
            <w:shd w:val="clear" w:color="auto" w:fill="auto"/>
            <w:noWrap/>
            <w:vAlign w:val="bottom"/>
            <w:hideMark/>
          </w:tcPr>
          <w:p w14:paraId="2C525ED4" w14:textId="6B21EE0B"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60.0</w:t>
            </w:r>
          </w:p>
        </w:tc>
        <w:tc>
          <w:tcPr>
            <w:tcW w:w="1215" w:type="dxa"/>
            <w:tcBorders>
              <w:top w:val="nil"/>
              <w:left w:val="nil"/>
              <w:bottom w:val="single" w:sz="4" w:space="0" w:color="auto"/>
              <w:right w:val="single" w:sz="4" w:space="0" w:color="auto"/>
            </w:tcBorders>
            <w:shd w:val="clear" w:color="auto" w:fill="auto"/>
            <w:noWrap/>
            <w:vAlign w:val="bottom"/>
            <w:hideMark/>
          </w:tcPr>
          <w:p w14:paraId="6F0CAED3" w14:textId="5331BE14"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70.0</w:t>
            </w:r>
          </w:p>
        </w:tc>
        <w:tc>
          <w:tcPr>
            <w:tcW w:w="841" w:type="dxa"/>
            <w:tcBorders>
              <w:top w:val="nil"/>
              <w:left w:val="nil"/>
              <w:bottom w:val="single" w:sz="4" w:space="0" w:color="auto"/>
              <w:right w:val="single" w:sz="4" w:space="0" w:color="auto"/>
            </w:tcBorders>
            <w:shd w:val="clear" w:color="auto" w:fill="auto"/>
            <w:noWrap/>
            <w:vAlign w:val="bottom"/>
            <w:hideMark/>
          </w:tcPr>
          <w:p w14:paraId="549BBD40" w14:textId="15C792B8"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70.0</w:t>
            </w:r>
          </w:p>
        </w:tc>
        <w:tc>
          <w:tcPr>
            <w:tcW w:w="833" w:type="dxa"/>
            <w:tcBorders>
              <w:top w:val="nil"/>
              <w:left w:val="nil"/>
              <w:bottom w:val="single" w:sz="4" w:space="0" w:color="auto"/>
              <w:right w:val="single" w:sz="4" w:space="0" w:color="auto"/>
            </w:tcBorders>
            <w:shd w:val="clear" w:color="auto" w:fill="auto"/>
            <w:noWrap/>
            <w:vAlign w:val="bottom"/>
            <w:hideMark/>
          </w:tcPr>
          <w:p w14:paraId="75B82FF7" w14:textId="52608289"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70.0</w:t>
            </w:r>
          </w:p>
        </w:tc>
        <w:tc>
          <w:tcPr>
            <w:tcW w:w="835" w:type="dxa"/>
            <w:tcBorders>
              <w:top w:val="nil"/>
              <w:left w:val="nil"/>
              <w:bottom w:val="single" w:sz="4" w:space="0" w:color="auto"/>
              <w:right w:val="single" w:sz="4" w:space="0" w:color="auto"/>
            </w:tcBorders>
            <w:shd w:val="clear" w:color="auto" w:fill="auto"/>
            <w:noWrap/>
            <w:vAlign w:val="bottom"/>
            <w:hideMark/>
          </w:tcPr>
          <w:p w14:paraId="36151044" w14:textId="59BA7B31"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70.0</w:t>
            </w:r>
          </w:p>
        </w:tc>
      </w:tr>
      <w:tr w:rsidR="00B46B4C" w:rsidRPr="00B60EF0" w14:paraId="3BDD24A9" w14:textId="77777777" w:rsidTr="003A3B8B">
        <w:trPr>
          <w:trHeight w:val="301"/>
        </w:trPr>
        <w:tc>
          <w:tcPr>
            <w:tcW w:w="3604" w:type="dxa"/>
            <w:vMerge w:val="restart"/>
            <w:tcBorders>
              <w:top w:val="nil"/>
              <w:left w:val="single" w:sz="4" w:space="0" w:color="auto"/>
              <w:right w:val="single" w:sz="4" w:space="0" w:color="auto"/>
            </w:tcBorders>
            <w:shd w:val="clear" w:color="auto" w:fill="auto"/>
            <w:noWrap/>
            <w:vAlign w:val="bottom"/>
            <w:hideMark/>
          </w:tcPr>
          <w:p w14:paraId="022ACE0D" w14:textId="77777777" w:rsidR="00B46B4C" w:rsidRPr="00B60EF0" w:rsidRDefault="00B46B4C" w:rsidP="00B46B4C">
            <w:pPr>
              <w:spacing w:after="0" w:line="240" w:lineRule="auto"/>
              <w:rPr>
                <w:rFonts w:ascii="Calibri" w:eastAsia="Times New Roman" w:hAnsi="Calibri" w:cs="Times New Roman"/>
                <w:color w:val="000000"/>
                <w:lang w:val="en-US"/>
              </w:rPr>
            </w:pPr>
            <w:r w:rsidRPr="00B60EF0">
              <w:rPr>
                <w:rFonts w:ascii="Calibri" w:eastAsia="Times New Roman" w:hAnsi="Calibri" w:cs="Times New Roman"/>
                <w:color w:val="000000"/>
                <w:lang w:val="en-US"/>
              </w:rPr>
              <w:t>Showa Denko K.K.</w:t>
            </w:r>
          </w:p>
          <w:p w14:paraId="3F2F67BE" w14:textId="77777777" w:rsidR="00B46B4C" w:rsidRPr="00B60EF0" w:rsidRDefault="00B46B4C" w:rsidP="00B46B4C">
            <w:pPr>
              <w:spacing w:after="0" w:line="240" w:lineRule="auto"/>
              <w:rPr>
                <w:rFonts w:ascii="Calibri" w:eastAsia="Times New Roman" w:hAnsi="Calibri" w:cs="Times New Roman"/>
                <w:color w:val="000000"/>
                <w:lang w:val="en-US"/>
              </w:rPr>
            </w:pPr>
            <w:r w:rsidRPr="00B60EF0">
              <w:rPr>
                <w:rFonts w:ascii="Calibri" w:eastAsia="Times New Roman" w:hAnsi="Calibri" w:cs="Times New Roman"/>
                <w:color w:val="000000"/>
                <w:lang w:val="en-US"/>
              </w:rPr>
              <w:t> </w:t>
            </w:r>
          </w:p>
          <w:p w14:paraId="4F2DF0FF" w14:textId="18ABC583" w:rsidR="00B46B4C" w:rsidRPr="00B60EF0" w:rsidRDefault="00B46B4C" w:rsidP="00B46B4C">
            <w:pPr>
              <w:spacing w:after="0" w:line="240" w:lineRule="auto"/>
              <w:rPr>
                <w:rFonts w:ascii="Calibri" w:eastAsia="Times New Roman" w:hAnsi="Calibri" w:cs="Times New Roman"/>
                <w:color w:val="000000"/>
                <w:lang w:val="en-US"/>
              </w:rPr>
            </w:pPr>
            <w:r w:rsidRPr="00B60EF0">
              <w:rPr>
                <w:rFonts w:ascii="Calibri" w:eastAsia="Times New Roman" w:hAnsi="Calibri" w:cs="Times New Roman"/>
                <w:color w:val="000000"/>
                <w:lang w:val="en-US"/>
              </w:rPr>
              <w:t> </w:t>
            </w:r>
          </w:p>
        </w:tc>
        <w:tc>
          <w:tcPr>
            <w:tcW w:w="1611" w:type="dxa"/>
            <w:tcBorders>
              <w:top w:val="nil"/>
              <w:left w:val="nil"/>
              <w:bottom w:val="single" w:sz="4" w:space="0" w:color="auto"/>
              <w:right w:val="single" w:sz="4" w:space="0" w:color="auto"/>
            </w:tcBorders>
            <w:shd w:val="clear" w:color="auto" w:fill="auto"/>
            <w:noWrap/>
            <w:vAlign w:val="bottom"/>
            <w:hideMark/>
          </w:tcPr>
          <w:p w14:paraId="30835801" w14:textId="77777777" w:rsidR="00B46B4C" w:rsidRPr="00B60EF0" w:rsidRDefault="00B46B4C" w:rsidP="00E561A5">
            <w:pPr>
              <w:spacing w:after="0" w:line="240" w:lineRule="auto"/>
              <w:jc w:val="center"/>
              <w:rPr>
                <w:rFonts w:ascii="Calibri" w:eastAsia="Times New Roman" w:hAnsi="Calibri" w:cs="Times New Roman"/>
                <w:color w:val="000000"/>
                <w:lang w:val="en-US"/>
              </w:rPr>
            </w:pPr>
            <w:r w:rsidRPr="00B60EF0">
              <w:rPr>
                <w:rFonts w:ascii="Calibri" w:eastAsia="Times New Roman" w:hAnsi="Calibri" w:cs="Times New Roman"/>
                <w:color w:val="000000"/>
                <w:lang w:val="en-US"/>
              </w:rPr>
              <w:t>China</w:t>
            </w:r>
          </w:p>
        </w:tc>
        <w:tc>
          <w:tcPr>
            <w:tcW w:w="1350" w:type="dxa"/>
            <w:tcBorders>
              <w:top w:val="nil"/>
              <w:left w:val="nil"/>
              <w:bottom w:val="single" w:sz="4" w:space="0" w:color="auto"/>
              <w:right w:val="single" w:sz="4" w:space="0" w:color="auto"/>
            </w:tcBorders>
            <w:shd w:val="clear" w:color="auto" w:fill="auto"/>
            <w:noWrap/>
            <w:vAlign w:val="bottom"/>
            <w:hideMark/>
          </w:tcPr>
          <w:p w14:paraId="39D3F162" w14:textId="57B29176"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20.0</w:t>
            </w:r>
          </w:p>
        </w:tc>
        <w:tc>
          <w:tcPr>
            <w:tcW w:w="1215" w:type="dxa"/>
            <w:tcBorders>
              <w:top w:val="nil"/>
              <w:left w:val="nil"/>
              <w:bottom w:val="single" w:sz="4" w:space="0" w:color="auto"/>
              <w:right w:val="single" w:sz="4" w:space="0" w:color="auto"/>
            </w:tcBorders>
            <w:shd w:val="clear" w:color="auto" w:fill="auto"/>
            <w:noWrap/>
            <w:vAlign w:val="bottom"/>
            <w:hideMark/>
          </w:tcPr>
          <w:p w14:paraId="12E02056" w14:textId="5FDDADD3"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20.0</w:t>
            </w:r>
          </w:p>
        </w:tc>
        <w:tc>
          <w:tcPr>
            <w:tcW w:w="841" w:type="dxa"/>
            <w:tcBorders>
              <w:top w:val="nil"/>
              <w:left w:val="nil"/>
              <w:bottom w:val="single" w:sz="4" w:space="0" w:color="auto"/>
              <w:right w:val="single" w:sz="4" w:space="0" w:color="auto"/>
            </w:tcBorders>
            <w:shd w:val="clear" w:color="auto" w:fill="auto"/>
            <w:noWrap/>
            <w:vAlign w:val="bottom"/>
            <w:hideMark/>
          </w:tcPr>
          <w:p w14:paraId="3B452DA7" w14:textId="18413964"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50.0</w:t>
            </w:r>
          </w:p>
        </w:tc>
        <w:tc>
          <w:tcPr>
            <w:tcW w:w="833" w:type="dxa"/>
            <w:tcBorders>
              <w:top w:val="nil"/>
              <w:left w:val="nil"/>
              <w:bottom w:val="single" w:sz="4" w:space="0" w:color="auto"/>
              <w:right w:val="single" w:sz="4" w:space="0" w:color="auto"/>
            </w:tcBorders>
            <w:shd w:val="clear" w:color="auto" w:fill="auto"/>
            <w:noWrap/>
            <w:vAlign w:val="bottom"/>
            <w:hideMark/>
          </w:tcPr>
          <w:p w14:paraId="67F53229" w14:textId="4CA3E04C"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50.0</w:t>
            </w:r>
          </w:p>
        </w:tc>
        <w:tc>
          <w:tcPr>
            <w:tcW w:w="835" w:type="dxa"/>
            <w:tcBorders>
              <w:top w:val="nil"/>
              <w:left w:val="nil"/>
              <w:bottom w:val="single" w:sz="4" w:space="0" w:color="auto"/>
              <w:right w:val="single" w:sz="4" w:space="0" w:color="auto"/>
            </w:tcBorders>
            <w:shd w:val="clear" w:color="auto" w:fill="auto"/>
            <w:noWrap/>
            <w:vAlign w:val="bottom"/>
            <w:hideMark/>
          </w:tcPr>
          <w:p w14:paraId="44924E93" w14:textId="5480DC66"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50.0</w:t>
            </w:r>
          </w:p>
        </w:tc>
      </w:tr>
      <w:tr w:rsidR="00B46B4C" w:rsidRPr="00B60EF0" w14:paraId="33E30856" w14:textId="77777777" w:rsidTr="003A3B8B">
        <w:trPr>
          <w:trHeight w:val="301"/>
        </w:trPr>
        <w:tc>
          <w:tcPr>
            <w:tcW w:w="3604" w:type="dxa"/>
            <w:vMerge/>
            <w:tcBorders>
              <w:left w:val="single" w:sz="4" w:space="0" w:color="auto"/>
              <w:right w:val="single" w:sz="4" w:space="0" w:color="auto"/>
            </w:tcBorders>
            <w:shd w:val="clear" w:color="auto" w:fill="auto"/>
            <w:noWrap/>
            <w:vAlign w:val="bottom"/>
            <w:hideMark/>
          </w:tcPr>
          <w:p w14:paraId="2DD43745" w14:textId="56331EA0" w:rsidR="00B46B4C" w:rsidRPr="00B60EF0" w:rsidRDefault="00B46B4C" w:rsidP="00B46B4C">
            <w:pPr>
              <w:spacing w:after="0" w:line="240" w:lineRule="auto"/>
              <w:rPr>
                <w:rFonts w:ascii="Calibri" w:eastAsia="Times New Roman" w:hAnsi="Calibri" w:cs="Times New Roman"/>
                <w:color w:val="000000"/>
                <w:lang w:val="en-US"/>
              </w:rPr>
            </w:pPr>
          </w:p>
        </w:tc>
        <w:tc>
          <w:tcPr>
            <w:tcW w:w="1611" w:type="dxa"/>
            <w:tcBorders>
              <w:top w:val="nil"/>
              <w:left w:val="nil"/>
              <w:bottom w:val="single" w:sz="4" w:space="0" w:color="auto"/>
              <w:right w:val="single" w:sz="4" w:space="0" w:color="auto"/>
            </w:tcBorders>
            <w:shd w:val="clear" w:color="auto" w:fill="auto"/>
            <w:noWrap/>
            <w:vAlign w:val="bottom"/>
            <w:hideMark/>
          </w:tcPr>
          <w:p w14:paraId="41591DAB" w14:textId="77777777" w:rsidR="00B46B4C" w:rsidRPr="00B60EF0" w:rsidRDefault="00B46B4C" w:rsidP="00E561A5">
            <w:pPr>
              <w:spacing w:after="0" w:line="240" w:lineRule="auto"/>
              <w:jc w:val="center"/>
              <w:rPr>
                <w:rFonts w:ascii="Calibri" w:eastAsia="Times New Roman" w:hAnsi="Calibri" w:cs="Times New Roman"/>
                <w:color w:val="000000"/>
                <w:lang w:val="en-US"/>
              </w:rPr>
            </w:pPr>
            <w:r w:rsidRPr="00B60EF0">
              <w:rPr>
                <w:rFonts w:ascii="Calibri" w:eastAsia="Times New Roman" w:hAnsi="Calibri" w:cs="Times New Roman"/>
                <w:color w:val="000000"/>
                <w:lang w:val="en-US"/>
              </w:rPr>
              <w:t>Japan</w:t>
            </w:r>
          </w:p>
        </w:tc>
        <w:tc>
          <w:tcPr>
            <w:tcW w:w="1350" w:type="dxa"/>
            <w:tcBorders>
              <w:top w:val="nil"/>
              <w:left w:val="nil"/>
              <w:bottom w:val="single" w:sz="4" w:space="0" w:color="auto"/>
              <w:right w:val="single" w:sz="4" w:space="0" w:color="auto"/>
            </w:tcBorders>
            <w:shd w:val="clear" w:color="auto" w:fill="auto"/>
            <w:noWrap/>
            <w:vAlign w:val="bottom"/>
            <w:hideMark/>
          </w:tcPr>
          <w:p w14:paraId="12D40D87" w14:textId="40A4BD85"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20.0</w:t>
            </w:r>
          </w:p>
        </w:tc>
        <w:tc>
          <w:tcPr>
            <w:tcW w:w="1215" w:type="dxa"/>
            <w:tcBorders>
              <w:top w:val="nil"/>
              <w:left w:val="nil"/>
              <w:bottom w:val="single" w:sz="4" w:space="0" w:color="auto"/>
              <w:right w:val="single" w:sz="4" w:space="0" w:color="auto"/>
            </w:tcBorders>
            <w:shd w:val="clear" w:color="auto" w:fill="auto"/>
            <w:noWrap/>
            <w:vAlign w:val="bottom"/>
            <w:hideMark/>
          </w:tcPr>
          <w:p w14:paraId="6C17B6CD" w14:textId="36BDE684"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20.0</w:t>
            </w:r>
          </w:p>
        </w:tc>
        <w:tc>
          <w:tcPr>
            <w:tcW w:w="841" w:type="dxa"/>
            <w:tcBorders>
              <w:top w:val="nil"/>
              <w:left w:val="nil"/>
              <w:bottom w:val="single" w:sz="4" w:space="0" w:color="auto"/>
              <w:right w:val="single" w:sz="4" w:space="0" w:color="auto"/>
            </w:tcBorders>
            <w:shd w:val="clear" w:color="auto" w:fill="auto"/>
            <w:noWrap/>
            <w:vAlign w:val="bottom"/>
            <w:hideMark/>
          </w:tcPr>
          <w:p w14:paraId="64CCD09B" w14:textId="143B22C9"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20.0</w:t>
            </w:r>
          </w:p>
        </w:tc>
        <w:tc>
          <w:tcPr>
            <w:tcW w:w="833" w:type="dxa"/>
            <w:tcBorders>
              <w:top w:val="nil"/>
              <w:left w:val="nil"/>
              <w:bottom w:val="single" w:sz="4" w:space="0" w:color="auto"/>
              <w:right w:val="single" w:sz="4" w:space="0" w:color="auto"/>
            </w:tcBorders>
            <w:shd w:val="clear" w:color="auto" w:fill="auto"/>
            <w:noWrap/>
            <w:vAlign w:val="bottom"/>
            <w:hideMark/>
          </w:tcPr>
          <w:p w14:paraId="206BA726" w14:textId="3EC645C6"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20.0</w:t>
            </w:r>
          </w:p>
        </w:tc>
        <w:tc>
          <w:tcPr>
            <w:tcW w:w="835" w:type="dxa"/>
            <w:tcBorders>
              <w:top w:val="nil"/>
              <w:left w:val="nil"/>
              <w:bottom w:val="single" w:sz="4" w:space="0" w:color="auto"/>
              <w:right w:val="single" w:sz="4" w:space="0" w:color="auto"/>
            </w:tcBorders>
            <w:shd w:val="clear" w:color="auto" w:fill="auto"/>
            <w:noWrap/>
            <w:vAlign w:val="bottom"/>
            <w:hideMark/>
          </w:tcPr>
          <w:p w14:paraId="5CF8124D" w14:textId="6D0F2B39"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20.0</w:t>
            </w:r>
          </w:p>
        </w:tc>
      </w:tr>
      <w:tr w:rsidR="00B46B4C" w:rsidRPr="00B60EF0" w14:paraId="197BE8E0" w14:textId="77777777" w:rsidTr="003A3B8B">
        <w:trPr>
          <w:trHeight w:val="301"/>
        </w:trPr>
        <w:tc>
          <w:tcPr>
            <w:tcW w:w="3604" w:type="dxa"/>
            <w:vMerge/>
            <w:tcBorders>
              <w:left w:val="single" w:sz="4" w:space="0" w:color="auto"/>
              <w:bottom w:val="single" w:sz="4" w:space="0" w:color="auto"/>
              <w:right w:val="single" w:sz="4" w:space="0" w:color="auto"/>
            </w:tcBorders>
            <w:shd w:val="clear" w:color="auto" w:fill="auto"/>
            <w:noWrap/>
            <w:vAlign w:val="bottom"/>
            <w:hideMark/>
          </w:tcPr>
          <w:p w14:paraId="27C3A874" w14:textId="52EDB456" w:rsidR="00B46B4C" w:rsidRPr="00B60EF0" w:rsidRDefault="00B46B4C" w:rsidP="00B46B4C">
            <w:pPr>
              <w:spacing w:after="0" w:line="240" w:lineRule="auto"/>
              <w:rPr>
                <w:rFonts w:ascii="Calibri" w:eastAsia="Times New Roman" w:hAnsi="Calibri" w:cs="Times New Roman"/>
                <w:color w:val="000000"/>
                <w:lang w:val="en-US"/>
              </w:rPr>
            </w:pPr>
          </w:p>
        </w:tc>
        <w:tc>
          <w:tcPr>
            <w:tcW w:w="1611" w:type="dxa"/>
            <w:tcBorders>
              <w:top w:val="nil"/>
              <w:left w:val="nil"/>
              <w:bottom w:val="single" w:sz="4" w:space="0" w:color="auto"/>
              <w:right w:val="single" w:sz="4" w:space="0" w:color="auto"/>
            </w:tcBorders>
            <w:shd w:val="clear" w:color="auto" w:fill="auto"/>
            <w:noWrap/>
            <w:vAlign w:val="bottom"/>
            <w:hideMark/>
          </w:tcPr>
          <w:p w14:paraId="1822427C" w14:textId="77777777" w:rsidR="00B46B4C" w:rsidRPr="00B60EF0" w:rsidRDefault="00B46B4C" w:rsidP="00E561A5">
            <w:pPr>
              <w:spacing w:after="0" w:line="240" w:lineRule="auto"/>
              <w:jc w:val="center"/>
              <w:rPr>
                <w:rFonts w:ascii="Calibri" w:eastAsia="Times New Roman" w:hAnsi="Calibri" w:cs="Times New Roman"/>
                <w:color w:val="000000"/>
                <w:lang w:val="en-US"/>
              </w:rPr>
            </w:pPr>
            <w:r w:rsidRPr="00B60EF0">
              <w:rPr>
                <w:rFonts w:ascii="Calibri" w:eastAsia="Times New Roman" w:hAnsi="Calibri" w:cs="Times New Roman"/>
                <w:color w:val="000000"/>
                <w:lang w:val="en-US"/>
              </w:rPr>
              <w:t>Singapore</w:t>
            </w:r>
          </w:p>
        </w:tc>
        <w:tc>
          <w:tcPr>
            <w:tcW w:w="1350" w:type="dxa"/>
            <w:tcBorders>
              <w:top w:val="nil"/>
              <w:left w:val="nil"/>
              <w:bottom w:val="single" w:sz="4" w:space="0" w:color="auto"/>
              <w:right w:val="single" w:sz="4" w:space="0" w:color="auto"/>
            </w:tcBorders>
            <w:shd w:val="clear" w:color="auto" w:fill="auto"/>
            <w:noWrap/>
            <w:vAlign w:val="bottom"/>
            <w:hideMark/>
          </w:tcPr>
          <w:p w14:paraId="755D4870" w14:textId="08D6D30E"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15.0</w:t>
            </w:r>
          </w:p>
        </w:tc>
        <w:tc>
          <w:tcPr>
            <w:tcW w:w="1215" w:type="dxa"/>
            <w:tcBorders>
              <w:top w:val="nil"/>
              <w:left w:val="nil"/>
              <w:bottom w:val="single" w:sz="4" w:space="0" w:color="auto"/>
              <w:right w:val="single" w:sz="4" w:space="0" w:color="auto"/>
            </w:tcBorders>
            <w:shd w:val="clear" w:color="auto" w:fill="auto"/>
            <w:noWrap/>
            <w:vAlign w:val="bottom"/>
            <w:hideMark/>
          </w:tcPr>
          <w:p w14:paraId="16B0F623" w14:textId="1BAA110D"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15.0</w:t>
            </w:r>
          </w:p>
        </w:tc>
        <w:tc>
          <w:tcPr>
            <w:tcW w:w="841" w:type="dxa"/>
            <w:tcBorders>
              <w:top w:val="nil"/>
              <w:left w:val="nil"/>
              <w:bottom w:val="single" w:sz="4" w:space="0" w:color="auto"/>
              <w:right w:val="single" w:sz="4" w:space="0" w:color="auto"/>
            </w:tcBorders>
            <w:shd w:val="clear" w:color="auto" w:fill="auto"/>
            <w:noWrap/>
            <w:vAlign w:val="bottom"/>
            <w:hideMark/>
          </w:tcPr>
          <w:p w14:paraId="1DDF6386" w14:textId="16A2A937"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15.0</w:t>
            </w:r>
          </w:p>
        </w:tc>
        <w:tc>
          <w:tcPr>
            <w:tcW w:w="833" w:type="dxa"/>
            <w:tcBorders>
              <w:top w:val="nil"/>
              <w:left w:val="nil"/>
              <w:bottom w:val="single" w:sz="4" w:space="0" w:color="auto"/>
              <w:right w:val="single" w:sz="4" w:space="0" w:color="auto"/>
            </w:tcBorders>
            <w:shd w:val="clear" w:color="auto" w:fill="auto"/>
            <w:noWrap/>
            <w:vAlign w:val="bottom"/>
            <w:hideMark/>
          </w:tcPr>
          <w:p w14:paraId="1DF9D81C" w14:textId="7FDC251B"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15.0</w:t>
            </w:r>
          </w:p>
        </w:tc>
        <w:tc>
          <w:tcPr>
            <w:tcW w:w="835" w:type="dxa"/>
            <w:tcBorders>
              <w:top w:val="nil"/>
              <w:left w:val="nil"/>
              <w:bottom w:val="single" w:sz="4" w:space="0" w:color="auto"/>
              <w:right w:val="single" w:sz="4" w:space="0" w:color="auto"/>
            </w:tcBorders>
            <w:shd w:val="clear" w:color="auto" w:fill="auto"/>
            <w:noWrap/>
            <w:vAlign w:val="bottom"/>
            <w:hideMark/>
          </w:tcPr>
          <w:p w14:paraId="14E46824" w14:textId="7CA9BF6C"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15.0</w:t>
            </w:r>
          </w:p>
        </w:tc>
      </w:tr>
      <w:tr w:rsidR="00B46B4C" w:rsidRPr="00B60EF0" w14:paraId="54B15432" w14:textId="77777777" w:rsidTr="008B5E84">
        <w:trPr>
          <w:trHeight w:val="301"/>
        </w:trPr>
        <w:tc>
          <w:tcPr>
            <w:tcW w:w="3604" w:type="dxa"/>
            <w:vMerge w:val="restart"/>
            <w:tcBorders>
              <w:top w:val="nil"/>
              <w:left w:val="single" w:sz="4" w:space="0" w:color="auto"/>
              <w:right w:val="single" w:sz="4" w:space="0" w:color="auto"/>
            </w:tcBorders>
            <w:shd w:val="clear" w:color="auto" w:fill="auto"/>
            <w:noWrap/>
            <w:vAlign w:val="bottom"/>
            <w:hideMark/>
          </w:tcPr>
          <w:p w14:paraId="7FBAD260" w14:textId="77777777" w:rsidR="00B46B4C" w:rsidRPr="00B60EF0" w:rsidRDefault="00B46B4C" w:rsidP="00B46B4C">
            <w:pPr>
              <w:spacing w:after="0" w:line="240" w:lineRule="auto"/>
              <w:rPr>
                <w:rFonts w:ascii="Calibri" w:eastAsia="Times New Roman" w:hAnsi="Calibri" w:cs="Times New Roman"/>
                <w:color w:val="000000"/>
                <w:lang w:val="en-US"/>
              </w:rPr>
            </w:pPr>
            <w:r w:rsidRPr="00B60EF0">
              <w:rPr>
                <w:rFonts w:ascii="Calibri" w:eastAsia="Times New Roman" w:hAnsi="Calibri" w:cs="Times New Roman"/>
                <w:color w:val="000000"/>
                <w:lang w:val="en-US"/>
              </w:rPr>
              <w:t>Scott Bader Company Ltd.</w:t>
            </w:r>
          </w:p>
          <w:p w14:paraId="3D25A92E" w14:textId="77777777" w:rsidR="00B46B4C" w:rsidRPr="00B60EF0" w:rsidRDefault="00B46B4C" w:rsidP="00B46B4C">
            <w:pPr>
              <w:spacing w:after="0" w:line="240" w:lineRule="auto"/>
              <w:rPr>
                <w:rFonts w:ascii="Calibri" w:eastAsia="Times New Roman" w:hAnsi="Calibri" w:cs="Times New Roman"/>
                <w:color w:val="000000"/>
                <w:lang w:val="en-US"/>
              </w:rPr>
            </w:pPr>
            <w:r w:rsidRPr="00B60EF0">
              <w:rPr>
                <w:rFonts w:ascii="Calibri" w:eastAsia="Times New Roman" w:hAnsi="Calibri" w:cs="Times New Roman"/>
                <w:color w:val="000000"/>
                <w:lang w:val="en-US"/>
              </w:rPr>
              <w:t> </w:t>
            </w:r>
          </w:p>
          <w:p w14:paraId="41A18AE7" w14:textId="68D830BC" w:rsidR="00B46B4C" w:rsidRPr="00B60EF0" w:rsidRDefault="00B46B4C" w:rsidP="00B46B4C">
            <w:pPr>
              <w:spacing w:after="0" w:line="240" w:lineRule="auto"/>
              <w:rPr>
                <w:rFonts w:ascii="Calibri" w:eastAsia="Times New Roman" w:hAnsi="Calibri" w:cs="Times New Roman"/>
                <w:color w:val="000000"/>
                <w:lang w:val="en-US"/>
              </w:rPr>
            </w:pPr>
            <w:r w:rsidRPr="00B60EF0">
              <w:rPr>
                <w:rFonts w:ascii="Calibri" w:eastAsia="Times New Roman" w:hAnsi="Calibri" w:cs="Times New Roman"/>
                <w:color w:val="000000"/>
                <w:lang w:val="en-US"/>
              </w:rPr>
              <w:t> </w:t>
            </w:r>
          </w:p>
        </w:tc>
        <w:tc>
          <w:tcPr>
            <w:tcW w:w="1611" w:type="dxa"/>
            <w:tcBorders>
              <w:top w:val="nil"/>
              <w:left w:val="nil"/>
              <w:bottom w:val="single" w:sz="4" w:space="0" w:color="auto"/>
              <w:right w:val="single" w:sz="4" w:space="0" w:color="auto"/>
            </w:tcBorders>
            <w:shd w:val="clear" w:color="auto" w:fill="auto"/>
            <w:noWrap/>
            <w:vAlign w:val="bottom"/>
            <w:hideMark/>
          </w:tcPr>
          <w:p w14:paraId="6D5A9C3A" w14:textId="77777777" w:rsidR="00B46B4C" w:rsidRPr="00B60EF0" w:rsidRDefault="00B46B4C" w:rsidP="00E561A5">
            <w:pPr>
              <w:spacing w:after="0" w:line="240" w:lineRule="auto"/>
              <w:jc w:val="center"/>
              <w:rPr>
                <w:rFonts w:ascii="Calibri" w:eastAsia="Times New Roman" w:hAnsi="Calibri" w:cs="Times New Roman"/>
                <w:color w:val="000000"/>
                <w:lang w:val="en-US"/>
              </w:rPr>
            </w:pPr>
            <w:r w:rsidRPr="00B60EF0">
              <w:rPr>
                <w:rFonts w:ascii="Calibri" w:eastAsia="Times New Roman" w:hAnsi="Calibri" w:cs="Times New Roman"/>
                <w:color w:val="000000"/>
                <w:lang w:val="en-US"/>
              </w:rPr>
              <w:t>France</w:t>
            </w:r>
          </w:p>
        </w:tc>
        <w:tc>
          <w:tcPr>
            <w:tcW w:w="1350" w:type="dxa"/>
            <w:tcBorders>
              <w:top w:val="nil"/>
              <w:left w:val="nil"/>
              <w:bottom w:val="single" w:sz="4" w:space="0" w:color="auto"/>
              <w:right w:val="single" w:sz="4" w:space="0" w:color="auto"/>
            </w:tcBorders>
            <w:shd w:val="clear" w:color="auto" w:fill="auto"/>
            <w:noWrap/>
            <w:vAlign w:val="bottom"/>
            <w:hideMark/>
          </w:tcPr>
          <w:p w14:paraId="482854E1" w14:textId="7CB6D31F"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15.0</w:t>
            </w:r>
          </w:p>
        </w:tc>
        <w:tc>
          <w:tcPr>
            <w:tcW w:w="1215" w:type="dxa"/>
            <w:tcBorders>
              <w:top w:val="nil"/>
              <w:left w:val="nil"/>
              <w:bottom w:val="single" w:sz="4" w:space="0" w:color="auto"/>
              <w:right w:val="single" w:sz="4" w:space="0" w:color="auto"/>
            </w:tcBorders>
            <w:shd w:val="clear" w:color="auto" w:fill="auto"/>
            <w:noWrap/>
            <w:vAlign w:val="bottom"/>
            <w:hideMark/>
          </w:tcPr>
          <w:p w14:paraId="4E4D26A9" w14:textId="5E6A04CE"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15.0</w:t>
            </w:r>
          </w:p>
        </w:tc>
        <w:tc>
          <w:tcPr>
            <w:tcW w:w="841" w:type="dxa"/>
            <w:tcBorders>
              <w:top w:val="nil"/>
              <w:left w:val="nil"/>
              <w:bottom w:val="single" w:sz="4" w:space="0" w:color="auto"/>
              <w:right w:val="single" w:sz="4" w:space="0" w:color="auto"/>
            </w:tcBorders>
            <w:shd w:val="clear" w:color="auto" w:fill="auto"/>
            <w:noWrap/>
            <w:vAlign w:val="bottom"/>
            <w:hideMark/>
          </w:tcPr>
          <w:p w14:paraId="00D102F5" w14:textId="5BC5C0C8"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15.0</w:t>
            </w:r>
          </w:p>
        </w:tc>
        <w:tc>
          <w:tcPr>
            <w:tcW w:w="833" w:type="dxa"/>
            <w:tcBorders>
              <w:top w:val="nil"/>
              <w:left w:val="nil"/>
              <w:bottom w:val="single" w:sz="4" w:space="0" w:color="auto"/>
              <w:right w:val="single" w:sz="4" w:space="0" w:color="auto"/>
            </w:tcBorders>
            <w:shd w:val="clear" w:color="auto" w:fill="auto"/>
            <w:noWrap/>
            <w:vAlign w:val="bottom"/>
            <w:hideMark/>
          </w:tcPr>
          <w:p w14:paraId="6D6B1125" w14:textId="25619B55"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15.0</w:t>
            </w:r>
          </w:p>
        </w:tc>
        <w:tc>
          <w:tcPr>
            <w:tcW w:w="835" w:type="dxa"/>
            <w:tcBorders>
              <w:top w:val="nil"/>
              <w:left w:val="nil"/>
              <w:bottom w:val="single" w:sz="4" w:space="0" w:color="auto"/>
              <w:right w:val="single" w:sz="4" w:space="0" w:color="auto"/>
            </w:tcBorders>
            <w:shd w:val="clear" w:color="auto" w:fill="auto"/>
            <w:noWrap/>
            <w:vAlign w:val="bottom"/>
            <w:hideMark/>
          </w:tcPr>
          <w:p w14:paraId="3F7DB5B9" w14:textId="4A235F8C"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15.0</w:t>
            </w:r>
          </w:p>
        </w:tc>
      </w:tr>
      <w:tr w:rsidR="00B46B4C" w:rsidRPr="00B60EF0" w14:paraId="2D608B91" w14:textId="77777777" w:rsidTr="008B5E84">
        <w:trPr>
          <w:trHeight w:val="301"/>
        </w:trPr>
        <w:tc>
          <w:tcPr>
            <w:tcW w:w="3604" w:type="dxa"/>
            <w:vMerge/>
            <w:tcBorders>
              <w:left w:val="single" w:sz="4" w:space="0" w:color="auto"/>
              <w:right w:val="single" w:sz="4" w:space="0" w:color="auto"/>
            </w:tcBorders>
            <w:shd w:val="clear" w:color="auto" w:fill="auto"/>
            <w:noWrap/>
            <w:vAlign w:val="bottom"/>
            <w:hideMark/>
          </w:tcPr>
          <w:p w14:paraId="31F7E1C6" w14:textId="0DAEA349" w:rsidR="00B46B4C" w:rsidRPr="00B60EF0" w:rsidRDefault="00B46B4C" w:rsidP="00B46B4C">
            <w:pPr>
              <w:spacing w:after="0" w:line="240" w:lineRule="auto"/>
              <w:rPr>
                <w:rFonts w:ascii="Calibri" w:eastAsia="Times New Roman" w:hAnsi="Calibri" w:cs="Times New Roman"/>
                <w:color w:val="000000"/>
                <w:lang w:val="en-US"/>
              </w:rPr>
            </w:pPr>
          </w:p>
        </w:tc>
        <w:tc>
          <w:tcPr>
            <w:tcW w:w="1611" w:type="dxa"/>
            <w:tcBorders>
              <w:top w:val="nil"/>
              <w:left w:val="nil"/>
              <w:bottom w:val="single" w:sz="4" w:space="0" w:color="auto"/>
              <w:right w:val="single" w:sz="4" w:space="0" w:color="auto"/>
            </w:tcBorders>
            <w:shd w:val="clear" w:color="auto" w:fill="auto"/>
            <w:noWrap/>
            <w:vAlign w:val="bottom"/>
            <w:hideMark/>
          </w:tcPr>
          <w:p w14:paraId="0D9D3A15" w14:textId="77777777" w:rsidR="00B46B4C" w:rsidRPr="00B60EF0" w:rsidRDefault="00B46B4C" w:rsidP="00E561A5">
            <w:pPr>
              <w:spacing w:after="0" w:line="240" w:lineRule="auto"/>
              <w:jc w:val="center"/>
              <w:rPr>
                <w:rFonts w:ascii="Calibri" w:eastAsia="Times New Roman" w:hAnsi="Calibri" w:cs="Times New Roman"/>
                <w:color w:val="000000"/>
                <w:lang w:val="en-US"/>
              </w:rPr>
            </w:pPr>
            <w:r w:rsidRPr="00B60EF0">
              <w:rPr>
                <w:rFonts w:ascii="Calibri" w:eastAsia="Times New Roman" w:hAnsi="Calibri" w:cs="Times New Roman"/>
                <w:color w:val="000000"/>
                <w:lang w:val="en-US"/>
              </w:rPr>
              <w:t>United Kingdom</w:t>
            </w:r>
          </w:p>
        </w:tc>
        <w:tc>
          <w:tcPr>
            <w:tcW w:w="1350" w:type="dxa"/>
            <w:tcBorders>
              <w:top w:val="nil"/>
              <w:left w:val="nil"/>
              <w:bottom w:val="single" w:sz="4" w:space="0" w:color="auto"/>
              <w:right w:val="single" w:sz="4" w:space="0" w:color="auto"/>
            </w:tcBorders>
            <w:shd w:val="clear" w:color="auto" w:fill="auto"/>
            <w:noWrap/>
            <w:vAlign w:val="bottom"/>
            <w:hideMark/>
          </w:tcPr>
          <w:p w14:paraId="63C9E03D" w14:textId="2F3FA64C"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20.0</w:t>
            </w:r>
          </w:p>
        </w:tc>
        <w:tc>
          <w:tcPr>
            <w:tcW w:w="1215" w:type="dxa"/>
            <w:tcBorders>
              <w:top w:val="nil"/>
              <w:left w:val="nil"/>
              <w:bottom w:val="single" w:sz="4" w:space="0" w:color="auto"/>
              <w:right w:val="single" w:sz="4" w:space="0" w:color="auto"/>
            </w:tcBorders>
            <w:shd w:val="clear" w:color="auto" w:fill="auto"/>
            <w:noWrap/>
            <w:vAlign w:val="bottom"/>
            <w:hideMark/>
          </w:tcPr>
          <w:p w14:paraId="52AC6F3B" w14:textId="7970CFC1"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20.0</w:t>
            </w:r>
          </w:p>
        </w:tc>
        <w:tc>
          <w:tcPr>
            <w:tcW w:w="841" w:type="dxa"/>
            <w:tcBorders>
              <w:top w:val="nil"/>
              <w:left w:val="nil"/>
              <w:bottom w:val="single" w:sz="4" w:space="0" w:color="auto"/>
              <w:right w:val="single" w:sz="4" w:space="0" w:color="auto"/>
            </w:tcBorders>
            <w:shd w:val="clear" w:color="auto" w:fill="auto"/>
            <w:noWrap/>
            <w:vAlign w:val="bottom"/>
            <w:hideMark/>
          </w:tcPr>
          <w:p w14:paraId="3C3419ED" w14:textId="41D0457E"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20.0</w:t>
            </w:r>
          </w:p>
        </w:tc>
        <w:tc>
          <w:tcPr>
            <w:tcW w:w="833" w:type="dxa"/>
            <w:tcBorders>
              <w:top w:val="nil"/>
              <w:left w:val="nil"/>
              <w:bottom w:val="single" w:sz="4" w:space="0" w:color="auto"/>
              <w:right w:val="single" w:sz="4" w:space="0" w:color="auto"/>
            </w:tcBorders>
            <w:shd w:val="clear" w:color="auto" w:fill="auto"/>
            <w:noWrap/>
            <w:vAlign w:val="bottom"/>
            <w:hideMark/>
          </w:tcPr>
          <w:p w14:paraId="35D37DBA" w14:textId="142408E3"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20.0</w:t>
            </w:r>
          </w:p>
        </w:tc>
        <w:tc>
          <w:tcPr>
            <w:tcW w:w="835" w:type="dxa"/>
            <w:tcBorders>
              <w:top w:val="nil"/>
              <w:left w:val="nil"/>
              <w:bottom w:val="single" w:sz="4" w:space="0" w:color="auto"/>
              <w:right w:val="single" w:sz="4" w:space="0" w:color="auto"/>
            </w:tcBorders>
            <w:shd w:val="clear" w:color="auto" w:fill="auto"/>
            <w:noWrap/>
            <w:vAlign w:val="bottom"/>
            <w:hideMark/>
          </w:tcPr>
          <w:p w14:paraId="0D8B203D" w14:textId="4B15C2C7"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20.0</w:t>
            </w:r>
          </w:p>
        </w:tc>
      </w:tr>
      <w:tr w:rsidR="00B46B4C" w:rsidRPr="00B60EF0" w14:paraId="3885FCF5" w14:textId="77777777" w:rsidTr="008B5E84">
        <w:trPr>
          <w:trHeight w:val="301"/>
        </w:trPr>
        <w:tc>
          <w:tcPr>
            <w:tcW w:w="3604" w:type="dxa"/>
            <w:vMerge/>
            <w:tcBorders>
              <w:left w:val="single" w:sz="4" w:space="0" w:color="auto"/>
              <w:bottom w:val="single" w:sz="4" w:space="0" w:color="auto"/>
              <w:right w:val="single" w:sz="4" w:space="0" w:color="auto"/>
            </w:tcBorders>
            <w:shd w:val="clear" w:color="auto" w:fill="auto"/>
            <w:noWrap/>
            <w:vAlign w:val="bottom"/>
            <w:hideMark/>
          </w:tcPr>
          <w:p w14:paraId="6BD7177C" w14:textId="731C2B76" w:rsidR="00B46B4C" w:rsidRPr="00B60EF0" w:rsidRDefault="00B46B4C" w:rsidP="00B46B4C">
            <w:pPr>
              <w:spacing w:after="0" w:line="240" w:lineRule="auto"/>
              <w:rPr>
                <w:rFonts w:ascii="Calibri" w:eastAsia="Times New Roman" w:hAnsi="Calibri" w:cs="Times New Roman"/>
                <w:color w:val="000000"/>
                <w:lang w:val="en-US"/>
              </w:rPr>
            </w:pPr>
          </w:p>
        </w:tc>
        <w:tc>
          <w:tcPr>
            <w:tcW w:w="1611" w:type="dxa"/>
            <w:tcBorders>
              <w:top w:val="nil"/>
              <w:left w:val="nil"/>
              <w:bottom w:val="single" w:sz="4" w:space="0" w:color="auto"/>
              <w:right w:val="single" w:sz="4" w:space="0" w:color="auto"/>
            </w:tcBorders>
            <w:shd w:val="clear" w:color="auto" w:fill="auto"/>
            <w:noWrap/>
            <w:vAlign w:val="bottom"/>
            <w:hideMark/>
          </w:tcPr>
          <w:p w14:paraId="35ACD9C6" w14:textId="77777777" w:rsidR="00B46B4C" w:rsidRPr="00B60EF0" w:rsidRDefault="00B46B4C" w:rsidP="00E561A5">
            <w:pPr>
              <w:spacing w:after="0" w:line="240" w:lineRule="auto"/>
              <w:jc w:val="center"/>
              <w:rPr>
                <w:rFonts w:ascii="Calibri" w:eastAsia="Times New Roman" w:hAnsi="Calibri" w:cs="Times New Roman"/>
                <w:color w:val="000000"/>
                <w:lang w:val="en-US"/>
              </w:rPr>
            </w:pPr>
            <w:r w:rsidRPr="00B60EF0">
              <w:rPr>
                <w:rFonts w:ascii="Calibri" w:eastAsia="Times New Roman" w:hAnsi="Calibri" w:cs="Times New Roman"/>
                <w:color w:val="000000"/>
                <w:lang w:val="en-US"/>
              </w:rPr>
              <w:t>United Arab Emirates</w:t>
            </w:r>
          </w:p>
        </w:tc>
        <w:tc>
          <w:tcPr>
            <w:tcW w:w="1350" w:type="dxa"/>
            <w:tcBorders>
              <w:top w:val="nil"/>
              <w:left w:val="nil"/>
              <w:bottom w:val="single" w:sz="4" w:space="0" w:color="auto"/>
              <w:right w:val="single" w:sz="4" w:space="0" w:color="auto"/>
            </w:tcBorders>
            <w:shd w:val="clear" w:color="auto" w:fill="auto"/>
            <w:noWrap/>
            <w:vAlign w:val="bottom"/>
            <w:hideMark/>
          </w:tcPr>
          <w:p w14:paraId="432B3FCB" w14:textId="0FE8895B"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20.0</w:t>
            </w:r>
          </w:p>
        </w:tc>
        <w:tc>
          <w:tcPr>
            <w:tcW w:w="1215" w:type="dxa"/>
            <w:tcBorders>
              <w:top w:val="nil"/>
              <w:left w:val="nil"/>
              <w:bottom w:val="single" w:sz="4" w:space="0" w:color="auto"/>
              <w:right w:val="single" w:sz="4" w:space="0" w:color="auto"/>
            </w:tcBorders>
            <w:shd w:val="clear" w:color="auto" w:fill="auto"/>
            <w:noWrap/>
            <w:vAlign w:val="bottom"/>
            <w:hideMark/>
          </w:tcPr>
          <w:p w14:paraId="6D3B37CB" w14:textId="40628F18"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20.0</w:t>
            </w:r>
          </w:p>
        </w:tc>
        <w:tc>
          <w:tcPr>
            <w:tcW w:w="841" w:type="dxa"/>
            <w:tcBorders>
              <w:top w:val="nil"/>
              <w:left w:val="nil"/>
              <w:bottom w:val="single" w:sz="4" w:space="0" w:color="auto"/>
              <w:right w:val="single" w:sz="4" w:space="0" w:color="auto"/>
            </w:tcBorders>
            <w:shd w:val="clear" w:color="auto" w:fill="auto"/>
            <w:noWrap/>
            <w:vAlign w:val="bottom"/>
            <w:hideMark/>
          </w:tcPr>
          <w:p w14:paraId="13D859EA" w14:textId="629B3504"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20.0</w:t>
            </w:r>
          </w:p>
        </w:tc>
        <w:tc>
          <w:tcPr>
            <w:tcW w:w="833" w:type="dxa"/>
            <w:tcBorders>
              <w:top w:val="nil"/>
              <w:left w:val="nil"/>
              <w:bottom w:val="single" w:sz="4" w:space="0" w:color="auto"/>
              <w:right w:val="single" w:sz="4" w:space="0" w:color="auto"/>
            </w:tcBorders>
            <w:shd w:val="clear" w:color="auto" w:fill="auto"/>
            <w:noWrap/>
            <w:vAlign w:val="bottom"/>
            <w:hideMark/>
          </w:tcPr>
          <w:p w14:paraId="6DFE2086" w14:textId="7EB9487F"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20.0</w:t>
            </w:r>
          </w:p>
        </w:tc>
        <w:tc>
          <w:tcPr>
            <w:tcW w:w="835" w:type="dxa"/>
            <w:tcBorders>
              <w:top w:val="nil"/>
              <w:left w:val="nil"/>
              <w:bottom w:val="single" w:sz="4" w:space="0" w:color="auto"/>
              <w:right w:val="single" w:sz="4" w:space="0" w:color="auto"/>
            </w:tcBorders>
            <w:shd w:val="clear" w:color="auto" w:fill="auto"/>
            <w:noWrap/>
            <w:vAlign w:val="bottom"/>
            <w:hideMark/>
          </w:tcPr>
          <w:p w14:paraId="4932AF90" w14:textId="3729DB64"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20.0</w:t>
            </w:r>
          </w:p>
        </w:tc>
      </w:tr>
      <w:tr w:rsidR="00B46B4C" w:rsidRPr="00B60EF0" w14:paraId="568A0125" w14:textId="77777777" w:rsidTr="00306E26">
        <w:trPr>
          <w:trHeight w:val="301"/>
        </w:trPr>
        <w:tc>
          <w:tcPr>
            <w:tcW w:w="3604" w:type="dxa"/>
            <w:vMerge w:val="restart"/>
            <w:tcBorders>
              <w:top w:val="nil"/>
              <w:left w:val="single" w:sz="4" w:space="0" w:color="auto"/>
              <w:right w:val="single" w:sz="4" w:space="0" w:color="auto"/>
            </w:tcBorders>
            <w:shd w:val="clear" w:color="auto" w:fill="auto"/>
            <w:noWrap/>
            <w:vAlign w:val="bottom"/>
            <w:hideMark/>
          </w:tcPr>
          <w:p w14:paraId="171A2242" w14:textId="77777777" w:rsidR="00B46B4C" w:rsidRPr="00B60EF0" w:rsidRDefault="00B46B4C" w:rsidP="00B46B4C">
            <w:pPr>
              <w:spacing w:after="0" w:line="240" w:lineRule="auto"/>
              <w:rPr>
                <w:rFonts w:ascii="Calibri" w:eastAsia="Times New Roman" w:hAnsi="Calibri" w:cs="Times New Roman"/>
                <w:color w:val="000000"/>
                <w:lang w:val="en-US"/>
              </w:rPr>
            </w:pPr>
            <w:r w:rsidRPr="00B60EF0">
              <w:rPr>
                <w:rFonts w:ascii="Calibri" w:eastAsia="Times New Roman" w:hAnsi="Calibri" w:cs="Times New Roman"/>
                <w:color w:val="000000"/>
                <w:lang w:val="en-US"/>
              </w:rPr>
              <w:t>Polynt-Reichhold</w:t>
            </w:r>
          </w:p>
          <w:p w14:paraId="60A0F293" w14:textId="77777777" w:rsidR="00B46B4C" w:rsidRPr="00B60EF0" w:rsidRDefault="00B46B4C" w:rsidP="00B46B4C">
            <w:pPr>
              <w:spacing w:after="0" w:line="240" w:lineRule="auto"/>
              <w:rPr>
                <w:rFonts w:ascii="Calibri" w:eastAsia="Times New Roman" w:hAnsi="Calibri" w:cs="Times New Roman"/>
                <w:color w:val="000000"/>
                <w:lang w:val="en-US"/>
              </w:rPr>
            </w:pPr>
            <w:r w:rsidRPr="00B60EF0">
              <w:rPr>
                <w:rFonts w:ascii="Calibri" w:eastAsia="Times New Roman" w:hAnsi="Calibri" w:cs="Times New Roman"/>
                <w:color w:val="000000"/>
                <w:lang w:val="en-US"/>
              </w:rPr>
              <w:t> </w:t>
            </w:r>
          </w:p>
          <w:p w14:paraId="07460E16" w14:textId="1986DEE0" w:rsidR="00B46B4C" w:rsidRPr="00B60EF0" w:rsidRDefault="00B46B4C" w:rsidP="00B46B4C">
            <w:pPr>
              <w:spacing w:after="0" w:line="240" w:lineRule="auto"/>
              <w:rPr>
                <w:rFonts w:ascii="Calibri" w:eastAsia="Times New Roman" w:hAnsi="Calibri" w:cs="Times New Roman"/>
                <w:color w:val="000000"/>
                <w:lang w:val="en-US"/>
              </w:rPr>
            </w:pPr>
            <w:r w:rsidRPr="00B60EF0">
              <w:rPr>
                <w:rFonts w:ascii="Calibri" w:eastAsia="Times New Roman" w:hAnsi="Calibri" w:cs="Times New Roman"/>
                <w:color w:val="000000"/>
                <w:lang w:val="en-US"/>
              </w:rPr>
              <w:t> </w:t>
            </w:r>
          </w:p>
        </w:tc>
        <w:tc>
          <w:tcPr>
            <w:tcW w:w="1611" w:type="dxa"/>
            <w:tcBorders>
              <w:top w:val="nil"/>
              <w:left w:val="nil"/>
              <w:bottom w:val="single" w:sz="4" w:space="0" w:color="auto"/>
              <w:right w:val="single" w:sz="4" w:space="0" w:color="auto"/>
            </w:tcBorders>
            <w:shd w:val="clear" w:color="auto" w:fill="auto"/>
            <w:noWrap/>
            <w:vAlign w:val="bottom"/>
            <w:hideMark/>
          </w:tcPr>
          <w:p w14:paraId="2597159F" w14:textId="77777777" w:rsidR="00B46B4C" w:rsidRPr="00B60EF0" w:rsidRDefault="00B46B4C" w:rsidP="00E561A5">
            <w:pPr>
              <w:spacing w:after="0" w:line="240" w:lineRule="auto"/>
              <w:jc w:val="center"/>
              <w:rPr>
                <w:rFonts w:ascii="Calibri" w:eastAsia="Times New Roman" w:hAnsi="Calibri" w:cs="Times New Roman"/>
                <w:color w:val="000000"/>
                <w:lang w:val="en-US"/>
              </w:rPr>
            </w:pPr>
            <w:r w:rsidRPr="00B60EF0">
              <w:rPr>
                <w:rFonts w:ascii="Calibri" w:eastAsia="Times New Roman" w:hAnsi="Calibri" w:cs="Times New Roman"/>
                <w:color w:val="000000"/>
                <w:lang w:val="en-US"/>
              </w:rPr>
              <w:t>India</w:t>
            </w:r>
          </w:p>
        </w:tc>
        <w:tc>
          <w:tcPr>
            <w:tcW w:w="1350" w:type="dxa"/>
            <w:tcBorders>
              <w:top w:val="nil"/>
              <w:left w:val="nil"/>
              <w:bottom w:val="single" w:sz="4" w:space="0" w:color="auto"/>
              <w:right w:val="single" w:sz="4" w:space="0" w:color="auto"/>
            </w:tcBorders>
            <w:shd w:val="clear" w:color="auto" w:fill="auto"/>
            <w:noWrap/>
            <w:vAlign w:val="bottom"/>
            <w:hideMark/>
          </w:tcPr>
          <w:p w14:paraId="30252E02" w14:textId="2E91B60C"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0.4</w:t>
            </w:r>
          </w:p>
        </w:tc>
        <w:tc>
          <w:tcPr>
            <w:tcW w:w="1215" w:type="dxa"/>
            <w:tcBorders>
              <w:top w:val="nil"/>
              <w:left w:val="nil"/>
              <w:bottom w:val="single" w:sz="4" w:space="0" w:color="auto"/>
              <w:right w:val="single" w:sz="4" w:space="0" w:color="auto"/>
            </w:tcBorders>
            <w:shd w:val="clear" w:color="auto" w:fill="auto"/>
            <w:noWrap/>
            <w:vAlign w:val="bottom"/>
            <w:hideMark/>
          </w:tcPr>
          <w:p w14:paraId="1D62D3E0" w14:textId="09F60886"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0.4</w:t>
            </w:r>
          </w:p>
        </w:tc>
        <w:tc>
          <w:tcPr>
            <w:tcW w:w="841" w:type="dxa"/>
            <w:tcBorders>
              <w:top w:val="nil"/>
              <w:left w:val="nil"/>
              <w:bottom w:val="single" w:sz="4" w:space="0" w:color="auto"/>
              <w:right w:val="single" w:sz="4" w:space="0" w:color="auto"/>
            </w:tcBorders>
            <w:shd w:val="clear" w:color="auto" w:fill="auto"/>
            <w:noWrap/>
            <w:vAlign w:val="bottom"/>
            <w:hideMark/>
          </w:tcPr>
          <w:p w14:paraId="73670759" w14:textId="3F66FB3C"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0.4</w:t>
            </w:r>
          </w:p>
        </w:tc>
        <w:tc>
          <w:tcPr>
            <w:tcW w:w="833" w:type="dxa"/>
            <w:tcBorders>
              <w:top w:val="nil"/>
              <w:left w:val="nil"/>
              <w:bottom w:val="single" w:sz="4" w:space="0" w:color="auto"/>
              <w:right w:val="single" w:sz="4" w:space="0" w:color="auto"/>
            </w:tcBorders>
            <w:shd w:val="clear" w:color="auto" w:fill="auto"/>
            <w:noWrap/>
            <w:vAlign w:val="bottom"/>
            <w:hideMark/>
          </w:tcPr>
          <w:p w14:paraId="5291CC67" w14:textId="40EF7201"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0.4</w:t>
            </w:r>
          </w:p>
        </w:tc>
        <w:tc>
          <w:tcPr>
            <w:tcW w:w="835" w:type="dxa"/>
            <w:tcBorders>
              <w:top w:val="nil"/>
              <w:left w:val="nil"/>
              <w:bottom w:val="single" w:sz="4" w:space="0" w:color="auto"/>
              <w:right w:val="single" w:sz="4" w:space="0" w:color="auto"/>
            </w:tcBorders>
            <w:shd w:val="clear" w:color="auto" w:fill="auto"/>
            <w:noWrap/>
            <w:vAlign w:val="bottom"/>
            <w:hideMark/>
          </w:tcPr>
          <w:p w14:paraId="3E5B7AFD" w14:textId="2CEFAA76"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0.4</w:t>
            </w:r>
          </w:p>
        </w:tc>
      </w:tr>
      <w:tr w:rsidR="00B46B4C" w:rsidRPr="00B60EF0" w14:paraId="013197C7" w14:textId="77777777" w:rsidTr="00306E26">
        <w:trPr>
          <w:trHeight w:val="301"/>
        </w:trPr>
        <w:tc>
          <w:tcPr>
            <w:tcW w:w="3604" w:type="dxa"/>
            <w:vMerge/>
            <w:tcBorders>
              <w:left w:val="single" w:sz="4" w:space="0" w:color="auto"/>
              <w:right w:val="single" w:sz="4" w:space="0" w:color="auto"/>
            </w:tcBorders>
            <w:shd w:val="clear" w:color="auto" w:fill="auto"/>
            <w:noWrap/>
            <w:vAlign w:val="bottom"/>
            <w:hideMark/>
          </w:tcPr>
          <w:p w14:paraId="075ABBFE" w14:textId="3BB48333" w:rsidR="00B46B4C" w:rsidRPr="00B60EF0" w:rsidRDefault="00B46B4C" w:rsidP="00B46B4C">
            <w:pPr>
              <w:spacing w:after="0" w:line="240" w:lineRule="auto"/>
              <w:rPr>
                <w:rFonts w:ascii="Calibri" w:eastAsia="Times New Roman" w:hAnsi="Calibri" w:cs="Times New Roman"/>
                <w:color w:val="000000"/>
                <w:lang w:val="en-US"/>
              </w:rPr>
            </w:pPr>
          </w:p>
        </w:tc>
        <w:tc>
          <w:tcPr>
            <w:tcW w:w="1611" w:type="dxa"/>
            <w:tcBorders>
              <w:top w:val="nil"/>
              <w:left w:val="nil"/>
              <w:bottom w:val="single" w:sz="4" w:space="0" w:color="auto"/>
              <w:right w:val="single" w:sz="4" w:space="0" w:color="auto"/>
            </w:tcBorders>
            <w:shd w:val="clear" w:color="auto" w:fill="auto"/>
            <w:noWrap/>
            <w:vAlign w:val="bottom"/>
            <w:hideMark/>
          </w:tcPr>
          <w:p w14:paraId="3EEAA0B1" w14:textId="77777777" w:rsidR="00B46B4C" w:rsidRPr="00B60EF0" w:rsidRDefault="00B46B4C" w:rsidP="00E561A5">
            <w:pPr>
              <w:spacing w:after="0" w:line="240" w:lineRule="auto"/>
              <w:jc w:val="center"/>
              <w:rPr>
                <w:rFonts w:ascii="Calibri" w:eastAsia="Times New Roman" w:hAnsi="Calibri" w:cs="Times New Roman"/>
                <w:color w:val="000000"/>
                <w:lang w:val="en-US"/>
              </w:rPr>
            </w:pPr>
            <w:r w:rsidRPr="00B60EF0">
              <w:rPr>
                <w:rFonts w:ascii="Calibri" w:eastAsia="Times New Roman" w:hAnsi="Calibri" w:cs="Times New Roman"/>
                <w:color w:val="000000"/>
                <w:lang w:val="en-US"/>
              </w:rPr>
              <w:t>Italy</w:t>
            </w:r>
          </w:p>
        </w:tc>
        <w:tc>
          <w:tcPr>
            <w:tcW w:w="1350" w:type="dxa"/>
            <w:tcBorders>
              <w:top w:val="nil"/>
              <w:left w:val="nil"/>
              <w:bottom w:val="single" w:sz="4" w:space="0" w:color="auto"/>
              <w:right w:val="single" w:sz="4" w:space="0" w:color="auto"/>
            </w:tcBorders>
            <w:shd w:val="clear" w:color="auto" w:fill="auto"/>
            <w:noWrap/>
            <w:vAlign w:val="bottom"/>
            <w:hideMark/>
          </w:tcPr>
          <w:p w14:paraId="4A238097" w14:textId="0B601BF7"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5.0</w:t>
            </w:r>
          </w:p>
        </w:tc>
        <w:tc>
          <w:tcPr>
            <w:tcW w:w="1215" w:type="dxa"/>
            <w:tcBorders>
              <w:top w:val="nil"/>
              <w:left w:val="nil"/>
              <w:bottom w:val="single" w:sz="4" w:space="0" w:color="auto"/>
              <w:right w:val="single" w:sz="4" w:space="0" w:color="auto"/>
            </w:tcBorders>
            <w:shd w:val="clear" w:color="auto" w:fill="auto"/>
            <w:noWrap/>
            <w:vAlign w:val="bottom"/>
            <w:hideMark/>
          </w:tcPr>
          <w:p w14:paraId="4F08F5F9" w14:textId="65257741"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5.0</w:t>
            </w:r>
          </w:p>
        </w:tc>
        <w:tc>
          <w:tcPr>
            <w:tcW w:w="841" w:type="dxa"/>
            <w:tcBorders>
              <w:top w:val="nil"/>
              <w:left w:val="nil"/>
              <w:bottom w:val="single" w:sz="4" w:space="0" w:color="auto"/>
              <w:right w:val="single" w:sz="4" w:space="0" w:color="auto"/>
            </w:tcBorders>
            <w:shd w:val="clear" w:color="auto" w:fill="auto"/>
            <w:noWrap/>
            <w:vAlign w:val="bottom"/>
            <w:hideMark/>
          </w:tcPr>
          <w:p w14:paraId="25D1387C" w14:textId="296E5477"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5.0</w:t>
            </w:r>
          </w:p>
        </w:tc>
        <w:tc>
          <w:tcPr>
            <w:tcW w:w="833" w:type="dxa"/>
            <w:tcBorders>
              <w:top w:val="nil"/>
              <w:left w:val="nil"/>
              <w:bottom w:val="single" w:sz="4" w:space="0" w:color="auto"/>
              <w:right w:val="single" w:sz="4" w:space="0" w:color="auto"/>
            </w:tcBorders>
            <w:shd w:val="clear" w:color="auto" w:fill="auto"/>
            <w:noWrap/>
            <w:vAlign w:val="bottom"/>
            <w:hideMark/>
          </w:tcPr>
          <w:p w14:paraId="6670BD85" w14:textId="29EA35B0"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5.0</w:t>
            </w:r>
          </w:p>
        </w:tc>
        <w:tc>
          <w:tcPr>
            <w:tcW w:w="835" w:type="dxa"/>
            <w:tcBorders>
              <w:top w:val="nil"/>
              <w:left w:val="nil"/>
              <w:bottom w:val="single" w:sz="4" w:space="0" w:color="auto"/>
              <w:right w:val="single" w:sz="4" w:space="0" w:color="auto"/>
            </w:tcBorders>
            <w:shd w:val="clear" w:color="auto" w:fill="auto"/>
            <w:noWrap/>
            <w:vAlign w:val="bottom"/>
            <w:hideMark/>
          </w:tcPr>
          <w:p w14:paraId="0E23744E" w14:textId="261BEA88"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5.0</w:t>
            </w:r>
          </w:p>
        </w:tc>
      </w:tr>
      <w:tr w:rsidR="00B46B4C" w:rsidRPr="00B60EF0" w14:paraId="695646B0" w14:textId="77777777" w:rsidTr="00306E26">
        <w:trPr>
          <w:trHeight w:val="301"/>
        </w:trPr>
        <w:tc>
          <w:tcPr>
            <w:tcW w:w="3604" w:type="dxa"/>
            <w:vMerge/>
            <w:tcBorders>
              <w:left w:val="single" w:sz="4" w:space="0" w:color="auto"/>
              <w:bottom w:val="single" w:sz="4" w:space="0" w:color="auto"/>
              <w:right w:val="single" w:sz="4" w:space="0" w:color="auto"/>
            </w:tcBorders>
            <w:shd w:val="clear" w:color="auto" w:fill="auto"/>
            <w:noWrap/>
            <w:vAlign w:val="bottom"/>
            <w:hideMark/>
          </w:tcPr>
          <w:p w14:paraId="66984CB0" w14:textId="6BE19600" w:rsidR="00B46B4C" w:rsidRPr="00B60EF0" w:rsidRDefault="00B46B4C" w:rsidP="00B46B4C">
            <w:pPr>
              <w:spacing w:after="0" w:line="240" w:lineRule="auto"/>
              <w:rPr>
                <w:rFonts w:ascii="Calibri" w:eastAsia="Times New Roman" w:hAnsi="Calibri" w:cs="Times New Roman"/>
                <w:color w:val="000000"/>
                <w:lang w:val="en-US"/>
              </w:rPr>
            </w:pPr>
          </w:p>
        </w:tc>
        <w:tc>
          <w:tcPr>
            <w:tcW w:w="1611" w:type="dxa"/>
            <w:tcBorders>
              <w:top w:val="nil"/>
              <w:left w:val="nil"/>
              <w:bottom w:val="single" w:sz="4" w:space="0" w:color="auto"/>
              <w:right w:val="single" w:sz="4" w:space="0" w:color="auto"/>
            </w:tcBorders>
            <w:shd w:val="clear" w:color="auto" w:fill="auto"/>
            <w:noWrap/>
            <w:vAlign w:val="bottom"/>
            <w:hideMark/>
          </w:tcPr>
          <w:p w14:paraId="7BC2D9E5" w14:textId="77777777" w:rsidR="00B46B4C" w:rsidRPr="00B60EF0" w:rsidRDefault="00B46B4C" w:rsidP="00E561A5">
            <w:pPr>
              <w:spacing w:after="0" w:line="240" w:lineRule="auto"/>
              <w:jc w:val="center"/>
              <w:rPr>
                <w:rFonts w:ascii="Calibri" w:eastAsia="Times New Roman" w:hAnsi="Calibri" w:cs="Times New Roman"/>
                <w:color w:val="000000"/>
                <w:lang w:val="en-US"/>
              </w:rPr>
            </w:pPr>
            <w:r w:rsidRPr="00B60EF0">
              <w:rPr>
                <w:rFonts w:ascii="Calibri" w:eastAsia="Times New Roman" w:hAnsi="Calibri" w:cs="Times New Roman"/>
                <w:color w:val="000000"/>
                <w:lang w:val="en-US"/>
              </w:rPr>
              <w:t>USA</w:t>
            </w:r>
          </w:p>
        </w:tc>
        <w:tc>
          <w:tcPr>
            <w:tcW w:w="1350" w:type="dxa"/>
            <w:tcBorders>
              <w:top w:val="nil"/>
              <w:left w:val="nil"/>
              <w:bottom w:val="single" w:sz="4" w:space="0" w:color="auto"/>
              <w:right w:val="single" w:sz="4" w:space="0" w:color="auto"/>
            </w:tcBorders>
            <w:shd w:val="clear" w:color="auto" w:fill="auto"/>
            <w:noWrap/>
            <w:vAlign w:val="bottom"/>
            <w:hideMark/>
          </w:tcPr>
          <w:p w14:paraId="7D2E2950" w14:textId="7D3C493E"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35.0</w:t>
            </w:r>
          </w:p>
        </w:tc>
        <w:tc>
          <w:tcPr>
            <w:tcW w:w="1215" w:type="dxa"/>
            <w:tcBorders>
              <w:top w:val="nil"/>
              <w:left w:val="nil"/>
              <w:bottom w:val="single" w:sz="4" w:space="0" w:color="auto"/>
              <w:right w:val="single" w:sz="4" w:space="0" w:color="auto"/>
            </w:tcBorders>
            <w:shd w:val="clear" w:color="auto" w:fill="auto"/>
            <w:noWrap/>
            <w:vAlign w:val="bottom"/>
            <w:hideMark/>
          </w:tcPr>
          <w:p w14:paraId="6EF3DD78" w14:textId="0FC8351D"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35.0</w:t>
            </w:r>
          </w:p>
        </w:tc>
        <w:tc>
          <w:tcPr>
            <w:tcW w:w="841" w:type="dxa"/>
            <w:tcBorders>
              <w:top w:val="nil"/>
              <w:left w:val="nil"/>
              <w:bottom w:val="single" w:sz="4" w:space="0" w:color="auto"/>
              <w:right w:val="single" w:sz="4" w:space="0" w:color="auto"/>
            </w:tcBorders>
            <w:shd w:val="clear" w:color="auto" w:fill="auto"/>
            <w:noWrap/>
            <w:vAlign w:val="bottom"/>
            <w:hideMark/>
          </w:tcPr>
          <w:p w14:paraId="1C8424BB" w14:textId="38C341F5"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35.0</w:t>
            </w:r>
          </w:p>
        </w:tc>
        <w:tc>
          <w:tcPr>
            <w:tcW w:w="833" w:type="dxa"/>
            <w:tcBorders>
              <w:top w:val="nil"/>
              <w:left w:val="nil"/>
              <w:bottom w:val="single" w:sz="4" w:space="0" w:color="auto"/>
              <w:right w:val="single" w:sz="4" w:space="0" w:color="auto"/>
            </w:tcBorders>
            <w:shd w:val="clear" w:color="auto" w:fill="auto"/>
            <w:noWrap/>
            <w:vAlign w:val="bottom"/>
            <w:hideMark/>
          </w:tcPr>
          <w:p w14:paraId="1481CF36" w14:textId="0E3B7042"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35.0</w:t>
            </w:r>
          </w:p>
        </w:tc>
        <w:tc>
          <w:tcPr>
            <w:tcW w:w="835" w:type="dxa"/>
            <w:tcBorders>
              <w:top w:val="nil"/>
              <w:left w:val="nil"/>
              <w:bottom w:val="single" w:sz="4" w:space="0" w:color="auto"/>
              <w:right w:val="single" w:sz="4" w:space="0" w:color="auto"/>
            </w:tcBorders>
            <w:shd w:val="clear" w:color="auto" w:fill="auto"/>
            <w:noWrap/>
            <w:vAlign w:val="bottom"/>
            <w:hideMark/>
          </w:tcPr>
          <w:p w14:paraId="52F703B6" w14:textId="6A7FA5AA"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35.0</w:t>
            </w:r>
          </w:p>
        </w:tc>
      </w:tr>
      <w:tr w:rsidR="00B46B4C" w:rsidRPr="00B60EF0" w14:paraId="3B453CCA" w14:textId="77777777" w:rsidTr="00075439">
        <w:trPr>
          <w:trHeight w:val="301"/>
        </w:trPr>
        <w:tc>
          <w:tcPr>
            <w:tcW w:w="3604" w:type="dxa"/>
            <w:vMerge w:val="restart"/>
            <w:tcBorders>
              <w:top w:val="nil"/>
              <w:left w:val="single" w:sz="4" w:space="0" w:color="auto"/>
              <w:right w:val="single" w:sz="4" w:space="0" w:color="auto"/>
            </w:tcBorders>
            <w:shd w:val="clear" w:color="auto" w:fill="auto"/>
            <w:noWrap/>
            <w:vAlign w:val="bottom"/>
            <w:hideMark/>
          </w:tcPr>
          <w:p w14:paraId="1325B67D" w14:textId="77777777" w:rsidR="00B46B4C" w:rsidRPr="00B60EF0" w:rsidRDefault="00B46B4C" w:rsidP="00B46B4C">
            <w:pPr>
              <w:spacing w:after="0" w:line="240" w:lineRule="auto"/>
              <w:rPr>
                <w:rFonts w:ascii="Calibri" w:eastAsia="Times New Roman" w:hAnsi="Calibri" w:cs="Times New Roman"/>
                <w:color w:val="000000"/>
                <w:lang w:val="en-US"/>
              </w:rPr>
            </w:pPr>
            <w:r w:rsidRPr="00B60EF0">
              <w:rPr>
                <w:rFonts w:ascii="Calibri" w:eastAsia="Times New Roman" w:hAnsi="Calibri" w:cs="Times New Roman"/>
                <w:color w:val="000000"/>
                <w:lang w:val="en-US"/>
              </w:rPr>
              <w:t>Eternal Materials Co.,Ltd.</w:t>
            </w:r>
          </w:p>
          <w:p w14:paraId="28D697C1" w14:textId="77777777" w:rsidR="00B46B4C" w:rsidRPr="00B60EF0" w:rsidRDefault="00B46B4C" w:rsidP="00B46B4C">
            <w:pPr>
              <w:spacing w:after="0" w:line="240" w:lineRule="auto"/>
              <w:rPr>
                <w:rFonts w:ascii="Calibri" w:eastAsia="Times New Roman" w:hAnsi="Calibri" w:cs="Times New Roman"/>
                <w:color w:val="000000"/>
                <w:lang w:val="en-US"/>
              </w:rPr>
            </w:pPr>
            <w:r w:rsidRPr="00B60EF0">
              <w:rPr>
                <w:rFonts w:ascii="Calibri" w:eastAsia="Times New Roman" w:hAnsi="Calibri" w:cs="Times New Roman"/>
                <w:color w:val="000000"/>
                <w:lang w:val="en-US"/>
              </w:rPr>
              <w:t> </w:t>
            </w:r>
          </w:p>
          <w:p w14:paraId="2DE2CB85" w14:textId="4B887F62" w:rsidR="00B46B4C" w:rsidRPr="00B60EF0" w:rsidRDefault="00B46B4C" w:rsidP="00B46B4C">
            <w:pPr>
              <w:spacing w:after="0" w:line="240" w:lineRule="auto"/>
              <w:rPr>
                <w:rFonts w:ascii="Calibri" w:eastAsia="Times New Roman" w:hAnsi="Calibri" w:cs="Times New Roman"/>
                <w:color w:val="000000"/>
                <w:lang w:val="en-US"/>
              </w:rPr>
            </w:pPr>
            <w:r w:rsidRPr="00B60EF0">
              <w:rPr>
                <w:rFonts w:ascii="Calibri" w:eastAsia="Times New Roman" w:hAnsi="Calibri" w:cs="Times New Roman"/>
                <w:color w:val="000000"/>
                <w:lang w:val="en-US"/>
              </w:rPr>
              <w:t> </w:t>
            </w:r>
          </w:p>
        </w:tc>
        <w:tc>
          <w:tcPr>
            <w:tcW w:w="1611" w:type="dxa"/>
            <w:tcBorders>
              <w:top w:val="nil"/>
              <w:left w:val="nil"/>
              <w:bottom w:val="single" w:sz="4" w:space="0" w:color="auto"/>
              <w:right w:val="single" w:sz="4" w:space="0" w:color="auto"/>
            </w:tcBorders>
            <w:shd w:val="clear" w:color="auto" w:fill="auto"/>
            <w:noWrap/>
            <w:vAlign w:val="bottom"/>
            <w:hideMark/>
          </w:tcPr>
          <w:p w14:paraId="70A67146" w14:textId="77777777" w:rsidR="00B46B4C" w:rsidRPr="00B60EF0" w:rsidRDefault="00B46B4C" w:rsidP="00E561A5">
            <w:pPr>
              <w:spacing w:after="0" w:line="240" w:lineRule="auto"/>
              <w:jc w:val="center"/>
              <w:rPr>
                <w:rFonts w:ascii="Calibri" w:eastAsia="Times New Roman" w:hAnsi="Calibri" w:cs="Times New Roman"/>
                <w:color w:val="000000"/>
                <w:lang w:val="en-US"/>
              </w:rPr>
            </w:pPr>
            <w:r w:rsidRPr="00B60EF0">
              <w:rPr>
                <w:rFonts w:ascii="Calibri" w:eastAsia="Times New Roman" w:hAnsi="Calibri" w:cs="Times New Roman"/>
                <w:color w:val="000000"/>
                <w:lang w:val="en-US"/>
              </w:rPr>
              <w:t>China</w:t>
            </w:r>
          </w:p>
        </w:tc>
        <w:tc>
          <w:tcPr>
            <w:tcW w:w="1350" w:type="dxa"/>
            <w:tcBorders>
              <w:top w:val="nil"/>
              <w:left w:val="nil"/>
              <w:bottom w:val="single" w:sz="4" w:space="0" w:color="auto"/>
              <w:right w:val="single" w:sz="4" w:space="0" w:color="auto"/>
            </w:tcBorders>
            <w:shd w:val="clear" w:color="auto" w:fill="auto"/>
            <w:noWrap/>
            <w:vAlign w:val="bottom"/>
            <w:hideMark/>
          </w:tcPr>
          <w:p w14:paraId="3C5480F8" w14:textId="2256A61F"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10.0</w:t>
            </w:r>
          </w:p>
        </w:tc>
        <w:tc>
          <w:tcPr>
            <w:tcW w:w="1215" w:type="dxa"/>
            <w:tcBorders>
              <w:top w:val="nil"/>
              <w:left w:val="nil"/>
              <w:bottom w:val="single" w:sz="4" w:space="0" w:color="auto"/>
              <w:right w:val="single" w:sz="4" w:space="0" w:color="auto"/>
            </w:tcBorders>
            <w:shd w:val="clear" w:color="auto" w:fill="auto"/>
            <w:noWrap/>
            <w:vAlign w:val="bottom"/>
            <w:hideMark/>
          </w:tcPr>
          <w:p w14:paraId="10E46B5C" w14:textId="4EF9715A"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10.0</w:t>
            </w:r>
          </w:p>
        </w:tc>
        <w:tc>
          <w:tcPr>
            <w:tcW w:w="841" w:type="dxa"/>
            <w:tcBorders>
              <w:top w:val="nil"/>
              <w:left w:val="nil"/>
              <w:bottom w:val="single" w:sz="4" w:space="0" w:color="auto"/>
              <w:right w:val="single" w:sz="4" w:space="0" w:color="auto"/>
            </w:tcBorders>
            <w:shd w:val="clear" w:color="auto" w:fill="auto"/>
            <w:noWrap/>
            <w:vAlign w:val="bottom"/>
            <w:hideMark/>
          </w:tcPr>
          <w:p w14:paraId="25F763EB" w14:textId="592CE8DE"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10.0</w:t>
            </w:r>
          </w:p>
        </w:tc>
        <w:tc>
          <w:tcPr>
            <w:tcW w:w="833" w:type="dxa"/>
            <w:tcBorders>
              <w:top w:val="nil"/>
              <w:left w:val="nil"/>
              <w:bottom w:val="single" w:sz="4" w:space="0" w:color="auto"/>
              <w:right w:val="single" w:sz="4" w:space="0" w:color="auto"/>
            </w:tcBorders>
            <w:shd w:val="clear" w:color="auto" w:fill="auto"/>
            <w:noWrap/>
            <w:vAlign w:val="bottom"/>
            <w:hideMark/>
          </w:tcPr>
          <w:p w14:paraId="1EC0EA64" w14:textId="178B1353"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10.0</w:t>
            </w:r>
          </w:p>
        </w:tc>
        <w:tc>
          <w:tcPr>
            <w:tcW w:w="835" w:type="dxa"/>
            <w:tcBorders>
              <w:top w:val="nil"/>
              <w:left w:val="nil"/>
              <w:bottom w:val="single" w:sz="4" w:space="0" w:color="auto"/>
              <w:right w:val="single" w:sz="4" w:space="0" w:color="auto"/>
            </w:tcBorders>
            <w:shd w:val="clear" w:color="auto" w:fill="auto"/>
            <w:noWrap/>
            <w:vAlign w:val="bottom"/>
            <w:hideMark/>
          </w:tcPr>
          <w:p w14:paraId="69ECC4C2" w14:textId="07D0B036"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10.0</w:t>
            </w:r>
          </w:p>
        </w:tc>
      </w:tr>
      <w:tr w:rsidR="00B46B4C" w:rsidRPr="00B60EF0" w14:paraId="19663E32" w14:textId="77777777" w:rsidTr="00075439">
        <w:trPr>
          <w:trHeight w:val="301"/>
        </w:trPr>
        <w:tc>
          <w:tcPr>
            <w:tcW w:w="3604" w:type="dxa"/>
            <w:vMerge/>
            <w:tcBorders>
              <w:left w:val="single" w:sz="4" w:space="0" w:color="auto"/>
              <w:right w:val="single" w:sz="4" w:space="0" w:color="auto"/>
            </w:tcBorders>
            <w:shd w:val="clear" w:color="auto" w:fill="auto"/>
            <w:noWrap/>
            <w:vAlign w:val="bottom"/>
            <w:hideMark/>
          </w:tcPr>
          <w:p w14:paraId="6A39E3F4" w14:textId="35E7A806" w:rsidR="00B46B4C" w:rsidRPr="00B60EF0" w:rsidRDefault="00B46B4C" w:rsidP="00B46B4C">
            <w:pPr>
              <w:spacing w:after="0" w:line="240" w:lineRule="auto"/>
              <w:rPr>
                <w:rFonts w:ascii="Calibri" w:eastAsia="Times New Roman" w:hAnsi="Calibri" w:cs="Times New Roman"/>
                <w:color w:val="000000"/>
                <w:lang w:val="en-US"/>
              </w:rPr>
            </w:pPr>
          </w:p>
        </w:tc>
        <w:tc>
          <w:tcPr>
            <w:tcW w:w="1611" w:type="dxa"/>
            <w:tcBorders>
              <w:top w:val="nil"/>
              <w:left w:val="nil"/>
              <w:bottom w:val="single" w:sz="4" w:space="0" w:color="auto"/>
              <w:right w:val="single" w:sz="4" w:space="0" w:color="auto"/>
            </w:tcBorders>
            <w:shd w:val="clear" w:color="auto" w:fill="auto"/>
            <w:noWrap/>
            <w:vAlign w:val="bottom"/>
            <w:hideMark/>
          </w:tcPr>
          <w:p w14:paraId="49EAE7EC" w14:textId="77777777" w:rsidR="00B46B4C" w:rsidRPr="00B60EF0" w:rsidRDefault="00B46B4C" w:rsidP="00E561A5">
            <w:pPr>
              <w:spacing w:after="0" w:line="240" w:lineRule="auto"/>
              <w:jc w:val="center"/>
              <w:rPr>
                <w:rFonts w:ascii="Calibri" w:eastAsia="Times New Roman" w:hAnsi="Calibri" w:cs="Times New Roman"/>
                <w:color w:val="000000"/>
                <w:lang w:val="en-US"/>
              </w:rPr>
            </w:pPr>
            <w:r w:rsidRPr="00B60EF0">
              <w:rPr>
                <w:rFonts w:ascii="Calibri" w:eastAsia="Times New Roman" w:hAnsi="Calibri" w:cs="Times New Roman"/>
                <w:color w:val="000000"/>
                <w:lang w:val="en-US"/>
              </w:rPr>
              <w:t>Taiwan</w:t>
            </w:r>
          </w:p>
        </w:tc>
        <w:tc>
          <w:tcPr>
            <w:tcW w:w="1350" w:type="dxa"/>
            <w:tcBorders>
              <w:top w:val="nil"/>
              <w:left w:val="nil"/>
              <w:bottom w:val="single" w:sz="4" w:space="0" w:color="auto"/>
              <w:right w:val="single" w:sz="4" w:space="0" w:color="auto"/>
            </w:tcBorders>
            <w:shd w:val="clear" w:color="auto" w:fill="auto"/>
            <w:noWrap/>
            <w:vAlign w:val="bottom"/>
            <w:hideMark/>
          </w:tcPr>
          <w:p w14:paraId="53D0323C" w14:textId="0D42511E"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20.0</w:t>
            </w:r>
          </w:p>
        </w:tc>
        <w:tc>
          <w:tcPr>
            <w:tcW w:w="1215" w:type="dxa"/>
            <w:tcBorders>
              <w:top w:val="nil"/>
              <w:left w:val="nil"/>
              <w:bottom w:val="single" w:sz="4" w:space="0" w:color="auto"/>
              <w:right w:val="single" w:sz="4" w:space="0" w:color="auto"/>
            </w:tcBorders>
            <w:shd w:val="clear" w:color="auto" w:fill="auto"/>
            <w:noWrap/>
            <w:vAlign w:val="bottom"/>
            <w:hideMark/>
          </w:tcPr>
          <w:p w14:paraId="7523F80B" w14:textId="4C516FC9"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20.0</w:t>
            </w:r>
          </w:p>
        </w:tc>
        <w:tc>
          <w:tcPr>
            <w:tcW w:w="841" w:type="dxa"/>
            <w:tcBorders>
              <w:top w:val="nil"/>
              <w:left w:val="nil"/>
              <w:bottom w:val="single" w:sz="4" w:space="0" w:color="auto"/>
              <w:right w:val="single" w:sz="4" w:space="0" w:color="auto"/>
            </w:tcBorders>
            <w:shd w:val="clear" w:color="auto" w:fill="auto"/>
            <w:noWrap/>
            <w:vAlign w:val="bottom"/>
            <w:hideMark/>
          </w:tcPr>
          <w:p w14:paraId="7FEFAC70" w14:textId="399C24A4"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20.0</w:t>
            </w:r>
          </w:p>
        </w:tc>
        <w:tc>
          <w:tcPr>
            <w:tcW w:w="833" w:type="dxa"/>
            <w:tcBorders>
              <w:top w:val="nil"/>
              <w:left w:val="nil"/>
              <w:bottom w:val="single" w:sz="4" w:space="0" w:color="auto"/>
              <w:right w:val="single" w:sz="4" w:space="0" w:color="auto"/>
            </w:tcBorders>
            <w:shd w:val="clear" w:color="auto" w:fill="auto"/>
            <w:noWrap/>
            <w:vAlign w:val="bottom"/>
            <w:hideMark/>
          </w:tcPr>
          <w:p w14:paraId="28B73B00" w14:textId="64C7AF44"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20.0</w:t>
            </w:r>
          </w:p>
        </w:tc>
        <w:tc>
          <w:tcPr>
            <w:tcW w:w="835" w:type="dxa"/>
            <w:tcBorders>
              <w:top w:val="nil"/>
              <w:left w:val="nil"/>
              <w:bottom w:val="single" w:sz="4" w:space="0" w:color="auto"/>
              <w:right w:val="single" w:sz="4" w:space="0" w:color="auto"/>
            </w:tcBorders>
            <w:shd w:val="clear" w:color="auto" w:fill="auto"/>
            <w:noWrap/>
            <w:vAlign w:val="bottom"/>
            <w:hideMark/>
          </w:tcPr>
          <w:p w14:paraId="185F41A6" w14:textId="7C9E67AA"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20.0</w:t>
            </w:r>
          </w:p>
        </w:tc>
      </w:tr>
      <w:tr w:rsidR="00B46B4C" w:rsidRPr="00B60EF0" w14:paraId="49DA062B" w14:textId="77777777" w:rsidTr="00075439">
        <w:trPr>
          <w:trHeight w:val="301"/>
        </w:trPr>
        <w:tc>
          <w:tcPr>
            <w:tcW w:w="3604" w:type="dxa"/>
            <w:vMerge/>
            <w:tcBorders>
              <w:left w:val="single" w:sz="4" w:space="0" w:color="auto"/>
              <w:bottom w:val="single" w:sz="4" w:space="0" w:color="auto"/>
              <w:right w:val="single" w:sz="4" w:space="0" w:color="auto"/>
            </w:tcBorders>
            <w:shd w:val="clear" w:color="auto" w:fill="auto"/>
            <w:noWrap/>
            <w:vAlign w:val="bottom"/>
            <w:hideMark/>
          </w:tcPr>
          <w:p w14:paraId="026CC32F" w14:textId="4F4B6697" w:rsidR="00B46B4C" w:rsidRPr="00B60EF0" w:rsidRDefault="00B46B4C" w:rsidP="00B46B4C">
            <w:pPr>
              <w:spacing w:after="0" w:line="240" w:lineRule="auto"/>
              <w:rPr>
                <w:rFonts w:ascii="Calibri" w:eastAsia="Times New Roman" w:hAnsi="Calibri" w:cs="Times New Roman"/>
                <w:color w:val="000000"/>
                <w:lang w:val="en-US"/>
              </w:rPr>
            </w:pPr>
          </w:p>
        </w:tc>
        <w:tc>
          <w:tcPr>
            <w:tcW w:w="1611" w:type="dxa"/>
            <w:tcBorders>
              <w:top w:val="nil"/>
              <w:left w:val="nil"/>
              <w:bottom w:val="single" w:sz="4" w:space="0" w:color="auto"/>
              <w:right w:val="single" w:sz="4" w:space="0" w:color="auto"/>
            </w:tcBorders>
            <w:shd w:val="clear" w:color="auto" w:fill="auto"/>
            <w:noWrap/>
            <w:vAlign w:val="bottom"/>
            <w:hideMark/>
          </w:tcPr>
          <w:p w14:paraId="21888C56" w14:textId="77777777" w:rsidR="00B46B4C" w:rsidRPr="00B60EF0" w:rsidRDefault="00B46B4C" w:rsidP="00E561A5">
            <w:pPr>
              <w:spacing w:after="0" w:line="240" w:lineRule="auto"/>
              <w:jc w:val="center"/>
              <w:rPr>
                <w:rFonts w:ascii="Calibri" w:eastAsia="Times New Roman" w:hAnsi="Calibri" w:cs="Times New Roman"/>
                <w:color w:val="000000"/>
                <w:lang w:val="en-US"/>
              </w:rPr>
            </w:pPr>
            <w:r w:rsidRPr="00B60EF0">
              <w:rPr>
                <w:rFonts w:ascii="Calibri" w:eastAsia="Times New Roman" w:hAnsi="Calibri" w:cs="Times New Roman"/>
                <w:color w:val="000000"/>
                <w:lang w:val="en-US"/>
              </w:rPr>
              <w:t>Malaysia</w:t>
            </w:r>
          </w:p>
        </w:tc>
        <w:tc>
          <w:tcPr>
            <w:tcW w:w="1350" w:type="dxa"/>
            <w:tcBorders>
              <w:top w:val="nil"/>
              <w:left w:val="nil"/>
              <w:bottom w:val="single" w:sz="4" w:space="0" w:color="auto"/>
              <w:right w:val="single" w:sz="4" w:space="0" w:color="auto"/>
            </w:tcBorders>
            <w:shd w:val="clear" w:color="auto" w:fill="auto"/>
            <w:noWrap/>
            <w:vAlign w:val="bottom"/>
            <w:hideMark/>
          </w:tcPr>
          <w:p w14:paraId="0E7C83CF" w14:textId="50271326"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10.0</w:t>
            </w:r>
          </w:p>
        </w:tc>
        <w:tc>
          <w:tcPr>
            <w:tcW w:w="1215" w:type="dxa"/>
            <w:tcBorders>
              <w:top w:val="nil"/>
              <w:left w:val="nil"/>
              <w:bottom w:val="single" w:sz="4" w:space="0" w:color="auto"/>
              <w:right w:val="single" w:sz="4" w:space="0" w:color="auto"/>
            </w:tcBorders>
            <w:shd w:val="clear" w:color="auto" w:fill="auto"/>
            <w:noWrap/>
            <w:vAlign w:val="bottom"/>
            <w:hideMark/>
          </w:tcPr>
          <w:p w14:paraId="59D94808" w14:textId="290A7527"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15.0</w:t>
            </w:r>
          </w:p>
        </w:tc>
        <w:tc>
          <w:tcPr>
            <w:tcW w:w="841" w:type="dxa"/>
            <w:tcBorders>
              <w:top w:val="nil"/>
              <w:left w:val="nil"/>
              <w:bottom w:val="single" w:sz="4" w:space="0" w:color="auto"/>
              <w:right w:val="single" w:sz="4" w:space="0" w:color="auto"/>
            </w:tcBorders>
            <w:shd w:val="clear" w:color="auto" w:fill="auto"/>
            <w:noWrap/>
            <w:vAlign w:val="bottom"/>
            <w:hideMark/>
          </w:tcPr>
          <w:p w14:paraId="7FAD3EB5" w14:textId="740003B7"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15.0</w:t>
            </w:r>
          </w:p>
        </w:tc>
        <w:tc>
          <w:tcPr>
            <w:tcW w:w="833" w:type="dxa"/>
            <w:tcBorders>
              <w:top w:val="nil"/>
              <w:left w:val="nil"/>
              <w:bottom w:val="single" w:sz="4" w:space="0" w:color="auto"/>
              <w:right w:val="single" w:sz="4" w:space="0" w:color="auto"/>
            </w:tcBorders>
            <w:shd w:val="clear" w:color="auto" w:fill="auto"/>
            <w:noWrap/>
            <w:vAlign w:val="bottom"/>
            <w:hideMark/>
          </w:tcPr>
          <w:p w14:paraId="344BA3DC" w14:textId="49BEDD6D"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15.0</w:t>
            </w:r>
          </w:p>
        </w:tc>
        <w:tc>
          <w:tcPr>
            <w:tcW w:w="835" w:type="dxa"/>
            <w:tcBorders>
              <w:top w:val="nil"/>
              <w:left w:val="nil"/>
              <w:bottom w:val="single" w:sz="4" w:space="0" w:color="auto"/>
              <w:right w:val="single" w:sz="4" w:space="0" w:color="auto"/>
            </w:tcBorders>
            <w:shd w:val="clear" w:color="auto" w:fill="auto"/>
            <w:noWrap/>
            <w:vAlign w:val="bottom"/>
            <w:hideMark/>
          </w:tcPr>
          <w:p w14:paraId="54D9FD5F" w14:textId="7B93DF6B"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15.0</w:t>
            </w:r>
          </w:p>
        </w:tc>
      </w:tr>
      <w:tr w:rsidR="00B46B4C" w:rsidRPr="00B60EF0" w14:paraId="2B865BC7" w14:textId="77777777" w:rsidTr="00611507">
        <w:trPr>
          <w:trHeight w:val="301"/>
        </w:trPr>
        <w:tc>
          <w:tcPr>
            <w:tcW w:w="3604" w:type="dxa"/>
            <w:vMerge w:val="restart"/>
            <w:tcBorders>
              <w:top w:val="nil"/>
              <w:left w:val="single" w:sz="4" w:space="0" w:color="auto"/>
              <w:right w:val="single" w:sz="4" w:space="0" w:color="auto"/>
            </w:tcBorders>
            <w:shd w:val="clear" w:color="auto" w:fill="auto"/>
            <w:noWrap/>
            <w:vAlign w:val="bottom"/>
            <w:hideMark/>
          </w:tcPr>
          <w:p w14:paraId="73E0D8A0" w14:textId="77777777" w:rsidR="00B46B4C" w:rsidRPr="00B60EF0" w:rsidRDefault="00B46B4C" w:rsidP="00B46B4C">
            <w:pPr>
              <w:spacing w:after="0" w:line="240" w:lineRule="auto"/>
              <w:rPr>
                <w:rFonts w:ascii="Calibri" w:eastAsia="Times New Roman" w:hAnsi="Calibri" w:cs="Times New Roman"/>
                <w:color w:val="000000"/>
                <w:lang w:val="en-US"/>
              </w:rPr>
            </w:pPr>
            <w:r w:rsidRPr="00B60EF0">
              <w:rPr>
                <w:rFonts w:ascii="Calibri" w:eastAsia="Times New Roman" w:hAnsi="Calibri" w:cs="Times New Roman"/>
                <w:color w:val="000000"/>
                <w:lang w:val="en-US"/>
              </w:rPr>
              <w:t>Sino Polymer</w:t>
            </w:r>
          </w:p>
          <w:p w14:paraId="4C2B8599" w14:textId="13E35914" w:rsidR="00B46B4C" w:rsidRPr="00B60EF0" w:rsidRDefault="00B46B4C" w:rsidP="00B46B4C">
            <w:pPr>
              <w:spacing w:after="0" w:line="240" w:lineRule="auto"/>
              <w:rPr>
                <w:rFonts w:ascii="Calibri" w:eastAsia="Times New Roman" w:hAnsi="Calibri" w:cs="Times New Roman"/>
                <w:color w:val="000000"/>
                <w:lang w:val="en-US"/>
              </w:rPr>
            </w:pPr>
            <w:r w:rsidRPr="00B60EF0">
              <w:rPr>
                <w:rFonts w:ascii="Calibri" w:eastAsia="Times New Roman" w:hAnsi="Calibri" w:cs="Times New Roman"/>
                <w:color w:val="000000"/>
                <w:lang w:val="en-US"/>
              </w:rPr>
              <w:t> </w:t>
            </w:r>
          </w:p>
        </w:tc>
        <w:tc>
          <w:tcPr>
            <w:tcW w:w="1611" w:type="dxa"/>
            <w:tcBorders>
              <w:top w:val="nil"/>
              <w:left w:val="nil"/>
              <w:bottom w:val="single" w:sz="4" w:space="0" w:color="auto"/>
              <w:right w:val="single" w:sz="4" w:space="0" w:color="auto"/>
            </w:tcBorders>
            <w:shd w:val="clear" w:color="auto" w:fill="auto"/>
            <w:noWrap/>
            <w:vAlign w:val="bottom"/>
            <w:hideMark/>
          </w:tcPr>
          <w:p w14:paraId="3CB12097" w14:textId="77777777" w:rsidR="00B46B4C" w:rsidRPr="00B60EF0" w:rsidRDefault="00B46B4C" w:rsidP="00E561A5">
            <w:pPr>
              <w:spacing w:after="0" w:line="240" w:lineRule="auto"/>
              <w:jc w:val="center"/>
              <w:rPr>
                <w:rFonts w:ascii="Calibri" w:eastAsia="Times New Roman" w:hAnsi="Calibri" w:cs="Times New Roman"/>
                <w:color w:val="000000"/>
                <w:lang w:val="en-US"/>
              </w:rPr>
            </w:pPr>
            <w:r w:rsidRPr="00B60EF0">
              <w:rPr>
                <w:rFonts w:ascii="Calibri" w:eastAsia="Times New Roman" w:hAnsi="Calibri" w:cs="Times New Roman"/>
                <w:color w:val="000000"/>
                <w:lang w:val="en-US"/>
              </w:rPr>
              <w:t>China</w:t>
            </w:r>
          </w:p>
        </w:tc>
        <w:tc>
          <w:tcPr>
            <w:tcW w:w="1350" w:type="dxa"/>
            <w:tcBorders>
              <w:top w:val="nil"/>
              <w:left w:val="nil"/>
              <w:bottom w:val="single" w:sz="4" w:space="0" w:color="auto"/>
              <w:right w:val="single" w:sz="4" w:space="0" w:color="auto"/>
            </w:tcBorders>
            <w:shd w:val="clear" w:color="auto" w:fill="auto"/>
            <w:noWrap/>
            <w:vAlign w:val="bottom"/>
            <w:hideMark/>
          </w:tcPr>
          <w:p w14:paraId="723C0ACF" w14:textId="56C0714F"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20.0</w:t>
            </w:r>
          </w:p>
        </w:tc>
        <w:tc>
          <w:tcPr>
            <w:tcW w:w="1215" w:type="dxa"/>
            <w:tcBorders>
              <w:top w:val="nil"/>
              <w:left w:val="nil"/>
              <w:bottom w:val="single" w:sz="4" w:space="0" w:color="auto"/>
              <w:right w:val="single" w:sz="4" w:space="0" w:color="auto"/>
            </w:tcBorders>
            <w:shd w:val="clear" w:color="auto" w:fill="auto"/>
            <w:noWrap/>
            <w:vAlign w:val="bottom"/>
            <w:hideMark/>
          </w:tcPr>
          <w:p w14:paraId="04778BC2" w14:textId="1C352F04"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20.0</w:t>
            </w:r>
          </w:p>
        </w:tc>
        <w:tc>
          <w:tcPr>
            <w:tcW w:w="841" w:type="dxa"/>
            <w:tcBorders>
              <w:top w:val="nil"/>
              <w:left w:val="nil"/>
              <w:bottom w:val="single" w:sz="4" w:space="0" w:color="auto"/>
              <w:right w:val="single" w:sz="4" w:space="0" w:color="auto"/>
            </w:tcBorders>
            <w:shd w:val="clear" w:color="auto" w:fill="auto"/>
            <w:noWrap/>
            <w:vAlign w:val="bottom"/>
            <w:hideMark/>
          </w:tcPr>
          <w:p w14:paraId="79393BF5" w14:textId="6396B590"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20.0</w:t>
            </w:r>
          </w:p>
        </w:tc>
        <w:tc>
          <w:tcPr>
            <w:tcW w:w="833" w:type="dxa"/>
            <w:tcBorders>
              <w:top w:val="nil"/>
              <w:left w:val="nil"/>
              <w:bottom w:val="single" w:sz="4" w:space="0" w:color="auto"/>
              <w:right w:val="single" w:sz="4" w:space="0" w:color="auto"/>
            </w:tcBorders>
            <w:shd w:val="clear" w:color="auto" w:fill="auto"/>
            <w:noWrap/>
            <w:vAlign w:val="bottom"/>
            <w:hideMark/>
          </w:tcPr>
          <w:p w14:paraId="23BE25D5" w14:textId="13173A42"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20.0</w:t>
            </w:r>
          </w:p>
        </w:tc>
        <w:tc>
          <w:tcPr>
            <w:tcW w:w="835" w:type="dxa"/>
            <w:tcBorders>
              <w:top w:val="nil"/>
              <w:left w:val="nil"/>
              <w:bottom w:val="single" w:sz="4" w:space="0" w:color="auto"/>
              <w:right w:val="single" w:sz="4" w:space="0" w:color="auto"/>
            </w:tcBorders>
            <w:shd w:val="clear" w:color="auto" w:fill="auto"/>
            <w:noWrap/>
            <w:vAlign w:val="bottom"/>
            <w:hideMark/>
          </w:tcPr>
          <w:p w14:paraId="50BE31B9" w14:textId="34DFE36B"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20.0</w:t>
            </w:r>
          </w:p>
        </w:tc>
      </w:tr>
      <w:tr w:rsidR="00B46B4C" w:rsidRPr="00B60EF0" w14:paraId="1A14217F" w14:textId="77777777" w:rsidTr="00611507">
        <w:trPr>
          <w:trHeight w:val="301"/>
        </w:trPr>
        <w:tc>
          <w:tcPr>
            <w:tcW w:w="3604" w:type="dxa"/>
            <w:vMerge/>
            <w:tcBorders>
              <w:left w:val="single" w:sz="4" w:space="0" w:color="auto"/>
              <w:bottom w:val="single" w:sz="4" w:space="0" w:color="auto"/>
              <w:right w:val="single" w:sz="4" w:space="0" w:color="auto"/>
            </w:tcBorders>
            <w:shd w:val="clear" w:color="auto" w:fill="auto"/>
            <w:noWrap/>
            <w:vAlign w:val="bottom"/>
            <w:hideMark/>
          </w:tcPr>
          <w:p w14:paraId="5C7BA567" w14:textId="2206A47B" w:rsidR="00B46B4C" w:rsidRPr="00B60EF0" w:rsidRDefault="00B46B4C" w:rsidP="00B46B4C">
            <w:pPr>
              <w:spacing w:after="0" w:line="240" w:lineRule="auto"/>
              <w:rPr>
                <w:rFonts w:ascii="Calibri" w:eastAsia="Times New Roman" w:hAnsi="Calibri" w:cs="Times New Roman"/>
                <w:color w:val="000000"/>
                <w:lang w:val="en-US"/>
              </w:rPr>
            </w:pPr>
          </w:p>
        </w:tc>
        <w:tc>
          <w:tcPr>
            <w:tcW w:w="1611" w:type="dxa"/>
            <w:tcBorders>
              <w:top w:val="nil"/>
              <w:left w:val="nil"/>
              <w:bottom w:val="single" w:sz="4" w:space="0" w:color="auto"/>
              <w:right w:val="single" w:sz="4" w:space="0" w:color="auto"/>
            </w:tcBorders>
            <w:shd w:val="clear" w:color="auto" w:fill="auto"/>
            <w:noWrap/>
            <w:vAlign w:val="bottom"/>
            <w:hideMark/>
          </w:tcPr>
          <w:p w14:paraId="0E853E88" w14:textId="77777777" w:rsidR="00B46B4C" w:rsidRPr="00B60EF0" w:rsidRDefault="00B46B4C" w:rsidP="00E561A5">
            <w:pPr>
              <w:spacing w:after="0" w:line="240" w:lineRule="auto"/>
              <w:jc w:val="center"/>
              <w:rPr>
                <w:rFonts w:ascii="Calibri" w:eastAsia="Times New Roman" w:hAnsi="Calibri" w:cs="Times New Roman"/>
                <w:color w:val="000000"/>
                <w:lang w:val="en-US"/>
              </w:rPr>
            </w:pPr>
            <w:r w:rsidRPr="00B60EF0">
              <w:rPr>
                <w:rFonts w:ascii="Calibri" w:eastAsia="Times New Roman" w:hAnsi="Calibri" w:cs="Times New Roman"/>
                <w:color w:val="000000"/>
                <w:lang w:val="en-US"/>
              </w:rPr>
              <w:t>Italy</w:t>
            </w:r>
          </w:p>
        </w:tc>
        <w:tc>
          <w:tcPr>
            <w:tcW w:w="1350" w:type="dxa"/>
            <w:tcBorders>
              <w:top w:val="nil"/>
              <w:left w:val="nil"/>
              <w:bottom w:val="single" w:sz="4" w:space="0" w:color="auto"/>
              <w:right w:val="single" w:sz="4" w:space="0" w:color="auto"/>
            </w:tcBorders>
            <w:shd w:val="clear" w:color="auto" w:fill="auto"/>
            <w:noWrap/>
            <w:vAlign w:val="bottom"/>
            <w:hideMark/>
          </w:tcPr>
          <w:p w14:paraId="28BCA047" w14:textId="68677A3D"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18.0</w:t>
            </w:r>
          </w:p>
        </w:tc>
        <w:tc>
          <w:tcPr>
            <w:tcW w:w="1215" w:type="dxa"/>
            <w:tcBorders>
              <w:top w:val="nil"/>
              <w:left w:val="nil"/>
              <w:bottom w:val="single" w:sz="4" w:space="0" w:color="auto"/>
              <w:right w:val="single" w:sz="4" w:space="0" w:color="auto"/>
            </w:tcBorders>
            <w:shd w:val="clear" w:color="auto" w:fill="auto"/>
            <w:noWrap/>
            <w:vAlign w:val="bottom"/>
            <w:hideMark/>
          </w:tcPr>
          <w:p w14:paraId="675D9876" w14:textId="1AFA9712"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18.0</w:t>
            </w:r>
          </w:p>
        </w:tc>
        <w:tc>
          <w:tcPr>
            <w:tcW w:w="841" w:type="dxa"/>
            <w:tcBorders>
              <w:top w:val="nil"/>
              <w:left w:val="nil"/>
              <w:bottom w:val="single" w:sz="4" w:space="0" w:color="auto"/>
              <w:right w:val="single" w:sz="4" w:space="0" w:color="auto"/>
            </w:tcBorders>
            <w:shd w:val="clear" w:color="auto" w:fill="auto"/>
            <w:noWrap/>
            <w:vAlign w:val="bottom"/>
            <w:hideMark/>
          </w:tcPr>
          <w:p w14:paraId="0CAECA73" w14:textId="130D7C3B"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18.0</w:t>
            </w:r>
          </w:p>
        </w:tc>
        <w:tc>
          <w:tcPr>
            <w:tcW w:w="833" w:type="dxa"/>
            <w:tcBorders>
              <w:top w:val="nil"/>
              <w:left w:val="nil"/>
              <w:bottom w:val="single" w:sz="4" w:space="0" w:color="auto"/>
              <w:right w:val="single" w:sz="4" w:space="0" w:color="auto"/>
            </w:tcBorders>
            <w:shd w:val="clear" w:color="auto" w:fill="auto"/>
            <w:noWrap/>
            <w:vAlign w:val="bottom"/>
            <w:hideMark/>
          </w:tcPr>
          <w:p w14:paraId="2899609D" w14:textId="133C7356"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18.0</w:t>
            </w:r>
          </w:p>
        </w:tc>
        <w:tc>
          <w:tcPr>
            <w:tcW w:w="835" w:type="dxa"/>
            <w:tcBorders>
              <w:top w:val="nil"/>
              <w:left w:val="nil"/>
              <w:bottom w:val="single" w:sz="4" w:space="0" w:color="auto"/>
              <w:right w:val="single" w:sz="4" w:space="0" w:color="auto"/>
            </w:tcBorders>
            <w:shd w:val="clear" w:color="auto" w:fill="auto"/>
            <w:noWrap/>
            <w:vAlign w:val="bottom"/>
            <w:hideMark/>
          </w:tcPr>
          <w:p w14:paraId="1F1C41C7" w14:textId="4929211A"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18.0</w:t>
            </w:r>
          </w:p>
        </w:tc>
      </w:tr>
      <w:tr w:rsidR="00B46B4C" w:rsidRPr="00B60EF0" w14:paraId="255C97D5" w14:textId="77777777" w:rsidTr="00B46B4C">
        <w:trPr>
          <w:trHeight w:val="301"/>
        </w:trPr>
        <w:tc>
          <w:tcPr>
            <w:tcW w:w="3604" w:type="dxa"/>
            <w:tcBorders>
              <w:top w:val="nil"/>
              <w:left w:val="single" w:sz="4" w:space="0" w:color="auto"/>
              <w:bottom w:val="single" w:sz="4" w:space="0" w:color="auto"/>
              <w:right w:val="single" w:sz="4" w:space="0" w:color="auto"/>
            </w:tcBorders>
            <w:shd w:val="clear" w:color="auto" w:fill="auto"/>
            <w:noWrap/>
            <w:vAlign w:val="bottom"/>
            <w:hideMark/>
          </w:tcPr>
          <w:p w14:paraId="1155D371" w14:textId="77777777" w:rsidR="00B46B4C" w:rsidRPr="00B60EF0" w:rsidRDefault="00B46B4C" w:rsidP="00B46B4C">
            <w:pPr>
              <w:spacing w:after="0" w:line="240" w:lineRule="auto"/>
              <w:rPr>
                <w:rFonts w:ascii="Calibri" w:eastAsia="Times New Roman" w:hAnsi="Calibri" w:cs="Times New Roman"/>
                <w:color w:val="000000"/>
                <w:lang w:val="en-US"/>
              </w:rPr>
            </w:pPr>
            <w:r w:rsidRPr="00B60EF0">
              <w:rPr>
                <w:rFonts w:ascii="Calibri" w:eastAsia="Times New Roman" w:hAnsi="Calibri" w:cs="Times New Roman"/>
                <w:color w:val="000000"/>
                <w:lang w:val="en-US"/>
              </w:rPr>
              <w:t>Hexion Inc.</w:t>
            </w:r>
          </w:p>
        </w:tc>
        <w:tc>
          <w:tcPr>
            <w:tcW w:w="1611" w:type="dxa"/>
            <w:tcBorders>
              <w:top w:val="nil"/>
              <w:left w:val="nil"/>
              <w:bottom w:val="single" w:sz="4" w:space="0" w:color="auto"/>
              <w:right w:val="single" w:sz="4" w:space="0" w:color="auto"/>
            </w:tcBorders>
            <w:shd w:val="clear" w:color="auto" w:fill="auto"/>
            <w:noWrap/>
            <w:vAlign w:val="bottom"/>
            <w:hideMark/>
          </w:tcPr>
          <w:p w14:paraId="249D4269" w14:textId="77777777" w:rsidR="00B46B4C" w:rsidRPr="00B60EF0" w:rsidRDefault="00B46B4C" w:rsidP="00E561A5">
            <w:pPr>
              <w:spacing w:after="0" w:line="240" w:lineRule="auto"/>
              <w:jc w:val="center"/>
              <w:rPr>
                <w:rFonts w:ascii="Calibri" w:eastAsia="Times New Roman" w:hAnsi="Calibri" w:cs="Times New Roman"/>
                <w:color w:val="000000"/>
                <w:lang w:val="en-US"/>
              </w:rPr>
            </w:pPr>
            <w:r w:rsidRPr="00B60EF0">
              <w:rPr>
                <w:rFonts w:ascii="Calibri" w:eastAsia="Times New Roman" w:hAnsi="Calibri" w:cs="Times New Roman"/>
                <w:color w:val="000000"/>
                <w:lang w:val="en-US"/>
              </w:rPr>
              <w:t>Netherlands</w:t>
            </w:r>
          </w:p>
        </w:tc>
        <w:tc>
          <w:tcPr>
            <w:tcW w:w="1350" w:type="dxa"/>
            <w:tcBorders>
              <w:top w:val="nil"/>
              <w:left w:val="nil"/>
              <w:bottom w:val="single" w:sz="4" w:space="0" w:color="auto"/>
              <w:right w:val="single" w:sz="4" w:space="0" w:color="auto"/>
            </w:tcBorders>
            <w:shd w:val="clear" w:color="auto" w:fill="auto"/>
            <w:noWrap/>
            <w:vAlign w:val="bottom"/>
            <w:hideMark/>
          </w:tcPr>
          <w:p w14:paraId="40097E00" w14:textId="5851E3A9"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30.0</w:t>
            </w:r>
          </w:p>
        </w:tc>
        <w:tc>
          <w:tcPr>
            <w:tcW w:w="1215" w:type="dxa"/>
            <w:tcBorders>
              <w:top w:val="nil"/>
              <w:left w:val="nil"/>
              <w:bottom w:val="single" w:sz="4" w:space="0" w:color="auto"/>
              <w:right w:val="single" w:sz="4" w:space="0" w:color="auto"/>
            </w:tcBorders>
            <w:shd w:val="clear" w:color="auto" w:fill="auto"/>
            <w:noWrap/>
            <w:vAlign w:val="bottom"/>
            <w:hideMark/>
          </w:tcPr>
          <w:p w14:paraId="4733A742" w14:textId="4B7BEF5E"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30.0</w:t>
            </w:r>
          </w:p>
        </w:tc>
        <w:tc>
          <w:tcPr>
            <w:tcW w:w="841" w:type="dxa"/>
            <w:tcBorders>
              <w:top w:val="nil"/>
              <w:left w:val="nil"/>
              <w:bottom w:val="single" w:sz="4" w:space="0" w:color="auto"/>
              <w:right w:val="single" w:sz="4" w:space="0" w:color="auto"/>
            </w:tcBorders>
            <w:shd w:val="clear" w:color="auto" w:fill="auto"/>
            <w:noWrap/>
            <w:vAlign w:val="bottom"/>
            <w:hideMark/>
          </w:tcPr>
          <w:p w14:paraId="23A45FFA" w14:textId="07797E1F"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30.0</w:t>
            </w:r>
          </w:p>
        </w:tc>
        <w:tc>
          <w:tcPr>
            <w:tcW w:w="833" w:type="dxa"/>
            <w:tcBorders>
              <w:top w:val="nil"/>
              <w:left w:val="nil"/>
              <w:bottom w:val="single" w:sz="4" w:space="0" w:color="auto"/>
              <w:right w:val="single" w:sz="4" w:space="0" w:color="auto"/>
            </w:tcBorders>
            <w:shd w:val="clear" w:color="auto" w:fill="auto"/>
            <w:noWrap/>
            <w:vAlign w:val="bottom"/>
            <w:hideMark/>
          </w:tcPr>
          <w:p w14:paraId="7402BADB" w14:textId="16630529"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30.0</w:t>
            </w:r>
          </w:p>
        </w:tc>
        <w:tc>
          <w:tcPr>
            <w:tcW w:w="835" w:type="dxa"/>
            <w:tcBorders>
              <w:top w:val="nil"/>
              <w:left w:val="nil"/>
              <w:bottom w:val="single" w:sz="4" w:space="0" w:color="auto"/>
              <w:right w:val="single" w:sz="4" w:space="0" w:color="auto"/>
            </w:tcBorders>
            <w:shd w:val="clear" w:color="auto" w:fill="auto"/>
            <w:noWrap/>
            <w:vAlign w:val="bottom"/>
            <w:hideMark/>
          </w:tcPr>
          <w:p w14:paraId="27C756E0" w14:textId="2A6D0567"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30.0</w:t>
            </w:r>
          </w:p>
        </w:tc>
      </w:tr>
      <w:tr w:rsidR="00B46B4C" w:rsidRPr="00B60EF0" w14:paraId="540D7131" w14:textId="77777777" w:rsidTr="00B46B4C">
        <w:trPr>
          <w:trHeight w:val="301"/>
        </w:trPr>
        <w:tc>
          <w:tcPr>
            <w:tcW w:w="3604" w:type="dxa"/>
            <w:tcBorders>
              <w:top w:val="nil"/>
              <w:left w:val="single" w:sz="4" w:space="0" w:color="auto"/>
              <w:bottom w:val="single" w:sz="4" w:space="0" w:color="auto"/>
              <w:right w:val="single" w:sz="4" w:space="0" w:color="auto"/>
            </w:tcBorders>
            <w:shd w:val="clear" w:color="auto" w:fill="auto"/>
            <w:noWrap/>
            <w:vAlign w:val="bottom"/>
            <w:hideMark/>
          </w:tcPr>
          <w:p w14:paraId="6C3992A7" w14:textId="77777777" w:rsidR="00B46B4C" w:rsidRPr="00B60EF0" w:rsidRDefault="00B46B4C" w:rsidP="00B46B4C">
            <w:pPr>
              <w:spacing w:after="0" w:line="240" w:lineRule="auto"/>
              <w:rPr>
                <w:rFonts w:ascii="Calibri" w:eastAsia="Times New Roman" w:hAnsi="Calibri" w:cs="Times New Roman"/>
                <w:color w:val="000000"/>
                <w:lang w:val="en-US"/>
              </w:rPr>
            </w:pPr>
            <w:r w:rsidRPr="00B60EF0">
              <w:rPr>
                <w:rFonts w:ascii="Calibri" w:eastAsia="Times New Roman" w:hAnsi="Calibri" w:cs="Times New Roman"/>
                <w:color w:val="000000"/>
                <w:lang w:val="en-US"/>
              </w:rPr>
              <w:t>DIC Corporation</w:t>
            </w:r>
          </w:p>
        </w:tc>
        <w:tc>
          <w:tcPr>
            <w:tcW w:w="1611" w:type="dxa"/>
            <w:tcBorders>
              <w:top w:val="nil"/>
              <w:left w:val="nil"/>
              <w:bottom w:val="single" w:sz="4" w:space="0" w:color="auto"/>
              <w:right w:val="single" w:sz="4" w:space="0" w:color="auto"/>
            </w:tcBorders>
            <w:shd w:val="clear" w:color="auto" w:fill="auto"/>
            <w:noWrap/>
            <w:vAlign w:val="bottom"/>
            <w:hideMark/>
          </w:tcPr>
          <w:p w14:paraId="77BC0D6C" w14:textId="77777777" w:rsidR="00B46B4C" w:rsidRPr="00B60EF0" w:rsidRDefault="00B46B4C" w:rsidP="00E561A5">
            <w:pPr>
              <w:spacing w:after="0" w:line="240" w:lineRule="auto"/>
              <w:jc w:val="center"/>
              <w:rPr>
                <w:rFonts w:ascii="Calibri" w:eastAsia="Times New Roman" w:hAnsi="Calibri" w:cs="Times New Roman"/>
                <w:color w:val="000000"/>
                <w:lang w:val="en-US"/>
              </w:rPr>
            </w:pPr>
            <w:r w:rsidRPr="00B60EF0">
              <w:rPr>
                <w:rFonts w:ascii="Calibri" w:eastAsia="Times New Roman" w:hAnsi="Calibri" w:cs="Times New Roman"/>
                <w:color w:val="000000"/>
                <w:lang w:val="en-US"/>
              </w:rPr>
              <w:t>Japan</w:t>
            </w:r>
          </w:p>
        </w:tc>
        <w:tc>
          <w:tcPr>
            <w:tcW w:w="1350" w:type="dxa"/>
            <w:tcBorders>
              <w:top w:val="nil"/>
              <w:left w:val="nil"/>
              <w:bottom w:val="single" w:sz="4" w:space="0" w:color="auto"/>
              <w:right w:val="single" w:sz="4" w:space="0" w:color="auto"/>
            </w:tcBorders>
            <w:shd w:val="clear" w:color="auto" w:fill="auto"/>
            <w:noWrap/>
            <w:vAlign w:val="bottom"/>
            <w:hideMark/>
          </w:tcPr>
          <w:p w14:paraId="045BD2B6" w14:textId="2E43AA3C"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30.0</w:t>
            </w:r>
          </w:p>
        </w:tc>
        <w:tc>
          <w:tcPr>
            <w:tcW w:w="1215" w:type="dxa"/>
            <w:tcBorders>
              <w:top w:val="nil"/>
              <w:left w:val="nil"/>
              <w:bottom w:val="single" w:sz="4" w:space="0" w:color="auto"/>
              <w:right w:val="single" w:sz="4" w:space="0" w:color="auto"/>
            </w:tcBorders>
            <w:shd w:val="clear" w:color="auto" w:fill="auto"/>
            <w:noWrap/>
            <w:vAlign w:val="bottom"/>
            <w:hideMark/>
          </w:tcPr>
          <w:p w14:paraId="51AF47F0" w14:textId="4E6A0AD5"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30.0</w:t>
            </w:r>
          </w:p>
        </w:tc>
        <w:tc>
          <w:tcPr>
            <w:tcW w:w="841" w:type="dxa"/>
            <w:tcBorders>
              <w:top w:val="nil"/>
              <w:left w:val="nil"/>
              <w:bottom w:val="single" w:sz="4" w:space="0" w:color="auto"/>
              <w:right w:val="single" w:sz="4" w:space="0" w:color="auto"/>
            </w:tcBorders>
            <w:shd w:val="clear" w:color="auto" w:fill="auto"/>
            <w:noWrap/>
            <w:vAlign w:val="bottom"/>
            <w:hideMark/>
          </w:tcPr>
          <w:p w14:paraId="4C67A864" w14:textId="72EC81F9"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30.0</w:t>
            </w:r>
          </w:p>
        </w:tc>
        <w:tc>
          <w:tcPr>
            <w:tcW w:w="833" w:type="dxa"/>
            <w:tcBorders>
              <w:top w:val="nil"/>
              <w:left w:val="nil"/>
              <w:bottom w:val="single" w:sz="4" w:space="0" w:color="auto"/>
              <w:right w:val="single" w:sz="4" w:space="0" w:color="auto"/>
            </w:tcBorders>
            <w:shd w:val="clear" w:color="auto" w:fill="auto"/>
            <w:noWrap/>
            <w:vAlign w:val="bottom"/>
            <w:hideMark/>
          </w:tcPr>
          <w:p w14:paraId="3FB3D4E0" w14:textId="0B6C3070"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30.0</w:t>
            </w:r>
          </w:p>
        </w:tc>
        <w:tc>
          <w:tcPr>
            <w:tcW w:w="835" w:type="dxa"/>
            <w:tcBorders>
              <w:top w:val="nil"/>
              <w:left w:val="nil"/>
              <w:bottom w:val="single" w:sz="4" w:space="0" w:color="auto"/>
              <w:right w:val="single" w:sz="4" w:space="0" w:color="auto"/>
            </w:tcBorders>
            <w:shd w:val="clear" w:color="auto" w:fill="auto"/>
            <w:noWrap/>
            <w:vAlign w:val="bottom"/>
            <w:hideMark/>
          </w:tcPr>
          <w:p w14:paraId="70FA7954" w14:textId="7B56A727"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30.0</w:t>
            </w:r>
          </w:p>
        </w:tc>
      </w:tr>
      <w:tr w:rsidR="00B46B4C" w:rsidRPr="00B60EF0" w14:paraId="2E04CBA3" w14:textId="77777777" w:rsidTr="004576D6">
        <w:trPr>
          <w:trHeight w:val="301"/>
        </w:trPr>
        <w:tc>
          <w:tcPr>
            <w:tcW w:w="3604" w:type="dxa"/>
            <w:vMerge w:val="restart"/>
            <w:tcBorders>
              <w:top w:val="nil"/>
              <w:left w:val="single" w:sz="4" w:space="0" w:color="auto"/>
              <w:right w:val="single" w:sz="4" w:space="0" w:color="auto"/>
            </w:tcBorders>
            <w:shd w:val="clear" w:color="auto" w:fill="auto"/>
            <w:noWrap/>
            <w:vAlign w:val="bottom"/>
            <w:hideMark/>
          </w:tcPr>
          <w:p w14:paraId="568DF0F8" w14:textId="77777777" w:rsidR="00B46B4C" w:rsidRPr="00B60EF0" w:rsidRDefault="00B46B4C" w:rsidP="00B46B4C">
            <w:pPr>
              <w:spacing w:after="0" w:line="240" w:lineRule="auto"/>
              <w:rPr>
                <w:rFonts w:ascii="Calibri" w:eastAsia="Times New Roman" w:hAnsi="Calibri" w:cs="Times New Roman"/>
                <w:color w:val="000000"/>
                <w:lang w:val="en-US"/>
              </w:rPr>
            </w:pPr>
            <w:r w:rsidRPr="00B60EF0">
              <w:rPr>
                <w:rFonts w:ascii="Calibri" w:eastAsia="Times New Roman" w:hAnsi="Calibri" w:cs="Times New Roman"/>
                <w:color w:val="000000"/>
                <w:lang w:val="en-US"/>
              </w:rPr>
              <w:t>Poliya</w:t>
            </w:r>
          </w:p>
          <w:p w14:paraId="22BC5160" w14:textId="1E62453E" w:rsidR="00B46B4C" w:rsidRPr="00B60EF0" w:rsidRDefault="00B46B4C" w:rsidP="00B46B4C">
            <w:pPr>
              <w:spacing w:after="0" w:line="240" w:lineRule="auto"/>
              <w:rPr>
                <w:rFonts w:ascii="Calibri" w:eastAsia="Times New Roman" w:hAnsi="Calibri" w:cs="Times New Roman"/>
                <w:color w:val="000000"/>
                <w:lang w:val="en-US"/>
              </w:rPr>
            </w:pPr>
            <w:r w:rsidRPr="00B60EF0">
              <w:rPr>
                <w:rFonts w:ascii="Calibri" w:eastAsia="Times New Roman" w:hAnsi="Calibri" w:cs="Times New Roman"/>
                <w:color w:val="000000"/>
                <w:lang w:val="en-US"/>
              </w:rPr>
              <w:t> </w:t>
            </w:r>
          </w:p>
        </w:tc>
        <w:tc>
          <w:tcPr>
            <w:tcW w:w="1611" w:type="dxa"/>
            <w:tcBorders>
              <w:top w:val="nil"/>
              <w:left w:val="nil"/>
              <w:bottom w:val="single" w:sz="4" w:space="0" w:color="auto"/>
              <w:right w:val="single" w:sz="4" w:space="0" w:color="auto"/>
            </w:tcBorders>
            <w:shd w:val="clear" w:color="auto" w:fill="auto"/>
            <w:noWrap/>
            <w:vAlign w:val="bottom"/>
            <w:hideMark/>
          </w:tcPr>
          <w:p w14:paraId="2D8A8AEC" w14:textId="77777777" w:rsidR="00B46B4C" w:rsidRPr="00B60EF0" w:rsidRDefault="00B46B4C" w:rsidP="00E561A5">
            <w:pPr>
              <w:spacing w:after="0" w:line="240" w:lineRule="auto"/>
              <w:jc w:val="center"/>
              <w:rPr>
                <w:rFonts w:ascii="Calibri" w:eastAsia="Times New Roman" w:hAnsi="Calibri" w:cs="Times New Roman"/>
                <w:color w:val="000000"/>
                <w:lang w:val="en-US"/>
              </w:rPr>
            </w:pPr>
            <w:r w:rsidRPr="00B60EF0">
              <w:rPr>
                <w:rFonts w:ascii="Calibri" w:eastAsia="Times New Roman" w:hAnsi="Calibri" w:cs="Times New Roman"/>
                <w:color w:val="000000"/>
                <w:lang w:val="en-US"/>
              </w:rPr>
              <w:t>Russia</w:t>
            </w:r>
          </w:p>
        </w:tc>
        <w:tc>
          <w:tcPr>
            <w:tcW w:w="1350" w:type="dxa"/>
            <w:tcBorders>
              <w:top w:val="nil"/>
              <w:left w:val="nil"/>
              <w:bottom w:val="single" w:sz="4" w:space="0" w:color="auto"/>
              <w:right w:val="single" w:sz="4" w:space="0" w:color="auto"/>
            </w:tcBorders>
            <w:shd w:val="clear" w:color="auto" w:fill="auto"/>
            <w:noWrap/>
            <w:vAlign w:val="bottom"/>
            <w:hideMark/>
          </w:tcPr>
          <w:p w14:paraId="3700384E" w14:textId="25383231"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15.0</w:t>
            </w:r>
          </w:p>
        </w:tc>
        <w:tc>
          <w:tcPr>
            <w:tcW w:w="1215" w:type="dxa"/>
            <w:tcBorders>
              <w:top w:val="nil"/>
              <w:left w:val="nil"/>
              <w:bottom w:val="single" w:sz="4" w:space="0" w:color="auto"/>
              <w:right w:val="single" w:sz="4" w:space="0" w:color="auto"/>
            </w:tcBorders>
            <w:shd w:val="clear" w:color="auto" w:fill="auto"/>
            <w:noWrap/>
            <w:vAlign w:val="bottom"/>
            <w:hideMark/>
          </w:tcPr>
          <w:p w14:paraId="1E7CE77F" w14:textId="74491A11"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15.0</w:t>
            </w:r>
          </w:p>
        </w:tc>
        <w:tc>
          <w:tcPr>
            <w:tcW w:w="841" w:type="dxa"/>
            <w:tcBorders>
              <w:top w:val="nil"/>
              <w:left w:val="nil"/>
              <w:bottom w:val="single" w:sz="4" w:space="0" w:color="auto"/>
              <w:right w:val="single" w:sz="4" w:space="0" w:color="auto"/>
            </w:tcBorders>
            <w:shd w:val="clear" w:color="auto" w:fill="auto"/>
            <w:noWrap/>
            <w:vAlign w:val="bottom"/>
            <w:hideMark/>
          </w:tcPr>
          <w:p w14:paraId="38C9C0D7" w14:textId="691DEC9F"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15.0</w:t>
            </w:r>
          </w:p>
        </w:tc>
        <w:tc>
          <w:tcPr>
            <w:tcW w:w="833" w:type="dxa"/>
            <w:tcBorders>
              <w:top w:val="nil"/>
              <w:left w:val="nil"/>
              <w:bottom w:val="single" w:sz="4" w:space="0" w:color="auto"/>
              <w:right w:val="single" w:sz="4" w:space="0" w:color="auto"/>
            </w:tcBorders>
            <w:shd w:val="clear" w:color="auto" w:fill="auto"/>
            <w:noWrap/>
            <w:vAlign w:val="bottom"/>
            <w:hideMark/>
          </w:tcPr>
          <w:p w14:paraId="2EF7B972" w14:textId="21B03323"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15.0</w:t>
            </w:r>
          </w:p>
        </w:tc>
        <w:tc>
          <w:tcPr>
            <w:tcW w:w="835" w:type="dxa"/>
            <w:tcBorders>
              <w:top w:val="nil"/>
              <w:left w:val="nil"/>
              <w:bottom w:val="single" w:sz="4" w:space="0" w:color="auto"/>
              <w:right w:val="single" w:sz="4" w:space="0" w:color="auto"/>
            </w:tcBorders>
            <w:shd w:val="clear" w:color="auto" w:fill="auto"/>
            <w:noWrap/>
            <w:vAlign w:val="bottom"/>
            <w:hideMark/>
          </w:tcPr>
          <w:p w14:paraId="70920CDF" w14:textId="35B70299"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15.0</w:t>
            </w:r>
          </w:p>
        </w:tc>
      </w:tr>
      <w:tr w:rsidR="00B46B4C" w:rsidRPr="00B60EF0" w14:paraId="05C9C5F0" w14:textId="77777777" w:rsidTr="004576D6">
        <w:trPr>
          <w:trHeight w:val="301"/>
        </w:trPr>
        <w:tc>
          <w:tcPr>
            <w:tcW w:w="3604" w:type="dxa"/>
            <w:vMerge/>
            <w:tcBorders>
              <w:left w:val="single" w:sz="4" w:space="0" w:color="auto"/>
              <w:bottom w:val="single" w:sz="4" w:space="0" w:color="auto"/>
              <w:right w:val="single" w:sz="4" w:space="0" w:color="auto"/>
            </w:tcBorders>
            <w:shd w:val="clear" w:color="auto" w:fill="auto"/>
            <w:noWrap/>
            <w:vAlign w:val="bottom"/>
            <w:hideMark/>
          </w:tcPr>
          <w:p w14:paraId="0904F32D" w14:textId="1E379CFA" w:rsidR="00B46B4C" w:rsidRPr="00B60EF0" w:rsidRDefault="00B46B4C" w:rsidP="00B46B4C">
            <w:pPr>
              <w:spacing w:after="0" w:line="240" w:lineRule="auto"/>
              <w:rPr>
                <w:rFonts w:ascii="Calibri" w:eastAsia="Times New Roman" w:hAnsi="Calibri" w:cs="Times New Roman"/>
                <w:color w:val="000000"/>
                <w:lang w:val="en-US"/>
              </w:rPr>
            </w:pPr>
          </w:p>
        </w:tc>
        <w:tc>
          <w:tcPr>
            <w:tcW w:w="1611" w:type="dxa"/>
            <w:tcBorders>
              <w:top w:val="nil"/>
              <w:left w:val="nil"/>
              <w:bottom w:val="single" w:sz="4" w:space="0" w:color="auto"/>
              <w:right w:val="single" w:sz="4" w:space="0" w:color="auto"/>
            </w:tcBorders>
            <w:shd w:val="clear" w:color="auto" w:fill="auto"/>
            <w:noWrap/>
            <w:vAlign w:val="bottom"/>
            <w:hideMark/>
          </w:tcPr>
          <w:p w14:paraId="1DF1B95A" w14:textId="77777777" w:rsidR="00B46B4C" w:rsidRPr="00B60EF0" w:rsidRDefault="00B46B4C" w:rsidP="00E561A5">
            <w:pPr>
              <w:spacing w:after="0" w:line="240" w:lineRule="auto"/>
              <w:jc w:val="center"/>
              <w:rPr>
                <w:rFonts w:ascii="Calibri" w:eastAsia="Times New Roman" w:hAnsi="Calibri" w:cs="Times New Roman"/>
                <w:color w:val="000000"/>
                <w:lang w:val="en-US"/>
              </w:rPr>
            </w:pPr>
            <w:r w:rsidRPr="00B60EF0">
              <w:rPr>
                <w:rFonts w:ascii="Calibri" w:eastAsia="Times New Roman" w:hAnsi="Calibri" w:cs="Times New Roman"/>
                <w:color w:val="000000"/>
                <w:lang w:val="en-US"/>
              </w:rPr>
              <w:t>Turkey</w:t>
            </w:r>
          </w:p>
        </w:tc>
        <w:tc>
          <w:tcPr>
            <w:tcW w:w="1350" w:type="dxa"/>
            <w:tcBorders>
              <w:top w:val="nil"/>
              <w:left w:val="nil"/>
              <w:bottom w:val="single" w:sz="4" w:space="0" w:color="auto"/>
              <w:right w:val="single" w:sz="4" w:space="0" w:color="auto"/>
            </w:tcBorders>
            <w:shd w:val="clear" w:color="auto" w:fill="auto"/>
            <w:noWrap/>
            <w:vAlign w:val="bottom"/>
            <w:hideMark/>
          </w:tcPr>
          <w:p w14:paraId="5D60676B" w14:textId="0986CF50"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15.0</w:t>
            </w:r>
          </w:p>
        </w:tc>
        <w:tc>
          <w:tcPr>
            <w:tcW w:w="1215" w:type="dxa"/>
            <w:tcBorders>
              <w:top w:val="nil"/>
              <w:left w:val="nil"/>
              <w:bottom w:val="single" w:sz="4" w:space="0" w:color="auto"/>
              <w:right w:val="single" w:sz="4" w:space="0" w:color="auto"/>
            </w:tcBorders>
            <w:shd w:val="clear" w:color="auto" w:fill="auto"/>
            <w:noWrap/>
            <w:vAlign w:val="bottom"/>
            <w:hideMark/>
          </w:tcPr>
          <w:p w14:paraId="566C56C7" w14:textId="10077542"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15.0</w:t>
            </w:r>
          </w:p>
        </w:tc>
        <w:tc>
          <w:tcPr>
            <w:tcW w:w="841" w:type="dxa"/>
            <w:tcBorders>
              <w:top w:val="nil"/>
              <w:left w:val="nil"/>
              <w:bottom w:val="single" w:sz="4" w:space="0" w:color="auto"/>
              <w:right w:val="single" w:sz="4" w:space="0" w:color="auto"/>
            </w:tcBorders>
            <w:shd w:val="clear" w:color="auto" w:fill="auto"/>
            <w:noWrap/>
            <w:vAlign w:val="bottom"/>
            <w:hideMark/>
          </w:tcPr>
          <w:p w14:paraId="1549E125" w14:textId="2D3E3FBB"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15.0</w:t>
            </w:r>
          </w:p>
        </w:tc>
        <w:tc>
          <w:tcPr>
            <w:tcW w:w="833" w:type="dxa"/>
            <w:tcBorders>
              <w:top w:val="nil"/>
              <w:left w:val="nil"/>
              <w:bottom w:val="single" w:sz="4" w:space="0" w:color="auto"/>
              <w:right w:val="single" w:sz="4" w:space="0" w:color="auto"/>
            </w:tcBorders>
            <w:shd w:val="clear" w:color="auto" w:fill="auto"/>
            <w:noWrap/>
            <w:vAlign w:val="bottom"/>
            <w:hideMark/>
          </w:tcPr>
          <w:p w14:paraId="4E4EFB8B" w14:textId="02CE16A5"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15.0</w:t>
            </w:r>
          </w:p>
        </w:tc>
        <w:tc>
          <w:tcPr>
            <w:tcW w:w="835" w:type="dxa"/>
            <w:tcBorders>
              <w:top w:val="nil"/>
              <w:left w:val="nil"/>
              <w:bottom w:val="single" w:sz="4" w:space="0" w:color="auto"/>
              <w:right w:val="single" w:sz="4" w:space="0" w:color="auto"/>
            </w:tcBorders>
            <w:shd w:val="clear" w:color="auto" w:fill="auto"/>
            <w:noWrap/>
            <w:vAlign w:val="bottom"/>
            <w:hideMark/>
          </w:tcPr>
          <w:p w14:paraId="4714D8B1" w14:textId="489D88CE"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15.0</w:t>
            </w:r>
          </w:p>
        </w:tc>
      </w:tr>
      <w:tr w:rsidR="00B46B4C" w:rsidRPr="00B60EF0" w14:paraId="40AFF231" w14:textId="77777777" w:rsidTr="00B46B4C">
        <w:trPr>
          <w:trHeight w:val="301"/>
        </w:trPr>
        <w:tc>
          <w:tcPr>
            <w:tcW w:w="3604" w:type="dxa"/>
            <w:tcBorders>
              <w:top w:val="nil"/>
              <w:left w:val="single" w:sz="4" w:space="0" w:color="auto"/>
              <w:bottom w:val="single" w:sz="4" w:space="0" w:color="auto"/>
              <w:right w:val="single" w:sz="4" w:space="0" w:color="auto"/>
            </w:tcBorders>
            <w:shd w:val="clear" w:color="auto" w:fill="auto"/>
            <w:noWrap/>
            <w:vAlign w:val="bottom"/>
            <w:hideMark/>
          </w:tcPr>
          <w:p w14:paraId="28BB2E2E" w14:textId="77777777" w:rsidR="00B46B4C" w:rsidRPr="00B60EF0" w:rsidRDefault="00B46B4C" w:rsidP="00B46B4C">
            <w:pPr>
              <w:spacing w:after="0" w:line="240" w:lineRule="auto"/>
              <w:rPr>
                <w:rFonts w:ascii="Calibri" w:eastAsia="Times New Roman" w:hAnsi="Calibri" w:cs="Times New Roman"/>
                <w:color w:val="000000"/>
                <w:lang w:val="en-US"/>
              </w:rPr>
            </w:pPr>
            <w:r w:rsidRPr="00B60EF0">
              <w:rPr>
                <w:rFonts w:ascii="Calibri" w:eastAsia="Times New Roman" w:hAnsi="Calibri" w:cs="Times New Roman"/>
                <w:color w:val="000000"/>
                <w:lang w:val="en-US"/>
              </w:rPr>
              <w:t>Saudi Arabia Industrial Resins Ltd.</w:t>
            </w:r>
          </w:p>
        </w:tc>
        <w:tc>
          <w:tcPr>
            <w:tcW w:w="1611" w:type="dxa"/>
            <w:tcBorders>
              <w:top w:val="nil"/>
              <w:left w:val="nil"/>
              <w:bottom w:val="single" w:sz="4" w:space="0" w:color="auto"/>
              <w:right w:val="single" w:sz="4" w:space="0" w:color="auto"/>
            </w:tcBorders>
            <w:shd w:val="clear" w:color="auto" w:fill="auto"/>
            <w:noWrap/>
            <w:vAlign w:val="bottom"/>
            <w:hideMark/>
          </w:tcPr>
          <w:p w14:paraId="2FE751B6" w14:textId="77777777" w:rsidR="00B46B4C" w:rsidRPr="00B60EF0" w:rsidRDefault="00B46B4C" w:rsidP="00E561A5">
            <w:pPr>
              <w:spacing w:after="0" w:line="240" w:lineRule="auto"/>
              <w:jc w:val="center"/>
              <w:rPr>
                <w:rFonts w:ascii="Calibri" w:eastAsia="Times New Roman" w:hAnsi="Calibri" w:cs="Times New Roman"/>
                <w:color w:val="000000"/>
                <w:lang w:val="en-US"/>
              </w:rPr>
            </w:pPr>
            <w:r w:rsidRPr="00B60EF0">
              <w:rPr>
                <w:rFonts w:ascii="Calibri" w:eastAsia="Times New Roman" w:hAnsi="Calibri" w:cs="Times New Roman"/>
                <w:color w:val="000000"/>
                <w:lang w:val="en-US"/>
              </w:rPr>
              <w:t>Saudi Arabia</w:t>
            </w:r>
          </w:p>
        </w:tc>
        <w:tc>
          <w:tcPr>
            <w:tcW w:w="1350" w:type="dxa"/>
            <w:tcBorders>
              <w:top w:val="nil"/>
              <w:left w:val="nil"/>
              <w:bottom w:val="single" w:sz="4" w:space="0" w:color="auto"/>
              <w:right w:val="single" w:sz="4" w:space="0" w:color="auto"/>
            </w:tcBorders>
            <w:shd w:val="clear" w:color="auto" w:fill="auto"/>
            <w:noWrap/>
            <w:vAlign w:val="bottom"/>
            <w:hideMark/>
          </w:tcPr>
          <w:p w14:paraId="58367308" w14:textId="41F46D10"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20.0</w:t>
            </w:r>
          </w:p>
        </w:tc>
        <w:tc>
          <w:tcPr>
            <w:tcW w:w="1215" w:type="dxa"/>
            <w:tcBorders>
              <w:top w:val="nil"/>
              <w:left w:val="nil"/>
              <w:bottom w:val="single" w:sz="4" w:space="0" w:color="auto"/>
              <w:right w:val="single" w:sz="4" w:space="0" w:color="auto"/>
            </w:tcBorders>
            <w:shd w:val="clear" w:color="auto" w:fill="auto"/>
            <w:noWrap/>
            <w:vAlign w:val="bottom"/>
            <w:hideMark/>
          </w:tcPr>
          <w:p w14:paraId="3BE7D16C" w14:textId="4078525A"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20.0</w:t>
            </w:r>
          </w:p>
        </w:tc>
        <w:tc>
          <w:tcPr>
            <w:tcW w:w="841" w:type="dxa"/>
            <w:tcBorders>
              <w:top w:val="nil"/>
              <w:left w:val="nil"/>
              <w:bottom w:val="single" w:sz="4" w:space="0" w:color="auto"/>
              <w:right w:val="single" w:sz="4" w:space="0" w:color="auto"/>
            </w:tcBorders>
            <w:shd w:val="clear" w:color="auto" w:fill="auto"/>
            <w:noWrap/>
            <w:vAlign w:val="bottom"/>
            <w:hideMark/>
          </w:tcPr>
          <w:p w14:paraId="4759FC11" w14:textId="7EDA8988"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20.0</w:t>
            </w:r>
          </w:p>
        </w:tc>
        <w:tc>
          <w:tcPr>
            <w:tcW w:w="833" w:type="dxa"/>
            <w:tcBorders>
              <w:top w:val="nil"/>
              <w:left w:val="nil"/>
              <w:bottom w:val="single" w:sz="4" w:space="0" w:color="auto"/>
              <w:right w:val="single" w:sz="4" w:space="0" w:color="auto"/>
            </w:tcBorders>
            <w:shd w:val="clear" w:color="auto" w:fill="auto"/>
            <w:noWrap/>
            <w:vAlign w:val="bottom"/>
            <w:hideMark/>
          </w:tcPr>
          <w:p w14:paraId="6227FE3A" w14:textId="111A6F38"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20.0</w:t>
            </w:r>
          </w:p>
        </w:tc>
        <w:tc>
          <w:tcPr>
            <w:tcW w:w="835" w:type="dxa"/>
            <w:tcBorders>
              <w:top w:val="nil"/>
              <w:left w:val="nil"/>
              <w:bottom w:val="single" w:sz="4" w:space="0" w:color="auto"/>
              <w:right w:val="single" w:sz="4" w:space="0" w:color="auto"/>
            </w:tcBorders>
            <w:shd w:val="clear" w:color="auto" w:fill="auto"/>
            <w:noWrap/>
            <w:vAlign w:val="bottom"/>
            <w:hideMark/>
          </w:tcPr>
          <w:p w14:paraId="3350E00C" w14:textId="57EAD554"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20.0</w:t>
            </w:r>
          </w:p>
        </w:tc>
      </w:tr>
      <w:tr w:rsidR="00B46B4C" w:rsidRPr="00B60EF0" w14:paraId="0F8A42BE" w14:textId="77777777" w:rsidTr="00B46B4C">
        <w:trPr>
          <w:trHeight w:val="301"/>
        </w:trPr>
        <w:tc>
          <w:tcPr>
            <w:tcW w:w="3604" w:type="dxa"/>
            <w:tcBorders>
              <w:top w:val="nil"/>
              <w:left w:val="single" w:sz="4" w:space="0" w:color="auto"/>
              <w:bottom w:val="single" w:sz="4" w:space="0" w:color="auto"/>
              <w:right w:val="single" w:sz="4" w:space="0" w:color="auto"/>
            </w:tcBorders>
            <w:shd w:val="clear" w:color="auto" w:fill="auto"/>
            <w:noWrap/>
            <w:vAlign w:val="bottom"/>
            <w:hideMark/>
          </w:tcPr>
          <w:p w14:paraId="38EB26BB" w14:textId="77777777" w:rsidR="00B46B4C" w:rsidRPr="00B60EF0" w:rsidRDefault="00B46B4C" w:rsidP="00B46B4C">
            <w:pPr>
              <w:spacing w:after="0" w:line="240" w:lineRule="auto"/>
              <w:rPr>
                <w:rFonts w:ascii="Calibri" w:eastAsia="Times New Roman" w:hAnsi="Calibri" w:cs="Times New Roman"/>
                <w:color w:val="000000"/>
                <w:lang w:val="en-US"/>
              </w:rPr>
            </w:pPr>
            <w:r w:rsidRPr="00B60EF0">
              <w:rPr>
                <w:rFonts w:ascii="Calibri" w:eastAsia="Times New Roman" w:hAnsi="Calibri" w:cs="Times New Roman"/>
                <w:color w:val="000000"/>
                <w:lang w:val="en-US"/>
              </w:rPr>
              <w:t>Reinhold GmbH</w:t>
            </w:r>
          </w:p>
        </w:tc>
        <w:tc>
          <w:tcPr>
            <w:tcW w:w="1611" w:type="dxa"/>
            <w:tcBorders>
              <w:top w:val="nil"/>
              <w:left w:val="nil"/>
              <w:bottom w:val="single" w:sz="4" w:space="0" w:color="auto"/>
              <w:right w:val="single" w:sz="4" w:space="0" w:color="auto"/>
            </w:tcBorders>
            <w:shd w:val="clear" w:color="auto" w:fill="auto"/>
            <w:noWrap/>
            <w:vAlign w:val="bottom"/>
            <w:hideMark/>
          </w:tcPr>
          <w:p w14:paraId="3039A11C" w14:textId="0D963CBC" w:rsidR="00B46B4C" w:rsidRPr="00B60EF0" w:rsidRDefault="00B46B4C" w:rsidP="00E561A5">
            <w:pPr>
              <w:spacing w:after="0" w:line="240" w:lineRule="auto"/>
              <w:jc w:val="center"/>
              <w:rPr>
                <w:rFonts w:ascii="Calibri" w:eastAsia="Times New Roman" w:hAnsi="Calibri" w:cs="Times New Roman"/>
                <w:color w:val="000000"/>
                <w:lang w:val="en-US"/>
              </w:rPr>
            </w:pPr>
            <w:r w:rsidRPr="00B60EF0">
              <w:rPr>
                <w:rFonts w:ascii="Calibri" w:eastAsia="Times New Roman" w:hAnsi="Calibri" w:cs="Times New Roman"/>
                <w:color w:val="000000"/>
                <w:lang w:val="en-US"/>
              </w:rPr>
              <w:t>Germany</w:t>
            </w:r>
          </w:p>
        </w:tc>
        <w:tc>
          <w:tcPr>
            <w:tcW w:w="1350" w:type="dxa"/>
            <w:tcBorders>
              <w:top w:val="nil"/>
              <w:left w:val="nil"/>
              <w:bottom w:val="single" w:sz="4" w:space="0" w:color="auto"/>
              <w:right w:val="single" w:sz="4" w:space="0" w:color="auto"/>
            </w:tcBorders>
            <w:shd w:val="clear" w:color="auto" w:fill="auto"/>
            <w:noWrap/>
            <w:vAlign w:val="bottom"/>
            <w:hideMark/>
          </w:tcPr>
          <w:p w14:paraId="2DE68C76" w14:textId="0CB13530"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20.0</w:t>
            </w:r>
          </w:p>
        </w:tc>
        <w:tc>
          <w:tcPr>
            <w:tcW w:w="1215" w:type="dxa"/>
            <w:tcBorders>
              <w:top w:val="nil"/>
              <w:left w:val="nil"/>
              <w:bottom w:val="single" w:sz="4" w:space="0" w:color="auto"/>
              <w:right w:val="single" w:sz="4" w:space="0" w:color="auto"/>
            </w:tcBorders>
            <w:shd w:val="clear" w:color="auto" w:fill="auto"/>
            <w:noWrap/>
            <w:vAlign w:val="bottom"/>
            <w:hideMark/>
          </w:tcPr>
          <w:p w14:paraId="00A743D1" w14:textId="3EC9CE0C"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20.0</w:t>
            </w:r>
          </w:p>
        </w:tc>
        <w:tc>
          <w:tcPr>
            <w:tcW w:w="841" w:type="dxa"/>
            <w:tcBorders>
              <w:top w:val="nil"/>
              <w:left w:val="nil"/>
              <w:bottom w:val="single" w:sz="4" w:space="0" w:color="auto"/>
              <w:right w:val="single" w:sz="4" w:space="0" w:color="auto"/>
            </w:tcBorders>
            <w:shd w:val="clear" w:color="auto" w:fill="auto"/>
            <w:noWrap/>
            <w:vAlign w:val="bottom"/>
            <w:hideMark/>
          </w:tcPr>
          <w:p w14:paraId="2BE15E34" w14:textId="1603F42E"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20.0</w:t>
            </w:r>
          </w:p>
        </w:tc>
        <w:tc>
          <w:tcPr>
            <w:tcW w:w="833" w:type="dxa"/>
            <w:tcBorders>
              <w:top w:val="nil"/>
              <w:left w:val="nil"/>
              <w:bottom w:val="single" w:sz="4" w:space="0" w:color="auto"/>
              <w:right w:val="single" w:sz="4" w:space="0" w:color="auto"/>
            </w:tcBorders>
            <w:shd w:val="clear" w:color="auto" w:fill="auto"/>
            <w:noWrap/>
            <w:vAlign w:val="bottom"/>
            <w:hideMark/>
          </w:tcPr>
          <w:p w14:paraId="7FE7A9FC" w14:textId="198AF46A"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20.0</w:t>
            </w:r>
          </w:p>
        </w:tc>
        <w:tc>
          <w:tcPr>
            <w:tcW w:w="835" w:type="dxa"/>
            <w:tcBorders>
              <w:top w:val="nil"/>
              <w:left w:val="nil"/>
              <w:bottom w:val="single" w:sz="4" w:space="0" w:color="auto"/>
              <w:right w:val="single" w:sz="4" w:space="0" w:color="auto"/>
            </w:tcBorders>
            <w:shd w:val="clear" w:color="auto" w:fill="auto"/>
            <w:noWrap/>
            <w:vAlign w:val="bottom"/>
            <w:hideMark/>
          </w:tcPr>
          <w:p w14:paraId="75711D9F" w14:textId="65321039"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20.0</w:t>
            </w:r>
          </w:p>
        </w:tc>
      </w:tr>
      <w:tr w:rsidR="00B46B4C" w:rsidRPr="00B60EF0" w14:paraId="296C2373" w14:textId="77777777" w:rsidTr="00B46B4C">
        <w:trPr>
          <w:trHeight w:val="301"/>
        </w:trPr>
        <w:tc>
          <w:tcPr>
            <w:tcW w:w="3604" w:type="dxa"/>
            <w:tcBorders>
              <w:top w:val="nil"/>
              <w:left w:val="single" w:sz="4" w:space="0" w:color="auto"/>
              <w:bottom w:val="single" w:sz="4" w:space="0" w:color="auto"/>
              <w:right w:val="single" w:sz="4" w:space="0" w:color="auto"/>
            </w:tcBorders>
            <w:shd w:val="clear" w:color="auto" w:fill="auto"/>
            <w:noWrap/>
            <w:vAlign w:val="bottom"/>
            <w:hideMark/>
          </w:tcPr>
          <w:p w14:paraId="462F2EBE" w14:textId="77777777" w:rsidR="00B46B4C" w:rsidRPr="00B60EF0" w:rsidRDefault="00B46B4C" w:rsidP="00B46B4C">
            <w:pPr>
              <w:spacing w:after="0" w:line="240" w:lineRule="auto"/>
              <w:rPr>
                <w:rFonts w:ascii="Calibri" w:eastAsia="Times New Roman" w:hAnsi="Calibri" w:cs="Times New Roman"/>
                <w:color w:val="000000"/>
                <w:lang w:val="en-US"/>
              </w:rPr>
            </w:pPr>
            <w:r w:rsidRPr="00B60EF0">
              <w:rPr>
                <w:rFonts w:ascii="Calibri" w:eastAsia="Times New Roman" w:hAnsi="Calibri" w:cs="Times New Roman"/>
                <w:color w:val="000000"/>
                <w:lang w:val="en-US"/>
              </w:rPr>
              <w:t>Interplastic Corporation</w:t>
            </w:r>
          </w:p>
        </w:tc>
        <w:tc>
          <w:tcPr>
            <w:tcW w:w="1611" w:type="dxa"/>
            <w:tcBorders>
              <w:top w:val="nil"/>
              <w:left w:val="nil"/>
              <w:bottom w:val="single" w:sz="4" w:space="0" w:color="auto"/>
              <w:right w:val="single" w:sz="4" w:space="0" w:color="auto"/>
            </w:tcBorders>
            <w:shd w:val="clear" w:color="auto" w:fill="auto"/>
            <w:noWrap/>
            <w:vAlign w:val="bottom"/>
            <w:hideMark/>
          </w:tcPr>
          <w:p w14:paraId="1B20FFF3" w14:textId="77777777" w:rsidR="00B46B4C" w:rsidRPr="00B60EF0" w:rsidRDefault="00B46B4C" w:rsidP="00E561A5">
            <w:pPr>
              <w:spacing w:after="0" w:line="240" w:lineRule="auto"/>
              <w:jc w:val="center"/>
              <w:rPr>
                <w:rFonts w:ascii="Calibri" w:eastAsia="Times New Roman" w:hAnsi="Calibri" w:cs="Times New Roman"/>
                <w:color w:val="000000"/>
                <w:lang w:val="en-US"/>
              </w:rPr>
            </w:pPr>
            <w:r w:rsidRPr="00B60EF0">
              <w:rPr>
                <w:rFonts w:ascii="Calibri" w:eastAsia="Times New Roman" w:hAnsi="Calibri" w:cs="Times New Roman"/>
                <w:color w:val="000000"/>
                <w:lang w:val="en-US"/>
              </w:rPr>
              <w:t>USA</w:t>
            </w:r>
          </w:p>
        </w:tc>
        <w:tc>
          <w:tcPr>
            <w:tcW w:w="1350" w:type="dxa"/>
            <w:tcBorders>
              <w:top w:val="nil"/>
              <w:left w:val="nil"/>
              <w:bottom w:val="single" w:sz="4" w:space="0" w:color="auto"/>
              <w:right w:val="single" w:sz="4" w:space="0" w:color="auto"/>
            </w:tcBorders>
            <w:shd w:val="clear" w:color="auto" w:fill="auto"/>
            <w:noWrap/>
            <w:vAlign w:val="bottom"/>
            <w:hideMark/>
          </w:tcPr>
          <w:p w14:paraId="5C07C758" w14:textId="7B254D47"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20.0</w:t>
            </w:r>
          </w:p>
        </w:tc>
        <w:tc>
          <w:tcPr>
            <w:tcW w:w="1215" w:type="dxa"/>
            <w:tcBorders>
              <w:top w:val="nil"/>
              <w:left w:val="nil"/>
              <w:bottom w:val="single" w:sz="4" w:space="0" w:color="auto"/>
              <w:right w:val="single" w:sz="4" w:space="0" w:color="auto"/>
            </w:tcBorders>
            <w:shd w:val="clear" w:color="auto" w:fill="auto"/>
            <w:noWrap/>
            <w:vAlign w:val="bottom"/>
            <w:hideMark/>
          </w:tcPr>
          <w:p w14:paraId="31777268" w14:textId="21CD3802"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20.0</w:t>
            </w:r>
          </w:p>
        </w:tc>
        <w:tc>
          <w:tcPr>
            <w:tcW w:w="841" w:type="dxa"/>
            <w:tcBorders>
              <w:top w:val="nil"/>
              <w:left w:val="nil"/>
              <w:bottom w:val="single" w:sz="4" w:space="0" w:color="auto"/>
              <w:right w:val="single" w:sz="4" w:space="0" w:color="auto"/>
            </w:tcBorders>
            <w:shd w:val="clear" w:color="auto" w:fill="auto"/>
            <w:noWrap/>
            <w:vAlign w:val="bottom"/>
            <w:hideMark/>
          </w:tcPr>
          <w:p w14:paraId="4E6CC7C9" w14:textId="324C28CC"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20.0</w:t>
            </w:r>
          </w:p>
        </w:tc>
        <w:tc>
          <w:tcPr>
            <w:tcW w:w="833" w:type="dxa"/>
            <w:tcBorders>
              <w:top w:val="nil"/>
              <w:left w:val="nil"/>
              <w:bottom w:val="single" w:sz="4" w:space="0" w:color="auto"/>
              <w:right w:val="single" w:sz="4" w:space="0" w:color="auto"/>
            </w:tcBorders>
            <w:shd w:val="clear" w:color="auto" w:fill="auto"/>
            <w:noWrap/>
            <w:vAlign w:val="bottom"/>
            <w:hideMark/>
          </w:tcPr>
          <w:p w14:paraId="3E395937" w14:textId="76A61711"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20.0</w:t>
            </w:r>
          </w:p>
        </w:tc>
        <w:tc>
          <w:tcPr>
            <w:tcW w:w="835" w:type="dxa"/>
            <w:tcBorders>
              <w:top w:val="nil"/>
              <w:left w:val="nil"/>
              <w:bottom w:val="single" w:sz="4" w:space="0" w:color="auto"/>
              <w:right w:val="single" w:sz="4" w:space="0" w:color="auto"/>
            </w:tcBorders>
            <w:shd w:val="clear" w:color="auto" w:fill="auto"/>
            <w:noWrap/>
            <w:vAlign w:val="bottom"/>
            <w:hideMark/>
          </w:tcPr>
          <w:p w14:paraId="39205BBD" w14:textId="2AC795C8"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20.0</w:t>
            </w:r>
          </w:p>
        </w:tc>
      </w:tr>
      <w:tr w:rsidR="00B46B4C" w:rsidRPr="00B60EF0" w14:paraId="70540AD2" w14:textId="77777777" w:rsidTr="00B46B4C">
        <w:trPr>
          <w:trHeight w:val="301"/>
        </w:trPr>
        <w:tc>
          <w:tcPr>
            <w:tcW w:w="3604" w:type="dxa"/>
            <w:tcBorders>
              <w:top w:val="nil"/>
              <w:left w:val="single" w:sz="4" w:space="0" w:color="auto"/>
              <w:bottom w:val="single" w:sz="4" w:space="0" w:color="auto"/>
              <w:right w:val="single" w:sz="4" w:space="0" w:color="auto"/>
            </w:tcBorders>
            <w:shd w:val="clear" w:color="auto" w:fill="auto"/>
            <w:noWrap/>
            <w:vAlign w:val="bottom"/>
            <w:hideMark/>
          </w:tcPr>
          <w:p w14:paraId="3498B8B0" w14:textId="77777777" w:rsidR="00B46B4C" w:rsidRPr="00B60EF0" w:rsidRDefault="00B46B4C" w:rsidP="00B46B4C">
            <w:pPr>
              <w:spacing w:after="0" w:line="240" w:lineRule="auto"/>
              <w:rPr>
                <w:rFonts w:ascii="Calibri" w:eastAsia="Times New Roman" w:hAnsi="Calibri" w:cs="Times New Roman"/>
                <w:color w:val="000000"/>
                <w:lang w:val="en-US"/>
              </w:rPr>
            </w:pPr>
            <w:r w:rsidRPr="00B60EF0">
              <w:rPr>
                <w:rFonts w:ascii="Calibri" w:eastAsia="Times New Roman" w:hAnsi="Calibri" w:cs="Times New Roman"/>
                <w:color w:val="000000"/>
                <w:lang w:val="en-US"/>
              </w:rPr>
              <w:t>Allnex group</w:t>
            </w:r>
          </w:p>
        </w:tc>
        <w:tc>
          <w:tcPr>
            <w:tcW w:w="1611" w:type="dxa"/>
            <w:tcBorders>
              <w:top w:val="nil"/>
              <w:left w:val="nil"/>
              <w:bottom w:val="single" w:sz="4" w:space="0" w:color="auto"/>
              <w:right w:val="single" w:sz="4" w:space="0" w:color="auto"/>
            </w:tcBorders>
            <w:shd w:val="clear" w:color="auto" w:fill="auto"/>
            <w:noWrap/>
            <w:vAlign w:val="bottom"/>
            <w:hideMark/>
          </w:tcPr>
          <w:p w14:paraId="61F1FD78" w14:textId="77777777" w:rsidR="00B46B4C" w:rsidRPr="00B60EF0" w:rsidRDefault="00B46B4C" w:rsidP="00E561A5">
            <w:pPr>
              <w:spacing w:after="0" w:line="240" w:lineRule="auto"/>
              <w:jc w:val="center"/>
              <w:rPr>
                <w:rFonts w:ascii="Calibri" w:eastAsia="Times New Roman" w:hAnsi="Calibri" w:cs="Times New Roman"/>
                <w:color w:val="000000"/>
                <w:lang w:val="en-US"/>
              </w:rPr>
            </w:pPr>
            <w:r w:rsidRPr="00B60EF0">
              <w:rPr>
                <w:rFonts w:ascii="Calibri" w:eastAsia="Times New Roman" w:hAnsi="Calibri" w:cs="Times New Roman"/>
                <w:color w:val="000000"/>
                <w:lang w:val="en-US"/>
              </w:rPr>
              <w:t>Germany</w:t>
            </w:r>
          </w:p>
        </w:tc>
        <w:tc>
          <w:tcPr>
            <w:tcW w:w="1350" w:type="dxa"/>
            <w:tcBorders>
              <w:top w:val="nil"/>
              <w:left w:val="nil"/>
              <w:bottom w:val="single" w:sz="4" w:space="0" w:color="auto"/>
              <w:right w:val="single" w:sz="4" w:space="0" w:color="auto"/>
            </w:tcBorders>
            <w:shd w:val="clear" w:color="auto" w:fill="auto"/>
            <w:noWrap/>
            <w:vAlign w:val="bottom"/>
            <w:hideMark/>
          </w:tcPr>
          <w:p w14:paraId="1B95D404" w14:textId="6F80C174"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20.0</w:t>
            </w:r>
          </w:p>
        </w:tc>
        <w:tc>
          <w:tcPr>
            <w:tcW w:w="1215" w:type="dxa"/>
            <w:tcBorders>
              <w:top w:val="nil"/>
              <w:left w:val="nil"/>
              <w:bottom w:val="single" w:sz="4" w:space="0" w:color="auto"/>
              <w:right w:val="single" w:sz="4" w:space="0" w:color="auto"/>
            </w:tcBorders>
            <w:shd w:val="clear" w:color="auto" w:fill="auto"/>
            <w:noWrap/>
            <w:vAlign w:val="bottom"/>
            <w:hideMark/>
          </w:tcPr>
          <w:p w14:paraId="5DF354C0" w14:textId="0E89A412"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20.0</w:t>
            </w:r>
          </w:p>
        </w:tc>
        <w:tc>
          <w:tcPr>
            <w:tcW w:w="841" w:type="dxa"/>
            <w:tcBorders>
              <w:top w:val="nil"/>
              <w:left w:val="nil"/>
              <w:bottom w:val="single" w:sz="4" w:space="0" w:color="auto"/>
              <w:right w:val="single" w:sz="4" w:space="0" w:color="auto"/>
            </w:tcBorders>
            <w:shd w:val="clear" w:color="auto" w:fill="auto"/>
            <w:noWrap/>
            <w:vAlign w:val="bottom"/>
            <w:hideMark/>
          </w:tcPr>
          <w:p w14:paraId="5B072589" w14:textId="1D76570D"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20.0</w:t>
            </w:r>
          </w:p>
        </w:tc>
        <w:tc>
          <w:tcPr>
            <w:tcW w:w="833" w:type="dxa"/>
            <w:tcBorders>
              <w:top w:val="nil"/>
              <w:left w:val="nil"/>
              <w:bottom w:val="single" w:sz="4" w:space="0" w:color="auto"/>
              <w:right w:val="single" w:sz="4" w:space="0" w:color="auto"/>
            </w:tcBorders>
            <w:shd w:val="clear" w:color="auto" w:fill="auto"/>
            <w:noWrap/>
            <w:vAlign w:val="bottom"/>
            <w:hideMark/>
          </w:tcPr>
          <w:p w14:paraId="3C37E62A" w14:textId="04D6F736"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20.0</w:t>
            </w:r>
          </w:p>
        </w:tc>
        <w:tc>
          <w:tcPr>
            <w:tcW w:w="835" w:type="dxa"/>
            <w:tcBorders>
              <w:top w:val="nil"/>
              <w:left w:val="nil"/>
              <w:bottom w:val="single" w:sz="4" w:space="0" w:color="auto"/>
              <w:right w:val="single" w:sz="4" w:space="0" w:color="auto"/>
            </w:tcBorders>
            <w:shd w:val="clear" w:color="auto" w:fill="auto"/>
            <w:noWrap/>
            <w:vAlign w:val="bottom"/>
            <w:hideMark/>
          </w:tcPr>
          <w:p w14:paraId="4785BA97" w14:textId="53B7A34F"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20.0</w:t>
            </w:r>
          </w:p>
        </w:tc>
      </w:tr>
      <w:tr w:rsidR="00B46B4C" w:rsidRPr="00B60EF0" w14:paraId="0F813F95" w14:textId="77777777" w:rsidTr="00B46B4C">
        <w:trPr>
          <w:trHeight w:val="301"/>
        </w:trPr>
        <w:tc>
          <w:tcPr>
            <w:tcW w:w="3604" w:type="dxa"/>
            <w:tcBorders>
              <w:top w:val="nil"/>
              <w:left w:val="single" w:sz="4" w:space="0" w:color="auto"/>
              <w:bottom w:val="single" w:sz="4" w:space="0" w:color="auto"/>
              <w:right w:val="single" w:sz="4" w:space="0" w:color="auto"/>
            </w:tcBorders>
            <w:shd w:val="clear" w:color="auto" w:fill="auto"/>
            <w:noWrap/>
            <w:vAlign w:val="bottom"/>
            <w:hideMark/>
          </w:tcPr>
          <w:p w14:paraId="632FFD91" w14:textId="77777777" w:rsidR="00B46B4C" w:rsidRPr="00B60EF0" w:rsidRDefault="00B46B4C" w:rsidP="00B46B4C">
            <w:pPr>
              <w:spacing w:after="0" w:line="240" w:lineRule="auto"/>
              <w:rPr>
                <w:rFonts w:ascii="Calibri" w:eastAsia="Times New Roman" w:hAnsi="Calibri" w:cs="Times New Roman"/>
                <w:color w:val="000000"/>
                <w:lang w:val="en-US"/>
              </w:rPr>
            </w:pPr>
            <w:r w:rsidRPr="00B60EF0">
              <w:rPr>
                <w:rFonts w:ascii="Calibri" w:eastAsia="Times New Roman" w:hAnsi="Calibri" w:cs="Times New Roman"/>
                <w:color w:val="000000"/>
                <w:lang w:val="en-US"/>
              </w:rPr>
              <w:t>En Chuan Chemical Industries Co., Ltd.</w:t>
            </w:r>
          </w:p>
        </w:tc>
        <w:tc>
          <w:tcPr>
            <w:tcW w:w="1611" w:type="dxa"/>
            <w:tcBorders>
              <w:top w:val="nil"/>
              <w:left w:val="nil"/>
              <w:bottom w:val="single" w:sz="4" w:space="0" w:color="auto"/>
              <w:right w:val="single" w:sz="4" w:space="0" w:color="auto"/>
            </w:tcBorders>
            <w:shd w:val="clear" w:color="auto" w:fill="auto"/>
            <w:noWrap/>
            <w:vAlign w:val="bottom"/>
            <w:hideMark/>
          </w:tcPr>
          <w:p w14:paraId="431F9771" w14:textId="77777777" w:rsidR="00B46B4C" w:rsidRPr="00B60EF0" w:rsidRDefault="00B46B4C" w:rsidP="00E561A5">
            <w:pPr>
              <w:spacing w:after="0" w:line="240" w:lineRule="auto"/>
              <w:jc w:val="center"/>
              <w:rPr>
                <w:rFonts w:ascii="Calibri" w:eastAsia="Times New Roman" w:hAnsi="Calibri" w:cs="Times New Roman"/>
                <w:color w:val="000000"/>
                <w:lang w:val="en-US"/>
              </w:rPr>
            </w:pPr>
            <w:r w:rsidRPr="00B60EF0">
              <w:rPr>
                <w:rFonts w:ascii="Calibri" w:eastAsia="Times New Roman" w:hAnsi="Calibri" w:cs="Times New Roman"/>
                <w:color w:val="000000"/>
                <w:lang w:val="en-US"/>
              </w:rPr>
              <w:t>Taiwan</w:t>
            </w:r>
          </w:p>
        </w:tc>
        <w:tc>
          <w:tcPr>
            <w:tcW w:w="1350" w:type="dxa"/>
            <w:tcBorders>
              <w:top w:val="nil"/>
              <w:left w:val="nil"/>
              <w:bottom w:val="single" w:sz="4" w:space="0" w:color="auto"/>
              <w:right w:val="single" w:sz="4" w:space="0" w:color="auto"/>
            </w:tcBorders>
            <w:shd w:val="clear" w:color="auto" w:fill="auto"/>
            <w:noWrap/>
            <w:vAlign w:val="bottom"/>
            <w:hideMark/>
          </w:tcPr>
          <w:p w14:paraId="2E0195E1" w14:textId="0B7FAB20"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10.0</w:t>
            </w:r>
          </w:p>
        </w:tc>
        <w:tc>
          <w:tcPr>
            <w:tcW w:w="1215" w:type="dxa"/>
            <w:tcBorders>
              <w:top w:val="nil"/>
              <w:left w:val="nil"/>
              <w:bottom w:val="single" w:sz="4" w:space="0" w:color="auto"/>
              <w:right w:val="single" w:sz="4" w:space="0" w:color="auto"/>
            </w:tcBorders>
            <w:shd w:val="clear" w:color="auto" w:fill="auto"/>
            <w:noWrap/>
            <w:vAlign w:val="bottom"/>
            <w:hideMark/>
          </w:tcPr>
          <w:p w14:paraId="0DDFABB0" w14:textId="64DC52F9"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10.0</w:t>
            </w:r>
          </w:p>
        </w:tc>
        <w:tc>
          <w:tcPr>
            <w:tcW w:w="841" w:type="dxa"/>
            <w:tcBorders>
              <w:top w:val="nil"/>
              <w:left w:val="nil"/>
              <w:bottom w:val="single" w:sz="4" w:space="0" w:color="auto"/>
              <w:right w:val="single" w:sz="4" w:space="0" w:color="auto"/>
            </w:tcBorders>
            <w:shd w:val="clear" w:color="auto" w:fill="auto"/>
            <w:noWrap/>
            <w:vAlign w:val="bottom"/>
            <w:hideMark/>
          </w:tcPr>
          <w:p w14:paraId="58CA3556" w14:textId="76E5AFD6"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10.0</w:t>
            </w:r>
          </w:p>
        </w:tc>
        <w:tc>
          <w:tcPr>
            <w:tcW w:w="833" w:type="dxa"/>
            <w:tcBorders>
              <w:top w:val="nil"/>
              <w:left w:val="nil"/>
              <w:bottom w:val="single" w:sz="4" w:space="0" w:color="auto"/>
              <w:right w:val="single" w:sz="4" w:space="0" w:color="auto"/>
            </w:tcBorders>
            <w:shd w:val="clear" w:color="auto" w:fill="auto"/>
            <w:noWrap/>
            <w:vAlign w:val="bottom"/>
            <w:hideMark/>
          </w:tcPr>
          <w:p w14:paraId="606CF922" w14:textId="297A1FD5"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10.0</w:t>
            </w:r>
          </w:p>
        </w:tc>
        <w:tc>
          <w:tcPr>
            <w:tcW w:w="835" w:type="dxa"/>
            <w:tcBorders>
              <w:top w:val="nil"/>
              <w:left w:val="nil"/>
              <w:bottom w:val="single" w:sz="4" w:space="0" w:color="auto"/>
              <w:right w:val="single" w:sz="4" w:space="0" w:color="auto"/>
            </w:tcBorders>
            <w:shd w:val="clear" w:color="auto" w:fill="auto"/>
            <w:noWrap/>
            <w:vAlign w:val="bottom"/>
            <w:hideMark/>
          </w:tcPr>
          <w:p w14:paraId="4F9E85D6" w14:textId="7A64BDA0"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10.0</w:t>
            </w:r>
          </w:p>
        </w:tc>
      </w:tr>
      <w:tr w:rsidR="00B46B4C" w:rsidRPr="00B60EF0" w14:paraId="6B26C0F3" w14:textId="77777777" w:rsidTr="00B46B4C">
        <w:trPr>
          <w:trHeight w:val="301"/>
        </w:trPr>
        <w:tc>
          <w:tcPr>
            <w:tcW w:w="3604" w:type="dxa"/>
            <w:tcBorders>
              <w:top w:val="nil"/>
              <w:left w:val="single" w:sz="4" w:space="0" w:color="auto"/>
              <w:bottom w:val="single" w:sz="4" w:space="0" w:color="auto"/>
              <w:right w:val="single" w:sz="4" w:space="0" w:color="auto"/>
            </w:tcBorders>
            <w:shd w:val="clear" w:color="auto" w:fill="auto"/>
            <w:noWrap/>
            <w:vAlign w:val="bottom"/>
            <w:hideMark/>
          </w:tcPr>
          <w:p w14:paraId="6C70ECA0" w14:textId="04C09408" w:rsidR="00B46B4C" w:rsidRPr="00B60EF0" w:rsidRDefault="00B46B4C" w:rsidP="00B46B4C">
            <w:pPr>
              <w:spacing w:after="0" w:line="240" w:lineRule="auto"/>
              <w:rPr>
                <w:rFonts w:ascii="Calibri" w:eastAsia="Times New Roman" w:hAnsi="Calibri" w:cs="Times New Roman"/>
                <w:color w:val="000000"/>
                <w:lang w:val="en-US"/>
              </w:rPr>
            </w:pPr>
            <w:r w:rsidRPr="00B60EF0">
              <w:rPr>
                <w:rFonts w:ascii="Calibri" w:eastAsia="Times New Roman" w:hAnsi="Calibri" w:cs="Times New Roman"/>
                <w:color w:val="000000"/>
                <w:lang w:val="en-US"/>
              </w:rPr>
              <w:t>S</w:t>
            </w:r>
            <w:r w:rsidR="00C62BA4">
              <w:rPr>
                <w:rFonts w:ascii="Calibri" w:eastAsia="Times New Roman" w:hAnsi="Calibri" w:cs="Times New Roman"/>
                <w:color w:val="000000"/>
                <w:lang w:val="en-US"/>
              </w:rPr>
              <w:t>ewon</w:t>
            </w:r>
            <w:r w:rsidRPr="00B60EF0">
              <w:rPr>
                <w:rFonts w:ascii="Calibri" w:eastAsia="Times New Roman" w:hAnsi="Calibri" w:cs="Times New Roman"/>
                <w:color w:val="000000"/>
                <w:lang w:val="en-US"/>
              </w:rPr>
              <w:t xml:space="preserve"> C</w:t>
            </w:r>
            <w:r w:rsidR="00C62BA4">
              <w:rPr>
                <w:rFonts w:ascii="Calibri" w:eastAsia="Times New Roman" w:hAnsi="Calibri" w:cs="Times New Roman"/>
                <w:color w:val="000000"/>
                <w:lang w:val="en-US"/>
              </w:rPr>
              <w:t>hemical</w:t>
            </w:r>
          </w:p>
        </w:tc>
        <w:tc>
          <w:tcPr>
            <w:tcW w:w="1611" w:type="dxa"/>
            <w:tcBorders>
              <w:top w:val="nil"/>
              <w:left w:val="nil"/>
              <w:bottom w:val="single" w:sz="4" w:space="0" w:color="auto"/>
              <w:right w:val="single" w:sz="4" w:space="0" w:color="auto"/>
            </w:tcBorders>
            <w:shd w:val="clear" w:color="auto" w:fill="auto"/>
            <w:noWrap/>
            <w:vAlign w:val="bottom"/>
            <w:hideMark/>
          </w:tcPr>
          <w:p w14:paraId="4332AA7D" w14:textId="77777777" w:rsidR="00B46B4C" w:rsidRPr="00B60EF0" w:rsidRDefault="00B46B4C" w:rsidP="00E561A5">
            <w:pPr>
              <w:spacing w:after="0" w:line="240" w:lineRule="auto"/>
              <w:jc w:val="center"/>
              <w:rPr>
                <w:rFonts w:ascii="Calibri" w:eastAsia="Times New Roman" w:hAnsi="Calibri" w:cs="Times New Roman"/>
                <w:color w:val="000000"/>
                <w:lang w:val="en-US"/>
              </w:rPr>
            </w:pPr>
            <w:r w:rsidRPr="00B60EF0">
              <w:rPr>
                <w:rFonts w:ascii="Calibri" w:eastAsia="Times New Roman" w:hAnsi="Calibri" w:cs="Times New Roman"/>
                <w:color w:val="000000"/>
                <w:lang w:val="en-US"/>
              </w:rPr>
              <w:t>South Korea</w:t>
            </w:r>
          </w:p>
        </w:tc>
        <w:tc>
          <w:tcPr>
            <w:tcW w:w="1350" w:type="dxa"/>
            <w:tcBorders>
              <w:top w:val="nil"/>
              <w:left w:val="nil"/>
              <w:bottom w:val="single" w:sz="4" w:space="0" w:color="auto"/>
              <w:right w:val="single" w:sz="4" w:space="0" w:color="auto"/>
            </w:tcBorders>
            <w:shd w:val="clear" w:color="auto" w:fill="auto"/>
            <w:noWrap/>
            <w:vAlign w:val="bottom"/>
            <w:hideMark/>
          </w:tcPr>
          <w:p w14:paraId="09C35AB3" w14:textId="6E5A154D"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3.0</w:t>
            </w:r>
          </w:p>
        </w:tc>
        <w:tc>
          <w:tcPr>
            <w:tcW w:w="1215" w:type="dxa"/>
            <w:tcBorders>
              <w:top w:val="nil"/>
              <w:left w:val="nil"/>
              <w:bottom w:val="single" w:sz="4" w:space="0" w:color="auto"/>
              <w:right w:val="single" w:sz="4" w:space="0" w:color="auto"/>
            </w:tcBorders>
            <w:shd w:val="clear" w:color="auto" w:fill="auto"/>
            <w:noWrap/>
            <w:vAlign w:val="bottom"/>
            <w:hideMark/>
          </w:tcPr>
          <w:p w14:paraId="267B3DFA" w14:textId="650379B7"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3.0</w:t>
            </w:r>
          </w:p>
        </w:tc>
        <w:tc>
          <w:tcPr>
            <w:tcW w:w="841" w:type="dxa"/>
            <w:tcBorders>
              <w:top w:val="nil"/>
              <w:left w:val="nil"/>
              <w:bottom w:val="single" w:sz="4" w:space="0" w:color="auto"/>
              <w:right w:val="single" w:sz="4" w:space="0" w:color="auto"/>
            </w:tcBorders>
            <w:shd w:val="clear" w:color="auto" w:fill="auto"/>
            <w:noWrap/>
            <w:vAlign w:val="bottom"/>
            <w:hideMark/>
          </w:tcPr>
          <w:p w14:paraId="61055518" w14:textId="1E29FC8D"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3.0</w:t>
            </w:r>
          </w:p>
        </w:tc>
        <w:tc>
          <w:tcPr>
            <w:tcW w:w="833" w:type="dxa"/>
            <w:tcBorders>
              <w:top w:val="nil"/>
              <w:left w:val="nil"/>
              <w:bottom w:val="single" w:sz="4" w:space="0" w:color="auto"/>
              <w:right w:val="single" w:sz="4" w:space="0" w:color="auto"/>
            </w:tcBorders>
            <w:shd w:val="clear" w:color="auto" w:fill="auto"/>
            <w:noWrap/>
            <w:vAlign w:val="bottom"/>
            <w:hideMark/>
          </w:tcPr>
          <w:p w14:paraId="249E592E" w14:textId="32D4AC2F"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3.0</w:t>
            </w:r>
          </w:p>
        </w:tc>
        <w:tc>
          <w:tcPr>
            <w:tcW w:w="835" w:type="dxa"/>
            <w:tcBorders>
              <w:top w:val="nil"/>
              <w:left w:val="nil"/>
              <w:bottom w:val="single" w:sz="4" w:space="0" w:color="auto"/>
              <w:right w:val="single" w:sz="4" w:space="0" w:color="auto"/>
            </w:tcBorders>
            <w:shd w:val="clear" w:color="auto" w:fill="auto"/>
            <w:noWrap/>
            <w:vAlign w:val="bottom"/>
            <w:hideMark/>
          </w:tcPr>
          <w:p w14:paraId="69CFFCEB" w14:textId="257ADFB5"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3.0</w:t>
            </w:r>
          </w:p>
        </w:tc>
      </w:tr>
      <w:tr w:rsidR="00B46B4C" w:rsidRPr="00B60EF0" w14:paraId="77EC211A" w14:textId="77777777" w:rsidTr="00B46B4C">
        <w:trPr>
          <w:trHeight w:val="301"/>
        </w:trPr>
        <w:tc>
          <w:tcPr>
            <w:tcW w:w="3604" w:type="dxa"/>
            <w:tcBorders>
              <w:top w:val="nil"/>
              <w:left w:val="single" w:sz="4" w:space="0" w:color="auto"/>
              <w:bottom w:val="single" w:sz="4" w:space="0" w:color="auto"/>
              <w:right w:val="single" w:sz="4" w:space="0" w:color="auto"/>
            </w:tcBorders>
            <w:shd w:val="clear" w:color="auto" w:fill="auto"/>
            <w:noWrap/>
            <w:vAlign w:val="bottom"/>
            <w:hideMark/>
          </w:tcPr>
          <w:p w14:paraId="48C5149A" w14:textId="77777777" w:rsidR="00B46B4C" w:rsidRPr="00B60EF0" w:rsidRDefault="00B46B4C" w:rsidP="00B46B4C">
            <w:pPr>
              <w:spacing w:after="0" w:line="240" w:lineRule="auto"/>
              <w:rPr>
                <w:rFonts w:ascii="Calibri" w:eastAsia="Times New Roman" w:hAnsi="Calibri" w:cs="Times New Roman"/>
                <w:color w:val="000000"/>
                <w:lang w:val="en-US"/>
              </w:rPr>
            </w:pPr>
            <w:r w:rsidRPr="00B60EF0">
              <w:rPr>
                <w:rFonts w:ascii="Calibri" w:eastAsia="Times New Roman" w:hAnsi="Calibri" w:cs="Times New Roman"/>
                <w:color w:val="000000"/>
                <w:lang w:val="en-US"/>
              </w:rPr>
              <w:t>Innovative Resins Pvt. Ltd.</w:t>
            </w:r>
          </w:p>
        </w:tc>
        <w:tc>
          <w:tcPr>
            <w:tcW w:w="1611" w:type="dxa"/>
            <w:tcBorders>
              <w:top w:val="nil"/>
              <w:left w:val="nil"/>
              <w:bottom w:val="single" w:sz="4" w:space="0" w:color="auto"/>
              <w:right w:val="single" w:sz="4" w:space="0" w:color="auto"/>
            </w:tcBorders>
            <w:shd w:val="clear" w:color="auto" w:fill="auto"/>
            <w:noWrap/>
            <w:vAlign w:val="bottom"/>
            <w:hideMark/>
          </w:tcPr>
          <w:p w14:paraId="4BB42831" w14:textId="57A4AF85" w:rsidR="00B46B4C" w:rsidRPr="00B60EF0" w:rsidRDefault="00B46B4C" w:rsidP="00E561A5">
            <w:pPr>
              <w:spacing w:after="0" w:line="240" w:lineRule="auto"/>
              <w:jc w:val="center"/>
              <w:rPr>
                <w:rFonts w:ascii="Calibri" w:eastAsia="Times New Roman" w:hAnsi="Calibri" w:cs="Times New Roman"/>
                <w:color w:val="000000"/>
                <w:lang w:val="en-US"/>
              </w:rPr>
            </w:pPr>
            <w:r w:rsidRPr="00B60EF0">
              <w:rPr>
                <w:rFonts w:ascii="Calibri" w:eastAsia="Times New Roman" w:hAnsi="Calibri" w:cs="Times New Roman"/>
                <w:color w:val="000000"/>
                <w:lang w:val="en-US"/>
              </w:rPr>
              <w:t>India</w:t>
            </w:r>
          </w:p>
        </w:tc>
        <w:tc>
          <w:tcPr>
            <w:tcW w:w="1350" w:type="dxa"/>
            <w:tcBorders>
              <w:top w:val="nil"/>
              <w:left w:val="nil"/>
              <w:bottom w:val="single" w:sz="4" w:space="0" w:color="auto"/>
              <w:right w:val="single" w:sz="4" w:space="0" w:color="auto"/>
            </w:tcBorders>
            <w:shd w:val="clear" w:color="auto" w:fill="auto"/>
            <w:noWrap/>
            <w:vAlign w:val="bottom"/>
            <w:hideMark/>
          </w:tcPr>
          <w:p w14:paraId="5976CE3E" w14:textId="69F524D5"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1.8</w:t>
            </w:r>
          </w:p>
        </w:tc>
        <w:tc>
          <w:tcPr>
            <w:tcW w:w="1215" w:type="dxa"/>
            <w:tcBorders>
              <w:top w:val="nil"/>
              <w:left w:val="nil"/>
              <w:bottom w:val="single" w:sz="4" w:space="0" w:color="auto"/>
              <w:right w:val="single" w:sz="4" w:space="0" w:color="auto"/>
            </w:tcBorders>
            <w:shd w:val="clear" w:color="auto" w:fill="auto"/>
            <w:noWrap/>
            <w:vAlign w:val="bottom"/>
            <w:hideMark/>
          </w:tcPr>
          <w:p w14:paraId="3DD316B0" w14:textId="2BA6685C"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1.8</w:t>
            </w:r>
          </w:p>
        </w:tc>
        <w:tc>
          <w:tcPr>
            <w:tcW w:w="841" w:type="dxa"/>
            <w:tcBorders>
              <w:top w:val="nil"/>
              <w:left w:val="nil"/>
              <w:bottom w:val="single" w:sz="4" w:space="0" w:color="auto"/>
              <w:right w:val="single" w:sz="4" w:space="0" w:color="auto"/>
            </w:tcBorders>
            <w:shd w:val="clear" w:color="auto" w:fill="auto"/>
            <w:noWrap/>
            <w:vAlign w:val="bottom"/>
            <w:hideMark/>
          </w:tcPr>
          <w:p w14:paraId="661A2292" w14:textId="1BD0EFC7"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1.8</w:t>
            </w:r>
          </w:p>
        </w:tc>
        <w:tc>
          <w:tcPr>
            <w:tcW w:w="833" w:type="dxa"/>
            <w:tcBorders>
              <w:top w:val="nil"/>
              <w:left w:val="nil"/>
              <w:bottom w:val="single" w:sz="4" w:space="0" w:color="auto"/>
              <w:right w:val="single" w:sz="4" w:space="0" w:color="auto"/>
            </w:tcBorders>
            <w:shd w:val="clear" w:color="auto" w:fill="auto"/>
            <w:noWrap/>
            <w:vAlign w:val="bottom"/>
            <w:hideMark/>
          </w:tcPr>
          <w:p w14:paraId="13AD2391" w14:textId="368AD92E"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1.8</w:t>
            </w:r>
          </w:p>
        </w:tc>
        <w:tc>
          <w:tcPr>
            <w:tcW w:w="835" w:type="dxa"/>
            <w:tcBorders>
              <w:top w:val="nil"/>
              <w:left w:val="nil"/>
              <w:bottom w:val="single" w:sz="4" w:space="0" w:color="auto"/>
              <w:right w:val="single" w:sz="4" w:space="0" w:color="auto"/>
            </w:tcBorders>
            <w:shd w:val="clear" w:color="auto" w:fill="auto"/>
            <w:noWrap/>
            <w:vAlign w:val="bottom"/>
            <w:hideMark/>
          </w:tcPr>
          <w:p w14:paraId="743A340F" w14:textId="1C39D435"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1.8</w:t>
            </w:r>
          </w:p>
        </w:tc>
      </w:tr>
      <w:tr w:rsidR="00B46B4C" w:rsidRPr="00B60EF0" w14:paraId="3F7F0067" w14:textId="77777777" w:rsidTr="00E2765D">
        <w:trPr>
          <w:trHeight w:val="301"/>
        </w:trPr>
        <w:tc>
          <w:tcPr>
            <w:tcW w:w="3604" w:type="dxa"/>
            <w:tcBorders>
              <w:top w:val="nil"/>
              <w:left w:val="single" w:sz="4" w:space="0" w:color="auto"/>
              <w:bottom w:val="single" w:sz="4" w:space="0" w:color="auto"/>
              <w:right w:val="single" w:sz="4" w:space="0" w:color="auto"/>
            </w:tcBorders>
            <w:shd w:val="clear" w:color="auto" w:fill="auto"/>
            <w:noWrap/>
            <w:vAlign w:val="bottom"/>
            <w:hideMark/>
          </w:tcPr>
          <w:p w14:paraId="38BED3D0" w14:textId="77777777" w:rsidR="00B46B4C" w:rsidRPr="00B60EF0" w:rsidRDefault="00B46B4C" w:rsidP="00B46B4C">
            <w:pPr>
              <w:spacing w:after="0" w:line="240" w:lineRule="auto"/>
              <w:rPr>
                <w:rFonts w:ascii="Calibri" w:eastAsia="Times New Roman" w:hAnsi="Calibri" w:cs="Times New Roman"/>
                <w:color w:val="000000"/>
                <w:lang w:val="en-US"/>
              </w:rPr>
            </w:pPr>
            <w:r w:rsidRPr="00B60EF0">
              <w:rPr>
                <w:rFonts w:ascii="Calibri" w:eastAsia="Times New Roman" w:hAnsi="Calibri" w:cs="Times New Roman"/>
                <w:color w:val="000000"/>
                <w:lang w:val="en-US"/>
              </w:rPr>
              <w:t>Orson Chemicals</w:t>
            </w:r>
          </w:p>
        </w:tc>
        <w:tc>
          <w:tcPr>
            <w:tcW w:w="1611" w:type="dxa"/>
            <w:tcBorders>
              <w:top w:val="nil"/>
              <w:left w:val="nil"/>
              <w:bottom w:val="single" w:sz="4" w:space="0" w:color="auto"/>
              <w:right w:val="single" w:sz="4" w:space="0" w:color="auto"/>
            </w:tcBorders>
            <w:shd w:val="clear" w:color="auto" w:fill="auto"/>
            <w:noWrap/>
            <w:vAlign w:val="bottom"/>
            <w:hideMark/>
          </w:tcPr>
          <w:p w14:paraId="0BD0A5A9" w14:textId="63EE5622" w:rsidR="00B46B4C" w:rsidRPr="00B60EF0" w:rsidRDefault="00B46B4C" w:rsidP="00E561A5">
            <w:pPr>
              <w:spacing w:after="0" w:line="240" w:lineRule="auto"/>
              <w:jc w:val="center"/>
              <w:rPr>
                <w:rFonts w:ascii="Calibri" w:eastAsia="Times New Roman" w:hAnsi="Calibri" w:cs="Times New Roman"/>
                <w:color w:val="000000"/>
                <w:lang w:val="en-US"/>
              </w:rPr>
            </w:pPr>
            <w:r w:rsidRPr="00B60EF0">
              <w:rPr>
                <w:rFonts w:ascii="Calibri" w:eastAsia="Times New Roman" w:hAnsi="Calibri" w:cs="Times New Roman"/>
                <w:color w:val="000000"/>
                <w:lang w:val="en-US"/>
              </w:rPr>
              <w:t>India</w:t>
            </w:r>
          </w:p>
        </w:tc>
        <w:tc>
          <w:tcPr>
            <w:tcW w:w="1350" w:type="dxa"/>
            <w:tcBorders>
              <w:top w:val="nil"/>
              <w:left w:val="nil"/>
              <w:bottom w:val="single" w:sz="4" w:space="0" w:color="auto"/>
              <w:right w:val="single" w:sz="4" w:space="0" w:color="auto"/>
            </w:tcBorders>
            <w:shd w:val="clear" w:color="auto" w:fill="auto"/>
            <w:noWrap/>
            <w:vAlign w:val="center"/>
            <w:hideMark/>
          </w:tcPr>
          <w:p w14:paraId="5E7008BA" w14:textId="0A6D0E48"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color w:val="000000"/>
                <w:sz w:val="20"/>
                <w:szCs w:val="20"/>
              </w:rPr>
              <w:t>0.7</w:t>
            </w:r>
          </w:p>
        </w:tc>
        <w:tc>
          <w:tcPr>
            <w:tcW w:w="1215" w:type="dxa"/>
            <w:tcBorders>
              <w:top w:val="nil"/>
              <w:left w:val="nil"/>
              <w:bottom w:val="single" w:sz="4" w:space="0" w:color="auto"/>
              <w:right w:val="single" w:sz="4" w:space="0" w:color="auto"/>
            </w:tcBorders>
            <w:shd w:val="clear" w:color="auto" w:fill="auto"/>
            <w:noWrap/>
            <w:vAlign w:val="center"/>
            <w:hideMark/>
          </w:tcPr>
          <w:p w14:paraId="0B0BBA97" w14:textId="11DB9A6D"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color w:val="000000"/>
                <w:sz w:val="20"/>
                <w:szCs w:val="20"/>
              </w:rPr>
              <w:t>0.7</w:t>
            </w:r>
          </w:p>
        </w:tc>
        <w:tc>
          <w:tcPr>
            <w:tcW w:w="841" w:type="dxa"/>
            <w:tcBorders>
              <w:top w:val="nil"/>
              <w:left w:val="nil"/>
              <w:bottom w:val="single" w:sz="4" w:space="0" w:color="auto"/>
              <w:right w:val="single" w:sz="4" w:space="0" w:color="auto"/>
            </w:tcBorders>
            <w:shd w:val="clear" w:color="auto" w:fill="auto"/>
            <w:noWrap/>
            <w:vAlign w:val="center"/>
            <w:hideMark/>
          </w:tcPr>
          <w:p w14:paraId="5C01DF5D" w14:textId="51F88397"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color w:val="000000"/>
                <w:sz w:val="20"/>
                <w:szCs w:val="20"/>
              </w:rPr>
              <w:t>0.7</w:t>
            </w:r>
          </w:p>
        </w:tc>
        <w:tc>
          <w:tcPr>
            <w:tcW w:w="833" w:type="dxa"/>
            <w:tcBorders>
              <w:top w:val="nil"/>
              <w:left w:val="nil"/>
              <w:bottom w:val="single" w:sz="4" w:space="0" w:color="auto"/>
              <w:right w:val="single" w:sz="4" w:space="0" w:color="auto"/>
            </w:tcBorders>
            <w:shd w:val="clear" w:color="auto" w:fill="auto"/>
            <w:noWrap/>
            <w:vAlign w:val="center"/>
            <w:hideMark/>
          </w:tcPr>
          <w:p w14:paraId="4EE2C894" w14:textId="4B6A3D71"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color w:val="000000"/>
                <w:sz w:val="20"/>
                <w:szCs w:val="20"/>
              </w:rPr>
              <w:t>0.7</w:t>
            </w:r>
          </w:p>
        </w:tc>
        <w:tc>
          <w:tcPr>
            <w:tcW w:w="835" w:type="dxa"/>
            <w:tcBorders>
              <w:top w:val="nil"/>
              <w:left w:val="nil"/>
              <w:bottom w:val="single" w:sz="4" w:space="0" w:color="auto"/>
              <w:right w:val="single" w:sz="4" w:space="0" w:color="auto"/>
            </w:tcBorders>
            <w:shd w:val="clear" w:color="auto" w:fill="auto"/>
            <w:noWrap/>
            <w:vAlign w:val="center"/>
            <w:hideMark/>
          </w:tcPr>
          <w:p w14:paraId="6D35AEC7" w14:textId="094BC7B1"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color w:val="000000"/>
                <w:sz w:val="20"/>
                <w:szCs w:val="20"/>
              </w:rPr>
              <w:t>0.7</w:t>
            </w:r>
          </w:p>
        </w:tc>
      </w:tr>
      <w:tr w:rsidR="00B46B4C" w:rsidRPr="00B60EF0" w14:paraId="68955738" w14:textId="77777777" w:rsidTr="00B46B4C">
        <w:trPr>
          <w:trHeight w:val="301"/>
        </w:trPr>
        <w:tc>
          <w:tcPr>
            <w:tcW w:w="3604" w:type="dxa"/>
            <w:tcBorders>
              <w:top w:val="nil"/>
              <w:left w:val="single" w:sz="4" w:space="0" w:color="auto"/>
              <w:bottom w:val="single" w:sz="4" w:space="0" w:color="auto"/>
              <w:right w:val="single" w:sz="4" w:space="0" w:color="auto"/>
            </w:tcBorders>
            <w:shd w:val="clear" w:color="auto" w:fill="auto"/>
            <w:noWrap/>
            <w:vAlign w:val="bottom"/>
            <w:hideMark/>
          </w:tcPr>
          <w:p w14:paraId="063F4FDB" w14:textId="77777777" w:rsidR="00B46B4C" w:rsidRPr="00B60EF0" w:rsidRDefault="00B46B4C" w:rsidP="00B46B4C">
            <w:pPr>
              <w:spacing w:after="0" w:line="240" w:lineRule="auto"/>
              <w:rPr>
                <w:rFonts w:ascii="Calibri" w:eastAsia="Times New Roman" w:hAnsi="Calibri" w:cs="Times New Roman"/>
                <w:color w:val="000000"/>
                <w:lang w:val="en-US"/>
              </w:rPr>
            </w:pPr>
            <w:r w:rsidRPr="00B60EF0">
              <w:rPr>
                <w:rFonts w:ascii="Calibri" w:eastAsia="Times New Roman" w:hAnsi="Calibri" w:cs="Times New Roman"/>
                <w:color w:val="000000"/>
                <w:lang w:val="en-US"/>
              </w:rPr>
              <w:t>Satyen Polymers Pvt. Ltd. </w:t>
            </w:r>
          </w:p>
        </w:tc>
        <w:tc>
          <w:tcPr>
            <w:tcW w:w="1611" w:type="dxa"/>
            <w:tcBorders>
              <w:top w:val="nil"/>
              <w:left w:val="nil"/>
              <w:bottom w:val="single" w:sz="4" w:space="0" w:color="auto"/>
              <w:right w:val="single" w:sz="4" w:space="0" w:color="auto"/>
            </w:tcBorders>
            <w:shd w:val="clear" w:color="auto" w:fill="auto"/>
            <w:noWrap/>
            <w:vAlign w:val="bottom"/>
            <w:hideMark/>
          </w:tcPr>
          <w:p w14:paraId="45E72F45" w14:textId="496B47DE" w:rsidR="00B46B4C" w:rsidRPr="00B60EF0" w:rsidRDefault="00B46B4C" w:rsidP="00E561A5">
            <w:pPr>
              <w:spacing w:after="0" w:line="240" w:lineRule="auto"/>
              <w:jc w:val="center"/>
              <w:rPr>
                <w:rFonts w:ascii="Calibri" w:eastAsia="Times New Roman" w:hAnsi="Calibri" w:cs="Times New Roman"/>
                <w:color w:val="000000"/>
                <w:lang w:val="en-US"/>
              </w:rPr>
            </w:pPr>
            <w:r w:rsidRPr="00B60EF0">
              <w:rPr>
                <w:rFonts w:ascii="Calibri" w:eastAsia="Times New Roman" w:hAnsi="Calibri" w:cs="Times New Roman"/>
                <w:color w:val="000000"/>
                <w:lang w:val="en-US"/>
              </w:rPr>
              <w:t>India</w:t>
            </w:r>
          </w:p>
        </w:tc>
        <w:tc>
          <w:tcPr>
            <w:tcW w:w="1350" w:type="dxa"/>
            <w:tcBorders>
              <w:top w:val="nil"/>
              <w:left w:val="nil"/>
              <w:bottom w:val="single" w:sz="4" w:space="0" w:color="auto"/>
              <w:right w:val="single" w:sz="4" w:space="0" w:color="auto"/>
            </w:tcBorders>
            <w:shd w:val="clear" w:color="auto" w:fill="auto"/>
            <w:noWrap/>
            <w:vAlign w:val="bottom"/>
            <w:hideMark/>
          </w:tcPr>
          <w:p w14:paraId="510D3212" w14:textId="051377E5"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0.6</w:t>
            </w:r>
          </w:p>
        </w:tc>
        <w:tc>
          <w:tcPr>
            <w:tcW w:w="1215" w:type="dxa"/>
            <w:tcBorders>
              <w:top w:val="nil"/>
              <w:left w:val="nil"/>
              <w:bottom w:val="single" w:sz="4" w:space="0" w:color="auto"/>
              <w:right w:val="single" w:sz="4" w:space="0" w:color="auto"/>
            </w:tcBorders>
            <w:shd w:val="clear" w:color="auto" w:fill="auto"/>
            <w:noWrap/>
            <w:vAlign w:val="bottom"/>
            <w:hideMark/>
          </w:tcPr>
          <w:p w14:paraId="0246CBBD" w14:textId="1BF5FDC7"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0.6</w:t>
            </w:r>
          </w:p>
        </w:tc>
        <w:tc>
          <w:tcPr>
            <w:tcW w:w="841" w:type="dxa"/>
            <w:tcBorders>
              <w:top w:val="nil"/>
              <w:left w:val="nil"/>
              <w:bottom w:val="single" w:sz="4" w:space="0" w:color="auto"/>
              <w:right w:val="single" w:sz="4" w:space="0" w:color="auto"/>
            </w:tcBorders>
            <w:shd w:val="clear" w:color="auto" w:fill="auto"/>
            <w:noWrap/>
            <w:vAlign w:val="bottom"/>
            <w:hideMark/>
          </w:tcPr>
          <w:p w14:paraId="7102B40D" w14:textId="1B83D609"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0.6</w:t>
            </w:r>
          </w:p>
        </w:tc>
        <w:tc>
          <w:tcPr>
            <w:tcW w:w="833" w:type="dxa"/>
            <w:tcBorders>
              <w:top w:val="nil"/>
              <w:left w:val="nil"/>
              <w:bottom w:val="single" w:sz="4" w:space="0" w:color="auto"/>
              <w:right w:val="single" w:sz="4" w:space="0" w:color="auto"/>
            </w:tcBorders>
            <w:shd w:val="clear" w:color="auto" w:fill="auto"/>
            <w:noWrap/>
            <w:vAlign w:val="bottom"/>
            <w:hideMark/>
          </w:tcPr>
          <w:p w14:paraId="0FC23EE1" w14:textId="203BFFA9"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0.6</w:t>
            </w:r>
          </w:p>
        </w:tc>
        <w:tc>
          <w:tcPr>
            <w:tcW w:w="835" w:type="dxa"/>
            <w:tcBorders>
              <w:top w:val="nil"/>
              <w:left w:val="nil"/>
              <w:bottom w:val="single" w:sz="4" w:space="0" w:color="auto"/>
              <w:right w:val="single" w:sz="4" w:space="0" w:color="auto"/>
            </w:tcBorders>
            <w:shd w:val="clear" w:color="auto" w:fill="auto"/>
            <w:noWrap/>
            <w:vAlign w:val="bottom"/>
            <w:hideMark/>
          </w:tcPr>
          <w:p w14:paraId="29F2F45D" w14:textId="7D4867BE"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0.6</w:t>
            </w:r>
          </w:p>
        </w:tc>
      </w:tr>
      <w:tr w:rsidR="00B46B4C" w:rsidRPr="00B60EF0" w14:paraId="50A91050" w14:textId="77777777" w:rsidTr="00B46B4C">
        <w:trPr>
          <w:trHeight w:val="301"/>
        </w:trPr>
        <w:tc>
          <w:tcPr>
            <w:tcW w:w="3604" w:type="dxa"/>
            <w:tcBorders>
              <w:top w:val="nil"/>
              <w:left w:val="single" w:sz="4" w:space="0" w:color="auto"/>
              <w:bottom w:val="single" w:sz="4" w:space="0" w:color="auto"/>
              <w:right w:val="single" w:sz="4" w:space="0" w:color="auto"/>
            </w:tcBorders>
            <w:shd w:val="clear" w:color="auto" w:fill="auto"/>
            <w:noWrap/>
            <w:vAlign w:val="bottom"/>
            <w:hideMark/>
          </w:tcPr>
          <w:p w14:paraId="443FEB77" w14:textId="77777777" w:rsidR="00B46B4C" w:rsidRPr="00B60EF0" w:rsidRDefault="00B46B4C" w:rsidP="00B46B4C">
            <w:pPr>
              <w:spacing w:after="0" w:line="240" w:lineRule="auto"/>
              <w:rPr>
                <w:rFonts w:ascii="Calibri" w:eastAsia="Times New Roman" w:hAnsi="Calibri" w:cs="Times New Roman"/>
                <w:color w:val="000000"/>
                <w:lang w:val="en-US"/>
              </w:rPr>
            </w:pPr>
            <w:r w:rsidRPr="00B60EF0">
              <w:rPr>
                <w:rFonts w:ascii="Calibri" w:eastAsia="Times New Roman" w:hAnsi="Calibri" w:cs="Times New Roman"/>
                <w:color w:val="000000"/>
                <w:lang w:val="en-US"/>
              </w:rPr>
              <w:t>Crystic Resins India Private Limited</w:t>
            </w:r>
          </w:p>
        </w:tc>
        <w:tc>
          <w:tcPr>
            <w:tcW w:w="1611" w:type="dxa"/>
            <w:tcBorders>
              <w:top w:val="nil"/>
              <w:left w:val="nil"/>
              <w:bottom w:val="single" w:sz="4" w:space="0" w:color="auto"/>
              <w:right w:val="single" w:sz="4" w:space="0" w:color="auto"/>
            </w:tcBorders>
            <w:shd w:val="clear" w:color="auto" w:fill="auto"/>
            <w:noWrap/>
            <w:vAlign w:val="bottom"/>
            <w:hideMark/>
          </w:tcPr>
          <w:p w14:paraId="63391230" w14:textId="33B0F09B" w:rsidR="00B46B4C" w:rsidRPr="00B60EF0" w:rsidRDefault="00B46B4C" w:rsidP="00E561A5">
            <w:pPr>
              <w:spacing w:after="0" w:line="240" w:lineRule="auto"/>
              <w:jc w:val="center"/>
              <w:rPr>
                <w:rFonts w:ascii="Calibri" w:eastAsia="Times New Roman" w:hAnsi="Calibri" w:cs="Times New Roman"/>
                <w:color w:val="000000"/>
                <w:lang w:val="en-US"/>
              </w:rPr>
            </w:pPr>
            <w:r w:rsidRPr="00B60EF0">
              <w:rPr>
                <w:rFonts w:ascii="Calibri" w:eastAsia="Times New Roman" w:hAnsi="Calibri" w:cs="Times New Roman"/>
                <w:color w:val="000000"/>
                <w:lang w:val="en-US"/>
              </w:rPr>
              <w:t>India</w:t>
            </w:r>
          </w:p>
        </w:tc>
        <w:tc>
          <w:tcPr>
            <w:tcW w:w="1350" w:type="dxa"/>
            <w:tcBorders>
              <w:top w:val="nil"/>
              <w:left w:val="nil"/>
              <w:bottom w:val="single" w:sz="4" w:space="0" w:color="auto"/>
              <w:right w:val="single" w:sz="4" w:space="0" w:color="auto"/>
            </w:tcBorders>
            <w:shd w:val="clear" w:color="auto" w:fill="auto"/>
            <w:noWrap/>
            <w:vAlign w:val="bottom"/>
            <w:hideMark/>
          </w:tcPr>
          <w:p w14:paraId="1F7BB31A" w14:textId="4B371FDF"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0.6</w:t>
            </w:r>
          </w:p>
        </w:tc>
        <w:tc>
          <w:tcPr>
            <w:tcW w:w="1215" w:type="dxa"/>
            <w:tcBorders>
              <w:top w:val="nil"/>
              <w:left w:val="nil"/>
              <w:bottom w:val="single" w:sz="4" w:space="0" w:color="auto"/>
              <w:right w:val="single" w:sz="4" w:space="0" w:color="auto"/>
            </w:tcBorders>
            <w:shd w:val="clear" w:color="auto" w:fill="auto"/>
            <w:noWrap/>
            <w:vAlign w:val="bottom"/>
            <w:hideMark/>
          </w:tcPr>
          <w:p w14:paraId="6792A2FE" w14:textId="38757C6E"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0.6</w:t>
            </w:r>
          </w:p>
        </w:tc>
        <w:tc>
          <w:tcPr>
            <w:tcW w:w="841" w:type="dxa"/>
            <w:tcBorders>
              <w:top w:val="nil"/>
              <w:left w:val="nil"/>
              <w:bottom w:val="single" w:sz="4" w:space="0" w:color="auto"/>
              <w:right w:val="single" w:sz="4" w:space="0" w:color="auto"/>
            </w:tcBorders>
            <w:shd w:val="clear" w:color="auto" w:fill="auto"/>
            <w:noWrap/>
            <w:vAlign w:val="bottom"/>
            <w:hideMark/>
          </w:tcPr>
          <w:p w14:paraId="7F83CD1A" w14:textId="64A0629E"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0.6</w:t>
            </w:r>
          </w:p>
        </w:tc>
        <w:tc>
          <w:tcPr>
            <w:tcW w:w="833" w:type="dxa"/>
            <w:tcBorders>
              <w:top w:val="nil"/>
              <w:left w:val="nil"/>
              <w:bottom w:val="single" w:sz="4" w:space="0" w:color="auto"/>
              <w:right w:val="single" w:sz="4" w:space="0" w:color="auto"/>
            </w:tcBorders>
            <w:shd w:val="clear" w:color="auto" w:fill="auto"/>
            <w:noWrap/>
            <w:vAlign w:val="bottom"/>
            <w:hideMark/>
          </w:tcPr>
          <w:p w14:paraId="7E604EAF" w14:textId="6CFC43B3"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0.6</w:t>
            </w:r>
          </w:p>
        </w:tc>
        <w:tc>
          <w:tcPr>
            <w:tcW w:w="835" w:type="dxa"/>
            <w:tcBorders>
              <w:top w:val="nil"/>
              <w:left w:val="nil"/>
              <w:bottom w:val="single" w:sz="4" w:space="0" w:color="auto"/>
              <w:right w:val="single" w:sz="4" w:space="0" w:color="auto"/>
            </w:tcBorders>
            <w:shd w:val="clear" w:color="auto" w:fill="auto"/>
            <w:noWrap/>
            <w:vAlign w:val="bottom"/>
            <w:hideMark/>
          </w:tcPr>
          <w:p w14:paraId="4FB793AC" w14:textId="2B141176"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0.6</w:t>
            </w:r>
          </w:p>
        </w:tc>
      </w:tr>
      <w:tr w:rsidR="00B46B4C" w:rsidRPr="00B60EF0" w14:paraId="2F5440DC" w14:textId="77777777" w:rsidTr="00B46B4C">
        <w:trPr>
          <w:trHeight w:val="301"/>
        </w:trPr>
        <w:tc>
          <w:tcPr>
            <w:tcW w:w="3604" w:type="dxa"/>
            <w:tcBorders>
              <w:top w:val="nil"/>
              <w:left w:val="single" w:sz="4" w:space="0" w:color="auto"/>
              <w:bottom w:val="single" w:sz="4" w:space="0" w:color="auto"/>
              <w:right w:val="single" w:sz="4" w:space="0" w:color="auto"/>
            </w:tcBorders>
            <w:shd w:val="clear" w:color="auto" w:fill="auto"/>
            <w:noWrap/>
            <w:vAlign w:val="bottom"/>
            <w:hideMark/>
          </w:tcPr>
          <w:p w14:paraId="00E3BD4F" w14:textId="77777777" w:rsidR="00B46B4C" w:rsidRPr="00B60EF0" w:rsidRDefault="00B46B4C" w:rsidP="00B46B4C">
            <w:pPr>
              <w:spacing w:after="0" w:line="240" w:lineRule="auto"/>
              <w:rPr>
                <w:rFonts w:ascii="Calibri" w:eastAsia="Times New Roman" w:hAnsi="Calibri" w:cs="Times New Roman"/>
                <w:color w:val="000000"/>
                <w:lang w:val="en-US"/>
              </w:rPr>
            </w:pPr>
            <w:r w:rsidRPr="00B60EF0">
              <w:rPr>
                <w:rFonts w:ascii="Calibri" w:eastAsia="Times New Roman" w:hAnsi="Calibri" w:cs="Times New Roman"/>
                <w:color w:val="000000"/>
                <w:lang w:val="en-US"/>
              </w:rPr>
              <w:t>Mechemco resins pvt ltd</w:t>
            </w:r>
          </w:p>
        </w:tc>
        <w:tc>
          <w:tcPr>
            <w:tcW w:w="1611" w:type="dxa"/>
            <w:tcBorders>
              <w:top w:val="nil"/>
              <w:left w:val="nil"/>
              <w:bottom w:val="single" w:sz="4" w:space="0" w:color="auto"/>
              <w:right w:val="single" w:sz="4" w:space="0" w:color="auto"/>
            </w:tcBorders>
            <w:shd w:val="clear" w:color="auto" w:fill="auto"/>
            <w:noWrap/>
            <w:vAlign w:val="bottom"/>
            <w:hideMark/>
          </w:tcPr>
          <w:p w14:paraId="3BE236EC" w14:textId="260B45CC" w:rsidR="00B46B4C" w:rsidRPr="00B60EF0" w:rsidRDefault="00B46B4C" w:rsidP="00E561A5">
            <w:pPr>
              <w:spacing w:after="0" w:line="240" w:lineRule="auto"/>
              <w:jc w:val="center"/>
              <w:rPr>
                <w:rFonts w:ascii="Calibri" w:eastAsia="Times New Roman" w:hAnsi="Calibri" w:cs="Times New Roman"/>
                <w:color w:val="000000"/>
                <w:lang w:val="en-US"/>
              </w:rPr>
            </w:pPr>
            <w:r w:rsidRPr="00B60EF0">
              <w:rPr>
                <w:rFonts w:ascii="Calibri" w:eastAsia="Times New Roman" w:hAnsi="Calibri" w:cs="Times New Roman"/>
                <w:color w:val="000000"/>
                <w:lang w:val="en-US"/>
              </w:rPr>
              <w:t>India</w:t>
            </w:r>
          </w:p>
        </w:tc>
        <w:tc>
          <w:tcPr>
            <w:tcW w:w="1350" w:type="dxa"/>
            <w:tcBorders>
              <w:top w:val="nil"/>
              <w:left w:val="nil"/>
              <w:bottom w:val="single" w:sz="4" w:space="0" w:color="auto"/>
              <w:right w:val="single" w:sz="4" w:space="0" w:color="auto"/>
            </w:tcBorders>
            <w:shd w:val="clear" w:color="auto" w:fill="auto"/>
            <w:noWrap/>
            <w:vAlign w:val="bottom"/>
            <w:hideMark/>
          </w:tcPr>
          <w:p w14:paraId="7061D08D" w14:textId="4F8CD4A0"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0.4</w:t>
            </w:r>
          </w:p>
        </w:tc>
        <w:tc>
          <w:tcPr>
            <w:tcW w:w="1215" w:type="dxa"/>
            <w:tcBorders>
              <w:top w:val="nil"/>
              <w:left w:val="nil"/>
              <w:bottom w:val="single" w:sz="4" w:space="0" w:color="auto"/>
              <w:right w:val="single" w:sz="4" w:space="0" w:color="auto"/>
            </w:tcBorders>
            <w:shd w:val="clear" w:color="auto" w:fill="auto"/>
            <w:noWrap/>
            <w:vAlign w:val="bottom"/>
            <w:hideMark/>
          </w:tcPr>
          <w:p w14:paraId="738AAE33" w14:textId="07E9DCB1"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0.4</w:t>
            </w:r>
          </w:p>
        </w:tc>
        <w:tc>
          <w:tcPr>
            <w:tcW w:w="841" w:type="dxa"/>
            <w:tcBorders>
              <w:top w:val="nil"/>
              <w:left w:val="nil"/>
              <w:bottom w:val="single" w:sz="4" w:space="0" w:color="auto"/>
              <w:right w:val="single" w:sz="4" w:space="0" w:color="auto"/>
            </w:tcBorders>
            <w:shd w:val="clear" w:color="auto" w:fill="auto"/>
            <w:noWrap/>
            <w:vAlign w:val="bottom"/>
            <w:hideMark/>
          </w:tcPr>
          <w:p w14:paraId="2A49D9D5" w14:textId="4E06A829"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0.4</w:t>
            </w:r>
          </w:p>
        </w:tc>
        <w:tc>
          <w:tcPr>
            <w:tcW w:w="833" w:type="dxa"/>
            <w:tcBorders>
              <w:top w:val="nil"/>
              <w:left w:val="nil"/>
              <w:bottom w:val="single" w:sz="4" w:space="0" w:color="auto"/>
              <w:right w:val="single" w:sz="4" w:space="0" w:color="auto"/>
            </w:tcBorders>
            <w:shd w:val="clear" w:color="auto" w:fill="auto"/>
            <w:noWrap/>
            <w:vAlign w:val="bottom"/>
            <w:hideMark/>
          </w:tcPr>
          <w:p w14:paraId="6E368B3B" w14:textId="4A0D748F"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0.4</w:t>
            </w:r>
          </w:p>
        </w:tc>
        <w:tc>
          <w:tcPr>
            <w:tcW w:w="835" w:type="dxa"/>
            <w:tcBorders>
              <w:top w:val="nil"/>
              <w:left w:val="nil"/>
              <w:bottom w:val="single" w:sz="4" w:space="0" w:color="auto"/>
              <w:right w:val="single" w:sz="4" w:space="0" w:color="auto"/>
            </w:tcBorders>
            <w:shd w:val="clear" w:color="auto" w:fill="auto"/>
            <w:noWrap/>
            <w:vAlign w:val="bottom"/>
            <w:hideMark/>
          </w:tcPr>
          <w:p w14:paraId="3D8841E2" w14:textId="2F81D1D8"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0.4</w:t>
            </w:r>
          </w:p>
        </w:tc>
      </w:tr>
      <w:tr w:rsidR="00B46B4C" w:rsidRPr="00B60EF0" w14:paraId="00DAB045" w14:textId="77777777" w:rsidTr="00B46B4C">
        <w:trPr>
          <w:trHeight w:val="301"/>
        </w:trPr>
        <w:tc>
          <w:tcPr>
            <w:tcW w:w="3604" w:type="dxa"/>
            <w:tcBorders>
              <w:top w:val="nil"/>
              <w:left w:val="single" w:sz="4" w:space="0" w:color="auto"/>
              <w:bottom w:val="single" w:sz="4" w:space="0" w:color="auto"/>
              <w:right w:val="single" w:sz="4" w:space="0" w:color="auto"/>
            </w:tcBorders>
            <w:shd w:val="clear" w:color="auto" w:fill="auto"/>
            <w:noWrap/>
            <w:vAlign w:val="bottom"/>
            <w:hideMark/>
          </w:tcPr>
          <w:p w14:paraId="4E4915E2" w14:textId="77777777" w:rsidR="00B46B4C" w:rsidRPr="00B60EF0" w:rsidRDefault="00B46B4C" w:rsidP="00B46B4C">
            <w:pPr>
              <w:spacing w:after="0" w:line="240" w:lineRule="auto"/>
              <w:rPr>
                <w:rFonts w:ascii="Calibri" w:eastAsia="Times New Roman" w:hAnsi="Calibri" w:cs="Times New Roman"/>
                <w:color w:val="000000"/>
                <w:lang w:val="en-US"/>
              </w:rPr>
            </w:pPr>
            <w:r w:rsidRPr="00B60EF0">
              <w:rPr>
                <w:rFonts w:ascii="Calibri" w:eastAsia="Times New Roman" w:hAnsi="Calibri" w:cs="Times New Roman"/>
                <w:color w:val="000000"/>
                <w:lang w:val="en-US"/>
              </w:rPr>
              <w:t xml:space="preserve">Moras Chemicals India Pvt. Ltd. </w:t>
            </w:r>
          </w:p>
        </w:tc>
        <w:tc>
          <w:tcPr>
            <w:tcW w:w="1611" w:type="dxa"/>
            <w:tcBorders>
              <w:top w:val="nil"/>
              <w:left w:val="nil"/>
              <w:bottom w:val="single" w:sz="4" w:space="0" w:color="auto"/>
              <w:right w:val="single" w:sz="4" w:space="0" w:color="auto"/>
            </w:tcBorders>
            <w:shd w:val="clear" w:color="auto" w:fill="auto"/>
            <w:noWrap/>
            <w:vAlign w:val="bottom"/>
            <w:hideMark/>
          </w:tcPr>
          <w:p w14:paraId="64D95066" w14:textId="198174A2" w:rsidR="00B46B4C" w:rsidRPr="00B60EF0" w:rsidRDefault="00B46B4C" w:rsidP="00E561A5">
            <w:pPr>
              <w:spacing w:after="0" w:line="240" w:lineRule="auto"/>
              <w:jc w:val="center"/>
              <w:rPr>
                <w:rFonts w:ascii="Calibri" w:eastAsia="Times New Roman" w:hAnsi="Calibri" w:cs="Times New Roman"/>
                <w:color w:val="000000"/>
                <w:lang w:val="en-US"/>
              </w:rPr>
            </w:pPr>
            <w:r w:rsidRPr="00B60EF0">
              <w:rPr>
                <w:rFonts w:ascii="Calibri" w:eastAsia="Times New Roman" w:hAnsi="Calibri" w:cs="Times New Roman"/>
                <w:color w:val="000000"/>
                <w:lang w:val="en-US"/>
              </w:rPr>
              <w:t>India</w:t>
            </w:r>
          </w:p>
        </w:tc>
        <w:tc>
          <w:tcPr>
            <w:tcW w:w="1350" w:type="dxa"/>
            <w:tcBorders>
              <w:top w:val="nil"/>
              <w:left w:val="nil"/>
              <w:bottom w:val="single" w:sz="4" w:space="0" w:color="auto"/>
              <w:right w:val="single" w:sz="4" w:space="0" w:color="auto"/>
            </w:tcBorders>
            <w:shd w:val="clear" w:color="auto" w:fill="auto"/>
            <w:noWrap/>
            <w:vAlign w:val="bottom"/>
            <w:hideMark/>
          </w:tcPr>
          <w:p w14:paraId="7FEE35F6" w14:textId="438BEAD2"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0.4</w:t>
            </w:r>
          </w:p>
        </w:tc>
        <w:tc>
          <w:tcPr>
            <w:tcW w:w="1215" w:type="dxa"/>
            <w:tcBorders>
              <w:top w:val="nil"/>
              <w:left w:val="nil"/>
              <w:bottom w:val="single" w:sz="4" w:space="0" w:color="auto"/>
              <w:right w:val="single" w:sz="4" w:space="0" w:color="auto"/>
            </w:tcBorders>
            <w:shd w:val="clear" w:color="auto" w:fill="auto"/>
            <w:noWrap/>
            <w:vAlign w:val="bottom"/>
            <w:hideMark/>
          </w:tcPr>
          <w:p w14:paraId="7099278F" w14:textId="7ABEC311"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0.4</w:t>
            </w:r>
          </w:p>
        </w:tc>
        <w:tc>
          <w:tcPr>
            <w:tcW w:w="841" w:type="dxa"/>
            <w:tcBorders>
              <w:top w:val="nil"/>
              <w:left w:val="nil"/>
              <w:bottom w:val="single" w:sz="4" w:space="0" w:color="auto"/>
              <w:right w:val="single" w:sz="4" w:space="0" w:color="auto"/>
            </w:tcBorders>
            <w:shd w:val="clear" w:color="auto" w:fill="auto"/>
            <w:noWrap/>
            <w:vAlign w:val="bottom"/>
            <w:hideMark/>
          </w:tcPr>
          <w:p w14:paraId="3E8F8944" w14:textId="70F6D59A"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0.4</w:t>
            </w:r>
          </w:p>
        </w:tc>
        <w:tc>
          <w:tcPr>
            <w:tcW w:w="833" w:type="dxa"/>
            <w:tcBorders>
              <w:top w:val="nil"/>
              <w:left w:val="nil"/>
              <w:bottom w:val="single" w:sz="4" w:space="0" w:color="auto"/>
              <w:right w:val="single" w:sz="4" w:space="0" w:color="auto"/>
            </w:tcBorders>
            <w:shd w:val="clear" w:color="auto" w:fill="auto"/>
            <w:noWrap/>
            <w:vAlign w:val="bottom"/>
            <w:hideMark/>
          </w:tcPr>
          <w:p w14:paraId="2391DA55" w14:textId="2B39AFCA"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0.4</w:t>
            </w:r>
          </w:p>
        </w:tc>
        <w:tc>
          <w:tcPr>
            <w:tcW w:w="835" w:type="dxa"/>
            <w:tcBorders>
              <w:top w:val="nil"/>
              <w:left w:val="nil"/>
              <w:bottom w:val="single" w:sz="4" w:space="0" w:color="auto"/>
              <w:right w:val="single" w:sz="4" w:space="0" w:color="auto"/>
            </w:tcBorders>
            <w:shd w:val="clear" w:color="auto" w:fill="auto"/>
            <w:noWrap/>
            <w:vAlign w:val="bottom"/>
            <w:hideMark/>
          </w:tcPr>
          <w:p w14:paraId="2D71C68C" w14:textId="73001E1E"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0.4</w:t>
            </w:r>
          </w:p>
        </w:tc>
      </w:tr>
      <w:tr w:rsidR="00B46B4C" w:rsidRPr="00B60EF0" w14:paraId="39DC53A9" w14:textId="77777777" w:rsidTr="00216C7F">
        <w:trPr>
          <w:trHeight w:val="301"/>
        </w:trPr>
        <w:tc>
          <w:tcPr>
            <w:tcW w:w="3604" w:type="dxa"/>
            <w:vMerge w:val="restart"/>
            <w:tcBorders>
              <w:top w:val="nil"/>
              <w:left w:val="single" w:sz="4" w:space="0" w:color="auto"/>
              <w:right w:val="single" w:sz="4" w:space="0" w:color="auto"/>
            </w:tcBorders>
            <w:shd w:val="clear" w:color="auto" w:fill="auto"/>
            <w:noWrap/>
            <w:vAlign w:val="bottom"/>
            <w:hideMark/>
          </w:tcPr>
          <w:p w14:paraId="06BA2F2D" w14:textId="77777777" w:rsidR="00B46B4C" w:rsidRPr="00B60EF0" w:rsidRDefault="00B46B4C" w:rsidP="00B46B4C">
            <w:pPr>
              <w:spacing w:after="0" w:line="240" w:lineRule="auto"/>
              <w:rPr>
                <w:rFonts w:ascii="Calibri" w:eastAsia="Times New Roman" w:hAnsi="Calibri" w:cs="Times New Roman"/>
                <w:color w:val="000000"/>
                <w:lang w:val="en-US"/>
              </w:rPr>
            </w:pPr>
            <w:r w:rsidRPr="00B60EF0">
              <w:rPr>
                <w:rFonts w:ascii="Calibri" w:eastAsia="Times New Roman" w:hAnsi="Calibri" w:cs="Times New Roman"/>
                <w:color w:val="000000"/>
                <w:lang w:val="en-US"/>
              </w:rPr>
              <w:lastRenderedPageBreak/>
              <w:t>Ashland Global Holdings Inc.</w:t>
            </w:r>
          </w:p>
          <w:p w14:paraId="60A8FE83" w14:textId="2FB09263" w:rsidR="00B46B4C" w:rsidRPr="00B60EF0" w:rsidRDefault="00B46B4C" w:rsidP="00B46B4C">
            <w:pPr>
              <w:spacing w:after="0" w:line="240" w:lineRule="auto"/>
              <w:rPr>
                <w:rFonts w:ascii="Calibri" w:eastAsia="Times New Roman" w:hAnsi="Calibri" w:cs="Times New Roman"/>
                <w:color w:val="000000"/>
                <w:lang w:val="en-US"/>
              </w:rPr>
            </w:pPr>
            <w:r w:rsidRPr="00B60EF0">
              <w:rPr>
                <w:rFonts w:ascii="Calibri" w:eastAsia="Times New Roman" w:hAnsi="Calibri" w:cs="Times New Roman"/>
                <w:color w:val="000000"/>
                <w:lang w:val="en-US"/>
              </w:rPr>
              <w:t> </w:t>
            </w:r>
          </w:p>
        </w:tc>
        <w:tc>
          <w:tcPr>
            <w:tcW w:w="1611" w:type="dxa"/>
            <w:tcBorders>
              <w:top w:val="nil"/>
              <w:left w:val="nil"/>
              <w:bottom w:val="single" w:sz="4" w:space="0" w:color="auto"/>
              <w:right w:val="single" w:sz="4" w:space="0" w:color="auto"/>
            </w:tcBorders>
            <w:shd w:val="clear" w:color="auto" w:fill="auto"/>
            <w:noWrap/>
            <w:vAlign w:val="bottom"/>
            <w:hideMark/>
          </w:tcPr>
          <w:p w14:paraId="4E38D150" w14:textId="77777777" w:rsidR="00B46B4C" w:rsidRPr="00B60EF0" w:rsidRDefault="00B46B4C" w:rsidP="00E561A5">
            <w:pPr>
              <w:spacing w:after="0" w:line="240" w:lineRule="auto"/>
              <w:jc w:val="center"/>
              <w:rPr>
                <w:rFonts w:ascii="Calibri" w:eastAsia="Times New Roman" w:hAnsi="Calibri" w:cs="Times New Roman"/>
                <w:color w:val="000000"/>
                <w:lang w:val="en-US"/>
              </w:rPr>
            </w:pPr>
            <w:r w:rsidRPr="00B60EF0">
              <w:rPr>
                <w:rFonts w:ascii="Calibri" w:eastAsia="Times New Roman" w:hAnsi="Calibri" w:cs="Times New Roman"/>
                <w:color w:val="000000"/>
                <w:lang w:val="en-US"/>
              </w:rPr>
              <w:t>Germany</w:t>
            </w:r>
          </w:p>
        </w:tc>
        <w:tc>
          <w:tcPr>
            <w:tcW w:w="1350" w:type="dxa"/>
            <w:tcBorders>
              <w:top w:val="nil"/>
              <w:left w:val="nil"/>
              <w:bottom w:val="single" w:sz="4" w:space="0" w:color="auto"/>
              <w:right w:val="single" w:sz="4" w:space="0" w:color="auto"/>
            </w:tcBorders>
            <w:shd w:val="clear" w:color="auto" w:fill="auto"/>
            <w:noWrap/>
            <w:vAlign w:val="bottom"/>
            <w:hideMark/>
          </w:tcPr>
          <w:p w14:paraId="74C2DAAD" w14:textId="486A3779"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25.0</w:t>
            </w:r>
          </w:p>
        </w:tc>
        <w:tc>
          <w:tcPr>
            <w:tcW w:w="1215" w:type="dxa"/>
            <w:tcBorders>
              <w:top w:val="nil"/>
              <w:left w:val="nil"/>
              <w:bottom w:val="single" w:sz="4" w:space="0" w:color="auto"/>
              <w:right w:val="single" w:sz="4" w:space="0" w:color="auto"/>
            </w:tcBorders>
            <w:shd w:val="clear" w:color="auto" w:fill="auto"/>
            <w:noWrap/>
            <w:vAlign w:val="bottom"/>
            <w:hideMark/>
          </w:tcPr>
          <w:p w14:paraId="724C1F46" w14:textId="5B27FEE1"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0.0</w:t>
            </w:r>
          </w:p>
        </w:tc>
        <w:tc>
          <w:tcPr>
            <w:tcW w:w="841" w:type="dxa"/>
            <w:tcBorders>
              <w:top w:val="nil"/>
              <w:left w:val="nil"/>
              <w:bottom w:val="single" w:sz="4" w:space="0" w:color="auto"/>
              <w:right w:val="single" w:sz="4" w:space="0" w:color="auto"/>
            </w:tcBorders>
            <w:shd w:val="clear" w:color="auto" w:fill="auto"/>
            <w:noWrap/>
            <w:vAlign w:val="bottom"/>
            <w:hideMark/>
          </w:tcPr>
          <w:p w14:paraId="6D58A727" w14:textId="0068EFF7"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0.0</w:t>
            </w:r>
          </w:p>
        </w:tc>
        <w:tc>
          <w:tcPr>
            <w:tcW w:w="833" w:type="dxa"/>
            <w:tcBorders>
              <w:top w:val="nil"/>
              <w:left w:val="nil"/>
              <w:bottom w:val="single" w:sz="4" w:space="0" w:color="auto"/>
              <w:right w:val="single" w:sz="4" w:space="0" w:color="auto"/>
            </w:tcBorders>
            <w:shd w:val="clear" w:color="auto" w:fill="auto"/>
            <w:noWrap/>
            <w:vAlign w:val="bottom"/>
            <w:hideMark/>
          </w:tcPr>
          <w:p w14:paraId="7D118491" w14:textId="7ACB71EA"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0.0</w:t>
            </w:r>
          </w:p>
        </w:tc>
        <w:tc>
          <w:tcPr>
            <w:tcW w:w="835" w:type="dxa"/>
            <w:tcBorders>
              <w:top w:val="nil"/>
              <w:left w:val="nil"/>
              <w:bottom w:val="single" w:sz="4" w:space="0" w:color="auto"/>
              <w:right w:val="single" w:sz="4" w:space="0" w:color="auto"/>
            </w:tcBorders>
            <w:shd w:val="clear" w:color="auto" w:fill="auto"/>
            <w:noWrap/>
            <w:vAlign w:val="bottom"/>
            <w:hideMark/>
          </w:tcPr>
          <w:p w14:paraId="2417A331" w14:textId="06C44B9D"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0.0</w:t>
            </w:r>
          </w:p>
        </w:tc>
      </w:tr>
      <w:tr w:rsidR="00B46B4C" w:rsidRPr="00B60EF0" w14:paraId="64A7EC60" w14:textId="77777777" w:rsidTr="00216C7F">
        <w:trPr>
          <w:trHeight w:val="301"/>
        </w:trPr>
        <w:tc>
          <w:tcPr>
            <w:tcW w:w="3604" w:type="dxa"/>
            <w:vMerge/>
            <w:tcBorders>
              <w:left w:val="single" w:sz="4" w:space="0" w:color="auto"/>
              <w:bottom w:val="single" w:sz="4" w:space="0" w:color="auto"/>
              <w:right w:val="single" w:sz="4" w:space="0" w:color="auto"/>
            </w:tcBorders>
            <w:shd w:val="clear" w:color="auto" w:fill="auto"/>
            <w:noWrap/>
            <w:vAlign w:val="bottom"/>
            <w:hideMark/>
          </w:tcPr>
          <w:p w14:paraId="54825176" w14:textId="13C4FA12" w:rsidR="00B46B4C" w:rsidRPr="00B60EF0" w:rsidRDefault="00B46B4C" w:rsidP="00B46B4C">
            <w:pPr>
              <w:spacing w:after="0" w:line="240" w:lineRule="auto"/>
              <w:rPr>
                <w:rFonts w:ascii="Calibri" w:eastAsia="Times New Roman" w:hAnsi="Calibri" w:cs="Times New Roman"/>
                <w:color w:val="000000"/>
                <w:lang w:val="en-US"/>
              </w:rPr>
            </w:pPr>
          </w:p>
        </w:tc>
        <w:tc>
          <w:tcPr>
            <w:tcW w:w="1611" w:type="dxa"/>
            <w:tcBorders>
              <w:top w:val="nil"/>
              <w:left w:val="nil"/>
              <w:bottom w:val="single" w:sz="4" w:space="0" w:color="auto"/>
              <w:right w:val="single" w:sz="4" w:space="0" w:color="auto"/>
            </w:tcBorders>
            <w:shd w:val="clear" w:color="auto" w:fill="auto"/>
            <w:noWrap/>
            <w:vAlign w:val="bottom"/>
            <w:hideMark/>
          </w:tcPr>
          <w:p w14:paraId="267BF841" w14:textId="77777777" w:rsidR="00B46B4C" w:rsidRPr="00B60EF0" w:rsidRDefault="00B46B4C" w:rsidP="00E561A5">
            <w:pPr>
              <w:spacing w:after="0" w:line="240" w:lineRule="auto"/>
              <w:jc w:val="center"/>
              <w:rPr>
                <w:rFonts w:ascii="Calibri" w:eastAsia="Times New Roman" w:hAnsi="Calibri" w:cs="Times New Roman"/>
                <w:color w:val="000000"/>
                <w:lang w:val="en-US"/>
              </w:rPr>
            </w:pPr>
            <w:r w:rsidRPr="00B60EF0">
              <w:rPr>
                <w:rFonts w:ascii="Calibri" w:eastAsia="Times New Roman" w:hAnsi="Calibri" w:cs="Times New Roman"/>
                <w:color w:val="000000"/>
                <w:lang w:val="en-US"/>
              </w:rPr>
              <w:t>USA</w:t>
            </w:r>
          </w:p>
        </w:tc>
        <w:tc>
          <w:tcPr>
            <w:tcW w:w="1350" w:type="dxa"/>
            <w:tcBorders>
              <w:top w:val="nil"/>
              <w:left w:val="nil"/>
              <w:bottom w:val="single" w:sz="4" w:space="0" w:color="auto"/>
              <w:right w:val="single" w:sz="4" w:space="0" w:color="auto"/>
            </w:tcBorders>
            <w:shd w:val="clear" w:color="auto" w:fill="auto"/>
            <w:noWrap/>
            <w:vAlign w:val="bottom"/>
            <w:hideMark/>
          </w:tcPr>
          <w:p w14:paraId="7CEFAE06" w14:textId="0B576641"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30.0</w:t>
            </w:r>
          </w:p>
        </w:tc>
        <w:tc>
          <w:tcPr>
            <w:tcW w:w="1215" w:type="dxa"/>
            <w:tcBorders>
              <w:top w:val="nil"/>
              <w:left w:val="nil"/>
              <w:bottom w:val="single" w:sz="4" w:space="0" w:color="auto"/>
              <w:right w:val="single" w:sz="4" w:space="0" w:color="auto"/>
            </w:tcBorders>
            <w:shd w:val="clear" w:color="auto" w:fill="auto"/>
            <w:noWrap/>
            <w:vAlign w:val="bottom"/>
            <w:hideMark/>
          </w:tcPr>
          <w:p w14:paraId="11F42946" w14:textId="4D66587C"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0.0</w:t>
            </w:r>
          </w:p>
        </w:tc>
        <w:tc>
          <w:tcPr>
            <w:tcW w:w="841" w:type="dxa"/>
            <w:tcBorders>
              <w:top w:val="nil"/>
              <w:left w:val="nil"/>
              <w:bottom w:val="single" w:sz="4" w:space="0" w:color="auto"/>
              <w:right w:val="single" w:sz="4" w:space="0" w:color="auto"/>
            </w:tcBorders>
            <w:shd w:val="clear" w:color="auto" w:fill="auto"/>
            <w:noWrap/>
            <w:vAlign w:val="bottom"/>
            <w:hideMark/>
          </w:tcPr>
          <w:p w14:paraId="5EE0171A" w14:textId="1F1263AE"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0.0</w:t>
            </w:r>
          </w:p>
        </w:tc>
        <w:tc>
          <w:tcPr>
            <w:tcW w:w="833" w:type="dxa"/>
            <w:tcBorders>
              <w:top w:val="nil"/>
              <w:left w:val="nil"/>
              <w:bottom w:val="single" w:sz="4" w:space="0" w:color="auto"/>
              <w:right w:val="single" w:sz="4" w:space="0" w:color="auto"/>
            </w:tcBorders>
            <w:shd w:val="clear" w:color="auto" w:fill="auto"/>
            <w:noWrap/>
            <w:vAlign w:val="bottom"/>
            <w:hideMark/>
          </w:tcPr>
          <w:p w14:paraId="55E334E2" w14:textId="0F4D38EE"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0.0</w:t>
            </w:r>
          </w:p>
        </w:tc>
        <w:tc>
          <w:tcPr>
            <w:tcW w:w="835" w:type="dxa"/>
            <w:tcBorders>
              <w:top w:val="nil"/>
              <w:left w:val="nil"/>
              <w:bottom w:val="single" w:sz="4" w:space="0" w:color="auto"/>
              <w:right w:val="single" w:sz="4" w:space="0" w:color="auto"/>
            </w:tcBorders>
            <w:shd w:val="clear" w:color="auto" w:fill="auto"/>
            <w:noWrap/>
            <w:vAlign w:val="bottom"/>
            <w:hideMark/>
          </w:tcPr>
          <w:p w14:paraId="0870A649" w14:textId="7AF082AC"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0.0</w:t>
            </w:r>
          </w:p>
        </w:tc>
      </w:tr>
      <w:tr w:rsidR="00B46B4C" w:rsidRPr="00B60EF0" w14:paraId="4F48CAF5" w14:textId="77777777" w:rsidTr="00B46B4C">
        <w:trPr>
          <w:trHeight w:val="301"/>
        </w:trPr>
        <w:tc>
          <w:tcPr>
            <w:tcW w:w="3604" w:type="dxa"/>
            <w:tcBorders>
              <w:top w:val="nil"/>
              <w:left w:val="single" w:sz="4" w:space="0" w:color="auto"/>
              <w:bottom w:val="single" w:sz="4" w:space="0" w:color="auto"/>
              <w:right w:val="single" w:sz="4" w:space="0" w:color="auto"/>
            </w:tcBorders>
            <w:shd w:val="clear" w:color="auto" w:fill="auto"/>
            <w:noWrap/>
            <w:vAlign w:val="bottom"/>
            <w:hideMark/>
          </w:tcPr>
          <w:p w14:paraId="1923FF03" w14:textId="77777777" w:rsidR="00B46B4C" w:rsidRPr="00B60EF0" w:rsidRDefault="00B46B4C" w:rsidP="00B46B4C">
            <w:pPr>
              <w:spacing w:after="0" w:line="240" w:lineRule="auto"/>
              <w:rPr>
                <w:rFonts w:ascii="Calibri" w:eastAsia="Times New Roman" w:hAnsi="Calibri" w:cs="Times New Roman"/>
                <w:color w:val="000000"/>
                <w:lang w:val="en-US"/>
              </w:rPr>
            </w:pPr>
            <w:r w:rsidRPr="00B60EF0">
              <w:rPr>
                <w:rFonts w:ascii="Calibri" w:eastAsia="Times New Roman" w:hAnsi="Calibri" w:cs="Times New Roman"/>
                <w:color w:val="000000"/>
                <w:lang w:val="en-US"/>
              </w:rPr>
              <w:t>Others</w:t>
            </w:r>
          </w:p>
        </w:tc>
        <w:tc>
          <w:tcPr>
            <w:tcW w:w="1611" w:type="dxa"/>
            <w:tcBorders>
              <w:top w:val="nil"/>
              <w:left w:val="nil"/>
              <w:bottom w:val="single" w:sz="4" w:space="0" w:color="auto"/>
              <w:right w:val="single" w:sz="4" w:space="0" w:color="auto"/>
            </w:tcBorders>
            <w:shd w:val="clear" w:color="auto" w:fill="auto"/>
            <w:noWrap/>
            <w:vAlign w:val="bottom"/>
            <w:hideMark/>
          </w:tcPr>
          <w:p w14:paraId="14FACB4B" w14:textId="1664364F" w:rsidR="00B46B4C" w:rsidRPr="00B60EF0" w:rsidRDefault="00B46B4C" w:rsidP="00E561A5">
            <w:pPr>
              <w:spacing w:after="0" w:line="240" w:lineRule="auto"/>
              <w:jc w:val="center"/>
              <w:rPr>
                <w:rFonts w:ascii="Calibri" w:eastAsia="Times New Roman" w:hAnsi="Calibri" w:cs="Times New Roman"/>
                <w:color w:val="000000"/>
                <w:lang w:val="en-US"/>
              </w:rPr>
            </w:pPr>
          </w:p>
        </w:tc>
        <w:tc>
          <w:tcPr>
            <w:tcW w:w="1350" w:type="dxa"/>
            <w:tcBorders>
              <w:top w:val="nil"/>
              <w:left w:val="nil"/>
              <w:bottom w:val="single" w:sz="4" w:space="0" w:color="auto"/>
              <w:right w:val="single" w:sz="4" w:space="0" w:color="auto"/>
            </w:tcBorders>
            <w:shd w:val="clear" w:color="auto" w:fill="auto"/>
            <w:noWrap/>
            <w:vAlign w:val="bottom"/>
            <w:hideMark/>
          </w:tcPr>
          <w:p w14:paraId="7455AE5F" w14:textId="4B3836BA"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Calibri" w:hAnsi="Calibri"/>
                <w:color w:val="000000"/>
              </w:rPr>
              <w:t>172.3</w:t>
            </w:r>
          </w:p>
        </w:tc>
        <w:tc>
          <w:tcPr>
            <w:tcW w:w="1215" w:type="dxa"/>
            <w:tcBorders>
              <w:top w:val="nil"/>
              <w:left w:val="nil"/>
              <w:bottom w:val="single" w:sz="4" w:space="0" w:color="auto"/>
              <w:right w:val="single" w:sz="4" w:space="0" w:color="auto"/>
            </w:tcBorders>
            <w:shd w:val="clear" w:color="auto" w:fill="auto"/>
            <w:noWrap/>
            <w:vAlign w:val="bottom"/>
            <w:hideMark/>
          </w:tcPr>
          <w:p w14:paraId="160F6036" w14:textId="5C55B4B7"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Calibri" w:hAnsi="Calibri"/>
                <w:color w:val="000000"/>
              </w:rPr>
              <w:t>184.3</w:t>
            </w:r>
          </w:p>
        </w:tc>
        <w:tc>
          <w:tcPr>
            <w:tcW w:w="841" w:type="dxa"/>
            <w:tcBorders>
              <w:top w:val="nil"/>
              <w:left w:val="nil"/>
              <w:bottom w:val="single" w:sz="4" w:space="0" w:color="auto"/>
              <w:right w:val="single" w:sz="4" w:space="0" w:color="auto"/>
            </w:tcBorders>
            <w:shd w:val="clear" w:color="auto" w:fill="auto"/>
            <w:noWrap/>
            <w:vAlign w:val="bottom"/>
            <w:hideMark/>
          </w:tcPr>
          <w:p w14:paraId="66EAA818" w14:textId="038F2600"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Calibri" w:hAnsi="Calibri"/>
                <w:color w:val="000000"/>
              </w:rPr>
              <w:t>189.3</w:t>
            </w:r>
          </w:p>
        </w:tc>
        <w:tc>
          <w:tcPr>
            <w:tcW w:w="833" w:type="dxa"/>
            <w:tcBorders>
              <w:top w:val="nil"/>
              <w:left w:val="nil"/>
              <w:bottom w:val="single" w:sz="4" w:space="0" w:color="auto"/>
              <w:right w:val="single" w:sz="4" w:space="0" w:color="auto"/>
            </w:tcBorders>
            <w:shd w:val="clear" w:color="auto" w:fill="auto"/>
            <w:noWrap/>
            <w:vAlign w:val="bottom"/>
            <w:hideMark/>
          </w:tcPr>
          <w:p w14:paraId="533F8E90" w14:textId="2633F1D2"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Calibri" w:hAnsi="Calibri"/>
                <w:color w:val="000000"/>
              </w:rPr>
              <w:t>194.3</w:t>
            </w:r>
          </w:p>
        </w:tc>
        <w:tc>
          <w:tcPr>
            <w:tcW w:w="835" w:type="dxa"/>
            <w:tcBorders>
              <w:top w:val="nil"/>
              <w:left w:val="nil"/>
              <w:bottom w:val="single" w:sz="4" w:space="0" w:color="auto"/>
              <w:right w:val="single" w:sz="4" w:space="0" w:color="auto"/>
            </w:tcBorders>
            <w:shd w:val="clear" w:color="auto" w:fill="auto"/>
            <w:noWrap/>
            <w:vAlign w:val="bottom"/>
            <w:hideMark/>
          </w:tcPr>
          <w:p w14:paraId="484D0F17" w14:textId="33469B18"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Calibri" w:hAnsi="Calibri"/>
                <w:color w:val="000000"/>
              </w:rPr>
              <w:t>199.3</w:t>
            </w:r>
          </w:p>
        </w:tc>
      </w:tr>
      <w:tr w:rsidR="00B46B4C" w:rsidRPr="00B60EF0" w14:paraId="23782121" w14:textId="77777777" w:rsidTr="00B46B4C">
        <w:trPr>
          <w:trHeight w:val="301"/>
        </w:trPr>
        <w:tc>
          <w:tcPr>
            <w:tcW w:w="3604" w:type="dxa"/>
            <w:tcBorders>
              <w:top w:val="nil"/>
              <w:left w:val="single" w:sz="4" w:space="0" w:color="auto"/>
              <w:bottom w:val="single" w:sz="4" w:space="0" w:color="auto"/>
              <w:right w:val="single" w:sz="4" w:space="0" w:color="auto"/>
            </w:tcBorders>
            <w:shd w:val="clear" w:color="auto" w:fill="C00000"/>
            <w:noWrap/>
            <w:vAlign w:val="bottom"/>
            <w:hideMark/>
          </w:tcPr>
          <w:p w14:paraId="369EFE88" w14:textId="77777777" w:rsidR="00B46B4C" w:rsidRPr="00B60EF0" w:rsidRDefault="00B46B4C" w:rsidP="00B46B4C">
            <w:pPr>
              <w:spacing w:after="0" w:line="240" w:lineRule="auto"/>
              <w:rPr>
                <w:rFonts w:ascii="Calibri" w:eastAsia="Times New Roman" w:hAnsi="Calibri" w:cs="Times New Roman"/>
                <w:color w:val="FFFFFF" w:themeColor="background1"/>
                <w:lang w:val="en-US"/>
              </w:rPr>
            </w:pPr>
            <w:r w:rsidRPr="00B60EF0">
              <w:rPr>
                <w:rFonts w:ascii="Calibri" w:eastAsia="Times New Roman" w:hAnsi="Calibri" w:cs="Times New Roman"/>
                <w:color w:val="FFFFFF" w:themeColor="background1"/>
                <w:lang w:val="en-US"/>
              </w:rPr>
              <w:t>Total</w:t>
            </w:r>
          </w:p>
        </w:tc>
        <w:tc>
          <w:tcPr>
            <w:tcW w:w="1611" w:type="dxa"/>
            <w:tcBorders>
              <w:top w:val="nil"/>
              <w:left w:val="nil"/>
              <w:bottom w:val="single" w:sz="4" w:space="0" w:color="auto"/>
              <w:right w:val="single" w:sz="4" w:space="0" w:color="auto"/>
            </w:tcBorders>
            <w:shd w:val="clear" w:color="auto" w:fill="C00000"/>
            <w:noWrap/>
            <w:vAlign w:val="bottom"/>
            <w:hideMark/>
          </w:tcPr>
          <w:p w14:paraId="0C9785F8" w14:textId="77777777" w:rsidR="00B46B4C" w:rsidRPr="00B60EF0" w:rsidRDefault="00B46B4C" w:rsidP="00B46B4C">
            <w:pPr>
              <w:spacing w:after="0" w:line="240" w:lineRule="auto"/>
              <w:rPr>
                <w:rFonts w:ascii="Calibri" w:eastAsia="Times New Roman" w:hAnsi="Calibri" w:cs="Times New Roman"/>
                <w:color w:val="FFFFFF" w:themeColor="background1"/>
                <w:lang w:val="en-US"/>
              </w:rPr>
            </w:pPr>
            <w:r w:rsidRPr="00B60EF0">
              <w:rPr>
                <w:rFonts w:ascii="Calibri" w:eastAsia="Times New Roman" w:hAnsi="Calibri" w:cs="Times New Roman"/>
                <w:color w:val="FFFFFF" w:themeColor="background1"/>
                <w:lang w:val="en-US"/>
              </w:rPr>
              <w:t> </w:t>
            </w:r>
          </w:p>
        </w:tc>
        <w:tc>
          <w:tcPr>
            <w:tcW w:w="1350" w:type="dxa"/>
            <w:tcBorders>
              <w:top w:val="nil"/>
              <w:left w:val="nil"/>
              <w:bottom w:val="single" w:sz="4" w:space="0" w:color="auto"/>
              <w:right w:val="single" w:sz="4" w:space="0" w:color="auto"/>
            </w:tcBorders>
            <w:shd w:val="clear" w:color="auto" w:fill="C00000"/>
            <w:noWrap/>
            <w:vAlign w:val="bottom"/>
            <w:hideMark/>
          </w:tcPr>
          <w:p w14:paraId="2BFB376A" w14:textId="68ACDF35" w:rsidR="00B46B4C" w:rsidRPr="00B60EF0" w:rsidRDefault="00B46B4C" w:rsidP="00B46B4C">
            <w:pPr>
              <w:spacing w:after="0" w:line="240" w:lineRule="auto"/>
              <w:jc w:val="center"/>
              <w:rPr>
                <w:rFonts w:ascii="Calibri" w:eastAsia="Times New Roman" w:hAnsi="Calibri" w:cs="Times New Roman"/>
                <w:color w:val="FFFFFF" w:themeColor="background1"/>
                <w:lang w:val="en-US"/>
              </w:rPr>
            </w:pPr>
            <w:r w:rsidRPr="0030317B">
              <w:rPr>
                <w:rFonts w:ascii="Calibri" w:hAnsi="Calibri"/>
                <w:color w:val="FFFFFF" w:themeColor="background1"/>
              </w:rPr>
              <w:t>938.1</w:t>
            </w:r>
          </w:p>
        </w:tc>
        <w:tc>
          <w:tcPr>
            <w:tcW w:w="1215" w:type="dxa"/>
            <w:tcBorders>
              <w:top w:val="nil"/>
              <w:left w:val="nil"/>
              <w:bottom w:val="single" w:sz="4" w:space="0" w:color="auto"/>
              <w:right w:val="single" w:sz="4" w:space="0" w:color="auto"/>
            </w:tcBorders>
            <w:shd w:val="clear" w:color="auto" w:fill="C00000"/>
            <w:noWrap/>
            <w:vAlign w:val="bottom"/>
            <w:hideMark/>
          </w:tcPr>
          <w:p w14:paraId="5F899973" w14:textId="39E77757" w:rsidR="00B46B4C" w:rsidRPr="00B60EF0" w:rsidRDefault="00B46B4C" w:rsidP="00B46B4C">
            <w:pPr>
              <w:spacing w:after="0" w:line="240" w:lineRule="auto"/>
              <w:jc w:val="center"/>
              <w:rPr>
                <w:rFonts w:ascii="Calibri" w:eastAsia="Times New Roman" w:hAnsi="Calibri" w:cs="Times New Roman"/>
                <w:color w:val="FFFFFF" w:themeColor="background1"/>
                <w:lang w:val="en-US"/>
              </w:rPr>
            </w:pPr>
            <w:r w:rsidRPr="0030317B">
              <w:rPr>
                <w:rFonts w:ascii="Calibri" w:hAnsi="Calibri"/>
                <w:color w:val="FFFFFF" w:themeColor="background1"/>
              </w:rPr>
              <w:t>985.1</w:t>
            </w:r>
          </w:p>
        </w:tc>
        <w:tc>
          <w:tcPr>
            <w:tcW w:w="841" w:type="dxa"/>
            <w:tcBorders>
              <w:top w:val="nil"/>
              <w:left w:val="nil"/>
              <w:bottom w:val="single" w:sz="4" w:space="0" w:color="auto"/>
              <w:right w:val="single" w:sz="4" w:space="0" w:color="auto"/>
            </w:tcBorders>
            <w:shd w:val="clear" w:color="auto" w:fill="C00000"/>
            <w:noWrap/>
            <w:vAlign w:val="bottom"/>
            <w:hideMark/>
          </w:tcPr>
          <w:p w14:paraId="3CD0B69B" w14:textId="6AC0F043" w:rsidR="00B46B4C" w:rsidRPr="00B60EF0" w:rsidRDefault="00B46B4C" w:rsidP="00B46B4C">
            <w:pPr>
              <w:spacing w:after="0" w:line="240" w:lineRule="auto"/>
              <w:jc w:val="center"/>
              <w:rPr>
                <w:rFonts w:ascii="Calibri" w:eastAsia="Times New Roman" w:hAnsi="Calibri" w:cs="Times New Roman"/>
                <w:color w:val="FFFFFF" w:themeColor="background1"/>
                <w:lang w:val="en-US"/>
              </w:rPr>
            </w:pPr>
            <w:r w:rsidRPr="0030317B">
              <w:rPr>
                <w:rFonts w:ascii="Calibri" w:hAnsi="Calibri"/>
                <w:color w:val="FFFFFF" w:themeColor="background1"/>
              </w:rPr>
              <w:t>1020.1</w:t>
            </w:r>
          </w:p>
        </w:tc>
        <w:tc>
          <w:tcPr>
            <w:tcW w:w="833" w:type="dxa"/>
            <w:tcBorders>
              <w:top w:val="nil"/>
              <w:left w:val="nil"/>
              <w:bottom w:val="single" w:sz="4" w:space="0" w:color="auto"/>
              <w:right w:val="single" w:sz="4" w:space="0" w:color="auto"/>
            </w:tcBorders>
            <w:shd w:val="clear" w:color="auto" w:fill="C00000"/>
            <w:noWrap/>
            <w:vAlign w:val="bottom"/>
            <w:hideMark/>
          </w:tcPr>
          <w:p w14:paraId="2DFA2C61" w14:textId="2C1F6C6B" w:rsidR="00B46B4C" w:rsidRPr="00B60EF0" w:rsidRDefault="00B46B4C" w:rsidP="00B46B4C">
            <w:pPr>
              <w:spacing w:after="0" w:line="240" w:lineRule="auto"/>
              <w:jc w:val="center"/>
              <w:rPr>
                <w:rFonts w:ascii="Calibri" w:eastAsia="Times New Roman" w:hAnsi="Calibri" w:cs="Times New Roman"/>
                <w:color w:val="FFFFFF" w:themeColor="background1"/>
                <w:lang w:val="en-US"/>
              </w:rPr>
            </w:pPr>
            <w:r w:rsidRPr="0030317B">
              <w:rPr>
                <w:rFonts w:ascii="Calibri" w:hAnsi="Calibri"/>
                <w:color w:val="FFFFFF" w:themeColor="background1"/>
              </w:rPr>
              <w:t>1025.1</w:t>
            </w:r>
          </w:p>
        </w:tc>
        <w:tc>
          <w:tcPr>
            <w:tcW w:w="835" w:type="dxa"/>
            <w:tcBorders>
              <w:top w:val="nil"/>
              <w:left w:val="nil"/>
              <w:bottom w:val="single" w:sz="4" w:space="0" w:color="auto"/>
              <w:right w:val="single" w:sz="4" w:space="0" w:color="auto"/>
            </w:tcBorders>
            <w:shd w:val="clear" w:color="auto" w:fill="C00000"/>
            <w:noWrap/>
            <w:vAlign w:val="bottom"/>
            <w:hideMark/>
          </w:tcPr>
          <w:p w14:paraId="7185576F" w14:textId="26136666" w:rsidR="00B46B4C" w:rsidRPr="00B60EF0" w:rsidRDefault="00B46B4C" w:rsidP="00B46B4C">
            <w:pPr>
              <w:spacing w:after="0" w:line="240" w:lineRule="auto"/>
              <w:jc w:val="center"/>
              <w:rPr>
                <w:rFonts w:ascii="Calibri" w:eastAsia="Times New Roman" w:hAnsi="Calibri" w:cs="Times New Roman"/>
                <w:color w:val="FFFFFF" w:themeColor="background1"/>
                <w:lang w:val="en-US"/>
              </w:rPr>
            </w:pPr>
            <w:r w:rsidRPr="0030317B">
              <w:rPr>
                <w:rFonts w:ascii="Calibri" w:hAnsi="Calibri"/>
                <w:color w:val="FFFFFF" w:themeColor="background1"/>
              </w:rPr>
              <w:t>1030.1</w:t>
            </w:r>
          </w:p>
        </w:tc>
      </w:tr>
    </w:tbl>
    <w:p w14:paraId="0B271F07" w14:textId="786FAED1" w:rsidR="006E66C6" w:rsidRDefault="00262FD4" w:rsidP="007E7092">
      <w:pPr>
        <w:pStyle w:val="BodyText"/>
        <w:spacing w:before="162" w:line="360" w:lineRule="auto"/>
        <w:jc w:val="both"/>
        <w:rPr>
          <w:bCs/>
          <w:color w:val="000000" w:themeColor="text1"/>
        </w:rPr>
        <w:sectPr w:rsidR="006E66C6" w:rsidSect="00600A5E">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r w:rsidRPr="00262FD4">
        <w:rPr>
          <w:bCs/>
          <w:noProof/>
          <w:color w:val="000000" w:themeColor="text1"/>
        </w:rPr>
        <mc:AlternateContent>
          <mc:Choice Requires="wps">
            <w:drawing>
              <wp:anchor distT="45720" distB="45720" distL="114300" distR="114300" simplePos="0" relativeHeight="252512256" behindDoc="0" locked="0" layoutInCell="1" allowOverlap="1" wp14:anchorId="0D5E5B9C" wp14:editId="49624FBB">
                <wp:simplePos x="0" y="0"/>
                <wp:positionH relativeFrom="column">
                  <wp:posOffset>-120650</wp:posOffset>
                </wp:positionH>
                <wp:positionV relativeFrom="paragraph">
                  <wp:posOffset>549910</wp:posOffset>
                </wp:positionV>
                <wp:extent cx="6543040" cy="1404620"/>
                <wp:effectExtent l="0" t="0" r="0" b="0"/>
                <wp:wrapSquare wrapText="bothSides"/>
                <wp:docPr id="218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43040" cy="1404620"/>
                        </a:xfrm>
                        <a:prstGeom prst="rect">
                          <a:avLst/>
                        </a:prstGeom>
                        <a:gradFill flip="none" rotWithShape="1">
                          <a:gsLst>
                            <a:gs pos="0">
                              <a:schemeClr val="accent1">
                                <a:lumMod val="67000"/>
                              </a:schemeClr>
                            </a:gs>
                            <a:gs pos="48000">
                              <a:schemeClr val="accent1">
                                <a:lumMod val="97000"/>
                                <a:lumOff val="3000"/>
                              </a:schemeClr>
                            </a:gs>
                            <a:gs pos="100000">
                              <a:schemeClr val="accent1">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txbx>
                        <w:txbxContent>
                          <w:p w14:paraId="1F22381A" w14:textId="7F7601A0" w:rsidR="00262FD4" w:rsidRPr="00262FD4" w:rsidRDefault="00262FD4" w:rsidP="00F14E20">
                            <w:pPr>
                              <w:pStyle w:val="BodyText"/>
                              <w:numPr>
                                <w:ilvl w:val="0"/>
                                <w:numId w:val="4"/>
                              </w:numPr>
                              <w:spacing w:before="162" w:line="360" w:lineRule="auto"/>
                              <w:jc w:val="both"/>
                              <w:rPr>
                                <w:bCs/>
                                <w:color w:val="FFFFFF" w:themeColor="background1"/>
                              </w:rPr>
                            </w:pPr>
                            <w:r w:rsidRPr="00262FD4">
                              <w:rPr>
                                <w:bCs/>
                                <w:color w:val="FFFFFF" w:themeColor="background1"/>
                              </w:rPr>
                              <w:t>Major manufacturing company</w:t>
                            </w:r>
                            <w:r w:rsidR="00C62BA4">
                              <w:rPr>
                                <w:bCs/>
                                <w:color w:val="FFFFFF" w:themeColor="background1"/>
                              </w:rPr>
                              <w:t xml:space="preserve">, </w:t>
                            </w:r>
                            <w:r w:rsidRPr="00262FD4">
                              <w:rPr>
                                <w:bCs/>
                                <w:color w:val="FFFFFF" w:themeColor="background1"/>
                              </w:rPr>
                              <w:t>INEOS Composites</w:t>
                            </w:r>
                            <w:r w:rsidR="0022743F">
                              <w:rPr>
                                <w:bCs/>
                                <w:color w:val="FFFFFF" w:themeColor="background1"/>
                              </w:rPr>
                              <w:t xml:space="preserve"> </w:t>
                            </w:r>
                            <w:r w:rsidRPr="00262FD4">
                              <w:rPr>
                                <w:bCs/>
                                <w:color w:val="FFFFFF" w:themeColor="background1"/>
                              </w:rPr>
                              <w:t xml:space="preserve">acquired the Ashland’s composite business in 2019. </w:t>
                            </w:r>
                          </w:p>
                          <w:p w14:paraId="7EC00ED5" w14:textId="2C7E743A" w:rsidR="00262FD4" w:rsidRPr="00262FD4" w:rsidRDefault="00262FD4" w:rsidP="00F14E20">
                            <w:pPr>
                              <w:pStyle w:val="BodyText"/>
                              <w:numPr>
                                <w:ilvl w:val="0"/>
                                <w:numId w:val="4"/>
                              </w:numPr>
                              <w:spacing w:before="162" w:line="360" w:lineRule="auto"/>
                              <w:jc w:val="both"/>
                              <w:rPr>
                                <w:bCs/>
                                <w:color w:val="FFFFFF" w:themeColor="background1"/>
                              </w:rPr>
                            </w:pPr>
                            <w:r w:rsidRPr="00262FD4">
                              <w:rPr>
                                <w:bCs/>
                                <w:color w:val="FFFFFF" w:themeColor="background1"/>
                              </w:rPr>
                              <w:t>In 2020, Showa Denko K.K, a Japanese Vinyl Ester Resin producer expanded its VER production line to almost double of its existing capacity through its Chinese subsidiary Shanghai Showa Highpolymer Co., Ltd. (SSHP).</w:t>
                            </w:r>
                          </w:p>
                          <w:p w14:paraId="5F3C47F2" w14:textId="796F54E3" w:rsidR="00262FD4" w:rsidRPr="00262FD4" w:rsidRDefault="00262FD4" w:rsidP="00F14E20">
                            <w:pPr>
                              <w:pStyle w:val="BodyText"/>
                              <w:numPr>
                                <w:ilvl w:val="0"/>
                                <w:numId w:val="4"/>
                              </w:numPr>
                              <w:spacing w:before="162" w:line="360" w:lineRule="auto"/>
                              <w:jc w:val="both"/>
                              <w:rPr>
                                <w:bCs/>
                                <w:color w:val="FFFFFF" w:themeColor="background1"/>
                              </w:rPr>
                            </w:pPr>
                            <w:r w:rsidRPr="00262FD4">
                              <w:rPr>
                                <w:bCs/>
                                <w:color w:val="FFFFFF" w:themeColor="background1"/>
                              </w:rPr>
                              <w:t xml:space="preserve">Also, in 2014 Chinese Vinyl Ester resin market leader Sino Polymer Co. Ltd announced strategic cooperation with Europe’s Nord Composites under which Nord Composites would produce Sino Polymer’s MFE brand of VER in its plant located in Italy. </w:t>
                            </w:r>
                          </w:p>
                          <w:p w14:paraId="055E8ED4" w14:textId="4F2AD102" w:rsidR="00262FD4" w:rsidRPr="00262FD4" w:rsidRDefault="00262FD4">
                            <w:pPr>
                              <w:rPr>
                                <w:color w:val="FFFFFF" w:themeColor="background1"/>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D5E5B9C" id="_x0000_s1035" type="#_x0000_t202" style="position:absolute;left:0;text-align:left;margin-left:-9.5pt;margin-top:43.3pt;width:515.2pt;height:110.6pt;z-index:25251225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" fillcolor="#2a4a85 [2148]" stroked="f">
                <v:fill color2="#8eaadb [1940]" rotate="t" angle="180" colors="0 #2a4b86;31457f #4a76c6;1 #8faadc" focus="100%" type="gradient"/>
                <v:textbox style="mso-fit-shape-to-text:t">
                  <w:txbxContent>
                    <w:p w14:paraId="1F22381A" w14:textId="7F7601A0" w:rsidR="00262FD4" w:rsidRPr="00262FD4" w:rsidRDefault="00262FD4" w:rsidP="00F14E20">
                      <w:pPr>
                        <w:pStyle w:val="BodyText"/>
                        <w:numPr>
                          <w:ilvl w:val="0"/>
                          <w:numId w:val="4"/>
                        </w:numPr>
                        <w:spacing w:before="162" w:line="360" w:lineRule="auto"/>
                        <w:jc w:val="both"/>
                        <w:rPr>
                          <w:bCs/>
                          <w:color w:val="FFFFFF" w:themeColor="background1"/>
                        </w:rPr>
                      </w:pPr>
                      <w:r w:rsidRPr="00262FD4">
                        <w:rPr>
                          <w:bCs/>
                          <w:color w:val="FFFFFF" w:themeColor="background1"/>
                        </w:rPr>
                        <w:t>Major manufacturing company</w:t>
                      </w:r>
                      <w:r w:rsidR="00C62BA4">
                        <w:rPr>
                          <w:bCs/>
                          <w:color w:val="FFFFFF" w:themeColor="background1"/>
                        </w:rPr>
                        <w:t xml:space="preserve">, </w:t>
                      </w:r>
                      <w:r w:rsidRPr="00262FD4">
                        <w:rPr>
                          <w:bCs/>
                          <w:color w:val="FFFFFF" w:themeColor="background1"/>
                        </w:rPr>
                        <w:t>INEOS Composites</w:t>
                      </w:r>
                      <w:r w:rsidR="0022743F">
                        <w:rPr>
                          <w:bCs/>
                          <w:color w:val="FFFFFF" w:themeColor="background1"/>
                        </w:rPr>
                        <w:t xml:space="preserve"> </w:t>
                      </w:r>
                      <w:r w:rsidRPr="00262FD4">
                        <w:rPr>
                          <w:bCs/>
                          <w:color w:val="FFFFFF" w:themeColor="background1"/>
                        </w:rPr>
                        <w:t xml:space="preserve">acquired the Ashland’s composite business in 2019. </w:t>
                      </w:r>
                    </w:p>
                    <w:p w14:paraId="7EC00ED5" w14:textId="2C7E743A" w:rsidR="00262FD4" w:rsidRPr="00262FD4" w:rsidRDefault="00262FD4" w:rsidP="00F14E20">
                      <w:pPr>
                        <w:pStyle w:val="BodyText"/>
                        <w:numPr>
                          <w:ilvl w:val="0"/>
                          <w:numId w:val="4"/>
                        </w:numPr>
                        <w:spacing w:before="162" w:line="360" w:lineRule="auto"/>
                        <w:jc w:val="both"/>
                        <w:rPr>
                          <w:bCs/>
                          <w:color w:val="FFFFFF" w:themeColor="background1"/>
                        </w:rPr>
                      </w:pPr>
                      <w:r w:rsidRPr="00262FD4">
                        <w:rPr>
                          <w:bCs/>
                          <w:color w:val="FFFFFF" w:themeColor="background1"/>
                        </w:rPr>
                        <w:t>In 2020, Showa Denko K.K, a Japanese Vinyl Ester Resin producer expanded its VER production line to almost double of its existing capacity through its Chinese subsidiary Shanghai Showa Highpolymer Co., Ltd. (SSHP).</w:t>
                      </w:r>
                    </w:p>
                    <w:p w14:paraId="5F3C47F2" w14:textId="796F54E3" w:rsidR="00262FD4" w:rsidRPr="00262FD4" w:rsidRDefault="00262FD4" w:rsidP="00F14E20">
                      <w:pPr>
                        <w:pStyle w:val="BodyText"/>
                        <w:numPr>
                          <w:ilvl w:val="0"/>
                          <w:numId w:val="4"/>
                        </w:numPr>
                        <w:spacing w:before="162" w:line="360" w:lineRule="auto"/>
                        <w:jc w:val="both"/>
                        <w:rPr>
                          <w:bCs/>
                          <w:color w:val="FFFFFF" w:themeColor="background1"/>
                        </w:rPr>
                      </w:pPr>
                      <w:r w:rsidRPr="00262FD4">
                        <w:rPr>
                          <w:bCs/>
                          <w:color w:val="FFFFFF" w:themeColor="background1"/>
                        </w:rPr>
                        <w:t xml:space="preserve">Also, in 2014 Chinese Vinyl Ester resin market leader Sino Polymer Co. Ltd announced strategic cooperation with Europe’s Nord Composites under which Nord Composites would produce Sino Polymer’s MFE brand of VER in its plant located in Italy. </w:t>
                      </w:r>
                    </w:p>
                    <w:p w14:paraId="055E8ED4" w14:textId="4F2AD102" w:rsidR="00262FD4" w:rsidRPr="00262FD4" w:rsidRDefault="00262FD4">
                      <w:pPr>
                        <w:rPr>
                          <w:color w:val="FFFFFF" w:themeColor="background1"/>
                        </w:rPr>
                      </w:pPr>
                    </w:p>
                  </w:txbxContent>
                </v:textbox>
                <w10:wrap type="square"/>
              </v:shape>
            </w:pict>
          </mc:Fallback>
        </mc:AlternateContent>
      </w:r>
      <w:r w:rsidR="00B60EF0" w:rsidRPr="002B5730">
        <w:rPr>
          <w:bCs/>
          <w:noProof/>
          <w:color w:val="000000" w:themeColor="text1"/>
          <w:lang w:val="en-IN"/>
        </w:rPr>
        <mc:AlternateContent>
          <mc:Choice Requires="wps">
            <w:drawing>
              <wp:anchor distT="0" distB="0" distL="114300" distR="114300" simplePos="0" relativeHeight="252438528" behindDoc="0" locked="0" layoutInCell="1" allowOverlap="1" wp14:anchorId="69506B22" wp14:editId="7E2A1CCE">
                <wp:simplePos x="0" y="0"/>
                <wp:positionH relativeFrom="margin">
                  <wp:posOffset>5181600</wp:posOffset>
                </wp:positionH>
                <wp:positionV relativeFrom="paragraph">
                  <wp:posOffset>-1905</wp:posOffset>
                </wp:positionV>
                <wp:extent cx="1346835" cy="200055"/>
                <wp:effectExtent l="0" t="0" r="0" b="0"/>
                <wp:wrapNone/>
                <wp:docPr id="135" name="TextBox 4"/>
                <wp:cNvGraphicFramePr/>
                <a:graphic xmlns:a="http://schemas.openxmlformats.org/drawingml/2006/main">
                  <a:graphicData uri="http://schemas.microsoft.com/office/word/2010/wordprocessingShape">
                    <wps:wsp>
                      <wps:cNvSpPr txBox="1"/>
                      <wps:spPr>
                        <a:xfrm>
                          <a:off x="0" y="0"/>
                          <a:ext cx="1346835" cy="200055"/>
                        </a:xfrm>
                        <a:prstGeom prst="rect">
                          <a:avLst/>
                        </a:prstGeom>
                        <a:noFill/>
                      </wps:spPr>
                      <wps:txbx>
                        <w:txbxContent>
                          <w:p w14:paraId="0EEA3C77" w14:textId="77777777" w:rsidR="00B60EF0" w:rsidRPr="006F6D2F" w:rsidRDefault="00B60EF0" w:rsidP="00B60EF0">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6F6D2F">
                              <w:rPr>
                                <w:rFonts w:ascii="Verdana" w:eastAsia="Verdana" w:hAnsi="Verdana" w:cs="Verdana"/>
                                <w:i/>
                                <w:iCs/>
                                <w:color w:val="7F7F7F"/>
                                <w:kern w:val="24"/>
                                <w:sz w:val="12"/>
                                <w:szCs w:val="12"/>
                                <w14:textFill>
                                  <w14:solidFill>
                                    <w14:srgbClr w14:val="7F7F7F">
                                      <w14:lumMod w14:val="50000"/>
                                    </w14:srgbClr>
                                  </w14:solidFill>
                                </w14:textFill>
                              </w:rPr>
                              <w:t>Source: TechSci Research</w:t>
                            </w:r>
                          </w:p>
                        </w:txbxContent>
                      </wps:txbx>
                      <wps:bodyPr wrap="square" rtlCol="0">
                        <a:spAutoFit/>
                      </wps:bodyPr>
                    </wps:wsp>
                  </a:graphicData>
                </a:graphic>
                <wp14:sizeRelH relativeFrom="margin">
                  <wp14:pctWidth>0</wp14:pctWidth>
                </wp14:sizeRelH>
              </wp:anchor>
            </w:drawing>
          </mc:Choice>
          <mc:Fallback>
            <w:pict>
              <v:shape w14:anchorId="69506B22" id="_x0000_s1036" type="#_x0000_t202" style="position:absolute;left:0;text-align:left;margin-left:408pt;margin-top:-.15pt;width:106.05pt;height:15.75pt;z-index:25243852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" filled="f" stroked="f">
                <v:textbox style="mso-fit-shape-to-text:t">
                  <w:txbxContent>
                    <w:p w14:paraId="0EEA3C77" w14:textId="77777777" w:rsidR="00B60EF0" w:rsidRPr="006F6D2F" w:rsidRDefault="00B60EF0" w:rsidP="00B60EF0">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6F6D2F">
                        <w:rPr>
                          <w:rFonts w:ascii="Verdana" w:eastAsia="Verdana" w:hAnsi="Verdana" w:cs="Verdana"/>
                          <w:i/>
                          <w:iCs/>
                          <w:color w:val="7F7F7F"/>
                          <w:kern w:val="24"/>
                          <w:sz w:val="12"/>
                          <w:szCs w:val="12"/>
                          <w14:textFill>
                            <w14:solidFill>
                              <w14:srgbClr w14:val="7F7F7F">
                                <w14:lumMod w14:val="50000"/>
                              </w14:srgbClr>
                            </w14:solidFill>
                          </w14:textFill>
                        </w:rPr>
                        <w:t>Source: TechSci Research</w:t>
                      </w:r>
                    </w:p>
                  </w:txbxContent>
                </v:textbox>
                <w10:wrap anchorx="margin"/>
              </v:shape>
            </w:pict>
          </mc:Fallback>
        </mc:AlternateContent>
      </w:r>
    </w:p>
    <w:p w14:paraId="0806263E" w14:textId="77777777" w:rsidR="009E126D" w:rsidRDefault="009E126D" w:rsidP="009E126D">
      <w:pPr>
        <w:pStyle w:val="BodyText"/>
        <w:spacing w:before="162" w:line="480" w:lineRule="auto"/>
        <w:ind w:right="-90"/>
        <w:jc w:val="both"/>
        <w:rPr>
          <w:b/>
          <w:bCs/>
          <w:color w:val="000000" w:themeColor="text1"/>
        </w:rPr>
      </w:pPr>
    </w:p>
    <w:p w14:paraId="0BD4CB2B" w14:textId="3E49F3DC" w:rsidR="0068477D" w:rsidRPr="005D2A6A" w:rsidRDefault="009E126D" w:rsidP="005D2A6A">
      <w:pPr>
        <w:rPr>
          <w:rFonts w:ascii="Arial" w:hAnsi="Arial" w:cs="Arial"/>
          <w:b/>
          <w:bCs/>
          <w:sz w:val="24"/>
          <w:szCs w:val="24"/>
        </w:rPr>
      </w:pPr>
      <w:r w:rsidRPr="009E126D">
        <w:rPr>
          <w:rFonts w:ascii="Arial" w:hAnsi="Arial" w:cs="Arial"/>
          <w:b/>
          <w:bCs/>
          <w:sz w:val="24"/>
          <w:szCs w:val="24"/>
        </w:rPr>
        <w:t>Global Investment in Renewable Energy Capacity by Sector in 2019 (USD Billion</w:t>
      </w:r>
      <w:r w:rsidRPr="005D2A6A">
        <w:rPr>
          <w:rFonts w:ascii="Arial" w:hAnsi="Arial" w:cs="Arial"/>
          <w:b/>
          <w:bCs/>
          <w:sz w:val="24"/>
          <w:szCs w:val="24"/>
        </w:rPr>
        <w:t>)</w:t>
      </w:r>
    </w:p>
    <w:p w14:paraId="76DA82DB" w14:textId="3D051BC5" w:rsidR="001E434A" w:rsidRDefault="00A75AB8" w:rsidP="0068477D">
      <w:pPr>
        <w:pStyle w:val="BodyText"/>
        <w:spacing w:before="162" w:line="480" w:lineRule="auto"/>
        <w:ind w:right="-90"/>
        <w:jc w:val="both"/>
        <w:rPr>
          <w:bCs/>
          <w:color w:val="000000" w:themeColor="text1"/>
        </w:rPr>
      </w:pPr>
      <w:r w:rsidRPr="002B5730">
        <w:rPr>
          <w:bCs/>
          <w:noProof/>
          <w:color w:val="000000" w:themeColor="text1"/>
        </w:rPr>
        <mc:AlternateContent>
          <mc:Choice Requires="wps">
            <w:drawing>
              <wp:anchor distT="0" distB="0" distL="114300" distR="114300" simplePos="0" relativeHeight="251738112" behindDoc="0" locked="0" layoutInCell="1" allowOverlap="1" wp14:anchorId="662AB210" wp14:editId="5369D86C">
                <wp:simplePos x="0" y="0"/>
                <wp:positionH relativeFrom="margin">
                  <wp:align>right</wp:align>
                </wp:positionH>
                <wp:positionV relativeFrom="paragraph">
                  <wp:posOffset>2893060</wp:posOffset>
                </wp:positionV>
                <wp:extent cx="2588458" cy="200055"/>
                <wp:effectExtent l="0" t="0" r="0" b="0"/>
                <wp:wrapNone/>
                <wp:docPr id="12" name="TextBox 4">
                  <a:extLst xmlns:a="http://schemas.openxmlformats.org/drawingml/2006/main">
                    <a:ext uri="{FF2B5EF4-FFF2-40B4-BE49-F238E27FC236}">
                      <a16:creationId xmlns:a16="http://schemas.microsoft.com/office/drawing/2014/main" id="{626B2B09-0D2B-4CDF-B84A-189DA8C575E7}"/>
                    </a:ext>
                  </a:extLst>
                </wp:docPr>
                <wp:cNvGraphicFramePr/>
                <a:graphic xmlns:a="http://schemas.openxmlformats.org/drawingml/2006/main">
                  <a:graphicData uri="http://schemas.microsoft.com/office/word/2010/wordprocessingShape">
                    <wps:wsp>
                      <wps:cNvSpPr txBox="1"/>
                      <wps:spPr>
                        <a:xfrm>
                          <a:off x="0" y="0"/>
                          <a:ext cx="2588458" cy="200055"/>
                        </a:xfrm>
                        <a:prstGeom prst="rect">
                          <a:avLst/>
                        </a:prstGeom>
                        <a:noFill/>
                      </wps:spPr>
                      <wps:txbx>
                        <w:txbxContent>
                          <w:p w14:paraId="03155861" w14:textId="77777777" w:rsidR="0068477D" w:rsidRPr="006F6D2F" w:rsidRDefault="0068477D" w:rsidP="0068477D">
                            <w:pPr>
                              <w:jc w:val="right"/>
                              <w:textAlignment w:val="baseline"/>
                              <w:rPr>
                                <w:rFonts w:ascii="Verdana" w:eastAsia="Verdana" w:hAnsi="Verdana" w:cs="Verdana"/>
                                <w:i/>
                                <w:iCs/>
                                <w:color w:val="000000" w:themeColor="text1"/>
                                <w:kern w:val="24"/>
                                <w:sz w:val="12"/>
                                <w:szCs w:val="12"/>
                              </w:rPr>
                            </w:pPr>
                            <w:r w:rsidRPr="006F6D2F">
                              <w:rPr>
                                <w:rFonts w:ascii="Verdana" w:eastAsia="Verdana" w:hAnsi="Verdana" w:cs="Verdana"/>
                                <w:i/>
                                <w:iCs/>
                                <w:color w:val="000000" w:themeColor="text1"/>
                                <w:kern w:val="24"/>
                                <w:sz w:val="12"/>
                                <w:szCs w:val="12"/>
                              </w:rPr>
                              <w:t>Source: UNEP, Frankfurt School-UNEP Centre</w:t>
                            </w:r>
                          </w:p>
                        </w:txbxContent>
                      </wps:txbx>
                      <wps:bodyPr wrap="square" rtlCol="0">
                        <a:spAutoFit/>
                      </wps:bodyPr>
                    </wps:wsp>
                  </a:graphicData>
                </a:graphic>
              </wp:anchor>
            </w:drawing>
          </mc:Choice>
          <mc:Fallback>
            <w:pict>
              <v:shape w14:anchorId="662AB210" id="_x0000_s1037" type="#_x0000_t202" style="position:absolute;left:0;text-align:left;margin-left:152.6pt;margin-top:227.8pt;width:203.8pt;height:15.75pt;z-index:25173811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" filled="f" stroked="f">
                <v:textbox style="mso-fit-shape-to-text:t">
                  <w:txbxContent>
                    <w:p w14:paraId="03155861" w14:textId="77777777" w:rsidR="0068477D" w:rsidRPr="006F6D2F" w:rsidRDefault="0068477D" w:rsidP="0068477D">
                      <w:pPr>
                        <w:jc w:val="right"/>
                        <w:textAlignment w:val="baseline"/>
                        <w:rPr>
                          <w:rFonts w:ascii="Verdana" w:eastAsia="Verdana" w:hAnsi="Verdana" w:cs="Verdana"/>
                          <w:i/>
                          <w:iCs/>
                          <w:color w:val="000000" w:themeColor="text1"/>
                          <w:kern w:val="24"/>
                          <w:sz w:val="12"/>
                          <w:szCs w:val="12"/>
                        </w:rPr>
                      </w:pPr>
                      <w:r w:rsidRPr="006F6D2F">
                        <w:rPr>
                          <w:rFonts w:ascii="Verdana" w:eastAsia="Verdana" w:hAnsi="Verdana" w:cs="Verdana"/>
                          <w:i/>
                          <w:iCs/>
                          <w:color w:val="000000" w:themeColor="text1"/>
                          <w:kern w:val="24"/>
                          <w:sz w:val="12"/>
                          <w:szCs w:val="12"/>
                        </w:rPr>
                        <w:t>Source: UNEP, Frankfurt School-UNEP Centre</w:t>
                      </w:r>
                    </w:p>
                  </w:txbxContent>
                </v:textbox>
                <w10:wrap anchorx="margin"/>
              </v:shape>
            </w:pict>
          </mc:Fallback>
        </mc:AlternateContent>
      </w:r>
      <w:r w:rsidR="0062149D" w:rsidRPr="002B5730">
        <w:rPr>
          <w:bCs/>
          <w:noProof/>
          <w:color w:val="000000" w:themeColor="text1"/>
        </w:rPr>
        <w:drawing>
          <wp:inline distT="0" distB="0" distL="0" distR="0" wp14:anchorId="251E8D06" wp14:editId="2B692451">
            <wp:extent cx="6381750" cy="3209925"/>
            <wp:effectExtent l="0" t="0" r="0" b="0"/>
            <wp:docPr id="593" name="Chart 593">
              <a:extLst xmlns:a="http://schemas.openxmlformats.org/drawingml/2006/main">
                <a:ext uri="{FF2B5EF4-FFF2-40B4-BE49-F238E27FC236}">
                  <a16:creationId xmlns:a16="http://schemas.microsoft.com/office/drawing/2014/main" id="{EED39C20-4C48-4662-B800-EFBAEBA917B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14:paraId="5AE421B8" w14:textId="77777777" w:rsidR="00262FD4" w:rsidRPr="002B5730" w:rsidRDefault="00262FD4" w:rsidP="0068477D">
      <w:pPr>
        <w:pStyle w:val="BodyText"/>
        <w:spacing w:before="162" w:line="480" w:lineRule="auto"/>
        <w:ind w:right="-90"/>
        <w:jc w:val="both"/>
        <w:rPr>
          <w:bCs/>
          <w:color w:val="000000" w:themeColor="text1"/>
        </w:rPr>
      </w:pPr>
    </w:p>
    <w:p w14:paraId="2AEE4F60" w14:textId="47177C94" w:rsidR="00262FD4" w:rsidRDefault="00262FD4" w:rsidP="00CE35EB">
      <w:pPr>
        <w:pStyle w:val="BodyText"/>
        <w:spacing w:before="162" w:line="360" w:lineRule="auto"/>
        <w:jc w:val="both"/>
        <w:rPr>
          <w:bCs/>
          <w:color w:val="000000" w:themeColor="text1"/>
        </w:rPr>
      </w:pPr>
      <w:r w:rsidRPr="00262FD4">
        <w:rPr>
          <w:bCs/>
          <w:noProof/>
          <w:color w:val="000000" w:themeColor="text1"/>
        </w:rPr>
        <w:lastRenderedPageBreak/>
        <mc:AlternateContent>
          <mc:Choice Requires="wps">
            <w:drawing>
              <wp:anchor distT="45720" distB="45720" distL="114300" distR="114300" simplePos="0" relativeHeight="252516352" behindDoc="0" locked="0" layoutInCell="1" allowOverlap="1" wp14:anchorId="6B13134D" wp14:editId="42FD5BE2">
                <wp:simplePos x="0" y="0"/>
                <wp:positionH relativeFrom="column">
                  <wp:posOffset>-73025</wp:posOffset>
                </wp:positionH>
                <wp:positionV relativeFrom="paragraph">
                  <wp:posOffset>180340</wp:posOffset>
                </wp:positionV>
                <wp:extent cx="6530975" cy="2695575"/>
                <wp:effectExtent l="76200" t="57150" r="98425" b="123825"/>
                <wp:wrapSquare wrapText="bothSides"/>
                <wp:docPr id="218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30975" cy="2695575"/>
                        </a:xfrm>
                        <a:prstGeom prst="rect">
                          <a:avLst/>
                        </a:prstGeom>
                        <a:ln>
                          <a:noFill/>
                          <a:headEnd/>
                          <a:tailEnd/>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wps:spPr>
                      <wps:style>
                        <a:lnRef idx="1">
                          <a:schemeClr val="accent3"/>
                        </a:lnRef>
                        <a:fillRef idx="2">
                          <a:schemeClr val="accent3"/>
                        </a:fillRef>
                        <a:effectRef idx="1">
                          <a:schemeClr val="accent3"/>
                        </a:effectRef>
                        <a:fontRef idx="minor">
                          <a:schemeClr val="dk1"/>
                        </a:fontRef>
                      </wps:style>
                      <wps:txbx>
                        <w:txbxContent>
                          <w:p w14:paraId="058D08C1" w14:textId="67149353" w:rsidR="00262FD4" w:rsidRDefault="00262FD4" w:rsidP="00F14E20">
                            <w:pPr>
                              <w:pStyle w:val="BodyText"/>
                              <w:numPr>
                                <w:ilvl w:val="0"/>
                                <w:numId w:val="5"/>
                              </w:numPr>
                              <w:spacing w:before="162" w:line="360" w:lineRule="auto"/>
                              <w:jc w:val="both"/>
                              <w:rPr>
                                <w:bCs/>
                                <w:color w:val="000000" w:themeColor="text1"/>
                              </w:rPr>
                            </w:pPr>
                            <w:r w:rsidRPr="002B5730">
                              <w:rPr>
                                <w:bCs/>
                                <w:color w:val="000000" w:themeColor="text1"/>
                              </w:rPr>
                              <w:t xml:space="preserve">The increase in production is mainly led by </w:t>
                            </w:r>
                            <w:r w:rsidR="0053102A">
                              <w:rPr>
                                <w:bCs/>
                                <w:color w:val="000000" w:themeColor="text1"/>
                              </w:rPr>
                              <w:t>high</w:t>
                            </w:r>
                            <w:r w:rsidRPr="002B5730">
                              <w:rPr>
                                <w:bCs/>
                                <w:color w:val="000000" w:themeColor="text1"/>
                              </w:rPr>
                              <w:t xml:space="preserve"> demand for vinyl ester resin in downstream fiber reinforced plastic (FRP) applications.</w:t>
                            </w:r>
                          </w:p>
                          <w:p w14:paraId="1C67377D" w14:textId="43B8782D" w:rsidR="00262FD4" w:rsidRDefault="00262FD4" w:rsidP="00F14E20">
                            <w:pPr>
                              <w:pStyle w:val="BodyText"/>
                              <w:numPr>
                                <w:ilvl w:val="0"/>
                                <w:numId w:val="5"/>
                              </w:numPr>
                              <w:spacing w:before="162" w:line="360" w:lineRule="auto"/>
                              <w:jc w:val="both"/>
                              <w:rPr>
                                <w:bCs/>
                                <w:color w:val="000000" w:themeColor="text1"/>
                              </w:rPr>
                            </w:pPr>
                            <w:r w:rsidRPr="002B5730">
                              <w:rPr>
                                <w:bCs/>
                                <w:color w:val="000000" w:themeColor="text1"/>
                              </w:rPr>
                              <w:t xml:space="preserve">Asia Pacific region holds approximately 44% of the total production capacity, which can be attributed to the presence of major players like Jinling AOC Resins Co., Ltd., Showa Denko K.K., Sino Polymer, INEOS Composites, among others. </w:t>
                            </w:r>
                          </w:p>
                          <w:p w14:paraId="1C7121A1" w14:textId="6CC9FFCC" w:rsidR="00262FD4" w:rsidRDefault="00262FD4" w:rsidP="00F14E20">
                            <w:pPr>
                              <w:pStyle w:val="BodyText"/>
                              <w:numPr>
                                <w:ilvl w:val="0"/>
                                <w:numId w:val="5"/>
                              </w:numPr>
                              <w:spacing w:before="162" w:line="360" w:lineRule="auto"/>
                              <w:jc w:val="both"/>
                              <w:rPr>
                                <w:bCs/>
                                <w:color w:val="000000" w:themeColor="text1"/>
                              </w:rPr>
                            </w:pPr>
                            <w:r w:rsidRPr="002B5730">
                              <w:rPr>
                                <w:bCs/>
                                <w:color w:val="000000" w:themeColor="text1"/>
                              </w:rPr>
                              <w:t xml:space="preserve">The total production value in 2020 saw a decline of approximately 8% as compared to the 2019 production level. However, approximately 7% growth in production is expected in 2021 due to increasing demand of vinyl ester resin globally. </w:t>
                            </w:r>
                          </w:p>
                          <w:p w14:paraId="0FFBB9E7" w14:textId="44C9C050" w:rsidR="00262FD4" w:rsidRDefault="00262FD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13134D" id="_x0000_s1038" type="#_x0000_t202" style="position:absolute;left:0;text-align:left;margin-left:-5.75pt;margin-top:14.2pt;width:514.25pt;height:212.25pt;z-index:2525163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" fillcolor="#c3c3c3 [2166]" stroked="f" strokeweight=".5pt">
                <v:fill color2="#b6b6b6 [2614]" rotate="t" colors="0 #d2d2d2;.5 #c8c8c8;1 silver" focus="100%" type="gradient">
                  <o:fill v:ext="view" type="gradientUnscaled"/>
                </v:fill>
                <v:shadow on="t" color="black" opacity="20971f" offset="0,2.2pt"/>
                <v:textbox>
                  <w:txbxContent>
                    <w:p w14:paraId="058D08C1" w14:textId="67149353" w:rsidR="00262FD4" w:rsidRDefault="00262FD4" w:rsidP="00F14E20">
                      <w:pPr>
                        <w:pStyle w:val="BodyText"/>
                        <w:numPr>
                          <w:ilvl w:val="0"/>
                          <w:numId w:val="5"/>
                        </w:numPr>
                        <w:spacing w:before="162" w:line="360" w:lineRule="auto"/>
                        <w:jc w:val="both"/>
                        <w:rPr>
                          <w:bCs/>
                          <w:color w:val="000000" w:themeColor="text1"/>
                        </w:rPr>
                      </w:pPr>
                      <w:r w:rsidRPr="002B5730">
                        <w:rPr>
                          <w:bCs/>
                          <w:color w:val="000000" w:themeColor="text1"/>
                        </w:rPr>
                        <w:t xml:space="preserve">The increase in production is mainly led by </w:t>
                      </w:r>
                      <w:r w:rsidR="0053102A">
                        <w:rPr>
                          <w:bCs/>
                          <w:color w:val="000000" w:themeColor="text1"/>
                        </w:rPr>
                        <w:t>high</w:t>
                      </w:r>
                      <w:r w:rsidRPr="002B5730">
                        <w:rPr>
                          <w:bCs/>
                          <w:color w:val="000000" w:themeColor="text1"/>
                        </w:rPr>
                        <w:t xml:space="preserve"> demand for vinyl ester resin in downstream fiber reinforced plastic (FRP) applications.</w:t>
                      </w:r>
                    </w:p>
                    <w:p w14:paraId="1C67377D" w14:textId="43B8782D" w:rsidR="00262FD4" w:rsidRDefault="00262FD4" w:rsidP="00F14E20">
                      <w:pPr>
                        <w:pStyle w:val="BodyText"/>
                        <w:numPr>
                          <w:ilvl w:val="0"/>
                          <w:numId w:val="5"/>
                        </w:numPr>
                        <w:spacing w:before="162" w:line="360" w:lineRule="auto"/>
                        <w:jc w:val="both"/>
                        <w:rPr>
                          <w:bCs/>
                          <w:color w:val="000000" w:themeColor="text1"/>
                        </w:rPr>
                      </w:pPr>
                      <w:r w:rsidRPr="002B5730">
                        <w:rPr>
                          <w:bCs/>
                          <w:color w:val="000000" w:themeColor="text1"/>
                        </w:rPr>
                        <w:t xml:space="preserve">Asia Pacific region holds approximately 44% of the total production capacity, which can be attributed to the presence of major players like </w:t>
                      </w:r>
                      <w:proofErr w:type="spellStart"/>
                      <w:r w:rsidRPr="002B5730">
                        <w:rPr>
                          <w:bCs/>
                          <w:color w:val="000000" w:themeColor="text1"/>
                        </w:rPr>
                        <w:t>Jinling</w:t>
                      </w:r>
                      <w:proofErr w:type="spellEnd"/>
                      <w:r w:rsidRPr="002B5730">
                        <w:rPr>
                          <w:bCs/>
                          <w:color w:val="000000" w:themeColor="text1"/>
                        </w:rPr>
                        <w:t xml:space="preserve"> AOC Resins Co., Ltd., Showa Denko K.K., Sino Polymer, INEOS Composites, among others. </w:t>
                      </w:r>
                    </w:p>
                    <w:p w14:paraId="1C7121A1" w14:textId="6CC9FFCC" w:rsidR="00262FD4" w:rsidRDefault="00262FD4" w:rsidP="00F14E20">
                      <w:pPr>
                        <w:pStyle w:val="BodyText"/>
                        <w:numPr>
                          <w:ilvl w:val="0"/>
                          <w:numId w:val="5"/>
                        </w:numPr>
                        <w:spacing w:before="162" w:line="360" w:lineRule="auto"/>
                        <w:jc w:val="both"/>
                        <w:rPr>
                          <w:bCs/>
                          <w:color w:val="000000" w:themeColor="text1"/>
                        </w:rPr>
                      </w:pPr>
                      <w:r w:rsidRPr="002B5730">
                        <w:rPr>
                          <w:bCs/>
                          <w:color w:val="000000" w:themeColor="text1"/>
                        </w:rPr>
                        <w:t xml:space="preserve">The total production value in 2020 saw a decline of approximately 8% as compared to the 2019 production level. However, approximately 7% growth in production is expected in 2021 due to increasing demand of vinyl ester resin globally. </w:t>
                      </w:r>
                    </w:p>
                    <w:p w14:paraId="0FFBB9E7" w14:textId="44C9C050" w:rsidR="00262FD4" w:rsidRDefault="00262FD4"/>
                  </w:txbxContent>
                </v:textbox>
                <w10:wrap type="square"/>
              </v:shape>
            </w:pict>
          </mc:Fallback>
        </mc:AlternateContent>
      </w:r>
    </w:p>
    <w:p w14:paraId="35FB17CF" w14:textId="77777777" w:rsidR="00262FD4" w:rsidRDefault="00262FD4" w:rsidP="00CE35EB">
      <w:pPr>
        <w:pStyle w:val="BodyText"/>
        <w:spacing w:before="162" w:line="360" w:lineRule="auto"/>
        <w:jc w:val="both"/>
        <w:rPr>
          <w:bCs/>
          <w:color w:val="000000" w:themeColor="text1"/>
        </w:rPr>
      </w:pPr>
    </w:p>
    <w:p w14:paraId="09F88EB4" w14:textId="0568B8DA" w:rsidR="0068477D" w:rsidRPr="005D2A6A" w:rsidRDefault="009E126D" w:rsidP="005D2A6A">
      <w:pPr>
        <w:rPr>
          <w:rFonts w:ascii="Arial" w:hAnsi="Arial" w:cs="Arial"/>
          <w:b/>
          <w:bCs/>
          <w:sz w:val="24"/>
          <w:szCs w:val="24"/>
        </w:rPr>
      </w:pPr>
      <w:r w:rsidRPr="005D2A6A">
        <w:rPr>
          <w:rFonts w:ascii="Arial" w:hAnsi="Arial" w:cs="Arial"/>
          <w:b/>
          <w:bCs/>
          <w:sz w:val="24"/>
          <w:szCs w:val="24"/>
        </w:rPr>
        <w:t>Global Advanced Composites</w:t>
      </w:r>
      <w:r w:rsidR="00650D00">
        <w:rPr>
          <w:rFonts w:ascii="Arial" w:hAnsi="Arial" w:cs="Arial"/>
          <w:b/>
          <w:bCs/>
          <w:sz w:val="24"/>
          <w:szCs w:val="24"/>
        </w:rPr>
        <w:t>*</w:t>
      </w:r>
      <w:r w:rsidRPr="005D2A6A">
        <w:rPr>
          <w:rFonts w:ascii="Arial" w:hAnsi="Arial" w:cs="Arial"/>
          <w:b/>
          <w:bCs/>
          <w:sz w:val="24"/>
          <w:szCs w:val="24"/>
        </w:rPr>
        <w:t xml:space="preserve"> Market Share, By Region, By Value, 2015 &amp; 2020</w:t>
      </w:r>
    </w:p>
    <w:p w14:paraId="1F874378" w14:textId="68A82950" w:rsidR="0068477D" w:rsidRPr="005D2A6A" w:rsidRDefault="009779AC" w:rsidP="005D2A6A">
      <w:pPr>
        <w:rPr>
          <w:rFonts w:ascii="Arial" w:hAnsi="Arial" w:cs="Arial"/>
          <w:b/>
          <w:bCs/>
          <w:sz w:val="24"/>
          <w:szCs w:val="24"/>
        </w:rPr>
      </w:pPr>
      <w:r w:rsidRPr="005D2A6A">
        <w:rPr>
          <w:rFonts w:ascii="Arial" w:hAnsi="Arial" w:cs="Arial"/>
          <w:b/>
          <w:bCs/>
          <w:noProof/>
          <w:sz w:val="24"/>
          <w:szCs w:val="24"/>
        </w:rPr>
        <mc:AlternateContent>
          <mc:Choice Requires="wps">
            <w:drawing>
              <wp:anchor distT="0" distB="0" distL="114300" distR="114300" simplePos="0" relativeHeight="251744256" behindDoc="0" locked="0" layoutInCell="1" allowOverlap="1" wp14:anchorId="45B41E11" wp14:editId="5436DAA3">
                <wp:simplePos x="0" y="0"/>
                <wp:positionH relativeFrom="column">
                  <wp:posOffset>1069975</wp:posOffset>
                </wp:positionH>
                <wp:positionV relativeFrom="paragraph">
                  <wp:posOffset>2472690</wp:posOffset>
                </wp:positionV>
                <wp:extent cx="1829413" cy="200055"/>
                <wp:effectExtent l="0" t="0" r="0" b="0"/>
                <wp:wrapNone/>
                <wp:docPr id="84" name="TextBox 13"/>
                <wp:cNvGraphicFramePr/>
                <a:graphic xmlns:a="http://schemas.openxmlformats.org/drawingml/2006/main">
                  <a:graphicData uri="http://schemas.microsoft.com/office/word/2010/wordprocessingShape">
                    <wps:wsp>
                      <wps:cNvSpPr txBox="1"/>
                      <wps:spPr>
                        <a:xfrm>
                          <a:off x="0" y="0"/>
                          <a:ext cx="1829413" cy="200055"/>
                        </a:xfrm>
                        <a:prstGeom prst="rect">
                          <a:avLst/>
                        </a:prstGeom>
                        <a:noFill/>
                      </wps:spPr>
                      <wps:txbx>
                        <w:txbxContent>
                          <w:p w14:paraId="5136493C" w14:textId="77777777" w:rsidR="0068477D" w:rsidRPr="009779AC" w:rsidRDefault="0068477D" w:rsidP="0068477D">
                            <w:pPr>
                              <w:jc w:val="right"/>
                              <w:rPr>
                                <w:rFonts w:ascii="Verdana" w:eastAsia="Verdana" w:hAnsi="Verdana" w:cs="Verdana"/>
                                <w:i/>
                                <w:iCs/>
                                <w:color w:val="3B3838" w:themeColor="background2" w:themeShade="40"/>
                                <w:kern w:val="24"/>
                                <w:sz w:val="12"/>
                                <w:szCs w:val="12"/>
                              </w:rPr>
                            </w:pPr>
                            <w:r w:rsidRPr="009779AC">
                              <w:rPr>
                                <w:rFonts w:ascii="Verdana" w:eastAsia="Verdana" w:hAnsi="Verdana" w:cs="Verdana"/>
                                <w:i/>
                                <w:iCs/>
                                <w:color w:val="3B3838" w:themeColor="background2" w:themeShade="40"/>
                                <w:kern w:val="24"/>
                                <w:sz w:val="12"/>
                                <w:szCs w:val="12"/>
                              </w:rPr>
                              <w:t>Source: TechSci Research</w:t>
                            </w:r>
                          </w:p>
                        </w:txbxContent>
                      </wps:txbx>
                      <wps:bodyPr wrap="square" rtlCol="0">
                        <a:spAutoFit/>
                      </wps:bodyPr>
                    </wps:wsp>
                  </a:graphicData>
                </a:graphic>
              </wp:anchor>
            </w:drawing>
          </mc:Choice>
          <mc:Fallback>
            <w:pict>
              <v:shape w14:anchorId="45B41E11" id="TextBox 13" o:spid="_x0000_s1039" type="#_x0000_t202" style="position:absolute;margin-left:84.25pt;margin-top:194.7pt;width:144.05pt;height:15.75pt;z-index:251744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" filled="f" stroked="f">
                <v:textbox style="mso-fit-shape-to-text:t">
                  <w:txbxContent>
                    <w:p w14:paraId="5136493C" w14:textId="77777777" w:rsidR="0068477D" w:rsidRPr="009779AC" w:rsidRDefault="0068477D" w:rsidP="0068477D">
                      <w:pPr>
                        <w:jc w:val="right"/>
                        <w:rPr>
                          <w:rFonts w:ascii="Verdana" w:eastAsia="Verdana" w:hAnsi="Verdana" w:cs="Verdana"/>
                          <w:i/>
                          <w:iCs/>
                          <w:color w:val="3B3838" w:themeColor="background2" w:themeShade="40"/>
                          <w:kern w:val="24"/>
                          <w:sz w:val="12"/>
                          <w:szCs w:val="12"/>
                        </w:rPr>
                      </w:pPr>
                      <w:r w:rsidRPr="009779AC">
                        <w:rPr>
                          <w:rFonts w:ascii="Verdana" w:eastAsia="Verdana" w:hAnsi="Verdana" w:cs="Verdana"/>
                          <w:i/>
                          <w:iCs/>
                          <w:color w:val="3B3838" w:themeColor="background2" w:themeShade="40"/>
                          <w:kern w:val="24"/>
                          <w:sz w:val="12"/>
                          <w:szCs w:val="12"/>
                        </w:rPr>
                        <w:t>Source: TechSci Research</w:t>
                      </w:r>
                    </w:p>
                  </w:txbxContent>
                </v:textbox>
              </v:shape>
            </w:pict>
          </mc:Fallback>
        </mc:AlternateContent>
      </w:r>
      <w:r w:rsidRPr="005D2A6A">
        <w:rPr>
          <w:rFonts w:ascii="Arial" w:hAnsi="Arial" w:cs="Arial"/>
          <w:b/>
          <w:bCs/>
          <w:noProof/>
          <w:sz w:val="24"/>
          <w:szCs w:val="24"/>
        </w:rPr>
        <mc:AlternateContent>
          <mc:Choice Requires="wps">
            <w:drawing>
              <wp:anchor distT="0" distB="0" distL="114300" distR="114300" simplePos="0" relativeHeight="251742208" behindDoc="0" locked="0" layoutInCell="1" allowOverlap="1" wp14:anchorId="381B3EB3" wp14:editId="11E7FD5C">
                <wp:simplePos x="0" y="0"/>
                <wp:positionH relativeFrom="column">
                  <wp:posOffset>990600</wp:posOffset>
                </wp:positionH>
                <wp:positionV relativeFrom="paragraph">
                  <wp:posOffset>1202056</wp:posOffset>
                </wp:positionV>
                <wp:extent cx="685800" cy="323850"/>
                <wp:effectExtent l="0" t="0" r="0" b="0"/>
                <wp:wrapNone/>
                <wp:docPr id="83" name="TextBox 1"/>
                <wp:cNvGraphicFramePr/>
                <a:graphic xmlns:a="http://schemas.openxmlformats.org/drawingml/2006/main">
                  <a:graphicData uri="http://schemas.microsoft.com/office/word/2010/wordprocessingShape">
                    <wps:wsp>
                      <wps:cNvSpPr txBox="1"/>
                      <wps:spPr>
                        <a:xfrm>
                          <a:off x="0" y="0"/>
                          <a:ext cx="685800" cy="323850"/>
                        </a:xfrm>
                        <a:prstGeom prst="rect">
                          <a:avLst/>
                        </a:prstGeom>
                      </wps:spPr>
                      <wps:txbx>
                        <w:txbxContent>
                          <w:p w14:paraId="0C9FAB48" w14:textId="77777777" w:rsidR="0068477D" w:rsidRDefault="0068477D" w:rsidP="0068477D">
                            <w:pPr>
                              <w:rPr>
                                <w:rFonts w:ascii="Verdana" w:eastAsia="Verdana" w:hAnsi="Verdana" w:cs="Verdana"/>
                                <w:b/>
                                <w:bCs/>
                                <w:color w:val="3B3838" w:themeColor="background2" w:themeShade="40"/>
                                <w:kern w:val="24"/>
                                <w:sz w:val="26"/>
                                <w:szCs w:val="26"/>
                              </w:rPr>
                            </w:pPr>
                            <w:r>
                              <w:rPr>
                                <w:rFonts w:ascii="Verdana" w:eastAsia="Verdana" w:hAnsi="Verdana" w:cs="Verdana"/>
                                <w:b/>
                                <w:bCs/>
                                <w:color w:val="3B3838" w:themeColor="background2" w:themeShade="40"/>
                                <w:kern w:val="24"/>
                                <w:sz w:val="26"/>
                                <w:szCs w:val="26"/>
                              </w:rPr>
                              <w:t>2015</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381B3EB3" id="TextBox 1" o:spid="_x0000_s1040" type="#_x0000_t202" style="position:absolute;margin-left:78pt;margin-top:94.65pt;width:54pt;height:25.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" filled="f" stroked="f">
                <v:textbox>
                  <w:txbxContent>
                    <w:p w14:paraId="0C9FAB48" w14:textId="77777777" w:rsidR="0068477D" w:rsidRDefault="0068477D" w:rsidP="0068477D">
                      <w:pPr>
                        <w:rPr>
                          <w:rFonts w:ascii="Verdana" w:eastAsia="Verdana" w:hAnsi="Verdana" w:cs="Verdana"/>
                          <w:b/>
                          <w:bCs/>
                          <w:color w:val="3B3838" w:themeColor="background2" w:themeShade="40"/>
                          <w:kern w:val="24"/>
                          <w:sz w:val="26"/>
                          <w:szCs w:val="26"/>
                        </w:rPr>
                      </w:pPr>
                      <w:r>
                        <w:rPr>
                          <w:rFonts w:ascii="Verdana" w:eastAsia="Verdana" w:hAnsi="Verdana" w:cs="Verdana"/>
                          <w:b/>
                          <w:bCs/>
                          <w:color w:val="3B3838" w:themeColor="background2" w:themeShade="40"/>
                          <w:kern w:val="24"/>
                          <w:sz w:val="26"/>
                          <w:szCs w:val="26"/>
                        </w:rPr>
                        <w:t>2015</w:t>
                      </w:r>
                    </w:p>
                  </w:txbxContent>
                </v:textbox>
              </v:shape>
            </w:pict>
          </mc:Fallback>
        </mc:AlternateContent>
      </w:r>
      <w:r w:rsidR="00471D9E" w:rsidRPr="005D2A6A">
        <w:rPr>
          <w:rFonts w:ascii="Arial" w:hAnsi="Arial" w:cs="Arial"/>
          <w:b/>
          <w:bCs/>
          <w:noProof/>
          <w:sz w:val="24"/>
          <w:szCs w:val="24"/>
        </w:rPr>
        <mc:AlternateContent>
          <mc:Choice Requires="wps">
            <w:drawing>
              <wp:anchor distT="0" distB="0" distL="114300" distR="114300" simplePos="0" relativeHeight="251741184" behindDoc="0" locked="0" layoutInCell="1" allowOverlap="1" wp14:anchorId="63503080" wp14:editId="08485982">
                <wp:simplePos x="0" y="0"/>
                <wp:positionH relativeFrom="column">
                  <wp:posOffset>4210050</wp:posOffset>
                </wp:positionH>
                <wp:positionV relativeFrom="paragraph">
                  <wp:posOffset>1202055</wp:posOffset>
                </wp:positionV>
                <wp:extent cx="666750" cy="323850"/>
                <wp:effectExtent l="0" t="0" r="0" b="0"/>
                <wp:wrapNone/>
                <wp:docPr id="82" name="TextBox 1"/>
                <wp:cNvGraphicFramePr/>
                <a:graphic xmlns:a="http://schemas.openxmlformats.org/drawingml/2006/main">
                  <a:graphicData uri="http://schemas.microsoft.com/office/word/2010/wordprocessingShape">
                    <wps:wsp>
                      <wps:cNvSpPr txBox="1"/>
                      <wps:spPr>
                        <a:xfrm>
                          <a:off x="0" y="0"/>
                          <a:ext cx="666750" cy="323850"/>
                        </a:xfrm>
                        <a:prstGeom prst="rect">
                          <a:avLst/>
                        </a:prstGeom>
                      </wps:spPr>
                      <wps:txbx>
                        <w:txbxContent>
                          <w:p w14:paraId="2BD291BA" w14:textId="77777777" w:rsidR="0068477D" w:rsidRDefault="0068477D" w:rsidP="0068477D">
                            <w:pPr>
                              <w:rPr>
                                <w:rFonts w:ascii="Verdana" w:eastAsia="Verdana" w:hAnsi="Verdana" w:cs="Verdana"/>
                                <w:b/>
                                <w:bCs/>
                                <w:color w:val="3B3838" w:themeColor="background2" w:themeShade="40"/>
                                <w:kern w:val="24"/>
                                <w:sz w:val="26"/>
                                <w:szCs w:val="26"/>
                              </w:rPr>
                            </w:pPr>
                            <w:r>
                              <w:rPr>
                                <w:rFonts w:ascii="Verdana" w:eastAsia="Verdana" w:hAnsi="Verdana" w:cs="Verdana"/>
                                <w:b/>
                                <w:bCs/>
                                <w:color w:val="3B3838" w:themeColor="background2" w:themeShade="40"/>
                                <w:kern w:val="24"/>
                                <w:sz w:val="26"/>
                                <w:szCs w:val="26"/>
                              </w:rPr>
                              <w:t>2020</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63503080" id="_x0000_s1041" type="#_x0000_t202" style="position:absolute;margin-left:331.5pt;margin-top:94.65pt;width:52.5pt;height:25.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" filled="f" stroked="f">
                <v:textbox>
                  <w:txbxContent>
                    <w:p w14:paraId="2BD291BA" w14:textId="77777777" w:rsidR="0068477D" w:rsidRDefault="0068477D" w:rsidP="0068477D">
                      <w:pPr>
                        <w:rPr>
                          <w:rFonts w:ascii="Verdana" w:eastAsia="Verdana" w:hAnsi="Verdana" w:cs="Verdana"/>
                          <w:b/>
                          <w:bCs/>
                          <w:color w:val="3B3838" w:themeColor="background2" w:themeShade="40"/>
                          <w:kern w:val="24"/>
                          <w:sz w:val="26"/>
                          <w:szCs w:val="26"/>
                        </w:rPr>
                      </w:pPr>
                      <w:r>
                        <w:rPr>
                          <w:rFonts w:ascii="Verdana" w:eastAsia="Verdana" w:hAnsi="Verdana" w:cs="Verdana"/>
                          <w:b/>
                          <w:bCs/>
                          <w:color w:val="3B3838" w:themeColor="background2" w:themeShade="40"/>
                          <w:kern w:val="24"/>
                          <w:sz w:val="26"/>
                          <w:szCs w:val="26"/>
                        </w:rPr>
                        <w:t>2020</w:t>
                      </w:r>
                    </w:p>
                  </w:txbxContent>
                </v:textbox>
              </v:shape>
            </w:pict>
          </mc:Fallback>
        </mc:AlternateContent>
      </w:r>
      <w:r w:rsidR="0077196C" w:rsidRPr="005D2A6A">
        <w:rPr>
          <w:rFonts w:ascii="Arial" w:hAnsi="Arial" w:cs="Arial"/>
          <w:b/>
          <w:bCs/>
          <w:noProof/>
          <w:sz w:val="24"/>
          <w:szCs w:val="24"/>
        </w:rPr>
        <mc:AlternateContent>
          <mc:Choice Requires="wps">
            <w:drawing>
              <wp:anchor distT="0" distB="0" distL="114300" distR="114300" simplePos="0" relativeHeight="251743232" behindDoc="0" locked="0" layoutInCell="1" allowOverlap="1" wp14:anchorId="4D9A9B4D" wp14:editId="22CCC806">
                <wp:simplePos x="0" y="0"/>
                <wp:positionH relativeFrom="column">
                  <wp:posOffset>4381500</wp:posOffset>
                </wp:positionH>
                <wp:positionV relativeFrom="paragraph">
                  <wp:posOffset>2468245</wp:posOffset>
                </wp:positionV>
                <wp:extent cx="1829413" cy="200055"/>
                <wp:effectExtent l="0" t="0" r="0" b="0"/>
                <wp:wrapNone/>
                <wp:docPr id="25" name="TextBox 12"/>
                <wp:cNvGraphicFramePr/>
                <a:graphic xmlns:a="http://schemas.openxmlformats.org/drawingml/2006/main">
                  <a:graphicData uri="http://schemas.microsoft.com/office/word/2010/wordprocessingShape">
                    <wps:wsp>
                      <wps:cNvSpPr txBox="1"/>
                      <wps:spPr>
                        <a:xfrm>
                          <a:off x="0" y="0"/>
                          <a:ext cx="1829413" cy="200055"/>
                        </a:xfrm>
                        <a:prstGeom prst="rect">
                          <a:avLst/>
                        </a:prstGeom>
                        <a:noFill/>
                      </wps:spPr>
                      <wps:txbx>
                        <w:txbxContent>
                          <w:p w14:paraId="005CF58D" w14:textId="77777777" w:rsidR="0068477D" w:rsidRPr="006F6D2F" w:rsidRDefault="0068477D" w:rsidP="0068477D">
                            <w:pPr>
                              <w:jc w:val="right"/>
                              <w:rPr>
                                <w:rFonts w:ascii="Verdana" w:eastAsia="Verdana" w:hAnsi="Verdana" w:cs="Verdana"/>
                                <w:i/>
                                <w:iCs/>
                                <w:color w:val="3B3838" w:themeColor="background2" w:themeShade="40"/>
                                <w:kern w:val="24"/>
                                <w:sz w:val="12"/>
                                <w:szCs w:val="12"/>
                              </w:rPr>
                            </w:pPr>
                            <w:r w:rsidRPr="006F6D2F">
                              <w:rPr>
                                <w:rFonts w:ascii="Verdana" w:eastAsia="Verdana" w:hAnsi="Verdana" w:cs="Verdana"/>
                                <w:i/>
                                <w:iCs/>
                                <w:color w:val="3B3838" w:themeColor="background2" w:themeShade="40"/>
                                <w:kern w:val="24"/>
                                <w:sz w:val="12"/>
                                <w:szCs w:val="12"/>
                              </w:rPr>
                              <w:t>Source: TechSci Research</w:t>
                            </w:r>
                          </w:p>
                        </w:txbxContent>
                      </wps:txbx>
                      <wps:bodyPr wrap="square" rtlCol="0">
                        <a:spAutoFit/>
                      </wps:bodyPr>
                    </wps:wsp>
                  </a:graphicData>
                </a:graphic>
              </wp:anchor>
            </w:drawing>
          </mc:Choice>
          <mc:Fallback>
            <w:pict>
              <v:shape w14:anchorId="4D9A9B4D" id="_x0000_s1042" type="#_x0000_t202" style="position:absolute;margin-left:345pt;margin-top:194.35pt;width:144.05pt;height:15.75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" filled="f" stroked="f">
                <v:textbox style="mso-fit-shape-to-text:t">
                  <w:txbxContent>
                    <w:p w14:paraId="005CF58D" w14:textId="77777777" w:rsidR="0068477D" w:rsidRPr="006F6D2F" w:rsidRDefault="0068477D" w:rsidP="0068477D">
                      <w:pPr>
                        <w:jc w:val="right"/>
                        <w:rPr>
                          <w:rFonts w:ascii="Verdana" w:eastAsia="Verdana" w:hAnsi="Verdana" w:cs="Verdana"/>
                          <w:i/>
                          <w:iCs/>
                          <w:color w:val="3B3838" w:themeColor="background2" w:themeShade="40"/>
                          <w:kern w:val="24"/>
                          <w:sz w:val="12"/>
                          <w:szCs w:val="12"/>
                        </w:rPr>
                      </w:pPr>
                      <w:r w:rsidRPr="006F6D2F">
                        <w:rPr>
                          <w:rFonts w:ascii="Verdana" w:eastAsia="Verdana" w:hAnsi="Verdana" w:cs="Verdana"/>
                          <w:i/>
                          <w:iCs/>
                          <w:color w:val="3B3838" w:themeColor="background2" w:themeShade="40"/>
                          <w:kern w:val="24"/>
                          <w:sz w:val="12"/>
                          <w:szCs w:val="12"/>
                        </w:rPr>
                        <w:t>Source: TechSci Research</w:t>
                      </w:r>
                    </w:p>
                  </w:txbxContent>
                </v:textbox>
              </v:shape>
            </w:pict>
          </mc:Fallback>
        </mc:AlternateContent>
      </w:r>
      <w:r w:rsidR="0068477D" w:rsidRPr="005D2A6A">
        <w:rPr>
          <w:rFonts w:ascii="Arial" w:hAnsi="Arial" w:cs="Arial"/>
          <w:b/>
          <w:bCs/>
          <w:noProof/>
          <w:sz w:val="24"/>
          <w:szCs w:val="24"/>
        </w:rPr>
        <w:drawing>
          <wp:inline distT="0" distB="0" distL="0" distR="0" wp14:anchorId="4816F80C" wp14:editId="66BD3A57">
            <wp:extent cx="3248025" cy="2341880"/>
            <wp:effectExtent l="0" t="0" r="0" b="1270"/>
            <wp:docPr id="594" name="Chart 594">
              <a:extLst xmlns:a="http://schemas.openxmlformats.org/drawingml/2006/main">
                <a:ext uri="{FF2B5EF4-FFF2-40B4-BE49-F238E27FC236}">
                  <a16:creationId xmlns:a16="http://schemas.microsoft.com/office/drawing/2014/main" id="{B3FE5E3C-A438-4E80-8119-4DAAC43DD9E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r w:rsidR="0068477D" w:rsidRPr="005D2A6A">
        <w:rPr>
          <w:rFonts w:ascii="Arial" w:hAnsi="Arial" w:cs="Arial"/>
          <w:b/>
          <w:bCs/>
          <w:noProof/>
          <w:sz w:val="24"/>
          <w:szCs w:val="24"/>
        </w:rPr>
        <w:drawing>
          <wp:inline distT="0" distB="0" distL="0" distR="0" wp14:anchorId="32E67F4E" wp14:editId="59F3F8AD">
            <wp:extent cx="3105150" cy="2341880"/>
            <wp:effectExtent l="0" t="0" r="0" b="1270"/>
            <wp:docPr id="595" name="Chart 595">
              <a:extLst xmlns:a="http://schemas.openxmlformats.org/drawingml/2006/main">
                <a:ext uri="{FF2B5EF4-FFF2-40B4-BE49-F238E27FC236}">
                  <a16:creationId xmlns:a16="http://schemas.microsoft.com/office/drawing/2014/main" id="{CC8ED787-9053-41AE-9C6E-D605BBEF4EF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14:paraId="4A2DA04E" w14:textId="318C2692" w:rsidR="000F635C" w:rsidRPr="002B5730" w:rsidRDefault="000F635C" w:rsidP="0068477D">
      <w:pPr>
        <w:pStyle w:val="BodyText"/>
        <w:spacing w:before="162" w:line="480" w:lineRule="auto"/>
        <w:ind w:right="-90"/>
        <w:jc w:val="both"/>
        <w:rPr>
          <w:bCs/>
          <w:color w:val="000000" w:themeColor="text1"/>
        </w:rPr>
      </w:pPr>
    </w:p>
    <w:p w14:paraId="469F304B" w14:textId="76CBD9A0" w:rsidR="0068477D" w:rsidRPr="002B5730" w:rsidRDefault="00650D00" w:rsidP="00650D00">
      <w:pPr>
        <w:pStyle w:val="BodyText"/>
        <w:spacing w:before="162"/>
        <w:ind w:right="-86"/>
        <w:jc w:val="both"/>
        <w:rPr>
          <w:bCs/>
          <w:color w:val="000000" w:themeColor="text1"/>
        </w:rPr>
      </w:pPr>
      <w:r>
        <w:rPr>
          <w:bCs/>
          <w:color w:val="000000" w:themeColor="text1"/>
        </w:rPr>
        <w:t>*</w:t>
      </w:r>
      <w:r w:rsidRPr="00650D00">
        <w:rPr>
          <w:bCs/>
          <w:i/>
          <w:iCs/>
          <w:color w:val="000000" w:themeColor="text1"/>
          <w:sz w:val="18"/>
          <w:szCs w:val="18"/>
        </w:rPr>
        <w:t>Advanced Composites are lightweight and strong engineered materials consisting of high-performance reinforcing fibers embedded in a toughened polymeric matrix that exhibit high stiffness, or modulus of elasticity characteristics, compared to other materials</w:t>
      </w:r>
    </w:p>
    <w:p w14:paraId="640C98C5" w14:textId="77777777" w:rsidR="0068477D" w:rsidRPr="002B5730" w:rsidRDefault="0068477D" w:rsidP="0068477D">
      <w:pPr>
        <w:pStyle w:val="BodyText"/>
        <w:spacing w:before="162" w:line="480" w:lineRule="auto"/>
        <w:ind w:right="-90"/>
        <w:jc w:val="both"/>
        <w:rPr>
          <w:bCs/>
          <w:color w:val="000000" w:themeColor="text1"/>
        </w:rPr>
      </w:pPr>
    </w:p>
    <w:p w14:paraId="6D49A784" w14:textId="76EB411F" w:rsidR="006E66C6" w:rsidRDefault="006E66C6" w:rsidP="006F6D2F">
      <w:pPr>
        <w:pStyle w:val="BodyText"/>
        <w:spacing w:before="162" w:line="360" w:lineRule="auto"/>
        <w:ind w:right="-86"/>
        <w:jc w:val="both"/>
        <w:rPr>
          <w:bCs/>
          <w:color w:val="000000" w:themeColor="text1"/>
        </w:rPr>
        <w:sectPr w:rsidR="006E66C6" w:rsidSect="00600A5E">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28389870" w14:textId="77777777" w:rsidR="006E66C6" w:rsidRDefault="006E66C6" w:rsidP="0068477D">
      <w:pPr>
        <w:pStyle w:val="BodyText"/>
        <w:spacing w:before="162" w:line="480" w:lineRule="auto"/>
        <w:ind w:right="-90"/>
        <w:jc w:val="both"/>
        <w:rPr>
          <w:bCs/>
          <w:color w:val="000000" w:themeColor="text1"/>
        </w:rPr>
      </w:pPr>
    </w:p>
    <w:p w14:paraId="03C6073D" w14:textId="77777777" w:rsidR="00051677" w:rsidRDefault="00051677" w:rsidP="0068477D">
      <w:pPr>
        <w:pStyle w:val="BodyText"/>
        <w:spacing w:before="162" w:line="480" w:lineRule="auto"/>
        <w:ind w:right="-90"/>
        <w:jc w:val="both"/>
        <w:rPr>
          <w:bCs/>
          <w:color w:val="000000" w:themeColor="text1"/>
        </w:rPr>
      </w:pPr>
    </w:p>
    <w:p w14:paraId="6721E842" w14:textId="5B236A42" w:rsidR="009E126D" w:rsidRPr="0061645E" w:rsidRDefault="009E126D" w:rsidP="00CF60F6">
      <w:pPr>
        <w:pStyle w:val="BodyText"/>
        <w:spacing w:before="162" w:line="480" w:lineRule="auto"/>
        <w:ind w:right="-90"/>
        <w:jc w:val="both"/>
        <w:rPr>
          <w:rFonts w:eastAsiaTheme="minorHAnsi"/>
          <w:b/>
          <w:bCs/>
          <w:lang w:val="en-IN"/>
        </w:rPr>
      </w:pPr>
      <w:r w:rsidRPr="0061645E">
        <w:rPr>
          <w:rFonts w:eastAsiaTheme="minorHAnsi"/>
          <w:b/>
          <w:bCs/>
          <w:lang w:val="en-IN"/>
        </w:rPr>
        <w:lastRenderedPageBreak/>
        <w:t>3.1. 4. Operating Efficiency By Company</w:t>
      </w:r>
    </w:p>
    <w:p w14:paraId="57D2C25C" w14:textId="37E8BBFB" w:rsidR="000F635C" w:rsidRPr="0061645E" w:rsidDel="0022576D" w:rsidRDefault="009E126D" w:rsidP="0061645E">
      <w:pPr>
        <w:rPr>
          <w:del w:id="40" w:author="Hardik Malhotra" w:date="2021-09-13T10:48:00Z"/>
          <w:rFonts w:ascii="Arial" w:hAnsi="Arial" w:cs="Arial"/>
          <w:b/>
          <w:bCs/>
          <w:sz w:val="24"/>
          <w:szCs w:val="24"/>
        </w:rPr>
      </w:pPr>
      <w:r w:rsidRPr="0061645E">
        <w:rPr>
          <w:rFonts w:ascii="Arial" w:hAnsi="Arial" w:cs="Arial"/>
          <w:b/>
          <w:bCs/>
          <w:sz w:val="24"/>
          <w:szCs w:val="24"/>
        </w:rPr>
        <w:t>Global Vinyl Ester Resin Operating Efficiency, By Company, 2015-2030F</w:t>
      </w:r>
    </w:p>
    <w:p w14:paraId="721A64DA" w14:textId="6BAC098A" w:rsidR="0068477D" w:rsidRPr="0061645E" w:rsidRDefault="0068477D" w:rsidP="0061645E">
      <w:pPr>
        <w:rPr>
          <w:rFonts w:ascii="Arial" w:hAnsi="Arial" w:cs="Arial"/>
          <w:b/>
          <w:bCs/>
          <w:sz w:val="24"/>
          <w:szCs w:val="24"/>
        </w:rPr>
      </w:pPr>
    </w:p>
    <w:tbl>
      <w:tblPr>
        <w:tblW w:w="10056" w:type="dxa"/>
        <w:tblLook w:val="04A0" w:firstRow="1" w:lastRow="0" w:firstColumn="1" w:lastColumn="0" w:noHBand="0" w:noVBand="1"/>
      </w:tblPr>
      <w:tblGrid>
        <w:gridCol w:w="4390"/>
        <w:gridCol w:w="1003"/>
        <w:gridCol w:w="1003"/>
        <w:gridCol w:w="1228"/>
        <w:gridCol w:w="1215"/>
        <w:gridCol w:w="1217"/>
      </w:tblGrid>
      <w:tr w:rsidR="009E126D" w:rsidRPr="009E126D" w14:paraId="3D422255" w14:textId="77777777" w:rsidTr="00CF60F6">
        <w:trPr>
          <w:trHeight w:val="417"/>
        </w:trPr>
        <w:tc>
          <w:tcPr>
            <w:tcW w:w="4390" w:type="dxa"/>
            <w:vMerge w:val="restart"/>
            <w:tcBorders>
              <w:top w:val="single" w:sz="8" w:space="0" w:color="auto"/>
              <w:left w:val="single" w:sz="8" w:space="0" w:color="auto"/>
              <w:bottom w:val="single" w:sz="8" w:space="0" w:color="000000"/>
              <w:right w:val="single" w:sz="8" w:space="0" w:color="auto"/>
            </w:tcBorders>
            <w:shd w:val="clear" w:color="auto" w:fill="C00000"/>
            <w:noWrap/>
            <w:vAlign w:val="center"/>
            <w:hideMark/>
          </w:tcPr>
          <w:p w14:paraId="2E4ABC8B" w14:textId="77777777" w:rsidR="009E126D" w:rsidRPr="009E126D" w:rsidRDefault="009E126D" w:rsidP="009E126D">
            <w:pPr>
              <w:spacing w:after="0" w:line="240" w:lineRule="auto"/>
              <w:jc w:val="center"/>
              <w:rPr>
                <w:rFonts w:ascii="Arial" w:eastAsia="Times New Roman" w:hAnsi="Arial" w:cs="Arial"/>
                <w:color w:val="FFFFFF" w:themeColor="background1"/>
                <w:sz w:val="20"/>
                <w:szCs w:val="20"/>
                <w:lang w:val="en-US"/>
              </w:rPr>
            </w:pPr>
            <w:r w:rsidRPr="009E126D">
              <w:rPr>
                <w:rFonts w:ascii="Arial" w:eastAsia="Times New Roman" w:hAnsi="Arial" w:cs="Arial"/>
                <w:color w:val="FFFFFF" w:themeColor="background1"/>
                <w:sz w:val="20"/>
                <w:szCs w:val="20"/>
                <w:lang w:val="en-US"/>
              </w:rPr>
              <w:t>Company</w:t>
            </w:r>
          </w:p>
        </w:tc>
        <w:tc>
          <w:tcPr>
            <w:tcW w:w="5666" w:type="dxa"/>
            <w:gridSpan w:val="5"/>
            <w:tcBorders>
              <w:top w:val="single" w:sz="8" w:space="0" w:color="auto"/>
              <w:left w:val="nil"/>
              <w:bottom w:val="single" w:sz="8" w:space="0" w:color="auto"/>
              <w:right w:val="single" w:sz="8" w:space="0" w:color="000000"/>
            </w:tcBorders>
            <w:shd w:val="clear" w:color="auto" w:fill="C00000"/>
            <w:noWrap/>
            <w:vAlign w:val="center"/>
            <w:hideMark/>
          </w:tcPr>
          <w:p w14:paraId="042FEA74" w14:textId="5130721B" w:rsidR="009E126D" w:rsidRPr="009E126D" w:rsidRDefault="009E126D" w:rsidP="009E126D">
            <w:pPr>
              <w:spacing w:after="0" w:line="240" w:lineRule="auto"/>
              <w:jc w:val="center"/>
              <w:rPr>
                <w:rFonts w:ascii="Arial" w:eastAsia="Times New Roman" w:hAnsi="Arial" w:cs="Arial"/>
                <w:color w:val="FFFFFF" w:themeColor="background1"/>
                <w:sz w:val="20"/>
                <w:szCs w:val="20"/>
                <w:lang w:val="en-US"/>
              </w:rPr>
            </w:pPr>
            <w:r w:rsidRPr="009E126D">
              <w:rPr>
                <w:rFonts w:ascii="Arial" w:eastAsia="Times New Roman" w:hAnsi="Arial" w:cs="Arial"/>
                <w:color w:val="FFFFFF" w:themeColor="background1"/>
                <w:sz w:val="20"/>
                <w:szCs w:val="20"/>
                <w:lang w:val="en-US"/>
              </w:rPr>
              <w:t>Operating Efficiency (%)</w:t>
            </w:r>
          </w:p>
        </w:tc>
      </w:tr>
      <w:tr w:rsidR="00CF60F6" w:rsidRPr="009E126D" w14:paraId="506782D5" w14:textId="77777777" w:rsidTr="00CF60F6">
        <w:trPr>
          <w:trHeight w:val="417"/>
        </w:trPr>
        <w:tc>
          <w:tcPr>
            <w:tcW w:w="4390" w:type="dxa"/>
            <w:vMerge/>
            <w:tcBorders>
              <w:top w:val="single" w:sz="8" w:space="0" w:color="auto"/>
              <w:left w:val="single" w:sz="8" w:space="0" w:color="auto"/>
              <w:bottom w:val="single" w:sz="8" w:space="0" w:color="000000"/>
              <w:right w:val="single" w:sz="8" w:space="0" w:color="auto"/>
            </w:tcBorders>
            <w:shd w:val="clear" w:color="auto" w:fill="C00000"/>
            <w:vAlign w:val="center"/>
            <w:hideMark/>
          </w:tcPr>
          <w:p w14:paraId="2D2BE794" w14:textId="77777777" w:rsidR="009E126D" w:rsidRPr="009E126D" w:rsidRDefault="009E126D" w:rsidP="009E126D">
            <w:pPr>
              <w:spacing w:after="0" w:line="240" w:lineRule="auto"/>
              <w:rPr>
                <w:rFonts w:ascii="Arial" w:eastAsia="Times New Roman" w:hAnsi="Arial" w:cs="Arial"/>
                <w:color w:val="FFFFFF" w:themeColor="background1"/>
                <w:sz w:val="20"/>
                <w:szCs w:val="20"/>
                <w:lang w:val="en-US"/>
              </w:rPr>
            </w:pPr>
          </w:p>
        </w:tc>
        <w:tc>
          <w:tcPr>
            <w:tcW w:w="1003" w:type="dxa"/>
            <w:tcBorders>
              <w:top w:val="nil"/>
              <w:left w:val="nil"/>
              <w:bottom w:val="single" w:sz="8" w:space="0" w:color="auto"/>
              <w:right w:val="single" w:sz="8" w:space="0" w:color="auto"/>
            </w:tcBorders>
            <w:shd w:val="clear" w:color="auto" w:fill="C00000"/>
            <w:noWrap/>
            <w:vAlign w:val="center"/>
            <w:hideMark/>
          </w:tcPr>
          <w:p w14:paraId="085FE44C" w14:textId="77777777" w:rsidR="009E126D" w:rsidRPr="009E126D" w:rsidRDefault="009E126D" w:rsidP="009E126D">
            <w:pPr>
              <w:spacing w:after="0" w:line="240" w:lineRule="auto"/>
              <w:jc w:val="center"/>
              <w:rPr>
                <w:rFonts w:ascii="Arial" w:eastAsia="Times New Roman" w:hAnsi="Arial" w:cs="Arial"/>
                <w:color w:val="FFFFFF" w:themeColor="background1"/>
                <w:sz w:val="20"/>
                <w:szCs w:val="20"/>
                <w:lang w:val="en-US"/>
              </w:rPr>
            </w:pPr>
            <w:r w:rsidRPr="009E126D">
              <w:rPr>
                <w:rFonts w:ascii="Arial" w:eastAsia="Times New Roman" w:hAnsi="Arial" w:cs="Arial"/>
                <w:color w:val="FFFFFF" w:themeColor="background1"/>
                <w:sz w:val="20"/>
                <w:szCs w:val="20"/>
                <w:lang w:val="en-US"/>
              </w:rPr>
              <w:t>2015</w:t>
            </w:r>
          </w:p>
        </w:tc>
        <w:tc>
          <w:tcPr>
            <w:tcW w:w="1003" w:type="dxa"/>
            <w:tcBorders>
              <w:top w:val="nil"/>
              <w:left w:val="nil"/>
              <w:bottom w:val="single" w:sz="8" w:space="0" w:color="auto"/>
              <w:right w:val="single" w:sz="8" w:space="0" w:color="auto"/>
            </w:tcBorders>
            <w:shd w:val="clear" w:color="auto" w:fill="C00000"/>
            <w:noWrap/>
            <w:vAlign w:val="center"/>
            <w:hideMark/>
          </w:tcPr>
          <w:p w14:paraId="61C5EEAE" w14:textId="77777777" w:rsidR="009E126D" w:rsidRPr="009E126D" w:rsidRDefault="009E126D" w:rsidP="009E126D">
            <w:pPr>
              <w:spacing w:after="0" w:line="240" w:lineRule="auto"/>
              <w:jc w:val="center"/>
              <w:rPr>
                <w:rFonts w:ascii="Arial" w:eastAsia="Times New Roman" w:hAnsi="Arial" w:cs="Arial"/>
                <w:color w:val="FFFFFF" w:themeColor="background1"/>
                <w:sz w:val="20"/>
                <w:szCs w:val="20"/>
                <w:lang w:val="en-US"/>
              </w:rPr>
            </w:pPr>
            <w:r w:rsidRPr="009E126D">
              <w:rPr>
                <w:rFonts w:ascii="Arial" w:eastAsia="Times New Roman" w:hAnsi="Arial" w:cs="Arial"/>
                <w:color w:val="FFFFFF" w:themeColor="background1"/>
                <w:sz w:val="20"/>
                <w:szCs w:val="20"/>
                <w:lang w:val="en-US"/>
              </w:rPr>
              <w:t>2020</w:t>
            </w:r>
          </w:p>
        </w:tc>
        <w:tc>
          <w:tcPr>
            <w:tcW w:w="1228" w:type="dxa"/>
            <w:tcBorders>
              <w:top w:val="nil"/>
              <w:left w:val="nil"/>
              <w:bottom w:val="single" w:sz="8" w:space="0" w:color="auto"/>
              <w:right w:val="single" w:sz="8" w:space="0" w:color="auto"/>
            </w:tcBorders>
            <w:shd w:val="clear" w:color="auto" w:fill="C00000"/>
            <w:noWrap/>
            <w:vAlign w:val="center"/>
            <w:hideMark/>
          </w:tcPr>
          <w:p w14:paraId="01627676" w14:textId="77777777" w:rsidR="009E126D" w:rsidRPr="009E126D" w:rsidRDefault="009E126D" w:rsidP="009E126D">
            <w:pPr>
              <w:spacing w:after="0" w:line="240" w:lineRule="auto"/>
              <w:jc w:val="center"/>
              <w:rPr>
                <w:rFonts w:ascii="Arial" w:eastAsia="Times New Roman" w:hAnsi="Arial" w:cs="Arial"/>
                <w:color w:val="FFFFFF" w:themeColor="background1"/>
                <w:sz w:val="20"/>
                <w:szCs w:val="20"/>
                <w:lang w:val="en-US"/>
              </w:rPr>
            </w:pPr>
            <w:r w:rsidRPr="009E126D">
              <w:rPr>
                <w:rFonts w:ascii="Arial" w:eastAsia="Times New Roman" w:hAnsi="Arial" w:cs="Arial"/>
                <w:color w:val="FFFFFF" w:themeColor="background1"/>
                <w:sz w:val="20"/>
                <w:szCs w:val="20"/>
                <w:lang w:val="en-US"/>
              </w:rPr>
              <w:t>2021E</w:t>
            </w:r>
          </w:p>
        </w:tc>
        <w:tc>
          <w:tcPr>
            <w:tcW w:w="1215" w:type="dxa"/>
            <w:tcBorders>
              <w:top w:val="nil"/>
              <w:left w:val="nil"/>
              <w:bottom w:val="single" w:sz="8" w:space="0" w:color="auto"/>
              <w:right w:val="single" w:sz="8" w:space="0" w:color="auto"/>
            </w:tcBorders>
            <w:shd w:val="clear" w:color="auto" w:fill="C00000"/>
            <w:noWrap/>
            <w:vAlign w:val="center"/>
            <w:hideMark/>
          </w:tcPr>
          <w:p w14:paraId="396739E6" w14:textId="77777777" w:rsidR="009E126D" w:rsidRPr="009E126D" w:rsidRDefault="009E126D" w:rsidP="009E126D">
            <w:pPr>
              <w:spacing w:after="0" w:line="240" w:lineRule="auto"/>
              <w:jc w:val="center"/>
              <w:rPr>
                <w:rFonts w:ascii="Arial" w:eastAsia="Times New Roman" w:hAnsi="Arial" w:cs="Arial"/>
                <w:color w:val="FFFFFF" w:themeColor="background1"/>
                <w:sz w:val="20"/>
                <w:szCs w:val="20"/>
                <w:lang w:val="en-US"/>
              </w:rPr>
            </w:pPr>
            <w:r w:rsidRPr="009E126D">
              <w:rPr>
                <w:rFonts w:ascii="Arial" w:eastAsia="Times New Roman" w:hAnsi="Arial" w:cs="Arial"/>
                <w:color w:val="FFFFFF" w:themeColor="background1"/>
                <w:sz w:val="20"/>
                <w:szCs w:val="20"/>
                <w:lang w:val="en-US"/>
              </w:rPr>
              <w:t>2025F</w:t>
            </w:r>
          </w:p>
        </w:tc>
        <w:tc>
          <w:tcPr>
            <w:tcW w:w="1216" w:type="dxa"/>
            <w:tcBorders>
              <w:top w:val="nil"/>
              <w:left w:val="nil"/>
              <w:bottom w:val="single" w:sz="8" w:space="0" w:color="auto"/>
              <w:right w:val="single" w:sz="8" w:space="0" w:color="auto"/>
            </w:tcBorders>
            <w:shd w:val="clear" w:color="auto" w:fill="C00000"/>
            <w:noWrap/>
            <w:vAlign w:val="center"/>
            <w:hideMark/>
          </w:tcPr>
          <w:p w14:paraId="48250CC3" w14:textId="791A68AD" w:rsidR="009E126D" w:rsidRPr="009E126D" w:rsidRDefault="009E126D" w:rsidP="009E126D">
            <w:pPr>
              <w:spacing w:after="0" w:line="240" w:lineRule="auto"/>
              <w:jc w:val="center"/>
              <w:rPr>
                <w:rFonts w:ascii="Arial" w:eastAsia="Times New Roman" w:hAnsi="Arial" w:cs="Arial"/>
                <w:color w:val="FFFFFF" w:themeColor="background1"/>
                <w:sz w:val="20"/>
                <w:szCs w:val="20"/>
                <w:lang w:val="en-US"/>
              </w:rPr>
            </w:pPr>
            <w:r w:rsidRPr="009E126D">
              <w:rPr>
                <w:rFonts w:ascii="Arial" w:eastAsia="Times New Roman" w:hAnsi="Arial" w:cs="Arial"/>
                <w:color w:val="FFFFFF" w:themeColor="background1"/>
                <w:sz w:val="20"/>
                <w:szCs w:val="20"/>
                <w:lang w:val="en-US"/>
              </w:rPr>
              <w:t>2030F</w:t>
            </w:r>
          </w:p>
        </w:tc>
      </w:tr>
      <w:tr w:rsidR="009E126D" w:rsidRPr="009E126D" w14:paraId="720CA7FE" w14:textId="77777777" w:rsidTr="00CF60F6">
        <w:trPr>
          <w:trHeight w:val="417"/>
        </w:trPr>
        <w:tc>
          <w:tcPr>
            <w:tcW w:w="4390" w:type="dxa"/>
            <w:tcBorders>
              <w:top w:val="nil"/>
              <w:left w:val="single" w:sz="8" w:space="0" w:color="auto"/>
              <w:bottom w:val="single" w:sz="8" w:space="0" w:color="auto"/>
              <w:right w:val="single" w:sz="8" w:space="0" w:color="auto"/>
            </w:tcBorders>
            <w:shd w:val="clear" w:color="auto" w:fill="auto"/>
            <w:noWrap/>
            <w:vAlign w:val="center"/>
            <w:hideMark/>
          </w:tcPr>
          <w:p w14:paraId="2E131818" w14:textId="77777777" w:rsidR="009E126D" w:rsidRPr="009E126D" w:rsidRDefault="009E126D" w:rsidP="009E126D">
            <w:pPr>
              <w:spacing w:after="0" w:line="240" w:lineRule="auto"/>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AOC Resins</w:t>
            </w:r>
          </w:p>
        </w:tc>
        <w:tc>
          <w:tcPr>
            <w:tcW w:w="1003" w:type="dxa"/>
            <w:tcBorders>
              <w:top w:val="nil"/>
              <w:left w:val="nil"/>
              <w:bottom w:val="single" w:sz="8" w:space="0" w:color="auto"/>
              <w:right w:val="single" w:sz="8" w:space="0" w:color="auto"/>
            </w:tcBorders>
            <w:shd w:val="clear" w:color="auto" w:fill="auto"/>
            <w:noWrap/>
            <w:vAlign w:val="center"/>
            <w:hideMark/>
          </w:tcPr>
          <w:p w14:paraId="2D902E15"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87</w:t>
            </w:r>
          </w:p>
        </w:tc>
        <w:tc>
          <w:tcPr>
            <w:tcW w:w="1003" w:type="dxa"/>
            <w:tcBorders>
              <w:top w:val="nil"/>
              <w:left w:val="nil"/>
              <w:bottom w:val="single" w:sz="8" w:space="0" w:color="auto"/>
              <w:right w:val="single" w:sz="8" w:space="0" w:color="auto"/>
            </w:tcBorders>
            <w:shd w:val="clear" w:color="auto" w:fill="auto"/>
            <w:noWrap/>
            <w:vAlign w:val="center"/>
            <w:hideMark/>
          </w:tcPr>
          <w:p w14:paraId="0F449B8C"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81</w:t>
            </w:r>
          </w:p>
        </w:tc>
        <w:tc>
          <w:tcPr>
            <w:tcW w:w="1228" w:type="dxa"/>
            <w:tcBorders>
              <w:top w:val="nil"/>
              <w:left w:val="nil"/>
              <w:bottom w:val="single" w:sz="8" w:space="0" w:color="auto"/>
              <w:right w:val="single" w:sz="8" w:space="0" w:color="auto"/>
            </w:tcBorders>
            <w:shd w:val="clear" w:color="auto" w:fill="auto"/>
            <w:noWrap/>
            <w:vAlign w:val="center"/>
            <w:hideMark/>
          </w:tcPr>
          <w:p w14:paraId="560FFB03"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80</w:t>
            </w:r>
          </w:p>
        </w:tc>
        <w:tc>
          <w:tcPr>
            <w:tcW w:w="1215" w:type="dxa"/>
            <w:tcBorders>
              <w:top w:val="nil"/>
              <w:left w:val="nil"/>
              <w:bottom w:val="single" w:sz="8" w:space="0" w:color="auto"/>
              <w:right w:val="single" w:sz="8" w:space="0" w:color="auto"/>
            </w:tcBorders>
            <w:shd w:val="clear" w:color="auto" w:fill="auto"/>
            <w:noWrap/>
            <w:vAlign w:val="center"/>
            <w:hideMark/>
          </w:tcPr>
          <w:p w14:paraId="3E1D81EC"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91</w:t>
            </w:r>
          </w:p>
        </w:tc>
        <w:tc>
          <w:tcPr>
            <w:tcW w:w="1216" w:type="dxa"/>
            <w:tcBorders>
              <w:top w:val="nil"/>
              <w:left w:val="nil"/>
              <w:bottom w:val="single" w:sz="8" w:space="0" w:color="auto"/>
              <w:right w:val="single" w:sz="8" w:space="0" w:color="auto"/>
            </w:tcBorders>
            <w:shd w:val="clear" w:color="auto" w:fill="auto"/>
            <w:noWrap/>
            <w:vAlign w:val="center"/>
            <w:hideMark/>
          </w:tcPr>
          <w:p w14:paraId="0D0E20CA" w14:textId="35E4A1B5"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96</w:t>
            </w:r>
          </w:p>
        </w:tc>
      </w:tr>
      <w:tr w:rsidR="009E126D" w:rsidRPr="009E126D" w14:paraId="7C830DEB" w14:textId="77777777" w:rsidTr="00CF60F6">
        <w:trPr>
          <w:trHeight w:val="417"/>
        </w:trPr>
        <w:tc>
          <w:tcPr>
            <w:tcW w:w="4390" w:type="dxa"/>
            <w:tcBorders>
              <w:top w:val="nil"/>
              <w:left w:val="single" w:sz="8" w:space="0" w:color="auto"/>
              <w:bottom w:val="single" w:sz="8" w:space="0" w:color="auto"/>
              <w:right w:val="single" w:sz="8" w:space="0" w:color="auto"/>
            </w:tcBorders>
            <w:shd w:val="clear" w:color="auto" w:fill="auto"/>
            <w:noWrap/>
            <w:vAlign w:val="center"/>
            <w:hideMark/>
          </w:tcPr>
          <w:p w14:paraId="6A95A778" w14:textId="77777777" w:rsidR="009E126D" w:rsidRPr="009E126D" w:rsidRDefault="009E126D" w:rsidP="009E126D">
            <w:pPr>
              <w:spacing w:after="0" w:line="240" w:lineRule="auto"/>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INEOS Composites</w:t>
            </w:r>
          </w:p>
        </w:tc>
        <w:tc>
          <w:tcPr>
            <w:tcW w:w="1003" w:type="dxa"/>
            <w:tcBorders>
              <w:top w:val="nil"/>
              <w:left w:val="nil"/>
              <w:bottom w:val="single" w:sz="8" w:space="0" w:color="auto"/>
              <w:right w:val="single" w:sz="8" w:space="0" w:color="auto"/>
            </w:tcBorders>
            <w:shd w:val="clear" w:color="auto" w:fill="auto"/>
            <w:noWrap/>
            <w:vAlign w:val="center"/>
            <w:hideMark/>
          </w:tcPr>
          <w:p w14:paraId="0A468B87"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29</w:t>
            </w:r>
          </w:p>
        </w:tc>
        <w:tc>
          <w:tcPr>
            <w:tcW w:w="1003" w:type="dxa"/>
            <w:tcBorders>
              <w:top w:val="nil"/>
              <w:left w:val="nil"/>
              <w:bottom w:val="single" w:sz="8" w:space="0" w:color="auto"/>
              <w:right w:val="single" w:sz="8" w:space="0" w:color="auto"/>
            </w:tcBorders>
            <w:shd w:val="clear" w:color="auto" w:fill="auto"/>
            <w:noWrap/>
            <w:vAlign w:val="center"/>
            <w:hideMark/>
          </w:tcPr>
          <w:p w14:paraId="4F6360DB"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49</w:t>
            </w:r>
          </w:p>
        </w:tc>
        <w:tc>
          <w:tcPr>
            <w:tcW w:w="1228" w:type="dxa"/>
            <w:tcBorders>
              <w:top w:val="nil"/>
              <w:left w:val="nil"/>
              <w:bottom w:val="single" w:sz="8" w:space="0" w:color="auto"/>
              <w:right w:val="single" w:sz="8" w:space="0" w:color="auto"/>
            </w:tcBorders>
            <w:shd w:val="clear" w:color="auto" w:fill="auto"/>
            <w:noWrap/>
            <w:vAlign w:val="center"/>
            <w:hideMark/>
          </w:tcPr>
          <w:p w14:paraId="32878ED8"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49</w:t>
            </w:r>
          </w:p>
        </w:tc>
        <w:tc>
          <w:tcPr>
            <w:tcW w:w="1215" w:type="dxa"/>
            <w:tcBorders>
              <w:top w:val="nil"/>
              <w:left w:val="nil"/>
              <w:bottom w:val="single" w:sz="8" w:space="0" w:color="auto"/>
              <w:right w:val="single" w:sz="8" w:space="0" w:color="auto"/>
            </w:tcBorders>
            <w:shd w:val="clear" w:color="auto" w:fill="auto"/>
            <w:noWrap/>
            <w:vAlign w:val="center"/>
            <w:hideMark/>
          </w:tcPr>
          <w:p w14:paraId="157FD3C8"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54</w:t>
            </w:r>
          </w:p>
        </w:tc>
        <w:tc>
          <w:tcPr>
            <w:tcW w:w="1216" w:type="dxa"/>
            <w:tcBorders>
              <w:top w:val="nil"/>
              <w:left w:val="nil"/>
              <w:bottom w:val="single" w:sz="8" w:space="0" w:color="auto"/>
              <w:right w:val="single" w:sz="8" w:space="0" w:color="auto"/>
            </w:tcBorders>
            <w:shd w:val="clear" w:color="auto" w:fill="auto"/>
            <w:noWrap/>
            <w:vAlign w:val="center"/>
            <w:hideMark/>
          </w:tcPr>
          <w:p w14:paraId="63EC54EE" w14:textId="2EF5E0E1"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59</w:t>
            </w:r>
          </w:p>
        </w:tc>
      </w:tr>
      <w:tr w:rsidR="009E126D" w:rsidRPr="009E126D" w14:paraId="41BD8ADD" w14:textId="77777777" w:rsidTr="00CF60F6">
        <w:trPr>
          <w:trHeight w:val="417"/>
        </w:trPr>
        <w:tc>
          <w:tcPr>
            <w:tcW w:w="4390" w:type="dxa"/>
            <w:tcBorders>
              <w:top w:val="nil"/>
              <w:left w:val="single" w:sz="8" w:space="0" w:color="auto"/>
              <w:bottom w:val="single" w:sz="8" w:space="0" w:color="auto"/>
              <w:right w:val="single" w:sz="8" w:space="0" w:color="auto"/>
            </w:tcBorders>
            <w:shd w:val="clear" w:color="auto" w:fill="auto"/>
            <w:noWrap/>
            <w:vAlign w:val="center"/>
            <w:hideMark/>
          </w:tcPr>
          <w:p w14:paraId="4AB9D9F2" w14:textId="77777777" w:rsidR="009E126D" w:rsidRPr="009E126D" w:rsidRDefault="009E126D" w:rsidP="009E126D">
            <w:pPr>
              <w:spacing w:after="0" w:line="240" w:lineRule="auto"/>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Swancor Holding Co., LTD.</w:t>
            </w:r>
          </w:p>
        </w:tc>
        <w:tc>
          <w:tcPr>
            <w:tcW w:w="1003" w:type="dxa"/>
            <w:tcBorders>
              <w:top w:val="nil"/>
              <w:left w:val="nil"/>
              <w:bottom w:val="single" w:sz="8" w:space="0" w:color="auto"/>
              <w:right w:val="single" w:sz="8" w:space="0" w:color="auto"/>
            </w:tcBorders>
            <w:shd w:val="clear" w:color="auto" w:fill="auto"/>
            <w:noWrap/>
            <w:vAlign w:val="center"/>
            <w:hideMark/>
          </w:tcPr>
          <w:p w14:paraId="56EAF034"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73</w:t>
            </w:r>
          </w:p>
        </w:tc>
        <w:tc>
          <w:tcPr>
            <w:tcW w:w="1003" w:type="dxa"/>
            <w:tcBorders>
              <w:top w:val="nil"/>
              <w:left w:val="nil"/>
              <w:bottom w:val="single" w:sz="8" w:space="0" w:color="auto"/>
              <w:right w:val="single" w:sz="8" w:space="0" w:color="auto"/>
            </w:tcBorders>
            <w:shd w:val="clear" w:color="auto" w:fill="auto"/>
            <w:noWrap/>
            <w:vAlign w:val="center"/>
            <w:hideMark/>
          </w:tcPr>
          <w:p w14:paraId="0E0DEC30"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80</w:t>
            </w:r>
          </w:p>
        </w:tc>
        <w:tc>
          <w:tcPr>
            <w:tcW w:w="1228" w:type="dxa"/>
            <w:tcBorders>
              <w:top w:val="nil"/>
              <w:left w:val="nil"/>
              <w:bottom w:val="single" w:sz="8" w:space="0" w:color="auto"/>
              <w:right w:val="single" w:sz="8" w:space="0" w:color="auto"/>
            </w:tcBorders>
            <w:shd w:val="clear" w:color="auto" w:fill="auto"/>
            <w:noWrap/>
            <w:vAlign w:val="center"/>
            <w:hideMark/>
          </w:tcPr>
          <w:p w14:paraId="472A9320"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84</w:t>
            </w:r>
          </w:p>
        </w:tc>
        <w:tc>
          <w:tcPr>
            <w:tcW w:w="1215" w:type="dxa"/>
            <w:tcBorders>
              <w:top w:val="nil"/>
              <w:left w:val="nil"/>
              <w:bottom w:val="single" w:sz="8" w:space="0" w:color="auto"/>
              <w:right w:val="single" w:sz="8" w:space="0" w:color="auto"/>
            </w:tcBorders>
            <w:shd w:val="clear" w:color="auto" w:fill="auto"/>
            <w:noWrap/>
            <w:vAlign w:val="center"/>
            <w:hideMark/>
          </w:tcPr>
          <w:p w14:paraId="475B1A7A"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90</w:t>
            </w:r>
          </w:p>
        </w:tc>
        <w:tc>
          <w:tcPr>
            <w:tcW w:w="1216" w:type="dxa"/>
            <w:tcBorders>
              <w:top w:val="nil"/>
              <w:left w:val="nil"/>
              <w:bottom w:val="single" w:sz="8" w:space="0" w:color="auto"/>
              <w:right w:val="single" w:sz="8" w:space="0" w:color="auto"/>
            </w:tcBorders>
            <w:shd w:val="clear" w:color="auto" w:fill="auto"/>
            <w:noWrap/>
            <w:vAlign w:val="center"/>
            <w:hideMark/>
          </w:tcPr>
          <w:p w14:paraId="0D138AB9"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96</w:t>
            </w:r>
          </w:p>
        </w:tc>
      </w:tr>
      <w:tr w:rsidR="009E126D" w:rsidRPr="009E126D" w14:paraId="27E56FD6" w14:textId="77777777" w:rsidTr="00CF60F6">
        <w:trPr>
          <w:trHeight w:val="417"/>
        </w:trPr>
        <w:tc>
          <w:tcPr>
            <w:tcW w:w="4390" w:type="dxa"/>
            <w:tcBorders>
              <w:top w:val="nil"/>
              <w:left w:val="single" w:sz="8" w:space="0" w:color="auto"/>
              <w:bottom w:val="single" w:sz="8" w:space="0" w:color="auto"/>
              <w:right w:val="single" w:sz="8" w:space="0" w:color="auto"/>
            </w:tcBorders>
            <w:shd w:val="clear" w:color="auto" w:fill="auto"/>
            <w:noWrap/>
            <w:vAlign w:val="center"/>
            <w:hideMark/>
          </w:tcPr>
          <w:p w14:paraId="1F8507D8" w14:textId="77777777" w:rsidR="009E126D" w:rsidRPr="009E126D" w:rsidRDefault="009E126D" w:rsidP="009E126D">
            <w:pPr>
              <w:spacing w:after="0" w:line="240" w:lineRule="auto"/>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Showa Denko K.K.</w:t>
            </w:r>
          </w:p>
        </w:tc>
        <w:tc>
          <w:tcPr>
            <w:tcW w:w="1003" w:type="dxa"/>
            <w:tcBorders>
              <w:top w:val="nil"/>
              <w:left w:val="nil"/>
              <w:bottom w:val="single" w:sz="8" w:space="0" w:color="auto"/>
              <w:right w:val="single" w:sz="8" w:space="0" w:color="auto"/>
            </w:tcBorders>
            <w:shd w:val="clear" w:color="auto" w:fill="auto"/>
            <w:noWrap/>
            <w:vAlign w:val="center"/>
            <w:hideMark/>
          </w:tcPr>
          <w:p w14:paraId="4D8AAEDA"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79</w:t>
            </w:r>
          </w:p>
        </w:tc>
        <w:tc>
          <w:tcPr>
            <w:tcW w:w="1003" w:type="dxa"/>
            <w:tcBorders>
              <w:top w:val="nil"/>
              <w:left w:val="nil"/>
              <w:bottom w:val="single" w:sz="8" w:space="0" w:color="auto"/>
              <w:right w:val="single" w:sz="8" w:space="0" w:color="auto"/>
            </w:tcBorders>
            <w:shd w:val="clear" w:color="auto" w:fill="auto"/>
            <w:noWrap/>
            <w:vAlign w:val="center"/>
            <w:hideMark/>
          </w:tcPr>
          <w:p w14:paraId="5C62C2AD"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82</w:t>
            </w:r>
          </w:p>
        </w:tc>
        <w:tc>
          <w:tcPr>
            <w:tcW w:w="1228" w:type="dxa"/>
            <w:tcBorders>
              <w:top w:val="nil"/>
              <w:left w:val="nil"/>
              <w:bottom w:val="single" w:sz="8" w:space="0" w:color="auto"/>
              <w:right w:val="single" w:sz="8" w:space="0" w:color="auto"/>
            </w:tcBorders>
            <w:shd w:val="clear" w:color="auto" w:fill="auto"/>
            <w:noWrap/>
            <w:vAlign w:val="center"/>
            <w:hideMark/>
          </w:tcPr>
          <w:p w14:paraId="53D34CC0"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84</w:t>
            </w:r>
          </w:p>
        </w:tc>
        <w:tc>
          <w:tcPr>
            <w:tcW w:w="1215" w:type="dxa"/>
            <w:tcBorders>
              <w:top w:val="nil"/>
              <w:left w:val="nil"/>
              <w:bottom w:val="single" w:sz="8" w:space="0" w:color="auto"/>
              <w:right w:val="single" w:sz="8" w:space="0" w:color="auto"/>
            </w:tcBorders>
            <w:shd w:val="clear" w:color="auto" w:fill="auto"/>
            <w:noWrap/>
            <w:vAlign w:val="center"/>
            <w:hideMark/>
          </w:tcPr>
          <w:p w14:paraId="6C343CC9"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88</w:t>
            </w:r>
          </w:p>
        </w:tc>
        <w:tc>
          <w:tcPr>
            <w:tcW w:w="1216" w:type="dxa"/>
            <w:tcBorders>
              <w:top w:val="nil"/>
              <w:left w:val="nil"/>
              <w:bottom w:val="single" w:sz="8" w:space="0" w:color="auto"/>
              <w:right w:val="single" w:sz="8" w:space="0" w:color="auto"/>
            </w:tcBorders>
            <w:shd w:val="clear" w:color="auto" w:fill="auto"/>
            <w:noWrap/>
            <w:vAlign w:val="center"/>
            <w:hideMark/>
          </w:tcPr>
          <w:p w14:paraId="2B0CDF76"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95</w:t>
            </w:r>
          </w:p>
        </w:tc>
      </w:tr>
      <w:tr w:rsidR="009E126D" w:rsidRPr="009E126D" w14:paraId="3A9A36DC" w14:textId="77777777" w:rsidTr="00CF60F6">
        <w:trPr>
          <w:trHeight w:val="417"/>
        </w:trPr>
        <w:tc>
          <w:tcPr>
            <w:tcW w:w="4390" w:type="dxa"/>
            <w:tcBorders>
              <w:top w:val="nil"/>
              <w:left w:val="single" w:sz="8" w:space="0" w:color="auto"/>
              <w:bottom w:val="single" w:sz="8" w:space="0" w:color="auto"/>
              <w:right w:val="single" w:sz="8" w:space="0" w:color="auto"/>
            </w:tcBorders>
            <w:shd w:val="clear" w:color="auto" w:fill="auto"/>
            <w:noWrap/>
            <w:vAlign w:val="center"/>
            <w:hideMark/>
          </w:tcPr>
          <w:p w14:paraId="28002089" w14:textId="77777777" w:rsidR="009E126D" w:rsidRPr="009E126D" w:rsidRDefault="009E126D" w:rsidP="009E126D">
            <w:pPr>
              <w:spacing w:after="0" w:line="240" w:lineRule="auto"/>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Scott Bader Company Ltd.</w:t>
            </w:r>
          </w:p>
        </w:tc>
        <w:tc>
          <w:tcPr>
            <w:tcW w:w="1003" w:type="dxa"/>
            <w:tcBorders>
              <w:top w:val="nil"/>
              <w:left w:val="nil"/>
              <w:bottom w:val="single" w:sz="8" w:space="0" w:color="auto"/>
              <w:right w:val="single" w:sz="8" w:space="0" w:color="auto"/>
            </w:tcBorders>
            <w:shd w:val="clear" w:color="auto" w:fill="auto"/>
            <w:noWrap/>
            <w:vAlign w:val="center"/>
            <w:hideMark/>
          </w:tcPr>
          <w:p w14:paraId="27ECFFAA"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82</w:t>
            </w:r>
          </w:p>
        </w:tc>
        <w:tc>
          <w:tcPr>
            <w:tcW w:w="1003" w:type="dxa"/>
            <w:tcBorders>
              <w:top w:val="nil"/>
              <w:left w:val="nil"/>
              <w:bottom w:val="single" w:sz="8" w:space="0" w:color="auto"/>
              <w:right w:val="single" w:sz="8" w:space="0" w:color="auto"/>
            </w:tcBorders>
            <w:shd w:val="clear" w:color="auto" w:fill="auto"/>
            <w:noWrap/>
            <w:vAlign w:val="center"/>
            <w:hideMark/>
          </w:tcPr>
          <w:p w14:paraId="4A18D2B5"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82</w:t>
            </w:r>
          </w:p>
        </w:tc>
        <w:tc>
          <w:tcPr>
            <w:tcW w:w="1228" w:type="dxa"/>
            <w:tcBorders>
              <w:top w:val="nil"/>
              <w:left w:val="nil"/>
              <w:bottom w:val="single" w:sz="8" w:space="0" w:color="auto"/>
              <w:right w:val="single" w:sz="8" w:space="0" w:color="auto"/>
            </w:tcBorders>
            <w:shd w:val="clear" w:color="auto" w:fill="auto"/>
            <w:noWrap/>
            <w:vAlign w:val="center"/>
            <w:hideMark/>
          </w:tcPr>
          <w:p w14:paraId="35583B34"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84</w:t>
            </w:r>
          </w:p>
        </w:tc>
        <w:tc>
          <w:tcPr>
            <w:tcW w:w="1215" w:type="dxa"/>
            <w:tcBorders>
              <w:top w:val="nil"/>
              <w:left w:val="nil"/>
              <w:bottom w:val="single" w:sz="8" w:space="0" w:color="auto"/>
              <w:right w:val="single" w:sz="8" w:space="0" w:color="auto"/>
            </w:tcBorders>
            <w:shd w:val="clear" w:color="auto" w:fill="auto"/>
            <w:noWrap/>
            <w:vAlign w:val="center"/>
            <w:hideMark/>
          </w:tcPr>
          <w:p w14:paraId="14E3FE61"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86</w:t>
            </w:r>
          </w:p>
        </w:tc>
        <w:tc>
          <w:tcPr>
            <w:tcW w:w="1216" w:type="dxa"/>
            <w:tcBorders>
              <w:top w:val="nil"/>
              <w:left w:val="nil"/>
              <w:bottom w:val="single" w:sz="8" w:space="0" w:color="auto"/>
              <w:right w:val="single" w:sz="8" w:space="0" w:color="auto"/>
            </w:tcBorders>
            <w:shd w:val="clear" w:color="auto" w:fill="auto"/>
            <w:noWrap/>
            <w:vAlign w:val="center"/>
            <w:hideMark/>
          </w:tcPr>
          <w:p w14:paraId="09A28378"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91</w:t>
            </w:r>
          </w:p>
        </w:tc>
      </w:tr>
      <w:tr w:rsidR="009E126D" w:rsidRPr="009E126D" w14:paraId="1B5C1597" w14:textId="77777777" w:rsidTr="00CF60F6">
        <w:trPr>
          <w:trHeight w:val="417"/>
        </w:trPr>
        <w:tc>
          <w:tcPr>
            <w:tcW w:w="4390" w:type="dxa"/>
            <w:tcBorders>
              <w:top w:val="nil"/>
              <w:left w:val="single" w:sz="8" w:space="0" w:color="auto"/>
              <w:bottom w:val="single" w:sz="8" w:space="0" w:color="auto"/>
              <w:right w:val="single" w:sz="8" w:space="0" w:color="auto"/>
            </w:tcBorders>
            <w:shd w:val="clear" w:color="auto" w:fill="auto"/>
            <w:noWrap/>
            <w:vAlign w:val="center"/>
            <w:hideMark/>
          </w:tcPr>
          <w:p w14:paraId="49376C77" w14:textId="77777777" w:rsidR="009E126D" w:rsidRPr="009E126D" w:rsidRDefault="009E126D" w:rsidP="009E126D">
            <w:pPr>
              <w:spacing w:after="0" w:line="240" w:lineRule="auto"/>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Polynt-Reichhold</w:t>
            </w:r>
          </w:p>
        </w:tc>
        <w:tc>
          <w:tcPr>
            <w:tcW w:w="1003" w:type="dxa"/>
            <w:tcBorders>
              <w:top w:val="nil"/>
              <w:left w:val="nil"/>
              <w:bottom w:val="single" w:sz="8" w:space="0" w:color="auto"/>
              <w:right w:val="single" w:sz="8" w:space="0" w:color="auto"/>
            </w:tcBorders>
            <w:shd w:val="clear" w:color="auto" w:fill="auto"/>
            <w:noWrap/>
            <w:vAlign w:val="center"/>
            <w:hideMark/>
          </w:tcPr>
          <w:p w14:paraId="6E48E333"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81</w:t>
            </w:r>
          </w:p>
        </w:tc>
        <w:tc>
          <w:tcPr>
            <w:tcW w:w="1003" w:type="dxa"/>
            <w:tcBorders>
              <w:top w:val="nil"/>
              <w:left w:val="nil"/>
              <w:bottom w:val="single" w:sz="8" w:space="0" w:color="auto"/>
              <w:right w:val="single" w:sz="8" w:space="0" w:color="auto"/>
            </w:tcBorders>
            <w:shd w:val="clear" w:color="auto" w:fill="auto"/>
            <w:noWrap/>
            <w:vAlign w:val="center"/>
            <w:hideMark/>
          </w:tcPr>
          <w:p w14:paraId="7D4110C9"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80</w:t>
            </w:r>
          </w:p>
        </w:tc>
        <w:tc>
          <w:tcPr>
            <w:tcW w:w="1228" w:type="dxa"/>
            <w:tcBorders>
              <w:top w:val="nil"/>
              <w:left w:val="nil"/>
              <w:bottom w:val="single" w:sz="8" w:space="0" w:color="auto"/>
              <w:right w:val="single" w:sz="8" w:space="0" w:color="auto"/>
            </w:tcBorders>
            <w:shd w:val="clear" w:color="auto" w:fill="auto"/>
            <w:noWrap/>
            <w:vAlign w:val="center"/>
            <w:hideMark/>
          </w:tcPr>
          <w:p w14:paraId="442DF990"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80</w:t>
            </w:r>
          </w:p>
        </w:tc>
        <w:tc>
          <w:tcPr>
            <w:tcW w:w="1215" w:type="dxa"/>
            <w:tcBorders>
              <w:top w:val="nil"/>
              <w:left w:val="nil"/>
              <w:bottom w:val="single" w:sz="8" w:space="0" w:color="auto"/>
              <w:right w:val="single" w:sz="8" w:space="0" w:color="auto"/>
            </w:tcBorders>
            <w:shd w:val="clear" w:color="auto" w:fill="auto"/>
            <w:noWrap/>
            <w:vAlign w:val="center"/>
            <w:hideMark/>
          </w:tcPr>
          <w:p w14:paraId="32CBDD9C"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85</w:t>
            </w:r>
          </w:p>
        </w:tc>
        <w:tc>
          <w:tcPr>
            <w:tcW w:w="1216" w:type="dxa"/>
            <w:tcBorders>
              <w:top w:val="nil"/>
              <w:left w:val="nil"/>
              <w:bottom w:val="single" w:sz="8" w:space="0" w:color="auto"/>
              <w:right w:val="single" w:sz="8" w:space="0" w:color="auto"/>
            </w:tcBorders>
            <w:shd w:val="clear" w:color="auto" w:fill="auto"/>
            <w:noWrap/>
            <w:vAlign w:val="center"/>
            <w:hideMark/>
          </w:tcPr>
          <w:p w14:paraId="52016A69"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86</w:t>
            </w:r>
          </w:p>
        </w:tc>
      </w:tr>
      <w:tr w:rsidR="009E126D" w:rsidRPr="009E126D" w14:paraId="6A35B56D" w14:textId="77777777" w:rsidTr="00CF60F6">
        <w:trPr>
          <w:trHeight w:val="417"/>
        </w:trPr>
        <w:tc>
          <w:tcPr>
            <w:tcW w:w="4390" w:type="dxa"/>
            <w:tcBorders>
              <w:top w:val="nil"/>
              <w:left w:val="single" w:sz="8" w:space="0" w:color="auto"/>
              <w:bottom w:val="single" w:sz="8" w:space="0" w:color="auto"/>
              <w:right w:val="single" w:sz="8" w:space="0" w:color="auto"/>
            </w:tcBorders>
            <w:shd w:val="clear" w:color="auto" w:fill="auto"/>
            <w:noWrap/>
            <w:vAlign w:val="center"/>
            <w:hideMark/>
          </w:tcPr>
          <w:p w14:paraId="36B4F45C" w14:textId="77777777" w:rsidR="009E126D" w:rsidRPr="009E126D" w:rsidRDefault="009E126D" w:rsidP="009E126D">
            <w:pPr>
              <w:spacing w:after="0" w:line="240" w:lineRule="auto"/>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Eternal Materials Co.,Ltd.</w:t>
            </w:r>
          </w:p>
        </w:tc>
        <w:tc>
          <w:tcPr>
            <w:tcW w:w="1003" w:type="dxa"/>
            <w:tcBorders>
              <w:top w:val="nil"/>
              <w:left w:val="nil"/>
              <w:bottom w:val="single" w:sz="8" w:space="0" w:color="auto"/>
              <w:right w:val="single" w:sz="8" w:space="0" w:color="auto"/>
            </w:tcBorders>
            <w:shd w:val="clear" w:color="auto" w:fill="auto"/>
            <w:noWrap/>
            <w:vAlign w:val="center"/>
            <w:hideMark/>
          </w:tcPr>
          <w:p w14:paraId="570F313B"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77</w:t>
            </w:r>
          </w:p>
        </w:tc>
        <w:tc>
          <w:tcPr>
            <w:tcW w:w="1003" w:type="dxa"/>
            <w:tcBorders>
              <w:top w:val="nil"/>
              <w:left w:val="nil"/>
              <w:bottom w:val="single" w:sz="8" w:space="0" w:color="auto"/>
              <w:right w:val="single" w:sz="8" w:space="0" w:color="auto"/>
            </w:tcBorders>
            <w:shd w:val="clear" w:color="auto" w:fill="auto"/>
            <w:noWrap/>
            <w:vAlign w:val="center"/>
            <w:hideMark/>
          </w:tcPr>
          <w:p w14:paraId="7CE08D08"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76</w:t>
            </w:r>
          </w:p>
        </w:tc>
        <w:tc>
          <w:tcPr>
            <w:tcW w:w="1228" w:type="dxa"/>
            <w:tcBorders>
              <w:top w:val="nil"/>
              <w:left w:val="nil"/>
              <w:bottom w:val="single" w:sz="8" w:space="0" w:color="auto"/>
              <w:right w:val="single" w:sz="8" w:space="0" w:color="auto"/>
            </w:tcBorders>
            <w:shd w:val="clear" w:color="auto" w:fill="auto"/>
            <w:noWrap/>
            <w:vAlign w:val="center"/>
            <w:hideMark/>
          </w:tcPr>
          <w:p w14:paraId="4D8F5BA0"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79</w:t>
            </w:r>
          </w:p>
        </w:tc>
        <w:tc>
          <w:tcPr>
            <w:tcW w:w="1215" w:type="dxa"/>
            <w:tcBorders>
              <w:top w:val="nil"/>
              <w:left w:val="nil"/>
              <w:bottom w:val="single" w:sz="8" w:space="0" w:color="auto"/>
              <w:right w:val="single" w:sz="8" w:space="0" w:color="auto"/>
            </w:tcBorders>
            <w:shd w:val="clear" w:color="auto" w:fill="auto"/>
            <w:noWrap/>
            <w:vAlign w:val="center"/>
            <w:hideMark/>
          </w:tcPr>
          <w:p w14:paraId="0FBADC60"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86</w:t>
            </w:r>
          </w:p>
        </w:tc>
        <w:tc>
          <w:tcPr>
            <w:tcW w:w="1216" w:type="dxa"/>
            <w:tcBorders>
              <w:top w:val="nil"/>
              <w:left w:val="nil"/>
              <w:bottom w:val="single" w:sz="8" w:space="0" w:color="auto"/>
              <w:right w:val="single" w:sz="8" w:space="0" w:color="auto"/>
            </w:tcBorders>
            <w:shd w:val="clear" w:color="auto" w:fill="auto"/>
            <w:noWrap/>
            <w:vAlign w:val="center"/>
            <w:hideMark/>
          </w:tcPr>
          <w:p w14:paraId="0EA4FAC9"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93</w:t>
            </w:r>
          </w:p>
        </w:tc>
      </w:tr>
      <w:tr w:rsidR="009E126D" w:rsidRPr="009E126D" w14:paraId="78708571" w14:textId="77777777" w:rsidTr="00CF60F6">
        <w:trPr>
          <w:trHeight w:val="417"/>
        </w:trPr>
        <w:tc>
          <w:tcPr>
            <w:tcW w:w="4390" w:type="dxa"/>
            <w:tcBorders>
              <w:top w:val="nil"/>
              <w:left w:val="single" w:sz="8" w:space="0" w:color="auto"/>
              <w:bottom w:val="single" w:sz="8" w:space="0" w:color="auto"/>
              <w:right w:val="single" w:sz="8" w:space="0" w:color="auto"/>
            </w:tcBorders>
            <w:shd w:val="clear" w:color="auto" w:fill="auto"/>
            <w:noWrap/>
            <w:vAlign w:val="center"/>
            <w:hideMark/>
          </w:tcPr>
          <w:p w14:paraId="297E1095" w14:textId="77777777" w:rsidR="009E126D" w:rsidRPr="009E126D" w:rsidRDefault="009E126D" w:rsidP="009E126D">
            <w:pPr>
              <w:spacing w:after="0" w:line="240" w:lineRule="auto"/>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Sino Polymer</w:t>
            </w:r>
          </w:p>
        </w:tc>
        <w:tc>
          <w:tcPr>
            <w:tcW w:w="1003" w:type="dxa"/>
            <w:tcBorders>
              <w:top w:val="nil"/>
              <w:left w:val="nil"/>
              <w:bottom w:val="single" w:sz="8" w:space="0" w:color="auto"/>
              <w:right w:val="single" w:sz="8" w:space="0" w:color="auto"/>
            </w:tcBorders>
            <w:shd w:val="clear" w:color="auto" w:fill="auto"/>
            <w:noWrap/>
            <w:vAlign w:val="center"/>
            <w:hideMark/>
          </w:tcPr>
          <w:p w14:paraId="644EF2E0"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80</w:t>
            </w:r>
          </w:p>
        </w:tc>
        <w:tc>
          <w:tcPr>
            <w:tcW w:w="1003" w:type="dxa"/>
            <w:tcBorders>
              <w:top w:val="nil"/>
              <w:left w:val="nil"/>
              <w:bottom w:val="single" w:sz="8" w:space="0" w:color="auto"/>
              <w:right w:val="single" w:sz="8" w:space="0" w:color="auto"/>
            </w:tcBorders>
            <w:shd w:val="clear" w:color="auto" w:fill="auto"/>
            <w:noWrap/>
            <w:vAlign w:val="center"/>
            <w:hideMark/>
          </w:tcPr>
          <w:p w14:paraId="43C877E8"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77</w:t>
            </w:r>
          </w:p>
        </w:tc>
        <w:tc>
          <w:tcPr>
            <w:tcW w:w="1228" w:type="dxa"/>
            <w:tcBorders>
              <w:top w:val="nil"/>
              <w:left w:val="nil"/>
              <w:bottom w:val="single" w:sz="8" w:space="0" w:color="auto"/>
              <w:right w:val="single" w:sz="8" w:space="0" w:color="auto"/>
            </w:tcBorders>
            <w:shd w:val="clear" w:color="auto" w:fill="auto"/>
            <w:noWrap/>
            <w:vAlign w:val="center"/>
            <w:hideMark/>
          </w:tcPr>
          <w:p w14:paraId="7CACD4C5"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81</w:t>
            </w:r>
          </w:p>
        </w:tc>
        <w:tc>
          <w:tcPr>
            <w:tcW w:w="1215" w:type="dxa"/>
            <w:tcBorders>
              <w:top w:val="nil"/>
              <w:left w:val="nil"/>
              <w:bottom w:val="single" w:sz="8" w:space="0" w:color="auto"/>
              <w:right w:val="single" w:sz="8" w:space="0" w:color="auto"/>
            </w:tcBorders>
            <w:shd w:val="clear" w:color="auto" w:fill="auto"/>
            <w:noWrap/>
            <w:vAlign w:val="center"/>
            <w:hideMark/>
          </w:tcPr>
          <w:p w14:paraId="0D6B9370"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84</w:t>
            </w:r>
          </w:p>
        </w:tc>
        <w:tc>
          <w:tcPr>
            <w:tcW w:w="1216" w:type="dxa"/>
            <w:tcBorders>
              <w:top w:val="nil"/>
              <w:left w:val="nil"/>
              <w:bottom w:val="single" w:sz="8" w:space="0" w:color="auto"/>
              <w:right w:val="single" w:sz="8" w:space="0" w:color="auto"/>
            </w:tcBorders>
            <w:shd w:val="clear" w:color="auto" w:fill="auto"/>
            <w:noWrap/>
            <w:vAlign w:val="center"/>
            <w:hideMark/>
          </w:tcPr>
          <w:p w14:paraId="7303EB8D"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88</w:t>
            </w:r>
          </w:p>
        </w:tc>
      </w:tr>
      <w:tr w:rsidR="009E126D" w:rsidRPr="009E126D" w14:paraId="01F65E7D" w14:textId="77777777" w:rsidTr="00CF60F6">
        <w:trPr>
          <w:trHeight w:val="417"/>
        </w:trPr>
        <w:tc>
          <w:tcPr>
            <w:tcW w:w="4390" w:type="dxa"/>
            <w:tcBorders>
              <w:top w:val="nil"/>
              <w:left w:val="single" w:sz="8" w:space="0" w:color="auto"/>
              <w:bottom w:val="single" w:sz="8" w:space="0" w:color="auto"/>
              <w:right w:val="single" w:sz="8" w:space="0" w:color="auto"/>
            </w:tcBorders>
            <w:shd w:val="clear" w:color="auto" w:fill="auto"/>
            <w:noWrap/>
            <w:vAlign w:val="center"/>
            <w:hideMark/>
          </w:tcPr>
          <w:p w14:paraId="0FBC3EC2" w14:textId="77777777" w:rsidR="009E126D" w:rsidRPr="009E126D" w:rsidRDefault="009E126D" w:rsidP="009E126D">
            <w:pPr>
              <w:spacing w:after="0" w:line="240" w:lineRule="auto"/>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Poliya</w:t>
            </w:r>
          </w:p>
        </w:tc>
        <w:tc>
          <w:tcPr>
            <w:tcW w:w="1003" w:type="dxa"/>
            <w:tcBorders>
              <w:top w:val="nil"/>
              <w:left w:val="nil"/>
              <w:bottom w:val="single" w:sz="8" w:space="0" w:color="auto"/>
              <w:right w:val="single" w:sz="8" w:space="0" w:color="auto"/>
            </w:tcBorders>
            <w:shd w:val="clear" w:color="auto" w:fill="auto"/>
            <w:noWrap/>
            <w:vAlign w:val="center"/>
            <w:hideMark/>
          </w:tcPr>
          <w:p w14:paraId="43C051F2"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85</w:t>
            </w:r>
          </w:p>
        </w:tc>
        <w:tc>
          <w:tcPr>
            <w:tcW w:w="1003" w:type="dxa"/>
            <w:tcBorders>
              <w:top w:val="nil"/>
              <w:left w:val="nil"/>
              <w:bottom w:val="single" w:sz="8" w:space="0" w:color="auto"/>
              <w:right w:val="single" w:sz="8" w:space="0" w:color="auto"/>
            </w:tcBorders>
            <w:shd w:val="clear" w:color="auto" w:fill="auto"/>
            <w:noWrap/>
            <w:vAlign w:val="center"/>
            <w:hideMark/>
          </w:tcPr>
          <w:p w14:paraId="441496F7"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85</w:t>
            </w:r>
          </w:p>
        </w:tc>
        <w:tc>
          <w:tcPr>
            <w:tcW w:w="1228" w:type="dxa"/>
            <w:tcBorders>
              <w:top w:val="nil"/>
              <w:left w:val="nil"/>
              <w:bottom w:val="single" w:sz="8" w:space="0" w:color="auto"/>
              <w:right w:val="single" w:sz="8" w:space="0" w:color="auto"/>
            </w:tcBorders>
            <w:shd w:val="clear" w:color="auto" w:fill="auto"/>
            <w:noWrap/>
            <w:vAlign w:val="center"/>
            <w:hideMark/>
          </w:tcPr>
          <w:p w14:paraId="64F06AB4"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86</w:t>
            </w:r>
          </w:p>
        </w:tc>
        <w:tc>
          <w:tcPr>
            <w:tcW w:w="1215" w:type="dxa"/>
            <w:tcBorders>
              <w:top w:val="nil"/>
              <w:left w:val="nil"/>
              <w:bottom w:val="single" w:sz="8" w:space="0" w:color="auto"/>
              <w:right w:val="single" w:sz="8" w:space="0" w:color="auto"/>
            </w:tcBorders>
            <w:shd w:val="clear" w:color="auto" w:fill="auto"/>
            <w:noWrap/>
            <w:vAlign w:val="center"/>
            <w:hideMark/>
          </w:tcPr>
          <w:p w14:paraId="763A6796"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89</w:t>
            </w:r>
          </w:p>
        </w:tc>
        <w:tc>
          <w:tcPr>
            <w:tcW w:w="1216" w:type="dxa"/>
            <w:tcBorders>
              <w:top w:val="nil"/>
              <w:left w:val="nil"/>
              <w:bottom w:val="single" w:sz="8" w:space="0" w:color="auto"/>
              <w:right w:val="single" w:sz="8" w:space="0" w:color="auto"/>
            </w:tcBorders>
            <w:shd w:val="clear" w:color="auto" w:fill="auto"/>
            <w:noWrap/>
            <w:vAlign w:val="center"/>
            <w:hideMark/>
          </w:tcPr>
          <w:p w14:paraId="39A4CA6C"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93</w:t>
            </w:r>
          </w:p>
        </w:tc>
      </w:tr>
      <w:tr w:rsidR="009E126D" w:rsidRPr="009E126D" w14:paraId="534A9E2A" w14:textId="77777777" w:rsidTr="00CF60F6">
        <w:trPr>
          <w:trHeight w:val="417"/>
        </w:trPr>
        <w:tc>
          <w:tcPr>
            <w:tcW w:w="4390" w:type="dxa"/>
            <w:tcBorders>
              <w:top w:val="nil"/>
              <w:left w:val="single" w:sz="8" w:space="0" w:color="auto"/>
              <w:bottom w:val="single" w:sz="8" w:space="0" w:color="auto"/>
              <w:right w:val="single" w:sz="8" w:space="0" w:color="auto"/>
            </w:tcBorders>
            <w:shd w:val="clear" w:color="auto" w:fill="auto"/>
            <w:noWrap/>
            <w:vAlign w:val="center"/>
            <w:hideMark/>
          </w:tcPr>
          <w:p w14:paraId="63939F4D" w14:textId="77777777" w:rsidR="009E126D" w:rsidRPr="009E126D" w:rsidRDefault="009E126D" w:rsidP="009E126D">
            <w:pPr>
              <w:spacing w:after="0" w:line="240" w:lineRule="auto"/>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Hexion Inc.</w:t>
            </w:r>
          </w:p>
        </w:tc>
        <w:tc>
          <w:tcPr>
            <w:tcW w:w="1003" w:type="dxa"/>
            <w:tcBorders>
              <w:top w:val="nil"/>
              <w:left w:val="nil"/>
              <w:bottom w:val="single" w:sz="8" w:space="0" w:color="auto"/>
              <w:right w:val="single" w:sz="8" w:space="0" w:color="auto"/>
            </w:tcBorders>
            <w:shd w:val="clear" w:color="auto" w:fill="auto"/>
            <w:noWrap/>
            <w:vAlign w:val="center"/>
            <w:hideMark/>
          </w:tcPr>
          <w:p w14:paraId="3153282A"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79</w:t>
            </w:r>
          </w:p>
        </w:tc>
        <w:tc>
          <w:tcPr>
            <w:tcW w:w="1003" w:type="dxa"/>
            <w:tcBorders>
              <w:top w:val="nil"/>
              <w:left w:val="nil"/>
              <w:bottom w:val="single" w:sz="8" w:space="0" w:color="auto"/>
              <w:right w:val="single" w:sz="8" w:space="0" w:color="auto"/>
            </w:tcBorders>
            <w:shd w:val="clear" w:color="auto" w:fill="auto"/>
            <w:noWrap/>
            <w:vAlign w:val="center"/>
            <w:hideMark/>
          </w:tcPr>
          <w:p w14:paraId="5E389FE8"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80</w:t>
            </w:r>
          </w:p>
        </w:tc>
        <w:tc>
          <w:tcPr>
            <w:tcW w:w="1228" w:type="dxa"/>
            <w:tcBorders>
              <w:top w:val="nil"/>
              <w:left w:val="nil"/>
              <w:bottom w:val="single" w:sz="8" w:space="0" w:color="auto"/>
              <w:right w:val="single" w:sz="8" w:space="0" w:color="auto"/>
            </w:tcBorders>
            <w:shd w:val="clear" w:color="auto" w:fill="auto"/>
            <w:noWrap/>
            <w:vAlign w:val="center"/>
            <w:hideMark/>
          </w:tcPr>
          <w:p w14:paraId="3D5B8084"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83</w:t>
            </w:r>
          </w:p>
        </w:tc>
        <w:tc>
          <w:tcPr>
            <w:tcW w:w="1215" w:type="dxa"/>
            <w:tcBorders>
              <w:top w:val="nil"/>
              <w:left w:val="nil"/>
              <w:bottom w:val="single" w:sz="8" w:space="0" w:color="auto"/>
              <w:right w:val="single" w:sz="8" w:space="0" w:color="auto"/>
            </w:tcBorders>
            <w:shd w:val="clear" w:color="auto" w:fill="auto"/>
            <w:noWrap/>
            <w:vAlign w:val="center"/>
            <w:hideMark/>
          </w:tcPr>
          <w:p w14:paraId="7A5E1DBE"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84</w:t>
            </w:r>
          </w:p>
        </w:tc>
        <w:tc>
          <w:tcPr>
            <w:tcW w:w="1216" w:type="dxa"/>
            <w:tcBorders>
              <w:top w:val="nil"/>
              <w:left w:val="nil"/>
              <w:bottom w:val="single" w:sz="8" w:space="0" w:color="auto"/>
              <w:right w:val="single" w:sz="8" w:space="0" w:color="auto"/>
            </w:tcBorders>
            <w:shd w:val="clear" w:color="auto" w:fill="auto"/>
            <w:noWrap/>
            <w:vAlign w:val="center"/>
            <w:hideMark/>
          </w:tcPr>
          <w:p w14:paraId="07A80168"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85</w:t>
            </w:r>
          </w:p>
        </w:tc>
      </w:tr>
      <w:tr w:rsidR="009E126D" w:rsidRPr="009E126D" w14:paraId="4764F270" w14:textId="77777777" w:rsidTr="00CF60F6">
        <w:trPr>
          <w:trHeight w:val="417"/>
        </w:trPr>
        <w:tc>
          <w:tcPr>
            <w:tcW w:w="4390" w:type="dxa"/>
            <w:tcBorders>
              <w:top w:val="nil"/>
              <w:left w:val="single" w:sz="8" w:space="0" w:color="auto"/>
              <w:bottom w:val="single" w:sz="8" w:space="0" w:color="auto"/>
              <w:right w:val="single" w:sz="8" w:space="0" w:color="auto"/>
            </w:tcBorders>
            <w:shd w:val="clear" w:color="auto" w:fill="auto"/>
            <w:noWrap/>
            <w:vAlign w:val="center"/>
            <w:hideMark/>
          </w:tcPr>
          <w:p w14:paraId="70A2919D" w14:textId="77777777" w:rsidR="009E126D" w:rsidRPr="009E126D" w:rsidRDefault="009E126D" w:rsidP="009E126D">
            <w:pPr>
              <w:spacing w:after="0" w:line="240" w:lineRule="auto"/>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DIC Corporation</w:t>
            </w:r>
          </w:p>
        </w:tc>
        <w:tc>
          <w:tcPr>
            <w:tcW w:w="1003" w:type="dxa"/>
            <w:tcBorders>
              <w:top w:val="nil"/>
              <w:left w:val="nil"/>
              <w:bottom w:val="single" w:sz="8" w:space="0" w:color="auto"/>
              <w:right w:val="single" w:sz="8" w:space="0" w:color="auto"/>
            </w:tcBorders>
            <w:shd w:val="clear" w:color="auto" w:fill="auto"/>
            <w:noWrap/>
            <w:vAlign w:val="center"/>
            <w:hideMark/>
          </w:tcPr>
          <w:p w14:paraId="27B92481"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75</w:t>
            </w:r>
          </w:p>
        </w:tc>
        <w:tc>
          <w:tcPr>
            <w:tcW w:w="1003" w:type="dxa"/>
            <w:tcBorders>
              <w:top w:val="nil"/>
              <w:left w:val="nil"/>
              <w:bottom w:val="single" w:sz="8" w:space="0" w:color="auto"/>
              <w:right w:val="single" w:sz="8" w:space="0" w:color="auto"/>
            </w:tcBorders>
            <w:shd w:val="clear" w:color="auto" w:fill="auto"/>
            <w:noWrap/>
            <w:vAlign w:val="center"/>
            <w:hideMark/>
          </w:tcPr>
          <w:p w14:paraId="04BA3512"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79</w:t>
            </w:r>
          </w:p>
        </w:tc>
        <w:tc>
          <w:tcPr>
            <w:tcW w:w="1228" w:type="dxa"/>
            <w:tcBorders>
              <w:top w:val="nil"/>
              <w:left w:val="nil"/>
              <w:bottom w:val="single" w:sz="8" w:space="0" w:color="auto"/>
              <w:right w:val="single" w:sz="8" w:space="0" w:color="auto"/>
            </w:tcBorders>
            <w:shd w:val="clear" w:color="auto" w:fill="auto"/>
            <w:noWrap/>
            <w:vAlign w:val="center"/>
            <w:hideMark/>
          </w:tcPr>
          <w:p w14:paraId="76929C99"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82</w:t>
            </w:r>
          </w:p>
        </w:tc>
        <w:tc>
          <w:tcPr>
            <w:tcW w:w="1215" w:type="dxa"/>
            <w:tcBorders>
              <w:top w:val="nil"/>
              <w:left w:val="nil"/>
              <w:bottom w:val="single" w:sz="8" w:space="0" w:color="auto"/>
              <w:right w:val="single" w:sz="8" w:space="0" w:color="auto"/>
            </w:tcBorders>
            <w:shd w:val="clear" w:color="auto" w:fill="auto"/>
            <w:noWrap/>
            <w:vAlign w:val="center"/>
            <w:hideMark/>
          </w:tcPr>
          <w:p w14:paraId="718E8819" w14:textId="180649DE"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86</w:t>
            </w:r>
          </w:p>
        </w:tc>
        <w:tc>
          <w:tcPr>
            <w:tcW w:w="1216" w:type="dxa"/>
            <w:tcBorders>
              <w:top w:val="nil"/>
              <w:left w:val="nil"/>
              <w:bottom w:val="single" w:sz="8" w:space="0" w:color="auto"/>
              <w:right w:val="single" w:sz="8" w:space="0" w:color="auto"/>
            </w:tcBorders>
            <w:shd w:val="clear" w:color="auto" w:fill="auto"/>
            <w:noWrap/>
            <w:vAlign w:val="center"/>
            <w:hideMark/>
          </w:tcPr>
          <w:p w14:paraId="0408244B"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91</w:t>
            </w:r>
          </w:p>
        </w:tc>
      </w:tr>
      <w:tr w:rsidR="009E126D" w:rsidRPr="009E126D" w14:paraId="73765499" w14:textId="77777777" w:rsidTr="00CF60F6">
        <w:trPr>
          <w:trHeight w:val="417"/>
        </w:trPr>
        <w:tc>
          <w:tcPr>
            <w:tcW w:w="4390" w:type="dxa"/>
            <w:tcBorders>
              <w:top w:val="nil"/>
              <w:left w:val="single" w:sz="8" w:space="0" w:color="auto"/>
              <w:bottom w:val="single" w:sz="8" w:space="0" w:color="auto"/>
              <w:right w:val="single" w:sz="8" w:space="0" w:color="auto"/>
            </w:tcBorders>
            <w:shd w:val="clear" w:color="auto" w:fill="auto"/>
            <w:noWrap/>
            <w:vAlign w:val="center"/>
            <w:hideMark/>
          </w:tcPr>
          <w:p w14:paraId="06B59E70" w14:textId="77777777" w:rsidR="009E126D" w:rsidRPr="009E126D" w:rsidRDefault="009E126D" w:rsidP="009E126D">
            <w:pPr>
              <w:spacing w:after="0" w:line="240" w:lineRule="auto"/>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Saudi Arabia Industrial Resins Ltd.</w:t>
            </w:r>
          </w:p>
        </w:tc>
        <w:tc>
          <w:tcPr>
            <w:tcW w:w="1003" w:type="dxa"/>
            <w:tcBorders>
              <w:top w:val="nil"/>
              <w:left w:val="nil"/>
              <w:bottom w:val="single" w:sz="8" w:space="0" w:color="auto"/>
              <w:right w:val="single" w:sz="8" w:space="0" w:color="auto"/>
            </w:tcBorders>
            <w:shd w:val="clear" w:color="auto" w:fill="auto"/>
            <w:noWrap/>
            <w:vAlign w:val="center"/>
            <w:hideMark/>
          </w:tcPr>
          <w:p w14:paraId="008BE9CF"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76</w:t>
            </w:r>
          </w:p>
        </w:tc>
        <w:tc>
          <w:tcPr>
            <w:tcW w:w="1003" w:type="dxa"/>
            <w:tcBorders>
              <w:top w:val="nil"/>
              <w:left w:val="nil"/>
              <w:bottom w:val="single" w:sz="8" w:space="0" w:color="auto"/>
              <w:right w:val="single" w:sz="8" w:space="0" w:color="auto"/>
            </w:tcBorders>
            <w:shd w:val="clear" w:color="auto" w:fill="auto"/>
            <w:noWrap/>
            <w:vAlign w:val="center"/>
            <w:hideMark/>
          </w:tcPr>
          <w:p w14:paraId="129569BE"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78</w:t>
            </w:r>
          </w:p>
        </w:tc>
        <w:tc>
          <w:tcPr>
            <w:tcW w:w="1228" w:type="dxa"/>
            <w:tcBorders>
              <w:top w:val="nil"/>
              <w:left w:val="nil"/>
              <w:bottom w:val="single" w:sz="8" w:space="0" w:color="auto"/>
              <w:right w:val="single" w:sz="8" w:space="0" w:color="auto"/>
            </w:tcBorders>
            <w:shd w:val="clear" w:color="auto" w:fill="auto"/>
            <w:noWrap/>
            <w:vAlign w:val="center"/>
            <w:hideMark/>
          </w:tcPr>
          <w:p w14:paraId="090652B4"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86</w:t>
            </w:r>
          </w:p>
        </w:tc>
        <w:tc>
          <w:tcPr>
            <w:tcW w:w="1215" w:type="dxa"/>
            <w:tcBorders>
              <w:top w:val="nil"/>
              <w:left w:val="nil"/>
              <w:bottom w:val="single" w:sz="8" w:space="0" w:color="auto"/>
              <w:right w:val="single" w:sz="8" w:space="0" w:color="auto"/>
            </w:tcBorders>
            <w:shd w:val="clear" w:color="auto" w:fill="auto"/>
            <w:noWrap/>
            <w:vAlign w:val="center"/>
            <w:hideMark/>
          </w:tcPr>
          <w:p w14:paraId="529F769A" w14:textId="239C2101"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89</w:t>
            </w:r>
          </w:p>
        </w:tc>
        <w:tc>
          <w:tcPr>
            <w:tcW w:w="1216" w:type="dxa"/>
            <w:tcBorders>
              <w:top w:val="nil"/>
              <w:left w:val="nil"/>
              <w:bottom w:val="single" w:sz="8" w:space="0" w:color="auto"/>
              <w:right w:val="single" w:sz="8" w:space="0" w:color="auto"/>
            </w:tcBorders>
            <w:shd w:val="clear" w:color="auto" w:fill="auto"/>
            <w:noWrap/>
            <w:vAlign w:val="center"/>
            <w:hideMark/>
          </w:tcPr>
          <w:p w14:paraId="4A95E4C6"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97</w:t>
            </w:r>
          </w:p>
        </w:tc>
      </w:tr>
      <w:tr w:rsidR="009E126D" w:rsidRPr="009E126D" w14:paraId="5505FCC7" w14:textId="77777777" w:rsidTr="00CF60F6">
        <w:trPr>
          <w:trHeight w:val="417"/>
        </w:trPr>
        <w:tc>
          <w:tcPr>
            <w:tcW w:w="4390" w:type="dxa"/>
            <w:tcBorders>
              <w:top w:val="nil"/>
              <w:left w:val="single" w:sz="8" w:space="0" w:color="auto"/>
              <w:bottom w:val="single" w:sz="8" w:space="0" w:color="auto"/>
              <w:right w:val="single" w:sz="8" w:space="0" w:color="auto"/>
            </w:tcBorders>
            <w:shd w:val="clear" w:color="auto" w:fill="auto"/>
            <w:noWrap/>
            <w:vAlign w:val="center"/>
            <w:hideMark/>
          </w:tcPr>
          <w:p w14:paraId="1D98552A" w14:textId="77777777" w:rsidR="009E126D" w:rsidRPr="009E126D" w:rsidRDefault="009E126D" w:rsidP="009E126D">
            <w:pPr>
              <w:spacing w:after="0" w:line="240" w:lineRule="auto"/>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Reinhold GmbH</w:t>
            </w:r>
          </w:p>
        </w:tc>
        <w:tc>
          <w:tcPr>
            <w:tcW w:w="1003" w:type="dxa"/>
            <w:tcBorders>
              <w:top w:val="nil"/>
              <w:left w:val="nil"/>
              <w:bottom w:val="single" w:sz="8" w:space="0" w:color="auto"/>
              <w:right w:val="single" w:sz="8" w:space="0" w:color="auto"/>
            </w:tcBorders>
            <w:shd w:val="clear" w:color="auto" w:fill="auto"/>
            <w:noWrap/>
            <w:vAlign w:val="center"/>
            <w:hideMark/>
          </w:tcPr>
          <w:p w14:paraId="7807EF2A"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77</w:t>
            </w:r>
          </w:p>
        </w:tc>
        <w:tc>
          <w:tcPr>
            <w:tcW w:w="1003" w:type="dxa"/>
            <w:tcBorders>
              <w:top w:val="nil"/>
              <w:left w:val="nil"/>
              <w:bottom w:val="single" w:sz="8" w:space="0" w:color="auto"/>
              <w:right w:val="single" w:sz="8" w:space="0" w:color="auto"/>
            </w:tcBorders>
            <w:shd w:val="clear" w:color="auto" w:fill="auto"/>
            <w:noWrap/>
            <w:vAlign w:val="center"/>
            <w:hideMark/>
          </w:tcPr>
          <w:p w14:paraId="636F2653"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74</w:t>
            </w:r>
          </w:p>
        </w:tc>
        <w:tc>
          <w:tcPr>
            <w:tcW w:w="1228" w:type="dxa"/>
            <w:tcBorders>
              <w:top w:val="nil"/>
              <w:left w:val="nil"/>
              <w:bottom w:val="single" w:sz="8" w:space="0" w:color="auto"/>
              <w:right w:val="single" w:sz="8" w:space="0" w:color="auto"/>
            </w:tcBorders>
            <w:shd w:val="clear" w:color="auto" w:fill="auto"/>
            <w:noWrap/>
            <w:vAlign w:val="center"/>
            <w:hideMark/>
          </w:tcPr>
          <w:p w14:paraId="3A1E38F6"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78</w:t>
            </w:r>
          </w:p>
        </w:tc>
        <w:tc>
          <w:tcPr>
            <w:tcW w:w="1215" w:type="dxa"/>
            <w:tcBorders>
              <w:top w:val="nil"/>
              <w:left w:val="nil"/>
              <w:bottom w:val="single" w:sz="8" w:space="0" w:color="auto"/>
              <w:right w:val="single" w:sz="8" w:space="0" w:color="auto"/>
            </w:tcBorders>
            <w:shd w:val="clear" w:color="auto" w:fill="auto"/>
            <w:noWrap/>
            <w:vAlign w:val="center"/>
            <w:hideMark/>
          </w:tcPr>
          <w:p w14:paraId="347C040B"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82</w:t>
            </w:r>
          </w:p>
        </w:tc>
        <w:tc>
          <w:tcPr>
            <w:tcW w:w="1216" w:type="dxa"/>
            <w:tcBorders>
              <w:top w:val="nil"/>
              <w:left w:val="nil"/>
              <w:bottom w:val="single" w:sz="8" w:space="0" w:color="auto"/>
              <w:right w:val="single" w:sz="8" w:space="0" w:color="auto"/>
            </w:tcBorders>
            <w:shd w:val="clear" w:color="auto" w:fill="auto"/>
            <w:noWrap/>
            <w:vAlign w:val="center"/>
            <w:hideMark/>
          </w:tcPr>
          <w:p w14:paraId="14B3E933"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90</w:t>
            </w:r>
          </w:p>
        </w:tc>
      </w:tr>
      <w:tr w:rsidR="009E126D" w:rsidRPr="009E126D" w14:paraId="5CE77FFD" w14:textId="77777777" w:rsidTr="00CF60F6">
        <w:trPr>
          <w:trHeight w:val="417"/>
        </w:trPr>
        <w:tc>
          <w:tcPr>
            <w:tcW w:w="4390" w:type="dxa"/>
            <w:tcBorders>
              <w:top w:val="nil"/>
              <w:left w:val="single" w:sz="8" w:space="0" w:color="auto"/>
              <w:bottom w:val="single" w:sz="8" w:space="0" w:color="auto"/>
              <w:right w:val="single" w:sz="8" w:space="0" w:color="auto"/>
            </w:tcBorders>
            <w:shd w:val="clear" w:color="auto" w:fill="auto"/>
            <w:noWrap/>
            <w:vAlign w:val="center"/>
            <w:hideMark/>
          </w:tcPr>
          <w:p w14:paraId="61BF416C" w14:textId="77777777" w:rsidR="009E126D" w:rsidRPr="009E126D" w:rsidRDefault="009E126D" w:rsidP="009E126D">
            <w:pPr>
              <w:spacing w:after="0" w:line="240" w:lineRule="auto"/>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Interplastic Corporation</w:t>
            </w:r>
          </w:p>
        </w:tc>
        <w:tc>
          <w:tcPr>
            <w:tcW w:w="1003" w:type="dxa"/>
            <w:tcBorders>
              <w:top w:val="nil"/>
              <w:left w:val="nil"/>
              <w:bottom w:val="single" w:sz="8" w:space="0" w:color="auto"/>
              <w:right w:val="single" w:sz="8" w:space="0" w:color="auto"/>
            </w:tcBorders>
            <w:shd w:val="clear" w:color="auto" w:fill="auto"/>
            <w:noWrap/>
            <w:vAlign w:val="center"/>
            <w:hideMark/>
          </w:tcPr>
          <w:p w14:paraId="013DB1FE"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75</w:t>
            </w:r>
          </w:p>
        </w:tc>
        <w:tc>
          <w:tcPr>
            <w:tcW w:w="1003" w:type="dxa"/>
            <w:tcBorders>
              <w:top w:val="nil"/>
              <w:left w:val="nil"/>
              <w:bottom w:val="single" w:sz="8" w:space="0" w:color="auto"/>
              <w:right w:val="single" w:sz="8" w:space="0" w:color="auto"/>
            </w:tcBorders>
            <w:shd w:val="clear" w:color="auto" w:fill="auto"/>
            <w:noWrap/>
            <w:vAlign w:val="center"/>
            <w:hideMark/>
          </w:tcPr>
          <w:p w14:paraId="36E20403"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72</w:t>
            </w:r>
          </w:p>
        </w:tc>
        <w:tc>
          <w:tcPr>
            <w:tcW w:w="1228" w:type="dxa"/>
            <w:tcBorders>
              <w:top w:val="nil"/>
              <w:left w:val="nil"/>
              <w:bottom w:val="single" w:sz="8" w:space="0" w:color="auto"/>
              <w:right w:val="single" w:sz="8" w:space="0" w:color="auto"/>
            </w:tcBorders>
            <w:shd w:val="clear" w:color="auto" w:fill="auto"/>
            <w:noWrap/>
            <w:vAlign w:val="center"/>
            <w:hideMark/>
          </w:tcPr>
          <w:p w14:paraId="17C0BD69"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71</w:t>
            </w:r>
          </w:p>
        </w:tc>
        <w:tc>
          <w:tcPr>
            <w:tcW w:w="1215" w:type="dxa"/>
            <w:tcBorders>
              <w:top w:val="nil"/>
              <w:left w:val="nil"/>
              <w:bottom w:val="single" w:sz="8" w:space="0" w:color="auto"/>
              <w:right w:val="single" w:sz="8" w:space="0" w:color="auto"/>
            </w:tcBorders>
            <w:shd w:val="clear" w:color="auto" w:fill="auto"/>
            <w:noWrap/>
            <w:vAlign w:val="center"/>
            <w:hideMark/>
          </w:tcPr>
          <w:p w14:paraId="582F2DAD" w14:textId="17AA0506"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77</w:t>
            </w:r>
          </w:p>
        </w:tc>
        <w:tc>
          <w:tcPr>
            <w:tcW w:w="1216" w:type="dxa"/>
            <w:tcBorders>
              <w:top w:val="nil"/>
              <w:left w:val="nil"/>
              <w:bottom w:val="single" w:sz="8" w:space="0" w:color="auto"/>
              <w:right w:val="single" w:sz="8" w:space="0" w:color="auto"/>
            </w:tcBorders>
            <w:shd w:val="clear" w:color="auto" w:fill="auto"/>
            <w:noWrap/>
            <w:vAlign w:val="center"/>
            <w:hideMark/>
          </w:tcPr>
          <w:p w14:paraId="24F81918"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78</w:t>
            </w:r>
          </w:p>
        </w:tc>
      </w:tr>
      <w:tr w:rsidR="009E126D" w:rsidRPr="009E126D" w14:paraId="7D1433E6" w14:textId="77777777" w:rsidTr="00CF60F6">
        <w:trPr>
          <w:trHeight w:val="417"/>
        </w:trPr>
        <w:tc>
          <w:tcPr>
            <w:tcW w:w="4390" w:type="dxa"/>
            <w:tcBorders>
              <w:top w:val="nil"/>
              <w:left w:val="single" w:sz="8" w:space="0" w:color="auto"/>
              <w:bottom w:val="single" w:sz="8" w:space="0" w:color="auto"/>
              <w:right w:val="single" w:sz="8" w:space="0" w:color="auto"/>
            </w:tcBorders>
            <w:shd w:val="clear" w:color="auto" w:fill="auto"/>
            <w:noWrap/>
            <w:vAlign w:val="center"/>
            <w:hideMark/>
          </w:tcPr>
          <w:p w14:paraId="3825F7AF" w14:textId="77777777" w:rsidR="009E126D" w:rsidRPr="009E126D" w:rsidRDefault="009E126D" w:rsidP="009E126D">
            <w:pPr>
              <w:spacing w:after="0" w:line="240" w:lineRule="auto"/>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Allnex group</w:t>
            </w:r>
          </w:p>
        </w:tc>
        <w:tc>
          <w:tcPr>
            <w:tcW w:w="1003" w:type="dxa"/>
            <w:tcBorders>
              <w:top w:val="nil"/>
              <w:left w:val="nil"/>
              <w:bottom w:val="single" w:sz="8" w:space="0" w:color="auto"/>
              <w:right w:val="single" w:sz="8" w:space="0" w:color="auto"/>
            </w:tcBorders>
            <w:shd w:val="clear" w:color="auto" w:fill="auto"/>
            <w:noWrap/>
            <w:vAlign w:val="center"/>
            <w:hideMark/>
          </w:tcPr>
          <w:p w14:paraId="239BC832"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75</w:t>
            </w:r>
          </w:p>
        </w:tc>
        <w:tc>
          <w:tcPr>
            <w:tcW w:w="1003" w:type="dxa"/>
            <w:tcBorders>
              <w:top w:val="nil"/>
              <w:left w:val="nil"/>
              <w:bottom w:val="single" w:sz="8" w:space="0" w:color="auto"/>
              <w:right w:val="single" w:sz="8" w:space="0" w:color="auto"/>
            </w:tcBorders>
            <w:shd w:val="clear" w:color="auto" w:fill="auto"/>
            <w:noWrap/>
            <w:vAlign w:val="center"/>
            <w:hideMark/>
          </w:tcPr>
          <w:p w14:paraId="2A5BF4EA"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72</w:t>
            </w:r>
          </w:p>
        </w:tc>
        <w:tc>
          <w:tcPr>
            <w:tcW w:w="1228" w:type="dxa"/>
            <w:tcBorders>
              <w:top w:val="nil"/>
              <w:left w:val="nil"/>
              <w:bottom w:val="single" w:sz="8" w:space="0" w:color="auto"/>
              <w:right w:val="single" w:sz="8" w:space="0" w:color="auto"/>
            </w:tcBorders>
            <w:shd w:val="clear" w:color="auto" w:fill="auto"/>
            <w:noWrap/>
            <w:vAlign w:val="center"/>
            <w:hideMark/>
          </w:tcPr>
          <w:p w14:paraId="24CF8B2D"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73</w:t>
            </w:r>
          </w:p>
        </w:tc>
        <w:tc>
          <w:tcPr>
            <w:tcW w:w="1215" w:type="dxa"/>
            <w:tcBorders>
              <w:top w:val="nil"/>
              <w:left w:val="nil"/>
              <w:bottom w:val="single" w:sz="8" w:space="0" w:color="auto"/>
              <w:right w:val="single" w:sz="8" w:space="0" w:color="auto"/>
            </w:tcBorders>
            <w:shd w:val="clear" w:color="auto" w:fill="auto"/>
            <w:noWrap/>
            <w:vAlign w:val="center"/>
            <w:hideMark/>
          </w:tcPr>
          <w:p w14:paraId="491B12D7"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80</w:t>
            </w:r>
          </w:p>
        </w:tc>
        <w:tc>
          <w:tcPr>
            <w:tcW w:w="1216" w:type="dxa"/>
            <w:tcBorders>
              <w:top w:val="nil"/>
              <w:left w:val="nil"/>
              <w:bottom w:val="single" w:sz="8" w:space="0" w:color="auto"/>
              <w:right w:val="single" w:sz="8" w:space="0" w:color="auto"/>
            </w:tcBorders>
            <w:shd w:val="clear" w:color="auto" w:fill="auto"/>
            <w:noWrap/>
            <w:vAlign w:val="center"/>
            <w:hideMark/>
          </w:tcPr>
          <w:p w14:paraId="2EAEA59D"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90</w:t>
            </w:r>
          </w:p>
        </w:tc>
      </w:tr>
      <w:tr w:rsidR="009E126D" w:rsidRPr="009E126D" w14:paraId="6873C33E" w14:textId="77777777" w:rsidTr="00CF60F6">
        <w:trPr>
          <w:trHeight w:val="417"/>
        </w:trPr>
        <w:tc>
          <w:tcPr>
            <w:tcW w:w="4390" w:type="dxa"/>
            <w:tcBorders>
              <w:top w:val="nil"/>
              <w:left w:val="single" w:sz="8" w:space="0" w:color="auto"/>
              <w:bottom w:val="single" w:sz="8" w:space="0" w:color="auto"/>
              <w:right w:val="single" w:sz="8" w:space="0" w:color="auto"/>
            </w:tcBorders>
            <w:shd w:val="clear" w:color="auto" w:fill="auto"/>
            <w:noWrap/>
            <w:vAlign w:val="center"/>
            <w:hideMark/>
          </w:tcPr>
          <w:p w14:paraId="0B1803C8" w14:textId="77777777" w:rsidR="009E126D" w:rsidRPr="009E126D" w:rsidRDefault="009E126D" w:rsidP="009E126D">
            <w:pPr>
              <w:spacing w:after="0" w:line="240" w:lineRule="auto"/>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En Chuan Chemical Industries Co., Ltd.</w:t>
            </w:r>
          </w:p>
        </w:tc>
        <w:tc>
          <w:tcPr>
            <w:tcW w:w="1003" w:type="dxa"/>
            <w:tcBorders>
              <w:top w:val="nil"/>
              <w:left w:val="nil"/>
              <w:bottom w:val="single" w:sz="8" w:space="0" w:color="auto"/>
              <w:right w:val="single" w:sz="8" w:space="0" w:color="auto"/>
            </w:tcBorders>
            <w:shd w:val="clear" w:color="auto" w:fill="auto"/>
            <w:noWrap/>
            <w:vAlign w:val="center"/>
            <w:hideMark/>
          </w:tcPr>
          <w:p w14:paraId="3355C1A2"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72</w:t>
            </w:r>
          </w:p>
        </w:tc>
        <w:tc>
          <w:tcPr>
            <w:tcW w:w="1003" w:type="dxa"/>
            <w:tcBorders>
              <w:top w:val="nil"/>
              <w:left w:val="nil"/>
              <w:bottom w:val="single" w:sz="8" w:space="0" w:color="auto"/>
              <w:right w:val="single" w:sz="8" w:space="0" w:color="auto"/>
            </w:tcBorders>
            <w:shd w:val="clear" w:color="auto" w:fill="auto"/>
            <w:noWrap/>
            <w:vAlign w:val="center"/>
            <w:hideMark/>
          </w:tcPr>
          <w:p w14:paraId="7BF2439B"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73</w:t>
            </w:r>
          </w:p>
        </w:tc>
        <w:tc>
          <w:tcPr>
            <w:tcW w:w="1228" w:type="dxa"/>
            <w:tcBorders>
              <w:top w:val="nil"/>
              <w:left w:val="nil"/>
              <w:bottom w:val="single" w:sz="8" w:space="0" w:color="auto"/>
              <w:right w:val="single" w:sz="8" w:space="0" w:color="auto"/>
            </w:tcBorders>
            <w:shd w:val="clear" w:color="auto" w:fill="auto"/>
            <w:noWrap/>
            <w:vAlign w:val="center"/>
            <w:hideMark/>
          </w:tcPr>
          <w:p w14:paraId="181896C2"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77</w:t>
            </w:r>
          </w:p>
        </w:tc>
        <w:tc>
          <w:tcPr>
            <w:tcW w:w="1215" w:type="dxa"/>
            <w:tcBorders>
              <w:top w:val="nil"/>
              <w:left w:val="nil"/>
              <w:bottom w:val="single" w:sz="8" w:space="0" w:color="auto"/>
              <w:right w:val="single" w:sz="8" w:space="0" w:color="auto"/>
            </w:tcBorders>
            <w:shd w:val="clear" w:color="auto" w:fill="auto"/>
            <w:noWrap/>
            <w:vAlign w:val="center"/>
            <w:hideMark/>
          </w:tcPr>
          <w:p w14:paraId="025C574A"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87</w:t>
            </w:r>
          </w:p>
        </w:tc>
        <w:tc>
          <w:tcPr>
            <w:tcW w:w="1216" w:type="dxa"/>
            <w:tcBorders>
              <w:top w:val="nil"/>
              <w:left w:val="nil"/>
              <w:bottom w:val="single" w:sz="8" w:space="0" w:color="auto"/>
              <w:right w:val="single" w:sz="8" w:space="0" w:color="auto"/>
            </w:tcBorders>
            <w:shd w:val="clear" w:color="auto" w:fill="auto"/>
            <w:noWrap/>
            <w:vAlign w:val="center"/>
            <w:hideMark/>
          </w:tcPr>
          <w:p w14:paraId="2B8D57F3"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93</w:t>
            </w:r>
          </w:p>
        </w:tc>
      </w:tr>
      <w:tr w:rsidR="009E126D" w:rsidRPr="009E126D" w14:paraId="1166E4E5" w14:textId="77777777" w:rsidTr="00CF60F6">
        <w:trPr>
          <w:trHeight w:val="417"/>
        </w:trPr>
        <w:tc>
          <w:tcPr>
            <w:tcW w:w="4390" w:type="dxa"/>
            <w:tcBorders>
              <w:top w:val="nil"/>
              <w:left w:val="single" w:sz="8" w:space="0" w:color="auto"/>
              <w:bottom w:val="single" w:sz="8" w:space="0" w:color="auto"/>
              <w:right w:val="single" w:sz="8" w:space="0" w:color="auto"/>
            </w:tcBorders>
            <w:shd w:val="clear" w:color="auto" w:fill="auto"/>
            <w:noWrap/>
            <w:vAlign w:val="center"/>
            <w:hideMark/>
          </w:tcPr>
          <w:p w14:paraId="3C161AAF" w14:textId="77777777" w:rsidR="009E126D" w:rsidRPr="009E126D" w:rsidRDefault="009E126D" w:rsidP="009E126D">
            <w:pPr>
              <w:spacing w:after="0" w:line="240" w:lineRule="auto"/>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SEWON CHEMICAL</w:t>
            </w:r>
          </w:p>
        </w:tc>
        <w:tc>
          <w:tcPr>
            <w:tcW w:w="1003" w:type="dxa"/>
            <w:tcBorders>
              <w:top w:val="nil"/>
              <w:left w:val="nil"/>
              <w:bottom w:val="single" w:sz="8" w:space="0" w:color="auto"/>
              <w:right w:val="single" w:sz="8" w:space="0" w:color="auto"/>
            </w:tcBorders>
            <w:shd w:val="clear" w:color="auto" w:fill="auto"/>
            <w:noWrap/>
            <w:vAlign w:val="center"/>
            <w:hideMark/>
          </w:tcPr>
          <w:p w14:paraId="370A7A66"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81</w:t>
            </w:r>
          </w:p>
        </w:tc>
        <w:tc>
          <w:tcPr>
            <w:tcW w:w="1003" w:type="dxa"/>
            <w:tcBorders>
              <w:top w:val="nil"/>
              <w:left w:val="nil"/>
              <w:bottom w:val="single" w:sz="8" w:space="0" w:color="auto"/>
              <w:right w:val="single" w:sz="8" w:space="0" w:color="auto"/>
            </w:tcBorders>
            <w:shd w:val="clear" w:color="auto" w:fill="auto"/>
            <w:noWrap/>
            <w:vAlign w:val="center"/>
            <w:hideMark/>
          </w:tcPr>
          <w:p w14:paraId="28067831"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84</w:t>
            </w:r>
          </w:p>
        </w:tc>
        <w:tc>
          <w:tcPr>
            <w:tcW w:w="1228" w:type="dxa"/>
            <w:tcBorders>
              <w:top w:val="nil"/>
              <w:left w:val="nil"/>
              <w:bottom w:val="single" w:sz="8" w:space="0" w:color="auto"/>
              <w:right w:val="single" w:sz="8" w:space="0" w:color="auto"/>
            </w:tcBorders>
            <w:shd w:val="clear" w:color="auto" w:fill="auto"/>
            <w:noWrap/>
            <w:vAlign w:val="center"/>
            <w:hideMark/>
          </w:tcPr>
          <w:p w14:paraId="1B3DC12D"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87</w:t>
            </w:r>
          </w:p>
        </w:tc>
        <w:tc>
          <w:tcPr>
            <w:tcW w:w="1215" w:type="dxa"/>
            <w:tcBorders>
              <w:top w:val="nil"/>
              <w:left w:val="nil"/>
              <w:bottom w:val="single" w:sz="8" w:space="0" w:color="auto"/>
              <w:right w:val="single" w:sz="8" w:space="0" w:color="auto"/>
            </w:tcBorders>
            <w:shd w:val="clear" w:color="auto" w:fill="auto"/>
            <w:noWrap/>
            <w:vAlign w:val="center"/>
            <w:hideMark/>
          </w:tcPr>
          <w:p w14:paraId="2B2898DE"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92</w:t>
            </w:r>
          </w:p>
        </w:tc>
        <w:tc>
          <w:tcPr>
            <w:tcW w:w="1216" w:type="dxa"/>
            <w:tcBorders>
              <w:top w:val="nil"/>
              <w:left w:val="nil"/>
              <w:bottom w:val="single" w:sz="8" w:space="0" w:color="auto"/>
              <w:right w:val="single" w:sz="8" w:space="0" w:color="auto"/>
            </w:tcBorders>
            <w:shd w:val="clear" w:color="auto" w:fill="auto"/>
            <w:noWrap/>
            <w:vAlign w:val="center"/>
            <w:hideMark/>
          </w:tcPr>
          <w:p w14:paraId="4F7D34FE"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96</w:t>
            </w:r>
          </w:p>
        </w:tc>
      </w:tr>
      <w:tr w:rsidR="009E126D" w:rsidRPr="009E126D" w14:paraId="57176168" w14:textId="77777777" w:rsidTr="00CF60F6">
        <w:trPr>
          <w:trHeight w:val="417"/>
        </w:trPr>
        <w:tc>
          <w:tcPr>
            <w:tcW w:w="4390" w:type="dxa"/>
            <w:tcBorders>
              <w:top w:val="nil"/>
              <w:left w:val="single" w:sz="8" w:space="0" w:color="auto"/>
              <w:bottom w:val="single" w:sz="8" w:space="0" w:color="auto"/>
              <w:right w:val="single" w:sz="8" w:space="0" w:color="auto"/>
            </w:tcBorders>
            <w:shd w:val="clear" w:color="auto" w:fill="auto"/>
            <w:noWrap/>
            <w:vAlign w:val="center"/>
            <w:hideMark/>
          </w:tcPr>
          <w:p w14:paraId="3367D8E5" w14:textId="77777777" w:rsidR="009E126D" w:rsidRPr="009E126D" w:rsidRDefault="009E126D" w:rsidP="009E126D">
            <w:pPr>
              <w:spacing w:after="0" w:line="240" w:lineRule="auto"/>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Innovative Resins Pvt. Ltd.</w:t>
            </w:r>
          </w:p>
        </w:tc>
        <w:tc>
          <w:tcPr>
            <w:tcW w:w="1003" w:type="dxa"/>
            <w:tcBorders>
              <w:top w:val="nil"/>
              <w:left w:val="nil"/>
              <w:bottom w:val="single" w:sz="8" w:space="0" w:color="auto"/>
              <w:right w:val="single" w:sz="8" w:space="0" w:color="auto"/>
            </w:tcBorders>
            <w:shd w:val="clear" w:color="auto" w:fill="auto"/>
            <w:noWrap/>
            <w:vAlign w:val="center"/>
            <w:hideMark/>
          </w:tcPr>
          <w:p w14:paraId="31F88968"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76</w:t>
            </w:r>
          </w:p>
        </w:tc>
        <w:tc>
          <w:tcPr>
            <w:tcW w:w="1003" w:type="dxa"/>
            <w:tcBorders>
              <w:top w:val="nil"/>
              <w:left w:val="nil"/>
              <w:bottom w:val="single" w:sz="8" w:space="0" w:color="auto"/>
              <w:right w:val="single" w:sz="8" w:space="0" w:color="auto"/>
            </w:tcBorders>
            <w:shd w:val="clear" w:color="auto" w:fill="auto"/>
            <w:noWrap/>
            <w:vAlign w:val="center"/>
            <w:hideMark/>
          </w:tcPr>
          <w:p w14:paraId="26BC27CF"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80</w:t>
            </w:r>
          </w:p>
        </w:tc>
        <w:tc>
          <w:tcPr>
            <w:tcW w:w="1228" w:type="dxa"/>
            <w:tcBorders>
              <w:top w:val="nil"/>
              <w:left w:val="nil"/>
              <w:bottom w:val="single" w:sz="8" w:space="0" w:color="auto"/>
              <w:right w:val="single" w:sz="8" w:space="0" w:color="auto"/>
            </w:tcBorders>
            <w:shd w:val="clear" w:color="auto" w:fill="auto"/>
            <w:noWrap/>
            <w:vAlign w:val="center"/>
            <w:hideMark/>
          </w:tcPr>
          <w:p w14:paraId="1B4FFF8D"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74</w:t>
            </w:r>
          </w:p>
        </w:tc>
        <w:tc>
          <w:tcPr>
            <w:tcW w:w="1215" w:type="dxa"/>
            <w:tcBorders>
              <w:top w:val="nil"/>
              <w:left w:val="nil"/>
              <w:bottom w:val="single" w:sz="8" w:space="0" w:color="auto"/>
              <w:right w:val="single" w:sz="8" w:space="0" w:color="auto"/>
            </w:tcBorders>
            <w:shd w:val="clear" w:color="auto" w:fill="auto"/>
            <w:noWrap/>
            <w:vAlign w:val="center"/>
            <w:hideMark/>
          </w:tcPr>
          <w:p w14:paraId="670B8569"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84</w:t>
            </w:r>
          </w:p>
        </w:tc>
        <w:tc>
          <w:tcPr>
            <w:tcW w:w="1216" w:type="dxa"/>
            <w:tcBorders>
              <w:top w:val="nil"/>
              <w:left w:val="nil"/>
              <w:bottom w:val="single" w:sz="8" w:space="0" w:color="auto"/>
              <w:right w:val="single" w:sz="8" w:space="0" w:color="auto"/>
            </w:tcBorders>
            <w:shd w:val="clear" w:color="auto" w:fill="auto"/>
            <w:noWrap/>
            <w:vAlign w:val="center"/>
            <w:hideMark/>
          </w:tcPr>
          <w:p w14:paraId="4009E808" w14:textId="062D2A26"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91</w:t>
            </w:r>
          </w:p>
        </w:tc>
      </w:tr>
      <w:tr w:rsidR="009E126D" w:rsidRPr="009E126D" w14:paraId="35DA3A14" w14:textId="77777777" w:rsidTr="00CF60F6">
        <w:trPr>
          <w:trHeight w:val="417"/>
        </w:trPr>
        <w:tc>
          <w:tcPr>
            <w:tcW w:w="4390" w:type="dxa"/>
            <w:tcBorders>
              <w:top w:val="nil"/>
              <w:left w:val="single" w:sz="8" w:space="0" w:color="auto"/>
              <w:bottom w:val="single" w:sz="8" w:space="0" w:color="auto"/>
              <w:right w:val="single" w:sz="8" w:space="0" w:color="auto"/>
            </w:tcBorders>
            <w:shd w:val="clear" w:color="auto" w:fill="auto"/>
            <w:noWrap/>
            <w:vAlign w:val="center"/>
            <w:hideMark/>
          </w:tcPr>
          <w:p w14:paraId="3700BF34" w14:textId="77777777" w:rsidR="009E126D" w:rsidRPr="009E126D" w:rsidRDefault="009E126D" w:rsidP="009E126D">
            <w:pPr>
              <w:spacing w:after="0" w:line="240" w:lineRule="auto"/>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Orson Chemicals</w:t>
            </w:r>
          </w:p>
        </w:tc>
        <w:tc>
          <w:tcPr>
            <w:tcW w:w="1003" w:type="dxa"/>
            <w:tcBorders>
              <w:top w:val="nil"/>
              <w:left w:val="nil"/>
              <w:bottom w:val="single" w:sz="8" w:space="0" w:color="auto"/>
              <w:right w:val="single" w:sz="8" w:space="0" w:color="auto"/>
            </w:tcBorders>
            <w:shd w:val="clear" w:color="auto" w:fill="auto"/>
            <w:noWrap/>
            <w:vAlign w:val="center"/>
            <w:hideMark/>
          </w:tcPr>
          <w:p w14:paraId="32B4015D"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78</w:t>
            </w:r>
          </w:p>
        </w:tc>
        <w:tc>
          <w:tcPr>
            <w:tcW w:w="1003" w:type="dxa"/>
            <w:tcBorders>
              <w:top w:val="nil"/>
              <w:left w:val="nil"/>
              <w:bottom w:val="single" w:sz="8" w:space="0" w:color="auto"/>
              <w:right w:val="single" w:sz="8" w:space="0" w:color="auto"/>
            </w:tcBorders>
            <w:shd w:val="clear" w:color="auto" w:fill="auto"/>
            <w:noWrap/>
            <w:vAlign w:val="center"/>
            <w:hideMark/>
          </w:tcPr>
          <w:p w14:paraId="3EA50D99"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82</w:t>
            </w:r>
          </w:p>
        </w:tc>
        <w:tc>
          <w:tcPr>
            <w:tcW w:w="1228" w:type="dxa"/>
            <w:tcBorders>
              <w:top w:val="nil"/>
              <w:left w:val="nil"/>
              <w:bottom w:val="single" w:sz="8" w:space="0" w:color="auto"/>
              <w:right w:val="single" w:sz="8" w:space="0" w:color="auto"/>
            </w:tcBorders>
            <w:shd w:val="clear" w:color="auto" w:fill="auto"/>
            <w:noWrap/>
            <w:vAlign w:val="center"/>
            <w:hideMark/>
          </w:tcPr>
          <w:p w14:paraId="5D0784FD"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76</w:t>
            </w:r>
          </w:p>
        </w:tc>
        <w:tc>
          <w:tcPr>
            <w:tcW w:w="1215" w:type="dxa"/>
            <w:tcBorders>
              <w:top w:val="nil"/>
              <w:left w:val="nil"/>
              <w:bottom w:val="single" w:sz="8" w:space="0" w:color="auto"/>
              <w:right w:val="single" w:sz="8" w:space="0" w:color="auto"/>
            </w:tcBorders>
            <w:shd w:val="clear" w:color="auto" w:fill="auto"/>
            <w:noWrap/>
            <w:vAlign w:val="center"/>
            <w:hideMark/>
          </w:tcPr>
          <w:p w14:paraId="0485D905"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86</w:t>
            </w:r>
          </w:p>
        </w:tc>
        <w:tc>
          <w:tcPr>
            <w:tcW w:w="1216" w:type="dxa"/>
            <w:tcBorders>
              <w:top w:val="nil"/>
              <w:left w:val="nil"/>
              <w:bottom w:val="single" w:sz="8" w:space="0" w:color="auto"/>
              <w:right w:val="single" w:sz="8" w:space="0" w:color="auto"/>
            </w:tcBorders>
            <w:shd w:val="clear" w:color="auto" w:fill="auto"/>
            <w:noWrap/>
            <w:vAlign w:val="center"/>
            <w:hideMark/>
          </w:tcPr>
          <w:p w14:paraId="1DE35901"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93</w:t>
            </w:r>
          </w:p>
        </w:tc>
      </w:tr>
      <w:tr w:rsidR="009E126D" w:rsidRPr="009E126D" w14:paraId="63D8BACD" w14:textId="77777777" w:rsidTr="00CF60F6">
        <w:trPr>
          <w:trHeight w:val="417"/>
        </w:trPr>
        <w:tc>
          <w:tcPr>
            <w:tcW w:w="4390" w:type="dxa"/>
            <w:tcBorders>
              <w:top w:val="nil"/>
              <w:left w:val="single" w:sz="8" w:space="0" w:color="auto"/>
              <w:bottom w:val="single" w:sz="8" w:space="0" w:color="auto"/>
              <w:right w:val="single" w:sz="8" w:space="0" w:color="auto"/>
            </w:tcBorders>
            <w:shd w:val="clear" w:color="auto" w:fill="auto"/>
            <w:noWrap/>
            <w:vAlign w:val="center"/>
            <w:hideMark/>
          </w:tcPr>
          <w:p w14:paraId="0FF2EC62" w14:textId="77777777" w:rsidR="009E126D" w:rsidRPr="009E126D" w:rsidRDefault="009E126D" w:rsidP="009E126D">
            <w:pPr>
              <w:spacing w:after="0" w:line="240" w:lineRule="auto"/>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Satyen Polymers Pvt. Ltd. </w:t>
            </w:r>
          </w:p>
        </w:tc>
        <w:tc>
          <w:tcPr>
            <w:tcW w:w="1003" w:type="dxa"/>
            <w:tcBorders>
              <w:top w:val="nil"/>
              <w:left w:val="nil"/>
              <w:bottom w:val="single" w:sz="8" w:space="0" w:color="auto"/>
              <w:right w:val="single" w:sz="8" w:space="0" w:color="auto"/>
            </w:tcBorders>
            <w:shd w:val="clear" w:color="auto" w:fill="auto"/>
            <w:noWrap/>
            <w:vAlign w:val="center"/>
            <w:hideMark/>
          </w:tcPr>
          <w:p w14:paraId="75631A47"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77</w:t>
            </w:r>
          </w:p>
        </w:tc>
        <w:tc>
          <w:tcPr>
            <w:tcW w:w="1003" w:type="dxa"/>
            <w:tcBorders>
              <w:top w:val="nil"/>
              <w:left w:val="nil"/>
              <w:bottom w:val="single" w:sz="8" w:space="0" w:color="auto"/>
              <w:right w:val="single" w:sz="8" w:space="0" w:color="auto"/>
            </w:tcBorders>
            <w:shd w:val="clear" w:color="auto" w:fill="auto"/>
            <w:noWrap/>
            <w:vAlign w:val="center"/>
            <w:hideMark/>
          </w:tcPr>
          <w:p w14:paraId="75F41C36"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81</w:t>
            </w:r>
          </w:p>
        </w:tc>
        <w:tc>
          <w:tcPr>
            <w:tcW w:w="1228" w:type="dxa"/>
            <w:tcBorders>
              <w:top w:val="nil"/>
              <w:left w:val="nil"/>
              <w:bottom w:val="single" w:sz="8" w:space="0" w:color="auto"/>
              <w:right w:val="single" w:sz="8" w:space="0" w:color="auto"/>
            </w:tcBorders>
            <w:shd w:val="clear" w:color="auto" w:fill="auto"/>
            <w:noWrap/>
            <w:vAlign w:val="center"/>
            <w:hideMark/>
          </w:tcPr>
          <w:p w14:paraId="30EB3EBA"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71</w:t>
            </w:r>
          </w:p>
        </w:tc>
        <w:tc>
          <w:tcPr>
            <w:tcW w:w="1215" w:type="dxa"/>
            <w:tcBorders>
              <w:top w:val="nil"/>
              <w:left w:val="nil"/>
              <w:bottom w:val="single" w:sz="8" w:space="0" w:color="auto"/>
              <w:right w:val="single" w:sz="8" w:space="0" w:color="auto"/>
            </w:tcBorders>
            <w:shd w:val="clear" w:color="auto" w:fill="auto"/>
            <w:noWrap/>
            <w:vAlign w:val="center"/>
            <w:hideMark/>
          </w:tcPr>
          <w:p w14:paraId="4BD229D4"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79</w:t>
            </w:r>
          </w:p>
        </w:tc>
        <w:tc>
          <w:tcPr>
            <w:tcW w:w="1216" w:type="dxa"/>
            <w:tcBorders>
              <w:top w:val="nil"/>
              <w:left w:val="nil"/>
              <w:bottom w:val="single" w:sz="8" w:space="0" w:color="auto"/>
              <w:right w:val="single" w:sz="8" w:space="0" w:color="auto"/>
            </w:tcBorders>
            <w:shd w:val="clear" w:color="auto" w:fill="auto"/>
            <w:noWrap/>
            <w:vAlign w:val="center"/>
            <w:hideMark/>
          </w:tcPr>
          <w:p w14:paraId="589B9610" w14:textId="5EA1C488"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92</w:t>
            </w:r>
          </w:p>
        </w:tc>
      </w:tr>
      <w:tr w:rsidR="009E126D" w:rsidRPr="009E126D" w14:paraId="5B6A9A07" w14:textId="77777777" w:rsidTr="00CF60F6">
        <w:trPr>
          <w:trHeight w:val="417"/>
        </w:trPr>
        <w:tc>
          <w:tcPr>
            <w:tcW w:w="4390" w:type="dxa"/>
            <w:tcBorders>
              <w:top w:val="nil"/>
              <w:left w:val="single" w:sz="8" w:space="0" w:color="auto"/>
              <w:bottom w:val="single" w:sz="8" w:space="0" w:color="auto"/>
              <w:right w:val="single" w:sz="8" w:space="0" w:color="auto"/>
            </w:tcBorders>
            <w:shd w:val="clear" w:color="auto" w:fill="auto"/>
            <w:noWrap/>
            <w:vAlign w:val="center"/>
            <w:hideMark/>
          </w:tcPr>
          <w:p w14:paraId="0C834642" w14:textId="77777777" w:rsidR="009E126D" w:rsidRPr="009E126D" w:rsidRDefault="009E126D" w:rsidP="009E126D">
            <w:pPr>
              <w:spacing w:after="0" w:line="240" w:lineRule="auto"/>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Crystic Resins India Private Limited</w:t>
            </w:r>
          </w:p>
        </w:tc>
        <w:tc>
          <w:tcPr>
            <w:tcW w:w="1003" w:type="dxa"/>
            <w:tcBorders>
              <w:top w:val="nil"/>
              <w:left w:val="nil"/>
              <w:bottom w:val="single" w:sz="8" w:space="0" w:color="auto"/>
              <w:right w:val="single" w:sz="8" w:space="0" w:color="auto"/>
            </w:tcBorders>
            <w:shd w:val="clear" w:color="auto" w:fill="auto"/>
            <w:noWrap/>
            <w:vAlign w:val="center"/>
            <w:hideMark/>
          </w:tcPr>
          <w:p w14:paraId="232B0827"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74</w:t>
            </w:r>
          </w:p>
        </w:tc>
        <w:tc>
          <w:tcPr>
            <w:tcW w:w="1003" w:type="dxa"/>
            <w:tcBorders>
              <w:top w:val="nil"/>
              <w:left w:val="nil"/>
              <w:bottom w:val="single" w:sz="8" w:space="0" w:color="auto"/>
              <w:right w:val="single" w:sz="8" w:space="0" w:color="auto"/>
            </w:tcBorders>
            <w:shd w:val="clear" w:color="auto" w:fill="auto"/>
            <w:noWrap/>
            <w:vAlign w:val="center"/>
            <w:hideMark/>
          </w:tcPr>
          <w:p w14:paraId="44E48028"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79</w:t>
            </w:r>
          </w:p>
        </w:tc>
        <w:tc>
          <w:tcPr>
            <w:tcW w:w="1228" w:type="dxa"/>
            <w:tcBorders>
              <w:top w:val="nil"/>
              <w:left w:val="nil"/>
              <w:bottom w:val="single" w:sz="8" w:space="0" w:color="auto"/>
              <w:right w:val="single" w:sz="8" w:space="0" w:color="auto"/>
            </w:tcBorders>
            <w:shd w:val="clear" w:color="auto" w:fill="auto"/>
            <w:noWrap/>
            <w:vAlign w:val="center"/>
            <w:hideMark/>
          </w:tcPr>
          <w:p w14:paraId="0D155D05"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68</w:t>
            </w:r>
          </w:p>
        </w:tc>
        <w:tc>
          <w:tcPr>
            <w:tcW w:w="1215" w:type="dxa"/>
            <w:tcBorders>
              <w:top w:val="nil"/>
              <w:left w:val="nil"/>
              <w:bottom w:val="single" w:sz="8" w:space="0" w:color="auto"/>
              <w:right w:val="single" w:sz="8" w:space="0" w:color="auto"/>
            </w:tcBorders>
            <w:shd w:val="clear" w:color="auto" w:fill="auto"/>
            <w:noWrap/>
            <w:vAlign w:val="center"/>
            <w:hideMark/>
          </w:tcPr>
          <w:p w14:paraId="079E3E2B"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77</w:t>
            </w:r>
          </w:p>
        </w:tc>
        <w:tc>
          <w:tcPr>
            <w:tcW w:w="1216" w:type="dxa"/>
            <w:tcBorders>
              <w:top w:val="nil"/>
              <w:left w:val="nil"/>
              <w:bottom w:val="single" w:sz="8" w:space="0" w:color="auto"/>
              <w:right w:val="single" w:sz="8" w:space="0" w:color="auto"/>
            </w:tcBorders>
            <w:shd w:val="clear" w:color="auto" w:fill="auto"/>
            <w:noWrap/>
            <w:vAlign w:val="center"/>
            <w:hideMark/>
          </w:tcPr>
          <w:p w14:paraId="5CC3B7AF" w14:textId="783A9ACA"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90</w:t>
            </w:r>
          </w:p>
        </w:tc>
      </w:tr>
      <w:tr w:rsidR="009E126D" w:rsidRPr="009E126D" w14:paraId="5D1E452E" w14:textId="77777777" w:rsidTr="00CF60F6">
        <w:trPr>
          <w:trHeight w:val="417"/>
        </w:trPr>
        <w:tc>
          <w:tcPr>
            <w:tcW w:w="4390" w:type="dxa"/>
            <w:tcBorders>
              <w:top w:val="nil"/>
              <w:left w:val="single" w:sz="8" w:space="0" w:color="auto"/>
              <w:bottom w:val="single" w:sz="8" w:space="0" w:color="auto"/>
              <w:right w:val="single" w:sz="8" w:space="0" w:color="auto"/>
            </w:tcBorders>
            <w:shd w:val="clear" w:color="auto" w:fill="auto"/>
            <w:noWrap/>
            <w:vAlign w:val="center"/>
            <w:hideMark/>
          </w:tcPr>
          <w:p w14:paraId="23A3D623" w14:textId="77777777" w:rsidR="009E126D" w:rsidRPr="009E126D" w:rsidRDefault="009E126D" w:rsidP="009E126D">
            <w:pPr>
              <w:spacing w:after="0" w:line="240" w:lineRule="auto"/>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Mechemco resins pvt ltd</w:t>
            </w:r>
          </w:p>
        </w:tc>
        <w:tc>
          <w:tcPr>
            <w:tcW w:w="1003" w:type="dxa"/>
            <w:tcBorders>
              <w:top w:val="nil"/>
              <w:left w:val="nil"/>
              <w:bottom w:val="single" w:sz="8" w:space="0" w:color="auto"/>
              <w:right w:val="single" w:sz="8" w:space="0" w:color="auto"/>
            </w:tcBorders>
            <w:shd w:val="clear" w:color="auto" w:fill="auto"/>
            <w:noWrap/>
            <w:vAlign w:val="center"/>
            <w:hideMark/>
          </w:tcPr>
          <w:p w14:paraId="5F5ABD27"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73</w:t>
            </w:r>
          </w:p>
        </w:tc>
        <w:tc>
          <w:tcPr>
            <w:tcW w:w="1003" w:type="dxa"/>
            <w:tcBorders>
              <w:top w:val="nil"/>
              <w:left w:val="nil"/>
              <w:bottom w:val="single" w:sz="8" w:space="0" w:color="auto"/>
              <w:right w:val="single" w:sz="8" w:space="0" w:color="auto"/>
            </w:tcBorders>
            <w:shd w:val="clear" w:color="auto" w:fill="auto"/>
            <w:noWrap/>
            <w:vAlign w:val="center"/>
            <w:hideMark/>
          </w:tcPr>
          <w:p w14:paraId="3717631A"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76</w:t>
            </w:r>
          </w:p>
        </w:tc>
        <w:tc>
          <w:tcPr>
            <w:tcW w:w="1228" w:type="dxa"/>
            <w:tcBorders>
              <w:top w:val="nil"/>
              <w:left w:val="nil"/>
              <w:bottom w:val="single" w:sz="8" w:space="0" w:color="auto"/>
              <w:right w:val="single" w:sz="8" w:space="0" w:color="auto"/>
            </w:tcBorders>
            <w:shd w:val="clear" w:color="auto" w:fill="auto"/>
            <w:noWrap/>
            <w:vAlign w:val="center"/>
            <w:hideMark/>
          </w:tcPr>
          <w:p w14:paraId="17419F6F"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80</w:t>
            </w:r>
          </w:p>
        </w:tc>
        <w:tc>
          <w:tcPr>
            <w:tcW w:w="1215" w:type="dxa"/>
            <w:tcBorders>
              <w:top w:val="nil"/>
              <w:left w:val="nil"/>
              <w:bottom w:val="single" w:sz="8" w:space="0" w:color="auto"/>
              <w:right w:val="single" w:sz="8" w:space="0" w:color="auto"/>
            </w:tcBorders>
            <w:shd w:val="clear" w:color="auto" w:fill="auto"/>
            <w:noWrap/>
            <w:vAlign w:val="center"/>
            <w:hideMark/>
          </w:tcPr>
          <w:p w14:paraId="4B8E27A3"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90</w:t>
            </w:r>
          </w:p>
        </w:tc>
        <w:tc>
          <w:tcPr>
            <w:tcW w:w="1216" w:type="dxa"/>
            <w:tcBorders>
              <w:top w:val="nil"/>
              <w:left w:val="nil"/>
              <w:bottom w:val="single" w:sz="8" w:space="0" w:color="auto"/>
              <w:right w:val="single" w:sz="8" w:space="0" w:color="auto"/>
            </w:tcBorders>
            <w:shd w:val="clear" w:color="auto" w:fill="auto"/>
            <w:noWrap/>
            <w:vAlign w:val="center"/>
            <w:hideMark/>
          </w:tcPr>
          <w:p w14:paraId="2793688A" w14:textId="5C72FC55"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95</w:t>
            </w:r>
          </w:p>
        </w:tc>
      </w:tr>
      <w:tr w:rsidR="009E126D" w:rsidRPr="009E126D" w14:paraId="036D0626" w14:textId="77777777" w:rsidTr="00CF60F6">
        <w:trPr>
          <w:trHeight w:val="417"/>
        </w:trPr>
        <w:tc>
          <w:tcPr>
            <w:tcW w:w="4390" w:type="dxa"/>
            <w:tcBorders>
              <w:top w:val="nil"/>
              <w:left w:val="single" w:sz="8" w:space="0" w:color="auto"/>
              <w:bottom w:val="single" w:sz="8" w:space="0" w:color="auto"/>
              <w:right w:val="single" w:sz="8" w:space="0" w:color="auto"/>
            </w:tcBorders>
            <w:shd w:val="clear" w:color="auto" w:fill="auto"/>
            <w:noWrap/>
            <w:vAlign w:val="center"/>
            <w:hideMark/>
          </w:tcPr>
          <w:p w14:paraId="6D50E7C0" w14:textId="77777777" w:rsidR="009E126D" w:rsidRPr="009E126D" w:rsidRDefault="009E126D" w:rsidP="009E126D">
            <w:pPr>
              <w:spacing w:after="0" w:line="240" w:lineRule="auto"/>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 xml:space="preserve">Moras Chemicals India Pvt. Ltd. </w:t>
            </w:r>
          </w:p>
        </w:tc>
        <w:tc>
          <w:tcPr>
            <w:tcW w:w="1003" w:type="dxa"/>
            <w:tcBorders>
              <w:top w:val="nil"/>
              <w:left w:val="nil"/>
              <w:bottom w:val="single" w:sz="8" w:space="0" w:color="auto"/>
              <w:right w:val="single" w:sz="8" w:space="0" w:color="auto"/>
            </w:tcBorders>
            <w:shd w:val="clear" w:color="auto" w:fill="auto"/>
            <w:noWrap/>
            <w:vAlign w:val="center"/>
            <w:hideMark/>
          </w:tcPr>
          <w:p w14:paraId="53D79C1F"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88</w:t>
            </w:r>
          </w:p>
        </w:tc>
        <w:tc>
          <w:tcPr>
            <w:tcW w:w="1003" w:type="dxa"/>
            <w:tcBorders>
              <w:top w:val="nil"/>
              <w:left w:val="nil"/>
              <w:bottom w:val="single" w:sz="8" w:space="0" w:color="auto"/>
              <w:right w:val="single" w:sz="8" w:space="0" w:color="auto"/>
            </w:tcBorders>
            <w:shd w:val="clear" w:color="auto" w:fill="auto"/>
            <w:noWrap/>
            <w:vAlign w:val="center"/>
            <w:hideMark/>
          </w:tcPr>
          <w:p w14:paraId="118D3658"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79</w:t>
            </w:r>
          </w:p>
        </w:tc>
        <w:tc>
          <w:tcPr>
            <w:tcW w:w="1228" w:type="dxa"/>
            <w:tcBorders>
              <w:top w:val="nil"/>
              <w:left w:val="nil"/>
              <w:bottom w:val="single" w:sz="8" w:space="0" w:color="auto"/>
              <w:right w:val="single" w:sz="8" w:space="0" w:color="auto"/>
            </w:tcBorders>
            <w:shd w:val="clear" w:color="auto" w:fill="auto"/>
            <w:noWrap/>
            <w:vAlign w:val="center"/>
            <w:hideMark/>
          </w:tcPr>
          <w:p w14:paraId="716A82B7"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83</w:t>
            </w:r>
          </w:p>
        </w:tc>
        <w:tc>
          <w:tcPr>
            <w:tcW w:w="1215" w:type="dxa"/>
            <w:tcBorders>
              <w:top w:val="nil"/>
              <w:left w:val="nil"/>
              <w:bottom w:val="single" w:sz="8" w:space="0" w:color="auto"/>
              <w:right w:val="single" w:sz="8" w:space="0" w:color="auto"/>
            </w:tcBorders>
            <w:shd w:val="clear" w:color="auto" w:fill="auto"/>
            <w:noWrap/>
            <w:vAlign w:val="center"/>
            <w:hideMark/>
          </w:tcPr>
          <w:p w14:paraId="1E25A1E4"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86</w:t>
            </w:r>
          </w:p>
        </w:tc>
        <w:tc>
          <w:tcPr>
            <w:tcW w:w="1216" w:type="dxa"/>
            <w:tcBorders>
              <w:top w:val="nil"/>
              <w:left w:val="nil"/>
              <w:bottom w:val="single" w:sz="8" w:space="0" w:color="auto"/>
              <w:right w:val="single" w:sz="8" w:space="0" w:color="auto"/>
            </w:tcBorders>
            <w:shd w:val="clear" w:color="auto" w:fill="auto"/>
            <w:noWrap/>
            <w:vAlign w:val="center"/>
            <w:hideMark/>
          </w:tcPr>
          <w:p w14:paraId="24C0619A" w14:textId="1B1C804C"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93</w:t>
            </w:r>
          </w:p>
        </w:tc>
      </w:tr>
      <w:tr w:rsidR="009E126D" w:rsidRPr="009E126D" w14:paraId="06A76780" w14:textId="77777777" w:rsidTr="00CF60F6">
        <w:trPr>
          <w:trHeight w:val="417"/>
        </w:trPr>
        <w:tc>
          <w:tcPr>
            <w:tcW w:w="4390" w:type="dxa"/>
            <w:tcBorders>
              <w:top w:val="nil"/>
              <w:left w:val="single" w:sz="8" w:space="0" w:color="auto"/>
              <w:bottom w:val="single" w:sz="8" w:space="0" w:color="auto"/>
              <w:right w:val="single" w:sz="8" w:space="0" w:color="auto"/>
            </w:tcBorders>
            <w:shd w:val="clear" w:color="auto" w:fill="auto"/>
            <w:noWrap/>
            <w:vAlign w:val="center"/>
            <w:hideMark/>
          </w:tcPr>
          <w:p w14:paraId="089191EF" w14:textId="77777777" w:rsidR="009E126D" w:rsidRPr="009E126D" w:rsidRDefault="009E126D" w:rsidP="009E126D">
            <w:pPr>
              <w:spacing w:after="0" w:line="240" w:lineRule="auto"/>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Ashland Global Holdings Inc.</w:t>
            </w:r>
          </w:p>
        </w:tc>
        <w:tc>
          <w:tcPr>
            <w:tcW w:w="1003" w:type="dxa"/>
            <w:tcBorders>
              <w:top w:val="nil"/>
              <w:left w:val="nil"/>
              <w:bottom w:val="single" w:sz="8" w:space="0" w:color="auto"/>
              <w:right w:val="single" w:sz="8" w:space="0" w:color="auto"/>
            </w:tcBorders>
            <w:shd w:val="clear" w:color="auto" w:fill="auto"/>
            <w:noWrap/>
            <w:vAlign w:val="center"/>
            <w:hideMark/>
          </w:tcPr>
          <w:p w14:paraId="53984528"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81</w:t>
            </w:r>
          </w:p>
        </w:tc>
        <w:tc>
          <w:tcPr>
            <w:tcW w:w="1003" w:type="dxa"/>
            <w:tcBorders>
              <w:top w:val="nil"/>
              <w:left w:val="nil"/>
              <w:bottom w:val="single" w:sz="8" w:space="0" w:color="auto"/>
              <w:right w:val="single" w:sz="8" w:space="0" w:color="auto"/>
            </w:tcBorders>
            <w:shd w:val="clear" w:color="auto" w:fill="auto"/>
            <w:noWrap/>
            <w:vAlign w:val="center"/>
            <w:hideMark/>
          </w:tcPr>
          <w:p w14:paraId="13A1E660"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0</w:t>
            </w:r>
          </w:p>
        </w:tc>
        <w:tc>
          <w:tcPr>
            <w:tcW w:w="1228" w:type="dxa"/>
            <w:tcBorders>
              <w:top w:val="nil"/>
              <w:left w:val="nil"/>
              <w:bottom w:val="single" w:sz="8" w:space="0" w:color="auto"/>
              <w:right w:val="single" w:sz="8" w:space="0" w:color="auto"/>
            </w:tcBorders>
            <w:shd w:val="clear" w:color="auto" w:fill="auto"/>
            <w:noWrap/>
            <w:vAlign w:val="center"/>
            <w:hideMark/>
          </w:tcPr>
          <w:p w14:paraId="450FB85B"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0</w:t>
            </w:r>
          </w:p>
        </w:tc>
        <w:tc>
          <w:tcPr>
            <w:tcW w:w="1215" w:type="dxa"/>
            <w:tcBorders>
              <w:top w:val="nil"/>
              <w:left w:val="nil"/>
              <w:bottom w:val="single" w:sz="8" w:space="0" w:color="auto"/>
              <w:right w:val="single" w:sz="8" w:space="0" w:color="auto"/>
            </w:tcBorders>
            <w:shd w:val="clear" w:color="auto" w:fill="auto"/>
            <w:noWrap/>
            <w:vAlign w:val="center"/>
            <w:hideMark/>
          </w:tcPr>
          <w:p w14:paraId="07205FD7"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0</w:t>
            </w:r>
          </w:p>
        </w:tc>
        <w:tc>
          <w:tcPr>
            <w:tcW w:w="1216" w:type="dxa"/>
            <w:tcBorders>
              <w:top w:val="nil"/>
              <w:left w:val="nil"/>
              <w:bottom w:val="single" w:sz="8" w:space="0" w:color="auto"/>
              <w:right w:val="single" w:sz="8" w:space="0" w:color="auto"/>
            </w:tcBorders>
            <w:shd w:val="clear" w:color="auto" w:fill="auto"/>
            <w:noWrap/>
            <w:vAlign w:val="center"/>
            <w:hideMark/>
          </w:tcPr>
          <w:p w14:paraId="00097A59"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0</w:t>
            </w:r>
          </w:p>
        </w:tc>
      </w:tr>
    </w:tbl>
    <w:p w14:paraId="41F6D284" w14:textId="327E4050" w:rsidR="00447DD2" w:rsidRPr="002B5730" w:rsidDel="008B1A2B" w:rsidRDefault="009E126D" w:rsidP="0068477D">
      <w:pPr>
        <w:pStyle w:val="BodyText"/>
        <w:spacing w:before="162" w:line="480" w:lineRule="auto"/>
        <w:ind w:right="-90"/>
        <w:jc w:val="both"/>
        <w:rPr>
          <w:del w:id="41" w:author="Hardik Malhotra" w:date="2021-09-10T19:51:00Z"/>
          <w:bCs/>
          <w:color w:val="000000" w:themeColor="text1"/>
        </w:rPr>
      </w:pPr>
      <w:r w:rsidRPr="002B5730">
        <w:rPr>
          <w:bCs/>
          <w:noProof/>
          <w:color w:val="000000" w:themeColor="text1"/>
        </w:rPr>
        <mc:AlternateContent>
          <mc:Choice Requires="wps">
            <w:drawing>
              <wp:anchor distT="0" distB="0" distL="114300" distR="114300" simplePos="0" relativeHeight="252171264" behindDoc="0" locked="0" layoutInCell="1" allowOverlap="1" wp14:anchorId="5E2EAC70" wp14:editId="307618C7">
                <wp:simplePos x="0" y="0"/>
                <wp:positionH relativeFrom="margin">
                  <wp:posOffset>4210050</wp:posOffset>
                </wp:positionH>
                <wp:positionV relativeFrom="paragraph">
                  <wp:posOffset>128270</wp:posOffset>
                </wp:positionV>
                <wp:extent cx="2337955" cy="200055"/>
                <wp:effectExtent l="0" t="0" r="0" b="0"/>
                <wp:wrapNone/>
                <wp:docPr id="180" name="TextBox 4"/>
                <wp:cNvGraphicFramePr/>
                <a:graphic xmlns:a="http://schemas.openxmlformats.org/drawingml/2006/main">
                  <a:graphicData uri="http://schemas.microsoft.com/office/word/2010/wordprocessingShape">
                    <wps:wsp>
                      <wps:cNvSpPr txBox="1"/>
                      <wps:spPr>
                        <a:xfrm>
                          <a:off x="0" y="0"/>
                          <a:ext cx="2337955" cy="200055"/>
                        </a:xfrm>
                        <a:prstGeom prst="rect">
                          <a:avLst/>
                        </a:prstGeom>
                        <a:noFill/>
                      </wps:spPr>
                      <wps:txbx>
                        <w:txbxContent>
                          <w:p w14:paraId="379094B9" w14:textId="77777777" w:rsidR="009006A2" w:rsidRPr="006F6D2F" w:rsidRDefault="009006A2" w:rsidP="009006A2">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6F6D2F">
                              <w:rPr>
                                <w:rFonts w:ascii="Verdana" w:eastAsia="Verdana" w:hAnsi="Verdana" w:cs="Verdana"/>
                                <w:i/>
                                <w:iCs/>
                                <w:color w:val="7F7F7F"/>
                                <w:kern w:val="24"/>
                                <w:sz w:val="12"/>
                                <w:szCs w:val="12"/>
                                <w14:textFill>
                                  <w14:solidFill>
                                    <w14:srgbClr w14:val="7F7F7F">
                                      <w14:lumMod w14:val="50000"/>
                                    </w14:srgbClr>
                                  </w14:solidFill>
                                </w14:textFill>
                              </w:rPr>
                              <w:t>Source: TechSci Research</w:t>
                            </w:r>
                          </w:p>
                        </w:txbxContent>
                      </wps:txbx>
                      <wps:bodyPr wrap="square" rtlCol="0">
                        <a:spAutoFit/>
                      </wps:bodyPr>
                    </wps:wsp>
                  </a:graphicData>
                </a:graphic>
              </wp:anchor>
            </w:drawing>
          </mc:Choice>
          <mc:Fallback>
            <w:pict>
              <v:shape w14:anchorId="5E2EAC70" id="_x0000_s1043" type="#_x0000_t202" style="position:absolute;left:0;text-align:left;margin-left:331.5pt;margin-top:10.1pt;width:184.1pt;height:15.75pt;z-index:25217126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" filled="f" stroked="f">
                <v:textbox style="mso-fit-shape-to-text:t">
                  <w:txbxContent>
                    <w:p w14:paraId="379094B9" w14:textId="77777777" w:rsidR="009006A2" w:rsidRPr="006F6D2F" w:rsidRDefault="009006A2" w:rsidP="009006A2">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6F6D2F">
                        <w:rPr>
                          <w:rFonts w:ascii="Verdana" w:eastAsia="Verdana" w:hAnsi="Verdana" w:cs="Verdana"/>
                          <w:i/>
                          <w:iCs/>
                          <w:color w:val="7F7F7F"/>
                          <w:kern w:val="24"/>
                          <w:sz w:val="12"/>
                          <w:szCs w:val="12"/>
                          <w14:textFill>
                            <w14:solidFill>
                              <w14:srgbClr w14:val="7F7F7F">
                                <w14:lumMod w14:val="50000"/>
                              </w14:srgbClr>
                            </w14:solidFill>
                          </w14:textFill>
                        </w:rPr>
                        <w:t>Source: TechSci Research</w:t>
                      </w:r>
                    </w:p>
                  </w:txbxContent>
                </v:textbox>
                <w10:wrap anchorx="margin"/>
              </v:shape>
            </w:pict>
          </mc:Fallback>
        </mc:AlternateContent>
      </w:r>
    </w:p>
    <w:p w14:paraId="7CD1468C" w14:textId="5D42CFCB" w:rsidR="006E66C6" w:rsidRDefault="00CF60F6" w:rsidP="00BC081C">
      <w:pPr>
        <w:pStyle w:val="BodyText"/>
        <w:spacing w:before="162" w:line="360" w:lineRule="auto"/>
        <w:ind w:right="-86"/>
        <w:jc w:val="both"/>
        <w:rPr>
          <w:bCs/>
          <w:color w:val="000000" w:themeColor="text1"/>
        </w:rPr>
        <w:sectPr w:rsidR="006E66C6" w:rsidSect="00600A5E">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r w:rsidRPr="00262FD4">
        <w:rPr>
          <w:bCs/>
          <w:noProof/>
          <w:color w:val="000000" w:themeColor="text1"/>
        </w:rPr>
        <w:lastRenderedPageBreak/>
        <mc:AlternateContent>
          <mc:Choice Requires="wps">
            <w:drawing>
              <wp:anchor distT="45720" distB="45720" distL="114300" distR="114300" simplePos="0" relativeHeight="252518400" behindDoc="0" locked="0" layoutInCell="1" allowOverlap="1" wp14:anchorId="4282190A" wp14:editId="47A57AD2">
                <wp:simplePos x="0" y="0"/>
                <wp:positionH relativeFrom="column">
                  <wp:posOffset>-1905</wp:posOffset>
                </wp:positionH>
                <wp:positionV relativeFrom="paragraph">
                  <wp:posOffset>179070</wp:posOffset>
                </wp:positionV>
                <wp:extent cx="6424295" cy="2350770"/>
                <wp:effectExtent l="95250" t="57150" r="90805" b="108585"/>
                <wp:wrapSquare wrapText="bothSides"/>
                <wp:docPr id="218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24295" cy="2350770"/>
                        </a:xfrm>
                        <a:prstGeom prst="rect">
                          <a:avLst/>
                        </a:prstGeom>
                        <a:ln>
                          <a:noFill/>
                          <a:headEnd/>
                          <a:tailEnd/>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wps:spPr>
                      <wps:style>
                        <a:lnRef idx="1">
                          <a:schemeClr val="accent6"/>
                        </a:lnRef>
                        <a:fillRef idx="2">
                          <a:schemeClr val="accent6"/>
                        </a:fillRef>
                        <a:effectRef idx="1">
                          <a:schemeClr val="accent6"/>
                        </a:effectRef>
                        <a:fontRef idx="minor">
                          <a:schemeClr val="dk1"/>
                        </a:fontRef>
                      </wps:style>
                      <wps:txbx>
                        <w:txbxContent>
                          <w:p w14:paraId="53571329" w14:textId="7E1DDC1C" w:rsidR="00262FD4" w:rsidRDefault="00262FD4" w:rsidP="00F14E20">
                            <w:pPr>
                              <w:pStyle w:val="BodyText"/>
                              <w:numPr>
                                <w:ilvl w:val="0"/>
                                <w:numId w:val="6"/>
                              </w:numPr>
                              <w:spacing w:before="162" w:line="360" w:lineRule="auto"/>
                              <w:ind w:right="-86"/>
                              <w:jc w:val="both"/>
                              <w:rPr>
                                <w:bCs/>
                                <w:color w:val="000000" w:themeColor="text1"/>
                              </w:rPr>
                            </w:pPr>
                            <w:r w:rsidRPr="002B5730">
                              <w:rPr>
                                <w:bCs/>
                                <w:color w:val="000000" w:themeColor="text1"/>
                              </w:rPr>
                              <w:t xml:space="preserve">Globally, companies are producing at high operating rates in 2021 than last year due to increasing demand </w:t>
                            </w:r>
                            <w:r w:rsidR="00CF60F6">
                              <w:rPr>
                                <w:bCs/>
                                <w:color w:val="000000" w:themeColor="text1"/>
                              </w:rPr>
                              <w:t xml:space="preserve">of FRP coating and lining </w:t>
                            </w:r>
                            <w:r w:rsidRPr="002B5730">
                              <w:rPr>
                                <w:bCs/>
                                <w:color w:val="000000" w:themeColor="text1"/>
                              </w:rPr>
                              <w:t>from the pipes &amp; tanks industry, construction sector</w:t>
                            </w:r>
                            <w:r w:rsidR="00C22FCF">
                              <w:rPr>
                                <w:bCs/>
                                <w:color w:val="000000" w:themeColor="text1"/>
                              </w:rPr>
                              <w:t xml:space="preserve"> and </w:t>
                            </w:r>
                            <w:r w:rsidRPr="002B5730">
                              <w:rPr>
                                <w:bCs/>
                                <w:color w:val="000000" w:themeColor="text1"/>
                              </w:rPr>
                              <w:t>marine industr</w:t>
                            </w:r>
                            <w:r w:rsidR="00C22FCF">
                              <w:rPr>
                                <w:bCs/>
                                <w:color w:val="000000" w:themeColor="text1"/>
                              </w:rPr>
                              <w:t>y.</w:t>
                            </w:r>
                          </w:p>
                          <w:p w14:paraId="7AB46DF0" w14:textId="77777777" w:rsidR="00262FD4" w:rsidRDefault="00262FD4" w:rsidP="00F14E20">
                            <w:pPr>
                              <w:pStyle w:val="BodyText"/>
                              <w:numPr>
                                <w:ilvl w:val="0"/>
                                <w:numId w:val="6"/>
                              </w:numPr>
                              <w:spacing w:before="162" w:line="360" w:lineRule="auto"/>
                              <w:ind w:right="-86"/>
                              <w:jc w:val="both"/>
                              <w:rPr>
                                <w:bCs/>
                                <w:color w:val="000000" w:themeColor="text1"/>
                              </w:rPr>
                            </w:pPr>
                            <w:r w:rsidRPr="002B5730">
                              <w:rPr>
                                <w:bCs/>
                                <w:color w:val="000000" w:themeColor="text1"/>
                              </w:rPr>
                              <w:t xml:space="preserve">Moreover, rising investment in the defense sector by major economies drove the companies to operate at higher efficiency. </w:t>
                            </w:r>
                          </w:p>
                          <w:p w14:paraId="13CAAD28" w14:textId="4616FB53" w:rsidR="00262FD4" w:rsidRPr="002B5730" w:rsidRDefault="00262FD4" w:rsidP="00F14E20">
                            <w:pPr>
                              <w:pStyle w:val="BodyText"/>
                              <w:numPr>
                                <w:ilvl w:val="0"/>
                                <w:numId w:val="6"/>
                              </w:numPr>
                              <w:spacing w:before="162" w:line="360" w:lineRule="auto"/>
                              <w:ind w:right="-86"/>
                              <w:jc w:val="both"/>
                              <w:rPr>
                                <w:bCs/>
                                <w:color w:val="000000" w:themeColor="text1"/>
                              </w:rPr>
                            </w:pPr>
                            <w:r w:rsidRPr="002B5730">
                              <w:rPr>
                                <w:bCs/>
                                <w:color w:val="000000" w:themeColor="text1"/>
                              </w:rPr>
                              <w:t>Other factors supporting operating rates are increasing investment in renewable energy sources like wind and solar energy in emerging economies in the Asia Pacific.</w:t>
                            </w:r>
                          </w:p>
                          <w:p w14:paraId="7D9047C1" w14:textId="6CC57268" w:rsidR="00262FD4" w:rsidRDefault="00262FD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82190A" id="_x0000_s1044" type="#_x0000_t202" style="position:absolute;left:0;text-align:left;margin-left:-.15pt;margin-top:14.1pt;width:505.85pt;height:185.1pt;z-index:2525184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" fillcolor="#9ecb81 [2169]" stroked="f" strokeweight=".5pt">
                <v:fill color2="#8ac066 [2617]" rotate="t" colors="0 #b5d5a7;.5 #aace99;1 #9cca86" focus="100%" type="gradient">
                  <o:fill v:ext="view" type="gradientUnscaled"/>
                </v:fill>
                <v:shadow on="t" color="black" opacity="20971f" offset="0,2.2pt"/>
                <v:textbox>
                  <w:txbxContent>
                    <w:p w14:paraId="53571329" w14:textId="7E1DDC1C" w:rsidR="00262FD4" w:rsidRDefault="00262FD4" w:rsidP="00F14E20">
                      <w:pPr>
                        <w:pStyle w:val="BodyText"/>
                        <w:numPr>
                          <w:ilvl w:val="0"/>
                          <w:numId w:val="6"/>
                        </w:numPr>
                        <w:spacing w:before="162" w:line="360" w:lineRule="auto"/>
                        <w:ind w:right="-86"/>
                        <w:jc w:val="both"/>
                        <w:rPr>
                          <w:bCs/>
                          <w:color w:val="000000" w:themeColor="text1"/>
                        </w:rPr>
                      </w:pPr>
                      <w:r w:rsidRPr="002B5730">
                        <w:rPr>
                          <w:bCs/>
                          <w:color w:val="000000" w:themeColor="text1"/>
                        </w:rPr>
                        <w:t xml:space="preserve">Globally, companies are producing at high operating rates in 2021 than last year due to increasing demand </w:t>
                      </w:r>
                      <w:r w:rsidR="00CF60F6">
                        <w:rPr>
                          <w:bCs/>
                          <w:color w:val="000000" w:themeColor="text1"/>
                        </w:rPr>
                        <w:t xml:space="preserve">of FRP coating and lining </w:t>
                      </w:r>
                      <w:r w:rsidRPr="002B5730">
                        <w:rPr>
                          <w:bCs/>
                          <w:color w:val="000000" w:themeColor="text1"/>
                        </w:rPr>
                        <w:t>from the pipes &amp; tanks industry, construction sector</w:t>
                      </w:r>
                      <w:r w:rsidR="00C22FCF">
                        <w:rPr>
                          <w:bCs/>
                          <w:color w:val="000000" w:themeColor="text1"/>
                        </w:rPr>
                        <w:t xml:space="preserve"> and </w:t>
                      </w:r>
                      <w:r w:rsidRPr="002B5730">
                        <w:rPr>
                          <w:bCs/>
                          <w:color w:val="000000" w:themeColor="text1"/>
                        </w:rPr>
                        <w:t>marine industr</w:t>
                      </w:r>
                      <w:r w:rsidR="00C22FCF">
                        <w:rPr>
                          <w:bCs/>
                          <w:color w:val="000000" w:themeColor="text1"/>
                        </w:rPr>
                        <w:t>y.</w:t>
                      </w:r>
                    </w:p>
                    <w:p w14:paraId="7AB46DF0" w14:textId="77777777" w:rsidR="00262FD4" w:rsidRDefault="00262FD4" w:rsidP="00F14E20">
                      <w:pPr>
                        <w:pStyle w:val="BodyText"/>
                        <w:numPr>
                          <w:ilvl w:val="0"/>
                          <w:numId w:val="6"/>
                        </w:numPr>
                        <w:spacing w:before="162" w:line="360" w:lineRule="auto"/>
                        <w:ind w:right="-86"/>
                        <w:jc w:val="both"/>
                        <w:rPr>
                          <w:bCs/>
                          <w:color w:val="000000" w:themeColor="text1"/>
                        </w:rPr>
                      </w:pPr>
                      <w:r w:rsidRPr="002B5730">
                        <w:rPr>
                          <w:bCs/>
                          <w:color w:val="000000" w:themeColor="text1"/>
                        </w:rPr>
                        <w:t xml:space="preserve">Moreover, rising investment in the defense sector by major economies drove the companies to operate at higher efficiency. </w:t>
                      </w:r>
                    </w:p>
                    <w:p w14:paraId="13CAAD28" w14:textId="4616FB53" w:rsidR="00262FD4" w:rsidRPr="002B5730" w:rsidRDefault="00262FD4" w:rsidP="00F14E20">
                      <w:pPr>
                        <w:pStyle w:val="BodyText"/>
                        <w:numPr>
                          <w:ilvl w:val="0"/>
                          <w:numId w:val="6"/>
                        </w:numPr>
                        <w:spacing w:before="162" w:line="360" w:lineRule="auto"/>
                        <w:ind w:right="-86"/>
                        <w:jc w:val="both"/>
                        <w:rPr>
                          <w:bCs/>
                          <w:color w:val="000000" w:themeColor="text1"/>
                        </w:rPr>
                      </w:pPr>
                      <w:r w:rsidRPr="002B5730">
                        <w:rPr>
                          <w:bCs/>
                          <w:color w:val="000000" w:themeColor="text1"/>
                        </w:rPr>
                        <w:t>Other factors supporting operating rates are increasing investment in renewable energy sources like wind and solar energy in emerging economies in the Asia Pacific.</w:t>
                      </w:r>
                    </w:p>
                    <w:p w14:paraId="7D9047C1" w14:textId="6CC57268" w:rsidR="00262FD4" w:rsidRDefault="00262FD4"/>
                  </w:txbxContent>
                </v:textbox>
                <w10:wrap type="square"/>
              </v:shape>
            </w:pict>
          </mc:Fallback>
        </mc:AlternateContent>
      </w:r>
    </w:p>
    <w:p w14:paraId="3878D680" w14:textId="77777777" w:rsidR="00262FD4" w:rsidRDefault="00262FD4" w:rsidP="0061645E">
      <w:pPr>
        <w:rPr>
          <w:rFonts w:ascii="Arial" w:hAnsi="Arial" w:cs="Arial"/>
          <w:b/>
          <w:bCs/>
          <w:sz w:val="24"/>
          <w:szCs w:val="24"/>
        </w:rPr>
      </w:pPr>
    </w:p>
    <w:p w14:paraId="13A6368D" w14:textId="65C45835" w:rsidR="009E126D" w:rsidRPr="0061645E" w:rsidRDefault="009E126D" w:rsidP="0061645E">
      <w:pPr>
        <w:rPr>
          <w:rFonts w:ascii="Arial" w:hAnsi="Arial" w:cs="Arial"/>
          <w:b/>
          <w:bCs/>
          <w:sz w:val="24"/>
          <w:szCs w:val="24"/>
        </w:rPr>
      </w:pPr>
      <w:r w:rsidRPr="0061645E">
        <w:rPr>
          <w:rFonts w:ascii="Arial" w:hAnsi="Arial" w:cs="Arial"/>
          <w:b/>
          <w:bCs/>
          <w:sz w:val="24"/>
          <w:szCs w:val="24"/>
        </w:rPr>
        <w:t>3.1.5. Demand By Application</w:t>
      </w:r>
    </w:p>
    <w:p w14:paraId="3A7EF0D2" w14:textId="69A04BC7" w:rsidR="006E66C6" w:rsidRDefault="0034106F" w:rsidP="00064CBC">
      <w:pPr>
        <w:rPr>
          <w:noProof/>
          <w:color w:val="000000" w:themeColor="text1"/>
        </w:rPr>
      </w:pPr>
      <w:r w:rsidRPr="002B5730">
        <w:rPr>
          <w:b/>
          <w:noProof/>
          <w:color w:val="000000" w:themeColor="text1"/>
        </w:rPr>
        <mc:AlternateContent>
          <mc:Choice Requires="wps">
            <w:drawing>
              <wp:anchor distT="0" distB="0" distL="114300" distR="114300" simplePos="0" relativeHeight="251917312" behindDoc="0" locked="0" layoutInCell="1" allowOverlap="1" wp14:anchorId="4DAC49A9" wp14:editId="163FB348">
                <wp:simplePos x="0" y="0"/>
                <wp:positionH relativeFrom="margin">
                  <wp:posOffset>3390900</wp:posOffset>
                </wp:positionH>
                <wp:positionV relativeFrom="paragraph">
                  <wp:posOffset>3257550</wp:posOffset>
                </wp:positionV>
                <wp:extent cx="2907030" cy="307340"/>
                <wp:effectExtent l="0" t="0" r="0" b="0"/>
                <wp:wrapNone/>
                <wp:docPr id="213" name="TextBox 4"/>
                <wp:cNvGraphicFramePr/>
                <a:graphic xmlns:a="http://schemas.openxmlformats.org/drawingml/2006/main">
                  <a:graphicData uri="http://schemas.microsoft.com/office/word/2010/wordprocessingShape">
                    <wps:wsp>
                      <wps:cNvSpPr txBox="1"/>
                      <wps:spPr>
                        <a:xfrm>
                          <a:off x="0" y="0"/>
                          <a:ext cx="2907030" cy="307340"/>
                        </a:xfrm>
                        <a:prstGeom prst="rect">
                          <a:avLst/>
                        </a:prstGeom>
                        <a:noFill/>
                      </wps:spPr>
                      <wps:txbx>
                        <w:txbxContent>
                          <w:p w14:paraId="739C0AD8" w14:textId="77777777" w:rsidR="00EF09E0" w:rsidRPr="00CE35EB" w:rsidRDefault="00EF09E0" w:rsidP="00EF09E0">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CE35EB">
                              <w:rPr>
                                <w:rFonts w:ascii="Verdana" w:eastAsia="Verdana" w:hAnsi="Verdana" w:cs="Verdana"/>
                                <w:i/>
                                <w:iCs/>
                                <w:color w:val="7F7F7F"/>
                                <w:kern w:val="24"/>
                                <w:sz w:val="12"/>
                                <w:szCs w:val="12"/>
                                <w14:textFill>
                                  <w14:solidFill>
                                    <w14:srgbClr w14:val="7F7F7F">
                                      <w14:lumMod w14:val="50000"/>
                                    </w14:srgbClr>
                                  </w14:solidFill>
                                </w14:textFill>
                              </w:rPr>
                              <w:t>Others include Défense, Aerospace, Electrical and electronics etc.</w:t>
                            </w:r>
                          </w:p>
                          <w:p w14:paraId="445900F9" w14:textId="77777777" w:rsidR="00EF09E0" w:rsidRPr="00CE35EB" w:rsidRDefault="00EF09E0" w:rsidP="00EF09E0">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CE35EB">
                              <w:rPr>
                                <w:rFonts w:ascii="Verdana" w:eastAsia="Verdana" w:hAnsi="Verdana" w:cs="Verdana"/>
                                <w:i/>
                                <w:iCs/>
                                <w:color w:val="7F7F7F"/>
                                <w:kern w:val="24"/>
                                <w:sz w:val="12"/>
                                <w:szCs w:val="12"/>
                                <w14:textFill>
                                  <w14:solidFill>
                                    <w14:srgbClr w14:val="7F7F7F">
                                      <w14:lumMod w14:val="50000"/>
                                    </w14:srgbClr>
                                  </w14:solidFill>
                                </w14:textFill>
                              </w:rPr>
                              <w:t>Source: TechSci Research</w:t>
                            </w:r>
                          </w:p>
                        </w:txbxContent>
                      </wps:txbx>
                      <wps:bodyPr wrap="square" rtlCol="0">
                        <a:spAutoFit/>
                      </wps:bodyPr>
                    </wps:wsp>
                  </a:graphicData>
                </a:graphic>
                <wp14:sizeRelH relativeFrom="margin">
                  <wp14:pctWidth>0</wp14:pctWidth>
                </wp14:sizeRelH>
              </wp:anchor>
            </w:drawing>
          </mc:Choice>
          <mc:Fallback>
            <w:pict>
              <v:shape w14:anchorId="4DAC49A9" id="_x0000_s1045" type="#_x0000_t202" style="position:absolute;margin-left:267pt;margin-top:256.5pt;width:228.9pt;height:24.2pt;z-index:25191731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" filled="f" stroked="f">
                <v:textbox style="mso-fit-shape-to-text:t">
                  <w:txbxContent>
                    <w:p w14:paraId="739C0AD8" w14:textId="77777777" w:rsidR="00EF09E0" w:rsidRPr="00CE35EB" w:rsidRDefault="00EF09E0" w:rsidP="00EF09E0">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CE35EB">
                        <w:rPr>
                          <w:rFonts w:ascii="Verdana" w:eastAsia="Verdana" w:hAnsi="Verdana" w:cs="Verdana"/>
                          <w:i/>
                          <w:iCs/>
                          <w:color w:val="7F7F7F"/>
                          <w:kern w:val="24"/>
                          <w:sz w:val="12"/>
                          <w:szCs w:val="12"/>
                          <w14:textFill>
                            <w14:solidFill>
                              <w14:srgbClr w14:val="7F7F7F">
                                <w14:lumMod w14:val="50000"/>
                              </w14:srgbClr>
                            </w14:solidFill>
                          </w14:textFill>
                        </w:rPr>
                        <w:t>Others include Défense, Aerospace, Electrical and electronics etc.</w:t>
                      </w:r>
                    </w:p>
                    <w:p w14:paraId="445900F9" w14:textId="77777777" w:rsidR="00EF09E0" w:rsidRPr="00CE35EB" w:rsidRDefault="00EF09E0" w:rsidP="00EF09E0">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CE35EB">
                        <w:rPr>
                          <w:rFonts w:ascii="Verdana" w:eastAsia="Verdana" w:hAnsi="Verdana" w:cs="Verdana"/>
                          <w:i/>
                          <w:iCs/>
                          <w:color w:val="7F7F7F"/>
                          <w:kern w:val="24"/>
                          <w:sz w:val="12"/>
                          <w:szCs w:val="12"/>
                          <w14:textFill>
                            <w14:solidFill>
                              <w14:srgbClr w14:val="7F7F7F">
                                <w14:lumMod w14:val="50000"/>
                              </w14:srgbClr>
                            </w14:solidFill>
                          </w14:textFill>
                        </w:rPr>
                        <w:t>Source: TechSci Research</w:t>
                      </w:r>
                    </w:p>
                  </w:txbxContent>
                </v:textbox>
                <w10:wrap anchorx="margin"/>
              </v:shape>
            </w:pict>
          </mc:Fallback>
        </mc:AlternateContent>
      </w:r>
      <w:r w:rsidR="009E126D" w:rsidRPr="0061645E">
        <w:rPr>
          <w:rFonts w:ascii="Arial" w:hAnsi="Arial" w:cs="Arial"/>
          <w:b/>
          <w:bCs/>
          <w:sz w:val="24"/>
          <w:szCs w:val="24"/>
        </w:rPr>
        <w:t>Global Vinyl Ester Resin Demand, By Application, By Volume</w:t>
      </w:r>
      <w:r w:rsidR="00F56843">
        <w:rPr>
          <w:rFonts w:ascii="Arial" w:hAnsi="Arial" w:cs="Arial"/>
          <w:b/>
          <w:bCs/>
          <w:sz w:val="24"/>
          <w:szCs w:val="24"/>
        </w:rPr>
        <w:t xml:space="preserve"> </w:t>
      </w:r>
      <w:r w:rsidR="00274F09" w:rsidRPr="00274F09">
        <w:rPr>
          <w:rFonts w:ascii="Arial" w:hAnsi="Arial" w:cs="Arial"/>
          <w:b/>
          <w:bCs/>
          <w:sz w:val="24"/>
          <w:szCs w:val="24"/>
        </w:rPr>
        <w:t xml:space="preserve">(000’ </w:t>
      </w:r>
      <w:r w:rsidR="00650D00" w:rsidRPr="00274F09">
        <w:rPr>
          <w:rFonts w:ascii="Arial" w:hAnsi="Arial" w:cs="Arial"/>
          <w:b/>
          <w:bCs/>
          <w:sz w:val="24"/>
          <w:szCs w:val="24"/>
        </w:rPr>
        <w:t>Tonnes)</w:t>
      </w:r>
      <w:r w:rsidR="00650D00">
        <w:rPr>
          <w:rFonts w:ascii="Arial" w:hAnsi="Arial" w:cs="Arial"/>
          <w:b/>
          <w:bCs/>
          <w:sz w:val="24"/>
          <w:szCs w:val="24"/>
        </w:rPr>
        <w:t xml:space="preserve"> (</w:t>
      </w:r>
      <w:r w:rsidR="00180344">
        <w:rPr>
          <w:rFonts w:ascii="Arial" w:hAnsi="Arial" w:cs="Arial"/>
          <w:b/>
          <w:bCs/>
          <w:sz w:val="24"/>
          <w:szCs w:val="24"/>
        </w:rPr>
        <w:t>%)</w:t>
      </w:r>
      <w:r w:rsidR="009E126D" w:rsidRPr="0061645E">
        <w:rPr>
          <w:rFonts w:ascii="Arial" w:hAnsi="Arial" w:cs="Arial"/>
          <w:b/>
          <w:bCs/>
          <w:sz w:val="24"/>
          <w:szCs w:val="24"/>
        </w:rPr>
        <w:t>, 2015–2030F</w:t>
      </w:r>
      <w:r w:rsidR="0068477D" w:rsidRPr="002B5730">
        <w:rPr>
          <w:noProof/>
          <w:color w:val="000000" w:themeColor="text1"/>
        </w:rPr>
        <w:drawing>
          <wp:inline distT="0" distB="0" distL="0" distR="0" wp14:anchorId="053E278B" wp14:editId="6FFA9AAE">
            <wp:extent cx="6524625" cy="3648075"/>
            <wp:effectExtent l="0" t="0" r="0" b="0"/>
            <wp:docPr id="422" name="Chart 422">
              <a:extLst xmlns:a="http://schemas.openxmlformats.org/drawingml/2006/main">
                <a:ext uri="{FF2B5EF4-FFF2-40B4-BE49-F238E27FC236}">
                  <a16:creationId xmlns:a16="http://schemas.microsoft.com/office/drawing/2014/main" id="{4132EB14-6723-4248-8CA5-699FF5E1305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14:paraId="378112DE" w14:textId="1EA9395C" w:rsidR="00262FD4" w:rsidRDefault="00262FD4" w:rsidP="00B07577">
      <w:pPr>
        <w:pStyle w:val="BodyText"/>
        <w:spacing w:before="162" w:line="360" w:lineRule="auto"/>
        <w:ind w:right="-86"/>
        <w:jc w:val="both"/>
        <w:rPr>
          <w:noProof/>
          <w:color w:val="000000" w:themeColor="text1"/>
        </w:rPr>
      </w:pPr>
    </w:p>
    <w:p w14:paraId="46ADF0F6" w14:textId="07A2DCA7" w:rsidR="008E2D80" w:rsidRDefault="008E2D80" w:rsidP="00B07577">
      <w:pPr>
        <w:pStyle w:val="BodyText"/>
        <w:spacing w:before="162" w:line="360" w:lineRule="auto"/>
        <w:ind w:right="-86"/>
        <w:jc w:val="both"/>
        <w:rPr>
          <w:noProof/>
          <w:color w:val="000000" w:themeColor="text1"/>
        </w:rPr>
      </w:pPr>
    </w:p>
    <w:p w14:paraId="0DF7B1D6" w14:textId="77777777" w:rsidR="00C36D81" w:rsidRDefault="00C36D81" w:rsidP="00B07577">
      <w:pPr>
        <w:pStyle w:val="BodyText"/>
        <w:spacing w:before="162" w:line="360" w:lineRule="auto"/>
        <w:ind w:right="-86"/>
        <w:jc w:val="both"/>
        <w:rPr>
          <w:noProof/>
          <w:color w:val="000000" w:themeColor="text1"/>
        </w:rPr>
      </w:pPr>
    </w:p>
    <w:p w14:paraId="62467842" w14:textId="77777777" w:rsidR="00262FD4" w:rsidRDefault="00262FD4" w:rsidP="00B07577">
      <w:pPr>
        <w:pStyle w:val="BodyText"/>
        <w:spacing w:before="162" w:line="360" w:lineRule="auto"/>
        <w:ind w:right="-86"/>
        <w:jc w:val="both"/>
        <w:rPr>
          <w:noProof/>
          <w:color w:val="000000" w:themeColor="text1"/>
        </w:rPr>
      </w:pPr>
    </w:p>
    <w:p w14:paraId="39AD9EE8" w14:textId="6297528B" w:rsidR="0022743F" w:rsidRDefault="0022743F" w:rsidP="00B07577">
      <w:pPr>
        <w:pStyle w:val="BodyText"/>
        <w:spacing w:before="162" w:line="360" w:lineRule="auto"/>
        <w:ind w:right="-86"/>
        <w:jc w:val="both"/>
        <w:rPr>
          <w:noProof/>
          <w:color w:val="000000" w:themeColor="text1"/>
        </w:rPr>
        <w:sectPr w:rsidR="0022743F" w:rsidSect="00600A5E">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tbl>
      <w:tblPr>
        <w:tblW w:w="10400" w:type="dxa"/>
        <w:tblInd w:w="-185" w:type="dxa"/>
        <w:tblLook w:val="04A0" w:firstRow="1" w:lastRow="0" w:firstColumn="1" w:lastColumn="0" w:noHBand="0" w:noVBand="1"/>
      </w:tblPr>
      <w:tblGrid>
        <w:gridCol w:w="1829"/>
        <w:gridCol w:w="895"/>
        <w:gridCol w:w="895"/>
        <w:gridCol w:w="895"/>
        <w:gridCol w:w="895"/>
        <w:gridCol w:w="895"/>
        <w:gridCol w:w="895"/>
        <w:gridCol w:w="1077"/>
        <w:gridCol w:w="1062"/>
        <w:gridCol w:w="1062"/>
      </w:tblGrid>
      <w:tr w:rsidR="005D2A6A" w:rsidRPr="005D2A6A" w14:paraId="1151D2BF" w14:textId="77777777" w:rsidTr="005D2A6A">
        <w:trPr>
          <w:trHeight w:val="498"/>
        </w:trPr>
        <w:tc>
          <w:tcPr>
            <w:tcW w:w="1829" w:type="dxa"/>
            <w:tcBorders>
              <w:top w:val="single" w:sz="4" w:space="0" w:color="auto"/>
              <w:left w:val="single" w:sz="4" w:space="0" w:color="auto"/>
              <w:bottom w:val="single" w:sz="4" w:space="0" w:color="auto"/>
              <w:right w:val="single" w:sz="4" w:space="0" w:color="auto"/>
            </w:tcBorders>
            <w:shd w:val="clear" w:color="auto" w:fill="C00000"/>
            <w:noWrap/>
            <w:vAlign w:val="center"/>
            <w:hideMark/>
          </w:tcPr>
          <w:p w14:paraId="2DB397F9" w14:textId="7184BDD6" w:rsidR="005D2A6A" w:rsidRPr="005D2A6A" w:rsidRDefault="005D2A6A" w:rsidP="00E561A5">
            <w:pPr>
              <w:spacing w:after="0" w:line="240" w:lineRule="auto"/>
              <w:jc w:val="center"/>
              <w:rPr>
                <w:rFonts w:ascii="Arial" w:eastAsia="Times New Roman" w:hAnsi="Arial" w:cs="Arial"/>
                <w:b/>
                <w:bCs/>
                <w:color w:val="FFFFFF" w:themeColor="background1"/>
                <w:sz w:val="20"/>
                <w:szCs w:val="20"/>
                <w:lang w:val="en-US"/>
              </w:rPr>
            </w:pPr>
            <w:bookmarkStart w:id="42" w:name="_Hlk84171200"/>
            <w:r w:rsidRPr="005D2A6A">
              <w:rPr>
                <w:rFonts w:ascii="Arial" w:eastAsia="Times New Roman" w:hAnsi="Arial" w:cs="Arial"/>
                <w:b/>
                <w:bCs/>
                <w:color w:val="FFFFFF" w:themeColor="background1"/>
                <w:sz w:val="20"/>
                <w:szCs w:val="20"/>
                <w:lang w:val="en-US"/>
              </w:rPr>
              <w:lastRenderedPageBreak/>
              <w:t xml:space="preserve">Demand by </w:t>
            </w:r>
            <w:r w:rsidR="0030317B">
              <w:rPr>
                <w:rFonts w:ascii="Arial" w:eastAsia="Times New Roman" w:hAnsi="Arial" w:cs="Arial"/>
                <w:b/>
                <w:bCs/>
                <w:color w:val="FFFFFF" w:themeColor="background1"/>
                <w:sz w:val="20"/>
                <w:szCs w:val="20"/>
                <w:lang w:val="en-US"/>
              </w:rPr>
              <w:t xml:space="preserve">Application </w:t>
            </w:r>
          </w:p>
        </w:tc>
        <w:tc>
          <w:tcPr>
            <w:tcW w:w="895" w:type="dxa"/>
            <w:tcBorders>
              <w:top w:val="single" w:sz="4" w:space="0" w:color="auto"/>
              <w:left w:val="nil"/>
              <w:bottom w:val="single" w:sz="4" w:space="0" w:color="auto"/>
              <w:right w:val="single" w:sz="4" w:space="0" w:color="auto"/>
            </w:tcBorders>
            <w:shd w:val="clear" w:color="auto" w:fill="C00000"/>
            <w:noWrap/>
            <w:vAlign w:val="center"/>
            <w:hideMark/>
          </w:tcPr>
          <w:p w14:paraId="5DD9ECA5" w14:textId="77777777" w:rsidR="005D2A6A" w:rsidRPr="005D2A6A" w:rsidRDefault="005D2A6A" w:rsidP="00BF252C">
            <w:pPr>
              <w:spacing w:after="0" w:line="480" w:lineRule="auto"/>
              <w:jc w:val="center"/>
              <w:rPr>
                <w:rFonts w:ascii="Arial" w:eastAsia="Times New Roman" w:hAnsi="Arial" w:cs="Arial"/>
                <w:b/>
                <w:bCs/>
                <w:color w:val="FFFFFF" w:themeColor="background1"/>
                <w:sz w:val="20"/>
                <w:szCs w:val="20"/>
                <w:lang w:val="en-US"/>
              </w:rPr>
            </w:pPr>
            <w:r w:rsidRPr="005D2A6A">
              <w:rPr>
                <w:rFonts w:ascii="Arial" w:eastAsia="Times New Roman" w:hAnsi="Arial" w:cs="Arial"/>
                <w:b/>
                <w:bCs/>
                <w:color w:val="FFFFFF" w:themeColor="background1"/>
                <w:sz w:val="20"/>
                <w:szCs w:val="20"/>
                <w:lang w:val="en-US"/>
              </w:rPr>
              <w:t>2015</w:t>
            </w:r>
          </w:p>
        </w:tc>
        <w:tc>
          <w:tcPr>
            <w:tcW w:w="895" w:type="dxa"/>
            <w:tcBorders>
              <w:top w:val="single" w:sz="4" w:space="0" w:color="auto"/>
              <w:left w:val="nil"/>
              <w:bottom w:val="single" w:sz="4" w:space="0" w:color="auto"/>
              <w:right w:val="single" w:sz="4" w:space="0" w:color="auto"/>
            </w:tcBorders>
            <w:shd w:val="clear" w:color="auto" w:fill="C00000"/>
            <w:noWrap/>
            <w:vAlign w:val="center"/>
            <w:hideMark/>
          </w:tcPr>
          <w:p w14:paraId="0C5850D5" w14:textId="77777777" w:rsidR="005D2A6A" w:rsidRPr="005D2A6A" w:rsidRDefault="005D2A6A" w:rsidP="00BF252C">
            <w:pPr>
              <w:spacing w:after="0" w:line="480" w:lineRule="auto"/>
              <w:jc w:val="center"/>
              <w:rPr>
                <w:rFonts w:ascii="Arial" w:eastAsia="Times New Roman" w:hAnsi="Arial" w:cs="Arial"/>
                <w:b/>
                <w:bCs/>
                <w:color w:val="FFFFFF" w:themeColor="background1"/>
                <w:sz w:val="20"/>
                <w:szCs w:val="20"/>
                <w:lang w:val="en-US"/>
              </w:rPr>
            </w:pPr>
            <w:r w:rsidRPr="005D2A6A">
              <w:rPr>
                <w:rFonts w:ascii="Arial" w:eastAsia="Times New Roman" w:hAnsi="Arial" w:cs="Arial"/>
                <w:b/>
                <w:bCs/>
                <w:color w:val="FFFFFF" w:themeColor="background1"/>
                <w:sz w:val="20"/>
                <w:szCs w:val="20"/>
                <w:lang w:val="en-US"/>
              </w:rPr>
              <w:t>2016</w:t>
            </w:r>
          </w:p>
        </w:tc>
        <w:tc>
          <w:tcPr>
            <w:tcW w:w="895" w:type="dxa"/>
            <w:tcBorders>
              <w:top w:val="single" w:sz="4" w:space="0" w:color="auto"/>
              <w:left w:val="nil"/>
              <w:bottom w:val="single" w:sz="4" w:space="0" w:color="auto"/>
              <w:right w:val="single" w:sz="4" w:space="0" w:color="auto"/>
            </w:tcBorders>
            <w:shd w:val="clear" w:color="auto" w:fill="C00000"/>
            <w:noWrap/>
            <w:vAlign w:val="bottom"/>
            <w:hideMark/>
          </w:tcPr>
          <w:p w14:paraId="3321BB85" w14:textId="77777777" w:rsidR="005D2A6A" w:rsidRPr="005D2A6A" w:rsidRDefault="005D2A6A" w:rsidP="00BF252C">
            <w:pPr>
              <w:spacing w:after="0" w:line="480" w:lineRule="auto"/>
              <w:jc w:val="center"/>
              <w:rPr>
                <w:rFonts w:ascii="Arial" w:eastAsia="Times New Roman" w:hAnsi="Arial" w:cs="Arial"/>
                <w:b/>
                <w:bCs/>
                <w:color w:val="FFFFFF" w:themeColor="background1"/>
                <w:sz w:val="20"/>
                <w:szCs w:val="20"/>
                <w:lang w:val="en-US"/>
              </w:rPr>
            </w:pPr>
            <w:r w:rsidRPr="005D2A6A">
              <w:rPr>
                <w:rFonts w:ascii="Arial" w:eastAsia="Times New Roman" w:hAnsi="Arial" w:cs="Arial"/>
                <w:b/>
                <w:bCs/>
                <w:color w:val="FFFFFF" w:themeColor="background1"/>
                <w:sz w:val="20"/>
                <w:szCs w:val="20"/>
                <w:lang w:val="en-US"/>
              </w:rPr>
              <w:t>2017</w:t>
            </w:r>
          </w:p>
        </w:tc>
        <w:tc>
          <w:tcPr>
            <w:tcW w:w="895" w:type="dxa"/>
            <w:tcBorders>
              <w:top w:val="single" w:sz="4" w:space="0" w:color="auto"/>
              <w:left w:val="nil"/>
              <w:bottom w:val="single" w:sz="4" w:space="0" w:color="auto"/>
              <w:right w:val="single" w:sz="4" w:space="0" w:color="auto"/>
            </w:tcBorders>
            <w:shd w:val="clear" w:color="auto" w:fill="C00000"/>
            <w:noWrap/>
            <w:vAlign w:val="bottom"/>
            <w:hideMark/>
          </w:tcPr>
          <w:p w14:paraId="3023A360" w14:textId="77777777" w:rsidR="005D2A6A" w:rsidRPr="005D2A6A" w:rsidRDefault="005D2A6A" w:rsidP="00BF252C">
            <w:pPr>
              <w:spacing w:after="0" w:line="480" w:lineRule="auto"/>
              <w:jc w:val="center"/>
              <w:rPr>
                <w:rFonts w:ascii="Arial" w:eastAsia="Times New Roman" w:hAnsi="Arial" w:cs="Arial"/>
                <w:b/>
                <w:bCs/>
                <w:color w:val="FFFFFF" w:themeColor="background1"/>
                <w:sz w:val="20"/>
                <w:szCs w:val="20"/>
                <w:lang w:val="en-US"/>
              </w:rPr>
            </w:pPr>
            <w:r w:rsidRPr="005D2A6A">
              <w:rPr>
                <w:rFonts w:ascii="Arial" w:eastAsia="Times New Roman" w:hAnsi="Arial" w:cs="Arial"/>
                <w:b/>
                <w:bCs/>
                <w:color w:val="FFFFFF" w:themeColor="background1"/>
                <w:sz w:val="20"/>
                <w:szCs w:val="20"/>
                <w:lang w:val="en-US"/>
              </w:rPr>
              <w:t>2018</w:t>
            </w:r>
          </w:p>
        </w:tc>
        <w:tc>
          <w:tcPr>
            <w:tcW w:w="895" w:type="dxa"/>
            <w:tcBorders>
              <w:top w:val="single" w:sz="4" w:space="0" w:color="auto"/>
              <w:left w:val="nil"/>
              <w:bottom w:val="single" w:sz="4" w:space="0" w:color="auto"/>
              <w:right w:val="single" w:sz="4" w:space="0" w:color="auto"/>
            </w:tcBorders>
            <w:shd w:val="clear" w:color="auto" w:fill="C00000"/>
            <w:noWrap/>
            <w:vAlign w:val="bottom"/>
            <w:hideMark/>
          </w:tcPr>
          <w:p w14:paraId="623F6D58" w14:textId="77777777" w:rsidR="005D2A6A" w:rsidRPr="005D2A6A" w:rsidRDefault="005D2A6A" w:rsidP="00BF252C">
            <w:pPr>
              <w:spacing w:after="0" w:line="480" w:lineRule="auto"/>
              <w:jc w:val="center"/>
              <w:rPr>
                <w:rFonts w:ascii="Arial" w:eastAsia="Times New Roman" w:hAnsi="Arial" w:cs="Arial"/>
                <w:b/>
                <w:bCs/>
                <w:color w:val="FFFFFF" w:themeColor="background1"/>
                <w:sz w:val="20"/>
                <w:szCs w:val="20"/>
                <w:lang w:val="en-US"/>
              </w:rPr>
            </w:pPr>
            <w:r w:rsidRPr="005D2A6A">
              <w:rPr>
                <w:rFonts w:ascii="Arial" w:eastAsia="Times New Roman" w:hAnsi="Arial" w:cs="Arial"/>
                <w:b/>
                <w:bCs/>
                <w:color w:val="FFFFFF" w:themeColor="background1"/>
                <w:sz w:val="20"/>
                <w:szCs w:val="20"/>
                <w:lang w:val="en-US"/>
              </w:rPr>
              <w:t>2019</w:t>
            </w:r>
          </w:p>
        </w:tc>
        <w:tc>
          <w:tcPr>
            <w:tcW w:w="895" w:type="dxa"/>
            <w:tcBorders>
              <w:top w:val="single" w:sz="4" w:space="0" w:color="auto"/>
              <w:left w:val="nil"/>
              <w:bottom w:val="single" w:sz="4" w:space="0" w:color="auto"/>
              <w:right w:val="single" w:sz="4" w:space="0" w:color="auto"/>
            </w:tcBorders>
            <w:shd w:val="clear" w:color="auto" w:fill="C00000"/>
            <w:noWrap/>
            <w:vAlign w:val="bottom"/>
            <w:hideMark/>
          </w:tcPr>
          <w:p w14:paraId="3652B025" w14:textId="77777777" w:rsidR="005D2A6A" w:rsidRPr="005D2A6A" w:rsidRDefault="005D2A6A" w:rsidP="00BF252C">
            <w:pPr>
              <w:spacing w:after="0" w:line="480" w:lineRule="auto"/>
              <w:jc w:val="center"/>
              <w:rPr>
                <w:rFonts w:ascii="Arial" w:eastAsia="Times New Roman" w:hAnsi="Arial" w:cs="Arial"/>
                <w:b/>
                <w:bCs/>
                <w:color w:val="FFFFFF" w:themeColor="background1"/>
                <w:sz w:val="20"/>
                <w:szCs w:val="20"/>
                <w:lang w:val="en-US"/>
              </w:rPr>
            </w:pPr>
            <w:r w:rsidRPr="005D2A6A">
              <w:rPr>
                <w:rFonts w:ascii="Arial" w:eastAsia="Times New Roman" w:hAnsi="Arial" w:cs="Arial"/>
                <w:b/>
                <w:bCs/>
                <w:color w:val="FFFFFF" w:themeColor="background1"/>
                <w:sz w:val="20"/>
                <w:szCs w:val="20"/>
                <w:lang w:val="en-US"/>
              </w:rPr>
              <w:t>2020</w:t>
            </w:r>
          </w:p>
        </w:tc>
        <w:tc>
          <w:tcPr>
            <w:tcW w:w="1077" w:type="dxa"/>
            <w:tcBorders>
              <w:top w:val="single" w:sz="4" w:space="0" w:color="auto"/>
              <w:left w:val="nil"/>
              <w:bottom w:val="single" w:sz="4" w:space="0" w:color="auto"/>
              <w:right w:val="single" w:sz="4" w:space="0" w:color="auto"/>
            </w:tcBorders>
            <w:shd w:val="clear" w:color="auto" w:fill="C00000"/>
            <w:noWrap/>
            <w:vAlign w:val="bottom"/>
            <w:hideMark/>
          </w:tcPr>
          <w:p w14:paraId="1D3C59DA" w14:textId="77777777" w:rsidR="005D2A6A" w:rsidRPr="005D2A6A" w:rsidRDefault="005D2A6A" w:rsidP="00BF252C">
            <w:pPr>
              <w:spacing w:after="0" w:line="480" w:lineRule="auto"/>
              <w:jc w:val="center"/>
              <w:rPr>
                <w:rFonts w:ascii="Arial" w:eastAsia="Times New Roman" w:hAnsi="Arial" w:cs="Arial"/>
                <w:b/>
                <w:bCs/>
                <w:color w:val="FFFFFF" w:themeColor="background1"/>
                <w:sz w:val="20"/>
                <w:szCs w:val="20"/>
                <w:lang w:val="en-US"/>
              </w:rPr>
            </w:pPr>
            <w:r w:rsidRPr="005D2A6A">
              <w:rPr>
                <w:rFonts w:ascii="Arial" w:eastAsia="Times New Roman" w:hAnsi="Arial" w:cs="Arial"/>
                <w:b/>
                <w:bCs/>
                <w:color w:val="FFFFFF" w:themeColor="background1"/>
                <w:sz w:val="20"/>
                <w:szCs w:val="20"/>
                <w:lang w:val="en-US"/>
              </w:rPr>
              <w:t>2021E</w:t>
            </w:r>
          </w:p>
        </w:tc>
        <w:tc>
          <w:tcPr>
            <w:tcW w:w="1062" w:type="dxa"/>
            <w:tcBorders>
              <w:top w:val="single" w:sz="4" w:space="0" w:color="auto"/>
              <w:left w:val="nil"/>
              <w:bottom w:val="single" w:sz="4" w:space="0" w:color="auto"/>
              <w:right w:val="single" w:sz="4" w:space="0" w:color="auto"/>
            </w:tcBorders>
            <w:shd w:val="clear" w:color="auto" w:fill="C00000"/>
            <w:noWrap/>
            <w:vAlign w:val="bottom"/>
            <w:hideMark/>
          </w:tcPr>
          <w:p w14:paraId="663937FC" w14:textId="77777777" w:rsidR="005D2A6A" w:rsidRPr="005D2A6A" w:rsidRDefault="005D2A6A" w:rsidP="00BF252C">
            <w:pPr>
              <w:spacing w:after="0" w:line="480" w:lineRule="auto"/>
              <w:jc w:val="center"/>
              <w:rPr>
                <w:rFonts w:ascii="Arial" w:eastAsia="Times New Roman" w:hAnsi="Arial" w:cs="Arial"/>
                <w:b/>
                <w:bCs/>
                <w:color w:val="FFFFFF" w:themeColor="background1"/>
                <w:sz w:val="20"/>
                <w:szCs w:val="20"/>
                <w:lang w:val="en-US"/>
              </w:rPr>
            </w:pPr>
            <w:r w:rsidRPr="005D2A6A">
              <w:rPr>
                <w:rFonts w:ascii="Arial" w:eastAsia="Times New Roman" w:hAnsi="Arial" w:cs="Arial"/>
                <w:b/>
                <w:bCs/>
                <w:color w:val="FFFFFF" w:themeColor="background1"/>
                <w:sz w:val="20"/>
                <w:szCs w:val="20"/>
                <w:lang w:val="en-US"/>
              </w:rPr>
              <w:t>2025F</w:t>
            </w:r>
          </w:p>
        </w:tc>
        <w:tc>
          <w:tcPr>
            <w:tcW w:w="1062" w:type="dxa"/>
            <w:tcBorders>
              <w:top w:val="single" w:sz="4" w:space="0" w:color="auto"/>
              <w:left w:val="single" w:sz="4" w:space="0" w:color="auto"/>
              <w:bottom w:val="single" w:sz="4" w:space="0" w:color="auto"/>
              <w:right w:val="single" w:sz="4" w:space="0" w:color="auto"/>
            </w:tcBorders>
            <w:shd w:val="clear" w:color="auto" w:fill="C00000"/>
            <w:noWrap/>
            <w:vAlign w:val="bottom"/>
            <w:hideMark/>
          </w:tcPr>
          <w:p w14:paraId="7AAE71D4" w14:textId="77777777" w:rsidR="005D2A6A" w:rsidRPr="005D2A6A" w:rsidRDefault="005D2A6A" w:rsidP="00BF252C">
            <w:pPr>
              <w:spacing w:after="0" w:line="480" w:lineRule="auto"/>
              <w:jc w:val="center"/>
              <w:rPr>
                <w:rFonts w:ascii="Arial" w:eastAsia="Times New Roman" w:hAnsi="Arial" w:cs="Arial"/>
                <w:b/>
                <w:bCs/>
                <w:color w:val="FFFFFF" w:themeColor="background1"/>
                <w:sz w:val="20"/>
                <w:szCs w:val="20"/>
                <w:lang w:val="en-US"/>
              </w:rPr>
            </w:pPr>
            <w:r w:rsidRPr="005D2A6A">
              <w:rPr>
                <w:rFonts w:ascii="Arial" w:eastAsia="Times New Roman" w:hAnsi="Arial" w:cs="Arial"/>
                <w:b/>
                <w:bCs/>
                <w:color w:val="FFFFFF" w:themeColor="background1"/>
                <w:sz w:val="20"/>
                <w:szCs w:val="20"/>
                <w:lang w:val="en-US"/>
              </w:rPr>
              <w:t>2030F</w:t>
            </w:r>
          </w:p>
        </w:tc>
      </w:tr>
      <w:tr w:rsidR="005D2A6A" w:rsidRPr="005D2A6A" w14:paraId="788361D6" w14:textId="77777777" w:rsidTr="005D2A6A">
        <w:trPr>
          <w:trHeight w:val="586"/>
        </w:trPr>
        <w:tc>
          <w:tcPr>
            <w:tcW w:w="1829" w:type="dxa"/>
            <w:tcBorders>
              <w:top w:val="nil"/>
              <w:left w:val="single" w:sz="4" w:space="0" w:color="auto"/>
              <w:bottom w:val="single" w:sz="4" w:space="0" w:color="auto"/>
              <w:right w:val="single" w:sz="4" w:space="0" w:color="auto"/>
            </w:tcBorders>
            <w:shd w:val="clear" w:color="000000" w:fill="FFFFFF"/>
            <w:noWrap/>
            <w:vAlign w:val="bottom"/>
            <w:hideMark/>
          </w:tcPr>
          <w:p w14:paraId="0B0E9F44" w14:textId="77777777" w:rsidR="005D2A6A" w:rsidRPr="005D2A6A" w:rsidRDefault="005D2A6A" w:rsidP="00BF252C">
            <w:pPr>
              <w:spacing w:after="0" w:line="240" w:lineRule="auto"/>
              <w:rPr>
                <w:rFonts w:ascii="Arial" w:eastAsia="Times New Roman" w:hAnsi="Arial" w:cs="Arial"/>
                <w:color w:val="000000"/>
                <w:sz w:val="20"/>
                <w:szCs w:val="20"/>
                <w:lang w:val="en-US"/>
              </w:rPr>
            </w:pPr>
            <w:r w:rsidRPr="005D2A6A">
              <w:rPr>
                <w:rFonts w:ascii="Arial" w:hAnsi="Arial" w:cs="Arial"/>
                <w:color w:val="000000"/>
                <w:sz w:val="20"/>
                <w:szCs w:val="20"/>
              </w:rPr>
              <w:t>Pipes &amp; Tanks</w:t>
            </w:r>
          </w:p>
        </w:tc>
        <w:tc>
          <w:tcPr>
            <w:tcW w:w="895" w:type="dxa"/>
            <w:tcBorders>
              <w:top w:val="nil"/>
              <w:left w:val="nil"/>
              <w:bottom w:val="single" w:sz="4" w:space="0" w:color="auto"/>
              <w:right w:val="single" w:sz="4" w:space="0" w:color="auto"/>
            </w:tcBorders>
            <w:shd w:val="clear" w:color="000000" w:fill="FFFFFF"/>
            <w:noWrap/>
            <w:vAlign w:val="bottom"/>
            <w:hideMark/>
          </w:tcPr>
          <w:p w14:paraId="4B0097D1" w14:textId="77777777" w:rsidR="005D2A6A" w:rsidRPr="005D2A6A" w:rsidRDefault="005D2A6A" w:rsidP="00BF252C">
            <w:pPr>
              <w:spacing w:after="0" w:line="240" w:lineRule="auto"/>
              <w:jc w:val="center"/>
              <w:rPr>
                <w:rFonts w:ascii="Arial" w:eastAsia="Times New Roman" w:hAnsi="Arial" w:cs="Arial"/>
                <w:color w:val="000000" w:themeColor="text1"/>
                <w:sz w:val="20"/>
                <w:szCs w:val="20"/>
                <w:lang w:val="en-US"/>
              </w:rPr>
            </w:pPr>
            <w:r w:rsidRPr="005D2A6A">
              <w:rPr>
                <w:rFonts w:ascii="Arial" w:hAnsi="Arial" w:cs="Arial"/>
                <w:color w:val="000000"/>
                <w:sz w:val="20"/>
                <w:szCs w:val="20"/>
              </w:rPr>
              <w:t>399</w:t>
            </w:r>
          </w:p>
        </w:tc>
        <w:tc>
          <w:tcPr>
            <w:tcW w:w="895" w:type="dxa"/>
            <w:tcBorders>
              <w:top w:val="nil"/>
              <w:left w:val="nil"/>
              <w:bottom w:val="single" w:sz="4" w:space="0" w:color="auto"/>
              <w:right w:val="single" w:sz="4" w:space="0" w:color="auto"/>
            </w:tcBorders>
            <w:shd w:val="clear" w:color="000000" w:fill="FFFFFF"/>
            <w:noWrap/>
            <w:vAlign w:val="bottom"/>
            <w:hideMark/>
          </w:tcPr>
          <w:p w14:paraId="70CD1BE4" w14:textId="77777777" w:rsidR="005D2A6A" w:rsidRPr="005D2A6A" w:rsidRDefault="005D2A6A" w:rsidP="00BF252C">
            <w:pPr>
              <w:spacing w:after="0" w:line="240" w:lineRule="auto"/>
              <w:jc w:val="center"/>
              <w:rPr>
                <w:rFonts w:ascii="Arial" w:eastAsia="Times New Roman" w:hAnsi="Arial" w:cs="Arial"/>
                <w:color w:val="000000" w:themeColor="text1"/>
                <w:sz w:val="20"/>
                <w:szCs w:val="20"/>
                <w:lang w:val="en-US"/>
              </w:rPr>
            </w:pPr>
            <w:r w:rsidRPr="005D2A6A">
              <w:rPr>
                <w:rFonts w:ascii="Arial" w:hAnsi="Arial" w:cs="Arial"/>
                <w:color w:val="000000"/>
                <w:sz w:val="20"/>
                <w:szCs w:val="20"/>
              </w:rPr>
              <w:t>417</w:t>
            </w:r>
          </w:p>
        </w:tc>
        <w:tc>
          <w:tcPr>
            <w:tcW w:w="895" w:type="dxa"/>
            <w:tcBorders>
              <w:top w:val="nil"/>
              <w:left w:val="nil"/>
              <w:bottom w:val="single" w:sz="4" w:space="0" w:color="auto"/>
              <w:right w:val="single" w:sz="4" w:space="0" w:color="auto"/>
            </w:tcBorders>
            <w:shd w:val="clear" w:color="000000" w:fill="FFFFFF"/>
            <w:noWrap/>
            <w:vAlign w:val="bottom"/>
            <w:hideMark/>
          </w:tcPr>
          <w:p w14:paraId="07B3FA69" w14:textId="77777777" w:rsidR="005D2A6A" w:rsidRPr="005D2A6A" w:rsidRDefault="005D2A6A" w:rsidP="00BF252C">
            <w:pPr>
              <w:spacing w:after="0" w:line="240" w:lineRule="auto"/>
              <w:jc w:val="center"/>
              <w:rPr>
                <w:rFonts w:ascii="Arial" w:eastAsia="Times New Roman" w:hAnsi="Arial" w:cs="Arial"/>
                <w:color w:val="000000" w:themeColor="text1"/>
                <w:sz w:val="20"/>
                <w:szCs w:val="20"/>
                <w:lang w:val="en-US"/>
              </w:rPr>
            </w:pPr>
            <w:r w:rsidRPr="005D2A6A">
              <w:rPr>
                <w:rFonts w:ascii="Arial" w:hAnsi="Arial" w:cs="Arial"/>
                <w:color w:val="000000"/>
                <w:sz w:val="20"/>
                <w:szCs w:val="20"/>
              </w:rPr>
              <w:t>433</w:t>
            </w:r>
          </w:p>
        </w:tc>
        <w:tc>
          <w:tcPr>
            <w:tcW w:w="895" w:type="dxa"/>
            <w:tcBorders>
              <w:top w:val="nil"/>
              <w:left w:val="nil"/>
              <w:bottom w:val="single" w:sz="4" w:space="0" w:color="auto"/>
              <w:right w:val="single" w:sz="4" w:space="0" w:color="auto"/>
            </w:tcBorders>
            <w:shd w:val="clear" w:color="000000" w:fill="FFFFFF"/>
            <w:noWrap/>
            <w:vAlign w:val="bottom"/>
            <w:hideMark/>
          </w:tcPr>
          <w:p w14:paraId="1E9A35EF" w14:textId="77777777" w:rsidR="005D2A6A" w:rsidRPr="005D2A6A" w:rsidRDefault="005D2A6A" w:rsidP="00BF252C">
            <w:pPr>
              <w:spacing w:after="0" w:line="240" w:lineRule="auto"/>
              <w:jc w:val="center"/>
              <w:rPr>
                <w:rFonts w:ascii="Arial" w:eastAsia="Times New Roman" w:hAnsi="Arial" w:cs="Arial"/>
                <w:color w:val="000000" w:themeColor="text1"/>
                <w:sz w:val="20"/>
                <w:szCs w:val="20"/>
                <w:lang w:val="en-US"/>
              </w:rPr>
            </w:pPr>
            <w:r w:rsidRPr="005D2A6A">
              <w:rPr>
                <w:rFonts w:ascii="Arial" w:hAnsi="Arial" w:cs="Arial"/>
                <w:color w:val="000000"/>
                <w:sz w:val="20"/>
                <w:szCs w:val="20"/>
              </w:rPr>
              <w:t>452</w:t>
            </w:r>
          </w:p>
        </w:tc>
        <w:tc>
          <w:tcPr>
            <w:tcW w:w="895" w:type="dxa"/>
            <w:tcBorders>
              <w:top w:val="nil"/>
              <w:left w:val="nil"/>
              <w:bottom w:val="single" w:sz="4" w:space="0" w:color="auto"/>
              <w:right w:val="single" w:sz="4" w:space="0" w:color="auto"/>
            </w:tcBorders>
            <w:shd w:val="clear" w:color="000000" w:fill="FFFFFF"/>
            <w:noWrap/>
            <w:vAlign w:val="bottom"/>
            <w:hideMark/>
          </w:tcPr>
          <w:p w14:paraId="1D13D69C" w14:textId="77777777" w:rsidR="005D2A6A" w:rsidRPr="005D2A6A" w:rsidRDefault="005D2A6A" w:rsidP="00BF252C">
            <w:pPr>
              <w:spacing w:after="0" w:line="240" w:lineRule="auto"/>
              <w:jc w:val="center"/>
              <w:rPr>
                <w:rFonts w:ascii="Arial" w:eastAsia="Times New Roman" w:hAnsi="Arial" w:cs="Arial"/>
                <w:color w:val="000000" w:themeColor="text1"/>
                <w:sz w:val="20"/>
                <w:szCs w:val="20"/>
                <w:lang w:val="en-US"/>
              </w:rPr>
            </w:pPr>
            <w:r w:rsidRPr="005D2A6A">
              <w:rPr>
                <w:rFonts w:ascii="Arial" w:hAnsi="Arial" w:cs="Arial"/>
                <w:color w:val="000000"/>
                <w:sz w:val="20"/>
                <w:szCs w:val="20"/>
              </w:rPr>
              <w:t>469</w:t>
            </w:r>
          </w:p>
        </w:tc>
        <w:tc>
          <w:tcPr>
            <w:tcW w:w="895" w:type="dxa"/>
            <w:tcBorders>
              <w:top w:val="nil"/>
              <w:left w:val="nil"/>
              <w:bottom w:val="single" w:sz="4" w:space="0" w:color="auto"/>
              <w:right w:val="single" w:sz="4" w:space="0" w:color="auto"/>
            </w:tcBorders>
            <w:shd w:val="clear" w:color="000000" w:fill="FFFFFF"/>
            <w:noWrap/>
            <w:vAlign w:val="bottom"/>
            <w:hideMark/>
          </w:tcPr>
          <w:p w14:paraId="1D1CEEC6" w14:textId="77777777" w:rsidR="005D2A6A" w:rsidRPr="005D2A6A" w:rsidRDefault="005D2A6A" w:rsidP="00BF252C">
            <w:pPr>
              <w:spacing w:after="0" w:line="240" w:lineRule="auto"/>
              <w:jc w:val="center"/>
              <w:rPr>
                <w:rFonts w:ascii="Arial" w:eastAsia="Times New Roman" w:hAnsi="Arial" w:cs="Arial"/>
                <w:color w:val="000000" w:themeColor="text1"/>
                <w:sz w:val="20"/>
                <w:szCs w:val="20"/>
                <w:lang w:val="en-US"/>
              </w:rPr>
            </w:pPr>
            <w:r w:rsidRPr="005D2A6A">
              <w:rPr>
                <w:rFonts w:ascii="Arial" w:hAnsi="Arial" w:cs="Arial"/>
                <w:color w:val="000000"/>
                <w:sz w:val="20"/>
                <w:szCs w:val="20"/>
              </w:rPr>
              <w:t>437</w:t>
            </w:r>
          </w:p>
        </w:tc>
        <w:tc>
          <w:tcPr>
            <w:tcW w:w="1077" w:type="dxa"/>
            <w:tcBorders>
              <w:top w:val="nil"/>
              <w:left w:val="nil"/>
              <w:bottom w:val="single" w:sz="4" w:space="0" w:color="auto"/>
              <w:right w:val="single" w:sz="4" w:space="0" w:color="auto"/>
            </w:tcBorders>
            <w:shd w:val="clear" w:color="000000" w:fill="FFFFFF"/>
            <w:noWrap/>
            <w:vAlign w:val="bottom"/>
            <w:hideMark/>
          </w:tcPr>
          <w:p w14:paraId="7A00DC12" w14:textId="77777777" w:rsidR="005D2A6A" w:rsidRPr="005D2A6A" w:rsidRDefault="005D2A6A" w:rsidP="00BF252C">
            <w:pPr>
              <w:spacing w:after="0" w:line="240" w:lineRule="auto"/>
              <w:jc w:val="center"/>
              <w:rPr>
                <w:rFonts w:ascii="Arial" w:eastAsia="Times New Roman" w:hAnsi="Arial" w:cs="Arial"/>
                <w:color w:val="000000" w:themeColor="text1"/>
                <w:sz w:val="20"/>
                <w:szCs w:val="20"/>
                <w:lang w:val="en-US"/>
              </w:rPr>
            </w:pPr>
            <w:r w:rsidRPr="005D2A6A">
              <w:rPr>
                <w:rFonts w:ascii="Arial" w:hAnsi="Arial" w:cs="Arial"/>
                <w:color w:val="000000"/>
                <w:sz w:val="20"/>
                <w:szCs w:val="20"/>
              </w:rPr>
              <w:t>466</w:t>
            </w:r>
          </w:p>
        </w:tc>
        <w:tc>
          <w:tcPr>
            <w:tcW w:w="1062" w:type="dxa"/>
            <w:tcBorders>
              <w:top w:val="nil"/>
              <w:left w:val="nil"/>
              <w:bottom w:val="single" w:sz="4" w:space="0" w:color="auto"/>
              <w:right w:val="single" w:sz="4" w:space="0" w:color="auto"/>
            </w:tcBorders>
            <w:shd w:val="clear" w:color="000000" w:fill="FFFFFF"/>
            <w:noWrap/>
            <w:vAlign w:val="bottom"/>
            <w:hideMark/>
          </w:tcPr>
          <w:p w14:paraId="6E10AA55" w14:textId="77777777" w:rsidR="005D2A6A" w:rsidRPr="005D2A6A" w:rsidRDefault="005D2A6A" w:rsidP="00BF252C">
            <w:pPr>
              <w:spacing w:after="0" w:line="240" w:lineRule="auto"/>
              <w:jc w:val="center"/>
              <w:rPr>
                <w:rFonts w:ascii="Arial" w:eastAsia="Times New Roman" w:hAnsi="Arial" w:cs="Arial"/>
                <w:color w:val="000000" w:themeColor="text1"/>
                <w:sz w:val="20"/>
                <w:szCs w:val="20"/>
                <w:lang w:val="en-US"/>
              </w:rPr>
            </w:pPr>
            <w:r w:rsidRPr="005D2A6A">
              <w:rPr>
                <w:rFonts w:ascii="Arial" w:hAnsi="Arial" w:cs="Arial"/>
                <w:color w:val="000000"/>
                <w:sz w:val="20"/>
                <w:szCs w:val="20"/>
              </w:rPr>
              <w:t>609</w:t>
            </w:r>
          </w:p>
        </w:tc>
        <w:tc>
          <w:tcPr>
            <w:tcW w:w="1062" w:type="dxa"/>
            <w:tcBorders>
              <w:top w:val="nil"/>
              <w:left w:val="nil"/>
              <w:bottom w:val="single" w:sz="4" w:space="0" w:color="auto"/>
              <w:right w:val="single" w:sz="4" w:space="0" w:color="auto"/>
            </w:tcBorders>
            <w:shd w:val="clear" w:color="000000" w:fill="FFFFFF"/>
            <w:noWrap/>
            <w:vAlign w:val="bottom"/>
            <w:hideMark/>
          </w:tcPr>
          <w:p w14:paraId="632E0BB1" w14:textId="77777777" w:rsidR="005D2A6A" w:rsidRPr="005D2A6A" w:rsidRDefault="005D2A6A" w:rsidP="00BF252C">
            <w:pPr>
              <w:spacing w:after="0" w:line="240" w:lineRule="auto"/>
              <w:jc w:val="center"/>
              <w:rPr>
                <w:rFonts w:ascii="Arial" w:eastAsia="Times New Roman" w:hAnsi="Arial" w:cs="Arial"/>
                <w:color w:val="000000" w:themeColor="text1"/>
                <w:sz w:val="20"/>
                <w:szCs w:val="20"/>
                <w:lang w:val="en-US"/>
              </w:rPr>
            </w:pPr>
            <w:r w:rsidRPr="005D2A6A">
              <w:rPr>
                <w:rFonts w:ascii="Arial" w:hAnsi="Arial" w:cs="Arial"/>
                <w:color w:val="000000"/>
                <w:sz w:val="20"/>
                <w:szCs w:val="20"/>
              </w:rPr>
              <w:t>818</w:t>
            </w:r>
          </w:p>
        </w:tc>
      </w:tr>
      <w:tr w:rsidR="005D2A6A" w:rsidRPr="005D2A6A" w14:paraId="42C397E4" w14:textId="77777777" w:rsidTr="005D2A6A">
        <w:trPr>
          <w:trHeight w:val="586"/>
        </w:trPr>
        <w:tc>
          <w:tcPr>
            <w:tcW w:w="1829" w:type="dxa"/>
            <w:tcBorders>
              <w:top w:val="nil"/>
              <w:left w:val="single" w:sz="4" w:space="0" w:color="auto"/>
              <w:bottom w:val="single" w:sz="4" w:space="0" w:color="auto"/>
              <w:right w:val="single" w:sz="4" w:space="0" w:color="auto"/>
            </w:tcBorders>
            <w:shd w:val="clear" w:color="000000" w:fill="FFFFFF"/>
            <w:noWrap/>
            <w:vAlign w:val="bottom"/>
            <w:hideMark/>
          </w:tcPr>
          <w:p w14:paraId="634D3518" w14:textId="77777777" w:rsidR="005D2A6A" w:rsidRPr="005D2A6A" w:rsidRDefault="005D2A6A" w:rsidP="00BF252C">
            <w:pPr>
              <w:spacing w:after="0" w:line="240" w:lineRule="auto"/>
              <w:rPr>
                <w:rFonts w:ascii="Arial" w:eastAsia="Times New Roman" w:hAnsi="Arial" w:cs="Arial"/>
                <w:color w:val="000000"/>
                <w:sz w:val="20"/>
                <w:szCs w:val="20"/>
                <w:lang w:val="en-US"/>
              </w:rPr>
            </w:pPr>
            <w:r w:rsidRPr="005D2A6A">
              <w:rPr>
                <w:rFonts w:ascii="Arial" w:hAnsi="Arial" w:cs="Arial"/>
                <w:color w:val="000000"/>
                <w:sz w:val="20"/>
                <w:szCs w:val="20"/>
              </w:rPr>
              <w:t>Marine Components</w:t>
            </w:r>
          </w:p>
        </w:tc>
        <w:tc>
          <w:tcPr>
            <w:tcW w:w="895" w:type="dxa"/>
            <w:tcBorders>
              <w:top w:val="nil"/>
              <w:left w:val="nil"/>
              <w:bottom w:val="single" w:sz="4" w:space="0" w:color="auto"/>
              <w:right w:val="single" w:sz="4" w:space="0" w:color="auto"/>
            </w:tcBorders>
            <w:shd w:val="clear" w:color="000000" w:fill="FFFFFF"/>
            <w:noWrap/>
            <w:vAlign w:val="bottom"/>
            <w:hideMark/>
          </w:tcPr>
          <w:p w14:paraId="23FAB85B" w14:textId="77777777" w:rsidR="005D2A6A" w:rsidRPr="005D2A6A" w:rsidRDefault="005D2A6A" w:rsidP="00BF252C">
            <w:pPr>
              <w:spacing w:after="0" w:line="240" w:lineRule="auto"/>
              <w:jc w:val="center"/>
              <w:rPr>
                <w:rFonts w:ascii="Arial" w:eastAsia="Times New Roman" w:hAnsi="Arial" w:cs="Arial"/>
                <w:color w:val="000000" w:themeColor="text1"/>
                <w:sz w:val="20"/>
                <w:szCs w:val="20"/>
                <w:lang w:val="en-US"/>
              </w:rPr>
            </w:pPr>
            <w:r w:rsidRPr="005D2A6A">
              <w:rPr>
                <w:rFonts w:ascii="Arial" w:hAnsi="Arial" w:cs="Arial"/>
                <w:color w:val="000000"/>
                <w:sz w:val="20"/>
                <w:szCs w:val="20"/>
              </w:rPr>
              <w:t>128</w:t>
            </w:r>
          </w:p>
        </w:tc>
        <w:tc>
          <w:tcPr>
            <w:tcW w:w="895" w:type="dxa"/>
            <w:tcBorders>
              <w:top w:val="nil"/>
              <w:left w:val="nil"/>
              <w:bottom w:val="single" w:sz="4" w:space="0" w:color="auto"/>
              <w:right w:val="single" w:sz="4" w:space="0" w:color="auto"/>
            </w:tcBorders>
            <w:shd w:val="clear" w:color="000000" w:fill="FFFFFF"/>
            <w:noWrap/>
            <w:vAlign w:val="bottom"/>
            <w:hideMark/>
          </w:tcPr>
          <w:p w14:paraId="647F3E58" w14:textId="77777777" w:rsidR="005D2A6A" w:rsidRPr="005D2A6A" w:rsidRDefault="005D2A6A" w:rsidP="00BF252C">
            <w:pPr>
              <w:spacing w:after="0" w:line="240" w:lineRule="auto"/>
              <w:jc w:val="center"/>
              <w:rPr>
                <w:rFonts w:ascii="Arial" w:eastAsia="Times New Roman" w:hAnsi="Arial" w:cs="Arial"/>
                <w:color w:val="000000" w:themeColor="text1"/>
                <w:sz w:val="20"/>
                <w:szCs w:val="20"/>
                <w:lang w:val="en-US"/>
              </w:rPr>
            </w:pPr>
            <w:r w:rsidRPr="005D2A6A">
              <w:rPr>
                <w:rFonts w:ascii="Arial" w:hAnsi="Arial" w:cs="Arial"/>
                <w:color w:val="000000"/>
                <w:sz w:val="20"/>
                <w:szCs w:val="20"/>
              </w:rPr>
              <w:t>135</w:t>
            </w:r>
          </w:p>
        </w:tc>
        <w:tc>
          <w:tcPr>
            <w:tcW w:w="895" w:type="dxa"/>
            <w:tcBorders>
              <w:top w:val="nil"/>
              <w:left w:val="nil"/>
              <w:bottom w:val="single" w:sz="4" w:space="0" w:color="auto"/>
              <w:right w:val="single" w:sz="4" w:space="0" w:color="auto"/>
            </w:tcBorders>
            <w:shd w:val="clear" w:color="000000" w:fill="FFFFFF"/>
            <w:noWrap/>
            <w:vAlign w:val="bottom"/>
            <w:hideMark/>
          </w:tcPr>
          <w:p w14:paraId="00879428" w14:textId="77777777" w:rsidR="005D2A6A" w:rsidRPr="005D2A6A" w:rsidRDefault="005D2A6A" w:rsidP="00BF252C">
            <w:pPr>
              <w:spacing w:after="0" w:line="240" w:lineRule="auto"/>
              <w:jc w:val="center"/>
              <w:rPr>
                <w:rFonts w:ascii="Arial" w:eastAsia="Times New Roman" w:hAnsi="Arial" w:cs="Arial"/>
                <w:color w:val="000000" w:themeColor="text1"/>
                <w:sz w:val="20"/>
                <w:szCs w:val="20"/>
                <w:lang w:val="en-US"/>
              </w:rPr>
            </w:pPr>
            <w:r w:rsidRPr="005D2A6A">
              <w:rPr>
                <w:rFonts w:ascii="Arial" w:hAnsi="Arial" w:cs="Arial"/>
                <w:color w:val="000000"/>
                <w:sz w:val="20"/>
                <w:szCs w:val="20"/>
              </w:rPr>
              <w:t>140</w:t>
            </w:r>
          </w:p>
        </w:tc>
        <w:tc>
          <w:tcPr>
            <w:tcW w:w="895" w:type="dxa"/>
            <w:tcBorders>
              <w:top w:val="nil"/>
              <w:left w:val="nil"/>
              <w:bottom w:val="single" w:sz="4" w:space="0" w:color="auto"/>
              <w:right w:val="single" w:sz="4" w:space="0" w:color="auto"/>
            </w:tcBorders>
            <w:shd w:val="clear" w:color="000000" w:fill="FFFFFF"/>
            <w:noWrap/>
            <w:vAlign w:val="bottom"/>
            <w:hideMark/>
          </w:tcPr>
          <w:p w14:paraId="6C4B825E" w14:textId="77777777" w:rsidR="005D2A6A" w:rsidRPr="005D2A6A" w:rsidRDefault="005D2A6A" w:rsidP="00BF252C">
            <w:pPr>
              <w:spacing w:after="0" w:line="240" w:lineRule="auto"/>
              <w:jc w:val="center"/>
              <w:rPr>
                <w:rFonts w:ascii="Arial" w:eastAsia="Times New Roman" w:hAnsi="Arial" w:cs="Arial"/>
                <w:color w:val="000000" w:themeColor="text1"/>
                <w:sz w:val="20"/>
                <w:szCs w:val="20"/>
                <w:lang w:val="en-US"/>
              </w:rPr>
            </w:pPr>
            <w:r w:rsidRPr="005D2A6A">
              <w:rPr>
                <w:rFonts w:ascii="Arial" w:hAnsi="Arial" w:cs="Arial"/>
                <w:color w:val="000000"/>
                <w:sz w:val="20"/>
                <w:szCs w:val="20"/>
              </w:rPr>
              <w:t>147</w:t>
            </w:r>
          </w:p>
        </w:tc>
        <w:tc>
          <w:tcPr>
            <w:tcW w:w="895" w:type="dxa"/>
            <w:tcBorders>
              <w:top w:val="nil"/>
              <w:left w:val="nil"/>
              <w:bottom w:val="single" w:sz="4" w:space="0" w:color="auto"/>
              <w:right w:val="single" w:sz="4" w:space="0" w:color="auto"/>
            </w:tcBorders>
            <w:shd w:val="clear" w:color="000000" w:fill="FFFFFF"/>
            <w:noWrap/>
            <w:vAlign w:val="bottom"/>
            <w:hideMark/>
          </w:tcPr>
          <w:p w14:paraId="27D54710" w14:textId="77777777" w:rsidR="005D2A6A" w:rsidRPr="005D2A6A" w:rsidRDefault="005D2A6A" w:rsidP="00BF252C">
            <w:pPr>
              <w:spacing w:after="0" w:line="240" w:lineRule="auto"/>
              <w:jc w:val="center"/>
              <w:rPr>
                <w:rFonts w:ascii="Arial" w:eastAsia="Times New Roman" w:hAnsi="Arial" w:cs="Arial"/>
                <w:color w:val="000000" w:themeColor="text1"/>
                <w:sz w:val="20"/>
                <w:szCs w:val="20"/>
                <w:lang w:val="en-US"/>
              </w:rPr>
            </w:pPr>
            <w:r w:rsidRPr="005D2A6A">
              <w:rPr>
                <w:rFonts w:ascii="Arial" w:hAnsi="Arial" w:cs="Arial"/>
                <w:color w:val="000000"/>
                <w:sz w:val="20"/>
                <w:szCs w:val="20"/>
              </w:rPr>
              <w:t>153</w:t>
            </w:r>
          </w:p>
        </w:tc>
        <w:tc>
          <w:tcPr>
            <w:tcW w:w="895" w:type="dxa"/>
            <w:tcBorders>
              <w:top w:val="nil"/>
              <w:left w:val="nil"/>
              <w:bottom w:val="single" w:sz="4" w:space="0" w:color="auto"/>
              <w:right w:val="single" w:sz="4" w:space="0" w:color="auto"/>
            </w:tcBorders>
            <w:shd w:val="clear" w:color="000000" w:fill="FFFFFF"/>
            <w:noWrap/>
            <w:vAlign w:val="bottom"/>
            <w:hideMark/>
          </w:tcPr>
          <w:p w14:paraId="3C13FA05" w14:textId="77777777" w:rsidR="005D2A6A" w:rsidRPr="005D2A6A" w:rsidRDefault="005D2A6A" w:rsidP="00BF252C">
            <w:pPr>
              <w:spacing w:after="0" w:line="240" w:lineRule="auto"/>
              <w:jc w:val="center"/>
              <w:rPr>
                <w:rFonts w:ascii="Arial" w:eastAsia="Times New Roman" w:hAnsi="Arial" w:cs="Arial"/>
                <w:color w:val="000000" w:themeColor="text1"/>
                <w:sz w:val="20"/>
                <w:szCs w:val="20"/>
                <w:lang w:val="en-US"/>
              </w:rPr>
            </w:pPr>
            <w:r w:rsidRPr="005D2A6A">
              <w:rPr>
                <w:rFonts w:ascii="Arial" w:hAnsi="Arial" w:cs="Arial"/>
                <w:color w:val="000000"/>
                <w:sz w:val="20"/>
                <w:szCs w:val="20"/>
              </w:rPr>
              <w:t>142</w:t>
            </w:r>
          </w:p>
        </w:tc>
        <w:tc>
          <w:tcPr>
            <w:tcW w:w="1077" w:type="dxa"/>
            <w:tcBorders>
              <w:top w:val="nil"/>
              <w:left w:val="nil"/>
              <w:bottom w:val="single" w:sz="4" w:space="0" w:color="auto"/>
              <w:right w:val="single" w:sz="4" w:space="0" w:color="auto"/>
            </w:tcBorders>
            <w:shd w:val="clear" w:color="000000" w:fill="FFFFFF"/>
            <w:noWrap/>
            <w:vAlign w:val="bottom"/>
            <w:hideMark/>
          </w:tcPr>
          <w:p w14:paraId="656B570C" w14:textId="77777777" w:rsidR="005D2A6A" w:rsidRPr="005D2A6A" w:rsidRDefault="005D2A6A" w:rsidP="00BF252C">
            <w:pPr>
              <w:spacing w:after="0" w:line="240" w:lineRule="auto"/>
              <w:jc w:val="center"/>
              <w:rPr>
                <w:rFonts w:ascii="Arial" w:eastAsia="Times New Roman" w:hAnsi="Arial" w:cs="Arial"/>
                <w:color w:val="000000" w:themeColor="text1"/>
                <w:sz w:val="20"/>
                <w:szCs w:val="20"/>
                <w:lang w:val="en-US"/>
              </w:rPr>
            </w:pPr>
            <w:r w:rsidRPr="005D2A6A">
              <w:rPr>
                <w:rFonts w:ascii="Arial" w:hAnsi="Arial" w:cs="Arial"/>
                <w:color w:val="000000"/>
                <w:sz w:val="20"/>
                <w:szCs w:val="20"/>
              </w:rPr>
              <w:t>155</w:t>
            </w:r>
          </w:p>
        </w:tc>
        <w:tc>
          <w:tcPr>
            <w:tcW w:w="1062" w:type="dxa"/>
            <w:tcBorders>
              <w:top w:val="nil"/>
              <w:left w:val="nil"/>
              <w:bottom w:val="single" w:sz="4" w:space="0" w:color="auto"/>
              <w:right w:val="single" w:sz="4" w:space="0" w:color="auto"/>
            </w:tcBorders>
            <w:shd w:val="clear" w:color="000000" w:fill="FFFFFF"/>
            <w:noWrap/>
            <w:vAlign w:val="bottom"/>
            <w:hideMark/>
          </w:tcPr>
          <w:p w14:paraId="0F907062" w14:textId="77777777" w:rsidR="005D2A6A" w:rsidRPr="005D2A6A" w:rsidRDefault="005D2A6A" w:rsidP="00BF252C">
            <w:pPr>
              <w:spacing w:after="0" w:line="240" w:lineRule="auto"/>
              <w:jc w:val="center"/>
              <w:rPr>
                <w:rFonts w:ascii="Arial" w:eastAsia="Times New Roman" w:hAnsi="Arial" w:cs="Arial"/>
                <w:color w:val="000000" w:themeColor="text1"/>
                <w:sz w:val="20"/>
                <w:szCs w:val="20"/>
                <w:lang w:val="en-US"/>
              </w:rPr>
            </w:pPr>
            <w:r w:rsidRPr="005D2A6A">
              <w:rPr>
                <w:rFonts w:ascii="Arial" w:hAnsi="Arial" w:cs="Arial"/>
                <w:color w:val="000000"/>
                <w:sz w:val="20"/>
                <w:szCs w:val="20"/>
              </w:rPr>
              <w:t>197</w:t>
            </w:r>
          </w:p>
        </w:tc>
        <w:tc>
          <w:tcPr>
            <w:tcW w:w="1062" w:type="dxa"/>
            <w:tcBorders>
              <w:top w:val="nil"/>
              <w:left w:val="nil"/>
              <w:bottom w:val="single" w:sz="4" w:space="0" w:color="auto"/>
              <w:right w:val="single" w:sz="4" w:space="0" w:color="auto"/>
            </w:tcBorders>
            <w:shd w:val="clear" w:color="000000" w:fill="FFFFFF"/>
            <w:noWrap/>
            <w:vAlign w:val="bottom"/>
            <w:hideMark/>
          </w:tcPr>
          <w:p w14:paraId="3C9BDEEA" w14:textId="77777777" w:rsidR="005D2A6A" w:rsidRPr="005D2A6A" w:rsidRDefault="005D2A6A" w:rsidP="00BF252C">
            <w:pPr>
              <w:spacing w:after="0" w:line="240" w:lineRule="auto"/>
              <w:jc w:val="center"/>
              <w:rPr>
                <w:rFonts w:ascii="Arial" w:eastAsia="Times New Roman" w:hAnsi="Arial" w:cs="Arial"/>
                <w:color w:val="000000" w:themeColor="text1"/>
                <w:sz w:val="20"/>
                <w:szCs w:val="20"/>
                <w:lang w:val="en-US"/>
              </w:rPr>
            </w:pPr>
            <w:r w:rsidRPr="005D2A6A">
              <w:rPr>
                <w:rFonts w:ascii="Arial" w:hAnsi="Arial" w:cs="Arial"/>
                <w:color w:val="000000"/>
                <w:sz w:val="20"/>
                <w:szCs w:val="20"/>
              </w:rPr>
              <w:t>270</w:t>
            </w:r>
          </w:p>
        </w:tc>
      </w:tr>
      <w:tr w:rsidR="005D2A6A" w:rsidRPr="005D2A6A" w14:paraId="6BBE2056" w14:textId="77777777" w:rsidTr="005D2A6A">
        <w:trPr>
          <w:trHeight w:val="586"/>
        </w:trPr>
        <w:tc>
          <w:tcPr>
            <w:tcW w:w="1829" w:type="dxa"/>
            <w:tcBorders>
              <w:top w:val="nil"/>
              <w:left w:val="single" w:sz="4" w:space="0" w:color="auto"/>
              <w:bottom w:val="single" w:sz="4" w:space="0" w:color="auto"/>
              <w:right w:val="single" w:sz="4" w:space="0" w:color="auto"/>
            </w:tcBorders>
            <w:shd w:val="clear" w:color="000000" w:fill="FFFFFF"/>
            <w:noWrap/>
            <w:vAlign w:val="bottom"/>
            <w:hideMark/>
          </w:tcPr>
          <w:p w14:paraId="64A6DA58" w14:textId="77777777" w:rsidR="005D2A6A" w:rsidRPr="005D2A6A" w:rsidRDefault="005D2A6A" w:rsidP="00BF252C">
            <w:pPr>
              <w:spacing w:after="0" w:line="240" w:lineRule="auto"/>
              <w:rPr>
                <w:rFonts w:ascii="Arial" w:eastAsia="Times New Roman" w:hAnsi="Arial" w:cs="Arial"/>
                <w:color w:val="000000"/>
                <w:sz w:val="20"/>
                <w:szCs w:val="20"/>
                <w:lang w:val="en-US"/>
              </w:rPr>
            </w:pPr>
            <w:r w:rsidRPr="005D2A6A">
              <w:rPr>
                <w:rFonts w:ascii="Arial" w:hAnsi="Arial" w:cs="Arial"/>
                <w:color w:val="000000"/>
                <w:sz w:val="20"/>
                <w:szCs w:val="20"/>
              </w:rPr>
              <w:t>Renewables</w:t>
            </w:r>
          </w:p>
        </w:tc>
        <w:tc>
          <w:tcPr>
            <w:tcW w:w="895" w:type="dxa"/>
            <w:tcBorders>
              <w:top w:val="nil"/>
              <w:left w:val="nil"/>
              <w:bottom w:val="single" w:sz="4" w:space="0" w:color="auto"/>
              <w:right w:val="single" w:sz="4" w:space="0" w:color="auto"/>
            </w:tcBorders>
            <w:shd w:val="clear" w:color="000000" w:fill="FFFFFF"/>
            <w:noWrap/>
            <w:vAlign w:val="bottom"/>
            <w:hideMark/>
          </w:tcPr>
          <w:p w14:paraId="70135DF9" w14:textId="77777777" w:rsidR="005D2A6A" w:rsidRPr="005D2A6A" w:rsidRDefault="005D2A6A" w:rsidP="00BF252C">
            <w:pPr>
              <w:spacing w:after="0" w:line="240" w:lineRule="auto"/>
              <w:jc w:val="center"/>
              <w:rPr>
                <w:rFonts w:ascii="Arial" w:eastAsia="Times New Roman" w:hAnsi="Arial" w:cs="Arial"/>
                <w:color w:val="000000" w:themeColor="text1"/>
                <w:sz w:val="20"/>
                <w:szCs w:val="20"/>
                <w:lang w:val="en-US"/>
              </w:rPr>
            </w:pPr>
            <w:r w:rsidRPr="005D2A6A">
              <w:rPr>
                <w:rFonts w:ascii="Arial" w:hAnsi="Arial" w:cs="Arial"/>
                <w:color w:val="000000"/>
                <w:sz w:val="20"/>
                <w:szCs w:val="20"/>
              </w:rPr>
              <w:t>43</w:t>
            </w:r>
          </w:p>
        </w:tc>
        <w:tc>
          <w:tcPr>
            <w:tcW w:w="895" w:type="dxa"/>
            <w:tcBorders>
              <w:top w:val="nil"/>
              <w:left w:val="nil"/>
              <w:bottom w:val="single" w:sz="4" w:space="0" w:color="auto"/>
              <w:right w:val="single" w:sz="4" w:space="0" w:color="auto"/>
            </w:tcBorders>
            <w:shd w:val="clear" w:color="000000" w:fill="FFFFFF"/>
            <w:noWrap/>
            <w:vAlign w:val="bottom"/>
            <w:hideMark/>
          </w:tcPr>
          <w:p w14:paraId="32090AE6" w14:textId="77777777" w:rsidR="005D2A6A" w:rsidRPr="005D2A6A" w:rsidRDefault="005D2A6A" w:rsidP="00BF252C">
            <w:pPr>
              <w:spacing w:after="0" w:line="240" w:lineRule="auto"/>
              <w:jc w:val="center"/>
              <w:rPr>
                <w:rFonts w:ascii="Arial" w:eastAsia="Times New Roman" w:hAnsi="Arial" w:cs="Arial"/>
                <w:color w:val="000000" w:themeColor="text1"/>
                <w:sz w:val="20"/>
                <w:szCs w:val="20"/>
                <w:lang w:val="en-US"/>
              </w:rPr>
            </w:pPr>
            <w:r w:rsidRPr="005D2A6A">
              <w:rPr>
                <w:rFonts w:ascii="Arial" w:hAnsi="Arial" w:cs="Arial"/>
                <w:color w:val="000000"/>
                <w:sz w:val="20"/>
                <w:szCs w:val="20"/>
              </w:rPr>
              <w:t>45</w:t>
            </w:r>
          </w:p>
        </w:tc>
        <w:tc>
          <w:tcPr>
            <w:tcW w:w="895" w:type="dxa"/>
            <w:tcBorders>
              <w:top w:val="nil"/>
              <w:left w:val="nil"/>
              <w:bottom w:val="single" w:sz="4" w:space="0" w:color="auto"/>
              <w:right w:val="single" w:sz="4" w:space="0" w:color="auto"/>
            </w:tcBorders>
            <w:shd w:val="clear" w:color="000000" w:fill="FFFFFF"/>
            <w:noWrap/>
            <w:vAlign w:val="bottom"/>
            <w:hideMark/>
          </w:tcPr>
          <w:p w14:paraId="1FF3F3B2" w14:textId="77777777" w:rsidR="005D2A6A" w:rsidRPr="005D2A6A" w:rsidRDefault="005D2A6A" w:rsidP="00BF252C">
            <w:pPr>
              <w:spacing w:after="0" w:line="240" w:lineRule="auto"/>
              <w:jc w:val="center"/>
              <w:rPr>
                <w:rFonts w:ascii="Arial" w:eastAsia="Times New Roman" w:hAnsi="Arial" w:cs="Arial"/>
                <w:color w:val="000000" w:themeColor="text1"/>
                <w:sz w:val="20"/>
                <w:szCs w:val="20"/>
                <w:lang w:val="en-US"/>
              </w:rPr>
            </w:pPr>
            <w:r w:rsidRPr="005D2A6A">
              <w:rPr>
                <w:rFonts w:ascii="Arial" w:hAnsi="Arial" w:cs="Arial"/>
                <w:color w:val="000000"/>
                <w:sz w:val="20"/>
                <w:szCs w:val="20"/>
              </w:rPr>
              <w:t>47</w:t>
            </w:r>
          </w:p>
        </w:tc>
        <w:tc>
          <w:tcPr>
            <w:tcW w:w="895" w:type="dxa"/>
            <w:tcBorders>
              <w:top w:val="nil"/>
              <w:left w:val="nil"/>
              <w:bottom w:val="single" w:sz="4" w:space="0" w:color="auto"/>
              <w:right w:val="single" w:sz="4" w:space="0" w:color="auto"/>
            </w:tcBorders>
            <w:shd w:val="clear" w:color="000000" w:fill="FFFFFF"/>
            <w:noWrap/>
            <w:vAlign w:val="bottom"/>
            <w:hideMark/>
          </w:tcPr>
          <w:p w14:paraId="6CD8BAD8" w14:textId="77777777" w:rsidR="005D2A6A" w:rsidRPr="005D2A6A" w:rsidRDefault="005D2A6A" w:rsidP="00BF252C">
            <w:pPr>
              <w:spacing w:after="0" w:line="240" w:lineRule="auto"/>
              <w:jc w:val="center"/>
              <w:rPr>
                <w:rFonts w:ascii="Arial" w:eastAsia="Times New Roman" w:hAnsi="Arial" w:cs="Arial"/>
                <w:color w:val="000000" w:themeColor="text1"/>
                <w:sz w:val="20"/>
                <w:szCs w:val="20"/>
                <w:lang w:val="en-US"/>
              </w:rPr>
            </w:pPr>
            <w:r w:rsidRPr="005D2A6A">
              <w:rPr>
                <w:rFonts w:ascii="Arial" w:hAnsi="Arial" w:cs="Arial"/>
                <w:color w:val="000000"/>
                <w:sz w:val="20"/>
                <w:szCs w:val="20"/>
              </w:rPr>
              <w:t>49</w:t>
            </w:r>
          </w:p>
        </w:tc>
        <w:tc>
          <w:tcPr>
            <w:tcW w:w="895" w:type="dxa"/>
            <w:tcBorders>
              <w:top w:val="nil"/>
              <w:left w:val="nil"/>
              <w:bottom w:val="single" w:sz="4" w:space="0" w:color="auto"/>
              <w:right w:val="single" w:sz="4" w:space="0" w:color="auto"/>
            </w:tcBorders>
            <w:shd w:val="clear" w:color="000000" w:fill="FFFFFF"/>
            <w:noWrap/>
            <w:vAlign w:val="bottom"/>
            <w:hideMark/>
          </w:tcPr>
          <w:p w14:paraId="5184DFBD" w14:textId="77777777" w:rsidR="005D2A6A" w:rsidRPr="005D2A6A" w:rsidRDefault="005D2A6A" w:rsidP="00BF252C">
            <w:pPr>
              <w:spacing w:after="0" w:line="240" w:lineRule="auto"/>
              <w:jc w:val="center"/>
              <w:rPr>
                <w:rFonts w:ascii="Arial" w:eastAsia="Times New Roman" w:hAnsi="Arial" w:cs="Arial"/>
                <w:color w:val="000000" w:themeColor="text1"/>
                <w:sz w:val="20"/>
                <w:szCs w:val="20"/>
                <w:lang w:val="en-US"/>
              </w:rPr>
            </w:pPr>
            <w:r w:rsidRPr="005D2A6A">
              <w:rPr>
                <w:rFonts w:ascii="Arial" w:hAnsi="Arial" w:cs="Arial"/>
                <w:color w:val="000000"/>
                <w:sz w:val="20"/>
                <w:szCs w:val="20"/>
              </w:rPr>
              <w:t>51</w:t>
            </w:r>
          </w:p>
        </w:tc>
        <w:tc>
          <w:tcPr>
            <w:tcW w:w="895" w:type="dxa"/>
            <w:tcBorders>
              <w:top w:val="nil"/>
              <w:left w:val="nil"/>
              <w:bottom w:val="single" w:sz="4" w:space="0" w:color="auto"/>
              <w:right w:val="single" w:sz="4" w:space="0" w:color="auto"/>
            </w:tcBorders>
            <w:shd w:val="clear" w:color="000000" w:fill="FFFFFF"/>
            <w:noWrap/>
            <w:vAlign w:val="bottom"/>
            <w:hideMark/>
          </w:tcPr>
          <w:p w14:paraId="71882575" w14:textId="77777777" w:rsidR="005D2A6A" w:rsidRPr="005D2A6A" w:rsidRDefault="005D2A6A" w:rsidP="00BF252C">
            <w:pPr>
              <w:spacing w:after="0" w:line="240" w:lineRule="auto"/>
              <w:jc w:val="center"/>
              <w:rPr>
                <w:rFonts w:ascii="Arial" w:eastAsia="Times New Roman" w:hAnsi="Arial" w:cs="Arial"/>
                <w:color w:val="000000" w:themeColor="text1"/>
                <w:sz w:val="20"/>
                <w:szCs w:val="20"/>
                <w:lang w:val="en-US"/>
              </w:rPr>
            </w:pPr>
            <w:r w:rsidRPr="005D2A6A">
              <w:rPr>
                <w:rFonts w:ascii="Arial" w:hAnsi="Arial" w:cs="Arial"/>
                <w:color w:val="000000"/>
                <w:sz w:val="20"/>
                <w:szCs w:val="20"/>
              </w:rPr>
              <w:t>48</w:t>
            </w:r>
          </w:p>
        </w:tc>
        <w:tc>
          <w:tcPr>
            <w:tcW w:w="1077" w:type="dxa"/>
            <w:tcBorders>
              <w:top w:val="nil"/>
              <w:left w:val="nil"/>
              <w:bottom w:val="single" w:sz="4" w:space="0" w:color="auto"/>
              <w:right w:val="single" w:sz="4" w:space="0" w:color="auto"/>
            </w:tcBorders>
            <w:shd w:val="clear" w:color="000000" w:fill="FFFFFF"/>
            <w:noWrap/>
            <w:vAlign w:val="bottom"/>
            <w:hideMark/>
          </w:tcPr>
          <w:p w14:paraId="0F11E481" w14:textId="77777777" w:rsidR="005D2A6A" w:rsidRPr="005D2A6A" w:rsidRDefault="005D2A6A" w:rsidP="00BF252C">
            <w:pPr>
              <w:spacing w:after="0" w:line="240" w:lineRule="auto"/>
              <w:jc w:val="center"/>
              <w:rPr>
                <w:rFonts w:ascii="Arial" w:eastAsia="Times New Roman" w:hAnsi="Arial" w:cs="Arial"/>
                <w:color w:val="000000" w:themeColor="text1"/>
                <w:sz w:val="20"/>
                <w:szCs w:val="20"/>
                <w:lang w:val="en-US"/>
              </w:rPr>
            </w:pPr>
            <w:r w:rsidRPr="005D2A6A">
              <w:rPr>
                <w:rFonts w:ascii="Arial" w:hAnsi="Arial" w:cs="Arial"/>
                <w:color w:val="000000"/>
                <w:sz w:val="20"/>
                <w:szCs w:val="20"/>
              </w:rPr>
              <w:t>51</w:t>
            </w:r>
          </w:p>
        </w:tc>
        <w:tc>
          <w:tcPr>
            <w:tcW w:w="1062" w:type="dxa"/>
            <w:tcBorders>
              <w:top w:val="nil"/>
              <w:left w:val="nil"/>
              <w:bottom w:val="single" w:sz="4" w:space="0" w:color="auto"/>
              <w:right w:val="single" w:sz="4" w:space="0" w:color="auto"/>
            </w:tcBorders>
            <w:shd w:val="clear" w:color="000000" w:fill="FFFFFF"/>
            <w:noWrap/>
            <w:vAlign w:val="bottom"/>
            <w:hideMark/>
          </w:tcPr>
          <w:p w14:paraId="5ECAE90A" w14:textId="77777777" w:rsidR="005D2A6A" w:rsidRPr="005D2A6A" w:rsidRDefault="005D2A6A" w:rsidP="00BF252C">
            <w:pPr>
              <w:spacing w:after="0" w:line="240" w:lineRule="auto"/>
              <w:jc w:val="center"/>
              <w:rPr>
                <w:rFonts w:ascii="Arial" w:eastAsia="Times New Roman" w:hAnsi="Arial" w:cs="Arial"/>
                <w:color w:val="000000" w:themeColor="text1"/>
                <w:sz w:val="20"/>
                <w:szCs w:val="20"/>
                <w:lang w:val="en-US"/>
              </w:rPr>
            </w:pPr>
            <w:r w:rsidRPr="005D2A6A">
              <w:rPr>
                <w:rFonts w:ascii="Arial" w:hAnsi="Arial" w:cs="Arial"/>
                <w:color w:val="000000"/>
                <w:sz w:val="20"/>
                <w:szCs w:val="20"/>
              </w:rPr>
              <w:t>66</w:t>
            </w:r>
          </w:p>
        </w:tc>
        <w:tc>
          <w:tcPr>
            <w:tcW w:w="1062" w:type="dxa"/>
            <w:tcBorders>
              <w:top w:val="nil"/>
              <w:left w:val="nil"/>
              <w:bottom w:val="single" w:sz="4" w:space="0" w:color="auto"/>
              <w:right w:val="single" w:sz="4" w:space="0" w:color="auto"/>
            </w:tcBorders>
            <w:shd w:val="clear" w:color="000000" w:fill="FFFFFF"/>
            <w:noWrap/>
            <w:vAlign w:val="bottom"/>
            <w:hideMark/>
          </w:tcPr>
          <w:p w14:paraId="61B4AF83" w14:textId="77777777" w:rsidR="005D2A6A" w:rsidRPr="005D2A6A" w:rsidRDefault="005D2A6A" w:rsidP="00BF252C">
            <w:pPr>
              <w:spacing w:after="0" w:line="240" w:lineRule="auto"/>
              <w:jc w:val="center"/>
              <w:rPr>
                <w:rFonts w:ascii="Arial" w:eastAsia="Times New Roman" w:hAnsi="Arial" w:cs="Arial"/>
                <w:color w:val="000000" w:themeColor="text1"/>
                <w:sz w:val="20"/>
                <w:szCs w:val="20"/>
                <w:lang w:val="en-US"/>
              </w:rPr>
            </w:pPr>
            <w:r w:rsidRPr="005D2A6A">
              <w:rPr>
                <w:rFonts w:ascii="Arial" w:hAnsi="Arial" w:cs="Arial"/>
                <w:color w:val="000000"/>
                <w:sz w:val="20"/>
                <w:szCs w:val="20"/>
              </w:rPr>
              <w:t>89</w:t>
            </w:r>
          </w:p>
        </w:tc>
      </w:tr>
      <w:tr w:rsidR="005D2A6A" w:rsidRPr="005D2A6A" w14:paraId="5A270684" w14:textId="77777777" w:rsidTr="005D2A6A">
        <w:trPr>
          <w:trHeight w:val="586"/>
        </w:trPr>
        <w:tc>
          <w:tcPr>
            <w:tcW w:w="1829" w:type="dxa"/>
            <w:tcBorders>
              <w:top w:val="nil"/>
              <w:left w:val="single" w:sz="4" w:space="0" w:color="auto"/>
              <w:bottom w:val="single" w:sz="4" w:space="0" w:color="auto"/>
              <w:right w:val="single" w:sz="4" w:space="0" w:color="auto"/>
            </w:tcBorders>
            <w:shd w:val="clear" w:color="000000" w:fill="FFFFFF"/>
            <w:noWrap/>
            <w:vAlign w:val="bottom"/>
            <w:hideMark/>
          </w:tcPr>
          <w:p w14:paraId="77EB64B9" w14:textId="77777777" w:rsidR="005D2A6A" w:rsidRPr="005D2A6A" w:rsidRDefault="005D2A6A" w:rsidP="00BF252C">
            <w:pPr>
              <w:spacing w:after="0" w:line="240" w:lineRule="auto"/>
              <w:rPr>
                <w:rFonts w:ascii="Arial" w:eastAsia="Times New Roman" w:hAnsi="Arial" w:cs="Arial"/>
                <w:color w:val="000000"/>
                <w:sz w:val="20"/>
                <w:szCs w:val="20"/>
                <w:lang w:val="en-US"/>
              </w:rPr>
            </w:pPr>
            <w:r w:rsidRPr="005D2A6A">
              <w:rPr>
                <w:rFonts w:ascii="Arial" w:hAnsi="Arial" w:cs="Arial"/>
                <w:color w:val="000000"/>
                <w:sz w:val="20"/>
                <w:szCs w:val="20"/>
              </w:rPr>
              <w:t>Others</w:t>
            </w:r>
          </w:p>
        </w:tc>
        <w:tc>
          <w:tcPr>
            <w:tcW w:w="895" w:type="dxa"/>
            <w:tcBorders>
              <w:top w:val="nil"/>
              <w:left w:val="nil"/>
              <w:bottom w:val="single" w:sz="4" w:space="0" w:color="auto"/>
              <w:right w:val="single" w:sz="4" w:space="0" w:color="auto"/>
            </w:tcBorders>
            <w:shd w:val="clear" w:color="000000" w:fill="FFFFFF"/>
            <w:noWrap/>
            <w:vAlign w:val="bottom"/>
            <w:hideMark/>
          </w:tcPr>
          <w:p w14:paraId="1C83F330" w14:textId="77777777" w:rsidR="005D2A6A" w:rsidRPr="005D2A6A" w:rsidRDefault="005D2A6A" w:rsidP="00BF252C">
            <w:pPr>
              <w:spacing w:after="0" w:line="240" w:lineRule="auto"/>
              <w:jc w:val="center"/>
              <w:rPr>
                <w:rFonts w:ascii="Arial" w:eastAsia="Times New Roman" w:hAnsi="Arial" w:cs="Arial"/>
                <w:color w:val="000000" w:themeColor="text1"/>
                <w:sz w:val="20"/>
                <w:szCs w:val="20"/>
                <w:lang w:val="en-US"/>
              </w:rPr>
            </w:pPr>
            <w:r w:rsidRPr="005D2A6A">
              <w:rPr>
                <w:rFonts w:ascii="Arial" w:hAnsi="Arial" w:cs="Arial"/>
                <w:color w:val="000000"/>
                <w:sz w:val="20"/>
                <w:szCs w:val="20"/>
              </w:rPr>
              <w:t>108</w:t>
            </w:r>
          </w:p>
        </w:tc>
        <w:tc>
          <w:tcPr>
            <w:tcW w:w="895" w:type="dxa"/>
            <w:tcBorders>
              <w:top w:val="nil"/>
              <w:left w:val="nil"/>
              <w:bottom w:val="single" w:sz="4" w:space="0" w:color="auto"/>
              <w:right w:val="single" w:sz="4" w:space="0" w:color="auto"/>
            </w:tcBorders>
            <w:shd w:val="clear" w:color="000000" w:fill="FFFFFF"/>
            <w:noWrap/>
            <w:vAlign w:val="bottom"/>
            <w:hideMark/>
          </w:tcPr>
          <w:p w14:paraId="0D153429" w14:textId="77777777" w:rsidR="005D2A6A" w:rsidRPr="005D2A6A" w:rsidRDefault="005D2A6A" w:rsidP="00BF252C">
            <w:pPr>
              <w:spacing w:after="0" w:line="240" w:lineRule="auto"/>
              <w:jc w:val="center"/>
              <w:rPr>
                <w:rFonts w:ascii="Arial" w:eastAsia="Times New Roman" w:hAnsi="Arial" w:cs="Arial"/>
                <w:color w:val="000000" w:themeColor="text1"/>
                <w:sz w:val="20"/>
                <w:szCs w:val="20"/>
                <w:lang w:val="en-US"/>
              </w:rPr>
            </w:pPr>
            <w:r w:rsidRPr="005D2A6A">
              <w:rPr>
                <w:rFonts w:ascii="Arial" w:hAnsi="Arial" w:cs="Arial"/>
                <w:color w:val="000000"/>
                <w:sz w:val="20"/>
                <w:szCs w:val="20"/>
              </w:rPr>
              <w:t>111</w:t>
            </w:r>
          </w:p>
        </w:tc>
        <w:tc>
          <w:tcPr>
            <w:tcW w:w="895" w:type="dxa"/>
            <w:tcBorders>
              <w:top w:val="nil"/>
              <w:left w:val="nil"/>
              <w:bottom w:val="single" w:sz="4" w:space="0" w:color="auto"/>
              <w:right w:val="single" w:sz="4" w:space="0" w:color="auto"/>
            </w:tcBorders>
            <w:shd w:val="clear" w:color="000000" w:fill="FFFFFF"/>
            <w:noWrap/>
            <w:vAlign w:val="bottom"/>
            <w:hideMark/>
          </w:tcPr>
          <w:p w14:paraId="017EB375" w14:textId="77777777" w:rsidR="005D2A6A" w:rsidRPr="005D2A6A" w:rsidRDefault="005D2A6A" w:rsidP="00BF252C">
            <w:pPr>
              <w:spacing w:after="0" w:line="240" w:lineRule="auto"/>
              <w:jc w:val="center"/>
              <w:rPr>
                <w:rFonts w:ascii="Arial" w:eastAsia="Times New Roman" w:hAnsi="Arial" w:cs="Arial"/>
                <w:color w:val="000000" w:themeColor="text1"/>
                <w:sz w:val="20"/>
                <w:szCs w:val="20"/>
                <w:lang w:val="en-US"/>
              </w:rPr>
            </w:pPr>
            <w:r w:rsidRPr="005D2A6A">
              <w:rPr>
                <w:rFonts w:ascii="Arial" w:hAnsi="Arial" w:cs="Arial"/>
                <w:color w:val="000000"/>
                <w:sz w:val="20"/>
                <w:szCs w:val="20"/>
              </w:rPr>
              <w:t>115</w:t>
            </w:r>
          </w:p>
        </w:tc>
        <w:tc>
          <w:tcPr>
            <w:tcW w:w="895" w:type="dxa"/>
            <w:tcBorders>
              <w:top w:val="nil"/>
              <w:left w:val="nil"/>
              <w:bottom w:val="single" w:sz="4" w:space="0" w:color="auto"/>
              <w:right w:val="single" w:sz="4" w:space="0" w:color="auto"/>
            </w:tcBorders>
            <w:shd w:val="clear" w:color="000000" w:fill="FFFFFF"/>
            <w:noWrap/>
            <w:vAlign w:val="bottom"/>
            <w:hideMark/>
          </w:tcPr>
          <w:p w14:paraId="74B74992" w14:textId="77777777" w:rsidR="005D2A6A" w:rsidRPr="005D2A6A" w:rsidRDefault="005D2A6A" w:rsidP="00BF252C">
            <w:pPr>
              <w:spacing w:after="0" w:line="240" w:lineRule="auto"/>
              <w:jc w:val="center"/>
              <w:rPr>
                <w:rFonts w:ascii="Arial" w:eastAsia="Times New Roman" w:hAnsi="Arial" w:cs="Arial"/>
                <w:color w:val="000000" w:themeColor="text1"/>
                <w:sz w:val="20"/>
                <w:szCs w:val="20"/>
                <w:lang w:val="en-US"/>
              </w:rPr>
            </w:pPr>
            <w:r w:rsidRPr="005D2A6A">
              <w:rPr>
                <w:rFonts w:ascii="Arial" w:hAnsi="Arial" w:cs="Arial"/>
                <w:color w:val="000000"/>
                <w:sz w:val="20"/>
                <w:szCs w:val="20"/>
              </w:rPr>
              <w:t>119</w:t>
            </w:r>
          </w:p>
        </w:tc>
        <w:tc>
          <w:tcPr>
            <w:tcW w:w="895" w:type="dxa"/>
            <w:tcBorders>
              <w:top w:val="nil"/>
              <w:left w:val="nil"/>
              <w:bottom w:val="single" w:sz="4" w:space="0" w:color="auto"/>
              <w:right w:val="single" w:sz="4" w:space="0" w:color="auto"/>
            </w:tcBorders>
            <w:shd w:val="clear" w:color="000000" w:fill="FFFFFF"/>
            <w:noWrap/>
            <w:vAlign w:val="bottom"/>
            <w:hideMark/>
          </w:tcPr>
          <w:p w14:paraId="368E5D7A" w14:textId="77777777" w:rsidR="005D2A6A" w:rsidRPr="005D2A6A" w:rsidRDefault="005D2A6A" w:rsidP="00BF252C">
            <w:pPr>
              <w:spacing w:after="0" w:line="240" w:lineRule="auto"/>
              <w:jc w:val="center"/>
              <w:rPr>
                <w:rFonts w:ascii="Arial" w:eastAsia="Times New Roman" w:hAnsi="Arial" w:cs="Arial"/>
                <w:color w:val="000000" w:themeColor="text1"/>
                <w:sz w:val="20"/>
                <w:szCs w:val="20"/>
                <w:lang w:val="en-US"/>
              </w:rPr>
            </w:pPr>
            <w:r w:rsidRPr="005D2A6A">
              <w:rPr>
                <w:rFonts w:ascii="Arial" w:hAnsi="Arial" w:cs="Arial"/>
                <w:color w:val="000000"/>
                <w:sz w:val="20"/>
                <w:szCs w:val="20"/>
              </w:rPr>
              <w:t>123</w:t>
            </w:r>
          </w:p>
        </w:tc>
        <w:tc>
          <w:tcPr>
            <w:tcW w:w="895" w:type="dxa"/>
            <w:tcBorders>
              <w:top w:val="nil"/>
              <w:left w:val="nil"/>
              <w:bottom w:val="single" w:sz="4" w:space="0" w:color="auto"/>
              <w:right w:val="single" w:sz="4" w:space="0" w:color="auto"/>
            </w:tcBorders>
            <w:shd w:val="clear" w:color="000000" w:fill="FFFFFF"/>
            <w:noWrap/>
            <w:vAlign w:val="bottom"/>
            <w:hideMark/>
          </w:tcPr>
          <w:p w14:paraId="0EA4E4DE" w14:textId="77777777" w:rsidR="005D2A6A" w:rsidRPr="005D2A6A" w:rsidRDefault="005D2A6A" w:rsidP="00BF252C">
            <w:pPr>
              <w:spacing w:after="0" w:line="240" w:lineRule="auto"/>
              <w:jc w:val="center"/>
              <w:rPr>
                <w:rFonts w:ascii="Arial" w:eastAsia="Times New Roman" w:hAnsi="Arial" w:cs="Arial"/>
                <w:color w:val="000000" w:themeColor="text1"/>
                <w:sz w:val="20"/>
                <w:szCs w:val="20"/>
                <w:lang w:val="en-US"/>
              </w:rPr>
            </w:pPr>
            <w:r w:rsidRPr="005D2A6A">
              <w:rPr>
                <w:rFonts w:ascii="Arial" w:hAnsi="Arial" w:cs="Arial"/>
                <w:color w:val="000000"/>
                <w:sz w:val="20"/>
                <w:szCs w:val="20"/>
              </w:rPr>
              <w:t>112</w:t>
            </w:r>
          </w:p>
        </w:tc>
        <w:tc>
          <w:tcPr>
            <w:tcW w:w="1077" w:type="dxa"/>
            <w:tcBorders>
              <w:top w:val="nil"/>
              <w:left w:val="nil"/>
              <w:bottom w:val="single" w:sz="4" w:space="0" w:color="auto"/>
              <w:right w:val="single" w:sz="4" w:space="0" w:color="auto"/>
            </w:tcBorders>
            <w:shd w:val="clear" w:color="000000" w:fill="FFFFFF"/>
            <w:noWrap/>
            <w:vAlign w:val="bottom"/>
            <w:hideMark/>
          </w:tcPr>
          <w:p w14:paraId="66ECE06D" w14:textId="77777777" w:rsidR="005D2A6A" w:rsidRPr="005D2A6A" w:rsidRDefault="005D2A6A" w:rsidP="00BF252C">
            <w:pPr>
              <w:spacing w:after="0" w:line="240" w:lineRule="auto"/>
              <w:jc w:val="center"/>
              <w:rPr>
                <w:rFonts w:ascii="Arial" w:eastAsia="Times New Roman" w:hAnsi="Arial" w:cs="Arial"/>
                <w:color w:val="000000" w:themeColor="text1"/>
                <w:sz w:val="20"/>
                <w:szCs w:val="20"/>
                <w:lang w:val="en-US"/>
              </w:rPr>
            </w:pPr>
            <w:r w:rsidRPr="005D2A6A">
              <w:rPr>
                <w:rFonts w:ascii="Arial" w:hAnsi="Arial" w:cs="Arial"/>
                <w:color w:val="000000"/>
                <w:sz w:val="20"/>
                <w:szCs w:val="20"/>
              </w:rPr>
              <w:t>118</w:t>
            </w:r>
          </w:p>
        </w:tc>
        <w:tc>
          <w:tcPr>
            <w:tcW w:w="1062" w:type="dxa"/>
            <w:tcBorders>
              <w:top w:val="nil"/>
              <w:left w:val="nil"/>
              <w:bottom w:val="single" w:sz="4" w:space="0" w:color="auto"/>
              <w:right w:val="single" w:sz="4" w:space="0" w:color="auto"/>
            </w:tcBorders>
            <w:shd w:val="clear" w:color="000000" w:fill="FFFFFF"/>
            <w:noWrap/>
            <w:vAlign w:val="bottom"/>
            <w:hideMark/>
          </w:tcPr>
          <w:p w14:paraId="060BD1D3" w14:textId="77777777" w:rsidR="005D2A6A" w:rsidRPr="005D2A6A" w:rsidRDefault="005D2A6A" w:rsidP="00BF252C">
            <w:pPr>
              <w:spacing w:after="0" w:line="240" w:lineRule="auto"/>
              <w:jc w:val="center"/>
              <w:rPr>
                <w:rFonts w:ascii="Arial" w:eastAsia="Times New Roman" w:hAnsi="Arial" w:cs="Arial"/>
                <w:color w:val="000000" w:themeColor="text1"/>
                <w:sz w:val="20"/>
                <w:szCs w:val="20"/>
                <w:lang w:val="en-US"/>
              </w:rPr>
            </w:pPr>
            <w:r w:rsidRPr="005D2A6A">
              <w:rPr>
                <w:rFonts w:ascii="Arial" w:hAnsi="Arial" w:cs="Arial"/>
                <w:color w:val="000000"/>
                <w:sz w:val="20"/>
                <w:szCs w:val="20"/>
              </w:rPr>
              <w:t>154</w:t>
            </w:r>
          </w:p>
        </w:tc>
        <w:tc>
          <w:tcPr>
            <w:tcW w:w="1062" w:type="dxa"/>
            <w:tcBorders>
              <w:top w:val="nil"/>
              <w:left w:val="nil"/>
              <w:bottom w:val="single" w:sz="4" w:space="0" w:color="auto"/>
              <w:right w:val="single" w:sz="4" w:space="0" w:color="auto"/>
            </w:tcBorders>
            <w:shd w:val="clear" w:color="000000" w:fill="FFFFFF"/>
            <w:noWrap/>
            <w:vAlign w:val="bottom"/>
            <w:hideMark/>
          </w:tcPr>
          <w:p w14:paraId="7C015501" w14:textId="77777777" w:rsidR="005D2A6A" w:rsidRPr="005D2A6A" w:rsidRDefault="005D2A6A" w:rsidP="00BF252C">
            <w:pPr>
              <w:spacing w:after="0" w:line="240" w:lineRule="auto"/>
              <w:jc w:val="center"/>
              <w:rPr>
                <w:rFonts w:ascii="Arial" w:eastAsia="Times New Roman" w:hAnsi="Arial" w:cs="Arial"/>
                <w:color w:val="000000" w:themeColor="text1"/>
                <w:sz w:val="20"/>
                <w:szCs w:val="20"/>
                <w:lang w:val="en-US"/>
              </w:rPr>
            </w:pPr>
            <w:r w:rsidRPr="005D2A6A">
              <w:rPr>
                <w:rFonts w:ascii="Arial" w:hAnsi="Arial" w:cs="Arial"/>
                <w:color w:val="000000"/>
                <w:sz w:val="20"/>
                <w:szCs w:val="20"/>
              </w:rPr>
              <w:t>190</w:t>
            </w:r>
          </w:p>
        </w:tc>
      </w:tr>
      <w:tr w:rsidR="005D2A6A" w:rsidRPr="005D2A6A" w14:paraId="52C689C5" w14:textId="77777777" w:rsidTr="005D2A6A">
        <w:trPr>
          <w:trHeight w:val="586"/>
        </w:trPr>
        <w:tc>
          <w:tcPr>
            <w:tcW w:w="1829" w:type="dxa"/>
            <w:tcBorders>
              <w:top w:val="nil"/>
              <w:left w:val="single" w:sz="4" w:space="0" w:color="auto"/>
              <w:bottom w:val="single" w:sz="4" w:space="0" w:color="auto"/>
              <w:right w:val="single" w:sz="4" w:space="0" w:color="auto"/>
            </w:tcBorders>
            <w:shd w:val="clear" w:color="000000" w:fill="FFFFFF"/>
            <w:noWrap/>
            <w:vAlign w:val="bottom"/>
            <w:hideMark/>
          </w:tcPr>
          <w:p w14:paraId="2631D93C" w14:textId="77777777" w:rsidR="005D2A6A" w:rsidRPr="00064CBC" w:rsidRDefault="005D2A6A" w:rsidP="00BF252C">
            <w:pPr>
              <w:spacing w:after="0" w:line="240" w:lineRule="auto"/>
              <w:rPr>
                <w:rFonts w:ascii="Arial" w:eastAsia="Times New Roman" w:hAnsi="Arial" w:cs="Arial"/>
                <w:b/>
                <w:bCs/>
                <w:color w:val="000000"/>
                <w:sz w:val="20"/>
                <w:szCs w:val="20"/>
                <w:lang w:val="en-US"/>
              </w:rPr>
            </w:pPr>
            <w:r w:rsidRPr="00064CBC">
              <w:rPr>
                <w:rFonts w:ascii="Arial" w:hAnsi="Arial" w:cs="Arial"/>
                <w:b/>
                <w:bCs/>
                <w:color w:val="000000"/>
                <w:sz w:val="20"/>
                <w:szCs w:val="20"/>
              </w:rPr>
              <w:t>Total</w:t>
            </w:r>
          </w:p>
        </w:tc>
        <w:tc>
          <w:tcPr>
            <w:tcW w:w="895" w:type="dxa"/>
            <w:tcBorders>
              <w:top w:val="nil"/>
              <w:left w:val="nil"/>
              <w:bottom w:val="single" w:sz="4" w:space="0" w:color="auto"/>
              <w:right w:val="single" w:sz="4" w:space="0" w:color="auto"/>
            </w:tcBorders>
            <w:shd w:val="clear" w:color="000000" w:fill="FFFFFF"/>
            <w:noWrap/>
            <w:vAlign w:val="bottom"/>
            <w:hideMark/>
          </w:tcPr>
          <w:p w14:paraId="6167A01F" w14:textId="77777777" w:rsidR="005D2A6A" w:rsidRPr="00064CBC" w:rsidRDefault="005D2A6A" w:rsidP="00BF252C">
            <w:pPr>
              <w:spacing w:after="0" w:line="240" w:lineRule="auto"/>
              <w:jc w:val="center"/>
              <w:rPr>
                <w:rFonts w:ascii="Arial" w:eastAsia="Times New Roman" w:hAnsi="Arial" w:cs="Arial"/>
                <w:b/>
                <w:bCs/>
                <w:color w:val="000000" w:themeColor="text1"/>
                <w:sz w:val="20"/>
                <w:szCs w:val="20"/>
                <w:lang w:val="en-US"/>
              </w:rPr>
            </w:pPr>
            <w:r w:rsidRPr="00064CBC">
              <w:rPr>
                <w:rFonts w:ascii="Arial" w:hAnsi="Arial" w:cs="Arial"/>
                <w:b/>
                <w:bCs/>
                <w:color w:val="000000"/>
                <w:sz w:val="20"/>
                <w:szCs w:val="20"/>
              </w:rPr>
              <w:t>677</w:t>
            </w:r>
          </w:p>
        </w:tc>
        <w:tc>
          <w:tcPr>
            <w:tcW w:w="895" w:type="dxa"/>
            <w:tcBorders>
              <w:top w:val="nil"/>
              <w:left w:val="nil"/>
              <w:bottom w:val="single" w:sz="4" w:space="0" w:color="auto"/>
              <w:right w:val="single" w:sz="4" w:space="0" w:color="auto"/>
            </w:tcBorders>
            <w:shd w:val="clear" w:color="000000" w:fill="FFFFFF"/>
            <w:noWrap/>
            <w:vAlign w:val="bottom"/>
            <w:hideMark/>
          </w:tcPr>
          <w:p w14:paraId="5F76B07C" w14:textId="77777777" w:rsidR="005D2A6A" w:rsidRPr="00064CBC" w:rsidRDefault="005D2A6A" w:rsidP="00BF252C">
            <w:pPr>
              <w:spacing w:after="0" w:line="240" w:lineRule="auto"/>
              <w:jc w:val="center"/>
              <w:rPr>
                <w:rFonts w:ascii="Arial" w:eastAsia="Times New Roman" w:hAnsi="Arial" w:cs="Arial"/>
                <w:b/>
                <w:bCs/>
                <w:color w:val="000000" w:themeColor="text1"/>
                <w:sz w:val="20"/>
                <w:szCs w:val="20"/>
                <w:lang w:val="en-US"/>
              </w:rPr>
            </w:pPr>
            <w:r w:rsidRPr="00064CBC">
              <w:rPr>
                <w:rFonts w:ascii="Arial" w:hAnsi="Arial" w:cs="Arial"/>
                <w:b/>
                <w:bCs/>
                <w:color w:val="000000"/>
                <w:sz w:val="20"/>
                <w:szCs w:val="20"/>
              </w:rPr>
              <w:t>708</w:t>
            </w:r>
          </w:p>
        </w:tc>
        <w:tc>
          <w:tcPr>
            <w:tcW w:w="895" w:type="dxa"/>
            <w:tcBorders>
              <w:top w:val="nil"/>
              <w:left w:val="nil"/>
              <w:bottom w:val="single" w:sz="4" w:space="0" w:color="auto"/>
              <w:right w:val="single" w:sz="4" w:space="0" w:color="auto"/>
            </w:tcBorders>
            <w:shd w:val="clear" w:color="000000" w:fill="FFFFFF"/>
            <w:noWrap/>
            <w:vAlign w:val="bottom"/>
            <w:hideMark/>
          </w:tcPr>
          <w:p w14:paraId="675D5C1D" w14:textId="77777777" w:rsidR="005D2A6A" w:rsidRPr="00064CBC" w:rsidRDefault="005D2A6A" w:rsidP="00BF252C">
            <w:pPr>
              <w:spacing w:after="0" w:line="240" w:lineRule="auto"/>
              <w:jc w:val="center"/>
              <w:rPr>
                <w:rFonts w:ascii="Arial" w:eastAsia="Times New Roman" w:hAnsi="Arial" w:cs="Arial"/>
                <w:b/>
                <w:bCs/>
                <w:color w:val="000000" w:themeColor="text1"/>
                <w:sz w:val="20"/>
                <w:szCs w:val="20"/>
                <w:lang w:val="en-US"/>
              </w:rPr>
            </w:pPr>
            <w:r w:rsidRPr="00064CBC">
              <w:rPr>
                <w:rFonts w:ascii="Arial" w:hAnsi="Arial" w:cs="Arial"/>
                <w:b/>
                <w:bCs/>
                <w:color w:val="000000"/>
                <w:sz w:val="20"/>
                <w:szCs w:val="20"/>
              </w:rPr>
              <w:t>735</w:t>
            </w:r>
          </w:p>
        </w:tc>
        <w:tc>
          <w:tcPr>
            <w:tcW w:w="895" w:type="dxa"/>
            <w:tcBorders>
              <w:top w:val="nil"/>
              <w:left w:val="nil"/>
              <w:bottom w:val="single" w:sz="4" w:space="0" w:color="auto"/>
              <w:right w:val="single" w:sz="4" w:space="0" w:color="auto"/>
            </w:tcBorders>
            <w:shd w:val="clear" w:color="000000" w:fill="FFFFFF"/>
            <w:noWrap/>
            <w:vAlign w:val="bottom"/>
            <w:hideMark/>
          </w:tcPr>
          <w:p w14:paraId="03A3A0ED" w14:textId="77777777" w:rsidR="005D2A6A" w:rsidRPr="00064CBC" w:rsidRDefault="005D2A6A" w:rsidP="00BF252C">
            <w:pPr>
              <w:spacing w:after="0" w:line="240" w:lineRule="auto"/>
              <w:jc w:val="center"/>
              <w:rPr>
                <w:rFonts w:ascii="Arial" w:eastAsia="Times New Roman" w:hAnsi="Arial" w:cs="Arial"/>
                <w:b/>
                <w:bCs/>
                <w:color w:val="000000" w:themeColor="text1"/>
                <w:sz w:val="20"/>
                <w:szCs w:val="20"/>
                <w:lang w:val="en-US"/>
              </w:rPr>
            </w:pPr>
            <w:r w:rsidRPr="00064CBC">
              <w:rPr>
                <w:rFonts w:ascii="Arial" w:hAnsi="Arial" w:cs="Arial"/>
                <w:b/>
                <w:bCs/>
                <w:color w:val="000000"/>
                <w:sz w:val="20"/>
                <w:szCs w:val="20"/>
              </w:rPr>
              <w:t>767</w:t>
            </w:r>
          </w:p>
        </w:tc>
        <w:tc>
          <w:tcPr>
            <w:tcW w:w="895" w:type="dxa"/>
            <w:tcBorders>
              <w:top w:val="nil"/>
              <w:left w:val="nil"/>
              <w:bottom w:val="single" w:sz="4" w:space="0" w:color="auto"/>
              <w:right w:val="single" w:sz="4" w:space="0" w:color="auto"/>
            </w:tcBorders>
            <w:shd w:val="clear" w:color="000000" w:fill="FFFFFF"/>
            <w:noWrap/>
            <w:vAlign w:val="bottom"/>
            <w:hideMark/>
          </w:tcPr>
          <w:p w14:paraId="37615627" w14:textId="77777777" w:rsidR="005D2A6A" w:rsidRPr="00064CBC" w:rsidRDefault="005D2A6A" w:rsidP="00BF252C">
            <w:pPr>
              <w:spacing w:after="0" w:line="240" w:lineRule="auto"/>
              <w:jc w:val="center"/>
              <w:rPr>
                <w:rFonts w:ascii="Arial" w:eastAsia="Times New Roman" w:hAnsi="Arial" w:cs="Arial"/>
                <w:b/>
                <w:bCs/>
                <w:color w:val="000000" w:themeColor="text1"/>
                <w:sz w:val="20"/>
                <w:szCs w:val="20"/>
                <w:lang w:val="en-US"/>
              </w:rPr>
            </w:pPr>
            <w:r w:rsidRPr="00064CBC">
              <w:rPr>
                <w:rFonts w:ascii="Arial" w:hAnsi="Arial" w:cs="Arial"/>
                <w:b/>
                <w:bCs/>
                <w:color w:val="000000"/>
                <w:sz w:val="20"/>
                <w:szCs w:val="20"/>
              </w:rPr>
              <w:t>796</w:t>
            </w:r>
          </w:p>
        </w:tc>
        <w:tc>
          <w:tcPr>
            <w:tcW w:w="895" w:type="dxa"/>
            <w:tcBorders>
              <w:top w:val="nil"/>
              <w:left w:val="nil"/>
              <w:bottom w:val="single" w:sz="4" w:space="0" w:color="auto"/>
              <w:right w:val="single" w:sz="4" w:space="0" w:color="auto"/>
            </w:tcBorders>
            <w:shd w:val="clear" w:color="000000" w:fill="FFFFFF"/>
            <w:noWrap/>
            <w:vAlign w:val="bottom"/>
            <w:hideMark/>
          </w:tcPr>
          <w:p w14:paraId="2C32D688" w14:textId="77777777" w:rsidR="005D2A6A" w:rsidRPr="00064CBC" w:rsidRDefault="005D2A6A" w:rsidP="00BF252C">
            <w:pPr>
              <w:spacing w:after="0" w:line="240" w:lineRule="auto"/>
              <w:jc w:val="center"/>
              <w:rPr>
                <w:rFonts w:ascii="Arial" w:eastAsia="Times New Roman" w:hAnsi="Arial" w:cs="Arial"/>
                <w:b/>
                <w:bCs/>
                <w:color w:val="000000" w:themeColor="text1"/>
                <w:sz w:val="20"/>
                <w:szCs w:val="20"/>
                <w:lang w:val="en-US"/>
              </w:rPr>
            </w:pPr>
            <w:r w:rsidRPr="00064CBC">
              <w:rPr>
                <w:rFonts w:ascii="Arial" w:hAnsi="Arial" w:cs="Arial"/>
                <w:b/>
                <w:bCs/>
                <w:color w:val="000000"/>
                <w:sz w:val="20"/>
                <w:szCs w:val="20"/>
              </w:rPr>
              <w:t>739</w:t>
            </w:r>
          </w:p>
        </w:tc>
        <w:tc>
          <w:tcPr>
            <w:tcW w:w="1077" w:type="dxa"/>
            <w:tcBorders>
              <w:top w:val="nil"/>
              <w:left w:val="nil"/>
              <w:bottom w:val="single" w:sz="4" w:space="0" w:color="auto"/>
              <w:right w:val="single" w:sz="4" w:space="0" w:color="auto"/>
            </w:tcBorders>
            <w:shd w:val="clear" w:color="000000" w:fill="FFFFFF"/>
            <w:noWrap/>
            <w:vAlign w:val="bottom"/>
            <w:hideMark/>
          </w:tcPr>
          <w:p w14:paraId="355CFA5F" w14:textId="77777777" w:rsidR="005D2A6A" w:rsidRPr="00064CBC" w:rsidRDefault="005D2A6A" w:rsidP="00BF252C">
            <w:pPr>
              <w:spacing w:after="0" w:line="240" w:lineRule="auto"/>
              <w:jc w:val="center"/>
              <w:rPr>
                <w:rFonts w:ascii="Arial" w:eastAsia="Times New Roman" w:hAnsi="Arial" w:cs="Arial"/>
                <w:b/>
                <w:bCs/>
                <w:color w:val="000000" w:themeColor="text1"/>
                <w:sz w:val="20"/>
                <w:szCs w:val="20"/>
                <w:lang w:val="en-US"/>
              </w:rPr>
            </w:pPr>
            <w:r w:rsidRPr="00064CBC">
              <w:rPr>
                <w:rFonts w:ascii="Arial" w:hAnsi="Arial" w:cs="Arial"/>
                <w:b/>
                <w:bCs/>
                <w:color w:val="000000"/>
                <w:sz w:val="20"/>
                <w:szCs w:val="20"/>
              </w:rPr>
              <w:t>789</w:t>
            </w:r>
          </w:p>
        </w:tc>
        <w:tc>
          <w:tcPr>
            <w:tcW w:w="1062" w:type="dxa"/>
            <w:tcBorders>
              <w:top w:val="nil"/>
              <w:left w:val="nil"/>
              <w:bottom w:val="single" w:sz="4" w:space="0" w:color="auto"/>
              <w:right w:val="single" w:sz="4" w:space="0" w:color="auto"/>
            </w:tcBorders>
            <w:shd w:val="clear" w:color="000000" w:fill="FFFFFF"/>
            <w:noWrap/>
            <w:vAlign w:val="bottom"/>
            <w:hideMark/>
          </w:tcPr>
          <w:p w14:paraId="2C50C2AB" w14:textId="77777777" w:rsidR="005D2A6A" w:rsidRPr="00064CBC" w:rsidRDefault="005D2A6A" w:rsidP="00BF252C">
            <w:pPr>
              <w:spacing w:after="0" w:line="240" w:lineRule="auto"/>
              <w:jc w:val="center"/>
              <w:rPr>
                <w:rFonts w:ascii="Arial" w:eastAsia="Times New Roman" w:hAnsi="Arial" w:cs="Arial"/>
                <w:b/>
                <w:bCs/>
                <w:color w:val="000000" w:themeColor="text1"/>
                <w:sz w:val="20"/>
                <w:szCs w:val="20"/>
                <w:lang w:val="en-US"/>
              </w:rPr>
            </w:pPr>
            <w:r w:rsidRPr="00064CBC">
              <w:rPr>
                <w:rFonts w:ascii="Arial" w:hAnsi="Arial" w:cs="Arial"/>
                <w:b/>
                <w:bCs/>
                <w:color w:val="000000"/>
                <w:sz w:val="20"/>
                <w:szCs w:val="20"/>
              </w:rPr>
              <w:t>1026</w:t>
            </w:r>
          </w:p>
        </w:tc>
        <w:tc>
          <w:tcPr>
            <w:tcW w:w="1062" w:type="dxa"/>
            <w:tcBorders>
              <w:top w:val="nil"/>
              <w:left w:val="nil"/>
              <w:bottom w:val="single" w:sz="4" w:space="0" w:color="auto"/>
              <w:right w:val="single" w:sz="4" w:space="0" w:color="auto"/>
            </w:tcBorders>
            <w:shd w:val="clear" w:color="000000" w:fill="FFFFFF"/>
            <w:noWrap/>
            <w:vAlign w:val="bottom"/>
            <w:hideMark/>
          </w:tcPr>
          <w:p w14:paraId="36576B92" w14:textId="77777777" w:rsidR="005D2A6A" w:rsidRPr="00064CBC" w:rsidRDefault="005D2A6A" w:rsidP="00BF252C">
            <w:pPr>
              <w:spacing w:after="0" w:line="240" w:lineRule="auto"/>
              <w:jc w:val="center"/>
              <w:rPr>
                <w:rFonts w:ascii="Arial" w:eastAsia="Times New Roman" w:hAnsi="Arial" w:cs="Arial"/>
                <w:b/>
                <w:bCs/>
                <w:color w:val="000000" w:themeColor="text1"/>
                <w:sz w:val="20"/>
                <w:szCs w:val="20"/>
                <w:lang w:val="en-US"/>
              </w:rPr>
            </w:pPr>
            <w:r w:rsidRPr="00064CBC">
              <w:rPr>
                <w:rFonts w:ascii="Arial" w:hAnsi="Arial" w:cs="Arial"/>
                <w:b/>
                <w:bCs/>
                <w:color w:val="000000"/>
                <w:sz w:val="20"/>
                <w:szCs w:val="20"/>
              </w:rPr>
              <w:t>1367</w:t>
            </w:r>
          </w:p>
        </w:tc>
      </w:tr>
    </w:tbl>
    <w:bookmarkEnd w:id="42"/>
    <w:p w14:paraId="0FAFE8FF" w14:textId="6845F009" w:rsidR="00A27E11" w:rsidRDefault="005D2A6A" w:rsidP="00B07577">
      <w:pPr>
        <w:pStyle w:val="BodyText"/>
        <w:spacing w:before="162" w:line="360" w:lineRule="auto"/>
        <w:ind w:right="-86"/>
        <w:jc w:val="both"/>
        <w:rPr>
          <w:noProof/>
          <w:color w:val="000000" w:themeColor="text1"/>
        </w:rPr>
      </w:pPr>
      <w:r w:rsidRPr="002B5730">
        <w:rPr>
          <w:b/>
          <w:noProof/>
          <w:color w:val="000000" w:themeColor="text1"/>
        </w:rPr>
        <mc:AlternateContent>
          <mc:Choice Requires="wps">
            <w:drawing>
              <wp:anchor distT="0" distB="0" distL="114300" distR="114300" simplePos="0" relativeHeight="252467200" behindDoc="0" locked="0" layoutInCell="1" allowOverlap="1" wp14:anchorId="5E167889" wp14:editId="36343633">
                <wp:simplePos x="0" y="0"/>
                <wp:positionH relativeFrom="margin">
                  <wp:posOffset>3645535</wp:posOffset>
                </wp:positionH>
                <wp:positionV relativeFrom="paragraph">
                  <wp:posOffset>38702</wp:posOffset>
                </wp:positionV>
                <wp:extent cx="2907030" cy="307777"/>
                <wp:effectExtent l="0" t="0" r="0" b="0"/>
                <wp:wrapNone/>
                <wp:docPr id="1262" name="TextBox 4"/>
                <wp:cNvGraphicFramePr/>
                <a:graphic xmlns:a="http://schemas.openxmlformats.org/drawingml/2006/main">
                  <a:graphicData uri="http://schemas.microsoft.com/office/word/2010/wordprocessingShape">
                    <wps:wsp>
                      <wps:cNvSpPr txBox="1"/>
                      <wps:spPr>
                        <a:xfrm>
                          <a:off x="0" y="0"/>
                          <a:ext cx="2907030" cy="307777"/>
                        </a:xfrm>
                        <a:prstGeom prst="rect">
                          <a:avLst/>
                        </a:prstGeom>
                        <a:noFill/>
                      </wps:spPr>
                      <wps:txbx>
                        <w:txbxContent>
                          <w:p w14:paraId="33AA5B0F" w14:textId="77777777" w:rsidR="005D2A6A" w:rsidRPr="00CE35EB" w:rsidRDefault="005D2A6A" w:rsidP="005D2A6A">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CE35EB">
                              <w:rPr>
                                <w:rFonts w:ascii="Verdana" w:eastAsia="Verdana" w:hAnsi="Verdana" w:cs="Verdana"/>
                                <w:i/>
                                <w:iCs/>
                                <w:color w:val="7F7F7F"/>
                                <w:kern w:val="24"/>
                                <w:sz w:val="12"/>
                                <w:szCs w:val="12"/>
                                <w14:textFill>
                                  <w14:solidFill>
                                    <w14:srgbClr w14:val="7F7F7F">
                                      <w14:lumMod w14:val="50000"/>
                                    </w14:srgbClr>
                                  </w14:solidFill>
                                </w14:textFill>
                              </w:rPr>
                              <w:t>Others include Défense, Aerospace, Electrical and electronics etc.</w:t>
                            </w:r>
                          </w:p>
                          <w:p w14:paraId="29742897" w14:textId="77777777" w:rsidR="005D2A6A" w:rsidRPr="00CE35EB" w:rsidRDefault="005D2A6A" w:rsidP="005D2A6A">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CE35EB">
                              <w:rPr>
                                <w:rFonts w:ascii="Verdana" w:eastAsia="Verdana" w:hAnsi="Verdana" w:cs="Verdana"/>
                                <w:i/>
                                <w:iCs/>
                                <w:color w:val="7F7F7F"/>
                                <w:kern w:val="24"/>
                                <w:sz w:val="12"/>
                                <w:szCs w:val="12"/>
                                <w14:textFill>
                                  <w14:solidFill>
                                    <w14:srgbClr w14:val="7F7F7F">
                                      <w14:lumMod w14:val="50000"/>
                                    </w14:srgbClr>
                                  </w14:solidFill>
                                </w14:textFill>
                              </w:rPr>
                              <w:t>Source: TechSci Research</w:t>
                            </w:r>
                          </w:p>
                        </w:txbxContent>
                      </wps:txbx>
                      <wps:bodyPr wrap="square" rtlCol="0">
                        <a:spAutoFit/>
                      </wps:bodyPr>
                    </wps:wsp>
                  </a:graphicData>
                </a:graphic>
                <wp14:sizeRelH relativeFrom="margin">
                  <wp14:pctWidth>0</wp14:pctWidth>
                </wp14:sizeRelH>
              </wp:anchor>
            </w:drawing>
          </mc:Choice>
          <mc:Fallback>
            <w:pict>
              <v:shape w14:anchorId="5E167889" id="_x0000_s1046" type="#_x0000_t202" style="position:absolute;left:0;text-align:left;margin-left:287.05pt;margin-top:3.05pt;width:228.9pt;height:24.25pt;z-index:25246720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" filled="f" stroked="f">
                <v:textbox style="mso-fit-shape-to-text:t">
                  <w:txbxContent>
                    <w:p w14:paraId="33AA5B0F" w14:textId="77777777" w:rsidR="005D2A6A" w:rsidRPr="00CE35EB" w:rsidRDefault="005D2A6A" w:rsidP="005D2A6A">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CE35EB">
                        <w:rPr>
                          <w:rFonts w:ascii="Verdana" w:eastAsia="Verdana" w:hAnsi="Verdana" w:cs="Verdana"/>
                          <w:i/>
                          <w:iCs/>
                          <w:color w:val="7F7F7F"/>
                          <w:kern w:val="24"/>
                          <w:sz w:val="12"/>
                          <w:szCs w:val="12"/>
                          <w14:textFill>
                            <w14:solidFill>
                              <w14:srgbClr w14:val="7F7F7F">
                                <w14:lumMod w14:val="50000"/>
                              </w14:srgbClr>
                            </w14:solidFill>
                          </w14:textFill>
                        </w:rPr>
                        <w:t>Others include Défense, Aerospace, Electrical and electronics etc.</w:t>
                      </w:r>
                    </w:p>
                    <w:p w14:paraId="29742897" w14:textId="77777777" w:rsidR="005D2A6A" w:rsidRPr="00CE35EB" w:rsidRDefault="005D2A6A" w:rsidP="005D2A6A">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CE35EB">
                        <w:rPr>
                          <w:rFonts w:ascii="Verdana" w:eastAsia="Verdana" w:hAnsi="Verdana" w:cs="Verdana"/>
                          <w:i/>
                          <w:iCs/>
                          <w:color w:val="7F7F7F"/>
                          <w:kern w:val="24"/>
                          <w:sz w:val="12"/>
                          <w:szCs w:val="12"/>
                          <w14:textFill>
                            <w14:solidFill>
                              <w14:srgbClr w14:val="7F7F7F">
                                <w14:lumMod w14:val="50000"/>
                              </w14:srgbClr>
                            </w14:solidFill>
                          </w14:textFill>
                        </w:rPr>
                        <w:t>Source: TechSci Research</w:t>
                      </w:r>
                    </w:p>
                  </w:txbxContent>
                </v:textbox>
                <w10:wrap anchorx="margin"/>
              </v:shape>
            </w:pict>
          </mc:Fallback>
        </mc:AlternateContent>
      </w:r>
    </w:p>
    <w:p w14:paraId="2E111940" w14:textId="77777777" w:rsidR="00C52F8D" w:rsidRDefault="00C52F8D" w:rsidP="0061645E">
      <w:pPr>
        <w:rPr>
          <w:rFonts w:ascii="Arial" w:hAnsi="Arial" w:cs="Arial"/>
          <w:b/>
          <w:bCs/>
          <w:sz w:val="24"/>
          <w:szCs w:val="24"/>
        </w:rPr>
      </w:pPr>
    </w:p>
    <w:p w14:paraId="4F6D241D" w14:textId="29C96414" w:rsidR="009E126D" w:rsidRPr="0061645E" w:rsidRDefault="005D2A6A" w:rsidP="0061645E">
      <w:pPr>
        <w:rPr>
          <w:rFonts w:ascii="Arial" w:hAnsi="Arial" w:cs="Arial"/>
          <w:b/>
          <w:bCs/>
          <w:sz w:val="24"/>
          <w:szCs w:val="24"/>
        </w:rPr>
      </w:pPr>
      <w:r w:rsidRPr="0061645E">
        <w:rPr>
          <w:rFonts w:ascii="Arial" w:hAnsi="Arial" w:cs="Arial"/>
          <w:b/>
          <w:bCs/>
          <w:sz w:val="24"/>
          <w:szCs w:val="24"/>
        </w:rPr>
        <w:t>3</w:t>
      </w:r>
      <w:r w:rsidR="009E126D" w:rsidRPr="0061645E">
        <w:rPr>
          <w:rFonts w:ascii="Arial" w:hAnsi="Arial" w:cs="Arial"/>
          <w:b/>
          <w:bCs/>
          <w:sz w:val="24"/>
          <w:szCs w:val="24"/>
        </w:rPr>
        <w:t>.1.6. Demand By Type</w:t>
      </w:r>
    </w:p>
    <w:p w14:paraId="06382201" w14:textId="2D3D7137" w:rsidR="009E126D" w:rsidRPr="0061645E" w:rsidRDefault="009E126D" w:rsidP="0061645E">
      <w:pPr>
        <w:rPr>
          <w:rFonts w:ascii="Arial" w:hAnsi="Arial" w:cs="Arial"/>
          <w:b/>
          <w:bCs/>
          <w:sz w:val="24"/>
          <w:szCs w:val="24"/>
        </w:rPr>
      </w:pPr>
      <w:r w:rsidRPr="0061645E">
        <w:rPr>
          <w:rFonts w:ascii="Arial" w:hAnsi="Arial" w:cs="Arial"/>
          <w:b/>
          <w:bCs/>
          <w:sz w:val="24"/>
          <w:szCs w:val="24"/>
        </w:rPr>
        <w:t>Global Vinyl Ester Resin Demand, By Type, By Volume</w:t>
      </w:r>
      <w:r w:rsidR="00274F09">
        <w:rPr>
          <w:rFonts w:ascii="Arial" w:eastAsia="Times New Roman" w:hAnsi="Arial" w:cs="Arial"/>
          <w:b/>
          <w:bCs/>
          <w:color w:val="000000" w:themeColor="text1"/>
          <w:sz w:val="20"/>
          <w:szCs w:val="20"/>
          <w:lang w:val="en-US"/>
        </w:rPr>
        <w:t xml:space="preserve"> </w:t>
      </w:r>
      <w:r w:rsidR="00274F09">
        <w:rPr>
          <w:rFonts w:ascii="Arial" w:eastAsia="Times New Roman" w:hAnsi="Arial" w:cs="Arial"/>
          <w:b/>
          <w:bCs/>
          <w:color w:val="000000" w:themeColor="text1"/>
          <w:sz w:val="24"/>
          <w:szCs w:val="24"/>
          <w:lang w:val="en-US"/>
        </w:rPr>
        <w:t>(</w:t>
      </w:r>
      <w:r w:rsidR="00274F09" w:rsidRPr="00274F09">
        <w:rPr>
          <w:rFonts w:ascii="Arial" w:hAnsi="Arial" w:cs="Arial"/>
          <w:b/>
          <w:bCs/>
          <w:sz w:val="24"/>
          <w:szCs w:val="24"/>
        </w:rPr>
        <w:t>000’ Tonnes</w:t>
      </w:r>
      <w:r w:rsidR="00274F09">
        <w:rPr>
          <w:rFonts w:ascii="Arial" w:hAnsi="Arial" w:cs="Arial"/>
          <w:b/>
          <w:bCs/>
          <w:sz w:val="24"/>
          <w:szCs w:val="24"/>
        </w:rPr>
        <w:t>)</w:t>
      </w:r>
      <w:r w:rsidR="00650D00">
        <w:rPr>
          <w:rFonts w:ascii="Arial" w:hAnsi="Arial" w:cs="Arial"/>
          <w:b/>
          <w:bCs/>
          <w:sz w:val="24"/>
          <w:szCs w:val="24"/>
        </w:rPr>
        <w:t xml:space="preserve"> (%)</w:t>
      </w:r>
      <w:r w:rsidRPr="0061645E">
        <w:rPr>
          <w:rFonts w:ascii="Arial" w:hAnsi="Arial" w:cs="Arial"/>
          <w:b/>
          <w:bCs/>
          <w:sz w:val="24"/>
          <w:szCs w:val="24"/>
        </w:rPr>
        <w:t>, 2015–2030F</w:t>
      </w:r>
    </w:p>
    <w:p w14:paraId="20D263B8" w14:textId="6CC78352" w:rsidR="0068477D" w:rsidRDefault="00410F69" w:rsidP="0068477D">
      <w:pPr>
        <w:pStyle w:val="BodyText"/>
        <w:spacing w:before="162" w:line="480" w:lineRule="auto"/>
        <w:ind w:right="-90"/>
        <w:jc w:val="both"/>
        <w:rPr>
          <w:noProof/>
          <w:color w:val="000000" w:themeColor="text1"/>
        </w:rPr>
      </w:pPr>
      <w:r w:rsidRPr="002B5730">
        <w:rPr>
          <w:bCs/>
          <w:noProof/>
          <w:color w:val="000000" w:themeColor="text1"/>
        </w:rPr>
        <mc:AlternateContent>
          <mc:Choice Requires="wps">
            <w:drawing>
              <wp:anchor distT="0" distB="0" distL="114300" distR="114300" simplePos="0" relativeHeight="251913216" behindDoc="0" locked="0" layoutInCell="1" allowOverlap="1" wp14:anchorId="6DED5058" wp14:editId="49A18CBE">
                <wp:simplePos x="0" y="0"/>
                <wp:positionH relativeFrom="margin">
                  <wp:align>right</wp:align>
                </wp:positionH>
                <wp:positionV relativeFrom="paragraph">
                  <wp:posOffset>2475230</wp:posOffset>
                </wp:positionV>
                <wp:extent cx="3800475" cy="405442"/>
                <wp:effectExtent l="0" t="0" r="0" b="0"/>
                <wp:wrapNone/>
                <wp:docPr id="209" name="TextBox 22"/>
                <wp:cNvGraphicFramePr/>
                <a:graphic xmlns:a="http://schemas.openxmlformats.org/drawingml/2006/main">
                  <a:graphicData uri="http://schemas.microsoft.com/office/word/2010/wordprocessingShape">
                    <wps:wsp>
                      <wps:cNvSpPr txBox="1"/>
                      <wps:spPr>
                        <a:xfrm>
                          <a:off x="0" y="0"/>
                          <a:ext cx="3800475" cy="405442"/>
                        </a:xfrm>
                        <a:prstGeom prst="rect">
                          <a:avLst/>
                        </a:prstGeom>
                        <a:noFill/>
                      </wps:spPr>
                      <wps:txbx>
                        <w:txbxContent>
                          <w:p w14:paraId="0AF04F10" w14:textId="77777777" w:rsidR="00EF09E0" w:rsidRPr="00CE35EB" w:rsidRDefault="00EF09E0" w:rsidP="00EF09E0">
                            <w:pPr>
                              <w:jc w:val="right"/>
                              <w:textAlignment w:val="baseline"/>
                              <w:rPr>
                                <w:rFonts w:ascii="Verdana" w:eastAsia="Verdana" w:hAnsi="Verdana" w:cs="Verdana"/>
                                <w:i/>
                                <w:iCs/>
                                <w:color w:val="000000" w:themeColor="text1"/>
                                <w:kern w:val="24"/>
                                <w:sz w:val="12"/>
                                <w:szCs w:val="12"/>
                              </w:rPr>
                            </w:pPr>
                            <w:r w:rsidRPr="00CE35EB">
                              <w:rPr>
                                <w:rFonts w:ascii="Verdana" w:eastAsia="Verdana" w:hAnsi="Verdana" w:cs="Verdana"/>
                                <w:i/>
                                <w:iCs/>
                                <w:color w:val="000000" w:themeColor="text1"/>
                                <w:kern w:val="24"/>
                                <w:sz w:val="12"/>
                                <w:szCs w:val="12"/>
                              </w:rPr>
                              <w:t>Others include Urethane Modified vinyl ester resin, Elastomer Modified vinyl ester resin etc.</w:t>
                            </w:r>
                          </w:p>
                          <w:p w14:paraId="4015CEFC" w14:textId="77777777" w:rsidR="00EF09E0" w:rsidRPr="00CE35EB" w:rsidRDefault="00EF09E0" w:rsidP="00EF09E0">
                            <w:pPr>
                              <w:jc w:val="right"/>
                              <w:textAlignment w:val="baseline"/>
                              <w:rPr>
                                <w:rFonts w:ascii="Verdana" w:eastAsia="Verdana" w:hAnsi="Verdana" w:cs="Verdana"/>
                                <w:i/>
                                <w:iCs/>
                                <w:color w:val="000000" w:themeColor="text1"/>
                                <w:kern w:val="24"/>
                                <w:sz w:val="12"/>
                                <w:szCs w:val="12"/>
                              </w:rPr>
                            </w:pPr>
                            <w:r w:rsidRPr="00CE35EB">
                              <w:rPr>
                                <w:rFonts w:ascii="Verdana" w:eastAsia="Verdana" w:hAnsi="Verdana" w:cs="Verdana"/>
                                <w:i/>
                                <w:iCs/>
                                <w:color w:val="000000" w:themeColor="text1"/>
                                <w:kern w:val="24"/>
                                <w:sz w:val="12"/>
                                <w:szCs w:val="12"/>
                              </w:rPr>
                              <w:t>Source: TechSci Research</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6DED5058" id="TextBox 22" o:spid="_x0000_s1047" type="#_x0000_t202" style="position:absolute;left:0;text-align:left;margin-left:248.05pt;margin-top:194.9pt;width:299.25pt;height:31.9pt;z-index:25191321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" filled="f" stroked="f">
                <v:textbox>
                  <w:txbxContent>
                    <w:p w14:paraId="0AF04F10" w14:textId="77777777" w:rsidR="00EF09E0" w:rsidRPr="00CE35EB" w:rsidRDefault="00EF09E0" w:rsidP="00EF09E0">
                      <w:pPr>
                        <w:jc w:val="right"/>
                        <w:textAlignment w:val="baseline"/>
                        <w:rPr>
                          <w:rFonts w:ascii="Verdana" w:eastAsia="Verdana" w:hAnsi="Verdana" w:cs="Verdana"/>
                          <w:i/>
                          <w:iCs/>
                          <w:color w:val="000000" w:themeColor="text1"/>
                          <w:kern w:val="24"/>
                          <w:sz w:val="12"/>
                          <w:szCs w:val="12"/>
                        </w:rPr>
                      </w:pPr>
                      <w:r w:rsidRPr="00CE35EB">
                        <w:rPr>
                          <w:rFonts w:ascii="Verdana" w:eastAsia="Verdana" w:hAnsi="Verdana" w:cs="Verdana"/>
                          <w:i/>
                          <w:iCs/>
                          <w:color w:val="000000" w:themeColor="text1"/>
                          <w:kern w:val="24"/>
                          <w:sz w:val="12"/>
                          <w:szCs w:val="12"/>
                        </w:rPr>
                        <w:t>Others include Urethane Modified vinyl ester resin, Elastomer Modified vinyl ester resin etc.</w:t>
                      </w:r>
                    </w:p>
                    <w:p w14:paraId="4015CEFC" w14:textId="77777777" w:rsidR="00EF09E0" w:rsidRPr="00CE35EB" w:rsidRDefault="00EF09E0" w:rsidP="00EF09E0">
                      <w:pPr>
                        <w:jc w:val="right"/>
                        <w:textAlignment w:val="baseline"/>
                        <w:rPr>
                          <w:rFonts w:ascii="Verdana" w:eastAsia="Verdana" w:hAnsi="Verdana" w:cs="Verdana"/>
                          <w:i/>
                          <w:iCs/>
                          <w:color w:val="000000" w:themeColor="text1"/>
                          <w:kern w:val="24"/>
                          <w:sz w:val="12"/>
                          <w:szCs w:val="12"/>
                        </w:rPr>
                      </w:pPr>
                      <w:r w:rsidRPr="00CE35EB">
                        <w:rPr>
                          <w:rFonts w:ascii="Verdana" w:eastAsia="Verdana" w:hAnsi="Verdana" w:cs="Verdana"/>
                          <w:i/>
                          <w:iCs/>
                          <w:color w:val="000000" w:themeColor="text1"/>
                          <w:kern w:val="24"/>
                          <w:sz w:val="12"/>
                          <w:szCs w:val="12"/>
                        </w:rPr>
                        <w:t>Source: TechSci Research</w:t>
                      </w:r>
                    </w:p>
                  </w:txbxContent>
                </v:textbox>
                <w10:wrap anchorx="margin"/>
              </v:shape>
            </w:pict>
          </mc:Fallback>
        </mc:AlternateContent>
      </w:r>
      <w:r w:rsidR="004A7989" w:rsidRPr="002B5730">
        <w:rPr>
          <w:noProof/>
          <w:color w:val="000000" w:themeColor="text1"/>
        </w:rPr>
        <w:drawing>
          <wp:inline distT="0" distB="0" distL="0" distR="0" wp14:anchorId="0DA522A0" wp14:editId="0580D95A">
            <wp:extent cx="6419850" cy="2524125"/>
            <wp:effectExtent l="0" t="0" r="0" b="0"/>
            <wp:docPr id="423" name="Chart 423">
              <a:extLst xmlns:a="http://schemas.openxmlformats.org/drawingml/2006/main">
                <a:ext uri="{FF2B5EF4-FFF2-40B4-BE49-F238E27FC236}">
                  <a16:creationId xmlns:a16="http://schemas.microsoft.com/office/drawing/2014/main" id="{FA28C5A6-1A82-484B-A07F-51A771C26FD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14:paraId="4546CF40" w14:textId="6078E6CD" w:rsidR="00064CBC" w:rsidRPr="00957CCA" w:rsidRDefault="00C62BA4" w:rsidP="0068477D">
      <w:pPr>
        <w:pStyle w:val="BodyText"/>
        <w:spacing w:before="162" w:line="480" w:lineRule="auto"/>
        <w:ind w:right="-90"/>
        <w:jc w:val="both"/>
        <w:rPr>
          <w:b/>
          <w:bCs/>
          <w:noProof/>
          <w:color w:val="000000" w:themeColor="text1"/>
        </w:rPr>
      </w:pPr>
      <w:r>
        <w:rPr>
          <w:b/>
          <w:bCs/>
          <w:noProof/>
          <w:color w:val="000000" w:themeColor="text1"/>
        </w:rPr>
        <w:t xml:space="preserve">Regional </w:t>
      </w:r>
      <w:r w:rsidR="00957CCA" w:rsidRPr="00957CCA">
        <w:rPr>
          <w:b/>
          <w:bCs/>
          <w:noProof/>
          <w:color w:val="000000" w:themeColor="text1"/>
        </w:rPr>
        <w:t>Segmentation of Bisphenol A, F</w:t>
      </w:r>
      <w:r>
        <w:rPr>
          <w:b/>
          <w:bCs/>
          <w:noProof/>
          <w:color w:val="000000" w:themeColor="text1"/>
        </w:rPr>
        <w:t xml:space="preserve"> &amp; </w:t>
      </w:r>
      <w:r w:rsidR="00957CCA" w:rsidRPr="00957CCA">
        <w:rPr>
          <w:b/>
          <w:bCs/>
          <w:noProof/>
          <w:color w:val="000000" w:themeColor="text1"/>
        </w:rPr>
        <w:t>S</w:t>
      </w:r>
      <w:r>
        <w:rPr>
          <w:b/>
          <w:bCs/>
          <w:noProof/>
          <w:color w:val="000000" w:themeColor="text1"/>
        </w:rPr>
        <w:t xml:space="preserve"> Consumption for Vinyl Ester Resin Production</w:t>
      </w:r>
    </w:p>
    <w:tbl>
      <w:tblPr>
        <w:tblW w:w="99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77"/>
        <w:gridCol w:w="2095"/>
        <w:gridCol w:w="2025"/>
        <w:gridCol w:w="2025"/>
      </w:tblGrid>
      <w:tr w:rsidR="005F32CA" w:rsidRPr="005F32CA" w14:paraId="0CFDE076" w14:textId="77777777" w:rsidTr="005F32CA">
        <w:trPr>
          <w:trHeight w:val="337"/>
        </w:trPr>
        <w:tc>
          <w:tcPr>
            <w:tcW w:w="3777" w:type="dxa"/>
            <w:shd w:val="clear" w:color="auto" w:fill="FFC000"/>
            <w:noWrap/>
            <w:vAlign w:val="bottom"/>
            <w:hideMark/>
          </w:tcPr>
          <w:p w14:paraId="0C308908" w14:textId="77777777" w:rsidR="005F32CA" w:rsidRPr="005F32CA" w:rsidRDefault="005F32CA" w:rsidP="005F32CA">
            <w:pPr>
              <w:spacing w:after="0" w:line="240" w:lineRule="auto"/>
              <w:jc w:val="center"/>
              <w:rPr>
                <w:rFonts w:ascii="Calibri" w:eastAsia="Times New Roman" w:hAnsi="Calibri" w:cs="Times New Roman"/>
                <w:b/>
                <w:bCs/>
                <w:color w:val="000000"/>
                <w:lang w:eastAsia="en-IN"/>
              </w:rPr>
            </w:pPr>
            <w:r w:rsidRPr="005F32CA">
              <w:rPr>
                <w:rFonts w:ascii="Calibri" w:eastAsia="Times New Roman" w:hAnsi="Calibri" w:cs="Times New Roman"/>
                <w:b/>
                <w:bCs/>
                <w:color w:val="000000"/>
                <w:lang w:eastAsia="en-IN"/>
              </w:rPr>
              <w:t>Region/ Country</w:t>
            </w:r>
          </w:p>
        </w:tc>
        <w:tc>
          <w:tcPr>
            <w:tcW w:w="2095" w:type="dxa"/>
            <w:shd w:val="clear" w:color="auto" w:fill="FFC000"/>
            <w:noWrap/>
            <w:vAlign w:val="bottom"/>
            <w:hideMark/>
          </w:tcPr>
          <w:p w14:paraId="3D05A9E2" w14:textId="77777777" w:rsidR="005F32CA" w:rsidRPr="005F32CA" w:rsidRDefault="005F32CA" w:rsidP="005F32CA">
            <w:pPr>
              <w:spacing w:after="0" w:line="240" w:lineRule="auto"/>
              <w:jc w:val="center"/>
              <w:rPr>
                <w:rFonts w:ascii="Calibri" w:eastAsia="Times New Roman" w:hAnsi="Calibri" w:cs="Times New Roman"/>
                <w:b/>
                <w:bCs/>
                <w:color w:val="000000"/>
                <w:lang w:eastAsia="en-IN"/>
              </w:rPr>
            </w:pPr>
            <w:r w:rsidRPr="005F32CA">
              <w:rPr>
                <w:rFonts w:ascii="Calibri" w:eastAsia="Times New Roman" w:hAnsi="Calibri" w:cs="Times New Roman"/>
                <w:b/>
                <w:bCs/>
                <w:color w:val="000000"/>
                <w:lang w:eastAsia="en-IN"/>
              </w:rPr>
              <w:t>Bisphenol A</w:t>
            </w:r>
          </w:p>
        </w:tc>
        <w:tc>
          <w:tcPr>
            <w:tcW w:w="2025" w:type="dxa"/>
            <w:shd w:val="clear" w:color="auto" w:fill="FFC000"/>
            <w:noWrap/>
            <w:vAlign w:val="bottom"/>
            <w:hideMark/>
          </w:tcPr>
          <w:p w14:paraId="1D5322DD" w14:textId="77777777" w:rsidR="005F32CA" w:rsidRPr="005F32CA" w:rsidRDefault="005F32CA" w:rsidP="005F32CA">
            <w:pPr>
              <w:spacing w:after="0" w:line="240" w:lineRule="auto"/>
              <w:jc w:val="center"/>
              <w:rPr>
                <w:rFonts w:ascii="Calibri" w:eastAsia="Times New Roman" w:hAnsi="Calibri" w:cs="Times New Roman"/>
                <w:b/>
                <w:bCs/>
                <w:color w:val="000000"/>
                <w:lang w:eastAsia="en-IN"/>
              </w:rPr>
            </w:pPr>
            <w:r w:rsidRPr="005F32CA">
              <w:rPr>
                <w:rFonts w:ascii="Calibri" w:eastAsia="Times New Roman" w:hAnsi="Calibri" w:cs="Times New Roman"/>
                <w:b/>
                <w:bCs/>
                <w:color w:val="000000"/>
                <w:lang w:eastAsia="en-IN"/>
              </w:rPr>
              <w:t>Bisphenol F</w:t>
            </w:r>
          </w:p>
        </w:tc>
        <w:tc>
          <w:tcPr>
            <w:tcW w:w="2025" w:type="dxa"/>
            <w:shd w:val="clear" w:color="auto" w:fill="FFC000"/>
            <w:noWrap/>
            <w:vAlign w:val="bottom"/>
            <w:hideMark/>
          </w:tcPr>
          <w:p w14:paraId="196D3102" w14:textId="77777777" w:rsidR="005F32CA" w:rsidRPr="005F32CA" w:rsidRDefault="005F32CA" w:rsidP="005F32CA">
            <w:pPr>
              <w:spacing w:after="0" w:line="240" w:lineRule="auto"/>
              <w:jc w:val="center"/>
              <w:rPr>
                <w:rFonts w:ascii="Calibri" w:eastAsia="Times New Roman" w:hAnsi="Calibri" w:cs="Times New Roman"/>
                <w:b/>
                <w:bCs/>
                <w:color w:val="000000"/>
                <w:lang w:eastAsia="en-IN"/>
              </w:rPr>
            </w:pPr>
            <w:r w:rsidRPr="005F32CA">
              <w:rPr>
                <w:rFonts w:ascii="Calibri" w:eastAsia="Times New Roman" w:hAnsi="Calibri" w:cs="Times New Roman"/>
                <w:b/>
                <w:bCs/>
                <w:color w:val="000000"/>
                <w:lang w:eastAsia="en-IN"/>
              </w:rPr>
              <w:t>Bisphenol S</w:t>
            </w:r>
          </w:p>
        </w:tc>
      </w:tr>
      <w:tr w:rsidR="005F32CA" w:rsidRPr="005F32CA" w14:paraId="2678C166" w14:textId="77777777" w:rsidTr="005F32CA">
        <w:trPr>
          <w:trHeight w:val="337"/>
        </w:trPr>
        <w:tc>
          <w:tcPr>
            <w:tcW w:w="3777" w:type="dxa"/>
            <w:shd w:val="clear" w:color="auto" w:fill="auto"/>
            <w:noWrap/>
            <w:vAlign w:val="bottom"/>
            <w:hideMark/>
          </w:tcPr>
          <w:p w14:paraId="0298D454" w14:textId="77777777" w:rsidR="005F32CA" w:rsidRPr="005F32CA" w:rsidRDefault="005F32CA" w:rsidP="005F32CA">
            <w:pPr>
              <w:spacing w:after="0" w:line="240" w:lineRule="auto"/>
              <w:jc w:val="center"/>
              <w:rPr>
                <w:rFonts w:ascii="Calibri" w:eastAsia="Times New Roman" w:hAnsi="Calibri" w:cs="Times New Roman"/>
                <w:b/>
                <w:bCs/>
                <w:color w:val="000000"/>
                <w:lang w:eastAsia="en-IN"/>
              </w:rPr>
            </w:pPr>
            <w:r w:rsidRPr="005F32CA">
              <w:rPr>
                <w:rFonts w:ascii="Calibri" w:eastAsia="Times New Roman" w:hAnsi="Calibri" w:cs="Times New Roman"/>
                <w:b/>
                <w:bCs/>
                <w:color w:val="000000"/>
                <w:lang w:eastAsia="en-IN"/>
              </w:rPr>
              <w:t>India</w:t>
            </w:r>
          </w:p>
        </w:tc>
        <w:tc>
          <w:tcPr>
            <w:tcW w:w="2095" w:type="dxa"/>
            <w:shd w:val="clear" w:color="auto" w:fill="auto"/>
            <w:noWrap/>
            <w:vAlign w:val="bottom"/>
            <w:hideMark/>
          </w:tcPr>
          <w:p w14:paraId="3C165C9A" w14:textId="77777777" w:rsidR="005F32CA" w:rsidRPr="005F32CA" w:rsidRDefault="005F32CA" w:rsidP="005F32CA">
            <w:pPr>
              <w:spacing w:after="0" w:line="240" w:lineRule="auto"/>
              <w:jc w:val="center"/>
              <w:rPr>
                <w:rFonts w:ascii="Calibri" w:eastAsia="Times New Roman" w:hAnsi="Calibri" w:cs="Times New Roman"/>
                <w:color w:val="000000"/>
                <w:lang w:eastAsia="en-IN"/>
              </w:rPr>
            </w:pPr>
            <w:r w:rsidRPr="005F32CA">
              <w:rPr>
                <w:rFonts w:ascii="Calibri" w:eastAsia="Times New Roman" w:hAnsi="Calibri" w:cs="Times New Roman"/>
                <w:color w:val="000000"/>
                <w:lang w:eastAsia="en-IN"/>
              </w:rPr>
              <w:t>92%</w:t>
            </w:r>
          </w:p>
        </w:tc>
        <w:tc>
          <w:tcPr>
            <w:tcW w:w="2025" w:type="dxa"/>
            <w:shd w:val="clear" w:color="auto" w:fill="auto"/>
            <w:noWrap/>
            <w:vAlign w:val="bottom"/>
            <w:hideMark/>
          </w:tcPr>
          <w:p w14:paraId="40EB61BB" w14:textId="77777777" w:rsidR="005F32CA" w:rsidRPr="005F32CA" w:rsidRDefault="005F32CA" w:rsidP="005F32CA">
            <w:pPr>
              <w:spacing w:after="0" w:line="240" w:lineRule="auto"/>
              <w:jc w:val="center"/>
              <w:rPr>
                <w:rFonts w:ascii="Calibri" w:eastAsia="Times New Roman" w:hAnsi="Calibri" w:cs="Times New Roman"/>
                <w:color w:val="000000"/>
                <w:lang w:eastAsia="en-IN"/>
              </w:rPr>
            </w:pPr>
            <w:r w:rsidRPr="005F32CA">
              <w:rPr>
                <w:rFonts w:ascii="Calibri" w:eastAsia="Times New Roman" w:hAnsi="Calibri" w:cs="Times New Roman"/>
                <w:color w:val="000000"/>
                <w:lang w:eastAsia="en-IN"/>
              </w:rPr>
              <w:t>5%</w:t>
            </w:r>
          </w:p>
        </w:tc>
        <w:tc>
          <w:tcPr>
            <w:tcW w:w="2025" w:type="dxa"/>
            <w:shd w:val="clear" w:color="auto" w:fill="auto"/>
            <w:noWrap/>
            <w:vAlign w:val="bottom"/>
            <w:hideMark/>
          </w:tcPr>
          <w:p w14:paraId="21110EFD" w14:textId="77777777" w:rsidR="005F32CA" w:rsidRPr="005F32CA" w:rsidRDefault="005F32CA" w:rsidP="005F32CA">
            <w:pPr>
              <w:spacing w:after="0" w:line="240" w:lineRule="auto"/>
              <w:jc w:val="center"/>
              <w:rPr>
                <w:rFonts w:ascii="Calibri" w:eastAsia="Times New Roman" w:hAnsi="Calibri" w:cs="Times New Roman"/>
                <w:color w:val="000000"/>
                <w:lang w:eastAsia="en-IN"/>
              </w:rPr>
            </w:pPr>
            <w:r w:rsidRPr="005F32CA">
              <w:rPr>
                <w:rFonts w:ascii="Calibri" w:eastAsia="Times New Roman" w:hAnsi="Calibri" w:cs="Times New Roman"/>
                <w:color w:val="000000"/>
                <w:lang w:eastAsia="en-IN"/>
              </w:rPr>
              <w:t>3%</w:t>
            </w:r>
          </w:p>
        </w:tc>
      </w:tr>
      <w:tr w:rsidR="005F32CA" w:rsidRPr="005F32CA" w14:paraId="1391271E" w14:textId="77777777" w:rsidTr="005F32CA">
        <w:trPr>
          <w:trHeight w:val="337"/>
        </w:trPr>
        <w:tc>
          <w:tcPr>
            <w:tcW w:w="3777" w:type="dxa"/>
            <w:shd w:val="clear" w:color="auto" w:fill="auto"/>
            <w:noWrap/>
            <w:vAlign w:val="bottom"/>
            <w:hideMark/>
          </w:tcPr>
          <w:p w14:paraId="01A03675" w14:textId="77777777" w:rsidR="005F32CA" w:rsidRPr="005F32CA" w:rsidRDefault="005F32CA" w:rsidP="005F32CA">
            <w:pPr>
              <w:spacing w:after="0" w:line="240" w:lineRule="auto"/>
              <w:jc w:val="center"/>
              <w:rPr>
                <w:rFonts w:ascii="Calibri" w:eastAsia="Times New Roman" w:hAnsi="Calibri" w:cs="Times New Roman"/>
                <w:b/>
                <w:bCs/>
                <w:color w:val="000000"/>
                <w:lang w:eastAsia="en-IN"/>
              </w:rPr>
            </w:pPr>
            <w:r w:rsidRPr="005F32CA">
              <w:rPr>
                <w:rFonts w:ascii="Calibri" w:eastAsia="Times New Roman" w:hAnsi="Calibri" w:cs="Times New Roman"/>
                <w:b/>
                <w:bCs/>
                <w:color w:val="000000"/>
                <w:lang w:eastAsia="en-IN"/>
              </w:rPr>
              <w:t>APAC</w:t>
            </w:r>
          </w:p>
        </w:tc>
        <w:tc>
          <w:tcPr>
            <w:tcW w:w="2095" w:type="dxa"/>
            <w:shd w:val="clear" w:color="auto" w:fill="auto"/>
            <w:noWrap/>
            <w:vAlign w:val="bottom"/>
            <w:hideMark/>
          </w:tcPr>
          <w:p w14:paraId="7A55D628" w14:textId="77777777" w:rsidR="005F32CA" w:rsidRPr="005F32CA" w:rsidRDefault="005F32CA" w:rsidP="005F32CA">
            <w:pPr>
              <w:spacing w:after="0" w:line="240" w:lineRule="auto"/>
              <w:jc w:val="center"/>
              <w:rPr>
                <w:rFonts w:ascii="Calibri" w:eastAsia="Times New Roman" w:hAnsi="Calibri" w:cs="Times New Roman"/>
                <w:color w:val="000000"/>
                <w:lang w:eastAsia="en-IN"/>
              </w:rPr>
            </w:pPr>
            <w:r w:rsidRPr="005F32CA">
              <w:rPr>
                <w:rFonts w:ascii="Calibri" w:eastAsia="Times New Roman" w:hAnsi="Calibri" w:cs="Times New Roman"/>
                <w:color w:val="000000"/>
                <w:lang w:eastAsia="en-IN"/>
              </w:rPr>
              <w:t>88%</w:t>
            </w:r>
          </w:p>
        </w:tc>
        <w:tc>
          <w:tcPr>
            <w:tcW w:w="2025" w:type="dxa"/>
            <w:shd w:val="clear" w:color="auto" w:fill="auto"/>
            <w:noWrap/>
            <w:vAlign w:val="bottom"/>
            <w:hideMark/>
          </w:tcPr>
          <w:p w14:paraId="4A05AA74" w14:textId="77777777" w:rsidR="005F32CA" w:rsidRPr="005F32CA" w:rsidRDefault="005F32CA" w:rsidP="005F32CA">
            <w:pPr>
              <w:spacing w:after="0" w:line="240" w:lineRule="auto"/>
              <w:jc w:val="center"/>
              <w:rPr>
                <w:rFonts w:ascii="Calibri" w:eastAsia="Times New Roman" w:hAnsi="Calibri" w:cs="Times New Roman"/>
                <w:color w:val="000000"/>
                <w:lang w:eastAsia="en-IN"/>
              </w:rPr>
            </w:pPr>
            <w:r w:rsidRPr="005F32CA">
              <w:rPr>
                <w:rFonts w:ascii="Calibri" w:eastAsia="Times New Roman" w:hAnsi="Calibri" w:cs="Times New Roman"/>
                <w:color w:val="000000"/>
                <w:lang w:eastAsia="en-IN"/>
              </w:rPr>
              <w:t>9%</w:t>
            </w:r>
          </w:p>
        </w:tc>
        <w:tc>
          <w:tcPr>
            <w:tcW w:w="2025" w:type="dxa"/>
            <w:shd w:val="clear" w:color="auto" w:fill="auto"/>
            <w:noWrap/>
            <w:vAlign w:val="bottom"/>
            <w:hideMark/>
          </w:tcPr>
          <w:p w14:paraId="5668F523" w14:textId="77777777" w:rsidR="005F32CA" w:rsidRPr="005F32CA" w:rsidRDefault="005F32CA" w:rsidP="005F32CA">
            <w:pPr>
              <w:spacing w:after="0" w:line="240" w:lineRule="auto"/>
              <w:jc w:val="center"/>
              <w:rPr>
                <w:rFonts w:ascii="Calibri" w:eastAsia="Times New Roman" w:hAnsi="Calibri" w:cs="Times New Roman"/>
                <w:color w:val="000000"/>
                <w:lang w:eastAsia="en-IN"/>
              </w:rPr>
            </w:pPr>
            <w:r w:rsidRPr="005F32CA">
              <w:rPr>
                <w:rFonts w:ascii="Calibri" w:eastAsia="Times New Roman" w:hAnsi="Calibri" w:cs="Times New Roman"/>
                <w:color w:val="000000"/>
                <w:lang w:eastAsia="en-IN"/>
              </w:rPr>
              <w:t>4%</w:t>
            </w:r>
          </w:p>
        </w:tc>
      </w:tr>
      <w:tr w:rsidR="005F32CA" w:rsidRPr="005F32CA" w14:paraId="26463389" w14:textId="77777777" w:rsidTr="005F32CA">
        <w:trPr>
          <w:trHeight w:val="337"/>
        </w:trPr>
        <w:tc>
          <w:tcPr>
            <w:tcW w:w="3777" w:type="dxa"/>
            <w:shd w:val="clear" w:color="auto" w:fill="auto"/>
            <w:noWrap/>
            <w:vAlign w:val="bottom"/>
            <w:hideMark/>
          </w:tcPr>
          <w:p w14:paraId="429676DA" w14:textId="77777777" w:rsidR="005F32CA" w:rsidRPr="005F32CA" w:rsidRDefault="005F32CA" w:rsidP="005F32CA">
            <w:pPr>
              <w:spacing w:after="0" w:line="240" w:lineRule="auto"/>
              <w:jc w:val="center"/>
              <w:rPr>
                <w:rFonts w:ascii="Calibri" w:eastAsia="Times New Roman" w:hAnsi="Calibri" w:cs="Times New Roman"/>
                <w:b/>
                <w:bCs/>
                <w:color w:val="000000"/>
                <w:lang w:eastAsia="en-IN"/>
              </w:rPr>
            </w:pPr>
            <w:r w:rsidRPr="005F32CA">
              <w:rPr>
                <w:rFonts w:ascii="Calibri" w:eastAsia="Times New Roman" w:hAnsi="Calibri" w:cs="Times New Roman"/>
                <w:b/>
                <w:bCs/>
                <w:color w:val="000000"/>
                <w:lang w:eastAsia="en-IN"/>
              </w:rPr>
              <w:t>Europe</w:t>
            </w:r>
          </w:p>
        </w:tc>
        <w:tc>
          <w:tcPr>
            <w:tcW w:w="2095" w:type="dxa"/>
            <w:shd w:val="clear" w:color="auto" w:fill="auto"/>
            <w:noWrap/>
            <w:vAlign w:val="bottom"/>
            <w:hideMark/>
          </w:tcPr>
          <w:p w14:paraId="215A5194" w14:textId="77777777" w:rsidR="005F32CA" w:rsidRPr="005F32CA" w:rsidRDefault="005F32CA" w:rsidP="005F32CA">
            <w:pPr>
              <w:spacing w:after="0" w:line="240" w:lineRule="auto"/>
              <w:jc w:val="center"/>
              <w:rPr>
                <w:rFonts w:ascii="Calibri" w:eastAsia="Times New Roman" w:hAnsi="Calibri" w:cs="Times New Roman"/>
                <w:color w:val="000000"/>
                <w:lang w:eastAsia="en-IN"/>
              </w:rPr>
            </w:pPr>
            <w:r w:rsidRPr="005F32CA">
              <w:rPr>
                <w:rFonts w:ascii="Calibri" w:eastAsia="Times New Roman" w:hAnsi="Calibri" w:cs="Times New Roman"/>
                <w:color w:val="000000"/>
                <w:lang w:eastAsia="en-IN"/>
              </w:rPr>
              <w:t>81%</w:t>
            </w:r>
          </w:p>
        </w:tc>
        <w:tc>
          <w:tcPr>
            <w:tcW w:w="2025" w:type="dxa"/>
            <w:shd w:val="clear" w:color="auto" w:fill="auto"/>
            <w:noWrap/>
            <w:vAlign w:val="bottom"/>
            <w:hideMark/>
          </w:tcPr>
          <w:p w14:paraId="20F86014" w14:textId="77777777" w:rsidR="005F32CA" w:rsidRPr="005F32CA" w:rsidRDefault="005F32CA" w:rsidP="005F32CA">
            <w:pPr>
              <w:spacing w:after="0" w:line="240" w:lineRule="auto"/>
              <w:jc w:val="center"/>
              <w:rPr>
                <w:rFonts w:ascii="Calibri" w:eastAsia="Times New Roman" w:hAnsi="Calibri" w:cs="Times New Roman"/>
                <w:color w:val="000000"/>
                <w:lang w:eastAsia="en-IN"/>
              </w:rPr>
            </w:pPr>
            <w:r w:rsidRPr="005F32CA">
              <w:rPr>
                <w:rFonts w:ascii="Calibri" w:eastAsia="Times New Roman" w:hAnsi="Calibri" w:cs="Times New Roman"/>
                <w:color w:val="000000"/>
                <w:lang w:eastAsia="en-IN"/>
              </w:rPr>
              <w:t>15%</w:t>
            </w:r>
          </w:p>
        </w:tc>
        <w:tc>
          <w:tcPr>
            <w:tcW w:w="2025" w:type="dxa"/>
            <w:shd w:val="clear" w:color="auto" w:fill="auto"/>
            <w:noWrap/>
            <w:vAlign w:val="bottom"/>
            <w:hideMark/>
          </w:tcPr>
          <w:p w14:paraId="738A936A" w14:textId="77777777" w:rsidR="005F32CA" w:rsidRPr="005F32CA" w:rsidRDefault="005F32CA" w:rsidP="005F32CA">
            <w:pPr>
              <w:spacing w:after="0" w:line="240" w:lineRule="auto"/>
              <w:jc w:val="center"/>
              <w:rPr>
                <w:rFonts w:ascii="Calibri" w:eastAsia="Times New Roman" w:hAnsi="Calibri" w:cs="Times New Roman"/>
                <w:color w:val="000000"/>
                <w:lang w:eastAsia="en-IN"/>
              </w:rPr>
            </w:pPr>
            <w:r w:rsidRPr="005F32CA">
              <w:rPr>
                <w:rFonts w:ascii="Calibri" w:eastAsia="Times New Roman" w:hAnsi="Calibri" w:cs="Times New Roman"/>
                <w:color w:val="000000"/>
                <w:lang w:eastAsia="en-IN"/>
              </w:rPr>
              <w:t>4%</w:t>
            </w:r>
          </w:p>
        </w:tc>
      </w:tr>
      <w:tr w:rsidR="005F32CA" w:rsidRPr="005F32CA" w14:paraId="67342957" w14:textId="77777777" w:rsidTr="005F32CA">
        <w:trPr>
          <w:trHeight w:val="337"/>
        </w:trPr>
        <w:tc>
          <w:tcPr>
            <w:tcW w:w="3777" w:type="dxa"/>
            <w:shd w:val="clear" w:color="auto" w:fill="auto"/>
            <w:noWrap/>
            <w:vAlign w:val="bottom"/>
            <w:hideMark/>
          </w:tcPr>
          <w:p w14:paraId="6E33C324" w14:textId="77777777" w:rsidR="005F32CA" w:rsidRPr="005F32CA" w:rsidRDefault="005F32CA" w:rsidP="005F32CA">
            <w:pPr>
              <w:spacing w:after="0" w:line="240" w:lineRule="auto"/>
              <w:jc w:val="center"/>
              <w:rPr>
                <w:rFonts w:ascii="Calibri" w:eastAsia="Times New Roman" w:hAnsi="Calibri" w:cs="Times New Roman"/>
                <w:b/>
                <w:bCs/>
                <w:color w:val="000000"/>
                <w:lang w:eastAsia="en-IN"/>
              </w:rPr>
            </w:pPr>
            <w:r w:rsidRPr="005F32CA">
              <w:rPr>
                <w:rFonts w:ascii="Calibri" w:eastAsia="Times New Roman" w:hAnsi="Calibri" w:cs="Times New Roman"/>
                <w:b/>
                <w:bCs/>
                <w:color w:val="000000"/>
                <w:lang w:eastAsia="en-IN"/>
              </w:rPr>
              <w:t>North America</w:t>
            </w:r>
          </w:p>
        </w:tc>
        <w:tc>
          <w:tcPr>
            <w:tcW w:w="2095" w:type="dxa"/>
            <w:shd w:val="clear" w:color="auto" w:fill="auto"/>
            <w:noWrap/>
            <w:vAlign w:val="bottom"/>
            <w:hideMark/>
          </w:tcPr>
          <w:p w14:paraId="52D23B01" w14:textId="77777777" w:rsidR="005F32CA" w:rsidRPr="005F32CA" w:rsidRDefault="005F32CA" w:rsidP="005F32CA">
            <w:pPr>
              <w:spacing w:after="0" w:line="240" w:lineRule="auto"/>
              <w:jc w:val="center"/>
              <w:rPr>
                <w:rFonts w:ascii="Calibri" w:eastAsia="Times New Roman" w:hAnsi="Calibri" w:cs="Times New Roman"/>
                <w:color w:val="000000"/>
                <w:lang w:eastAsia="en-IN"/>
              </w:rPr>
            </w:pPr>
            <w:r w:rsidRPr="005F32CA">
              <w:rPr>
                <w:rFonts w:ascii="Calibri" w:eastAsia="Times New Roman" w:hAnsi="Calibri" w:cs="Times New Roman"/>
                <w:color w:val="000000"/>
                <w:lang w:eastAsia="en-IN"/>
              </w:rPr>
              <w:t>83%</w:t>
            </w:r>
          </w:p>
        </w:tc>
        <w:tc>
          <w:tcPr>
            <w:tcW w:w="2025" w:type="dxa"/>
            <w:shd w:val="clear" w:color="auto" w:fill="auto"/>
            <w:noWrap/>
            <w:vAlign w:val="bottom"/>
            <w:hideMark/>
          </w:tcPr>
          <w:p w14:paraId="662E8A2D" w14:textId="77777777" w:rsidR="005F32CA" w:rsidRPr="005F32CA" w:rsidRDefault="005F32CA" w:rsidP="005F32CA">
            <w:pPr>
              <w:spacing w:after="0" w:line="240" w:lineRule="auto"/>
              <w:jc w:val="center"/>
              <w:rPr>
                <w:rFonts w:ascii="Calibri" w:eastAsia="Times New Roman" w:hAnsi="Calibri" w:cs="Times New Roman"/>
                <w:color w:val="000000"/>
                <w:lang w:eastAsia="en-IN"/>
              </w:rPr>
            </w:pPr>
            <w:r w:rsidRPr="005F32CA">
              <w:rPr>
                <w:rFonts w:ascii="Calibri" w:eastAsia="Times New Roman" w:hAnsi="Calibri" w:cs="Times New Roman"/>
                <w:color w:val="000000"/>
                <w:lang w:eastAsia="en-IN"/>
              </w:rPr>
              <w:t>12%</w:t>
            </w:r>
          </w:p>
        </w:tc>
        <w:tc>
          <w:tcPr>
            <w:tcW w:w="2025" w:type="dxa"/>
            <w:shd w:val="clear" w:color="auto" w:fill="auto"/>
            <w:noWrap/>
            <w:vAlign w:val="bottom"/>
            <w:hideMark/>
          </w:tcPr>
          <w:p w14:paraId="2277C102" w14:textId="77777777" w:rsidR="005F32CA" w:rsidRPr="005F32CA" w:rsidRDefault="005F32CA" w:rsidP="005F32CA">
            <w:pPr>
              <w:spacing w:after="0" w:line="240" w:lineRule="auto"/>
              <w:jc w:val="center"/>
              <w:rPr>
                <w:rFonts w:ascii="Calibri" w:eastAsia="Times New Roman" w:hAnsi="Calibri" w:cs="Times New Roman"/>
                <w:color w:val="000000"/>
                <w:lang w:eastAsia="en-IN"/>
              </w:rPr>
            </w:pPr>
            <w:r w:rsidRPr="005F32CA">
              <w:rPr>
                <w:rFonts w:ascii="Calibri" w:eastAsia="Times New Roman" w:hAnsi="Calibri" w:cs="Times New Roman"/>
                <w:color w:val="000000"/>
                <w:lang w:eastAsia="en-IN"/>
              </w:rPr>
              <w:t>5%</w:t>
            </w:r>
          </w:p>
        </w:tc>
      </w:tr>
      <w:tr w:rsidR="005F32CA" w:rsidRPr="005F32CA" w14:paraId="0C2144BC" w14:textId="77777777" w:rsidTr="005F32CA">
        <w:trPr>
          <w:trHeight w:val="337"/>
        </w:trPr>
        <w:tc>
          <w:tcPr>
            <w:tcW w:w="3777" w:type="dxa"/>
            <w:shd w:val="clear" w:color="auto" w:fill="auto"/>
            <w:noWrap/>
            <w:vAlign w:val="bottom"/>
            <w:hideMark/>
          </w:tcPr>
          <w:p w14:paraId="5722D09C" w14:textId="77777777" w:rsidR="005F32CA" w:rsidRPr="005F32CA" w:rsidRDefault="005F32CA" w:rsidP="005F32CA">
            <w:pPr>
              <w:spacing w:after="0" w:line="240" w:lineRule="auto"/>
              <w:jc w:val="center"/>
              <w:rPr>
                <w:rFonts w:ascii="Calibri" w:eastAsia="Times New Roman" w:hAnsi="Calibri" w:cs="Times New Roman"/>
                <w:b/>
                <w:bCs/>
                <w:color w:val="000000"/>
                <w:lang w:eastAsia="en-IN"/>
              </w:rPr>
            </w:pPr>
            <w:r w:rsidRPr="005F32CA">
              <w:rPr>
                <w:rFonts w:ascii="Calibri" w:eastAsia="Times New Roman" w:hAnsi="Calibri" w:cs="Times New Roman"/>
                <w:b/>
                <w:bCs/>
                <w:color w:val="000000"/>
                <w:lang w:eastAsia="en-IN"/>
              </w:rPr>
              <w:t>South America</w:t>
            </w:r>
          </w:p>
        </w:tc>
        <w:tc>
          <w:tcPr>
            <w:tcW w:w="2095" w:type="dxa"/>
            <w:shd w:val="clear" w:color="auto" w:fill="auto"/>
            <w:noWrap/>
            <w:vAlign w:val="bottom"/>
            <w:hideMark/>
          </w:tcPr>
          <w:p w14:paraId="6DA9E0FD" w14:textId="77777777" w:rsidR="005F32CA" w:rsidRPr="005F32CA" w:rsidRDefault="005F32CA" w:rsidP="005F32CA">
            <w:pPr>
              <w:spacing w:after="0" w:line="240" w:lineRule="auto"/>
              <w:jc w:val="center"/>
              <w:rPr>
                <w:rFonts w:ascii="Calibri" w:eastAsia="Times New Roman" w:hAnsi="Calibri" w:cs="Times New Roman"/>
                <w:color w:val="000000"/>
                <w:lang w:eastAsia="en-IN"/>
              </w:rPr>
            </w:pPr>
            <w:r w:rsidRPr="005F32CA">
              <w:rPr>
                <w:rFonts w:ascii="Calibri" w:eastAsia="Times New Roman" w:hAnsi="Calibri" w:cs="Times New Roman"/>
                <w:color w:val="000000"/>
                <w:lang w:eastAsia="en-IN"/>
              </w:rPr>
              <w:t>94%</w:t>
            </w:r>
          </w:p>
        </w:tc>
        <w:tc>
          <w:tcPr>
            <w:tcW w:w="2025" w:type="dxa"/>
            <w:shd w:val="clear" w:color="auto" w:fill="auto"/>
            <w:noWrap/>
            <w:vAlign w:val="bottom"/>
            <w:hideMark/>
          </w:tcPr>
          <w:p w14:paraId="29292E77" w14:textId="77777777" w:rsidR="005F32CA" w:rsidRPr="005F32CA" w:rsidRDefault="005F32CA" w:rsidP="005F32CA">
            <w:pPr>
              <w:spacing w:after="0" w:line="240" w:lineRule="auto"/>
              <w:jc w:val="center"/>
              <w:rPr>
                <w:rFonts w:ascii="Calibri" w:eastAsia="Times New Roman" w:hAnsi="Calibri" w:cs="Times New Roman"/>
                <w:color w:val="000000"/>
                <w:lang w:eastAsia="en-IN"/>
              </w:rPr>
            </w:pPr>
            <w:r w:rsidRPr="005F32CA">
              <w:rPr>
                <w:rFonts w:ascii="Calibri" w:eastAsia="Times New Roman" w:hAnsi="Calibri" w:cs="Times New Roman"/>
                <w:color w:val="000000"/>
                <w:lang w:eastAsia="en-IN"/>
              </w:rPr>
              <w:t>4%</w:t>
            </w:r>
          </w:p>
        </w:tc>
        <w:tc>
          <w:tcPr>
            <w:tcW w:w="2025" w:type="dxa"/>
            <w:shd w:val="clear" w:color="auto" w:fill="auto"/>
            <w:noWrap/>
            <w:vAlign w:val="bottom"/>
            <w:hideMark/>
          </w:tcPr>
          <w:p w14:paraId="2BE85C14" w14:textId="77777777" w:rsidR="005F32CA" w:rsidRPr="005F32CA" w:rsidRDefault="005F32CA" w:rsidP="005F32CA">
            <w:pPr>
              <w:spacing w:after="0" w:line="240" w:lineRule="auto"/>
              <w:jc w:val="center"/>
              <w:rPr>
                <w:rFonts w:ascii="Calibri" w:eastAsia="Times New Roman" w:hAnsi="Calibri" w:cs="Times New Roman"/>
                <w:color w:val="000000"/>
                <w:lang w:eastAsia="en-IN"/>
              </w:rPr>
            </w:pPr>
            <w:r w:rsidRPr="005F32CA">
              <w:rPr>
                <w:rFonts w:ascii="Calibri" w:eastAsia="Times New Roman" w:hAnsi="Calibri" w:cs="Times New Roman"/>
                <w:color w:val="000000"/>
                <w:lang w:eastAsia="en-IN"/>
              </w:rPr>
              <w:t>2%</w:t>
            </w:r>
          </w:p>
        </w:tc>
      </w:tr>
      <w:tr w:rsidR="005F32CA" w:rsidRPr="005F32CA" w14:paraId="70437477" w14:textId="77777777" w:rsidTr="005F32CA">
        <w:trPr>
          <w:trHeight w:val="337"/>
        </w:trPr>
        <w:tc>
          <w:tcPr>
            <w:tcW w:w="3777" w:type="dxa"/>
            <w:shd w:val="clear" w:color="auto" w:fill="auto"/>
            <w:noWrap/>
            <w:vAlign w:val="bottom"/>
            <w:hideMark/>
          </w:tcPr>
          <w:p w14:paraId="73568F20" w14:textId="77777777" w:rsidR="005F32CA" w:rsidRPr="005F32CA" w:rsidRDefault="005F32CA" w:rsidP="005F32CA">
            <w:pPr>
              <w:spacing w:after="0" w:line="240" w:lineRule="auto"/>
              <w:jc w:val="center"/>
              <w:rPr>
                <w:rFonts w:ascii="Calibri" w:eastAsia="Times New Roman" w:hAnsi="Calibri" w:cs="Times New Roman"/>
                <w:b/>
                <w:bCs/>
                <w:color w:val="000000"/>
                <w:lang w:eastAsia="en-IN"/>
              </w:rPr>
            </w:pPr>
            <w:r w:rsidRPr="005F32CA">
              <w:rPr>
                <w:rFonts w:ascii="Calibri" w:eastAsia="Times New Roman" w:hAnsi="Calibri" w:cs="Times New Roman"/>
                <w:b/>
                <w:bCs/>
                <w:color w:val="000000"/>
                <w:lang w:eastAsia="en-IN"/>
              </w:rPr>
              <w:t>Middle East and Africa</w:t>
            </w:r>
          </w:p>
        </w:tc>
        <w:tc>
          <w:tcPr>
            <w:tcW w:w="2095" w:type="dxa"/>
            <w:shd w:val="clear" w:color="auto" w:fill="auto"/>
            <w:noWrap/>
            <w:vAlign w:val="bottom"/>
            <w:hideMark/>
          </w:tcPr>
          <w:p w14:paraId="5ABDAC9E" w14:textId="77777777" w:rsidR="005F32CA" w:rsidRPr="005F32CA" w:rsidRDefault="005F32CA" w:rsidP="005F32CA">
            <w:pPr>
              <w:spacing w:after="0" w:line="240" w:lineRule="auto"/>
              <w:jc w:val="center"/>
              <w:rPr>
                <w:rFonts w:ascii="Calibri" w:eastAsia="Times New Roman" w:hAnsi="Calibri" w:cs="Times New Roman"/>
                <w:color w:val="000000"/>
                <w:lang w:eastAsia="en-IN"/>
              </w:rPr>
            </w:pPr>
            <w:r w:rsidRPr="005F32CA">
              <w:rPr>
                <w:rFonts w:ascii="Calibri" w:eastAsia="Times New Roman" w:hAnsi="Calibri" w:cs="Times New Roman"/>
                <w:color w:val="000000"/>
                <w:lang w:eastAsia="en-IN"/>
              </w:rPr>
              <w:t>86%</w:t>
            </w:r>
          </w:p>
        </w:tc>
        <w:tc>
          <w:tcPr>
            <w:tcW w:w="2025" w:type="dxa"/>
            <w:shd w:val="clear" w:color="auto" w:fill="auto"/>
            <w:noWrap/>
            <w:vAlign w:val="bottom"/>
            <w:hideMark/>
          </w:tcPr>
          <w:p w14:paraId="39941C1D" w14:textId="77777777" w:rsidR="005F32CA" w:rsidRPr="005F32CA" w:rsidRDefault="005F32CA" w:rsidP="005F32CA">
            <w:pPr>
              <w:spacing w:after="0" w:line="240" w:lineRule="auto"/>
              <w:jc w:val="center"/>
              <w:rPr>
                <w:rFonts w:ascii="Calibri" w:eastAsia="Times New Roman" w:hAnsi="Calibri" w:cs="Times New Roman"/>
                <w:color w:val="000000"/>
                <w:lang w:eastAsia="en-IN"/>
              </w:rPr>
            </w:pPr>
            <w:r w:rsidRPr="005F32CA">
              <w:rPr>
                <w:rFonts w:ascii="Calibri" w:eastAsia="Times New Roman" w:hAnsi="Calibri" w:cs="Times New Roman"/>
                <w:color w:val="000000"/>
                <w:lang w:eastAsia="en-IN"/>
              </w:rPr>
              <w:t>10%</w:t>
            </w:r>
          </w:p>
        </w:tc>
        <w:tc>
          <w:tcPr>
            <w:tcW w:w="2025" w:type="dxa"/>
            <w:shd w:val="clear" w:color="auto" w:fill="auto"/>
            <w:noWrap/>
            <w:vAlign w:val="bottom"/>
            <w:hideMark/>
          </w:tcPr>
          <w:p w14:paraId="020761E6" w14:textId="77777777" w:rsidR="005F32CA" w:rsidRPr="005F32CA" w:rsidRDefault="005F32CA" w:rsidP="005F32CA">
            <w:pPr>
              <w:spacing w:after="0" w:line="240" w:lineRule="auto"/>
              <w:jc w:val="center"/>
              <w:rPr>
                <w:rFonts w:ascii="Calibri" w:eastAsia="Times New Roman" w:hAnsi="Calibri" w:cs="Times New Roman"/>
                <w:color w:val="000000"/>
                <w:lang w:eastAsia="en-IN"/>
              </w:rPr>
            </w:pPr>
            <w:r w:rsidRPr="005F32CA">
              <w:rPr>
                <w:rFonts w:ascii="Calibri" w:eastAsia="Times New Roman" w:hAnsi="Calibri" w:cs="Times New Roman"/>
                <w:color w:val="000000"/>
                <w:lang w:eastAsia="en-IN"/>
              </w:rPr>
              <w:t>4%</w:t>
            </w:r>
          </w:p>
        </w:tc>
      </w:tr>
    </w:tbl>
    <w:p w14:paraId="4C590343" w14:textId="78C1FD13" w:rsidR="005F32CA" w:rsidRDefault="005F32CA" w:rsidP="0068477D">
      <w:pPr>
        <w:pStyle w:val="BodyText"/>
        <w:spacing w:before="162" w:line="480" w:lineRule="auto"/>
        <w:ind w:right="-90"/>
        <w:jc w:val="both"/>
        <w:rPr>
          <w:noProof/>
          <w:color w:val="000000" w:themeColor="text1"/>
        </w:rPr>
      </w:pPr>
    </w:p>
    <w:p w14:paraId="4516CADF" w14:textId="77777777" w:rsidR="00E561A5" w:rsidRDefault="00E561A5" w:rsidP="0068477D">
      <w:pPr>
        <w:pStyle w:val="BodyText"/>
        <w:spacing w:before="162" w:line="480" w:lineRule="auto"/>
        <w:ind w:right="-90"/>
        <w:jc w:val="both"/>
        <w:rPr>
          <w:noProof/>
          <w:color w:val="000000" w:themeColor="text1"/>
        </w:rPr>
      </w:pPr>
    </w:p>
    <w:tbl>
      <w:tblPr>
        <w:tblW w:w="10525" w:type="dxa"/>
        <w:tblInd w:w="-185" w:type="dxa"/>
        <w:tblLook w:val="04A0" w:firstRow="1" w:lastRow="0" w:firstColumn="1" w:lastColumn="0" w:noHBand="0" w:noVBand="1"/>
      </w:tblPr>
      <w:tblGrid>
        <w:gridCol w:w="2016"/>
        <w:gridCol w:w="882"/>
        <w:gridCol w:w="882"/>
        <w:gridCol w:w="882"/>
        <w:gridCol w:w="883"/>
        <w:gridCol w:w="1008"/>
        <w:gridCol w:w="1003"/>
        <w:gridCol w:w="1003"/>
        <w:gridCol w:w="1003"/>
        <w:gridCol w:w="963"/>
      </w:tblGrid>
      <w:tr w:rsidR="00C52F8D" w:rsidRPr="005D2A6A" w14:paraId="00C8172D" w14:textId="77777777" w:rsidTr="00C52F8D">
        <w:trPr>
          <w:trHeight w:val="538"/>
        </w:trPr>
        <w:tc>
          <w:tcPr>
            <w:tcW w:w="2016" w:type="dxa"/>
            <w:tcBorders>
              <w:top w:val="single" w:sz="4" w:space="0" w:color="auto"/>
              <w:left w:val="single" w:sz="4" w:space="0" w:color="auto"/>
              <w:bottom w:val="single" w:sz="4" w:space="0" w:color="auto"/>
              <w:right w:val="single" w:sz="4" w:space="0" w:color="auto"/>
            </w:tcBorders>
            <w:shd w:val="clear" w:color="auto" w:fill="C00000"/>
            <w:noWrap/>
            <w:vAlign w:val="center"/>
            <w:hideMark/>
          </w:tcPr>
          <w:p w14:paraId="729D24A3" w14:textId="1671A85A" w:rsidR="005D2A6A" w:rsidRPr="005D2A6A" w:rsidRDefault="005D2A6A" w:rsidP="00BF252C">
            <w:pPr>
              <w:spacing w:after="0" w:line="240" w:lineRule="auto"/>
              <w:jc w:val="center"/>
              <w:rPr>
                <w:rFonts w:ascii="Arial" w:eastAsia="Times New Roman" w:hAnsi="Arial" w:cs="Arial"/>
                <w:b/>
                <w:bCs/>
                <w:color w:val="FFFFFF" w:themeColor="background1"/>
                <w:sz w:val="20"/>
                <w:szCs w:val="20"/>
                <w:lang w:val="en-US"/>
              </w:rPr>
            </w:pPr>
            <w:bookmarkStart w:id="43" w:name="_Hlk84171220"/>
            <w:r w:rsidRPr="005D2A6A">
              <w:rPr>
                <w:rFonts w:ascii="Arial" w:eastAsia="Times New Roman" w:hAnsi="Arial" w:cs="Arial"/>
                <w:b/>
                <w:bCs/>
                <w:color w:val="FFFFFF" w:themeColor="background1"/>
                <w:sz w:val="20"/>
                <w:szCs w:val="20"/>
                <w:lang w:val="en-US"/>
              </w:rPr>
              <w:t>Demand by Type</w:t>
            </w:r>
            <w:r w:rsidR="00274F09">
              <w:rPr>
                <w:rFonts w:ascii="Arial" w:eastAsia="Times New Roman" w:hAnsi="Arial" w:cs="Arial"/>
                <w:b/>
                <w:bCs/>
                <w:color w:val="FFFFFF" w:themeColor="background1"/>
                <w:sz w:val="20"/>
                <w:szCs w:val="20"/>
                <w:lang w:val="en-US"/>
              </w:rPr>
              <w:t xml:space="preserve"> </w:t>
            </w:r>
          </w:p>
        </w:tc>
        <w:tc>
          <w:tcPr>
            <w:tcW w:w="882" w:type="dxa"/>
            <w:tcBorders>
              <w:top w:val="single" w:sz="4" w:space="0" w:color="auto"/>
              <w:left w:val="nil"/>
              <w:bottom w:val="single" w:sz="4" w:space="0" w:color="auto"/>
              <w:right w:val="single" w:sz="4" w:space="0" w:color="auto"/>
            </w:tcBorders>
            <w:shd w:val="clear" w:color="auto" w:fill="C00000"/>
            <w:noWrap/>
            <w:vAlign w:val="center"/>
            <w:hideMark/>
          </w:tcPr>
          <w:p w14:paraId="119379B4" w14:textId="77777777" w:rsidR="005D2A6A" w:rsidRPr="005D2A6A" w:rsidRDefault="005D2A6A" w:rsidP="00BF252C">
            <w:pPr>
              <w:spacing w:after="0" w:line="480" w:lineRule="auto"/>
              <w:jc w:val="center"/>
              <w:rPr>
                <w:rFonts w:ascii="Arial" w:eastAsia="Times New Roman" w:hAnsi="Arial" w:cs="Arial"/>
                <w:b/>
                <w:bCs/>
                <w:color w:val="FFFFFF" w:themeColor="background1"/>
                <w:sz w:val="20"/>
                <w:szCs w:val="20"/>
                <w:lang w:val="en-US"/>
              </w:rPr>
            </w:pPr>
            <w:r w:rsidRPr="005D2A6A">
              <w:rPr>
                <w:rFonts w:ascii="Arial" w:eastAsia="Times New Roman" w:hAnsi="Arial" w:cs="Arial"/>
                <w:b/>
                <w:bCs/>
                <w:color w:val="FFFFFF" w:themeColor="background1"/>
                <w:sz w:val="20"/>
                <w:szCs w:val="20"/>
                <w:lang w:val="en-US"/>
              </w:rPr>
              <w:t>2015</w:t>
            </w:r>
          </w:p>
        </w:tc>
        <w:tc>
          <w:tcPr>
            <w:tcW w:w="882" w:type="dxa"/>
            <w:tcBorders>
              <w:top w:val="single" w:sz="4" w:space="0" w:color="auto"/>
              <w:left w:val="nil"/>
              <w:bottom w:val="single" w:sz="4" w:space="0" w:color="auto"/>
              <w:right w:val="single" w:sz="4" w:space="0" w:color="auto"/>
            </w:tcBorders>
            <w:shd w:val="clear" w:color="auto" w:fill="C00000"/>
            <w:noWrap/>
            <w:vAlign w:val="center"/>
            <w:hideMark/>
          </w:tcPr>
          <w:p w14:paraId="61B0A4DD" w14:textId="77777777" w:rsidR="005D2A6A" w:rsidRPr="005D2A6A" w:rsidRDefault="005D2A6A" w:rsidP="00BF252C">
            <w:pPr>
              <w:spacing w:after="0" w:line="480" w:lineRule="auto"/>
              <w:jc w:val="center"/>
              <w:rPr>
                <w:rFonts w:ascii="Arial" w:eastAsia="Times New Roman" w:hAnsi="Arial" w:cs="Arial"/>
                <w:b/>
                <w:bCs/>
                <w:color w:val="FFFFFF" w:themeColor="background1"/>
                <w:sz w:val="20"/>
                <w:szCs w:val="20"/>
                <w:lang w:val="en-US"/>
              </w:rPr>
            </w:pPr>
            <w:r w:rsidRPr="005D2A6A">
              <w:rPr>
                <w:rFonts w:ascii="Arial" w:eastAsia="Times New Roman" w:hAnsi="Arial" w:cs="Arial"/>
                <w:b/>
                <w:bCs/>
                <w:color w:val="FFFFFF" w:themeColor="background1"/>
                <w:sz w:val="20"/>
                <w:szCs w:val="20"/>
                <w:lang w:val="en-US"/>
              </w:rPr>
              <w:t>2016</w:t>
            </w:r>
          </w:p>
        </w:tc>
        <w:tc>
          <w:tcPr>
            <w:tcW w:w="882" w:type="dxa"/>
            <w:tcBorders>
              <w:top w:val="single" w:sz="4" w:space="0" w:color="auto"/>
              <w:left w:val="nil"/>
              <w:bottom w:val="single" w:sz="4" w:space="0" w:color="auto"/>
              <w:right w:val="single" w:sz="4" w:space="0" w:color="auto"/>
            </w:tcBorders>
            <w:shd w:val="clear" w:color="auto" w:fill="C00000"/>
            <w:noWrap/>
            <w:vAlign w:val="bottom"/>
            <w:hideMark/>
          </w:tcPr>
          <w:p w14:paraId="50B18E26" w14:textId="77777777" w:rsidR="005D2A6A" w:rsidRPr="005D2A6A" w:rsidRDefault="005D2A6A" w:rsidP="00BF252C">
            <w:pPr>
              <w:spacing w:after="0" w:line="480" w:lineRule="auto"/>
              <w:jc w:val="center"/>
              <w:rPr>
                <w:rFonts w:ascii="Arial" w:eastAsia="Times New Roman" w:hAnsi="Arial" w:cs="Arial"/>
                <w:b/>
                <w:bCs/>
                <w:color w:val="FFFFFF" w:themeColor="background1"/>
                <w:sz w:val="20"/>
                <w:szCs w:val="20"/>
                <w:lang w:val="en-US"/>
              </w:rPr>
            </w:pPr>
            <w:r w:rsidRPr="005D2A6A">
              <w:rPr>
                <w:rFonts w:ascii="Arial" w:eastAsia="Times New Roman" w:hAnsi="Arial" w:cs="Arial"/>
                <w:b/>
                <w:bCs/>
                <w:color w:val="FFFFFF" w:themeColor="background1"/>
                <w:sz w:val="20"/>
                <w:szCs w:val="20"/>
                <w:lang w:val="en-US"/>
              </w:rPr>
              <w:t>2017</w:t>
            </w:r>
          </w:p>
        </w:tc>
        <w:tc>
          <w:tcPr>
            <w:tcW w:w="883" w:type="dxa"/>
            <w:tcBorders>
              <w:top w:val="single" w:sz="4" w:space="0" w:color="auto"/>
              <w:left w:val="nil"/>
              <w:bottom w:val="single" w:sz="4" w:space="0" w:color="auto"/>
              <w:right w:val="single" w:sz="4" w:space="0" w:color="auto"/>
            </w:tcBorders>
            <w:shd w:val="clear" w:color="auto" w:fill="C00000"/>
            <w:noWrap/>
            <w:vAlign w:val="bottom"/>
            <w:hideMark/>
          </w:tcPr>
          <w:p w14:paraId="46A715CE" w14:textId="77777777" w:rsidR="005D2A6A" w:rsidRPr="005D2A6A" w:rsidRDefault="005D2A6A" w:rsidP="00BF252C">
            <w:pPr>
              <w:spacing w:after="0" w:line="480" w:lineRule="auto"/>
              <w:jc w:val="center"/>
              <w:rPr>
                <w:rFonts w:ascii="Arial" w:eastAsia="Times New Roman" w:hAnsi="Arial" w:cs="Arial"/>
                <w:b/>
                <w:bCs/>
                <w:color w:val="FFFFFF" w:themeColor="background1"/>
                <w:sz w:val="20"/>
                <w:szCs w:val="20"/>
                <w:lang w:val="en-US"/>
              </w:rPr>
            </w:pPr>
            <w:r w:rsidRPr="005D2A6A">
              <w:rPr>
                <w:rFonts w:ascii="Arial" w:eastAsia="Times New Roman" w:hAnsi="Arial" w:cs="Arial"/>
                <w:b/>
                <w:bCs/>
                <w:color w:val="FFFFFF" w:themeColor="background1"/>
                <w:sz w:val="20"/>
                <w:szCs w:val="20"/>
                <w:lang w:val="en-US"/>
              </w:rPr>
              <w:t>2018</w:t>
            </w:r>
          </w:p>
        </w:tc>
        <w:tc>
          <w:tcPr>
            <w:tcW w:w="1008" w:type="dxa"/>
            <w:tcBorders>
              <w:top w:val="single" w:sz="4" w:space="0" w:color="auto"/>
              <w:left w:val="nil"/>
              <w:bottom w:val="single" w:sz="4" w:space="0" w:color="auto"/>
              <w:right w:val="single" w:sz="4" w:space="0" w:color="auto"/>
            </w:tcBorders>
            <w:shd w:val="clear" w:color="auto" w:fill="C00000"/>
            <w:noWrap/>
            <w:vAlign w:val="bottom"/>
            <w:hideMark/>
          </w:tcPr>
          <w:p w14:paraId="12FC5D0D" w14:textId="77777777" w:rsidR="005D2A6A" w:rsidRPr="005D2A6A" w:rsidRDefault="005D2A6A" w:rsidP="00BF252C">
            <w:pPr>
              <w:spacing w:after="0" w:line="480" w:lineRule="auto"/>
              <w:jc w:val="center"/>
              <w:rPr>
                <w:rFonts w:ascii="Arial" w:eastAsia="Times New Roman" w:hAnsi="Arial" w:cs="Arial"/>
                <w:b/>
                <w:bCs/>
                <w:color w:val="FFFFFF" w:themeColor="background1"/>
                <w:sz w:val="20"/>
                <w:szCs w:val="20"/>
                <w:lang w:val="en-US"/>
              </w:rPr>
            </w:pPr>
            <w:r w:rsidRPr="005D2A6A">
              <w:rPr>
                <w:rFonts w:ascii="Arial" w:eastAsia="Times New Roman" w:hAnsi="Arial" w:cs="Arial"/>
                <w:b/>
                <w:bCs/>
                <w:color w:val="FFFFFF" w:themeColor="background1"/>
                <w:sz w:val="20"/>
                <w:szCs w:val="20"/>
                <w:lang w:val="en-US"/>
              </w:rPr>
              <w:t>2019</w:t>
            </w:r>
          </w:p>
        </w:tc>
        <w:tc>
          <w:tcPr>
            <w:tcW w:w="1003" w:type="dxa"/>
            <w:tcBorders>
              <w:top w:val="single" w:sz="4" w:space="0" w:color="auto"/>
              <w:left w:val="nil"/>
              <w:bottom w:val="single" w:sz="4" w:space="0" w:color="auto"/>
              <w:right w:val="single" w:sz="4" w:space="0" w:color="auto"/>
            </w:tcBorders>
            <w:shd w:val="clear" w:color="auto" w:fill="C00000"/>
            <w:noWrap/>
            <w:vAlign w:val="bottom"/>
            <w:hideMark/>
          </w:tcPr>
          <w:p w14:paraId="768A6DB2" w14:textId="77777777" w:rsidR="005D2A6A" w:rsidRPr="005D2A6A" w:rsidRDefault="005D2A6A" w:rsidP="00BF252C">
            <w:pPr>
              <w:spacing w:after="0" w:line="480" w:lineRule="auto"/>
              <w:jc w:val="center"/>
              <w:rPr>
                <w:rFonts w:ascii="Arial" w:eastAsia="Times New Roman" w:hAnsi="Arial" w:cs="Arial"/>
                <w:b/>
                <w:bCs/>
                <w:color w:val="FFFFFF" w:themeColor="background1"/>
                <w:sz w:val="20"/>
                <w:szCs w:val="20"/>
                <w:lang w:val="en-US"/>
              </w:rPr>
            </w:pPr>
            <w:r w:rsidRPr="005D2A6A">
              <w:rPr>
                <w:rFonts w:ascii="Arial" w:eastAsia="Times New Roman" w:hAnsi="Arial" w:cs="Arial"/>
                <w:b/>
                <w:bCs/>
                <w:color w:val="FFFFFF" w:themeColor="background1"/>
                <w:sz w:val="20"/>
                <w:szCs w:val="20"/>
                <w:lang w:val="en-US"/>
              </w:rPr>
              <w:t>2020</w:t>
            </w:r>
          </w:p>
        </w:tc>
        <w:tc>
          <w:tcPr>
            <w:tcW w:w="1003" w:type="dxa"/>
            <w:tcBorders>
              <w:top w:val="single" w:sz="4" w:space="0" w:color="auto"/>
              <w:left w:val="nil"/>
              <w:bottom w:val="single" w:sz="4" w:space="0" w:color="auto"/>
              <w:right w:val="single" w:sz="4" w:space="0" w:color="auto"/>
            </w:tcBorders>
            <w:shd w:val="clear" w:color="auto" w:fill="C00000"/>
            <w:noWrap/>
            <w:vAlign w:val="bottom"/>
            <w:hideMark/>
          </w:tcPr>
          <w:p w14:paraId="379F4BC9" w14:textId="77777777" w:rsidR="005D2A6A" w:rsidRPr="005D2A6A" w:rsidRDefault="005D2A6A" w:rsidP="00BF252C">
            <w:pPr>
              <w:spacing w:after="0" w:line="480" w:lineRule="auto"/>
              <w:jc w:val="center"/>
              <w:rPr>
                <w:rFonts w:ascii="Arial" w:eastAsia="Times New Roman" w:hAnsi="Arial" w:cs="Arial"/>
                <w:b/>
                <w:bCs/>
                <w:color w:val="FFFFFF" w:themeColor="background1"/>
                <w:sz w:val="20"/>
                <w:szCs w:val="20"/>
                <w:lang w:val="en-US"/>
              </w:rPr>
            </w:pPr>
            <w:r w:rsidRPr="005D2A6A">
              <w:rPr>
                <w:rFonts w:ascii="Arial" w:eastAsia="Times New Roman" w:hAnsi="Arial" w:cs="Arial"/>
                <w:b/>
                <w:bCs/>
                <w:color w:val="FFFFFF" w:themeColor="background1"/>
                <w:sz w:val="20"/>
                <w:szCs w:val="20"/>
                <w:lang w:val="en-US"/>
              </w:rPr>
              <w:t>2021E</w:t>
            </w:r>
          </w:p>
        </w:tc>
        <w:tc>
          <w:tcPr>
            <w:tcW w:w="1003" w:type="dxa"/>
            <w:tcBorders>
              <w:top w:val="single" w:sz="4" w:space="0" w:color="auto"/>
              <w:left w:val="nil"/>
              <w:bottom w:val="single" w:sz="4" w:space="0" w:color="auto"/>
              <w:right w:val="single" w:sz="4" w:space="0" w:color="auto"/>
            </w:tcBorders>
            <w:shd w:val="clear" w:color="auto" w:fill="C00000"/>
            <w:noWrap/>
            <w:vAlign w:val="bottom"/>
            <w:hideMark/>
          </w:tcPr>
          <w:p w14:paraId="2B79813D" w14:textId="77777777" w:rsidR="005D2A6A" w:rsidRPr="005D2A6A" w:rsidRDefault="005D2A6A" w:rsidP="00BF252C">
            <w:pPr>
              <w:spacing w:after="0" w:line="480" w:lineRule="auto"/>
              <w:jc w:val="center"/>
              <w:rPr>
                <w:rFonts w:ascii="Arial" w:eastAsia="Times New Roman" w:hAnsi="Arial" w:cs="Arial"/>
                <w:b/>
                <w:bCs/>
                <w:color w:val="FFFFFF" w:themeColor="background1"/>
                <w:sz w:val="20"/>
                <w:szCs w:val="20"/>
                <w:lang w:val="en-US"/>
              </w:rPr>
            </w:pPr>
            <w:r w:rsidRPr="005D2A6A">
              <w:rPr>
                <w:rFonts w:ascii="Arial" w:eastAsia="Times New Roman" w:hAnsi="Arial" w:cs="Arial"/>
                <w:b/>
                <w:bCs/>
                <w:color w:val="FFFFFF" w:themeColor="background1"/>
                <w:sz w:val="20"/>
                <w:szCs w:val="20"/>
                <w:lang w:val="en-US"/>
              </w:rPr>
              <w:t>2025F</w:t>
            </w:r>
          </w:p>
        </w:tc>
        <w:tc>
          <w:tcPr>
            <w:tcW w:w="963" w:type="dxa"/>
            <w:tcBorders>
              <w:top w:val="single" w:sz="4" w:space="0" w:color="auto"/>
              <w:left w:val="single" w:sz="4" w:space="0" w:color="auto"/>
              <w:bottom w:val="single" w:sz="4" w:space="0" w:color="auto"/>
              <w:right w:val="single" w:sz="4" w:space="0" w:color="auto"/>
            </w:tcBorders>
            <w:shd w:val="clear" w:color="auto" w:fill="C00000"/>
            <w:noWrap/>
            <w:vAlign w:val="bottom"/>
            <w:hideMark/>
          </w:tcPr>
          <w:p w14:paraId="7520A789" w14:textId="77777777" w:rsidR="005D2A6A" w:rsidRPr="005D2A6A" w:rsidRDefault="005D2A6A" w:rsidP="00BF252C">
            <w:pPr>
              <w:spacing w:after="0" w:line="480" w:lineRule="auto"/>
              <w:jc w:val="center"/>
              <w:rPr>
                <w:rFonts w:ascii="Arial" w:eastAsia="Times New Roman" w:hAnsi="Arial" w:cs="Arial"/>
                <w:b/>
                <w:bCs/>
                <w:color w:val="FFFFFF" w:themeColor="background1"/>
                <w:sz w:val="20"/>
                <w:szCs w:val="20"/>
                <w:lang w:val="en-US"/>
              </w:rPr>
            </w:pPr>
            <w:r w:rsidRPr="005D2A6A">
              <w:rPr>
                <w:rFonts w:ascii="Arial" w:eastAsia="Times New Roman" w:hAnsi="Arial" w:cs="Arial"/>
                <w:b/>
                <w:bCs/>
                <w:color w:val="FFFFFF" w:themeColor="background1"/>
                <w:sz w:val="20"/>
                <w:szCs w:val="20"/>
                <w:lang w:val="en-US"/>
              </w:rPr>
              <w:t>2030F</w:t>
            </w:r>
          </w:p>
        </w:tc>
      </w:tr>
      <w:tr w:rsidR="00C52F8D" w:rsidRPr="005D2A6A" w14:paraId="5E72121A" w14:textId="77777777" w:rsidTr="00C52F8D">
        <w:trPr>
          <w:trHeight w:val="634"/>
        </w:trPr>
        <w:tc>
          <w:tcPr>
            <w:tcW w:w="2016" w:type="dxa"/>
            <w:tcBorders>
              <w:top w:val="nil"/>
              <w:left w:val="single" w:sz="4" w:space="0" w:color="auto"/>
              <w:bottom w:val="single" w:sz="4" w:space="0" w:color="auto"/>
              <w:right w:val="single" w:sz="4" w:space="0" w:color="auto"/>
            </w:tcBorders>
            <w:shd w:val="clear" w:color="000000" w:fill="FFFFFF"/>
            <w:noWrap/>
            <w:vAlign w:val="bottom"/>
            <w:hideMark/>
          </w:tcPr>
          <w:p w14:paraId="172DDC1D" w14:textId="33F51699" w:rsidR="005D2A6A" w:rsidRPr="005D2A6A" w:rsidRDefault="005D2A6A" w:rsidP="00B20C6E">
            <w:pPr>
              <w:spacing w:after="0" w:line="240" w:lineRule="auto"/>
              <w:rPr>
                <w:rFonts w:ascii="Arial" w:eastAsia="Times New Roman" w:hAnsi="Arial" w:cs="Arial"/>
                <w:color w:val="000000"/>
                <w:sz w:val="20"/>
                <w:szCs w:val="20"/>
                <w:lang w:val="en-US"/>
              </w:rPr>
            </w:pPr>
            <w:r w:rsidRPr="005D2A6A">
              <w:rPr>
                <w:rFonts w:ascii="Arial" w:hAnsi="Arial" w:cs="Arial"/>
                <w:color w:val="000000"/>
                <w:sz w:val="20"/>
                <w:szCs w:val="20"/>
              </w:rPr>
              <w:t>Bisphenol-</w:t>
            </w:r>
            <w:r w:rsidR="0008641D" w:rsidRPr="005D2A6A">
              <w:rPr>
                <w:rFonts w:ascii="Arial" w:hAnsi="Arial" w:cs="Arial"/>
                <w:color w:val="000000"/>
                <w:sz w:val="20"/>
                <w:szCs w:val="20"/>
              </w:rPr>
              <w:t>A, F</w:t>
            </w:r>
            <w:r w:rsidRPr="005D2A6A">
              <w:rPr>
                <w:rFonts w:ascii="Arial" w:hAnsi="Arial" w:cs="Arial"/>
                <w:color w:val="000000"/>
                <w:sz w:val="20"/>
                <w:szCs w:val="20"/>
              </w:rPr>
              <w:t>,S vinyl ester resin</w:t>
            </w:r>
          </w:p>
        </w:tc>
        <w:tc>
          <w:tcPr>
            <w:tcW w:w="882" w:type="dxa"/>
            <w:tcBorders>
              <w:top w:val="nil"/>
              <w:left w:val="nil"/>
              <w:bottom w:val="single" w:sz="4" w:space="0" w:color="auto"/>
              <w:right w:val="single" w:sz="4" w:space="0" w:color="auto"/>
            </w:tcBorders>
            <w:shd w:val="clear" w:color="000000" w:fill="FFFFFF"/>
            <w:noWrap/>
            <w:vAlign w:val="bottom"/>
            <w:hideMark/>
          </w:tcPr>
          <w:p w14:paraId="5561F1F1" w14:textId="104ADFEE" w:rsidR="005D2A6A" w:rsidRPr="005D2A6A" w:rsidRDefault="005D2A6A" w:rsidP="00B20C6E">
            <w:pPr>
              <w:spacing w:after="0" w:line="240" w:lineRule="auto"/>
              <w:jc w:val="center"/>
              <w:rPr>
                <w:rFonts w:ascii="Arial" w:eastAsia="Times New Roman" w:hAnsi="Arial" w:cs="Arial"/>
                <w:color w:val="000000" w:themeColor="text1"/>
                <w:sz w:val="20"/>
                <w:szCs w:val="20"/>
                <w:lang w:val="en-US"/>
              </w:rPr>
            </w:pPr>
            <w:r w:rsidRPr="005D2A6A">
              <w:rPr>
                <w:rFonts w:ascii="Arial" w:hAnsi="Arial" w:cs="Arial"/>
                <w:color w:val="000000"/>
                <w:sz w:val="20"/>
                <w:szCs w:val="20"/>
              </w:rPr>
              <w:t>351</w:t>
            </w:r>
          </w:p>
        </w:tc>
        <w:tc>
          <w:tcPr>
            <w:tcW w:w="882" w:type="dxa"/>
            <w:tcBorders>
              <w:top w:val="nil"/>
              <w:left w:val="nil"/>
              <w:bottom w:val="single" w:sz="4" w:space="0" w:color="auto"/>
              <w:right w:val="single" w:sz="4" w:space="0" w:color="auto"/>
            </w:tcBorders>
            <w:shd w:val="clear" w:color="000000" w:fill="FFFFFF"/>
            <w:noWrap/>
            <w:vAlign w:val="bottom"/>
            <w:hideMark/>
          </w:tcPr>
          <w:p w14:paraId="298B92BE" w14:textId="1DEB129E" w:rsidR="005D2A6A" w:rsidRPr="005D2A6A" w:rsidRDefault="005D2A6A" w:rsidP="00B20C6E">
            <w:pPr>
              <w:spacing w:after="0" w:line="240" w:lineRule="auto"/>
              <w:jc w:val="center"/>
              <w:rPr>
                <w:rFonts w:ascii="Arial" w:eastAsia="Times New Roman" w:hAnsi="Arial" w:cs="Arial"/>
                <w:color w:val="000000" w:themeColor="text1"/>
                <w:sz w:val="20"/>
                <w:szCs w:val="20"/>
                <w:lang w:val="en-US"/>
              </w:rPr>
            </w:pPr>
            <w:r w:rsidRPr="005D2A6A">
              <w:rPr>
                <w:rFonts w:ascii="Arial" w:hAnsi="Arial" w:cs="Arial"/>
                <w:color w:val="000000"/>
                <w:sz w:val="20"/>
                <w:szCs w:val="20"/>
              </w:rPr>
              <w:t>365</w:t>
            </w:r>
          </w:p>
        </w:tc>
        <w:tc>
          <w:tcPr>
            <w:tcW w:w="882" w:type="dxa"/>
            <w:tcBorders>
              <w:top w:val="nil"/>
              <w:left w:val="nil"/>
              <w:bottom w:val="single" w:sz="4" w:space="0" w:color="auto"/>
              <w:right w:val="single" w:sz="4" w:space="0" w:color="auto"/>
            </w:tcBorders>
            <w:shd w:val="clear" w:color="000000" w:fill="FFFFFF"/>
            <w:noWrap/>
            <w:vAlign w:val="bottom"/>
            <w:hideMark/>
          </w:tcPr>
          <w:p w14:paraId="6A893945" w14:textId="5871832A" w:rsidR="005D2A6A" w:rsidRPr="005D2A6A" w:rsidRDefault="005D2A6A" w:rsidP="00B20C6E">
            <w:pPr>
              <w:spacing w:after="0" w:line="240" w:lineRule="auto"/>
              <w:jc w:val="center"/>
              <w:rPr>
                <w:rFonts w:ascii="Arial" w:eastAsia="Times New Roman" w:hAnsi="Arial" w:cs="Arial"/>
                <w:color w:val="000000" w:themeColor="text1"/>
                <w:sz w:val="20"/>
                <w:szCs w:val="20"/>
                <w:lang w:val="en-US"/>
              </w:rPr>
            </w:pPr>
            <w:r w:rsidRPr="005D2A6A">
              <w:rPr>
                <w:rFonts w:ascii="Arial" w:hAnsi="Arial" w:cs="Arial"/>
                <w:color w:val="000000"/>
                <w:sz w:val="20"/>
                <w:szCs w:val="20"/>
              </w:rPr>
              <w:t>379</w:t>
            </w:r>
          </w:p>
        </w:tc>
        <w:tc>
          <w:tcPr>
            <w:tcW w:w="883" w:type="dxa"/>
            <w:tcBorders>
              <w:top w:val="nil"/>
              <w:left w:val="nil"/>
              <w:bottom w:val="single" w:sz="4" w:space="0" w:color="auto"/>
              <w:right w:val="single" w:sz="4" w:space="0" w:color="auto"/>
            </w:tcBorders>
            <w:shd w:val="clear" w:color="000000" w:fill="FFFFFF"/>
            <w:noWrap/>
            <w:vAlign w:val="bottom"/>
            <w:hideMark/>
          </w:tcPr>
          <w:p w14:paraId="2D66F963" w14:textId="4373E71A" w:rsidR="005D2A6A" w:rsidRPr="005D2A6A" w:rsidRDefault="005D2A6A" w:rsidP="00B20C6E">
            <w:pPr>
              <w:spacing w:after="0" w:line="240" w:lineRule="auto"/>
              <w:jc w:val="center"/>
              <w:rPr>
                <w:rFonts w:ascii="Arial" w:eastAsia="Times New Roman" w:hAnsi="Arial" w:cs="Arial"/>
                <w:color w:val="000000" w:themeColor="text1"/>
                <w:sz w:val="20"/>
                <w:szCs w:val="20"/>
                <w:lang w:val="en-US"/>
              </w:rPr>
            </w:pPr>
            <w:r w:rsidRPr="005D2A6A">
              <w:rPr>
                <w:rFonts w:ascii="Arial" w:hAnsi="Arial" w:cs="Arial"/>
                <w:color w:val="000000"/>
                <w:sz w:val="20"/>
                <w:szCs w:val="20"/>
              </w:rPr>
              <w:t>398</w:t>
            </w:r>
          </w:p>
        </w:tc>
        <w:tc>
          <w:tcPr>
            <w:tcW w:w="1008" w:type="dxa"/>
            <w:tcBorders>
              <w:top w:val="nil"/>
              <w:left w:val="nil"/>
              <w:bottom w:val="single" w:sz="4" w:space="0" w:color="auto"/>
              <w:right w:val="single" w:sz="4" w:space="0" w:color="auto"/>
            </w:tcBorders>
            <w:shd w:val="clear" w:color="000000" w:fill="FFFFFF"/>
            <w:noWrap/>
            <w:vAlign w:val="bottom"/>
            <w:hideMark/>
          </w:tcPr>
          <w:p w14:paraId="627A2554" w14:textId="4AAB5FDE" w:rsidR="005D2A6A" w:rsidRPr="005D2A6A" w:rsidRDefault="005D2A6A" w:rsidP="00B20C6E">
            <w:pPr>
              <w:spacing w:after="0" w:line="240" w:lineRule="auto"/>
              <w:jc w:val="center"/>
              <w:rPr>
                <w:rFonts w:ascii="Arial" w:eastAsia="Times New Roman" w:hAnsi="Arial" w:cs="Arial"/>
                <w:color w:val="000000" w:themeColor="text1"/>
                <w:sz w:val="20"/>
                <w:szCs w:val="20"/>
                <w:lang w:val="en-US"/>
              </w:rPr>
            </w:pPr>
            <w:r w:rsidRPr="005D2A6A">
              <w:rPr>
                <w:rFonts w:ascii="Arial" w:hAnsi="Arial" w:cs="Arial"/>
                <w:color w:val="000000"/>
                <w:sz w:val="20"/>
                <w:szCs w:val="20"/>
              </w:rPr>
              <w:t>412</w:t>
            </w:r>
          </w:p>
        </w:tc>
        <w:tc>
          <w:tcPr>
            <w:tcW w:w="1003" w:type="dxa"/>
            <w:tcBorders>
              <w:top w:val="nil"/>
              <w:left w:val="nil"/>
              <w:bottom w:val="single" w:sz="4" w:space="0" w:color="auto"/>
              <w:right w:val="single" w:sz="4" w:space="0" w:color="auto"/>
            </w:tcBorders>
            <w:shd w:val="clear" w:color="000000" w:fill="FFFFFF"/>
            <w:noWrap/>
            <w:vAlign w:val="bottom"/>
            <w:hideMark/>
          </w:tcPr>
          <w:p w14:paraId="02F6E39B" w14:textId="59E28BA2" w:rsidR="005D2A6A" w:rsidRPr="005D2A6A" w:rsidRDefault="005D2A6A" w:rsidP="00B20C6E">
            <w:pPr>
              <w:spacing w:after="0" w:line="240" w:lineRule="auto"/>
              <w:jc w:val="center"/>
              <w:rPr>
                <w:rFonts w:ascii="Arial" w:eastAsia="Times New Roman" w:hAnsi="Arial" w:cs="Arial"/>
                <w:color w:val="000000" w:themeColor="text1"/>
                <w:sz w:val="20"/>
                <w:szCs w:val="20"/>
                <w:lang w:val="en-US"/>
              </w:rPr>
            </w:pPr>
            <w:r w:rsidRPr="005D2A6A">
              <w:rPr>
                <w:rFonts w:ascii="Arial" w:hAnsi="Arial" w:cs="Arial"/>
                <w:color w:val="000000"/>
                <w:sz w:val="20"/>
                <w:szCs w:val="20"/>
              </w:rPr>
              <w:t>383</w:t>
            </w:r>
          </w:p>
        </w:tc>
        <w:tc>
          <w:tcPr>
            <w:tcW w:w="1003" w:type="dxa"/>
            <w:tcBorders>
              <w:top w:val="nil"/>
              <w:left w:val="nil"/>
              <w:bottom w:val="single" w:sz="4" w:space="0" w:color="auto"/>
              <w:right w:val="single" w:sz="4" w:space="0" w:color="auto"/>
            </w:tcBorders>
            <w:shd w:val="clear" w:color="000000" w:fill="FFFFFF"/>
            <w:noWrap/>
            <w:vAlign w:val="bottom"/>
            <w:hideMark/>
          </w:tcPr>
          <w:p w14:paraId="54866DDA" w14:textId="047A489D" w:rsidR="005D2A6A" w:rsidRPr="005D2A6A" w:rsidRDefault="005D2A6A" w:rsidP="00B20C6E">
            <w:pPr>
              <w:spacing w:after="0" w:line="240" w:lineRule="auto"/>
              <w:jc w:val="center"/>
              <w:rPr>
                <w:rFonts w:ascii="Arial" w:eastAsia="Times New Roman" w:hAnsi="Arial" w:cs="Arial"/>
                <w:color w:val="000000" w:themeColor="text1"/>
                <w:sz w:val="20"/>
                <w:szCs w:val="20"/>
                <w:lang w:val="en-US"/>
              </w:rPr>
            </w:pPr>
            <w:r w:rsidRPr="005D2A6A">
              <w:rPr>
                <w:rFonts w:ascii="Arial" w:hAnsi="Arial" w:cs="Arial"/>
                <w:color w:val="000000"/>
                <w:sz w:val="20"/>
                <w:szCs w:val="20"/>
              </w:rPr>
              <w:t>409</w:t>
            </w:r>
          </w:p>
        </w:tc>
        <w:tc>
          <w:tcPr>
            <w:tcW w:w="1003" w:type="dxa"/>
            <w:tcBorders>
              <w:top w:val="nil"/>
              <w:left w:val="nil"/>
              <w:bottom w:val="single" w:sz="4" w:space="0" w:color="auto"/>
              <w:right w:val="single" w:sz="4" w:space="0" w:color="auto"/>
            </w:tcBorders>
            <w:shd w:val="clear" w:color="000000" w:fill="FFFFFF"/>
            <w:noWrap/>
            <w:vAlign w:val="bottom"/>
            <w:hideMark/>
          </w:tcPr>
          <w:p w14:paraId="6AB03DE0" w14:textId="23CAD19D" w:rsidR="005D2A6A" w:rsidRPr="005D2A6A" w:rsidRDefault="005D2A6A" w:rsidP="00B20C6E">
            <w:pPr>
              <w:spacing w:after="0" w:line="240" w:lineRule="auto"/>
              <w:jc w:val="center"/>
              <w:rPr>
                <w:rFonts w:ascii="Arial" w:eastAsia="Times New Roman" w:hAnsi="Arial" w:cs="Arial"/>
                <w:color w:val="000000" w:themeColor="text1"/>
                <w:sz w:val="20"/>
                <w:szCs w:val="20"/>
                <w:lang w:val="en-US"/>
              </w:rPr>
            </w:pPr>
            <w:r w:rsidRPr="005D2A6A">
              <w:rPr>
                <w:rFonts w:ascii="Arial" w:hAnsi="Arial" w:cs="Arial"/>
                <w:color w:val="000000"/>
                <w:sz w:val="20"/>
                <w:szCs w:val="20"/>
              </w:rPr>
              <w:t>534</w:t>
            </w:r>
          </w:p>
        </w:tc>
        <w:tc>
          <w:tcPr>
            <w:tcW w:w="963" w:type="dxa"/>
            <w:tcBorders>
              <w:top w:val="nil"/>
              <w:left w:val="nil"/>
              <w:bottom w:val="single" w:sz="4" w:space="0" w:color="auto"/>
              <w:right w:val="single" w:sz="4" w:space="0" w:color="auto"/>
            </w:tcBorders>
            <w:shd w:val="clear" w:color="000000" w:fill="FFFFFF"/>
            <w:noWrap/>
            <w:vAlign w:val="bottom"/>
            <w:hideMark/>
          </w:tcPr>
          <w:p w14:paraId="62A7E7BC" w14:textId="632A9459" w:rsidR="005D2A6A" w:rsidRPr="005D2A6A" w:rsidRDefault="005D2A6A" w:rsidP="00B20C6E">
            <w:pPr>
              <w:spacing w:after="0" w:line="240" w:lineRule="auto"/>
              <w:jc w:val="center"/>
              <w:rPr>
                <w:rFonts w:ascii="Arial" w:eastAsia="Times New Roman" w:hAnsi="Arial" w:cs="Arial"/>
                <w:color w:val="000000" w:themeColor="text1"/>
                <w:sz w:val="20"/>
                <w:szCs w:val="20"/>
                <w:lang w:val="en-US"/>
              </w:rPr>
            </w:pPr>
            <w:r w:rsidRPr="005D2A6A">
              <w:rPr>
                <w:rFonts w:ascii="Arial" w:hAnsi="Arial" w:cs="Arial"/>
                <w:color w:val="000000"/>
                <w:sz w:val="20"/>
                <w:szCs w:val="20"/>
              </w:rPr>
              <w:t>715</w:t>
            </w:r>
          </w:p>
        </w:tc>
      </w:tr>
      <w:tr w:rsidR="00C52F8D" w:rsidRPr="005D2A6A" w14:paraId="5DADF366" w14:textId="77777777" w:rsidTr="00C52F8D">
        <w:trPr>
          <w:trHeight w:val="634"/>
        </w:trPr>
        <w:tc>
          <w:tcPr>
            <w:tcW w:w="2016" w:type="dxa"/>
            <w:tcBorders>
              <w:top w:val="nil"/>
              <w:left w:val="single" w:sz="4" w:space="0" w:color="auto"/>
              <w:bottom w:val="single" w:sz="4" w:space="0" w:color="auto"/>
              <w:right w:val="single" w:sz="4" w:space="0" w:color="auto"/>
            </w:tcBorders>
            <w:shd w:val="clear" w:color="000000" w:fill="FFFFFF"/>
            <w:noWrap/>
            <w:vAlign w:val="bottom"/>
            <w:hideMark/>
          </w:tcPr>
          <w:p w14:paraId="592D647B" w14:textId="3F0580FC" w:rsidR="005D2A6A" w:rsidRPr="005D2A6A" w:rsidRDefault="005D2A6A" w:rsidP="00B20C6E">
            <w:pPr>
              <w:spacing w:after="0" w:line="240" w:lineRule="auto"/>
              <w:rPr>
                <w:rFonts w:ascii="Arial" w:eastAsia="Times New Roman" w:hAnsi="Arial" w:cs="Arial"/>
                <w:color w:val="000000"/>
                <w:sz w:val="20"/>
                <w:szCs w:val="20"/>
                <w:lang w:val="en-US"/>
              </w:rPr>
            </w:pPr>
            <w:r w:rsidRPr="005D2A6A">
              <w:rPr>
                <w:rFonts w:ascii="Arial" w:hAnsi="Arial" w:cs="Arial"/>
                <w:color w:val="000000"/>
                <w:sz w:val="20"/>
                <w:szCs w:val="20"/>
              </w:rPr>
              <w:t>Novolac vinyl ester resin</w:t>
            </w:r>
          </w:p>
        </w:tc>
        <w:tc>
          <w:tcPr>
            <w:tcW w:w="882" w:type="dxa"/>
            <w:tcBorders>
              <w:top w:val="nil"/>
              <w:left w:val="nil"/>
              <w:bottom w:val="single" w:sz="4" w:space="0" w:color="auto"/>
              <w:right w:val="single" w:sz="4" w:space="0" w:color="auto"/>
            </w:tcBorders>
            <w:shd w:val="clear" w:color="000000" w:fill="FFFFFF"/>
            <w:noWrap/>
            <w:vAlign w:val="bottom"/>
            <w:hideMark/>
          </w:tcPr>
          <w:p w14:paraId="3D74B83F" w14:textId="0F774181" w:rsidR="005D2A6A" w:rsidRPr="005D2A6A" w:rsidRDefault="005D2A6A" w:rsidP="00B20C6E">
            <w:pPr>
              <w:spacing w:after="0" w:line="240" w:lineRule="auto"/>
              <w:jc w:val="center"/>
              <w:rPr>
                <w:rFonts w:ascii="Arial" w:eastAsia="Times New Roman" w:hAnsi="Arial" w:cs="Arial"/>
                <w:color w:val="000000" w:themeColor="text1"/>
                <w:sz w:val="20"/>
                <w:szCs w:val="20"/>
                <w:lang w:val="en-US"/>
              </w:rPr>
            </w:pPr>
            <w:r w:rsidRPr="005D2A6A">
              <w:rPr>
                <w:rFonts w:ascii="Arial" w:hAnsi="Arial" w:cs="Arial"/>
                <w:color w:val="000000"/>
                <w:sz w:val="20"/>
                <w:szCs w:val="20"/>
              </w:rPr>
              <w:t>184</w:t>
            </w:r>
          </w:p>
        </w:tc>
        <w:tc>
          <w:tcPr>
            <w:tcW w:w="882" w:type="dxa"/>
            <w:tcBorders>
              <w:top w:val="nil"/>
              <w:left w:val="nil"/>
              <w:bottom w:val="single" w:sz="4" w:space="0" w:color="auto"/>
              <w:right w:val="single" w:sz="4" w:space="0" w:color="auto"/>
            </w:tcBorders>
            <w:shd w:val="clear" w:color="000000" w:fill="FFFFFF"/>
            <w:noWrap/>
            <w:vAlign w:val="bottom"/>
            <w:hideMark/>
          </w:tcPr>
          <w:p w14:paraId="41CD2280" w14:textId="64EAD385" w:rsidR="005D2A6A" w:rsidRPr="005D2A6A" w:rsidRDefault="005D2A6A" w:rsidP="00B20C6E">
            <w:pPr>
              <w:spacing w:after="0" w:line="240" w:lineRule="auto"/>
              <w:jc w:val="center"/>
              <w:rPr>
                <w:rFonts w:ascii="Arial" w:eastAsia="Times New Roman" w:hAnsi="Arial" w:cs="Arial"/>
                <w:color w:val="000000" w:themeColor="text1"/>
                <w:sz w:val="20"/>
                <w:szCs w:val="20"/>
                <w:lang w:val="en-US"/>
              </w:rPr>
            </w:pPr>
            <w:r w:rsidRPr="005D2A6A">
              <w:rPr>
                <w:rFonts w:ascii="Arial" w:hAnsi="Arial" w:cs="Arial"/>
                <w:color w:val="000000"/>
                <w:sz w:val="20"/>
                <w:szCs w:val="20"/>
              </w:rPr>
              <w:t>193</w:t>
            </w:r>
          </w:p>
        </w:tc>
        <w:tc>
          <w:tcPr>
            <w:tcW w:w="882" w:type="dxa"/>
            <w:tcBorders>
              <w:top w:val="nil"/>
              <w:left w:val="nil"/>
              <w:bottom w:val="single" w:sz="4" w:space="0" w:color="auto"/>
              <w:right w:val="single" w:sz="4" w:space="0" w:color="auto"/>
            </w:tcBorders>
            <w:shd w:val="clear" w:color="000000" w:fill="FFFFFF"/>
            <w:noWrap/>
            <w:vAlign w:val="bottom"/>
            <w:hideMark/>
          </w:tcPr>
          <w:p w14:paraId="75B16BA1" w14:textId="5ADDA2AF" w:rsidR="005D2A6A" w:rsidRPr="005D2A6A" w:rsidRDefault="005D2A6A" w:rsidP="00B20C6E">
            <w:pPr>
              <w:spacing w:after="0" w:line="240" w:lineRule="auto"/>
              <w:jc w:val="center"/>
              <w:rPr>
                <w:rFonts w:ascii="Arial" w:eastAsia="Times New Roman" w:hAnsi="Arial" w:cs="Arial"/>
                <w:color w:val="000000" w:themeColor="text1"/>
                <w:sz w:val="20"/>
                <w:szCs w:val="20"/>
                <w:lang w:val="en-US"/>
              </w:rPr>
            </w:pPr>
            <w:r w:rsidRPr="005D2A6A">
              <w:rPr>
                <w:rFonts w:ascii="Arial" w:hAnsi="Arial" w:cs="Arial"/>
                <w:color w:val="000000"/>
                <w:sz w:val="20"/>
                <w:szCs w:val="20"/>
              </w:rPr>
              <w:t>201</w:t>
            </w:r>
          </w:p>
        </w:tc>
        <w:tc>
          <w:tcPr>
            <w:tcW w:w="883" w:type="dxa"/>
            <w:tcBorders>
              <w:top w:val="nil"/>
              <w:left w:val="nil"/>
              <w:bottom w:val="single" w:sz="4" w:space="0" w:color="auto"/>
              <w:right w:val="single" w:sz="4" w:space="0" w:color="auto"/>
            </w:tcBorders>
            <w:shd w:val="clear" w:color="000000" w:fill="FFFFFF"/>
            <w:noWrap/>
            <w:vAlign w:val="bottom"/>
            <w:hideMark/>
          </w:tcPr>
          <w:p w14:paraId="327AE53E" w14:textId="1EF4E832" w:rsidR="005D2A6A" w:rsidRPr="005D2A6A" w:rsidRDefault="005D2A6A" w:rsidP="00B20C6E">
            <w:pPr>
              <w:spacing w:after="0" w:line="240" w:lineRule="auto"/>
              <w:jc w:val="center"/>
              <w:rPr>
                <w:rFonts w:ascii="Arial" w:eastAsia="Times New Roman" w:hAnsi="Arial" w:cs="Arial"/>
                <w:color w:val="000000" w:themeColor="text1"/>
                <w:sz w:val="20"/>
                <w:szCs w:val="20"/>
                <w:lang w:val="en-US"/>
              </w:rPr>
            </w:pPr>
            <w:r w:rsidRPr="005D2A6A">
              <w:rPr>
                <w:rFonts w:ascii="Arial" w:hAnsi="Arial" w:cs="Arial"/>
                <w:color w:val="000000"/>
                <w:sz w:val="20"/>
                <w:szCs w:val="20"/>
              </w:rPr>
              <w:t>210</w:t>
            </w:r>
          </w:p>
        </w:tc>
        <w:tc>
          <w:tcPr>
            <w:tcW w:w="1008" w:type="dxa"/>
            <w:tcBorders>
              <w:top w:val="nil"/>
              <w:left w:val="nil"/>
              <w:bottom w:val="single" w:sz="4" w:space="0" w:color="auto"/>
              <w:right w:val="single" w:sz="4" w:space="0" w:color="auto"/>
            </w:tcBorders>
            <w:shd w:val="clear" w:color="000000" w:fill="FFFFFF"/>
            <w:noWrap/>
            <w:vAlign w:val="bottom"/>
            <w:hideMark/>
          </w:tcPr>
          <w:p w14:paraId="2FB948C7" w14:textId="27DA48AA" w:rsidR="005D2A6A" w:rsidRPr="005D2A6A" w:rsidRDefault="005D2A6A" w:rsidP="00B20C6E">
            <w:pPr>
              <w:spacing w:after="0" w:line="240" w:lineRule="auto"/>
              <w:jc w:val="center"/>
              <w:rPr>
                <w:rFonts w:ascii="Arial" w:eastAsia="Times New Roman" w:hAnsi="Arial" w:cs="Arial"/>
                <w:color w:val="000000" w:themeColor="text1"/>
                <w:sz w:val="20"/>
                <w:szCs w:val="20"/>
                <w:lang w:val="en-US"/>
              </w:rPr>
            </w:pPr>
            <w:r w:rsidRPr="005D2A6A">
              <w:rPr>
                <w:rFonts w:ascii="Arial" w:hAnsi="Arial" w:cs="Arial"/>
                <w:color w:val="000000"/>
                <w:sz w:val="20"/>
                <w:szCs w:val="20"/>
              </w:rPr>
              <w:t>218</w:t>
            </w:r>
          </w:p>
        </w:tc>
        <w:tc>
          <w:tcPr>
            <w:tcW w:w="1003" w:type="dxa"/>
            <w:tcBorders>
              <w:top w:val="nil"/>
              <w:left w:val="nil"/>
              <w:bottom w:val="single" w:sz="4" w:space="0" w:color="auto"/>
              <w:right w:val="single" w:sz="4" w:space="0" w:color="auto"/>
            </w:tcBorders>
            <w:shd w:val="clear" w:color="000000" w:fill="FFFFFF"/>
            <w:noWrap/>
            <w:vAlign w:val="bottom"/>
            <w:hideMark/>
          </w:tcPr>
          <w:p w14:paraId="7229B82E" w14:textId="4E5A5761" w:rsidR="005D2A6A" w:rsidRPr="005D2A6A" w:rsidRDefault="005D2A6A" w:rsidP="00B20C6E">
            <w:pPr>
              <w:spacing w:after="0" w:line="240" w:lineRule="auto"/>
              <w:jc w:val="center"/>
              <w:rPr>
                <w:rFonts w:ascii="Arial" w:eastAsia="Times New Roman" w:hAnsi="Arial" w:cs="Arial"/>
                <w:color w:val="000000" w:themeColor="text1"/>
                <w:sz w:val="20"/>
                <w:szCs w:val="20"/>
                <w:lang w:val="en-US"/>
              </w:rPr>
            </w:pPr>
            <w:r w:rsidRPr="005D2A6A">
              <w:rPr>
                <w:rFonts w:ascii="Arial" w:hAnsi="Arial" w:cs="Arial"/>
                <w:color w:val="000000"/>
                <w:sz w:val="20"/>
                <w:szCs w:val="20"/>
              </w:rPr>
              <w:t>203</w:t>
            </w:r>
          </w:p>
        </w:tc>
        <w:tc>
          <w:tcPr>
            <w:tcW w:w="1003" w:type="dxa"/>
            <w:tcBorders>
              <w:top w:val="nil"/>
              <w:left w:val="nil"/>
              <w:bottom w:val="single" w:sz="4" w:space="0" w:color="auto"/>
              <w:right w:val="single" w:sz="4" w:space="0" w:color="auto"/>
            </w:tcBorders>
            <w:shd w:val="clear" w:color="000000" w:fill="FFFFFF"/>
            <w:noWrap/>
            <w:vAlign w:val="bottom"/>
            <w:hideMark/>
          </w:tcPr>
          <w:p w14:paraId="458BBE43" w14:textId="25B88D1C" w:rsidR="005D2A6A" w:rsidRPr="005D2A6A" w:rsidRDefault="005D2A6A" w:rsidP="00B20C6E">
            <w:pPr>
              <w:spacing w:after="0" w:line="240" w:lineRule="auto"/>
              <w:jc w:val="center"/>
              <w:rPr>
                <w:rFonts w:ascii="Arial" w:eastAsia="Times New Roman" w:hAnsi="Arial" w:cs="Arial"/>
                <w:color w:val="000000" w:themeColor="text1"/>
                <w:sz w:val="20"/>
                <w:szCs w:val="20"/>
                <w:lang w:val="en-US"/>
              </w:rPr>
            </w:pPr>
            <w:r w:rsidRPr="005D2A6A">
              <w:rPr>
                <w:rFonts w:ascii="Arial" w:hAnsi="Arial" w:cs="Arial"/>
                <w:color w:val="000000"/>
                <w:sz w:val="20"/>
                <w:szCs w:val="20"/>
              </w:rPr>
              <w:t>215</w:t>
            </w:r>
          </w:p>
        </w:tc>
        <w:tc>
          <w:tcPr>
            <w:tcW w:w="1003" w:type="dxa"/>
            <w:tcBorders>
              <w:top w:val="nil"/>
              <w:left w:val="nil"/>
              <w:bottom w:val="single" w:sz="4" w:space="0" w:color="auto"/>
              <w:right w:val="single" w:sz="4" w:space="0" w:color="auto"/>
            </w:tcBorders>
            <w:shd w:val="clear" w:color="000000" w:fill="FFFFFF"/>
            <w:noWrap/>
            <w:vAlign w:val="bottom"/>
            <w:hideMark/>
          </w:tcPr>
          <w:p w14:paraId="1D472496" w14:textId="7930526A" w:rsidR="005D2A6A" w:rsidRPr="005D2A6A" w:rsidRDefault="005D2A6A" w:rsidP="00B20C6E">
            <w:pPr>
              <w:spacing w:after="0" w:line="240" w:lineRule="auto"/>
              <w:jc w:val="center"/>
              <w:rPr>
                <w:rFonts w:ascii="Arial" w:eastAsia="Times New Roman" w:hAnsi="Arial" w:cs="Arial"/>
                <w:color w:val="000000" w:themeColor="text1"/>
                <w:sz w:val="20"/>
                <w:szCs w:val="20"/>
                <w:lang w:val="en-US"/>
              </w:rPr>
            </w:pPr>
            <w:r w:rsidRPr="005D2A6A">
              <w:rPr>
                <w:rFonts w:ascii="Arial" w:hAnsi="Arial" w:cs="Arial"/>
                <w:color w:val="000000"/>
                <w:sz w:val="20"/>
                <w:szCs w:val="20"/>
              </w:rPr>
              <w:t>283</w:t>
            </w:r>
          </w:p>
        </w:tc>
        <w:tc>
          <w:tcPr>
            <w:tcW w:w="963" w:type="dxa"/>
            <w:tcBorders>
              <w:top w:val="nil"/>
              <w:left w:val="nil"/>
              <w:bottom w:val="single" w:sz="4" w:space="0" w:color="auto"/>
              <w:right w:val="single" w:sz="4" w:space="0" w:color="auto"/>
            </w:tcBorders>
            <w:shd w:val="clear" w:color="000000" w:fill="FFFFFF"/>
            <w:noWrap/>
            <w:vAlign w:val="bottom"/>
            <w:hideMark/>
          </w:tcPr>
          <w:p w14:paraId="20E3C94B" w14:textId="6CA164CA" w:rsidR="005D2A6A" w:rsidRPr="005D2A6A" w:rsidRDefault="005D2A6A" w:rsidP="00B20C6E">
            <w:pPr>
              <w:spacing w:after="0" w:line="240" w:lineRule="auto"/>
              <w:jc w:val="center"/>
              <w:rPr>
                <w:rFonts w:ascii="Arial" w:eastAsia="Times New Roman" w:hAnsi="Arial" w:cs="Arial"/>
                <w:color w:val="000000" w:themeColor="text1"/>
                <w:sz w:val="20"/>
                <w:szCs w:val="20"/>
                <w:lang w:val="en-US"/>
              </w:rPr>
            </w:pPr>
            <w:r w:rsidRPr="005D2A6A">
              <w:rPr>
                <w:rFonts w:ascii="Arial" w:hAnsi="Arial" w:cs="Arial"/>
                <w:color w:val="000000"/>
                <w:sz w:val="20"/>
                <w:szCs w:val="20"/>
              </w:rPr>
              <w:t>380</w:t>
            </w:r>
          </w:p>
        </w:tc>
      </w:tr>
      <w:tr w:rsidR="00C52F8D" w:rsidRPr="005D2A6A" w14:paraId="1C5B3A89" w14:textId="77777777" w:rsidTr="00C52F8D">
        <w:trPr>
          <w:trHeight w:val="634"/>
        </w:trPr>
        <w:tc>
          <w:tcPr>
            <w:tcW w:w="2016" w:type="dxa"/>
            <w:tcBorders>
              <w:top w:val="nil"/>
              <w:left w:val="single" w:sz="4" w:space="0" w:color="auto"/>
              <w:bottom w:val="single" w:sz="4" w:space="0" w:color="auto"/>
              <w:right w:val="single" w:sz="4" w:space="0" w:color="auto"/>
            </w:tcBorders>
            <w:shd w:val="clear" w:color="000000" w:fill="FFFFFF"/>
            <w:noWrap/>
            <w:vAlign w:val="bottom"/>
            <w:hideMark/>
          </w:tcPr>
          <w:p w14:paraId="755F6FE3" w14:textId="07C6F15C" w:rsidR="005D2A6A" w:rsidRPr="005D2A6A" w:rsidRDefault="005D2A6A" w:rsidP="00B20C6E">
            <w:pPr>
              <w:spacing w:after="0" w:line="240" w:lineRule="auto"/>
              <w:rPr>
                <w:rFonts w:ascii="Arial" w:eastAsia="Times New Roman" w:hAnsi="Arial" w:cs="Arial"/>
                <w:color w:val="000000"/>
                <w:sz w:val="20"/>
                <w:szCs w:val="20"/>
                <w:lang w:val="en-US"/>
              </w:rPr>
            </w:pPr>
            <w:r w:rsidRPr="005D2A6A">
              <w:rPr>
                <w:rFonts w:ascii="Arial" w:hAnsi="Arial" w:cs="Arial"/>
                <w:color w:val="000000"/>
                <w:sz w:val="20"/>
                <w:szCs w:val="20"/>
              </w:rPr>
              <w:t>Brominated vinyl ester resin</w:t>
            </w:r>
          </w:p>
        </w:tc>
        <w:tc>
          <w:tcPr>
            <w:tcW w:w="882" w:type="dxa"/>
            <w:tcBorders>
              <w:top w:val="nil"/>
              <w:left w:val="nil"/>
              <w:bottom w:val="single" w:sz="4" w:space="0" w:color="auto"/>
              <w:right w:val="single" w:sz="4" w:space="0" w:color="auto"/>
            </w:tcBorders>
            <w:shd w:val="clear" w:color="000000" w:fill="FFFFFF"/>
            <w:noWrap/>
            <w:vAlign w:val="bottom"/>
            <w:hideMark/>
          </w:tcPr>
          <w:p w14:paraId="69543D84" w14:textId="6E9D1B2D" w:rsidR="005D2A6A" w:rsidRPr="005D2A6A" w:rsidRDefault="005D2A6A" w:rsidP="00B20C6E">
            <w:pPr>
              <w:spacing w:after="0" w:line="240" w:lineRule="auto"/>
              <w:jc w:val="center"/>
              <w:rPr>
                <w:rFonts w:ascii="Arial" w:eastAsia="Times New Roman" w:hAnsi="Arial" w:cs="Arial"/>
                <w:color w:val="000000" w:themeColor="text1"/>
                <w:sz w:val="20"/>
                <w:szCs w:val="20"/>
                <w:lang w:val="en-US"/>
              </w:rPr>
            </w:pPr>
            <w:r w:rsidRPr="005D2A6A">
              <w:rPr>
                <w:rFonts w:ascii="Arial" w:hAnsi="Arial" w:cs="Arial"/>
                <w:color w:val="000000"/>
                <w:sz w:val="20"/>
                <w:szCs w:val="20"/>
              </w:rPr>
              <w:t>60</w:t>
            </w:r>
          </w:p>
        </w:tc>
        <w:tc>
          <w:tcPr>
            <w:tcW w:w="882" w:type="dxa"/>
            <w:tcBorders>
              <w:top w:val="nil"/>
              <w:left w:val="nil"/>
              <w:bottom w:val="single" w:sz="4" w:space="0" w:color="auto"/>
              <w:right w:val="single" w:sz="4" w:space="0" w:color="auto"/>
            </w:tcBorders>
            <w:shd w:val="clear" w:color="000000" w:fill="FFFFFF"/>
            <w:noWrap/>
            <w:vAlign w:val="bottom"/>
            <w:hideMark/>
          </w:tcPr>
          <w:p w14:paraId="5FC8DA13" w14:textId="56BD7ABB" w:rsidR="005D2A6A" w:rsidRPr="005D2A6A" w:rsidRDefault="005D2A6A" w:rsidP="00B20C6E">
            <w:pPr>
              <w:spacing w:after="0" w:line="240" w:lineRule="auto"/>
              <w:jc w:val="center"/>
              <w:rPr>
                <w:rFonts w:ascii="Arial" w:eastAsia="Times New Roman" w:hAnsi="Arial" w:cs="Arial"/>
                <w:color w:val="000000" w:themeColor="text1"/>
                <w:sz w:val="20"/>
                <w:szCs w:val="20"/>
                <w:lang w:val="en-US"/>
              </w:rPr>
            </w:pPr>
            <w:r w:rsidRPr="005D2A6A">
              <w:rPr>
                <w:rFonts w:ascii="Arial" w:hAnsi="Arial" w:cs="Arial"/>
                <w:color w:val="000000"/>
                <w:sz w:val="20"/>
                <w:szCs w:val="20"/>
              </w:rPr>
              <w:t>62</w:t>
            </w:r>
          </w:p>
        </w:tc>
        <w:tc>
          <w:tcPr>
            <w:tcW w:w="882" w:type="dxa"/>
            <w:tcBorders>
              <w:top w:val="nil"/>
              <w:left w:val="nil"/>
              <w:bottom w:val="single" w:sz="4" w:space="0" w:color="auto"/>
              <w:right w:val="single" w:sz="4" w:space="0" w:color="auto"/>
            </w:tcBorders>
            <w:shd w:val="clear" w:color="000000" w:fill="FFFFFF"/>
            <w:noWrap/>
            <w:vAlign w:val="bottom"/>
            <w:hideMark/>
          </w:tcPr>
          <w:p w14:paraId="37630509" w14:textId="0EB4E1F1" w:rsidR="005D2A6A" w:rsidRPr="005D2A6A" w:rsidRDefault="005D2A6A" w:rsidP="00B20C6E">
            <w:pPr>
              <w:spacing w:after="0" w:line="240" w:lineRule="auto"/>
              <w:jc w:val="center"/>
              <w:rPr>
                <w:rFonts w:ascii="Arial" w:eastAsia="Times New Roman" w:hAnsi="Arial" w:cs="Arial"/>
                <w:color w:val="000000" w:themeColor="text1"/>
                <w:sz w:val="20"/>
                <w:szCs w:val="20"/>
                <w:lang w:val="en-US"/>
              </w:rPr>
            </w:pPr>
            <w:r w:rsidRPr="005D2A6A">
              <w:rPr>
                <w:rFonts w:ascii="Arial" w:hAnsi="Arial" w:cs="Arial"/>
                <w:color w:val="000000"/>
                <w:sz w:val="20"/>
                <w:szCs w:val="20"/>
              </w:rPr>
              <w:t>63</w:t>
            </w:r>
          </w:p>
        </w:tc>
        <w:tc>
          <w:tcPr>
            <w:tcW w:w="883" w:type="dxa"/>
            <w:tcBorders>
              <w:top w:val="nil"/>
              <w:left w:val="nil"/>
              <w:bottom w:val="single" w:sz="4" w:space="0" w:color="auto"/>
              <w:right w:val="single" w:sz="4" w:space="0" w:color="auto"/>
            </w:tcBorders>
            <w:shd w:val="clear" w:color="000000" w:fill="FFFFFF"/>
            <w:noWrap/>
            <w:vAlign w:val="bottom"/>
            <w:hideMark/>
          </w:tcPr>
          <w:p w14:paraId="6CC506F4" w14:textId="2EBDE20E" w:rsidR="005D2A6A" w:rsidRPr="005D2A6A" w:rsidRDefault="005D2A6A" w:rsidP="00B20C6E">
            <w:pPr>
              <w:spacing w:after="0" w:line="240" w:lineRule="auto"/>
              <w:jc w:val="center"/>
              <w:rPr>
                <w:rFonts w:ascii="Arial" w:eastAsia="Times New Roman" w:hAnsi="Arial" w:cs="Arial"/>
                <w:color w:val="000000" w:themeColor="text1"/>
                <w:sz w:val="20"/>
                <w:szCs w:val="20"/>
                <w:lang w:val="en-US"/>
              </w:rPr>
            </w:pPr>
            <w:r w:rsidRPr="005D2A6A">
              <w:rPr>
                <w:rFonts w:ascii="Arial" w:hAnsi="Arial" w:cs="Arial"/>
                <w:color w:val="000000"/>
                <w:sz w:val="20"/>
                <w:szCs w:val="20"/>
              </w:rPr>
              <w:t>65</w:t>
            </w:r>
          </w:p>
        </w:tc>
        <w:tc>
          <w:tcPr>
            <w:tcW w:w="1008" w:type="dxa"/>
            <w:tcBorders>
              <w:top w:val="nil"/>
              <w:left w:val="nil"/>
              <w:bottom w:val="single" w:sz="4" w:space="0" w:color="auto"/>
              <w:right w:val="single" w:sz="4" w:space="0" w:color="auto"/>
            </w:tcBorders>
            <w:shd w:val="clear" w:color="000000" w:fill="FFFFFF"/>
            <w:noWrap/>
            <w:vAlign w:val="bottom"/>
            <w:hideMark/>
          </w:tcPr>
          <w:p w14:paraId="5DA8B2EE" w14:textId="2580F40B" w:rsidR="005D2A6A" w:rsidRPr="005D2A6A" w:rsidRDefault="005D2A6A" w:rsidP="00B20C6E">
            <w:pPr>
              <w:spacing w:after="0" w:line="240" w:lineRule="auto"/>
              <w:jc w:val="center"/>
              <w:rPr>
                <w:rFonts w:ascii="Arial" w:eastAsia="Times New Roman" w:hAnsi="Arial" w:cs="Arial"/>
                <w:color w:val="000000" w:themeColor="text1"/>
                <w:sz w:val="20"/>
                <w:szCs w:val="20"/>
                <w:lang w:val="en-US"/>
              </w:rPr>
            </w:pPr>
            <w:r w:rsidRPr="005D2A6A">
              <w:rPr>
                <w:rFonts w:ascii="Arial" w:hAnsi="Arial" w:cs="Arial"/>
                <w:color w:val="000000"/>
                <w:sz w:val="20"/>
                <w:szCs w:val="20"/>
              </w:rPr>
              <w:t>67</w:t>
            </w:r>
          </w:p>
        </w:tc>
        <w:tc>
          <w:tcPr>
            <w:tcW w:w="1003" w:type="dxa"/>
            <w:tcBorders>
              <w:top w:val="nil"/>
              <w:left w:val="nil"/>
              <w:bottom w:val="single" w:sz="4" w:space="0" w:color="auto"/>
              <w:right w:val="single" w:sz="4" w:space="0" w:color="auto"/>
            </w:tcBorders>
            <w:shd w:val="clear" w:color="000000" w:fill="FFFFFF"/>
            <w:noWrap/>
            <w:vAlign w:val="bottom"/>
            <w:hideMark/>
          </w:tcPr>
          <w:p w14:paraId="2BE52AB4" w14:textId="458C9E7F" w:rsidR="005D2A6A" w:rsidRPr="005D2A6A" w:rsidRDefault="005D2A6A" w:rsidP="00B20C6E">
            <w:pPr>
              <w:spacing w:after="0" w:line="240" w:lineRule="auto"/>
              <w:jc w:val="center"/>
              <w:rPr>
                <w:rFonts w:ascii="Arial" w:eastAsia="Times New Roman" w:hAnsi="Arial" w:cs="Arial"/>
                <w:color w:val="000000" w:themeColor="text1"/>
                <w:sz w:val="20"/>
                <w:szCs w:val="20"/>
                <w:lang w:val="en-US"/>
              </w:rPr>
            </w:pPr>
            <w:r w:rsidRPr="005D2A6A">
              <w:rPr>
                <w:rFonts w:ascii="Arial" w:hAnsi="Arial" w:cs="Arial"/>
                <w:color w:val="000000"/>
                <w:sz w:val="20"/>
                <w:szCs w:val="20"/>
              </w:rPr>
              <w:t>64</w:t>
            </w:r>
          </w:p>
        </w:tc>
        <w:tc>
          <w:tcPr>
            <w:tcW w:w="1003" w:type="dxa"/>
            <w:tcBorders>
              <w:top w:val="nil"/>
              <w:left w:val="nil"/>
              <w:bottom w:val="single" w:sz="4" w:space="0" w:color="auto"/>
              <w:right w:val="single" w:sz="4" w:space="0" w:color="auto"/>
            </w:tcBorders>
            <w:shd w:val="clear" w:color="000000" w:fill="FFFFFF"/>
            <w:noWrap/>
            <w:vAlign w:val="bottom"/>
            <w:hideMark/>
          </w:tcPr>
          <w:p w14:paraId="11A417DB" w14:textId="7EFEB634" w:rsidR="005D2A6A" w:rsidRPr="005D2A6A" w:rsidRDefault="005D2A6A" w:rsidP="00B20C6E">
            <w:pPr>
              <w:spacing w:after="0" w:line="240" w:lineRule="auto"/>
              <w:jc w:val="center"/>
              <w:rPr>
                <w:rFonts w:ascii="Arial" w:eastAsia="Times New Roman" w:hAnsi="Arial" w:cs="Arial"/>
                <w:color w:val="000000" w:themeColor="text1"/>
                <w:sz w:val="20"/>
                <w:szCs w:val="20"/>
                <w:lang w:val="en-US"/>
              </w:rPr>
            </w:pPr>
            <w:r w:rsidRPr="005D2A6A">
              <w:rPr>
                <w:rFonts w:ascii="Arial" w:hAnsi="Arial" w:cs="Arial"/>
                <w:color w:val="000000"/>
                <w:sz w:val="20"/>
                <w:szCs w:val="20"/>
              </w:rPr>
              <w:t>67</w:t>
            </w:r>
          </w:p>
        </w:tc>
        <w:tc>
          <w:tcPr>
            <w:tcW w:w="1003" w:type="dxa"/>
            <w:tcBorders>
              <w:top w:val="nil"/>
              <w:left w:val="nil"/>
              <w:bottom w:val="single" w:sz="4" w:space="0" w:color="auto"/>
              <w:right w:val="single" w:sz="4" w:space="0" w:color="auto"/>
            </w:tcBorders>
            <w:shd w:val="clear" w:color="000000" w:fill="FFFFFF"/>
            <w:noWrap/>
            <w:vAlign w:val="bottom"/>
            <w:hideMark/>
          </w:tcPr>
          <w:p w14:paraId="40B1D2C8" w14:textId="15B923C4" w:rsidR="005D2A6A" w:rsidRPr="005D2A6A" w:rsidRDefault="005D2A6A" w:rsidP="00B20C6E">
            <w:pPr>
              <w:spacing w:after="0" w:line="240" w:lineRule="auto"/>
              <w:jc w:val="center"/>
              <w:rPr>
                <w:rFonts w:ascii="Arial" w:eastAsia="Times New Roman" w:hAnsi="Arial" w:cs="Arial"/>
                <w:color w:val="000000" w:themeColor="text1"/>
                <w:sz w:val="20"/>
                <w:szCs w:val="20"/>
                <w:lang w:val="en-US"/>
              </w:rPr>
            </w:pPr>
            <w:r w:rsidRPr="005D2A6A">
              <w:rPr>
                <w:rFonts w:ascii="Arial" w:hAnsi="Arial" w:cs="Arial"/>
                <w:color w:val="000000"/>
                <w:sz w:val="20"/>
                <w:szCs w:val="20"/>
              </w:rPr>
              <w:t>87</w:t>
            </w:r>
          </w:p>
        </w:tc>
        <w:tc>
          <w:tcPr>
            <w:tcW w:w="963" w:type="dxa"/>
            <w:tcBorders>
              <w:top w:val="nil"/>
              <w:left w:val="nil"/>
              <w:bottom w:val="single" w:sz="4" w:space="0" w:color="auto"/>
              <w:right w:val="single" w:sz="4" w:space="0" w:color="auto"/>
            </w:tcBorders>
            <w:shd w:val="clear" w:color="000000" w:fill="FFFFFF"/>
            <w:noWrap/>
            <w:vAlign w:val="bottom"/>
            <w:hideMark/>
          </w:tcPr>
          <w:p w14:paraId="1966EB3D" w14:textId="31769721" w:rsidR="005D2A6A" w:rsidRPr="005D2A6A" w:rsidRDefault="005D2A6A" w:rsidP="00B20C6E">
            <w:pPr>
              <w:spacing w:after="0" w:line="240" w:lineRule="auto"/>
              <w:jc w:val="center"/>
              <w:rPr>
                <w:rFonts w:ascii="Arial" w:eastAsia="Times New Roman" w:hAnsi="Arial" w:cs="Arial"/>
                <w:color w:val="000000" w:themeColor="text1"/>
                <w:sz w:val="20"/>
                <w:szCs w:val="20"/>
                <w:lang w:val="en-US"/>
              </w:rPr>
            </w:pPr>
            <w:r w:rsidRPr="005D2A6A">
              <w:rPr>
                <w:rFonts w:ascii="Arial" w:hAnsi="Arial" w:cs="Arial"/>
                <w:color w:val="000000"/>
                <w:sz w:val="20"/>
                <w:szCs w:val="20"/>
              </w:rPr>
              <w:t>114</w:t>
            </w:r>
          </w:p>
        </w:tc>
      </w:tr>
      <w:tr w:rsidR="00C52F8D" w:rsidRPr="005D2A6A" w14:paraId="3036F196" w14:textId="77777777" w:rsidTr="00C52F8D">
        <w:trPr>
          <w:trHeight w:val="634"/>
        </w:trPr>
        <w:tc>
          <w:tcPr>
            <w:tcW w:w="2016" w:type="dxa"/>
            <w:tcBorders>
              <w:top w:val="nil"/>
              <w:left w:val="single" w:sz="4" w:space="0" w:color="auto"/>
              <w:bottom w:val="single" w:sz="4" w:space="0" w:color="auto"/>
              <w:right w:val="single" w:sz="4" w:space="0" w:color="auto"/>
            </w:tcBorders>
            <w:shd w:val="clear" w:color="000000" w:fill="FFFFFF"/>
            <w:noWrap/>
            <w:vAlign w:val="bottom"/>
            <w:hideMark/>
          </w:tcPr>
          <w:p w14:paraId="72E15629" w14:textId="643EDF6A" w:rsidR="005D2A6A" w:rsidRPr="005D2A6A" w:rsidRDefault="005D2A6A" w:rsidP="00B20C6E">
            <w:pPr>
              <w:spacing w:after="0" w:line="240" w:lineRule="auto"/>
              <w:rPr>
                <w:rFonts w:ascii="Arial" w:eastAsia="Times New Roman" w:hAnsi="Arial" w:cs="Arial"/>
                <w:color w:val="000000"/>
                <w:sz w:val="20"/>
                <w:szCs w:val="20"/>
                <w:lang w:val="en-US"/>
              </w:rPr>
            </w:pPr>
            <w:r w:rsidRPr="005D2A6A">
              <w:rPr>
                <w:rFonts w:ascii="Arial" w:hAnsi="Arial" w:cs="Arial"/>
                <w:color w:val="000000"/>
                <w:sz w:val="20"/>
                <w:szCs w:val="20"/>
              </w:rPr>
              <w:t xml:space="preserve">Other </w:t>
            </w:r>
          </w:p>
        </w:tc>
        <w:tc>
          <w:tcPr>
            <w:tcW w:w="882" w:type="dxa"/>
            <w:tcBorders>
              <w:top w:val="nil"/>
              <w:left w:val="nil"/>
              <w:bottom w:val="single" w:sz="4" w:space="0" w:color="auto"/>
              <w:right w:val="single" w:sz="4" w:space="0" w:color="auto"/>
            </w:tcBorders>
            <w:shd w:val="clear" w:color="000000" w:fill="FFFFFF"/>
            <w:noWrap/>
            <w:vAlign w:val="bottom"/>
            <w:hideMark/>
          </w:tcPr>
          <w:p w14:paraId="49B34C2B" w14:textId="20E9E9DD" w:rsidR="005D2A6A" w:rsidRPr="005D2A6A" w:rsidRDefault="005D2A6A" w:rsidP="00B20C6E">
            <w:pPr>
              <w:spacing w:after="0" w:line="240" w:lineRule="auto"/>
              <w:jc w:val="center"/>
              <w:rPr>
                <w:rFonts w:ascii="Arial" w:eastAsia="Times New Roman" w:hAnsi="Arial" w:cs="Arial"/>
                <w:color w:val="000000" w:themeColor="text1"/>
                <w:sz w:val="20"/>
                <w:szCs w:val="20"/>
                <w:lang w:val="en-US"/>
              </w:rPr>
            </w:pPr>
            <w:r w:rsidRPr="005D2A6A">
              <w:rPr>
                <w:rFonts w:ascii="Arial" w:hAnsi="Arial" w:cs="Arial"/>
                <w:color w:val="000000"/>
                <w:sz w:val="20"/>
                <w:szCs w:val="20"/>
              </w:rPr>
              <w:t>83</w:t>
            </w:r>
          </w:p>
        </w:tc>
        <w:tc>
          <w:tcPr>
            <w:tcW w:w="882" w:type="dxa"/>
            <w:tcBorders>
              <w:top w:val="nil"/>
              <w:left w:val="nil"/>
              <w:bottom w:val="single" w:sz="4" w:space="0" w:color="auto"/>
              <w:right w:val="single" w:sz="4" w:space="0" w:color="auto"/>
            </w:tcBorders>
            <w:shd w:val="clear" w:color="000000" w:fill="FFFFFF"/>
            <w:noWrap/>
            <w:vAlign w:val="bottom"/>
            <w:hideMark/>
          </w:tcPr>
          <w:p w14:paraId="7E7DEF66" w14:textId="292595A2" w:rsidR="005D2A6A" w:rsidRPr="005D2A6A" w:rsidRDefault="005D2A6A" w:rsidP="00B20C6E">
            <w:pPr>
              <w:spacing w:after="0" w:line="240" w:lineRule="auto"/>
              <w:jc w:val="center"/>
              <w:rPr>
                <w:rFonts w:ascii="Arial" w:eastAsia="Times New Roman" w:hAnsi="Arial" w:cs="Arial"/>
                <w:color w:val="000000" w:themeColor="text1"/>
                <w:sz w:val="20"/>
                <w:szCs w:val="20"/>
                <w:lang w:val="en-US"/>
              </w:rPr>
            </w:pPr>
            <w:r w:rsidRPr="005D2A6A">
              <w:rPr>
                <w:rFonts w:ascii="Arial" w:hAnsi="Arial" w:cs="Arial"/>
                <w:color w:val="000000"/>
                <w:sz w:val="20"/>
                <w:szCs w:val="20"/>
              </w:rPr>
              <w:t>87</w:t>
            </w:r>
          </w:p>
        </w:tc>
        <w:tc>
          <w:tcPr>
            <w:tcW w:w="882" w:type="dxa"/>
            <w:tcBorders>
              <w:top w:val="nil"/>
              <w:left w:val="nil"/>
              <w:bottom w:val="single" w:sz="4" w:space="0" w:color="auto"/>
              <w:right w:val="single" w:sz="4" w:space="0" w:color="auto"/>
            </w:tcBorders>
            <w:shd w:val="clear" w:color="000000" w:fill="FFFFFF"/>
            <w:noWrap/>
            <w:vAlign w:val="bottom"/>
            <w:hideMark/>
          </w:tcPr>
          <w:p w14:paraId="40561DD5" w14:textId="2EE7A304" w:rsidR="005D2A6A" w:rsidRPr="005D2A6A" w:rsidRDefault="005D2A6A" w:rsidP="00B20C6E">
            <w:pPr>
              <w:spacing w:after="0" w:line="240" w:lineRule="auto"/>
              <w:jc w:val="center"/>
              <w:rPr>
                <w:rFonts w:ascii="Arial" w:eastAsia="Times New Roman" w:hAnsi="Arial" w:cs="Arial"/>
                <w:color w:val="000000" w:themeColor="text1"/>
                <w:sz w:val="20"/>
                <w:szCs w:val="20"/>
                <w:lang w:val="en-US"/>
              </w:rPr>
            </w:pPr>
            <w:r w:rsidRPr="005D2A6A">
              <w:rPr>
                <w:rFonts w:ascii="Arial" w:hAnsi="Arial" w:cs="Arial"/>
                <w:color w:val="000000"/>
                <w:sz w:val="20"/>
                <w:szCs w:val="20"/>
              </w:rPr>
              <w:t>91</w:t>
            </w:r>
          </w:p>
        </w:tc>
        <w:tc>
          <w:tcPr>
            <w:tcW w:w="883" w:type="dxa"/>
            <w:tcBorders>
              <w:top w:val="nil"/>
              <w:left w:val="nil"/>
              <w:bottom w:val="single" w:sz="4" w:space="0" w:color="auto"/>
              <w:right w:val="single" w:sz="4" w:space="0" w:color="auto"/>
            </w:tcBorders>
            <w:shd w:val="clear" w:color="000000" w:fill="FFFFFF"/>
            <w:noWrap/>
            <w:vAlign w:val="bottom"/>
            <w:hideMark/>
          </w:tcPr>
          <w:p w14:paraId="42C33EEF" w14:textId="5DD643DF" w:rsidR="005D2A6A" w:rsidRPr="005D2A6A" w:rsidRDefault="005D2A6A" w:rsidP="00B20C6E">
            <w:pPr>
              <w:spacing w:after="0" w:line="240" w:lineRule="auto"/>
              <w:jc w:val="center"/>
              <w:rPr>
                <w:rFonts w:ascii="Arial" w:eastAsia="Times New Roman" w:hAnsi="Arial" w:cs="Arial"/>
                <w:color w:val="000000" w:themeColor="text1"/>
                <w:sz w:val="20"/>
                <w:szCs w:val="20"/>
                <w:lang w:val="en-US"/>
              </w:rPr>
            </w:pPr>
            <w:r w:rsidRPr="005D2A6A">
              <w:rPr>
                <w:rFonts w:ascii="Arial" w:hAnsi="Arial" w:cs="Arial"/>
                <w:color w:val="000000"/>
                <w:sz w:val="20"/>
                <w:szCs w:val="20"/>
              </w:rPr>
              <w:t>94</w:t>
            </w:r>
          </w:p>
        </w:tc>
        <w:tc>
          <w:tcPr>
            <w:tcW w:w="1008" w:type="dxa"/>
            <w:tcBorders>
              <w:top w:val="nil"/>
              <w:left w:val="nil"/>
              <w:bottom w:val="single" w:sz="4" w:space="0" w:color="auto"/>
              <w:right w:val="single" w:sz="4" w:space="0" w:color="auto"/>
            </w:tcBorders>
            <w:shd w:val="clear" w:color="000000" w:fill="FFFFFF"/>
            <w:noWrap/>
            <w:vAlign w:val="bottom"/>
            <w:hideMark/>
          </w:tcPr>
          <w:p w14:paraId="57522666" w14:textId="3491B72D" w:rsidR="005D2A6A" w:rsidRPr="005D2A6A" w:rsidRDefault="005D2A6A" w:rsidP="00B20C6E">
            <w:pPr>
              <w:spacing w:after="0" w:line="240" w:lineRule="auto"/>
              <w:jc w:val="center"/>
              <w:rPr>
                <w:rFonts w:ascii="Arial" w:eastAsia="Times New Roman" w:hAnsi="Arial" w:cs="Arial"/>
                <w:color w:val="000000" w:themeColor="text1"/>
                <w:sz w:val="20"/>
                <w:szCs w:val="20"/>
                <w:lang w:val="en-US"/>
              </w:rPr>
            </w:pPr>
            <w:r w:rsidRPr="005D2A6A">
              <w:rPr>
                <w:rFonts w:ascii="Arial" w:hAnsi="Arial" w:cs="Arial"/>
                <w:color w:val="000000"/>
                <w:sz w:val="20"/>
                <w:szCs w:val="20"/>
              </w:rPr>
              <w:t>99</w:t>
            </w:r>
          </w:p>
        </w:tc>
        <w:tc>
          <w:tcPr>
            <w:tcW w:w="1003" w:type="dxa"/>
            <w:tcBorders>
              <w:top w:val="nil"/>
              <w:left w:val="nil"/>
              <w:bottom w:val="single" w:sz="4" w:space="0" w:color="auto"/>
              <w:right w:val="single" w:sz="4" w:space="0" w:color="auto"/>
            </w:tcBorders>
            <w:shd w:val="clear" w:color="000000" w:fill="FFFFFF"/>
            <w:noWrap/>
            <w:vAlign w:val="bottom"/>
            <w:hideMark/>
          </w:tcPr>
          <w:p w14:paraId="0597ED27" w14:textId="3C26770B" w:rsidR="005D2A6A" w:rsidRPr="005D2A6A" w:rsidRDefault="005D2A6A" w:rsidP="00B20C6E">
            <w:pPr>
              <w:spacing w:after="0" w:line="240" w:lineRule="auto"/>
              <w:jc w:val="center"/>
              <w:rPr>
                <w:rFonts w:ascii="Arial" w:eastAsia="Times New Roman" w:hAnsi="Arial" w:cs="Arial"/>
                <w:color w:val="000000" w:themeColor="text1"/>
                <w:sz w:val="20"/>
                <w:szCs w:val="20"/>
                <w:lang w:val="en-US"/>
              </w:rPr>
            </w:pPr>
            <w:r w:rsidRPr="005D2A6A">
              <w:rPr>
                <w:rFonts w:ascii="Arial" w:hAnsi="Arial" w:cs="Arial"/>
                <w:color w:val="000000"/>
                <w:sz w:val="20"/>
                <w:szCs w:val="20"/>
              </w:rPr>
              <w:t>89</w:t>
            </w:r>
          </w:p>
        </w:tc>
        <w:tc>
          <w:tcPr>
            <w:tcW w:w="1003" w:type="dxa"/>
            <w:tcBorders>
              <w:top w:val="nil"/>
              <w:left w:val="nil"/>
              <w:bottom w:val="single" w:sz="4" w:space="0" w:color="auto"/>
              <w:right w:val="single" w:sz="4" w:space="0" w:color="auto"/>
            </w:tcBorders>
            <w:shd w:val="clear" w:color="000000" w:fill="FFFFFF"/>
            <w:noWrap/>
            <w:vAlign w:val="bottom"/>
            <w:hideMark/>
          </w:tcPr>
          <w:p w14:paraId="30719955" w14:textId="7DCCC742" w:rsidR="005D2A6A" w:rsidRPr="005D2A6A" w:rsidRDefault="005D2A6A" w:rsidP="00B20C6E">
            <w:pPr>
              <w:spacing w:after="0" w:line="240" w:lineRule="auto"/>
              <w:jc w:val="center"/>
              <w:rPr>
                <w:rFonts w:ascii="Arial" w:eastAsia="Times New Roman" w:hAnsi="Arial" w:cs="Arial"/>
                <w:color w:val="000000" w:themeColor="text1"/>
                <w:sz w:val="20"/>
                <w:szCs w:val="20"/>
                <w:lang w:val="en-US"/>
              </w:rPr>
            </w:pPr>
            <w:r w:rsidRPr="005D2A6A">
              <w:rPr>
                <w:rFonts w:ascii="Arial" w:hAnsi="Arial" w:cs="Arial"/>
                <w:color w:val="000000"/>
                <w:sz w:val="20"/>
                <w:szCs w:val="20"/>
              </w:rPr>
              <w:t>97</w:t>
            </w:r>
          </w:p>
        </w:tc>
        <w:tc>
          <w:tcPr>
            <w:tcW w:w="1003" w:type="dxa"/>
            <w:tcBorders>
              <w:top w:val="nil"/>
              <w:left w:val="nil"/>
              <w:bottom w:val="single" w:sz="4" w:space="0" w:color="auto"/>
              <w:right w:val="single" w:sz="4" w:space="0" w:color="auto"/>
            </w:tcBorders>
            <w:shd w:val="clear" w:color="000000" w:fill="FFFFFF"/>
            <w:noWrap/>
            <w:vAlign w:val="bottom"/>
            <w:hideMark/>
          </w:tcPr>
          <w:p w14:paraId="5C9B13AF" w14:textId="02203CCC" w:rsidR="005D2A6A" w:rsidRPr="005D2A6A" w:rsidRDefault="005D2A6A" w:rsidP="00B20C6E">
            <w:pPr>
              <w:spacing w:after="0" w:line="240" w:lineRule="auto"/>
              <w:jc w:val="center"/>
              <w:rPr>
                <w:rFonts w:ascii="Arial" w:eastAsia="Times New Roman" w:hAnsi="Arial" w:cs="Arial"/>
                <w:color w:val="000000" w:themeColor="text1"/>
                <w:sz w:val="20"/>
                <w:szCs w:val="20"/>
                <w:lang w:val="en-US"/>
              </w:rPr>
            </w:pPr>
            <w:r w:rsidRPr="005D2A6A">
              <w:rPr>
                <w:rFonts w:ascii="Arial" w:hAnsi="Arial" w:cs="Arial"/>
                <w:color w:val="000000"/>
                <w:sz w:val="20"/>
                <w:szCs w:val="20"/>
              </w:rPr>
              <w:t>123</w:t>
            </w:r>
          </w:p>
        </w:tc>
        <w:tc>
          <w:tcPr>
            <w:tcW w:w="963" w:type="dxa"/>
            <w:tcBorders>
              <w:top w:val="nil"/>
              <w:left w:val="nil"/>
              <w:bottom w:val="single" w:sz="4" w:space="0" w:color="auto"/>
              <w:right w:val="single" w:sz="4" w:space="0" w:color="auto"/>
            </w:tcBorders>
            <w:shd w:val="clear" w:color="000000" w:fill="FFFFFF"/>
            <w:noWrap/>
            <w:vAlign w:val="bottom"/>
            <w:hideMark/>
          </w:tcPr>
          <w:p w14:paraId="748F1574" w14:textId="705C74D4" w:rsidR="005D2A6A" w:rsidRPr="005D2A6A" w:rsidRDefault="005D2A6A" w:rsidP="00B20C6E">
            <w:pPr>
              <w:spacing w:after="0" w:line="240" w:lineRule="auto"/>
              <w:jc w:val="center"/>
              <w:rPr>
                <w:rFonts w:ascii="Arial" w:eastAsia="Times New Roman" w:hAnsi="Arial" w:cs="Arial"/>
                <w:color w:val="000000" w:themeColor="text1"/>
                <w:sz w:val="20"/>
                <w:szCs w:val="20"/>
                <w:lang w:val="en-US"/>
              </w:rPr>
            </w:pPr>
            <w:r w:rsidRPr="005D2A6A">
              <w:rPr>
                <w:rFonts w:ascii="Arial" w:hAnsi="Arial" w:cs="Arial"/>
                <w:color w:val="000000"/>
                <w:sz w:val="20"/>
                <w:szCs w:val="20"/>
              </w:rPr>
              <w:t>159</w:t>
            </w:r>
          </w:p>
        </w:tc>
      </w:tr>
      <w:tr w:rsidR="00C52F8D" w:rsidRPr="005D2A6A" w14:paraId="7D3EEF82" w14:textId="77777777" w:rsidTr="00C52F8D">
        <w:trPr>
          <w:trHeight w:val="634"/>
        </w:trPr>
        <w:tc>
          <w:tcPr>
            <w:tcW w:w="2016" w:type="dxa"/>
            <w:tcBorders>
              <w:top w:val="nil"/>
              <w:left w:val="single" w:sz="4" w:space="0" w:color="auto"/>
              <w:bottom w:val="single" w:sz="4" w:space="0" w:color="auto"/>
              <w:right w:val="single" w:sz="4" w:space="0" w:color="auto"/>
            </w:tcBorders>
            <w:shd w:val="clear" w:color="000000" w:fill="FFFFFF"/>
            <w:noWrap/>
            <w:vAlign w:val="bottom"/>
            <w:hideMark/>
          </w:tcPr>
          <w:p w14:paraId="46DED771" w14:textId="65929E32" w:rsidR="005D2A6A" w:rsidRPr="00064CBC" w:rsidRDefault="005D2A6A" w:rsidP="00064CBC">
            <w:pPr>
              <w:spacing w:after="0" w:line="240" w:lineRule="auto"/>
              <w:jc w:val="center"/>
              <w:rPr>
                <w:rFonts w:ascii="Arial" w:eastAsia="Times New Roman" w:hAnsi="Arial" w:cs="Arial"/>
                <w:b/>
                <w:bCs/>
                <w:color w:val="000000"/>
                <w:sz w:val="20"/>
                <w:szCs w:val="20"/>
                <w:lang w:val="en-US"/>
              </w:rPr>
            </w:pPr>
            <w:r w:rsidRPr="00064CBC">
              <w:rPr>
                <w:rFonts w:ascii="Arial" w:hAnsi="Arial" w:cs="Arial"/>
                <w:b/>
                <w:bCs/>
                <w:color w:val="000000"/>
                <w:sz w:val="20"/>
                <w:szCs w:val="20"/>
              </w:rPr>
              <w:t>Total</w:t>
            </w:r>
          </w:p>
        </w:tc>
        <w:tc>
          <w:tcPr>
            <w:tcW w:w="882" w:type="dxa"/>
            <w:tcBorders>
              <w:top w:val="nil"/>
              <w:left w:val="nil"/>
              <w:bottom w:val="single" w:sz="4" w:space="0" w:color="auto"/>
              <w:right w:val="single" w:sz="4" w:space="0" w:color="auto"/>
            </w:tcBorders>
            <w:shd w:val="clear" w:color="000000" w:fill="FFFFFF"/>
            <w:noWrap/>
            <w:vAlign w:val="bottom"/>
            <w:hideMark/>
          </w:tcPr>
          <w:p w14:paraId="6DFBDC9F" w14:textId="2461EBA5" w:rsidR="005D2A6A" w:rsidRPr="00064CBC" w:rsidRDefault="005D2A6A" w:rsidP="00064CBC">
            <w:pPr>
              <w:spacing w:after="0" w:line="240" w:lineRule="auto"/>
              <w:jc w:val="center"/>
              <w:rPr>
                <w:rFonts w:ascii="Arial" w:eastAsia="Times New Roman" w:hAnsi="Arial" w:cs="Arial"/>
                <w:b/>
                <w:bCs/>
                <w:color w:val="000000" w:themeColor="text1"/>
                <w:sz w:val="20"/>
                <w:szCs w:val="20"/>
                <w:lang w:val="en-US"/>
              </w:rPr>
            </w:pPr>
            <w:r w:rsidRPr="00064CBC">
              <w:rPr>
                <w:rFonts w:ascii="Arial" w:hAnsi="Arial" w:cs="Arial"/>
                <w:b/>
                <w:bCs/>
                <w:color w:val="000000"/>
                <w:sz w:val="20"/>
                <w:szCs w:val="20"/>
              </w:rPr>
              <w:t>677</w:t>
            </w:r>
          </w:p>
        </w:tc>
        <w:tc>
          <w:tcPr>
            <w:tcW w:w="882" w:type="dxa"/>
            <w:tcBorders>
              <w:top w:val="nil"/>
              <w:left w:val="nil"/>
              <w:bottom w:val="single" w:sz="4" w:space="0" w:color="auto"/>
              <w:right w:val="single" w:sz="4" w:space="0" w:color="auto"/>
            </w:tcBorders>
            <w:shd w:val="clear" w:color="000000" w:fill="FFFFFF"/>
            <w:noWrap/>
            <w:vAlign w:val="bottom"/>
            <w:hideMark/>
          </w:tcPr>
          <w:p w14:paraId="724BA00B" w14:textId="3B8DD9A2" w:rsidR="005D2A6A" w:rsidRPr="00064CBC" w:rsidRDefault="005D2A6A" w:rsidP="00064CBC">
            <w:pPr>
              <w:spacing w:after="0" w:line="240" w:lineRule="auto"/>
              <w:jc w:val="center"/>
              <w:rPr>
                <w:rFonts w:ascii="Arial" w:eastAsia="Times New Roman" w:hAnsi="Arial" w:cs="Arial"/>
                <w:b/>
                <w:bCs/>
                <w:color w:val="000000" w:themeColor="text1"/>
                <w:sz w:val="20"/>
                <w:szCs w:val="20"/>
                <w:lang w:val="en-US"/>
              </w:rPr>
            </w:pPr>
            <w:r w:rsidRPr="00064CBC">
              <w:rPr>
                <w:rFonts w:ascii="Arial" w:hAnsi="Arial" w:cs="Arial"/>
                <w:b/>
                <w:bCs/>
                <w:color w:val="000000"/>
                <w:sz w:val="20"/>
                <w:szCs w:val="20"/>
              </w:rPr>
              <w:t>708</w:t>
            </w:r>
          </w:p>
        </w:tc>
        <w:tc>
          <w:tcPr>
            <w:tcW w:w="882" w:type="dxa"/>
            <w:tcBorders>
              <w:top w:val="nil"/>
              <w:left w:val="nil"/>
              <w:bottom w:val="single" w:sz="4" w:space="0" w:color="auto"/>
              <w:right w:val="single" w:sz="4" w:space="0" w:color="auto"/>
            </w:tcBorders>
            <w:shd w:val="clear" w:color="000000" w:fill="FFFFFF"/>
            <w:noWrap/>
            <w:vAlign w:val="bottom"/>
            <w:hideMark/>
          </w:tcPr>
          <w:p w14:paraId="5A47AF92" w14:textId="597A6131" w:rsidR="005D2A6A" w:rsidRPr="00064CBC" w:rsidRDefault="005D2A6A" w:rsidP="00064CBC">
            <w:pPr>
              <w:spacing w:after="0" w:line="240" w:lineRule="auto"/>
              <w:jc w:val="center"/>
              <w:rPr>
                <w:rFonts w:ascii="Arial" w:eastAsia="Times New Roman" w:hAnsi="Arial" w:cs="Arial"/>
                <w:b/>
                <w:bCs/>
                <w:color w:val="000000" w:themeColor="text1"/>
                <w:sz w:val="20"/>
                <w:szCs w:val="20"/>
                <w:lang w:val="en-US"/>
              </w:rPr>
            </w:pPr>
            <w:r w:rsidRPr="00064CBC">
              <w:rPr>
                <w:rFonts w:ascii="Arial" w:hAnsi="Arial" w:cs="Arial"/>
                <w:b/>
                <w:bCs/>
                <w:color w:val="000000"/>
                <w:sz w:val="20"/>
                <w:szCs w:val="20"/>
              </w:rPr>
              <w:t>735</w:t>
            </w:r>
          </w:p>
        </w:tc>
        <w:tc>
          <w:tcPr>
            <w:tcW w:w="883" w:type="dxa"/>
            <w:tcBorders>
              <w:top w:val="nil"/>
              <w:left w:val="nil"/>
              <w:bottom w:val="single" w:sz="4" w:space="0" w:color="auto"/>
              <w:right w:val="single" w:sz="4" w:space="0" w:color="auto"/>
            </w:tcBorders>
            <w:shd w:val="clear" w:color="000000" w:fill="FFFFFF"/>
            <w:noWrap/>
            <w:vAlign w:val="bottom"/>
            <w:hideMark/>
          </w:tcPr>
          <w:p w14:paraId="0B274B56" w14:textId="6CBBE0FF" w:rsidR="005D2A6A" w:rsidRPr="00064CBC" w:rsidRDefault="005D2A6A" w:rsidP="00064CBC">
            <w:pPr>
              <w:spacing w:after="0" w:line="240" w:lineRule="auto"/>
              <w:jc w:val="center"/>
              <w:rPr>
                <w:rFonts w:ascii="Arial" w:eastAsia="Times New Roman" w:hAnsi="Arial" w:cs="Arial"/>
                <w:b/>
                <w:bCs/>
                <w:color w:val="000000" w:themeColor="text1"/>
                <w:sz w:val="20"/>
                <w:szCs w:val="20"/>
                <w:lang w:val="en-US"/>
              </w:rPr>
            </w:pPr>
            <w:r w:rsidRPr="00064CBC">
              <w:rPr>
                <w:rFonts w:ascii="Arial" w:hAnsi="Arial" w:cs="Arial"/>
                <w:b/>
                <w:bCs/>
                <w:color w:val="000000"/>
                <w:sz w:val="20"/>
                <w:szCs w:val="20"/>
              </w:rPr>
              <w:t>767</w:t>
            </w:r>
          </w:p>
        </w:tc>
        <w:tc>
          <w:tcPr>
            <w:tcW w:w="1008" w:type="dxa"/>
            <w:tcBorders>
              <w:top w:val="nil"/>
              <w:left w:val="nil"/>
              <w:bottom w:val="single" w:sz="4" w:space="0" w:color="auto"/>
              <w:right w:val="single" w:sz="4" w:space="0" w:color="auto"/>
            </w:tcBorders>
            <w:shd w:val="clear" w:color="000000" w:fill="FFFFFF"/>
            <w:noWrap/>
            <w:vAlign w:val="bottom"/>
            <w:hideMark/>
          </w:tcPr>
          <w:p w14:paraId="7D81C6CE" w14:textId="45FA1DF7" w:rsidR="005D2A6A" w:rsidRPr="00064CBC" w:rsidRDefault="005D2A6A" w:rsidP="00064CBC">
            <w:pPr>
              <w:spacing w:after="0" w:line="240" w:lineRule="auto"/>
              <w:jc w:val="center"/>
              <w:rPr>
                <w:rFonts w:ascii="Arial" w:eastAsia="Times New Roman" w:hAnsi="Arial" w:cs="Arial"/>
                <w:b/>
                <w:bCs/>
                <w:color w:val="000000" w:themeColor="text1"/>
                <w:sz w:val="20"/>
                <w:szCs w:val="20"/>
                <w:lang w:val="en-US"/>
              </w:rPr>
            </w:pPr>
            <w:r w:rsidRPr="00064CBC">
              <w:rPr>
                <w:rFonts w:ascii="Arial" w:hAnsi="Arial" w:cs="Arial"/>
                <w:b/>
                <w:bCs/>
                <w:color w:val="000000"/>
                <w:sz w:val="20"/>
                <w:szCs w:val="20"/>
              </w:rPr>
              <w:t>796</w:t>
            </w:r>
          </w:p>
        </w:tc>
        <w:tc>
          <w:tcPr>
            <w:tcW w:w="1003" w:type="dxa"/>
            <w:tcBorders>
              <w:top w:val="nil"/>
              <w:left w:val="nil"/>
              <w:bottom w:val="single" w:sz="4" w:space="0" w:color="auto"/>
              <w:right w:val="single" w:sz="4" w:space="0" w:color="auto"/>
            </w:tcBorders>
            <w:shd w:val="clear" w:color="000000" w:fill="FFFFFF"/>
            <w:noWrap/>
            <w:vAlign w:val="bottom"/>
            <w:hideMark/>
          </w:tcPr>
          <w:p w14:paraId="76B4BF40" w14:textId="1ED7C0B7" w:rsidR="005D2A6A" w:rsidRPr="00064CBC" w:rsidRDefault="005D2A6A" w:rsidP="00064CBC">
            <w:pPr>
              <w:spacing w:after="0" w:line="240" w:lineRule="auto"/>
              <w:jc w:val="center"/>
              <w:rPr>
                <w:rFonts w:ascii="Arial" w:eastAsia="Times New Roman" w:hAnsi="Arial" w:cs="Arial"/>
                <w:b/>
                <w:bCs/>
                <w:color w:val="000000" w:themeColor="text1"/>
                <w:sz w:val="20"/>
                <w:szCs w:val="20"/>
                <w:lang w:val="en-US"/>
              </w:rPr>
            </w:pPr>
            <w:r w:rsidRPr="00064CBC">
              <w:rPr>
                <w:rFonts w:ascii="Arial" w:hAnsi="Arial" w:cs="Arial"/>
                <w:b/>
                <w:bCs/>
                <w:color w:val="000000"/>
                <w:sz w:val="20"/>
                <w:szCs w:val="20"/>
              </w:rPr>
              <w:t>739</w:t>
            </w:r>
          </w:p>
        </w:tc>
        <w:tc>
          <w:tcPr>
            <w:tcW w:w="1003" w:type="dxa"/>
            <w:tcBorders>
              <w:top w:val="nil"/>
              <w:left w:val="nil"/>
              <w:bottom w:val="single" w:sz="4" w:space="0" w:color="auto"/>
              <w:right w:val="single" w:sz="4" w:space="0" w:color="auto"/>
            </w:tcBorders>
            <w:shd w:val="clear" w:color="000000" w:fill="FFFFFF"/>
            <w:noWrap/>
            <w:vAlign w:val="bottom"/>
            <w:hideMark/>
          </w:tcPr>
          <w:p w14:paraId="0F19E22E" w14:textId="2D734C74" w:rsidR="005D2A6A" w:rsidRPr="00064CBC" w:rsidRDefault="005D2A6A" w:rsidP="00064CBC">
            <w:pPr>
              <w:spacing w:after="0" w:line="240" w:lineRule="auto"/>
              <w:jc w:val="center"/>
              <w:rPr>
                <w:rFonts w:ascii="Arial" w:eastAsia="Times New Roman" w:hAnsi="Arial" w:cs="Arial"/>
                <w:b/>
                <w:bCs/>
                <w:color w:val="000000" w:themeColor="text1"/>
                <w:sz w:val="20"/>
                <w:szCs w:val="20"/>
                <w:lang w:val="en-US"/>
              </w:rPr>
            </w:pPr>
            <w:r w:rsidRPr="00064CBC">
              <w:rPr>
                <w:rFonts w:ascii="Arial" w:hAnsi="Arial" w:cs="Arial"/>
                <w:b/>
                <w:bCs/>
                <w:color w:val="000000"/>
                <w:sz w:val="20"/>
                <w:szCs w:val="20"/>
              </w:rPr>
              <w:t>789</w:t>
            </w:r>
          </w:p>
        </w:tc>
        <w:tc>
          <w:tcPr>
            <w:tcW w:w="1003" w:type="dxa"/>
            <w:tcBorders>
              <w:top w:val="nil"/>
              <w:left w:val="nil"/>
              <w:bottom w:val="single" w:sz="4" w:space="0" w:color="auto"/>
              <w:right w:val="single" w:sz="4" w:space="0" w:color="auto"/>
            </w:tcBorders>
            <w:shd w:val="clear" w:color="000000" w:fill="FFFFFF"/>
            <w:noWrap/>
            <w:vAlign w:val="bottom"/>
            <w:hideMark/>
          </w:tcPr>
          <w:p w14:paraId="708FEFDD" w14:textId="493113B1" w:rsidR="005D2A6A" w:rsidRPr="00064CBC" w:rsidRDefault="005D2A6A" w:rsidP="00064CBC">
            <w:pPr>
              <w:spacing w:after="0" w:line="240" w:lineRule="auto"/>
              <w:jc w:val="center"/>
              <w:rPr>
                <w:rFonts w:ascii="Arial" w:eastAsia="Times New Roman" w:hAnsi="Arial" w:cs="Arial"/>
                <w:b/>
                <w:bCs/>
                <w:color w:val="000000" w:themeColor="text1"/>
                <w:sz w:val="20"/>
                <w:szCs w:val="20"/>
                <w:lang w:val="en-US"/>
              </w:rPr>
            </w:pPr>
            <w:r w:rsidRPr="00064CBC">
              <w:rPr>
                <w:rFonts w:ascii="Arial" w:hAnsi="Arial" w:cs="Arial"/>
                <w:b/>
                <w:bCs/>
                <w:color w:val="000000"/>
                <w:sz w:val="20"/>
                <w:szCs w:val="20"/>
              </w:rPr>
              <w:t>1026</w:t>
            </w:r>
          </w:p>
        </w:tc>
        <w:tc>
          <w:tcPr>
            <w:tcW w:w="963" w:type="dxa"/>
            <w:tcBorders>
              <w:top w:val="nil"/>
              <w:left w:val="nil"/>
              <w:bottom w:val="single" w:sz="4" w:space="0" w:color="auto"/>
              <w:right w:val="single" w:sz="4" w:space="0" w:color="auto"/>
            </w:tcBorders>
            <w:shd w:val="clear" w:color="000000" w:fill="FFFFFF"/>
            <w:noWrap/>
            <w:vAlign w:val="bottom"/>
            <w:hideMark/>
          </w:tcPr>
          <w:p w14:paraId="63D4FEC6" w14:textId="55BB9D34" w:rsidR="005D2A6A" w:rsidRPr="00064CBC" w:rsidRDefault="005D2A6A" w:rsidP="00064CBC">
            <w:pPr>
              <w:spacing w:after="0" w:line="240" w:lineRule="auto"/>
              <w:jc w:val="center"/>
              <w:rPr>
                <w:rFonts w:ascii="Arial" w:eastAsia="Times New Roman" w:hAnsi="Arial" w:cs="Arial"/>
                <w:b/>
                <w:bCs/>
                <w:color w:val="000000" w:themeColor="text1"/>
                <w:sz w:val="20"/>
                <w:szCs w:val="20"/>
                <w:lang w:val="en-US"/>
              </w:rPr>
            </w:pPr>
            <w:r w:rsidRPr="00064CBC">
              <w:rPr>
                <w:rFonts w:ascii="Arial" w:hAnsi="Arial" w:cs="Arial"/>
                <w:b/>
                <w:bCs/>
                <w:color w:val="000000"/>
                <w:sz w:val="20"/>
                <w:szCs w:val="20"/>
              </w:rPr>
              <w:t>1367</w:t>
            </w:r>
          </w:p>
        </w:tc>
      </w:tr>
    </w:tbl>
    <w:bookmarkEnd w:id="43"/>
    <w:p w14:paraId="57C76559" w14:textId="4168AE6E" w:rsidR="00B20C6E" w:rsidRDefault="00180344" w:rsidP="00BC081C">
      <w:pPr>
        <w:pStyle w:val="BodyText"/>
        <w:spacing w:before="162" w:line="360" w:lineRule="auto"/>
        <w:ind w:right="90"/>
        <w:jc w:val="both"/>
        <w:rPr>
          <w:noProof/>
          <w:color w:val="000000" w:themeColor="text1"/>
        </w:rPr>
        <w:sectPr w:rsidR="00B20C6E" w:rsidSect="00600A5E">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r w:rsidRPr="002B5730">
        <w:rPr>
          <w:bCs/>
          <w:noProof/>
          <w:color w:val="000000" w:themeColor="text1"/>
        </w:rPr>
        <mc:AlternateContent>
          <mc:Choice Requires="wps">
            <w:drawing>
              <wp:anchor distT="0" distB="0" distL="114300" distR="114300" simplePos="0" relativeHeight="252469248" behindDoc="0" locked="0" layoutInCell="1" allowOverlap="1" wp14:anchorId="17EEA108" wp14:editId="133E35E0">
                <wp:simplePos x="0" y="0"/>
                <wp:positionH relativeFrom="margin">
                  <wp:posOffset>2751381</wp:posOffset>
                </wp:positionH>
                <wp:positionV relativeFrom="paragraph">
                  <wp:posOffset>118331</wp:posOffset>
                </wp:positionV>
                <wp:extent cx="3800475" cy="307340"/>
                <wp:effectExtent l="0" t="0" r="0" b="0"/>
                <wp:wrapNone/>
                <wp:docPr id="1263" name="TextBox 22"/>
                <wp:cNvGraphicFramePr/>
                <a:graphic xmlns:a="http://schemas.openxmlformats.org/drawingml/2006/main">
                  <a:graphicData uri="http://schemas.microsoft.com/office/word/2010/wordprocessingShape">
                    <wps:wsp>
                      <wps:cNvSpPr txBox="1"/>
                      <wps:spPr>
                        <a:xfrm>
                          <a:off x="0" y="0"/>
                          <a:ext cx="3800475" cy="307340"/>
                        </a:xfrm>
                        <a:prstGeom prst="rect">
                          <a:avLst/>
                        </a:prstGeom>
                        <a:noFill/>
                      </wps:spPr>
                      <wps:txbx>
                        <w:txbxContent>
                          <w:p w14:paraId="45AC704A" w14:textId="77777777" w:rsidR="005D2A6A" w:rsidRPr="00CE35EB" w:rsidRDefault="005D2A6A" w:rsidP="005D2A6A">
                            <w:pPr>
                              <w:jc w:val="right"/>
                              <w:textAlignment w:val="baseline"/>
                              <w:rPr>
                                <w:rFonts w:ascii="Verdana" w:eastAsia="Verdana" w:hAnsi="Verdana" w:cs="Verdana"/>
                                <w:i/>
                                <w:iCs/>
                                <w:color w:val="000000" w:themeColor="text1"/>
                                <w:kern w:val="24"/>
                                <w:sz w:val="12"/>
                                <w:szCs w:val="12"/>
                              </w:rPr>
                            </w:pPr>
                            <w:r w:rsidRPr="00CE35EB">
                              <w:rPr>
                                <w:rFonts w:ascii="Verdana" w:eastAsia="Verdana" w:hAnsi="Verdana" w:cs="Verdana"/>
                                <w:i/>
                                <w:iCs/>
                                <w:color w:val="000000" w:themeColor="text1"/>
                                <w:kern w:val="24"/>
                                <w:sz w:val="12"/>
                                <w:szCs w:val="12"/>
                              </w:rPr>
                              <w:t>Others include Urethane Modified vinyl ester resin, Elastomer Modified vinyl ester resin etc.</w:t>
                            </w:r>
                          </w:p>
                          <w:p w14:paraId="035CB3FC" w14:textId="77777777" w:rsidR="005D2A6A" w:rsidRPr="00CE35EB" w:rsidRDefault="005D2A6A" w:rsidP="005D2A6A">
                            <w:pPr>
                              <w:jc w:val="right"/>
                              <w:textAlignment w:val="baseline"/>
                              <w:rPr>
                                <w:rFonts w:ascii="Verdana" w:eastAsia="Verdana" w:hAnsi="Verdana" w:cs="Verdana"/>
                                <w:i/>
                                <w:iCs/>
                                <w:color w:val="000000" w:themeColor="text1"/>
                                <w:kern w:val="24"/>
                                <w:sz w:val="12"/>
                                <w:szCs w:val="12"/>
                              </w:rPr>
                            </w:pPr>
                            <w:r w:rsidRPr="00CE35EB">
                              <w:rPr>
                                <w:rFonts w:ascii="Verdana" w:eastAsia="Verdana" w:hAnsi="Verdana" w:cs="Verdana"/>
                                <w:i/>
                                <w:iCs/>
                                <w:color w:val="000000" w:themeColor="text1"/>
                                <w:kern w:val="24"/>
                                <w:sz w:val="12"/>
                                <w:szCs w:val="12"/>
                              </w:rPr>
                              <w:t>Source: TechSci Research</w:t>
                            </w:r>
                          </w:p>
                        </w:txbxContent>
                      </wps:txbx>
                      <wps:bodyPr wrap="square" rtlCol="0">
                        <a:spAutoFit/>
                      </wps:bodyPr>
                    </wps:wsp>
                  </a:graphicData>
                </a:graphic>
                <wp14:sizeRelH relativeFrom="margin">
                  <wp14:pctWidth>0</wp14:pctWidth>
                </wp14:sizeRelH>
                <wp14:sizeRelV relativeFrom="margin">
                  <wp14:pctHeight>0</wp14:pctHeight>
                </wp14:sizeRelV>
              </wp:anchor>
            </w:drawing>
          </mc:Choice>
          <mc:Fallback>
            <w:pict>
              <v:shape w14:anchorId="17EEA108" id="_x0000_s1048" type="#_x0000_t202" style="position:absolute;left:0;text-align:left;margin-left:216.65pt;margin-top:9.3pt;width:299.25pt;height:24.2pt;z-index:252469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" filled="f" stroked="f">
                <v:textbox style="mso-fit-shape-to-text:t">
                  <w:txbxContent>
                    <w:p w14:paraId="45AC704A" w14:textId="77777777" w:rsidR="005D2A6A" w:rsidRPr="00CE35EB" w:rsidRDefault="005D2A6A" w:rsidP="005D2A6A">
                      <w:pPr>
                        <w:jc w:val="right"/>
                        <w:textAlignment w:val="baseline"/>
                        <w:rPr>
                          <w:rFonts w:ascii="Verdana" w:eastAsia="Verdana" w:hAnsi="Verdana" w:cs="Verdana"/>
                          <w:i/>
                          <w:iCs/>
                          <w:color w:val="000000" w:themeColor="text1"/>
                          <w:kern w:val="24"/>
                          <w:sz w:val="12"/>
                          <w:szCs w:val="12"/>
                        </w:rPr>
                      </w:pPr>
                      <w:r w:rsidRPr="00CE35EB">
                        <w:rPr>
                          <w:rFonts w:ascii="Verdana" w:eastAsia="Verdana" w:hAnsi="Verdana" w:cs="Verdana"/>
                          <w:i/>
                          <w:iCs/>
                          <w:color w:val="000000" w:themeColor="text1"/>
                          <w:kern w:val="24"/>
                          <w:sz w:val="12"/>
                          <w:szCs w:val="12"/>
                        </w:rPr>
                        <w:t>Others include Urethane Modified vinyl ester resin, Elastomer Modified vinyl ester resin etc.</w:t>
                      </w:r>
                    </w:p>
                    <w:p w14:paraId="035CB3FC" w14:textId="77777777" w:rsidR="005D2A6A" w:rsidRPr="00CE35EB" w:rsidRDefault="005D2A6A" w:rsidP="005D2A6A">
                      <w:pPr>
                        <w:jc w:val="right"/>
                        <w:textAlignment w:val="baseline"/>
                        <w:rPr>
                          <w:rFonts w:ascii="Verdana" w:eastAsia="Verdana" w:hAnsi="Verdana" w:cs="Verdana"/>
                          <w:i/>
                          <w:iCs/>
                          <w:color w:val="000000" w:themeColor="text1"/>
                          <w:kern w:val="24"/>
                          <w:sz w:val="12"/>
                          <w:szCs w:val="12"/>
                        </w:rPr>
                      </w:pPr>
                      <w:r w:rsidRPr="00CE35EB">
                        <w:rPr>
                          <w:rFonts w:ascii="Verdana" w:eastAsia="Verdana" w:hAnsi="Verdana" w:cs="Verdana"/>
                          <w:i/>
                          <w:iCs/>
                          <w:color w:val="000000" w:themeColor="text1"/>
                          <w:kern w:val="24"/>
                          <w:sz w:val="12"/>
                          <w:szCs w:val="12"/>
                        </w:rPr>
                        <w:t>Source: TechSci Research</w:t>
                      </w:r>
                    </w:p>
                  </w:txbxContent>
                </v:textbox>
                <w10:wrap anchorx="margin"/>
              </v:shape>
            </w:pict>
          </mc:Fallback>
        </mc:AlternateContent>
      </w:r>
    </w:p>
    <w:p w14:paraId="53D03B67" w14:textId="7C993DF6" w:rsidR="005D2A6A" w:rsidRDefault="00064CBC" w:rsidP="00BC081C">
      <w:pPr>
        <w:pStyle w:val="BodyText"/>
        <w:spacing w:before="162" w:line="360" w:lineRule="auto"/>
        <w:ind w:right="90"/>
        <w:jc w:val="both"/>
        <w:rPr>
          <w:noProof/>
          <w:color w:val="000000" w:themeColor="text1"/>
        </w:rPr>
        <w:sectPr w:rsidR="005D2A6A" w:rsidSect="00600A5E">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r w:rsidRPr="00C52F8D">
        <w:rPr>
          <w:noProof/>
          <w:color w:val="000000" w:themeColor="text1"/>
        </w:rPr>
        <mc:AlternateContent>
          <mc:Choice Requires="wps">
            <w:drawing>
              <wp:anchor distT="45720" distB="45720" distL="114300" distR="114300" simplePos="0" relativeHeight="252545024" behindDoc="0" locked="0" layoutInCell="1" allowOverlap="1" wp14:anchorId="5CE04BED" wp14:editId="0F3264E1">
                <wp:simplePos x="0" y="0"/>
                <wp:positionH relativeFrom="column">
                  <wp:posOffset>-157480</wp:posOffset>
                </wp:positionH>
                <wp:positionV relativeFrom="paragraph">
                  <wp:posOffset>217170</wp:posOffset>
                </wp:positionV>
                <wp:extent cx="6709410" cy="3040380"/>
                <wp:effectExtent l="95250" t="57150" r="91440" b="121920"/>
                <wp:wrapSquare wrapText="bothSides"/>
                <wp:docPr id="22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09410" cy="3040380"/>
                        </a:xfrm>
                        <a:prstGeom prst="rect">
                          <a:avLst/>
                        </a:prstGeom>
                        <a:gradFill flip="none" rotWithShape="1">
                          <a:gsLst>
                            <a:gs pos="0">
                              <a:schemeClr val="accent3">
                                <a:lumMod val="67000"/>
                              </a:schemeClr>
                            </a:gs>
                            <a:gs pos="48000">
                              <a:schemeClr val="accent3">
                                <a:lumMod val="97000"/>
                                <a:lumOff val="3000"/>
                              </a:schemeClr>
                            </a:gs>
                            <a:gs pos="100000">
                              <a:schemeClr val="accent3">
                                <a:lumMod val="60000"/>
                                <a:lumOff val="40000"/>
                              </a:schemeClr>
                            </a:gs>
                          </a:gsLst>
                          <a:lin ang="16200000" scaled="1"/>
                          <a:tileRect/>
                        </a:gradFill>
                        <a:ln>
                          <a:noFill/>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wps:spPr>
                      <wps:style>
                        <a:lnRef idx="0">
                          <a:scrgbClr r="0" g="0" b="0"/>
                        </a:lnRef>
                        <a:fillRef idx="0">
                          <a:scrgbClr r="0" g="0" b="0"/>
                        </a:fillRef>
                        <a:effectRef idx="0">
                          <a:scrgbClr r="0" g="0" b="0"/>
                        </a:effectRef>
                        <a:fontRef idx="minor">
                          <a:schemeClr val="lt1"/>
                        </a:fontRef>
                      </wps:style>
                      <wps:txbx>
                        <w:txbxContent>
                          <w:p w14:paraId="7F2CE341" w14:textId="0197EF12" w:rsidR="00C52F8D" w:rsidRDefault="00C52F8D" w:rsidP="00F14E20">
                            <w:pPr>
                              <w:pStyle w:val="BodyText"/>
                              <w:numPr>
                                <w:ilvl w:val="0"/>
                                <w:numId w:val="12"/>
                              </w:numPr>
                              <w:spacing w:before="162" w:line="360" w:lineRule="auto"/>
                              <w:ind w:right="90"/>
                              <w:jc w:val="both"/>
                              <w:rPr>
                                <w:noProof/>
                                <w:color w:val="000000" w:themeColor="text1"/>
                              </w:rPr>
                            </w:pPr>
                            <w:r w:rsidRPr="002B5730">
                              <w:rPr>
                                <w:noProof/>
                                <w:color w:val="000000" w:themeColor="text1"/>
                              </w:rPr>
                              <w:t>The Bisphenol- A type vinyl ester resin contributes to around 50% of the global vinyl ester resin types due to its excellent properties of corrosion resistance to a variety of alkalis, organic and inorganic salts, salt solutions and oxidizing chemicals, etc</w:t>
                            </w:r>
                          </w:p>
                          <w:p w14:paraId="78171F88" w14:textId="77777777" w:rsidR="00C52F8D" w:rsidRDefault="00C52F8D" w:rsidP="00F14E20">
                            <w:pPr>
                              <w:pStyle w:val="BodyText"/>
                              <w:numPr>
                                <w:ilvl w:val="0"/>
                                <w:numId w:val="12"/>
                              </w:numPr>
                              <w:spacing w:before="162" w:line="360" w:lineRule="auto"/>
                              <w:ind w:right="90"/>
                              <w:jc w:val="both"/>
                              <w:rPr>
                                <w:noProof/>
                                <w:color w:val="000000" w:themeColor="text1"/>
                              </w:rPr>
                            </w:pPr>
                            <w:r w:rsidRPr="002B5730">
                              <w:rPr>
                                <w:noProof/>
                                <w:color w:val="000000" w:themeColor="text1"/>
                              </w:rPr>
                              <w:t>As Bisphenol A has been banned in Europe, the demand for Bisphenol A Vinyl Ester Resin is expected to gradually decrease as Bisphenol A will be replaced by Bisphenol F and S.</w:t>
                            </w:r>
                          </w:p>
                          <w:p w14:paraId="2A21AC67" w14:textId="77777777" w:rsidR="00C52F8D" w:rsidRDefault="00C52F8D" w:rsidP="00F14E20">
                            <w:pPr>
                              <w:pStyle w:val="BodyText"/>
                              <w:numPr>
                                <w:ilvl w:val="0"/>
                                <w:numId w:val="12"/>
                              </w:numPr>
                              <w:spacing w:before="162" w:line="360" w:lineRule="auto"/>
                              <w:ind w:right="90"/>
                              <w:jc w:val="both"/>
                              <w:rPr>
                                <w:noProof/>
                                <w:color w:val="000000" w:themeColor="text1"/>
                              </w:rPr>
                            </w:pPr>
                            <w:r w:rsidRPr="002B5730">
                              <w:rPr>
                                <w:noProof/>
                                <w:color w:val="000000" w:themeColor="text1"/>
                              </w:rPr>
                              <w:t xml:space="preserve">Novolac vinyl ester resin contributes to around 27% which has been specially modified for improved fabrication properties. It provides improved product quality and fabrication efficiency  to ens users, which offers extended shelf life and adds improved flexibilty to fabricators. </w:t>
                            </w:r>
                          </w:p>
                          <w:p w14:paraId="2236E5BF" w14:textId="452A44A3" w:rsidR="00C52F8D" w:rsidRDefault="00C52F8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E04BED" id="_x0000_s1049" type="#_x0000_t202" style="position:absolute;left:0;text-align:left;margin-left:-12.4pt;margin-top:17.1pt;width:528.3pt;height:239.4pt;z-index:2525450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" fillcolor="#6e6e6e [2150]" stroked="f">
                <v:fill color2="#c9c9c9 [1942]" rotate="t" angle="180" colors="0 #6f6f6f;31457f #a8a8a8;1 #c9c9c9" focus="100%" type="gradient"/>
                <v:shadow on="t" color="black" opacity="20971f" offset="0,2.2pt"/>
                <v:textbox>
                  <w:txbxContent>
                    <w:p w14:paraId="7F2CE341" w14:textId="0197EF12" w:rsidR="00C52F8D" w:rsidRDefault="00C52F8D" w:rsidP="00F14E20">
                      <w:pPr>
                        <w:pStyle w:val="BodyText"/>
                        <w:numPr>
                          <w:ilvl w:val="0"/>
                          <w:numId w:val="12"/>
                        </w:numPr>
                        <w:spacing w:before="162" w:line="360" w:lineRule="auto"/>
                        <w:ind w:right="90"/>
                        <w:jc w:val="both"/>
                        <w:rPr>
                          <w:noProof/>
                          <w:color w:val="000000" w:themeColor="text1"/>
                        </w:rPr>
                      </w:pPr>
                      <w:r w:rsidRPr="002B5730">
                        <w:rPr>
                          <w:noProof/>
                          <w:color w:val="000000" w:themeColor="text1"/>
                        </w:rPr>
                        <w:t>The Bisphenol- A type vinyl ester resin contributes to around 50% of the global vinyl ester resin types due to its excellent properties of corrosion resistance to a variety of alkalis, organic and inorganic salts, salt solutions and oxidizing chemicals, etc</w:t>
                      </w:r>
                    </w:p>
                    <w:p w14:paraId="78171F88" w14:textId="77777777" w:rsidR="00C52F8D" w:rsidRDefault="00C52F8D" w:rsidP="00F14E20">
                      <w:pPr>
                        <w:pStyle w:val="BodyText"/>
                        <w:numPr>
                          <w:ilvl w:val="0"/>
                          <w:numId w:val="12"/>
                        </w:numPr>
                        <w:spacing w:before="162" w:line="360" w:lineRule="auto"/>
                        <w:ind w:right="90"/>
                        <w:jc w:val="both"/>
                        <w:rPr>
                          <w:noProof/>
                          <w:color w:val="000000" w:themeColor="text1"/>
                        </w:rPr>
                      </w:pPr>
                      <w:r w:rsidRPr="002B5730">
                        <w:rPr>
                          <w:noProof/>
                          <w:color w:val="000000" w:themeColor="text1"/>
                        </w:rPr>
                        <w:t>As Bisphenol A has been banned in Europe, the demand for Bisphenol A Vinyl Ester Resin is expected to gradually decrease as Bisphenol A will be replaced by Bisphenol F and S.</w:t>
                      </w:r>
                    </w:p>
                    <w:p w14:paraId="2A21AC67" w14:textId="77777777" w:rsidR="00C52F8D" w:rsidRDefault="00C52F8D" w:rsidP="00F14E20">
                      <w:pPr>
                        <w:pStyle w:val="BodyText"/>
                        <w:numPr>
                          <w:ilvl w:val="0"/>
                          <w:numId w:val="12"/>
                        </w:numPr>
                        <w:spacing w:before="162" w:line="360" w:lineRule="auto"/>
                        <w:ind w:right="90"/>
                        <w:jc w:val="both"/>
                        <w:rPr>
                          <w:noProof/>
                          <w:color w:val="000000" w:themeColor="text1"/>
                        </w:rPr>
                      </w:pPr>
                      <w:r w:rsidRPr="002B5730">
                        <w:rPr>
                          <w:noProof/>
                          <w:color w:val="000000" w:themeColor="text1"/>
                        </w:rPr>
                        <w:t xml:space="preserve">Novolac vinyl ester resin contributes to around 27% which has been specially modified for improved fabrication properties. It provides improved product quality and fabrication efficiency  to ens users, which offers extended shelf life and adds improved flexibilty to fabricators. </w:t>
                      </w:r>
                    </w:p>
                    <w:p w14:paraId="2236E5BF" w14:textId="452A44A3" w:rsidR="00C52F8D" w:rsidRDefault="00C52F8D"/>
                  </w:txbxContent>
                </v:textbox>
                <w10:wrap type="square"/>
              </v:shape>
            </w:pict>
          </mc:Fallback>
        </mc:AlternateContent>
      </w:r>
    </w:p>
    <w:p w14:paraId="5E6D4981" w14:textId="77777777" w:rsidR="00064CBC" w:rsidRDefault="00C07E16" w:rsidP="0061645E">
      <w:pPr>
        <w:rPr>
          <w:rFonts w:ascii="Arial" w:hAnsi="Arial" w:cs="Arial"/>
          <w:b/>
          <w:bCs/>
          <w:sz w:val="24"/>
          <w:szCs w:val="24"/>
        </w:rPr>
      </w:pPr>
      <w:r w:rsidRPr="0061645E">
        <w:rPr>
          <w:rFonts w:ascii="Arial" w:hAnsi="Arial" w:cs="Arial"/>
          <w:b/>
          <w:bCs/>
          <w:sz w:val="24"/>
          <w:szCs w:val="24"/>
        </w:rPr>
        <w:t xml:space="preserve"> </w:t>
      </w:r>
    </w:p>
    <w:p w14:paraId="0B2B3AD8" w14:textId="77777777" w:rsidR="00064CBC" w:rsidRDefault="00064CBC" w:rsidP="0061645E">
      <w:pPr>
        <w:rPr>
          <w:rFonts w:ascii="Arial" w:hAnsi="Arial" w:cs="Arial"/>
          <w:b/>
          <w:bCs/>
          <w:sz w:val="24"/>
          <w:szCs w:val="24"/>
        </w:rPr>
      </w:pPr>
    </w:p>
    <w:p w14:paraId="37AE5790" w14:textId="54A59031" w:rsidR="00064CBC" w:rsidRDefault="00064CBC" w:rsidP="0061645E">
      <w:pPr>
        <w:rPr>
          <w:rFonts w:ascii="Arial" w:hAnsi="Arial" w:cs="Arial"/>
          <w:b/>
          <w:bCs/>
          <w:sz w:val="24"/>
          <w:szCs w:val="24"/>
        </w:rPr>
      </w:pPr>
    </w:p>
    <w:p w14:paraId="6E997C05" w14:textId="1137ABF4" w:rsidR="00650D00" w:rsidRDefault="00650D00" w:rsidP="0061645E">
      <w:pPr>
        <w:rPr>
          <w:rFonts w:ascii="Arial" w:hAnsi="Arial" w:cs="Arial"/>
          <w:b/>
          <w:bCs/>
          <w:sz w:val="24"/>
          <w:szCs w:val="24"/>
        </w:rPr>
      </w:pPr>
    </w:p>
    <w:p w14:paraId="1FCC64EB" w14:textId="7F484477" w:rsidR="00650D00" w:rsidRDefault="00650D00" w:rsidP="0061645E">
      <w:pPr>
        <w:rPr>
          <w:rFonts w:ascii="Arial" w:hAnsi="Arial" w:cs="Arial"/>
          <w:b/>
          <w:bCs/>
          <w:sz w:val="24"/>
          <w:szCs w:val="24"/>
        </w:rPr>
      </w:pPr>
    </w:p>
    <w:p w14:paraId="127772CF" w14:textId="726E16F0" w:rsidR="00650D00" w:rsidRDefault="00650D00" w:rsidP="0061645E">
      <w:pPr>
        <w:rPr>
          <w:rFonts w:ascii="Arial" w:hAnsi="Arial" w:cs="Arial"/>
          <w:b/>
          <w:bCs/>
          <w:sz w:val="24"/>
          <w:szCs w:val="24"/>
        </w:rPr>
      </w:pPr>
    </w:p>
    <w:p w14:paraId="0472D7DF" w14:textId="44D04208" w:rsidR="00C36D81" w:rsidRDefault="00C36D81" w:rsidP="0061645E">
      <w:pPr>
        <w:rPr>
          <w:rFonts w:ascii="Arial" w:hAnsi="Arial" w:cs="Arial"/>
          <w:b/>
          <w:bCs/>
          <w:sz w:val="24"/>
          <w:szCs w:val="24"/>
        </w:rPr>
      </w:pPr>
    </w:p>
    <w:p w14:paraId="0481F358" w14:textId="07131BC5" w:rsidR="00C36D81" w:rsidRDefault="00C36D81" w:rsidP="0061645E">
      <w:pPr>
        <w:rPr>
          <w:rFonts w:ascii="Arial" w:hAnsi="Arial" w:cs="Arial"/>
          <w:b/>
          <w:bCs/>
          <w:sz w:val="24"/>
          <w:szCs w:val="24"/>
        </w:rPr>
      </w:pPr>
    </w:p>
    <w:p w14:paraId="126F14D4" w14:textId="77777777" w:rsidR="003A525D" w:rsidRDefault="003A525D" w:rsidP="00F15E2C">
      <w:pPr>
        <w:spacing w:line="360" w:lineRule="auto"/>
        <w:textAlignment w:val="baseline"/>
        <w:rPr>
          <w:rFonts w:ascii="Arial" w:eastAsia="Verdana" w:hAnsi="Arial" w:cs="Arial"/>
          <w:b/>
          <w:bCs/>
          <w:color w:val="000000"/>
          <w:kern w:val="24"/>
          <w:sz w:val="24"/>
          <w:szCs w:val="24"/>
        </w:rPr>
      </w:pPr>
    </w:p>
    <w:p w14:paraId="4645CDF4" w14:textId="4D06A184" w:rsidR="00F15E2C" w:rsidRPr="008D1421" w:rsidRDefault="00F15E2C" w:rsidP="00F15E2C">
      <w:pPr>
        <w:spacing w:line="360" w:lineRule="auto"/>
        <w:textAlignment w:val="baseline"/>
        <w:rPr>
          <w:rFonts w:ascii="Arial" w:eastAsia="Verdana" w:hAnsi="Arial" w:cs="Arial"/>
          <w:b/>
          <w:bCs/>
          <w:color w:val="000000"/>
          <w:kern w:val="24"/>
          <w:sz w:val="24"/>
          <w:szCs w:val="24"/>
        </w:rPr>
      </w:pPr>
      <w:r w:rsidRPr="008D1421">
        <w:rPr>
          <w:rFonts w:ascii="Arial" w:eastAsia="Verdana" w:hAnsi="Arial" w:cs="Arial"/>
          <w:b/>
          <w:bCs/>
          <w:color w:val="000000"/>
          <w:kern w:val="24"/>
          <w:sz w:val="24"/>
          <w:szCs w:val="24"/>
        </w:rPr>
        <w:t>Global Vinyl Ester Resin Demand Supply Analysis, By Volume, 2015-2030F (Thousand Tonnes)</w:t>
      </w:r>
    </w:p>
    <w:tbl>
      <w:tblPr>
        <w:tblW w:w="10083" w:type="dxa"/>
        <w:tblCellMar>
          <w:left w:w="0" w:type="dxa"/>
          <w:right w:w="0" w:type="dxa"/>
        </w:tblCellMar>
        <w:tblLook w:val="0420" w:firstRow="1" w:lastRow="0" w:firstColumn="0" w:lastColumn="0" w:noHBand="0" w:noVBand="1"/>
      </w:tblPr>
      <w:tblGrid>
        <w:gridCol w:w="1279"/>
        <w:gridCol w:w="977"/>
        <w:gridCol w:w="977"/>
        <w:gridCol w:w="977"/>
        <w:gridCol w:w="977"/>
        <w:gridCol w:w="850"/>
        <w:gridCol w:w="1104"/>
        <w:gridCol w:w="981"/>
        <w:gridCol w:w="980"/>
        <w:gridCol w:w="981"/>
      </w:tblGrid>
      <w:tr w:rsidR="00E561A5" w:rsidRPr="00113DAD" w14:paraId="1991E04E" w14:textId="77777777" w:rsidTr="003A525D">
        <w:trPr>
          <w:trHeight w:val="359"/>
        </w:trPr>
        <w:tc>
          <w:tcPr>
            <w:tcW w:w="1279"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7C3D44F8" w14:textId="77777777" w:rsidR="00E561A5" w:rsidRPr="00113DAD" w:rsidRDefault="00E561A5" w:rsidP="005B1169">
            <w:pPr>
              <w:tabs>
                <w:tab w:val="left" w:pos="1290"/>
              </w:tabs>
              <w:spacing w:line="360" w:lineRule="auto"/>
              <w:jc w:val="both"/>
              <w:rPr>
                <w:rFonts w:ascii="Arial" w:eastAsia="Arial" w:hAnsi="Arial" w:cs="Arial"/>
                <w:color w:val="000000" w:themeColor="text1"/>
                <w:sz w:val="14"/>
                <w:szCs w:val="14"/>
                <w:lang w:val="en-US"/>
              </w:rPr>
            </w:pPr>
          </w:p>
        </w:tc>
        <w:tc>
          <w:tcPr>
            <w:tcW w:w="977"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558BC6EB" w14:textId="77777777" w:rsidR="00E561A5" w:rsidRPr="00113DAD" w:rsidRDefault="00E561A5" w:rsidP="005B1169">
            <w:pPr>
              <w:tabs>
                <w:tab w:val="left" w:pos="1290"/>
              </w:tabs>
              <w:spacing w:line="360" w:lineRule="auto"/>
              <w:jc w:val="center"/>
              <w:rPr>
                <w:rFonts w:ascii="Arial" w:eastAsia="Arial" w:hAnsi="Arial" w:cs="Arial"/>
                <w:color w:val="FFFFFF" w:themeColor="background1"/>
                <w:sz w:val="14"/>
                <w:szCs w:val="14"/>
                <w:lang w:val="en-US"/>
              </w:rPr>
            </w:pPr>
            <w:r w:rsidRPr="00113DAD">
              <w:rPr>
                <w:rFonts w:ascii="Arial" w:eastAsia="Arial" w:hAnsi="Arial" w:cs="Arial"/>
                <w:b/>
                <w:bCs/>
                <w:color w:val="FFFFFF" w:themeColor="background1"/>
                <w:sz w:val="14"/>
                <w:szCs w:val="14"/>
              </w:rPr>
              <w:t>2015</w:t>
            </w:r>
          </w:p>
        </w:tc>
        <w:tc>
          <w:tcPr>
            <w:tcW w:w="977"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6E5B03B4" w14:textId="77777777" w:rsidR="00E561A5" w:rsidRPr="00113DAD" w:rsidRDefault="00E561A5" w:rsidP="005B1169">
            <w:pPr>
              <w:tabs>
                <w:tab w:val="left" w:pos="1290"/>
              </w:tabs>
              <w:spacing w:line="360" w:lineRule="auto"/>
              <w:jc w:val="center"/>
              <w:rPr>
                <w:rFonts w:ascii="Arial" w:eastAsia="Arial" w:hAnsi="Arial" w:cs="Arial"/>
                <w:color w:val="FFFFFF" w:themeColor="background1"/>
                <w:sz w:val="14"/>
                <w:szCs w:val="14"/>
                <w:lang w:val="en-US"/>
              </w:rPr>
            </w:pPr>
            <w:r w:rsidRPr="00113DAD">
              <w:rPr>
                <w:rFonts w:ascii="Arial" w:eastAsia="Arial" w:hAnsi="Arial" w:cs="Arial"/>
                <w:b/>
                <w:bCs/>
                <w:color w:val="FFFFFF" w:themeColor="background1"/>
                <w:sz w:val="14"/>
                <w:szCs w:val="14"/>
              </w:rPr>
              <w:t>2016</w:t>
            </w:r>
          </w:p>
        </w:tc>
        <w:tc>
          <w:tcPr>
            <w:tcW w:w="977"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34AA0488" w14:textId="77777777" w:rsidR="00E561A5" w:rsidRPr="00113DAD" w:rsidRDefault="00E561A5" w:rsidP="005B1169">
            <w:pPr>
              <w:tabs>
                <w:tab w:val="left" w:pos="1290"/>
              </w:tabs>
              <w:spacing w:line="360" w:lineRule="auto"/>
              <w:jc w:val="center"/>
              <w:rPr>
                <w:rFonts w:ascii="Arial" w:eastAsia="Arial" w:hAnsi="Arial" w:cs="Arial"/>
                <w:color w:val="FFFFFF" w:themeColor="background1"/>
                <w:sz w:val="14"/>
                <w:szCs w:val="14"/>
                <w:lang w:val="en-US"/>
              </w:rPr>
            </w:pPr>
            <w:r w:rsidRPr="00113DAD">
              <w:rPr>
                <w:rFonts w:ascii="Arial" w:eastAsia="Arial" w:hAnsi="Arial" w:cs="Arial"/>
                <w:b/>
                <w:bCs/>
                <w:color w:val="FFFFFF" w:themeColor="background1"/>
                <w:sz w:val="14"/>
                <w:szCs w:val="14"/>
              </w:rPr>
              <w:t>2017</w:t>
            </w:r>
          </w:p>
        </w:tc>
        <w:tc>
          <w:tcPr>
            <w:tcW w:w="977"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797C9DDC" w14:textId="77777777" w:rsidR="00E561A5" w:rsidRPr="00113DAD" w:rsidRDefault="00E561A5" w:rsidP="005B1169">
            <w:pPr>
              <w:tabs>
                <w:tab w:val="left" w:pos="1290"/>
              </w:tabs>
              <w:spacing w:line="360" w:lineRule="auto"/>
              <w:jc w:val="center"/>
              <w:rPr>
                <w:rFonts w:ascii="Arial" w:eastAsia="Arial" w:hAnsi="Arial" w:cs="Arial"/>
                <w:color w:val="FFFFFF" w:themeColor="background1"/>
                <w:sz w:val="14"/>
                <w:szCs w:val="14"/>
                <w:lang w:val="en-US"/>
              </w:rPr>
            </w:pPr>
            <w:r w:rsidRPr="00113DAD">
              <w:rPr>
                <w:rFonts w:ascii="Arial" w:eastAsia="Arial" w:hAnsi="Arial" w:cs="Arial"/>
                <w:b/>
                <w:bCs/>
                <w:color w:val="FFFFFF" w:themeColor="background1"/>
                <w:sz w:val="14"/>
                <w:szCs w:val="14"/>
              </w:rPr>
              <w:t>2018</w:t>
            </w:r>
          </w:p>
        </w:tc>
        <w:tc>
          <w:tcPr>
            <w:tcW w:w="850"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3CC0F390" w14:textId="77777777" w:rsidR="00E561A5" w:rsidRPr="00113DAD" w:rsidRDefault="00E561A5" w:rsidP="005B1169">
            <w:pPr>
              <w:tabs>
                <w:tab w:val="left" w:pos="1290"/>
              </w:tabs>
              <w:spacing w:line="360" w:lineRule="auto"/>
              <w:jc w:val="center"/>
              <w:rPr>
                <w:rFonts w:ascii="Arial" w:eastAsia="Arial" w:hAnsi="Arial" w:cs="Arial"/>
                <w:color w:val="FFFFFF" w:themeColor="background1"/>
                <w:sz w:val="14"/>
                <w:szCs w:val="14"/>
                <w:lang w:val="en-US"/>
              </w:rPr>
            </w:pPr>
            <w:r w:rsidRPr="00113DAD">
              <w:rPr>
                <w:rFonts w:ascii="Arial" w:eastAsia="Arial" w:hAnsi="Arial" w:cs="Arial"/>
                <w:b/>
                <w:bCs/>
                <w:color w:val="FFFFFF" w:themeColor="background1"/>
                <w:sz w:val="14"/>
                <w:szCs w:val="14"/>
              </w:rPr>
              <w:t>2019</w:t>
            </w:r>
          </w:p>
        </w:tc>
        <w:tc>
          <w:tcPr>
            <w:tcW w:w="1104"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514CB1DB" w14:textId="77777777" w:rsidR="00E561A5" w:rsidRPr="00113DAD" w:rsidRDefault="00E561A5" w:rsidP="005B1169">
            <w:pPr>
              <w:tabs>
                <w:tab w:val="left" w:pos="1290"/>
              </w:tabs>
              <w:spacing w:line="360" w:lineRule="auto"/>
              <w:jc w:val="center"/>
              <w:rPr>
                <w:rFonts w:ascii="Arial" w:eastAsia="Arial" w:hAnsi="Arial" w:cs="Arial"/>
                <w:color w:val="FFFFFF" w:themeColor="background1"/>
                <w:sz w:val="14"/>
                <w:szCs w:val="14"/>
                <w:lang w:val="en-US"/>
              </w:rPr>
            </w:pPr>
            <w:r w:rsidRPr="00113DAD">
              <w:rPr>
                <w:rFonts w:ascii="Arial" w:eastAsia="Arial" w:hAnsi="Arial" w:cs="Arial"/>
                <w:b/>
                <w:bCs/>
                <w:color w:val="FFFFFF" w:themeColor="background1"/>
                <w:sz w:val="14"/>
                <w:szCs w:val="14"/>
              </w:rPr>
              <w:t>2020</w:t>
            </w:r>
          </w:p>
        </w:tc>
        <w:tc>
          <w:tcPr>
            <w:tcW w:w="981"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064FF089" w14:textId="77777777" w:rsidR="00E561A5" w:rsidRPr="00113DAD" w:rsidRDefault="00E561A5" w:rsidP="005B1169">
            <w:pPr>
              <w:tabs>
                <w:tab w:val="left" w:pos="1290"/>
              </w:tabs>
              <w:spacing w:line="360" w:lineRule="auto"/>
              <w:jc w:val="center"/>
              <w:rPr>
                <w:rFonts w:ascii="Arial" w:eastAsia="Arial" w:hAnsi="Arial" w:cs="Arial"/>
                <w:color w:val="FFFFFF" w:themeColor="background1"/>
                <w:sz w:val="14"/>
                <w:szCs w:val="14"/>
                <w:lang w:val="en-US"/>
              </w:rPr>
            </w:pPr>
            <w:r w:rsidRPr="00113DAD">
              <w:rPr>
                <w:rFonts w:ascii="Arial" w:eastAsia="Arial" w:hAnsi="Arial" w:cs="Arial"/>
                <w:b/>
                <w:bCs/>
                <w:color w:val="FFFFFF" w:themeColor="background1"/>
                <w:sz w:val="14"/>
                <w:szCs w:val="14"/>
              </w:rPr>
              <w:t>2021E</w:t>
            </w:r>
          </w:p>
        </w:tc>
        <w:tc>
          <w:tcPr>
            <w:tcW w:w="980"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43CB604E" w14:textId="77777777" w:rsidR="00E561A5" w:rsidRPr="00113DAD" w:rsidRDefault="00E561A5" w:rsidP="005B1169">
            <w:pPr>
              <w:tabs>
                <w:tab w:val="left" w:pos="1290"/>
              </w:tabs>
              <w:spacing w:line="360" w:lineRule="auto"/>
              <w:jc w:val="center"/>
              <w:rPr>
                <w:rFonts w:ascii="Arial" w:eastAsia="Arial" w:hAnsi="Arial" w:cs="Arial"/>
                <w:color w:val="FFFFFF" w:themeColor="background1"/>
                <w:sz w:val="14"/>
                <w:szCs w:val="14"/>
                <w:lang w:val="en-US"/>
              </w:rPr>
            </w:pPr>
            <w:r w:rsidRPr="00113DAD">
              <w:rPr>
                <w:rFonts w:ascii="Arial" w:eastAsia="Arial" w:hAnsi="Arial" w:cs="Arial"/>
                <w:b/>
                <w:bCs/>
                <w:color w:val="FFFFFF" w:themeColor="background1"/>
                <w:sz w:val="14"/>
                <w:szCs w:val="14"/>
              </w:rPr>
              <w:t>2025F</w:t>
            </w:r>
          </w:p>
        </w:tc>
        <w:tc>
          <w:tcPr>
            <w:tcW w:w="981"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6C3A7470" w14:textId="77777777" w:rsidR="00E561A5" w:rsidRPr="00113DAD" w:rsidRDefault="00E561A5" w:rsidP="005B1169">
            <w:pPr>
              <w:tabs>
                <w:tab w:val="left" w:pos="1290"/>
              </w:tabs>
              <w:spacing w:line="360" w:lineRule="auto"/>
              <w:jc w:val="center"/>
              <w:rPr>
                <w:rFonts w:ascii="Arial" w:eastAsia="Arial" w:hAnsi="Arial" w:cs="Arial"/>
                <w:color w:val="FFFFFF" w:themeColor="background1"/>
                <w:sz w:val="14"/>
                <w:szCs w:val="14"/>
                <w:lang w:val="en-US"/>
              </w:rPr>
            </w:pPr>
            <w:r w:rsidRPr="00113DAD">
              <w:rPr>
                <w:rFonts w:ascii="Arial" w:eastAsia="Arial" w:hAnsi="Arial" w:cs="Arial"/>
                <w:b/>
                <w:bCs/>
                <w:color w:val="FFFFFF" w:themeColor="background1"/>
                <w:sz w:val="14"/>
                <w:szCs w:val="14"/>
              </w:rPr>
              <w:t>2030F</w:t>
            </w:r>
          </w:p>
        </w:tc>
      </w:tr>
      <w:tr w:rsidR="00E561A5" w:rsidRPr="00113DAD" w14:paraId="1E477126" w14:textId="77777777" w:rsidTr="003A525D">
        <w:trPr>
          <w:trHeight w:val="412"/>
        </w:trPr>
        <w:tc>
          <w:tcPr>
            <w:tcW w:w="1279" w:type="dxa"/>
            <w:tcBorders>
              <w:top w:val="single" w:sz="24" w:space="0" w:color="FFFFFF"/>
              <w:left w:val="single" w:sz="8" w:space="0" w:color="FFFFFF"/>
              <w:bottom w:val="single" w:sz="8" w:space="0" w:color="FFFFFF"/>
              <w:right w:val="single" w:sz="8" w:space="0" w:color="FFFFFF"/>
            </w:tcBorders>
            <w:shd w:val="clear" w:color="auto" w:fill="D5E3CF"/>
            <w:tcMar>
              <w:top w:w="72" w:type="dxa"/>
              <w:left w:w="144" w:type="dxa"/>
              <w:bottom w:w="72" w:type="dxa"/>
              <w:right w:w="144" w:type="dxa"/>
            </w:tcMar>
            <w:vAlign w:val="center"/>
            <w:hideMark/>
          </w:tcPr>
          <w:p w14:paraId="79354220" w14:textId="77777777" w:rsidR="00E561A5" w:rsidRPr="00113DAD" w:rsidRDefault="00E561A5"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b/>
                <w:bCs/>
                <w:color w:val="000000" w:themeColor="text1"/>
                <w:sz w:val="14"/>
                <w:szCs w:val="14"/>
              </w:rPr>
              <w:t>Capacity</w:t>
            </w:r>
          </w:p>
        </w:tc>
        <w:tc>
          <w:tcPr>
            <w:tcW w:w="977"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0B36C3E2" w14:textId="77777777" w:rsidR="00E561A5" w:rsidRPr="00113DAD" w:rsidRDefault="00E561A5"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938</w:t>
            </w:r>
          </w:p>
        </w:tc>
        <w:tc>
          <w:tcPr>
            <w:tcW w:w="977"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4F056B20" w14:textId="77777777" w:rsidR="00E561A5" w:rsidRPr="00113DAD" w:rsidRDefault="00E561A5"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938</w:t>
            </w:r>
          </w:p>
        </w:tc>
        <w:tc>
          <w:tcPr>
            <w:tcW w:w="977"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1DEB830B" w14:textId="77777777" w:rsidR="00E561A5" w:rsidRPr="00113DAD" w:rsidRDefault="00E561A5"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953</w:t>
            </w:r>
          </w:p>
        </w:tc>
        <w:tc>
          <w:tcPr>
            <w:tcW w:w="977"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6F0EFD5B" w14:textId="77777777" w:rsidR="00E561A5" w:rsidRPr="00113DAD" w:rsidRDefault="00E561A5"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965</w:t>
            </w:r>
          </w:p>
        </w:tc>
        <w:tc>
          <w:tcPr>
            <w:tcW w:w="850"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2D1A8D63" w14:textId="77777777" w:rsidR="00E561A5" w:rsidRPr="00113DAD" w:rsidRDefault="00E561A5"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980</w:t>
            </w:r>
          </w:p>
        </w:tc>
        <w:tc>
          <w:tcPr>
            <w:tcW w:w="1104"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6EAED638" w14:textId="77777777" w:rsidR="00E561A5" w:rsidRPr="00113DAD" w:rsidRDefault="00E561A5"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985</w:t>
            </w:r>
          </w:p>
        </w:tc>
        <w:tc>
          <w:tcPr>
            <w:tcW w:w="981"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445D1895" w14:textId="77777777" w:rsidR="00E561A5" w:rsidRPr="00113DAD" w:rsidRDefault="00E561A5"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1020</w:t>
            </w:r>
          </w:p>
        </w:tc>
        <w:tc>
          <w:tcPr>
            <w:tcW w:w="980"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4284D7E2" w14:textId="77777777" w:rsidR="00E561A5" w:rsidRPr="00113DAD" w:rsidRDefault="00E561A5"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1025</w:t>
            </w:r>
          </w:p>
        </w:tc>
        <w:tc>
          <w:tcPr>
            <w:tcW w:w="981"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7D5AC513" w14:textId="77777777" w:rsidR="00E561A5" w:rsidRPr="00113DAD" w:rsidRDefault="00E561A5"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1030</w:t>
            </w:r>
          </w:p>
        </w:tc>
      </w:tr>
      <w:tr w:rsidR="00E561A5" w:rsidRPr="00113DAD" w14:paraId="27FB15FE" w14:textId="77777777" w:rsidTr="003A525D">
        <w:trPr>
          <w:trHeight w:val="359"/>
        </w:trPr>
        <w:tc>
          <w:tcPr>
            <w:tcW w:w="1279" w:type="dxa"/>
            <w:tcBorders>
              <w:top w:val="single" w:sz="8" w:space="0" w:color="FFFFFF"/>
              <w:left w:val="single" w:sz="8" w:space="0" w:color="FFFFFF"/>
              <w:bottom w:val="single" w:sz="8" w:space="0" w:color="FFFFFF"/>
              <w:right w:val="single" w:sz="8" w:space="0" w:color="FFFFFF"/>
            </w:tcBorders>
            <w:shd w:val="clear" w:color="auto" w:fill="EBF1E9"/>
            <w:tcMar>
              <w:top w:w="72" w:type="dxa"/>
              <w:left w:w="144" w:type="dxa"/>
              <w:bottom w:w="72" w:type="dxa"/>
              <w:right w:w="144" w:type="dxa"/>
            </w:tcMar>
            <w:vAlign w:val="center"/>
            <w:hideMark/>
          </w:tcPr>
          <w:p w14:paraId="043F8CAC" w14:textId="77777777" w:rsidR="00E561A5" w:rsidRPr="00113DAD" w:rsidRDefault="00E561A5"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b/>
                <w:bCs/>
                <w:color w:val="000000" w:themeColor="text1"/>
                <w:sz w:val="14"/>
                <w:szCs w:val="14"/>
              </w:rPr>
              <w:t>Production</w:t>
            </w:r>
          </w:p>
        </w:tc>
        <w:tc>
          <w:tcPr>
            <w:tcW w:w="977"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15044315" w14:textId="77777777" w:rsidR="00E561A5" w:rsidRPr="00113DAD" w:rsidRDefault="00E561A5"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733</w:t>
            </w:r>
          </w:p>
        </w:tc>
        <w:tc>
          <w:tcPr>
            <w:tcW w:w="977"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5F8E30A1" w14:textId="77777777" w:rsidR="00E561A5" w:rsidRPr="00113DAD" w:rsidRDefault="00E561A5"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750</w:t>
            </w:r>
          </w:p>
        </w:tc>
        <w:tc>
          <w:tcPr>
            <w:tcW w:w="977"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6CEC6C93" w14:textId="77777777" w:rsidR="00E561A5" w:rsidRPr="00113DAD" w:rsidRDefault="00E561A5"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775</w:t>
            </w:r>
          </w:p>
        </w:tc>
        <w:tc>
          <w:tcPr>
            <w:tcW w:w="977"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450E264F" w14:textId="77777777" w:rsidR="00E561A5" w:rsidRPr="00113DAD" w:rsidRDefault="00E561A5"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790</w:t>
            </w:r>
          </w:p>
        </w:tc>
        <w:tc>
          <w:tcPr>
            <w:tcW w:w="85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4AE0758C" w14:textId="77777777" w:rsidR="00E561A5" w:rsidRPr="00113DAD" w:rsidRDefault="00E561A5"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812</w:t>
            </w:r>
          </w:p>
        </w:tc>
        <w:tc>
          <w:tcPr>
            <w:tcW w:w="1104"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200A5553" w14:textId="77777777" w:rsidR="00E561A5" w:rsidRPr="00113DAD" w:rsidRDefault="00E561A5"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759</w:t>
            </w:r>
          </w:p>
        </w:tc>
        <w:tc>
          <w:tcPr>
            <w:tcW w:w="981"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47782658" w14:textId="77777777" w:rsidR="00E561A5" w:rsidRPr="00113DAD" w:rsidRDefault="00E561A5"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808</w:t>
            </w:r>
          </w:p>
        </w:tc>
        <w:tc>
          <w:tcPr>
            <w:tcW w:w="98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6763EBF6" w14:textId="77777777" w:rsidR="00E561A5" w:rsidRPr="00113DAD" w:rsidRDefault="00E561A5"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866</w:t>
            </w:r>
          </w:p>
        </w:tc>
        <w:tc>
          <w:tcPr>
            <w:tcW w:w="981"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7F602F14" w14:textId="77777777" w:rsidR="00E561A5" w:rsidRPr="00113DAD" w:rsidRDefault="00E561A5"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929</w:t>
            </w:r>
          </w:p>
        </w:tc>
      </w:tr>
      <w:tr w:rsidR="00E561A5" w:rsidRPr="00113DAD" w14:paraId="499F7673" w14:textId="77777777" w:rsidTr="003A525D">
        <w:trPr>
          <w:trHeight w:val="359"/>
        </w:trPr>
        <w:tc>
          <w:tcPr>
            <w:tcW w:w="1279" w:type="dxa"/>
            <w:tcBorders>
              <w:top w:val="single" w:sz="8" w:space="0" w:color="FFFFFF"/>
              <w:left w:val="single" w:sz="8" w:space="0" w:color="FFFFFF"/>
              <w:bottom w:val="single" w:sz="8" w:space="0" w:color="FFFFFF"/>
              <w:right w:val="single" w:sz="8" w:space="0" w:color="FFFFFF"/>
            </w:tcBorders>
            <w:shd w:val="clear" w:color="auto" w:fill="D5E3CF"/>
            <w:tcMar>
              <w:top w:w="72" w:type="dxa"/>
              <w:left w:w="144" w:type="dxa"/>
              <w:bottom w:w="72" w:type="dxa"/>
              <w:right w:w="144" w:type="dxa"/>
            </w:tcMar>
            <w:vAlign w:val="center"/>
            <w:hideMark/>
          </w:tcPr>
          <w:p w14:paraId="7513D5B1" w14:textId="77777777" w:rsidR="00E561A5" w:rsidRPr="00113DAD" w:rsidRDefault="00E561A5"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b/>
                <w:bCs/>
                <w:color w:val="000000" w:themeColor="text1"/>
                <w:sz w:val="14"/>
                <w:szCs w:val="14"/>
              </w:rPr>
              <w:t>Import</w:t>
            </w:r>
          </w:p>
        </w:tc>
        <w:tc>
          <w:tcPr>
            <w:tcW w:w="977"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14F9E542" w14:textId="77777777" w:rsidR="00E561A5" w:rsidRPr="00113DAD" w:rsidRDefault="00E561A5"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125.99</w:t>
            </w:r>
          </w:p>
        </w:tc>
        <w:tc>
          <w:tcPr>
            <w:tcW w:w="977"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51DCD57D" w14:textId="77777777" w:rsidR="00E561A5" w:rsidRPr="00113DAD" w:rsidRDefault="00E561A5"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122.12</w:t>
            </w:r>
          </w:p>
        </w:tc>
        <w:tc>
          <w:tcPr>
            <w:tcW w:w="977"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1FF70550" w14:textId="77777777" w:rsidR="00E561A5" w:rsidRPr="00113DAD" w:rsidRDefault="00E561A5"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117.69</w:t>
            </w:r>
          </w:p>
        </w:tc>
        <w:tc>
          <w:tcPr>
            <w:tcW w:w="977"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62938CED" w14:textId="77777777" w:rsidR="00E561A5" w:rsidRPr="00113DAD" w:rsidRDefault="00E561A5"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114.67</w:t>
            </w:r>
          </w:p>
        </w:tc>
        <w:tc>
          <w:tcPr>
            <w:tcW w:w="85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51924925" w14:textId="77777777" w:rsidR="00E561A5" w:rsidRPr="00113DAD" w:rsidRDefault="00E561A5"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121.38</w:t>
            </w:r>
          </w:p>
        </w:tc>
        <w:tc>
          <w:tcPr>
            <w:tcW w:w="1104"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740D039A" w14:textId="77777777" w:rsidR="00E561A5" w:rsidRPr="00113DAD" w:rsidRDefault="00E561A5"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105.97</w:t>
            </w:r>
          </w:p>
        </w:tc>
        <w:tc>
          <w:tcPr>
            <w:tcW w:w="2942" w:type="dxa"/>
            <w:gridSpan w:val="3"/>
            <w:vMerge w:val="restart"/>
            <w:tcBorders>
              <w:top w:val="single" w:sz="8" w:space="0" w:color="FFFFFF"/>
              <w:left w:val="single" w:sz="8" w:space="0" w:color="FFFFFF"/>
              <w:right w:val="single" w:sz="8" w:space="0" w:color="FFFFFF"/>
            </w:tcBorders>
            <w:shd w:val="clear" w:color="auto" w:fill="D5E3CF"/>
            <w:tcMar>
              <w:top w:w="15" w:type="dxa"/>
              <w:left w:w="15" w:type="dxa"/>
              <w:bottom w:w="0" w:type="dxa"/>
              <w:right w:w="15" w:type="dxa"/>
            </w:tcMar>
            <w:vAlign w:val="bottom"/>
          </w:tcPr>
          <w:p w14:paraId="3250321E" w14:textId="77777777" w:rsidR="00E561A5" w:rsidRPr="00113DAD" w:rsidRDefault="00E561A5" w:rsidP="005B1169">
            <w:pPr>
              <w:tabs>
                <w:tab w:val="left" w:pos="1290"/>
              </w:tabs>
              <w:spacing w:line="360" w:lineRule="auto"/>
              <w:jc w:val="center"/>
              <w:rPr>
                <w:rFonts w:ascii="Arial" w:eastAsia="Arial" w:hAnsi="Arial" w:cs="Arial"/>
                <w:color w:val="000000" w:themeColor="text1"/>
                <w:sz w:val="14"/>
                <w:szCs w:val="14"/>
                <w:lang w:val="en-US"/>
              </w:rPr>
            </w:pPr>
          </w:p>
        </w:tc>
      </w:tr>
      <w:tr w:rsidR="00E561A5" w:rsidRPr="00113DAD" w14:paraId="167C4C5A" w14:textId="77777777" w:rsidTr="003A525D">
        <w:trPr>
          <w:trHeight w:val="359"/>
        </w:trPr>
        <w:tc>
          <w:tcPr>
            <w:tcW w:w="1279" w:type="dxa"/>
            <w:tcBorders>
              <w:top w:val="single" w:sz="8" w:space="0" w:color="FFFFFF"/>
              <w:left w:val="single" w:sz="8" w:space="0" w:color="FFFFFF"/>
              <w:bottom w:val="single" w:sz="8" w:space="0" w:color="FFFFFF"/>
              <w:right w:val="single" w:sz="8" w:space="0" w:color="FFFFFF"/>
            </w:tcBorders>
            <w:shd w:val="clear" w:color="auto" w:fill="EBF1E9"/>
            <w:tcMar>
              <w:top w:w="72" w:type="dxa"/>
              <w:left w:w="144" w:type="dxa"/>
              <w:bottom w:w="72" w:type="dxa"/>
              <w:right w:w="144" w:type="dxa"/>
            </w:tcMar>
            <w:vAlign w:val="center"/>
            <w:hideMark/>
          </w:tcPr>
          <w:p w14:paraId="7E7EE632" w14:textId="77777777" w:rsidR="00E561A5" w:rsidRPr="00113DAD" w:rsidRDefault="00E561A5"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b/>
                <w:bCs/>
                <w:color w:val="000000" w:themeColor="text1"/>
                <w:sz w:val="14"/>
                <w:szCs w:val="14"/>
              </w:rPr>
              <w:t>Export</w:t>
            </w:r>
          </w:p>
        </w:tc>
        <w:tc>
          <w:tcPr>
            <w:tcW w:w="977"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65521009" w14:textId="77777777" w:rsidR="00E561A5" w:rsidRPr="00113DAD" w:rsidRDefault="00E561A5"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125.99</w:t>
            </w:r>
          </w:p>
        </w:tc>
        <w:tc>
          <w:tcPr>
            <w:tcW w:w="977"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183E1D7C" w14:textId="77777777" w:rsidR="00E561A5" w:rsidRPr="00113DAD" w:rsidRDefault="00E561A5"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122.12</w:t>
            </w:r>
          </w:p>
        </w:tc>
        <w:tc>
          <w:tcPr>
            <w:tcW w:w="977"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21FDED53" w14:textId="77777777" w:rsidR="00E561A5" w:rsidRPr="00113DAD" w:rsidRDefault="00E561A5"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117.69</w:t>
            </w:r>
          </w:p>
        </w:tc>
        <w:tc>
          <w:tcPr>
            <w:tcW w:w="977"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25864360" w14:textId="77777777" w:rsidR="00E561A5" w:rsidRPr="00113DAD" w:rsidRDefault="00E561A5"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114.67</w:t>
            </w:r>
          </w:p>
        </w:tc>
        <w:tc>
          <w:tcPr>
            <w:tcW w:w="85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2AD37286" w14:textId="77777777" w:rsidR="00E561A5" w:rsidRPr="00113DAD" w:rsidRDefault="00E561A5"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121.38</w:t>
            </w:r>
          </w:p>
        </w:tc>
        <w:tc>
          <w:tcPr>
            <w:tcW w:w="1104"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0CDD3E72" w14:textId="77777777" w:rsidR="00E561A5" w:rsidRPr="00113DAD" w:rsidRDefault="00E561A5"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105.97</w:t>
            </w:r>
          </w:p>
        </w:tc>
        <w:tc>
          <w:tcPr>
            <w:tcW w:w="2942" w:type="dxa"/>
            <w:gridSpan w:val="3"/>
            <w:vMerge/>
            <w:tcBorders>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bottom"/>
            <w:hideMark/>
          </w:tcPr>
          <w:p w14:paraId="1EB164FF" w14:textId="77777777" w:rsidR="00E561A5" w:rsidRPr="00113DAD" w:rsidRDefault="00E561A5" w:rsidP="005B1169">
            <w:pPr>
              <w:tabs>
                <w:tab w:val="left" w:pos="1290"/>
              </w:tabs>
              <w:spacing w:line="360" w:lineRule="auto"/>
              <w:jc w:val="center"/>
              <w:rPr>
                <w:rFonts w:ascii="Arial" w:eastAsia="Arial" w:hAnsi="Arial" w:cs="Arial"/>
                <w:color w:val="000000" w:themeColor="text1"/>
                <w:sz w:val="14"/>
                <w:szCs w:val="14"/>
                <w:lang w:val="en-US"/>
              </w:rPr>
            </w:pPr>
          </w:p>
        </w:tc>
      </w:tr>
      <w:tr w:rsidR="00E561A5" w:rsidRPr="00113DAD" w14:paraId="18B51B93" w14:textId="77777777" w:rsidTr="003A525D">
        <w:trPr>
          <w:trHeight w:val="583"/>
        </w:trPr>
        <w:tc>
          <w:tcPr>
            <w:tcW w:w="1279" w:type="dxa"/>
            <w:tcBorders>
              <w:top w:val="single" w:sz="8" w:space="0" w:color="FFFFFF"/>
              <w:left w:val="single" w:sz="8" w:space="0" w:color="FFFFFF"/>
              <w:bottom w:val="single" w:sz="8" w:space="0" w:color="FFFFFF"/>
              <w:right w:val="single" w:sz="8" w:space="0" w:color="FFFFFF"/>
            </w:tcBorders>
            <w:shd w:val="clear" w:color="auto" w:fill="D5E3CF"/>
            <w:tcMar>
              <w:top w:w="72" w:type="dxa"/>
              <w:left w:w="144" w:type="dxa"/>
              <w:bottom w:w="72" w:type="dxa"/>
              <w:right w:w="144" w:type="dxa"/>
            </w:tcMar>
            <w:vAlign w:val="center"/>
            <w:hideMark/>
          </w:tcPr>
          <w:p w14:paraId="782251DE" w14:textId="77777777" w:rsidR="00E561A5" w:rsidRPr="00113DAD" w:rsidRDefault="00E561A5"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b/>
                <w:bCs/>
                <w:color w:val="000000" w:themeColor="text1"/>
                <w:sz w:val="14"/>
                <w:szCs w:val="14"/>
              </w:rPr>
              <w:t>Total Demand</w:t>
            </w:r>
          </w:p>
        </w:tc>
        <w:tc>
          <w:tcPr>
            <w:tcW w:w="977"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57ABA0B1" w14:textId="77777777" w:rsidR="00E561A5" w:rsidRPr="00113DAD" w:rsidRDefault="00E561A5"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677.49</w:t>
            </w:r>
          </w:p>
        </w:tc>
        <w:tc>
          <w:tcPr>
            <w:tcW w:w="977"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6E4087A1" w14:textId="77777777" w:rsidR="00E561A5" w:rsidRPr="00113DAD" w:rsidRDefault="00E561A5"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707.79</w:t>
            </w:r>
          </w:p>
        </w:tc>
        <w:tc>
          <w:tcPr>
            <w:tcW w:w="977"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3CA029D1" w14:textId="77777777" w:rsidR="00E561A5" w:rsidRPr="00113DAD" w:rsidRDefault="00E561A5"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734.69</w:t>
            </w:r>
          </w:p>
        </w:tc>
        <w:tc>
          <w:tcPr>
            <w:tcW w:w="977"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67711A5B" w14:textId="77777777" w:rsidR="00E561A5" w:rsidRPr="00113DAD" w:rsidRDefault="00E561A5"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767.44</w:t>
            </w:r>
          </w:p>
        </w:tc>
        <w:tc>
          <w:tcPr>
            <w:tcW w:w="85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790CF051" w14:textId="77777777" w:rsidR="00E561A5" w:rsidRPr="00113DAD" w:rsidRDefault="00E561A5"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796.32</w:t>
            </w:r>
          </w:p>
        </w:tc>
        <w:tc>
          <w:tcPr>
            <w:tcW w:w="1104"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006C5CC6" w14:textId="77777777" w:rsidR="00E561A5" w:rsidRPr="00113DAD" w:rsidRDefault="00E561A5"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739.49</w:t>
            </w:r>
          </w:p>
        </w:tc>
        <w:tc>
          <w:tcPr>
            <w:tcW w:w="981"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582FC975" w14:textId="77777777" w:rsidR="00E561A5" w:rsidRPr="00113DAD" w:rsidRDefault="00E561A5"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789.09</w:t>
            </w:r>
          </w:p>
        </w:tc>
        <w:tc>
          <w:tcPr>
            <w:tcW w:w="98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3C5069D1" w14:textId="77777777" w:rsidR="00E561A5" w:rsidRPr="00113DAD" w:rsidRDefault="00E561A5"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1026.25</w:t>
            </w:r>
          </w:p>
        </w:tc>
        <w:tc>
          <w:tcPr>
            <w:tcW w:w="981"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73F853D6" w14:textId="77777777" w:rsidR="00E561A5" w:rsidRPr="00113DAD" w:rsidRDefault="00E561A5"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1367.33</w:t>
            </w:r>
          </w:p>
        </w:tc>
      </w:tr>
      <w:tr w:rsidR="00E561A5" w:rsidRPr="00113DAD" w14:paraId="75B586F3" w14:textId="77777777" w:rsidTr="003A525D">
        <w:trPr>
          <w:trHeight w:val="583"/>
        </w:trPr>
        <w:tc>
          <w:tcPr>
            <w:tcW w:w="1279" w:type="dxa"/>
            <w:tcBorders>
              <w:top w:val="single" w:sz="8" w:space="0" w:color="FFFFFF"/>
              <w:left w:val="single" w:sz="8" w:space="0" w:color="FFFFFF"/>
              <w:bottom w:val="single" w:sz="8" w:space="0" w:color="FFFFFF"/>
              <w:right w:val="single" w:sz="8" w:space="0" w:color="FFFFFF"/>
            </w:tcBorders>
            <w:shd w:val="clear" w:color="auto" w:fill="EBF1E9"/>
            <w:tcMar>
              <w:top w:w="72" w:type="dxa"/>
              <w:left w:w="144" w:type="dxa"/>
              <w:bottom w:w="72" w:type="dxa"/>
              <w:right w:w="144" w:type="dxa"/>
            </w:tcMar>
            <w:vAlign w:val="center"/>
            <w:hideMark/>
          </w:tcPr>
          <w:p w14:paraId="61E7A79C" w14:textId="77777777" w:rsidR="00E561A5" w:rsidRPr="00113DAD" w:rsidRDefault="00E561A5"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b/>
                <w:bCs/>
                <w:color w:val="000000" w:themeColor="text1"/>
                <w:sz w:val="14"/>
                <w:szCs w:val="14"/>
              </w:rPr>
              <w:t>Y-O-Y Growth (%)</w:t>
            </w:r>
          </w:p>
        </w:tc>
        <w:tc>
          <w:tcPr>
            <w:tcW w:w="977"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0F1602E3" w14:textId="77777777" w:rsidR="00E561A5" w:rsidRPr="00113DAD" w:rsidRDefault="00E561A5"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w:t>
            </w:r>
          </w:p>
        </w:tc>
        <w:tc>
          <w:tcPr>
            <w:tcW w:w="977"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5A797191" w14:textId="77777777" w:rsidR="00E561A5" w:rsidRPr="00113DAD" w:rsidRDefault="00E561A5"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4.47%</w:t>
            </w:r>
          </w:p>
        </w:tc>
        <w:tc>
          <w:tcPr>
            <w:tcW w:w="977"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00069CE0" w14:textId="77777777" w:rsidR="00E561A5" w:rsidRPr="00113DAD" w:rsidRDefault="00E561A5"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3.80%</w:t>
            </w:r>
          </w:p>
        </w:tc>
        <w:tc>
          <w:tcPr>
            <w:tcW w:w="977"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18BCDEA5" w14:textId="77777777" w:rsidR="00E561A5" w:rsidRPr="00113DAD" w:rsidRDefault="00E561A5"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4.46%</w:t>
            </w:r>
          </w:p>
        </w:tc>
        <w:tc>
          <w:tcPr>
            <w:tcW w:w="85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20B62C4C" w14:textId="77777777" w:rsidR="00E561A5" w:rsidRPr="00113DAD" w:rsidRDefault="00E561A5"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3.76%</w:t>
            </w:r>
          </w:p>
        </w:tc>
        <w:tc>
          <w:tcPr>
            <w:tcW w:w="1104"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07CE2444" w14:textId="77777777" w:rsidR="00E561A5" w:rsidRPr="00113DAD" w:rsidRDefault="00E561A5"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-7.14%</w:t>
            </w:r>
          </w:p>
        </w:tc>
        <w:tc>
          <w:tcPr>
            <w:tcW w:w="981"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0A51FF00" w14:textId="77777777" w:rsidR="00E561A5" w:rsidRPr="00113DAD" w:rsidRDefault="00E561A5"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6.71%</w:t>
            </w:r>
          </w:p>
        </w:tc>
        <w:tc>
          <w:tcPr>
            <w:tcW w:w="98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06B0629E" w14:textId="77777777" w:rsidR="00E561A5" w:rsidRPr="00113DAD" w:rsidRDefault="00E561A5"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6.42%</w:t>
            </w:r>
          </w:p>
        </w:tc>
        <w:tc>
          <w:tcPr>
            <w:tcW w:w="981"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37C4030B" w14:textId="77777777" w:rsidR="00E561A5" w:rsidRPr="00113DAD" w:rsidRDefault="00E561A5"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5.58%</w:t>
            </w:r>
          </w:p>
        </w:tc>
      </w:tr>
      <w:tr w:rsidR="00E561A5" w:rsidRPr="00113DAD" w14:paraId="2432E914" w14:textId="77777777" w:rsidTr="003A525D">
        <w:trPr>
          <w:trHeight w:val="583"/>
        </w:trPr>
        <w:tc>
          <w:tcPr>
            <w:tcW w:w="1279" w:type="dxa"/>
            <w:tcBorders>
              <w:top w:val="single" w:sz="8" w:space="0" w:color="FFFFFF"/>
              <w:left w:val="single" w:sz="8" w:space="0" w:color="FFFFFF"/>
              <w:bottom w:val="single" w:sz="8" w:space="0" w:color="FFFFFF"/>
              <w:right w:val="single" w:sz="8" w:space="0" w:color="FFFFFF"/>
            </w:tcBorders>
            <w:shd w:val="clear" w:color="auto" w:fill="D5E3CF"/>
            <w:tcMar>
              <w:top w:w="72" w:type="dxa"/>
              <w:left w:w="144" w:type="dxa"/>
              <w:bottom w:w="72" w:type="dxa"/>
              <w:right w:w="144" w:type="dxa"/>
            </w:tcMar>
            <w:vAlign w:val="center"/>
            <w:hideMark/>
          </w:tcPr>
          <w:p w14:paraId="371E483A" w14:textId="77777777" w:rsidR="00E561A5" w:rsidRPr="00113DAD" w:rsidRDefault="00E561A5"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b/>
                <w:bCs/>
                <w:color w:val="000000" w:themeColor="text1"/>
                <w:sz w:val="14"/>
                <w:szCs w:val="14"/>
              </w:rPr>
              <w:t>Demand Supply Gap</w:t>
            </w:r>
          </w:p>
        </w:tc>
        <w:tc>
          <w:tcPr>
            <w:tcW w:w="5862" w:type="dxa"/>
            <w:gridSpan w:val="6"/>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tcPr>
          <w:p w14:paraId="1FC5B289" w14:textId="77777777" w:rsidR="00E561A5" w:rsidRPr="00113DAD" w:rsidRDefault="00E561A5" w:rsidP="005B1169">
            <w:pPr>
              <w:tabs>
                <w:tab w:val="left" w:pos="1290"/>
              </w:tabs>
              <w:spacing w:line="360" w:lineRule="auto"/>
              <w:jc w:val="center"/>
              <w:rPr>
                <w:rFonts w:ascii="Arial" w:eastAsia="Arial" w:hAnsi="Arial" w:cs="Arial"/>
                <w:color w:val="000000" w:themeColor="text1"/>
                <w:sz w:val="14"/>
                <w:szCs w:val="14"/>
                <w:lang w:val="en-US"/>
              </w:rPr>
            </w:pPr>
          </w:p>
        </w:tc>
        <w:tc>
          <w:tcPr>
            <w:tcW w:w="981"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7E5F06F6" w14:textId="77777777" w:rsidR="00E561A5" w:rsidRPr="00113DAD" w:rsidRDefault="00E561A5"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19.23</w:t>
            </w:r>
          </w:p>
        </w:tc>
        <w:tc>
          <w:tcPr>
            <w:tcW w:w="98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1E9AF95D" w14:textId="77777777" w:rsidR="00E561A5" w:rsidRPr="00113DAD" w:rsidRDefault="00E561A5"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-159.81</w:t>
            </w:r>
          </w:p>
        </w:tc>
        <w:tc>
          <w:tcPr>
            <w:tcW w:w="981"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3A5D3123" w14:textId="77777777" w:rsidR="00E561A5" w:rsidRPr="00113DAD" w:rsidRDefault="00E561A5"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-438.76</w:t>
            </w:r>
          </w:p>
        </w:tc>
      </w:tr>
    </w:tbl>
    <w:p w14:paraId="031D0C8B" w14:textId="288563F9" w:rsidR="00F15E2C" w:rsidRPr="00F15E2C" w:rsidRDefault="00F15E2C" w:rsidP="00F15E2C">
      <w:pPr>
        <w:tabs>
          <w:tab w:val="left" w:pos="1290"/>
        </w:tabs>
        <w:spacing w:line="360" w:lineRule="auto"/>
        <w:jc w:val="both"/>
        <w:rPr>
          <w:rFonts w:ascii="Arial" w:eastAsia="Arial" w:hAnsi="Arial" w:cs="Arial"/>
          <w:color w:val="000000" w:themeColor="text1"/>
          <w:sz w:val="24"/>
          <w:szCs w:val="24"/>
        </w:rPr>
      </w:pPr>
      <w:r w:rsidRPr="009D7B5D">
        <w:rPr>
          <w:rFonts w:ascii="Arial" w:eastAsia="Arial" w:hAnsi="Arial" w:cs="Arial"/>
          <w:noProof/>
          <w:sz w:val="24"/>
          <w:szCs w:val="24"/>
        </w:rPr>
        <mc:AlternateContent>
          <mc:Choice Requires="wps">
            <w:drawing>
              <wp:anchor distT="0" distB="0" distL="114300" distR="114300" simplePos="0" relativeHeight="252805120" behindDoc="0" locked="0" layoutInCell="1" allowOverlap="1" wp14:anchorId="1F24103B" wp14:editId="458F60E7">
                <wp:simplePos x="0" y="0"/>
                <wp:positionH relativeFrom="column">
                  <wp:posOffset>4589145</wp:posOffset>
                </wp:positionH>
                <wp:positionV relativeFrom="paragraph">
                  <wp:posOffset>94615</wp:posOffset>
                </wp:positionV>
                <wp:extent cx="1809277" cy="584775"/>
                <wp:effectExtent l="0" t="0" r="0" b="0"/>
                <wp:wrapNone/>
                <wp:docPr id="6" name="TextBox 4"/>
                <wp:cNvGraphicFramePr/>
                <a:graphic xmlns:a="http://schemas.openxmlformats.org/drawingml/2006/main">
                  <a:graphicData uri="http://schemas.microsoft.com/office/word/2010/wordprocessingShape">
                    <wps:wsp>
                      <wps:cNvSpPr txBox="1"/>
                      <wps:spPr>
                        <a:xfrm>
                          <a:off x="0" y="0"/>
                          <a:ext cx="1809277" cy="584775"/>
                        </a:xfrm>
                        <a:prstGeom prst="rect">
                          <a:avLst/>
                        </a:prstGeom>
                        <a:noFill/>
                      </wps:spPr>
                      <wps:txbx>
                        <w:txbxContent>
                          <w:p w14:paraId="0C76D7E9" w14:textId="77777777" w:rsidR="00F15E2C" w:rsidRPr="00E33B0C" w:rsidRDefault="00F15E2C" w:rsidP="00F15E2C">
                            <w:pPr>
                              <w:jc w:val="right"/>
                              <w:textAlignment w:val="baseline"/>
                              <w:rPr>
                                <w:rFonts w:ascii="Verdana" w:eastAsia="Verdana" w:hAnsi="Verdana" w:cs="Verdana"/>
                                <w:i/>
                                <w:iCs/>
                                <w:color w:val="7F7F7F"/>
                                <w:kern w:val="24"/>
                                <w:sz w:val="12"/>
                                <w:szCs w:val="12"/>
                              </w:rPr>
                            </w:pPr>
                            <w:r w:rsidRPr="00E33B0C">
                              <w:rPr>
                                <w:rFonts w:ascii="Verdana" w:eastAsia="Verdana" w:hAnsi="Verdana" w:cs="Verdana"/>
                                <w:i/>
                                <w:iCs/>
                                <w:color w:val="7F7F7F"/>
                                <w:kern w:val="24"/>
                                <w:sz w:val="12"/>
                                <w:szCs w:val="12"/>
                              </w:rPr>
                              <w:t>Source: TechSci Research</w:t>
                            </w:r>
                          </w:p>
                        </w:txbxContent>
                      </wps:txbx>
                      <wps:bodyPr wrap="square" rtlCol="0">
                        <a:spAutoFit/>
                      </wps:bodyPr>
                    </wps:wsp>
                  </a:graphicData>
                </a:graphic>
                <wp14:sizeRelH relativeFrom="margin">
                  <wp14:pctWidth>0</wp14:pctWidth>
                </wp14:sizeRelH>
                <wp14:sizeRelV relativeFrom="margin">
                  <wp14:pctHeight>0</wp14:pctHeight>
                </wp14:sizeRelV>
              </wp:anchor>
            </w:drawing>
          </mc:Choice>
          <mc:Fallback>
            <w:pict>
              <v:shape w14:anchorId="1F24103B" id="_x0000_s1050" type="#_x0000_t202" style="position:absolute;left:0;text-align:left;margin-left:361.35pt;margin-top:7.45pt;width:142.45pt;height:46.05pt;z-index:252805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" filled="f" stroked="f">
                <v:textbox style="mso-fit-shape-to-text:t">
                  <w:txbxContent>
                    <w:p w14:paraId="0C76D7E9" w14:textId="77777777" w:rsidR="00F15E2C" w:rsidRPr="00E33B0C" w:rsidRDefault="00F15E2C" w:rsidP="00F15E2C">
                      <w:pPr>
                        <w:jc w:val="right"/>
                        <w:textAlignment w:val="baseline"/>
                        <w:rPr>
                          <w:rFonts w:ascii="Verdana" w:eastAsia="Verdana" w:hAnsi="Verdana" w:cs="Verdana"/>
                          <w:i/>
                          <w:iCs/>
                          <w:color w:val="7F7F7F"/>
                          <w:kern w:val="24"/>
                          <w:sz w:val="12"/>
                          <w:szCs w:val="12"/>
                        </w:rPr>
                      </w:pPr>
                      <w:r w:rsidRPr="00E33B0C">
                        <w:rPr>
                          <w:rFonts w:ascii="Verdana" w:eastAsia="Verdana" w:hAnsi="Verdana" w:cs="Verdana"/>
                          <w:i/>
                          <w:iCs/>
                          <w:color w:val="7F7F7F"/>
                          <w:kern w:val="24"/>
                          <w:sz w:val="12"/>
                          <w:szCs w:val="12"/>
                        </w:rPr>
                        <w:t>Source: TechSci Research</w:t>
                      </w:r>
                    </w:p>
                  </w:txbxContent>
                </v:textbox>
              </v:shape>
            </w:pict>
          </mc:Fallback>
        </mc:AlternateContent>
      </w:r>
    </w:p>
    <w:p w14:paraId="4D8935FF" w14:textId="77777777" w:rsidR="00A42F2F" w:rsidRPr="00AF20A2" w:rsidRDefault="00A42F2F" w:rsidP="00A42F2F">
      <w:pPr>
        <w:spacing w:line="340" w:lineRule="exact"/>
        <w:textAlignment w:val="baseline"/>
        <w:rPr>
          <w:rFonts w:ascii="Arial" w:eastAsiaTheme="majorEastAsia" w:hAnsi="Arial" w:cs="Arial"/>
          <w:b/>
          <w:bCs/>
          <w:color w:val="000000" w:themeColor="text1"/>
          <w:kern w:val="24"/>
          <w:sz w:val="24"/>
          <w:szCs w:val="24"/>
        </w:rPr>
      </w:pPr>
      <w:r w:rsidRPr="00AF20A2">
        <w:rPr>
          <w:rFonts w:ascii="Arial" w:eastAsiaTheme="majorEastAsia" w:hAnsi="Arial" w:cs="Arial"/>
          <w:b/>
          <w:bCs/>
          <w:color w:val="000000" w:themeColor="text1"/>
          <w:kern w:val="24"/>
          <w:sz w:val="24"/>
          <w:szCs w:val="24"/>
        </w:rPr>
        <w:t>Global Vinyl Ester Resin Demand, By Volume, 2020-2030F (</w:t>
      </w:r>
      <w:r>
        <w:rPr>
          <w:rFonts w:ascii="Arial" w:eastAsiaTheme="majorEastAsia" w:hAnsi="Arial" w:cs="Arial"/>
          <w:b/>
          <w:bCs/>
          <w:color w:val="000000" w:themeColor="text1"/>
          <w:kern w:val="24"/>
          <w:sz w:val="24"/>
          <w:szCs w:val="24"/>
        </w:rPr>
        <w:t>000’</w:t>
      </w:r>
      <w:r w:rsidRPr="00AF20A2">
        <w:rPr>
          <w:rFonts w:ascii="Arial" w:eastAsiaTheme="majorEastAsia" w:hAnsi="Arial" w:cs="Arial"/>
          <w:b/>
          <w:bCs/>
          <w:color w:val="000000" w:themeColor="text1"/>
          <w:kern w:val="24"/>
          <w:sz w:val="24"/>
          <w:szCs w:val="24"/>
        </w:rPr>
        <w:t xml:space="preserve"> Tonnes)</w:t>
      </w:r>
    </w:p>
    <w:p w14:paraId="23E960E7" w14:textId="77777777" w:rsidR="00A42F2F" w:rsidRDefault="00A42F2F" w:rsidP="00A42F2F">
      <w:pPr>
        <w:rPr>
          <w:rFonts w:ascii="Arial" w:eastAsia="Arial" w:hAnsi="Arial" w:cs="Arial"/>
          <w:sz w:val="24"/>
          <w:szCs w:val="24"/>
        </w:rPr>
      </w:pPr>
      <w:r w:rsidRPr="009D7B5D">
        <w:rPr>
          <w:rFonts w:ascii="Arial" w:eastAsia="Arial" w:hAnsi="Arial" w:cs="Arial"/>
          <w:noProof/>
          <w:sz w:val="24"/>
          <w:szCs w:val="24"/>
        </w:rPr>
        <mc:AlternateContent>
          <mc:Choice Requires="wps">
            <w:drawing>
              <wp:anchor distT="0" distB="0" distL="114300" distR="114300" simplePos="0" relativeHeight="252823552" behindDoc="0" locked="0" layoutInCell="1" allowOverlap="1" wp14:anchorId="0EA41781" wp14:editId="48266763">
                <wp:simplePos x="0" y="0"/>
                <wp:positionH relativeFrom="column">
                  <wp:posOffset>4698889</wp:posOffset>
                </wp:positionH>
                <wp:positionV relativeFrom="paragraph">
                  <wp:posOffset>2486274</wp:posOffset>
                </wp:positionV>
                <wp:extent cx="1809277" cy="584775"/>
                <wp:effectExtent l="0" t="0" r="0" b="0"/>
                <wp:wrapNone/>
                <wp:docPr id="1124" name="TextBox 4"/>
                <wp:cNvGraphicFramePr/>
                <a:graphic xmlns:a="http://schemas.openxmlformats.org/drawingml/2006/main">
                  <a:graphicData uri="http://schemas.microsoft.com/office/word/2010/wordprocessingShape">
                    <wps:wsp>
                      <wps:cNvSpPr txBox="1"/>
                      <wps:spPr>
                        <a:xfrm>
                          <a:off x="0" y="0"/>
                          <a:ext cx="1809277" cy="584775"/>
                        </a:xfrm>
                        <a:prstGeom prst="rect">
                          <a:avLst/>
                        </a:prstGeom>
                        <a:noFill/>
                      </wps:spPr>
                      <wps:txbx>
                        <w:txbxContent>
                          <w:p w14:paraId="08E17D1B" w14:textId="77777777" w:rsidR="00A42F2F" w:rsidRPr="00E33B0C" w:rsidRDefault="00A42F2F" w:rsidP="00A42F2F">
                            <w:pPr>
                              <w:jc w:val="right"/>
                              <w:textAlignment w:val="baseline"/>
                              <w:rPr>
                                <w:rFonts w:ascii="Verdana" w:eastAsia="Verdana" w:hAnsi="Verdana" w:cs="Verdana"/>
                                <w:i/>
                                <w:iCs/>
                                <w:color w:val="7F7F7F"/>
                                <w:kern w:val="24"/>
                                <w:sz w:val="12"/>
                                <w:szCs w:val="12"/>
                              </w:rPr>
                            </w:pPr>
                            <w:r w:rsidRPr="00E33B0C">
                              <w:rPr>
                                <w:rFonts w:ascii="Verdana" w:eastAsia="Verdana" w:hAnsi="Verdana" w:cs="Verdana"/>
                                <w:i/>
                                <w:iCs/>
                                <w:color w:val="7F7F7F"/>
                                <w:kern w:val="24"/>
                                <w:sz w:val="12"/>
                                <w:szCs w:val="12"/>
                              </w:rPr>
                              <w:t>Source: TechSci Research</w:t>
                            </w:r>
                          </w:p>
                        </w:txbxContent>
                      </wps:txbx>
                      <wps:bodyPr wrap="square" rtlCol="0">
                        <a:spAutoFit/>
                      </wps:bodyPr>
                    </wps:wsp>
                  </a:graphicData>
                </a:graphic>
                <wp14:sizeRelH relativeFrom="margin">
                  <wp14:pctWidth>0</wp14:pctWidth>
                </wp14:sizeRelH>
                <wp14:sizeRelV relativeFrom="margin">
                  <wp14:pctHeight>0</wp14:pctHeight>
                </wp14:sizeRelV>
              </wp:anchor>
            </w:drawing>
          </mc:Choice>
          <mc:Fallback>
            <w:pict>
              <v:shape w14:anchorId="0EA41781" id="_x0000_s1051" type="#_x0000_t202" style="position:absolute;margin-left:370pt;margin-top:195.75pt;width:142.45pt;height:46.05pt;z-index:252823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" filled="f" stroked="f">
                <v:textbox style="mso-fit-shape-to-text:t">
                  <w:txbxContent>
                    <w:p w14:paraId="08E17D1B" w14:textId="77777777" w:rsidR="00A42F2F" w:rsidRPr="00E33B0C" w:rsidRDefault="00A42F2F" w:rsidP="00A42F2F">
                      <w:pPr>
                        <w:jc w:val="right"/>
                        <w:textAlignment w:val="baseline"/>
                        <w:rPr>
                          <w:rFonts w:ascii="Verdana" w:eastAsia="Verdana" w:hAnsi="Verdana" w:cs="Verdana"/>
                          <w:i/>
                          <w:iCs/>
                          <w:color w:val="7F7F7F"/>
                          <w:kern w:val="24"/>
                          <w:sz w:val="12"/>
                          <w:szCs w:val="12"/>
                        </w:rPr>
                      </w:pPr>
                      <w:r w:rsidRPr="00E33B0C">
                        <w:rPr>
                          <w:rFonts w:ascii="Verdana" w:eastAsia="Verdana" w:hAnsi="Verdana" w:cs="Verdana"/>
                          <w:i/>
                          <w:iCs/>
                          <w:color w:val="7F7F7F"/>
                          <w:kern w:val="24"/>
                          <w:sz w:val="12"/>
                          <w:szCs w:val="12"/>
                        </w:rPr>
                        <w:t>Source: TechSci Research</w:t>
                      </w:r>
                    </w:p>
                  </w:txbxContent>
                </v:textbox>
              </v:shape>
            </w:pict>
          </mc:Fallback>
        </mc:AlternateContent>
      </w:r>
    </w:p>
    <w:tbl>
      <w:tblPr>
        <w:tblW w:w="10261" w:type="dxa"/>
        <w:tblCellMar>
          <w:left w:w="0" w:type="dxa"/>
          <w:right w:w="0" w:type="dxa"/>
        </w:tblCellMar>
        <w:tblLook w:val="0420" w:firstRow="1" w:lastRow="0" w:firstColumn="0" w:lastColumn="0" w:noHBand="0" w:noVBand="1"/>
      </w:tblPr>
      <w:tblGrid>
        <w:gridCol w:w="1065"/>
        <w:gridCol w:w="636"/>
        <w:gridCol w:w="856"/>
        <w:gridCol w:w="856"/>
        <w:gridCol w:w="856"/>
        <w:gridCol w:w="856"/>
        <w:gridCol w:w="856"/>
        <w:gridCol w:w="856"/>
        <w:gridCol w:w="856"/>
        <w:gridCol w:w="856"/>
        <w:gridCol w:w="856"/>
        <w:gridCol w:w="856"/>
      </w:tblGrid>
      <w:tr w:rsidR="00A42F2F" w:rsidRPr="009D7B5D" w14:paraId="5A170D65" w14:textId="77777777" w:rsidTr="005B1169">
        <w:trPr>
          <w:trHeight w:val="822"/>
        </w:trPr>
        <w:tc>
          <w:tcPr>
            <w:tcW w:w="1065"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4B375057" w14:textId="77777777" w:rsidR="00A42F2F" w:rsidRPr="009D7B5D" w:rsidRDefault="00A42F2F" w:rsidP="005B1169">
            <w:pPr>
              <w:rPr>
                <w:rFonts w:ascii="Arial" w:eastAsia="Arial" w:hAnsi="Arial" w:cs="Arial"/>
                <w:sz w:val="14"/>
                <w:szCs w:val="14"/>
                <w:lang w:val="en-US"/>
              </w:rPr>
            </w:pPr>
            <w:r w:rsidRPr="009D7B5D">
              <w:rPr>
                <w:rFonts w:ascii="Arial" w:eastAsia="Arial" w:hAnsi="Arial" w:cs="Arial"/>
                <w:b/>
                <w:bCs/>
                <w:sz w:val="14"/>
                <w:szCs w:val="14"/>
              </w:rPr>
              <w:t>Demand Scenario</w:t>
            </w:r>
          </w:p>
        </w:tc>
        <w:tc>
          <w:tcPr>
            <w:tcW w:w="636"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2411EBF4" w14:textId="77777777" w:rsidR="00A42F2F" w:rsidRPr="009D7B5D" w:rsidRDefault="00A42F2F" w:rsidP="005B1169">
            <w:pPr>
              <w:rPr>
                <w:rFonts w:ascii="Arial" w:eastAsia="Arial" w:hAnsi="Arial" w:cs="Arial"/>
                <w:sz w:val="14"/>
                <w:szCs w:val="14"/>
                <w:lang w:val="en-US"/>
              </w:rPr>
            </w:pPr>
            <w:r w:rsidRPr="009D7B5D">
              <w:rPr>
                <w:rFonts w:ascii="Arial" w:eastAsia="Arial" w:hAnsi="Arial" w:cs="Arial"/>
                <w:b/>
                <w:bCs/>
                <w:sz w:val="14"/>
                <w:szCs w:val="14"/>
              </w:rPr>
              <w:t>2020</w:t>
            </w:r>
          </w:p>
        </w:tc>
        <w:tc>
          <w:tcPr>
            <w:tcW w:w="856"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5E95BB04" w14:textId="77777777" w:rsidR="00A42F2F" w:rsidRPr="009D7B5D" w:rsidRDefault="00A42F2F" w:rsidP="005B1169">
            <w:pPr>
              <w:rPr>
                <w:rFonts w:ascii="Arial" w:eastAsia="Arial" w:hAnsi="Arial" w:cs="Arial"/>
                <w:sz w:val="14"/>
                <w:szCs w:val="14"/>
                <w:lang w:val="en-US"/>
              </w:rPr>
            </w:pPr>
            <w:r w:rsidRPr="009D7B5D">
              <w:rPr>
                <w:rFonts w:ascii="Arial" w:eastAsia="Arial" w:hAnsi="Arial" w:cs="Arial"/>
                <w:b/>
                <w:bCs/>
                <w:sz w:val="14"/>
                <w:szCs w:val="14"/>
              </w:rPr>
              <w:t>2021E</w:t>
            </w:r>
          </w:p>
        </w:tc>
        <w:tc>
          <w:tcPr>
            <w:tcW w:w="856"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31347E51" w14:textId="77777777" w:rsidR="00A42F2F" w:rsidRPr="009D7B5D" w:rsidRDefault="00A42F2F" w:rsidP="005B1169">
            <w:pPr>
              <w:rPr>
                <w:rFonts w:ascii="Arial" w:eastAsia="Arial" w:hAnsi="Arial" w:cs="Arial"/>
                <w:sz w:val="14"/>
                <w:szCs w:val="14"/>
                <w:lang w:val="en-US"/>
              </w:rPr>
            </w:pPr>
            <w:r w:rsidRPr="009D7B5D">
              <w:rPr>
                <w:rFonts w:ascii="Arial" w:eastAsia="Arial" w:hAnsi="Arial" w:cs="Arial"/>
                <w:b/>
                <w:bCs/>
                <w:sz w:val="14"/>
                <w:szCs w:val="14"/>
              </w:rPr>
              <w:t>2022F</w:t>
            </w:r>
          </w:p>
        </w:tc>
        <w:tc>
          <w:tcPr>
            <w:tcW w:w="856"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45DEB88D" w14:textId="77777777" w:rsidR="00A42F2F" w:rsidRPr="009D7B5D" w:rsidRDefault="00A42F2F" w:rsidP="005B1169">
            <w:pPr>
              <w:rPr>
                <w:rFonts w:ascii="Arial" w:eastAsia="Arial" w:hAnsi="Arial" w:cs="Arial"/>
                <w:sz w:val="14"/>
                <w:szCs w:val="14"/>
                <w:lang w:val="en-US"/>
              </w:rPr>
            </w:pPr>
            <w:r w:rsidRPr="009D7B5D">
              <w:rPr>
                <w:rFonts w:ascii="Arial" w:eastAsia="Arial" w:hAnsi="Arial" w:cs="Arial"/>
                <w:b/>
                <w:bCs/>
                <w:sz w:val="14"/>
                <w:szCs w:val="14"/>
              </w:rPr>
              <w:t>2023F</w:t>
            </w:r>
          </w:p>
        </w:tc>
        <w:tc>
          <w:tcPr>
            <w:tcW w:w="856"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0C5ACBDF" w14:textId="77777777" w:rsidR="00A42F2F" w:rsidRPr="009D7B5D" w:rsidRDefault="00A42F2F" w:rsidP="005B1169">
            <w:pPr>
              <w:rPr>
                <w:rFonts w:ascii="Arial" w:eastAsia="Arial" w:hAnsi="Arial" w:cs="Arial"/>
                <w:sz w:val="14"/>
                <w:szCs w:val="14"/>
                <w:lang w:val="en-US"/>
              </w:rPr>
            </w:pPr>
            <w:r w:rsidRPr="009D7B5D">
              <w:rPr>
                <w:rFonts w:ascii="Arial" w:eastAsia="Arial" w:hAnsi="Arial" w:cs="Arial"/>
                <w:b/>
                <w:bCs/>
                <w:sz w:val="14"/>
                <w:szCs w:val="14"/>
              </w:rPr>
              <w:t>2024F</w:t>
            </w:r>
          </w:p>
        </w:tc>
        <w:tc>
          <w:tcPr>
            <w:tcW w:w="856"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124BEAE7" w14:textId="77777777" w:rsidR="00A42F2F" w:rsidRPr="009D7B5D" w:rsidRDefault="00A42F2F" w:rsidP="005B1169">
            <w:pPr>
              <w:rPr>
                <w:rFonts w:ascii="Arial" w:eastAsia="Arial" w:hAnsi="Arial" w:cs="Arial"/>
                <w:sz w:val="14"/>
                <w:szCs w:val="14"/>
                <w:lang w:val="en-US"/>
              </w:rPr>
            </w:pPr>
            <w:r w:rsidRPr="009D7B5D">
              <w:rPr>
                <w:rFonts w:ascii="Arial" w:eastAsia="Arial" w:hAnsi="Arial" w:cs="Arial"/>
                <w:b/>
                <w:bCs/>
                <w:sz w:val="14"/>
                <w:szCs w:val="14"/>
              </w:rPr>
              <w:t>2025F</w:t>
            </w:r>
          </w:p>
        </w:tc>
        <w:tc>
          <w:tcPr>
            <w:tcW w:w="856"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057F5EF0" w14:textId="77777777" w:rsidR="00A42F2F" w:rsidRPr="009D7B5D" w:rsidRDefault="00A42F2F" w:rsidP="005B1169">
            <w:pPr>
              <w:rPr>
                <w:rFonts w:ascii="Arial" w:eastAsia="Arial" w:hAnsi="Arial" w:cs="Arial"/>
                <w:sz w:val="14"/>
                <w:szCs w:val="14"/>
                <w:lang w:val="en-US"/>
              </w:rPr>
            </w:pPr>
            <w:r w:rsidRPr="009D7B5D">
              <w:rPr>
                <w:rFonts w:ascii="Arial" w:eastAsia="Arial" w:hAnsi="Arial" w:cs="Arial"/>
                <w:b/>
                <w:bCs/>
                <w:sz w:val="14"/>
                <w:szCs w:val="14"/>
              </w:rPr>
              <w:t>2026F</w:t>
            </w:r>
          </w:p>
        </w:tc>
        <w:tc>
          <w:tcPr>
            <w:tcW w:w="856"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0269C773" w14:textId="77777777" w:rsidR="00A42F2F" w:rsidRPr="009D7B5D" w:rsidRDefault="00A42F2F" w:rsidP="005B1169">
            <w:pPr>
              <w:rPr>
                <w:rFonts w:ascii="Arial" w:eastAsia="Arial" w:hAnsi="Arial" w:cs="Arial"/>
                <w:sz w:val="14"/>
                <w:szCs w:val="14"/>
                <w:lang w:val="en-US"/>
              </w:rPr>
            </w:pPr>
            <w:r w:rsidRPr="009D7B5D">
              <w:rPr>
                <w:rFonts w:ascii="Arial" w:eastAsia="Arial" w:hAnsi="Arial" w:cs="Arial"/>
                <w:b/>
                <w:bCs/>
                <w:sz w:val="14"/>
                <w:szCs w:val="14"/>
              </w:rPr>
              <w:t>2027F</w:t>
            </w:r>
          </w:p>
        </w:tc>
        <w:tc>
          <w:tcPr>
            <w:tcW w:w="856"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2F154B57" w14:textId="77777777" w:rsidR="00A42F2F" w:rsidRPr="009D7B5D" w:rsidRDefault="00A42F2F" w:rsidP="005B1169">
            <w:pPr>
              <w:rPr>
                <w:rFonts w:ascii="Arial" w:eastAsia="Arial" w:hAnsi="Arial" w:cs="Arial"/>
                <w:sz w:val="14"/>
                <w:szCs w:val="14"/>
                <w:lang w:val="en-US"/>
              </w:rPr>
            </w:pPr>
            <w:r w:rsidRPr="009D7B5D">
              <w:rPr>
                <w:rFonts w:ascii="Arial" w:eastAsia="Arial" w:hAnsi="Arial" w:cs="Arial"/>
                <w:b/>
                <w:bCs/>
                <w:sz w:val="14"/>
                <w:szCs w:val="14"/>
              </w:rPr>
              <w:t>2028F</w:t>
            </w:r>
          </w:p>
        </w:tc>
        <w:tc>
          <w:tcPr>
            <w:tcW w:w="856"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5EF803CD" w14:textId="77777777" w:rsidR="00A42F2F" w:rsidRPr="009D7B5D" w:rsidRDefault="00A42F2F" w:rsidP="005B1169">
            <w:pPr>
              <w:rPr>
                <w:rFonts w:ascii="Arial" w:eastAsia="Arial" w:hAnsi="Arial" w:cs="Arial"/>
                <w:sz w:val="14"/>
                <w:szCs w:val="14"/>
                <w:lang w:val="en-US"/>
              </w:rPr>
            </w:pPr>
            <w:r w:rsidRPr="009D7B5D">
              <w:rPr>
                <w:rFonts w:ascii="Arial" w:eastAsia="Arial" w:hAnsi="Arial" w:cs="Arial"/>
                <w:b/>
                <w:bCs/>
                <w:sz w:val="14"/>
                <w:szCs w:val="14"/>
              </w:rPr>
              <w:t>2029F</w:t>
            </w:r>
          </w:p>
        </w:tc>
        <w:tc>
          <w:tcPr>
            <w:tcW w:w="856"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6BB6ACFB" w14:textId="77777777" w:rsidR="00A42F2F" w:rsidRPr="009D7B5D" w:rsidRDefault="00A42F2F" w:rsidP="005B1169">
            <w:pPr>
              <w:rPr>
                <w:rFonts w:ascii="Arial" w:eastAsia="Arial" w:hAnsi="Arial" w:cs="Arial"/>
                <w:sz w:val="14"/>
                <w:szCs w:val="14"/>
                <w:lang w:val="en-US"/>
              </w:rPr>
            </w:pPr>
            <w:r w:rsidRPr="009D7B5D">
              <w:rPr>
                <w:rFonts w:ascii="Arial" w:eastAsia="Arial" w:hAnsi="Arial" w:cs="Arial"/>
                <w:b/>
                <w:bCs/>
                <w:sz w:val="14"/>
                <w:szCs w:val="14"/>
              </w:rPr>
              <w:t>2030F</w:t>
            </w:r>
          </w:p>
        </w:tc>
      </w:tr>
      <w:tr w:rsidR="00A42F2F" w:rsidRPr="009D7B5D" w14:paraId="475BD63E" w14:textId="77777777" w:rsidTr="005B1169">
        <w:trPr>
          <w:trHeight w:val="592"/>
        </w:trPr>
        <w:tc>
          <w:tcPr>
            <w:tcW w:w="1065" w:type="dxa"/>
            <w:tcBorders>
              <w:top w:val="single" w:sz="24" w:space="0" w:color="FFFFFF"/>
              <w:left w:val="single" w:sz="8" w:space="0" w:color="FFFFFF"/>
              <w:bottom w:val="single" w:sz="8" w:space="0" w:color="FFFFFF"/>
              <w:right w:val="single" w:sz="8" w:space="0" w:color="FFFFFF"/>
            </w:tcBorders>
            <w:shd w:val="clear" w:color="auto" w:fill="D5E3CF"/>
            <w:tcMar>
              <w:top w:w="72" w:type="dxa"/>
              <w:left w:w="144" w:type="dxa"/>
              <w:bottom w:w="72" w:type="dxa"/>
              <w:right w:w="144" w:type="dxa"/>
            </w:tcMar>
            <w:vAlign w:val="center"/>
            <w:hideMark/>
          </w:tcPr>
          <w:p w14:paraId="4169D167" w14:textId="77777777" w:rsidR="00A42F2F" w:rsidRPr="009D7B5D" w:rsidRDefault="00A42F2F" w:rsidP="005B1169">
            <w:pPr>
              <w:rPr>
                <w:rFonts w:ascii="Arial" w:eastAsia="Arial" w:hAnsi="Arial" w:cs="Arial"/>
                <w:sz w:val="14"/>
                <w:szCs w:val="14"/>
                <w:lang w:val="en-US"/>
              </w:rPr>
            </w:pPr>
            <w:r w:rsidRPr="009D7B5D">
              <w:rPr>
                <w:rFonts w:ascii="Arial" w:eastAsia="Arial" w:hAnsi="Arial" w:cs="Arial"/>
                <w:sz w:val="14"/>
                <w:szCs w:val="14"/>
                <w:lang w:val="en-US"/>
              </w:rPr>
              <w:t>Optimistic</w:t>
            </w:r>
          </w:p>
        </w:tc>
        <w:tc>
          <w:tcPr>
            <w:tcW w:w="636"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139343F9" w14:textId="77777777" w:rsidR="00A42F2F" w:rsidRPr="009D7B5D" w:rsidRDefault="00A42F2F" w:rsidP="005B1169">
            <w:pPr>
              <w:jc w:val="center"/>
              <w:rPr>
                <w:rFonts w:ascii="Arial" w:eastAsia="Arial" w:hAnsi="Arial" w:cs="Arial"/>
                <w:sz w:val="14"/>
                <w:szCs w:val="14"/>
                <w:lang w:val="en-US"/>
              </w:rPr>
            </w:pPr>
            <w:r w:rsidRPr="009D7B5D">
              <w:rPr>
                <w:rFonts w:ascii="Arial" w:eastAsia="Arial" w:hAnsi="Arial" w:cs="Arial"/>
                <w:sz w:val="14"/>
                <w:szCs w:val="14"/>
                <w:lang w:val="en-US"/>
              </w:rPr>
              <w:t>739.49</w:t>
            </w:r>
          </w:p>
        </w:tc>
        <w:tc>
          <w:tcPr>
            <w:tcW w:w="856"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13A35BFC" w14:textId="77777777" w:rsidR="00A42F2F" w:rsidRPr="009D7B5D" w:rsidRDefault="00A42F2F" w:rsidP="005B1169">
            <w:pPr>
              <w:jc w:val="center"/>
              <w:rPr>
                <w:rFonts w:ascii="Arial" w:eastAsia="Arial" w:hAnsi="Arial" w:cs="Arial"/>
                <w:sz w:val="14"/>
                <w:szCs w:val="14"/>
                <w:lang w:val="en-US"/>
              </w:rPr>
            </w:pPr>
            <w:r w:rsidRPr="0087593C">
              <w:rPr>
                <w:rFonts w:ascii="Arial" w:eastAsia="Arial" w:hAnsi="Arial" w:cs="Arial"/>
                <w:sz w:val="14"/>
                <w:szCs w:val="14"/>
                <w:lang w:val="en-US"/>
              </w:rPr>
              <w:t>807.80</w:t>
            </w:r>
          </w:p>
        </w:tc>
        <w:tc>
          <w:tcPr>
            <w:tcW w:w="856"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7D0C92AF" w14:textId="77777777" w:rsidR="00A42F2F" w:rsidRPr="009D7B5D" w:rsidRDefault="00A42F2F" w:rsidP="005B1169">
            <w:pPr>
              <w:jc w:val="center"/>
              <w:rPr>
                <w:rFonts w:ascii="Arial" w:eastAsia="Arial" w:hAnsi="Arial" w:cs="Arial"/>
                <w:sz w:val="14"/>
                <w:szCs w:val="14"/>
                <w:lang w:val="en-US"/>
              </w:rPr>
            </w:pPr>
            <w:r w:rsidRPr="0087593C">
              <w:rPr>
                <w:rFonts w:ascii="Arial" w:eastAsia="Arial" w:hAnsi="Arial" w:cs="Arial"/>
                <w:sz w:val="14"/>
                <w:szCs w:val="14"/>
                <w:lang w:val="en-US"/>
              </w:rPr>
              <w:t>885.74</w:t>
            </w:r>
          </w:p>
        </w:tc>
        <w:tc>
          <w:tcPr>
            <w:tcW w:w="856"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66642FFE" w14:textId="77777777" w:rsidR="00A42F2F" w:rsidRPr="009D7B5D" w:rsidRDefault="00A42F2F" w:rsidP="005B1169">
            <w:pPr>
              <w:jc w:val="center"/>
              <w:rPr>
                <w:rFonts w:ascii="Arial" w:eastAsia="Arial" w:hAnsi="Arial" w:cs="Arial"/>
                <w:sz w:val="14"/>
                <w:szCs w:val="14"/>
                <w:lang w:val="en-US"/>
              </w:rPr>
            </w:pPr>
            <w:r w:rsidRPr="0087593C">
              <w:rPr>
                <w:rFonts w:ascii="Arial" w:eastAsia="Arial" w:hAnsi="Arial" w:cs="Arial"/>
                <w:sz w:val="14"/>
                <w:szCs w:val="14"/>
                <w:lang w:val="en-US"/>
              </w:rPr>
              <w:t>969.34</w:t>
            </w:r>
          </w:p>
        </w:tc>
        <w:tc>
          <w:tcPr>
            <w:tcW w:w="856"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2C921D2F" w14:textId="77777777" w:rsidR="00A42F2F" w:rsidRPr="009D7B5D" w:rsidRDefault="00A42F2F" w:rsidP="005B1169">
            <w:pPr>
              <w:jc w:val="center"/>
              <w:rPr>
                <w:rFonts w:ascii="Arial" w:eastAsia="Arial" w:hAnsi="Arial" w:cs="Arial"/>
                <w:sz w:val="14"/>
                <w:szCs w:val="14"/>
                <w:lang w:val="en-US"/>
              </w:rPr>
            </w:pPr>
            <w:r w:rsidRPr="0087593C">
              <w:rPr>
                <w:rFonts w:ascii="Arial" w:eastAsia="Arial" w:hAnsi="Arial" w:cs="Arial"/>
                <w:sz w:val="14"/>
                <w:szCs w:val="14"/>
                <w:lang w:val="en-US"/>
              </w:rPr>
              <w:t>1058.92</w:t>
            </w:r>
          </w:p>
        </w:tc>
        <w:tc>
          <w:tcPr>
            <w:tcW w:w="856"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7C765BDA" w14:textId="77777777" w:rsidR="00A42F2F" w:rsidRPr="009D7B5D" w:rsidRDefault="00A42F2F" w:rsidP="005B1169">
            <w:pPr>
              <w:jc w:val="center"/>
              <w:rPr>
                <w:rFonts w:ascii="Arial" w:eastAsia="Arial" w:hAnsi="Arial" w:cs="Arial"/>
                <w:sz w:val="14"/>
                <w:szCs w:val="14"/>
                <w:lang w:val="en-US"/>
              </w:rPr>
            </w:pPr>
            <w:r w:rsidRPr="0087593C">
              <w:rPr>
                <w:rFonts w:ascii="Arial" w:eastAsia="Arial" w:hAnsi="Arial" w:cs="Arial"/>
                <w:sz w:val="14"/>
                <w:szCs w:val="14"/>
                <w:lang w:val="en-US"/>
              </w:rPr>
              <w:t>1153.73</w:t>
            </w:r>
          </w:p>
        </w:tc>
        <w:tc>
          <w:tcPr>
            <w:tcW w:w="856"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63AEBAD8" w14:textId="77777777" w:rsidR="00A42F2F" w:rsidRPr="009D7B5D" w:rsidRDefault="00A42F2F" w:rsidP="005B1169">
            <w:pPr>
              <w:jc w:val="center"/>
              <w:rPr>
                <w:rFonts w:ascii="Arial" w:eastAsia="Arial" w:hAnsi="Arial" w:cs="Arial"/>
                <w:sz w:val="14"/>
                <w:szCs w:val="14"/>
                <w:lang w:val="en-US"/>
              </w:rPr>
            </w:pPr>
            <w:r w:rsidRPr="0087593C">
              <w:rPr>
                <w:rFonts w:ascii="Arial" w:eastAsia="Arial" w:hAnsi="Arial" w:cs="Arial"/>
                <w:sz w:val="14"/>
                <w:szCs w:val="14"/>
                <w:lang w:val="en-US"/>
              </w:rPr>
              <w:t>1254.68</w:t>
            </w:r>
          </w:p>
        </w:tc>
        <w:tc>
          <w:tcPr>
            <w:tcW w:w="856"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4142EC07" w14:textId="77777777" w:rsidR="00A42F2F" w:rsidRPr="009D7B5D" w:rsidRDefault="00A42F2F" w:rsidP="005B1169">
            <w:pPr>
              <w:jc w:val="center"/>
              <w:rPr>
                <w:rFonts w:ascii="Arial" w:eastAsia="Arial" w:hAnsi="Arial" w:cs="Arial"/>
                <w:sz w:val="14"/>
                <w:szCs w:val="14"/>
                <w:lang w:val="en-US"/>
              </w:rPr>
            </w:pPr>
            <w:r w:rsidRPr="0087593C">
              <w:rPr>
                <w:rFonts w:ascii="Arial" w:eastAsia="Arial" w:hAnsi="Arial" w:cs="Arial"/>
                <w:sz w:val="14"/>
                <w:szCs w:val="14"/>
                <w:lang w:val="en-US"/>
              </w:rPr>
              <w:t>1362.92</w:t>
            </w:r>
          </w:p>
        </w:tc>
        <w:tc>
          <w:tcPr>
            <w:tcW w:w="856"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3F65902D" w14:textId="77777777" w:rsidR="00A42F2F" w:rsidRPr="009D7B5D" w:rsidRDefault="00A42F2F" w:rsidP="005B1169">
            <w:pPr>
              <w:jc w:val="center"/>
              <w:rPr>
                <w:rFonts w:ascii="Arial" w:eastAsia="Arial" w:hAnsi="Arial" w:cs="Arial"/>
                <w:sz w:val="14"/>
                <w:szCs w:val="14"/>
                <w:lang w:val="en-US"/>
              </w:rPr>
            </w:pPr>
            <w:r w:rsidRPr="0087593C">
              <w:rPr>
                <w:rFonts w:ascii="Arial" w:eastAsia="Arial" w:hAnsi="Arial" w:cs="Arial"/>
                <w:sz w:val="14"/>
                <w:szCs w:val="14"/>
                <w:lang w:val="en-US"/>
              </w:rPr>
              <w:t>1477.58</w:t>
            </w:r>
          </w:p>
        </w:tc>
        <w:tc>
          <w:tcPr>
            <w:tcW w:w="856"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3658DAB3" w14:textId="77777777" w:rsidR="00A42F2F" w:rsidRPr="009D7B5D" w:rsidRDefault="00A42F2F" w:rsidP="005B1169">
            <w:pPr>
              <w:jc w:val="center"/>
              <w:rPr>
                <w:rFonts w:ascii="Arial" w:eastAsia="Arial" w:hAnsi="Arial" w:cs="Arial"/>
                <w:sz w:val="14"/>
                <w:szCs w:val="14"/>
                <w:lang w:val="en-US"/>
              </w:rPr>
            </w:pPr>
            <w:r w:rsidRPr="0087593C">
              <w:rPr>
                <w:rFonts w:ascii="Arial" w:eastAsia="Arial" w:hAnsi="Arial" w:cs="Arial"/>
                <w:sz w:val="14"/>
                <w:szCs w:val="14"/>
                <w:lang w:val="en-US"/>
              </w:rPr>
              <w:t>1600.04</w:t>
            </w:r>
          </w:p>
        </w:tc>
        <w:tc>
          <w:tcPr>
            <w:tcW w:w="856"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09CAE264" w14:textId="77777777" w:rsidR="00A42F2F" w:rsidRPr="009D7B5D" w:rsidRDefault="00A42F2F" w:rsidP="005B1169">
            <w:pPr>
              <w:jc w:val="center"/>
              <w:rPr>
                <w:rFonts w:ascii="Arial" w:eastAsia="Arial" w:hAnsi="Arial" w:cs="Arial"/>
                <w:sz w:val="14"/>
                <w:szCs w:val="14"/>
                <w:lang w:val="en-US"/>
              </w:rPr>
            </w:pPr>
            <w:r w:rsidRPr="0087593C">
              <w:rPr>
                <w:rFonts w:ascii="Arial" w:eastAsia="Arial" w:hAnsi="Arial" w:cs="Arial"/>
                <w:sz w:val="14"/>
                <w:szCs w:val="14"/>
                <w:lang w:val="en-US"/>
              </w:rPr>
              <w:t>1729.79</w:t>
            </w:r>
          </w:p>
        </w:tc>
      </w:tr>
      <w:tr w:rsidR="00A42F2F" w:rsidRPr="009D7B5D" w14:paraId="2FF27639" w14:textId="77777777" w:rsidTr="005B1169">
        <w:trPr>
          <w:trHeight w:val="592"/>
        </w:trPr>
        <w:tc>
          <w:tcPr>
            <w:tcW w:w="1065" w:type="dxa"/>
            <w:tcBorders>
              <w:top w:val="single" w:sz="8" w:space="0" w:color="FFFFFF"/>
              <w:left w:val="single" w:sz="8" w:space="0" w:color="FFFFFF"/>
              <w:bottom w:val="single" w:sz="8" w:space="0" w:color="FFFFFF"/>
              <w:right w:val="single" w:sz="8" w:space="0" w:color="FFFFFF"/>
            </w:tcBorders>
            <w:shd w:val="clear" w:color="auto" w:fill="EBF1E9"/>
            <w:tcMar>
              <w:top w:w="72" w:type="dxa"/>
              <w:left w:w="144" w:type="dxa"/>
              <w:bottom w:w="72" w:type="dxa"/>
              <w:right w:w="144" w:type="dxa"/>
            </w:tcMar>
            <w:vAlign w:val="center"/>
            <w:hideMark/>
          </w:tcPr>
          <w:p w14:paraId="2936E00B" w14:textId="77777777" w:rsidR="00A42F2F" w:rsidRPr="009D7B5D" w:rsidRDefault="00A42F2F" w:rsidP="005B1169">
            <w:pPr>
              <w:rPr>
                <w:rFonts w:ascii="Arial" w:eastAsia="Arial" w:hAnsi="Arial" w:cs="Arial"/>
                <w:sz w:val="14"/>
                <w:szCs w:val="14"/>
                <w:lang w:val="en-US"/>
              </w:rPr>
            </w:pPr>
            <w:r w:rsidRPr="009D7B5D">
              <w:rPr>
                <w:rFonts w:ascii="Arial" w:eastAsia="Arial" w:hAnsi="Arial" w:cs="Arial"/>
                <w:sz w:val="14"/>
                <w:szCs w:val="14"/>
                <w:lang w:val="en-US"/>
              </w:rPr>
              <w:t>Realistic</w:t>
            </w:r>
          </w:p>
        </w:tc>
        <w:tc>
          <w:tcPr>
            <w:tcW w:w="636"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393DBF78" w14:textId="77777777" w:rsidR="00A42F2F" w:rsidRPr="009D7B5D" w:rsidRDefault="00A42F2F" w:rsidP="005B1169">
            <w:pPr>
              <w:jc w:val="center"/>
              <w:rPr>
                <w:rFonts w:ascii="Arial" w:eastAsia="Arial" w:hAnsi="Arial" w:cs="Arial"/>
                <w:sz w:val="14"/>
                <w:szCs w:val="14"/>
                <w:lang w:val="en-US"/>
              </w:rPr>
            </w:pPr>
            <w:r w:rsidRPr="009D7B5D">
              <w:rPr>
                <w:rFonts w:ascii="Arial" w:eastAsia="Arial" w:hAnsi="Arial" w:cs="Arial"/>
                <w:sz w:val="14"/>
                <w:szCs w:val="14"/>
                <w:lang w:val="en-US"/>
              </w:rPr>
              <w:t>739.49</w:t>
            </w:r>
          </w:p>
        </w:tc>
        <w:tc>
          <w:tcPr>
            <w:tcW w:w="856"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10E71E49" w14:textId="77777777" w:rsidR="00A42F2F" w:rsidRPr="009D7B5D" w:rsidRDefault="00A42F2F" w:rsidP="005B1169">
            <w:pPr>
              <w:jc w:val="center"/>
              <w:rPr>
                <w:rFonts w:ascii="Arial" w:eastAsia="Arial" w:hAnsi="Arial" w:cs="Arial"/>
                <w:sz w:val="14"/>
                <w:szCs w:val="14"/>
                <w:lang w:val="en-US"/>
              </w:rPr>
            </w:pPr>
            <w:r w:rsidRPr="009D7B5D">
              <w:rPr>
                <w:rFonts w:ascii="Arial" w:eastAsia="Arial" w:hAnsi="Arial" w:cs="Arial"/>
                <w:sz w:val="14"/>
                <w:szCs w:val="14"/>
                <w:lang w:val="en-US"/>
              </w:rPr>
              <w:t>789.09</w:t>
            </w:r>
          </w:p>
        </w:tc>
        <w:tc>
          <w:tcPr>
            <w:tcW w:w="856"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0D819922" w14:textId="77777777" w:rsidR="00A42F2F" w:rsidRPr="009D7B5D" w:rsidRDefault="00A42F2F" w:rsidP="005B1169">
            <w:pPr>
              <w:jc w:val="center"/>
              <w:rPr>
                <w:rFonts w:ascii="Arial" w:eastAsia="Arial" w:hAnsi="Arial" w:cs="Arial"/>
                <w:sz w:val="14"/>
                <w:szCs w:val="14"/>
                <w:lang w:val="en-US"/>
              </w:rPr>
            </w:pPr>
            <w:r w:rsidRPr="009D7B5D">
              <w:rPr>
                <w:rFonts w:ascii="Arial" w:eastAsia="Arial" w:hAnsi="Arial" w:cs="Arial"/>
                <w:sz w:val="14"/>
                <w:szCs w:val="14"/>
                <w:lang w:val="en-US"/>
              </w:rPr>
              <w:t>845.26</w:t>
            </w:r>
          </w:p>
        </w:tc>
        <w:tc>
          <w:tcPr>
            <w:tcW w:w="856"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3FDC732F" w14:textId="77777777" w:rsidR="00A42F2F" w:rsidRPr="009D7B5D" w:rsidRDefault="00A42F2F" w:rsidP="005B1169">
            <w:pPr>
              <w:jc w:val="center"/>
              <w:rPr>
                <w:rFonts w:ascii="Arial" w:eastAsia="Arial" w:hAnsi="Arial" w:cs="Arial"/>
                <w:sz w:val="14"/>
                <w:szCs w:val="14"/>
                <w:lang w:val="en-US"/>
              </w:rPr>
            </w:pPr>
            <w:r w:rsidRPr="009D7B5D">
              <w:rPr>
                <w:rFonts w:ascii="Arial" w:eastAsia="Arial" w:hAnsi="Arial" w:cs="Arial"/>
                <w:sz w:val="14"/>
                <w:szCs w:val="14"/>
                <w:lang w:val="en-US"/>
              </w:rPr>
              <w:t>903.66</w:t>
            </w:r>
          </w:p>
        </w:tc>
        <w:tc>
          <w:tcPr>
            <w:tcW w:w="856"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073BB702" w14:textId="77777777" w:rsidR="00A42F2F" w:rsidRPr="009D7B5D" w:rsidRDefault="00A42F2F" w:rsidP="005B1169">
            <w:pPr>
              <w:jc w:val="center"/>
              <w:rPr>
                <w:rFonts w:ascii="Arial" w:eastAsia="Arial" w:hAnsi="Arial" w:cs="Arial"/>
                <w:sz w:val="14"/>
                <w:szCs w:val="14"/>
                <w:lang w:val="en-US"/>
              </w:rPr>
            </w:pPr>
            <w:r w:rsidRPr="009D7B5D">
              <w:rPr>
                <w:rFonts w:ascii="Arial" w:eastAsia="Arial" w:hAnsi="Arial" w:cs="Arial"/>
                <w:sz w:val="14"/>
                <w:szCs w:val="14"/>
                <w:lang w:val="en-US"/>
              </w:rPr>
              <w:t>964.31</w:t>
            </w:r>
          </w:p>
        </w:tc>
        <w:tc>
          <w:tcPr>
            <w:tcW w:w="856"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18E86E8B" w14:textId="77777777" w:rsidR="00A42F2F" w:rsidRPr="009D7B5D" w:rsidRDefault="00A42F2F" w:rsidP="005B1169">
            <w:pPr>
              <w:jc w:val="center"/>
              <w:rPr>
                <w:rFonts w:ascii="Arial" w:eastAsia="Arial" w:hAnsi="Arial" w:cs="Arial"/>
                <w:sz w:val="14"/>
                <w:szCs w:val="14"/>
                <w:lang w:val="en-US"/>
              </w:rPr>
            </w:pPr>
            <w:r w:rsidRPr="009D7B5D">
              <w:rPr>
                <w:rFonts w:ascii="Arial" w:eastAsia="Arial" w:hAnsi="Arial" w:cs="Arial"/>
                <w:sz w:val="14"/>
                <w:szCs w:val="14"/>
                <w:lang w:val="en-US"/>
              </w:rPr>
              <w:t>1026.25</w:t>
            </w:r>
          </w:p>
        </w:tc>
        <w:tc>
          <w:tcPr>
            <w:tcW w:w="856"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27E5816C" w14:textId="77777777" w:rsidR="00A42F2F" w:rsidRPr="009D7B5D" w:rsidRDefault="00A42F2F" w:rsidP="005B1169">
            <w:pPr>
              <w:jc w:val="center"/>
              <w:rPr>
                <w:rFonts w:ascii="Arial" w:eastAsia="Arial" w:hAnsi="Arial" w:cs="Arial"/>
                <w:sz w:val="14"/>
                <w:szCs w:val="14"/>
                <w:lang w:val="en-US"/>
              </w:rPr>
            </w:pPr>
            <w:r w:rsidRPr="009D7B5D">
              <w:rPr>
                <w:rFonts w:ascii="Arial" w:eastAsia="Arial" w:hAnsi="Arial" w:cs="Arial"/>
                <w:sz w:val="14"/>
                <w:szCs w:val="14"/>
                <w:lang w:val="en-US"/>
              </w:rPr>
              <w:t>1090.08</w:t>
            </w:r>
          </w:p>
        </w:tc>
        <w:tc>
          <w:tcPr>
            <w:tcW w:w="856"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2AA2C52E" w14:textId="77777777" w:rsidR="00A42F2F" w:rsidRPr="009D7B5D" w:rsidRDefault="00A42F2F" w:rsidP="005B1169">
            <w:pPr>
              <w:jc w:val="center"/>
              <w:rPr>
                <w:rFonts w:ascii="Arial" w:eastAsia="Arial" w:hAnsi="Arial" w:cs="Arial"/>
                <w:sz w:val="14"/>
                <w:szCs w:val="14"/>
                <w:lang w:val="en-US"/>
              </w:rPr>
            </w:pPr>
            <w:r w:rsidRPr="009D7B5D">
              <w:rPr>
                <w:rFonts w:ascii="Arial" w:eastAsia="Arial" w:hAnsi="Arial" w:cs="Arial"/>
                <w:sz w:val="14"/>
                <w:szCs w:val="14"/>
                <w:lang w:val="en-US"/>
              </w:rPr>
              <w:t>1156.54</w:t>
            </w:r>
          </w:p>
        </w:tc>
        <w:tc>
          <w:tcPr>
            <w:tcW w:w="856"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41735159" w14:textId="77777777" w:rsidR="00A42F2F" w:rsidRPr="009D7B5D" w:rsidRDefault="00A42F2F" w:rsidP="005B1169">
            <w:pPr>
              <w:jc w:val="center"/>
              <w:rPr>
                <w:rFonts w:ascii="Arial" w:eastAsia="Arial" w:hAnsi="Arial" w:cs="Arial"/>
                <w:sz w:val="14"/>
                <w:szCs w:val="14"/>
                <w:lang w:val="en-US"/>
              </w:rPr>
            </w:pPr>
            <w:r w:rsidRPr="009D7B5D">
              <w:rPr>
                <w:rFonts w:ascii="Arial" w:eastAsia="Arial" w:hAnsi="Arial" w:cs="Arial"/>
                <w:sz w:val="14"/>
                <w:szCs w:val="14"/>
                <w:lang w:val="en-US"/>
              </w:rPr>
              <w:t>1224.57</w:t>
            </w:r>
          </w:p>
        </w:tc>
        <w:tc>
          <w:tcPr>
            <w:tcW w:w="856"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0004A2CB" w14:textId="77777777" w:rsidR="00A42F2F" w:rsidRPr="009D7B5D" w:rsidRDefault="00A42F2F" w:rsidP="005B1169">
            <w:pPr>
              <w:jc w:val="center"/>
              <w:rPr>
                <w:rFonts w:ascii="Arial" w:eastAsia="Arial" w:hAnsi="Arial" w:cs="Arial"/>
                <w:sz w:val="14"/>
                <w:szCs w:val="14"/>
                <w:lang w:val="en-US"/>
              </w:rPr>
            </w:pPr>
            <w:r w:rsidRPr="009D7B5D">
              <w:rPr>
                <w:rFonts w:ascii="Arial" w:eastAsia="Arial" w:hAnsi="Arial" w:cs="Arial"/>
                <w:sz w:val="14"/>
                <w:szCs w:val="14"/>
                <w:lang w:val="en-US"/>
              </w:rPr>
              <w:t>1295.08</w:t>
            </w:r>
          </w:p>
        </w:tc>
        <w:tc>
          <w:tcPr>
            <w:tcW w:w="856"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4CE608F5" w14:textId="77777777" w:rsidR="00A42F2F" w:rsidRPr="009D7B5D" w:rsidRDefault="00A42F2F" w:rsidP="005B1169">
            <w:pPr>
              <w:jc w:val="center"/>
              <w:rPr>
                <w:rFonts w:ascii="Arial" w:eastAsia="Arial" w:hAnsi="Arial" w:cs="Arial"/>
                <w:sz w:val="14"/>
                <w:szCs w:val="14"/>
                <w:lang w:val="en-US"/>
              </w:rPr>
            </w:pPr>
            <w:r w:rsidRPr="009D7B5D">
              <w:rPr>
                <w:rFonts w:ascii="Arial" w:eastAsia="Arial" w:hAnsi="Arial" w:cs="Arial"/>
                <w:sz w:val="14"/>
                <w:szCs w:val="14"/>
                <w:lang w:val="en-US"/>
              </w:rPr>
              <w:t>1367.33</w:t>
            </w:r>
          </w:p>
        </w:tc>
      </w:tr>
      <w:tr w:rsidR="00A42F2F" w:rsidRPr="009D7B5D" w14:paraId="400B4533" w14:textId="77777777" w:rsidTr="005B1169">
        <w:trPr>
          <w:trHeight w:val="572"/>
        </w:trPr>
        <w:tc>
          <w:tcPr>
            <w:tcW w:w="1065" w:type="dxa"/>
            <w:tcBorders>
              <w:top w:val="single" w:sz="8" w:space="0" w:color="FFFFFF"/>
              <w:left w:val="single" w:sz="8" w:space="0" w:color="FFFFFF"/>
              <w:bottom w:val="single" w:sz="8" w:space="0" w:color="FFFFFF"/>
              <w:right w:val="single" w:sz="8" w:space="0" w:color="FFFFFF"/>
            </w:tcBorders>
            <w:shd w:val="clear" w:color="auto" w:fill="D5E3CF"/>
            <w:tcMar>
              <w:top w:w="72" w:type="dxa"/>
              <w:left w:w="144" w:type="dxa"/>
              <w:bottom w:w="72" w:type="dxa"/>
              <w:right w:w="144" w:type="dxa"/>
            </w:tcMar>
            <w:vAlign w:val="center"/>
            <w:hideMark/>
          </w:tcPr>
          <w:p w14:paraId="03AE3A88" w14:textId="77777777" w:rsidR="00A42F2F" w:rsidRPr="009D7B5D" w:rsidRDefault="00A42F2F" w:rsidP="005B1169">
            <w:pPr>
              <w:rPr>
                <w:rFonts w:ascii="Arial" w:eastAsia="Arial" w:hAnsi="Arial" w:cs="Arial"/>
                <w:sz w:val="14"/>
                <w:szCs w:val="14"/>
                <w:lang w:val="en-US"/>
              </w:rPr>
            </w:pPr>
            <w:r>
              <w:rPr>
                <w:rFonts w:ascii="Arial" w:eastAsia="Arial" w:hAnsi="Arial" w:cs="Arial"/>
                <w:sz w:val="14"/>
                <w:szCs w:val="14"/>
                <w:lang w:val="en-US"/>
              </w:rPr>
              <w:t>Pessi</w:t>
            </w:r>
            <w:r w:rsidRPr="009D7B5D">
              <w:rPr>
                <w:rFonts w:ascii="Arial" w:eastAsia="Arial" w:hAnsi="Arial" w:cs="Arial"/>
                <w:sz w:val="14"/>
                <w:szCs w:val="14"/>
                <w:lang w:val="en-US"/>
              </w:rPr>
              <w:t>mistic</w:t>
            </w:r>
          </w:p>
        </w:tc>
        <w:tc>
          <w:tcPr>
            <w:tcW w:w="636"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4E08345E" w14:textId="77777777" w:rsidR="00A42F2F" w:rsidRPr="009D7B5D" w:rsidRDefault="00A42F2F" w:rsidP="005B1169">
            <w:pPr>
              <w:jc w:val="center"/>
              <w:rPr>
                <w:rFonts w:ascii="Arial" w:eastAsia="Arial" w:hAnsi="Arial" w:cs="Arial"/>
                <w:sz w:val="14"/>
                <w:szCs w:val="14"/>
                <w:lang w:val="en-US"/>
              </w:rPr>
            </w:pPr>
            <w:r w:rsidRPr="009D7B5D">
              <w:rPr>
                <w:rFonts w:ascii="Arial" w:eastAsia="Arial" w:hAnsi="Arial" w:cs="Arial"/>
                <w:sz w:val="14"/>
                <w:szCs w:val="14"/>
                <w:lang w:val="en-US"/>
              </w:rPr>
              <w:t>739.49</w:t>
            </w:r>
          </w:p>
        </w:tc>
        <w:tc>
          <w:tcPr>
            <w:tcW w:w="856"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2BCDE67F" w14:textId="77777777" w:rsidR="00A42F2F" w:rsidRPr="009D7B5D" w:rsidRDefault="00A42F2F" w:rsidP="005B1169">
            <w:pPr>
              <w:jc w:val="center"/>
              <w:rPr>
                <w:rFonts w:ascii="Arial" w:eastAsia="Arial" w:hAnsi="Arial" w:cs="Arial"/>
                <w:sz w:val="14"/>
                <w:szCs w:val="14"/>
                <w:lang w:val="en-US"/>
              </w:rPr>
            </w:pPr>
            <w:r w:rsidRPr="0087593C">
              <w:rPr>
                <w:rFonts w:ascii="Arial" w:eastAsia="Arial" w:hAnsi="Arial" w:cs="Arial"/>
                <w:sz w:val="14"/>
                <w:szCs w:val="14"/>
                <w:lang w:val="en-US"/>
              </w:rPr>
              <w:t>766.69</w:t>
            </w:r>
          </w:p>
        </w:tc>
        <w:tc>
          <w:tcPr>
            <w:tcW w:w="856"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151062A4" w14:textId="77777777" w:rsidR="00A42F2F" w:rsidRPr="009D7B5D" w:rsidRDefault="00A42F2F" w:rsidP="005B1169">
            <w:pPr>
              <w:jc w:val="center"/>
              <w:rPr>
                <w:rFonts w:ascii="Arial" w:eastAsia="Arial" w:hAnsi="Arial" w:cs="Arial"/>
                <w:sz w:val="14"/>
                <w:szCs w:val="14"/>
                <w:lang w:val="en-US"/>
              </w:rPr>
            </w:pPr>
            <w:r w:rsidRPr="0087593C">
              <w:rPr>
                <w:rFonts w:ascii="Arial" w:eastAsia="Arial" w:hAnsi="Arial" w:cs="Arial"/>
                <w:sz w:val="14"/>
                <w:szCs w:val="14"/>
                <w:lang w:val="en-US"/>
              </w:rPr>
              <w:t>798.03</w:t>
            </w:r>
          </w:p>
        </w:tc>
        <w:tc>
          <w:tcPr>
            <w:tcW w:w="856"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30A4F283" w14:textId="77777777" w:rsidR="00A42F2F" w:rsidRPr="009D7B5D" w:rsidRDefault="00A42F2F" w:rsidP="005B1169">
            <w:pPr>
              <w:jc w:val="center"/>
              <w:rPr>
                <w:rFonts w:ascii="Arial" w:eastAsia="Arial" w:hAnsi="Arial" w:cs="Arial"/>
                <w:sz w:val="14"/>
                <w:szCs w:val="14"/>
                <w:lang w:val="en-US"/>
              </w:rPr>
            </w:pPr>
            <w:r w:rsidRPr="0087593C">
              <w:rPr>
                <w:rFonts w:ascii="Arial" w:eastAsia="Arial" w:hAnsi="Arial" w:cs="Arial"/>
                <w:sz w:val="14"/>
                <w:szCs w:val="14"/>
                <w:lang w:val="en-US"/>
              </w:rPr>
              <w:t>828.98</w:t>
            </w:r>
          </w:p>
        </w:tc>
        <w:tc>
          <w:tcPr>
            <w:tcW w:w="856"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42F869A0" w14:textId="77777777" w:rsidR="00A42F2F" w:rsidRPr="009D7B5D" w:rsidRDefault="00A42F2F" w:rsidP="005B1169">
            <w:pPr>
              <w:jc w:val="center"/>
              <w:rPr>
                <w:rFonts w:ascii="Arial" w:eastAsia="Arial" w:hAnsi="Arial" w:cs="Arial"/>
                <w:sz w:val="14"/>
                <w:szCs w:val="14"/>
                <w:lang w:val="en-US"/>
              </w:rPr>
            </w:pPr>
            <w:r w:rsidRPr="0087593C">
              <w:rPr>
                <w:rFonts w:ascii="Arial" w:eastAsia="Arial" w:hAnsi="Arial" w:cs="Arial"/>
                <w:sz w:val="14"/>
                <w:szCs w:val="14"/>
                <w:lang w:val="en-US"/>
              </w:rPr>
              <w:t>859.50</w:t>
            </w:r>
          </w:p>
        </w:tc>
        <w:tc>
          <w:tcPr>
            <w:tcW w:w="856"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4EF8F764" w14:textId="77777777" w:rsidR="00A42F2F" w:rsidRPr="009D7B5D" w:rsidRDefault="00A42F2F" w:rsidP="005B1169">
            <w:pPr>
              <w:jc w:val="center"/>
              <w:rPr>
                <w:rFonts w:ascii="Arial" w:eastAsia="Arial" w:hAnsi="Arial" w:cs="Arial"/>
                <w:sz w:val="14"/>
                <w:szCs w:val="14"/>
                <w:lang w:val="en-US"/>
              </w:rPr>
            </w:pPr>
            <w:r w:rsidRPr="0087593C">
              <w:rPr>
                <w:rFonts w:ascii="Arial" w:eastAsia="Arial" w:hAnsi="Arial" w:cs="Arial"/>
                <w:sz w:val="14"/>
                <w:szCs w:val="14"/>
                <w:lang w:val="en-US"/>
              </w:rPr>
              <w:t>888.67</w:t>
            </w:r>
          </w:p>
        </w:tc>
        <w:tc>
          <w:tcPr>
            <w:tcW w:w="856"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4037901E" w14:textId="77777777" w:rsidR="00A42F2F" w:rsidRPr="009D7B5D" w:rsidRDefault="00A42F2F" w:rsidP="005B1169">
            <w:pPr>
              <w:jc w:val="center"/>
              <w:rPr>
                <w:rFonts w:ascii="Arial" w:eastAsia="Arial" w:hAnsi="Arial" w:cs="Arial"/>
                <w:sz w:val="14"/>
                <w:szCs w:val="14"/>
                <w:lang w:val="en-US"/>
              </w:rPr>
            </w:pPr>
            <w:r w:rsidRPr="0087593C">
              <w:rPr>
                <w:rFonts w:ascii="Arial" w:eastAsia="Arial" w:hAnsi="Arial" w:cs="Arial"/>
                <w:sz w:val="14"/>
                <w:szCs w:val="14"/>
                <w:lang w:val="en-US"/>
              </w:rPr>
              <w:t>917.01</w:t>
            </w:r>
          </w:p>
        </w:tc>
        <w:tc>
          <w:tcPr>
            <w:tcW w:w="856"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2EA0B21B" w14:textId="77777777" w:rsidR="00A42F2F" w:rsidRPr="009D7B5D" w:rsidRDefault="00A42F2F" w:rsidP="005B1169">
            <w:pPr>
              <w:jc w:val="center"/>
              <w:rPr>
                <w:rFonts w:ascii="Arial" w:eastAsia="Arial" w:hAnsi="Arial" w:cs="Arial"/>
                <w:sz w:val="14"/>
                <w:szCs w:val="14"/>
                <w:lang w:val="en-US"/>
              </w:rPr>
            </w:pPr>
            <w:r w:rsidRPr="0087593C">
              <w:rPr>
                <w:rFonts w:ascii="Arial" w:eastAsia="Arial" w:hAnsi="Arial" w:cs="Arial"/>
                <w:sz w:val="14"/>
                <w:szCs w:val="14"/>
                <w:lang w:val="en-US"/>
              </w:rPr>
              <w:t>945.14</w:t>
            </w:r>
          </w:p>
        </w:tc>
        <w:tc>
          <w:tcPr>
            <w:tcW w:w="856"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65DD7C2A" w14:textId="77777777" w:rsidR="00A42F2F" w:rsidRPr="009D7B5D" w:rsidRDefault="00A42F2F" w:rsidP="005B1169">
            <w:pPr>
              <w:jc w:val="center"/>
              <w:rPr>
                <w:rFonts w:ascii="Arial" w:eastAsia="Arial" w:hAnsi="Arial" w:cs="Arial"/>
                <w:sz w:val="14"/>
                <w:szCs w:val="14"/>
                <w:lang w:val="en-US"/>
              </w:rPr>
            </w:pPr>
            <w:r w:rsidRPr="0087593C">
              <w:rPr>
                <w:rFonts w:ascii="Arial" w:eastAsia="Arial" w:hAnsi="Arial" w:cs="Arial"/>
                <w:sz w:val="14"/>
                <w:szCs w:val="14"/>
                <w:lang w:val="en-US"/>
              </w:rPr>
              <w:t>972.10</w:t>
            </w:r>
          </w:p>
        </w:tc>
        <w:tc>
          <w:tcPr>
            <w:tcW w:w="856"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7CF14699" w14:textId="77777777" w:rsidR="00A42F2F" w:rsidRPr="009D7B5D" w:rsidRDefault="00A42F2F" w:rsidP="005B1169">
            <w:pPr>
              <w:jc w:val="center"/>
              <w:rPr>
                <w:rFonts w:ascii="Arial" w:eastAsia="Arial" w:hAnsi="Arial" w:cs="Arial"/>
                <w:sz w:val="14"/>
                <w:szCs w:val="14"/>
                <w:lang w:val="en-US"/>
              </w:rPr>
            </w:pPr>
            <w:r w:rsidRPr="0087593C">
              <w:rPr>
                <w:rFonts w:ascii="Arial" w:eastAsia="Arial" w:hAnsi="Arial" w:cs="Arial"/>
                <w:sz w:val="14"/>
                <w:szCs w:val="14"/>
                <w:lang w:val="en-US"/>
              </w:rPr>
              <w:t>998.62</w:t>
            </w:r>
          </w:p>
        </w:tc>
        <w:tc>
          <w:tcPr>
            <w:tcW w:w="856"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4F2E58A3" w14:textId="77777777" w:rsidR="00A42F2F" w:rsidRPr="009D7B5D" w:rsidRDefault="00A42F2F" w:rsidP="005B1169">
            <w:pPr>
              <w:jc w:val="center"/>
              <w:rPr>
                <w:rFonts w:ascii="Arial" w:eastAsia="Arial" w:hAnsi="Arial" w:cs="Arial"/>
                <w:sz w:val="14"/>
                <w:szCs w:val="14"/>
                <w:lang w:val="en-US"/>
              </w:rPr>
            </w:pPr>
            <w:r w:rsidRPr="0087593C">
              <w:rPr>
                <w:rFonts w:ascii="Arial" w:eastAsia="Arial" w:hAnsi="Arial" w:cs="Arial"/>
                <w:sz w:val="14"/>
                <w:szCs w:val="14"/>
                <w:lang w:val="en-US"/>
              </w:rPr>
              <w:t>1024.07</w:t>
            </w:r>
          </w:p>
        </w:tc>
      </w:tr>
    </w:tbl>
    <w:p w14:paraId="002AE6B6" w14:textId="04590B4C" w:rsidR="00A42F2F" w:rsidRDefault="00A42F2F" w:rsidP="0061645E">
      <w:pPr>
        <w:rPr>
          <w:rFonts w:ascii="Arial" w:hAnsi="Arial" w:cs="Arial"/>
          <w:b/>
          <w:bCs/>
          <w:sz w:val="24"/>
          <w:szCs w:val="24"/>
        </w:rPr>
      </w:pPr>
    </w:p>
    <w:p w14:paraId="67131D47" w14:textId="074A769F" w:rsidR="00A42F2F" w:rsidRDefault="00A42F2F" w:rsidP="0061645E">
      <w:pPr>
        <w:rPr>
          <w:rFonts w:ascii="Arial" w:hAnsi="Arial" w:cs="Arial"/>
          <w:b/>
          <w:bCs/>
          <w:sz w:val="24"/>
          <w:szCs w:val="24"/>
        </w:rPr>
      </w:pPr>
    </w:p>
    <w:p w14:paraId="4EB56516" w14:textId="1FF3E718" w:rsidR="000B6683" w:rsidRDefault="000B6683" w:rsidP="0061645E">
      <w:pPr>
        <w:rPr>
          <w:rFonts w:ascii="Arial" w:hAnsi="Arial" w:cs="Arial"/>
          <w:b/>
          <w:bCs/>
          <w:sz w:val="24"/>
          <w:szCs w:val="24"/>
        </w:rPr>
      </w:pPr>
    </w:p>
    <w:p w14:paraId="6AF53EFC" w14:textId="5D7E3D62" w:rsidR="000B6683" w:rsidRDefault="000B6683" w:rsidP="0061645E">
      <w:pPr>
        <w:rPr>
          <w:rFonts w:ascii="Arial" w:hAnsi="Arial" w:cs="Arial"/>
          <w:b/>
          <w:bCs/>
          <w:sz w:val="24"/>
          <w:szCs w:val="24"/>
        </w:rPr>
      </w:pPr>
    </w:p>
    <w:p w14:paraId="4F05D1E9" w14:textId="2D52B468" w:rsidR="000B6683" w:rsidRDefault="000B6683" w:rsidP="0061645E">
      <w:pPr>
        <w:rPr>
          <w:rFonts w:ascii="Arial" w:hAnsi="Arial" w:cs="Arial"/>
          <w:b/>
          <w:bCs/>
          <w:sz w:val="24"/>
          <w:szCs w:val="24"/>
        </w:rPr>
      </w:pPr>
    </w:p>
    <w:p w14:paraId="58DFCEAC" w14:textId="77777777" w:rsidR="000B6683" w:rsidRDefault="000B6683" w:rsidP="0061645E">
      <w:pPr>
        <w:rPr>
          <w:rFonts w:ascii="Arial" w:hAnsi="Arial" w:cs="Arial"/>
          <w:b/>
          <w:bCs/>
          <w:sz w:val="24"/>
          <w:szCs w:val="24"/>
        </w:rPr>
      </w:pPr>
    </w:p>
    <w:p w14:paraId="05E05BAF" w14:textId="7793E7A7" w:rsidR="009E126D" w:rsidRPr="0061645E" w:rsidRDefault="009E126D" w:rsidP="0061645E">
      <w:pPr>
        <w:rPr>
          <w:rFonts w:ascii="Arial" w:hAnsi="Arial" w:cs="Arial"/>
          <w:b/>
          <w:bCs/>
          <w:sz w:val="24"/>
          <w:szCs w:val="24"/>
        </w:rPr>
      </w:pPr>
      <w:r w:rsidRPr="0061645E">
        <w:rPr>
          <w:rFonts w:ascii="Arial" w:hAnsi="Arial" w:cs="Arial"/>
          <w:b/>
          <w:bCs/>
          <w:sz w:val="24"/>
          <w:szCs w:val="24"/>
        </w:rPr>
        <w:t>3.1.7. Demand By Sales Channel</w:t>
      </w:r>
    </w:p>
    <w:p w14:paraId="559A3BCE" w14:textId="4B256A16" w:rsidR="0068477D" w:rsidRPr="0061645E" w:rsidRDefault="009E126D" w:rsidP="0061645E">
      <w:pPr>
        <w:rPr>
          <w:rFonts w:ascii="Arial" w:hAnsi="Arial" w:cs="Arial"/>
          <w:b/>
          <w:bCs/>
          <w:sz w:val="24"/>
          <w:szCs w:val="24"/>
        </w:rPr>
      </w:pPr>
      <w:r w:rsidRPr="0061645E">
        <w:rPr>
          <w:rFonts w:ascii="Arial" w:hAnsi="Arial" w:cs="Arial"/>
          <w:b/>
          <w:bCs/>
          <w:sz w:val="24"/>
          <w:szCs w:val="24"/>
        </w:rPr>
        <w:t>Global Vinyl Ester Resin Demand, By Sales Channel, By Volume</w:t>
      </w:r>
      <w:r w:rsidR="00274F09">
        <w:rPr>
          <w:rFonts w:ascii="Arial" w:hAnsi="Arial" w:cs="Arial"/>
          <w:b/>
          <w:bCs/>
          <w:sz w:val="24"/>
          <w:szCs w:val="24"/>
        </w:rPr>
        <w:t xml:space="preserve"> (000’ Tonnes)</w:t>
      </w:r>
      <w:r w:rsidR="00650D00">
        <w:rPr>
          <w:rFonts w:ascii="Arial" w:hAnsi="Arial" w:cs="Arial"/>
          <w:b/>
          <w:bCs/>
          <w:sz w:val="24"/>
          <w:szCs w:val="24"/>
        </w:rPr>
        <w:t xml:space="preserve"> (%)</w:t>
      </w:r>
      <w:r w:rsidRPr="0061645E">
        <w:rPr>
          <w:rFonts w:ascii="Arial" w:hAnsi="Arial" w:cs="Arial"/>
          <w:b/>
          <w:bCs/>
          <w:sz w:val="24"/>
          <w:szCs w:val="24"/>
        </w:rPr>
        <w:t>, 2015–2030F</w:t>
      </w:r>
    </w:p>
    <w:p w14:paraId="11FBC0A8" w14:textId="62E58C96" w:rsidR="00C52F8D" w:rsidRDefault="009006A2" w:rsidP="00380E89">
      <w:pPr>
        <w:pStyle w:val="BodyText"/>
        <w:spacing w:before="162" w:line="480" w:lineRule="auto"/>
        <w:ind w:right="-90"/>
        <w:jc w:val="both"/>
        <w:rPr>
          <w:noProof/>
          <w:color w:val="000000" w:themeColor="text1"/>
        </w:rPr>
      </w:pPr>
      <w:r w:rsidRPr="002B5730">
        <w:rPr>
          <w:bCs/>
          <w:noProof/>
          <w:color w:val="000000" w:themeColor="text1"/>
          <w:lang w:val="en-IN"/>
        </w:rPr>
        <mc:AlternateContent>
          <mc:Choice Requires="wps">
            <w:drawing>
              <wp:anchor distT="0" distB="0" distL="114300" distR="114300" simplePos="0" relativeHeight="252173312" behindDoc="0" locked="0" layoutInCell="1" allowOverlap="1" wp14:anchorId="7529A233" wp14:editId="4D5A3D28">
                <wp:simplePos x="0" y="0"/>
                <wp:positionH relativeFrom="margin">
                  <wp:posOffset>4381500</wp:posOffset>
                </wp:positionH>
                <wp:positionV relativeFrom="paragraph">
                  <wp:posOffset>2819400</wp:posOffset>
                </wp:positionV>
                <wp:extent cx="1889760" cy="266700"/>
                <wp:effectExtent l="0" t="0" r="0" b="0"/>
                <wp:wrapNone/>
                <wp:docPr id="181" name="TextBox 4"/>
                <wp:cNvGraphicFramePr/>
                <a:graphic xmlns:a="http://schemas.openxmlformats.org/drawingml/2006/main">
                  <a:graphicData uri="http://schemas.microsoft.com/office/word/2010/wordprocessingShape">
                    <wps:wsp>
                      <wps:cNvSpPr txBox="1"/>
                      <wps:spPr>
                        <a:xfrm>
                          <a:off x="0" y="0"/>
                          <a:ext cx="1889760" cy="266700"/>
                        </a:xfrm>
                        <a:prstGeom prst="rect">
                          <a:avLst/>
                        </a:prstGeom>
                        <a:noFill/>
                      </wps:spPr>
                      <wps:txbx>
                        <w:txbxContent>
                          <w:p w14:paraId="7BB9849C" w14:textId="77777777" w:rsidR="009006A2" w:rsidRPr="00687E98" w:rsidRDefault="009006A2" w:rsidP="009006A2">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687E98">
                              <w:rPr>
                                <w:rFonts w:ascii="Verdana" w:eastAsia="Verdana" w:hAnsi="Verdana" w:cs="Verdana"/>
                                <w:i/>
                                <w:iCs/>
                                <w:color w:val="7F7F7F"/>
                                <w:kern w:val="24"/>
                                <w:sz w:val="12"/>
                                <w:szCs w:val="12"/>
                                <w14:textFill>
                                  <w14:solidFill>
                                    <w14:srgbClr w14:val="7F7F7F">
                                      <w14:lumMod w14:val="50000"/>
                                    </w14:srgbClr>
                                  </w14:solidFill>
                                </w14:textFill>
                              </w:rPr>
                              <w:t>Source: TechSci Research</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7529A233" id="_x0000_s1052" type="#_x0000_t202" style="position:absolute;left:0;text-align:left;margin-left:345pt;margin-top:222pt;width:148.8pt;height:21pt;z-index:252173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" filled="f" stroked="f">
                <v:textbox>
                  <w:txbxContent>
                    <w:p w14:paraId="7BB9849C" w14:textId="77777777" w:rsidR="009006A2" w:rsidRPr="00687E98" w:rsidRDefault="009006A2" w:rsidP="009006A2">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687E98">
                        <w:rPr>
                          <w:rFonts w:ascii="Verdana" w:eastAsia="Verdana" w:hAnsi="Verdana" w:cs="Verdana"/>
                          <w:i/>
                          <w:iCs/>
                          <w:color w:val="7F7F7F"/>
                          <w:kern w:val="24"/>
                          <w:sz w:val="12"/>
                          <w:szCs w:val="12"/>
                          <w14:textFill>
                            <w14:solidFill>
                              <w14:srgbClr w14:val="7F7F7F">
                                <w14:lumMod w14:val="50000"/>
                              </w14:srgbClr>
                            </w14:solidFill>
                          </w14:textFill>
                        </w:rPr>
                        <w:t>Source: TechSci Research</w:t>
                      </w:r>
                    </w:p>
                  </w:txbxContent>
                </v:textbox>
                <w10:wrap anchorx="margin"/>
              </v:shape>
            </w:pict>
          </mc:Fallback>
        </mc:AlternateContent>
      </w:r>
      <w:r w:rsidR="00D51608" w:rsidRPr="002B5730">
        <w:rPr>
          <w:noProof/>
          <w:color w:val="000000" w:themeColor="text1"/>
        </w:rPr>
        <w:drawing>
          <wp:inline distT="0" distB="0" distL="0" distR="0" wp14:anchorId="1288B626" wp14:editId="6F8AF67A">
            <wp:extent cx="6486525" cy="2819400"/>
            <wp:effectExtent l="0" t="0" r="0" b="0"/>
            <wp:docPr id="596" name="Chart 596">
              <a:extLst xmlns:a="http://schemas.openxmlformats.org/drawingml/2006/main">
                <a:ext uri="{FF2B5EF4-FFF2-40B4-BE49-F238E27FC236}">
                  <a16:creationId xmlns:a16="http://schemas.microsoft.com/office/drawing/2014/main" id="{4CEF2024-BF1D-426E-95EE-86A4FCC55E6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tbl>
      <w:tblPr>
        <w:tblW w:w="10072" w:type="dxa"/>
        <w:tblInd w:w="-5" w:type="dxa"/>
        <w:tblLook w:val="04A0" w:firstRow="1" w:lastRow="0" w:firstColumn="1" w:lastColumn="0" w:noHBand="0" w:noVBand="1"/>
      </w:tblPr>
      <w:tblGrid>
        <w:gridCol w:w="2686"/>
        <w:gridCol w:w="1176"/>
        <w:gridCol w:w="1176"/>
        <w:gridCol w:w="1176"/>
        <w:gridCol w:w="1178"/>
        <w:gridCol w:w="1343"/>
        <w:gridCol w:w="1337"/>
      </w:tblGrid>
      <w:tr w:rsidR="00342D7F" w:rsidRPr="005D2A6A" w14:paraId="0147218F" w14:textId="77777777" w:rsidTr="00342D7F">
        <w:trPr>
          <w:trHeight w:val="367"/>
        </w:trPr>
        <w:tc>
          <w:tcPr>
            <w:tcW w:w="2686" w:type="dxa"/>
            <w:tcBorders>
              <w:top w:val="single" w:sz="4" w:space="0" w:color="auto"/>
              <w:left w:val="single" w:sz="4" w:space="0" w:color="auto"/>
              <w:bottom w:val="single" w:sz="4" w:space="0" w:color="auto"/>
              <w:right w:val="single" w:sz="4" w:space="0" w:color="auto"/>
            </w:tcBorders>
            <w:shd w:val="clear" w:color="auto" w:fill="C00000"/>
            <w:noWrap/>
            <w:vAlign w:val="center"/>
            <w:hideMark/>
          </w:tcPr>
          <w:p w14:paraId="5EE7B8CB" w14:textId="13B07B6A" w:rsidR="00342D7F" w:rsidRPr="005D2A6A" w:rsidRDefault="00342D7F" w:rsidP="00BF252C">
            <w:pPr>
              <w:spacing w:after="0" w:line="240" w:lineRule="auto"/>
              <w:jc w:val="center"/>
              <w:rPr>
                <w:rFonts w:ascii="Arial" w:eastAsia="Times New Roman" w:hAnsi="Arial" w:cs="Arial"/>
                <w:b/>
                <w:bCs/>
                <w:color w:val="FFFFFF" w:themeColor="background1"/>
                <w:sz w:val="20"/>
                <w:szCs w:val="20"/>
                <w:lang w:val="en-US"/>
              </w:rPr>
            </w:pPr>
            <w:bookmarkStart w:id="44" w:name="_Hlk84171233"/>
            <w:r w:rsidRPr="005D2A6A">
              <w:rPr>
                <w:rFonts w:ascii="Arial" w:eastAsia="Times New Roman" w:hAnsi="Arial" w:cs="Arial"/>
                <w:b/>
                <w:bCs/>
                <w:color w:val="FFFFFF" w:themeColor="background1"/>
                <w:sz w:val="20"/>
                <w:szCs w:val="20"/>
                <w:lang w:val="en-US"/>
              </w:rPr>
              <w:t xml:space="preserve">Demand by </w:t>
            </w:r>
            <w:r>
              <w:rPr>
                <w:rFonts w:ascii="Arial" w:eastAsia="Times New Roman" w:hAnsi="Arial" w:cs="Arial"/>
                <w:b/>
                <w:bCs/>
                <w:color w:val="FFFFFF" w:themeColor="background1"/>
                <w:sz w:val="20"/>
                <w:szCs w:val="20"/>
                <w:lang w:val="en-US"/>
              </w:rPr>
              <w:t>Sales Channel (000’ Tonnes)</w:t>
            </w:r>
          </w:p>
        </w:tc>
        <w:tc>
          <w:tcPr>
            <w:tcW w:w="1176" w:type="dxa"/>
            <w:tcBorders>
              <w:top w:val="single" w:sz="4" w:space="0" w:color="auto"/>
              <w:left w:val="nil"/>
              <w:bottom w:val="single" w:sz="4" w:space="0" w:color="auto"/>
              <w:right w:val="single" w:sz="4" w:space="0" w:color="auto"/>
            </w:tcBorders>
            <w:shd w:val="clear" w:color="auto" w:fill="C00000"/>
            <w:noWrap/>
            <w:vAlign w:val="center"/>
            <w:hideMark/>
          </w:tcPr>
          <w:p w14:paraId="7AA91F74" w14:textId="77777777" w:rsidR="00342D7F" w:rsidRPr="005D2A6A" w:rsidRDefault="00342D7F" w:rsidP="00BF252C">
            <w:pPr>
              <w:spacing w:after="0" w:line="480" w:lineRule="auto"/>
              <w:jc w:val="center"/>
              <w:rPr>
                <w:rFonts w:ascii="Arial" w:eastAsia="Times New Roman" w:hAnsi="Arial" w:cs="Arial"/>
                <w:b/>
                <w:bCs/>
                <w:color w:val="FFFFFF" w:themeColor="background1"/>
                <w:sz w:val="20"/>
                <w:szCs w:val="20"/>
                <w:lang w:val="en-US"/>
              </w:rPr>
            </w:pPr>
            <w:r w:rsidRPr="005D2A6A">
              <w:rPr>
                <w:rFonts w:ascii="Arial" w:eastAsia="Times New Roman" w:hAnsi="Arial" w:cs="Arial"/>
                <w:b/>
                <w:bCs/>
                <w:color w:val="FFFFFF" w:themeColor="background1"/>
                <w:sz w:val="20"/>
                <w:szCs w:val="20"/>
                <w:lang w:val="en-US"/>
              </w:rPr>
              <w:t>2015</w:t>
            </w:r>
          </w:p>
        </w:tc>
        <w:tc>
          <w:tcPr>
            <w:tcW w:w="1176" w:type="dxa"/>
            <w:tcBorders>
              <w:top w:val="single" w:sz="4" w:space="0" w:color="auto"/>
              <w:left w:val="nil"/>
              <w:bottom w:val="single" w:sz="4" w:space="0" w:color="auto"/>
              <w:right w:val="single" w:sz="4" w:space="0" w:color="auto"/>
            </w:tcBorders>
            <w:shd w:val="clear" w:color="auto" w:fill="C00000"/>
            <w:noWrap/>
            <w:vAlign w:val="center"/>
            <w:hideMark/>
          </w:tcPr>
          <w:p w14:paraId="4528B1EE" w14:textId="77777777" w:rsidR="00342D7F" w:rsidRPr="005D2A6A" w:rsidRDefault="00342D7F" w:rsidP="00BF252C">
            <w:pPr>
              <w:spacing w:after="0" w:line="480" w:lineRule="auto"/>
              <w:jc w:val="center"/>
              <w:rPr>
                <w:rFonts w:ascii="Arial" w:eastAsia="Times New Roman" w:hAnsi="Arial" w:cs="Arial"/>
                <w:b/>
                <w:bCs/>
                <w:color w:val="FFFFFF" w:themeColor="background1"/>
                <w:sz w:val="20"/>
                <w:szCs w:val="20"/>
                <w:lang w:val="en-US"/>
              </w:rPr>
            </w:pPr>
            <w:r w:rsidRPr="005D2A6A">
              <w:rPr>
                <w:rFonts w:ascii="Arial" w:eastAsia="Times New Roman" w:hAnsi="Arial" w:cs="Arial"/>
                <w:b/>
                <w:bCs/>
                <w:color w:val="FFFFFF" w:themeColor="background1"/>
                <w:sz w:val="20"/>
                <w:szCs w:val="20"/>
                <w:lang w:val="en-US"/>
              </w:rPr>
              <w:t>2016</w:t>
            </w:r>
          </w:p>
        </w:tc>
        <w:tc>
          <w:tcPr>
            <w:tcW w:w="1176" w:type="dxa"/>
            <w:tcBorders>
              <w:top w:val="single" w:sz="4" w:space="0" w:color="auto"/>
              <w:left w:val="nil"/>
              <w:bottom w:val="single" w:sz="4" w:space="0" w:color="auto"/>
              <w:right w:val="single" w:sz="4" w:space="0" w:color="auto"/>
            </w:tcBorders>
            <w:shd w:val="clear" w:color="auto" w:fill="C00000"/>
            <w:noWrap/>
            <w:vAlign w:val="bottom"/>
            <w:hideMark/>
          </w:tcPr>
          <w:p w14:paraId="453EDCFD" w14:textId="77777777" w:rsidR="00342D7F" w:rsidRPr="005D2A6A" w:rsidRDefault="00342D7F" w:rsidP="00BF252C">
            <w:pPr>
              <w:spacing w:after="0" w:line="480" w:lineRule="auto"/>
              <w:jc w:val="center"/>
              <w:rPr>
                <w:rFonts w:ascii="Arial" w:eastAsia="Times New Roman" w:hAnsi="Arial" w:cs="Arial"/>
                <w:b/>
                <w:bCs/>
                <w:color w:val="FFFFFF" w:themeColor="background1"/>
                <w:sz w:val="20"/>
                <w:szCs w:val="20"/>
                <w:lang w:val="en-US"/>
              </w:rPr>
            </w:pPr>
            <w:r w:rsidRPr="005D2A6A">
              <w:rPr>
                <w:rFonts w:ascii="Arial" w:eastAsia="Times New Roman" w:hAnsi="Arial" w:cs="Arial"/>
                <w:b/>
                <w:bCs/>
                <w:color w:val="FFFFFF" w:themeColor="background1"/>
                <w:sz w:val="20"/>
                <w:szCs w:val="20"/>
                <w:lang w:val="en-US"/>
              </w:rPr>
              <w:t>2017</w:t>
            </w:r>
          </w:p>
        </w:tc>
        <w:tc>
          <w:tcPr>
            <w:tcW w:w="1178" w:type="dxa"/>
            <w:tcBorders>
              <w:top w:val="single" w:sz="4" w:space="0" w:color="auto"/>
              <w:left w:val="nil"/>
              <w:bottom w:val="single" w:sz="4" w:space="0" w:color="auto"/>
              <w:right w:val="single" w:sz="4" w:space="0" w:color="auto"/>
            </w:tcBorders>
            <w:shd w:val="clear" w:color="auto" w:fill="C00000"/>
            <w:noWrap/>
            <w:vAlign w:val="bottom"/>
            <w:hideMark/>
          </w:tcPr>
          <w:p w14:paraId="17B0B479" w14:textId="77777777" w:rsidR="00342D7F" w:rsidRPr="005D2A6A" w:rsidRDefault="00342D7F" w:rsidP="00BF252C">
            <w:pPr>
              <w:spacing w:after="0" w:line="480" w:lineRule="auto"/>
              <w:jc w:val="center"/>
              <w:rPr>
                <w:rFonts w:ascii="Arial" w:eastAsia="Times New Roman" w:hAnsi="Arial" w:cs="Arial"/>
                <w:b/>
                <w:bCs/>
                <w:color w:val="FFFFFF" w:themeColor="background1"/>
                <w:sz w:val="20"/>
                <w:szCs w:val="20"/>
                <w:lang w:val="en-US"/>
              </w:rPr>
            </w:pPr>
            <w:r w:rsidRPr="005D2A6A">
              <w:rPr>
                <w:rFonts w:ascii="Arial" w:eastAsia="Times New Roman" w:hAnsi="Arial" w:cs="Arial"/>
                <w:b/>
                <w:bCs/>
                <w:color w:val="FFFFFF" w:themeColor="background1"/>
                <w:sz w:val="20"/>
                <w:szCs w:val="20"/>
                <w:lang w:val="en-US"/>
              </w:rPr>
              <w:t>2018</w:t>
            </w:r>
          </w:p>
        </w:tc>
        <w:tc>
          <w:tcPr>
            <w:tcW w:w="1343" w:type="dxa"/>
            <w:tcBorders>
              <w:top w:val="single" w:sz="4" w:space="0" w:color="auto"/>
              <w:left w:val="nil"/>
              <w:bottom w:val="single" w:sz="4" w:space="0" w:color="auto"/>
              <w:right w:val="single" w:sz="4" w:space="0" w:color="auto"/>
            </w:tcBorders>
            <w:shd w:val="clear" w:color="auto" w:fill="C00000"/>
            <w:noWrap/>
            <w:vAlign w:val="bottom"/>
            <w:hideMark/>
          </w:tcPr>
          <w:p w14:paraId="71084246" w14:textId="77777777" w:rsidR="00342D7F" w:rsidRPr="005D2A6A" w:rsidRDefault="00342D7F" w:rsidP="00BF252C">
            <w:pPr>
              <w:spacing w:after="0" w:line="480" w:lineRule="auto"/>
              <w:jc w:val="center"/>
              <w:rPr>
                <w:rFonts w:ascii="Arial" w:eastAsia="Times New Roman" w:hAnsi="Arial" w:cs="Arial"/>
                <w:b/>
                <w:bCs/>
                <w:color w:val="FFFFFF" w:themeColor="background1"/>
                <w:sz w:val="20"/>
                <w:szCs w:val="20"/>
                <w:lang w:val="en-US"/>
              </w:rPr>
            </w:pPr>
            <w:r w:rsidRPr="005D2A6A">
              <w:rPr>
                <w:rFonts w:ascii="Arial" w:eastAsia="Times New Roman" w:hAnsi="Arial" w:cs="Arial"/>
                <w:b/>
                <w:bCs/>
                <w:color w:val="FFFFFF" w:themeColor="background1"/>
                <w:sz w:val="20"/>
                <w:szCs w:val="20"/>
                <w:lang w:val="en-US"/>
              </w:rPr>
              <w:t>2019</w:t>
            </w:r>
          </w:p>
        </w:tc>
        <w:tc>
          <w:tcPr>
            <w:tcW w:w="1337" w:type="dxa"/>
            <w:tcBorders>
              <w:top w:val="single" w:sz="4" w:space="0" w:color="auto"/>
              <w:left w:val="nil"/>
              <w:bottom w:val="single" w:sz="4" w:space="0" w:color="auto"/>
              <w:right w:val="single" w:sz="4" w:space="0" w:color="auto"/>
            </w:tcBorders>
            <w:shd w:val="clear" w:color="auto" w:fill="C00000"/>
            <w:noWrap/>
            <w:vAlign w:val="bottom"/>
            <w:hideMark/>
          </w:tcPr>
          <w:p w14:paraId="64E359BC" w14:textId="77777777" w:rsidR="00342D7F" w:rsidRPr="005D2A6A" w:rsidRDefault="00342D7F" w:rsidP="00BF252C">
            <w:pPr>
              <w:spacing w:after="0" w:line="480" w:lineRule="auto"/>
              <w:jc w:val="center"/>
              <w:rPr>
                <w:rFonts w:ascii="Arial" w:eastAsia="Times New Roman" w:hAnsi="Arial" w:cs="Arial"/>
                <w:b/>
                <w:bCs/>
                <w:color w:val="FFFFFF" w:themeColor="background1"/>
                <w:sz w:val="20"/>
                <w:szCs w:val="20"/>
                <w:lang w:val="en-US"/>
              </w:rPr>
            </w:pPr>
            <w:r w:rsidRPr="005D2A6A">
              <w:rPr>
                <w:rFonts w:ascii="Arial" w:eastAsia="Times New Roman" w:hAnsi="Arial" w:cs="Arial"/>
                <w:b/>
                <w:bCs/>
                <w:color w:val="FFFFFF" w:themeColor="background1"/>
                <w:sz w:val="20"/>
                <w:szCs w:val="20"/>
                <w:lang w:val="en-US"/>
              </w:rPr>
              <w:t>2020</w:t>
            </w:r>
          </w:p>
        </w:tc>
      </w:tr>
      <w:tr w:rsidR="00342D7F" w:rsidRPr="005D2A6A" w14:paraId="613D0BD4" w14:textId="77777777" w:rsidTr="00342D7F">
        <w:trPr>
          <w:trHeight w:val="433"/>
        </w:trPr>
        <w:tc>
          <w:tcPr>
            <w:tcW w:w="2686" w:type="dxa"/>
            <w:tcBorders>
              <w:top w:val="nil"/>
              <w:left w:val="single" w:sz="4" w:space="0" w:color="auto"/>
              <w:bottom w:val="single" w:sz="4" w:space="0" w:color="auto"/>
              <w:right w:val="single" w:sz="4" w:space="0" w:color="auto"/>
            </w:tcBorders>
            <w:shd w:val="clear" w:color="000000" w:fill="FFFFFF"/>
            <w:noWrap/>
            <w:vAlign w:val="bottom"/>
            <w:hideMark/>
          </w:tcPr>
          <w:p w14:paraId="20DF26AB" w14:textId="4068D9ED" w:rsidR="00342D7F" w:rsidRPr="005D2A6A" w:rsidRDefault="00342D7F" w:rsidP="00E03735">
            <w:pPr>
              <w:spacing w:after="0" w:line="240" w:lineRule="auto"/>
              <w:rPr>
                <w:rFonts w:ascii="Arial" w:eastAsia="Times New Roman" w:hAnsi="Arial" w:cs="Arial"/>
                <w:color w:val="000000"/>
                <w:sz w:val="20"/>
                <w:szCs w:val="20"/>
                <w:lang w:val="en-US"/>
              </w:rPr>
            </w:pPr>
            <w:r w:rsidRPr="005D2A6A">
              <w:rPr>
                <w:rFonts w:ascii="Arial" w:hAnsi="Arial" w:cs="Arial"/>
                <w:color w:val="000000"/>
                <w:sz w:val="20"/>
                <w:szCs w:val="20"/>
              </w:rPr>
              <w:t xml:space="preserve">Direct </w:t>
            </w:r>
          </w:p>
        </w:tc>
        <w:tc>
          <w:tcPr>
            <w:tcW w:w="1176" w:type="dxa"/>
            <w:tcBorders>
              <w:top w:val="nil"/>
              <w:left w:val="nil"/>
              <w:bottom w:val="single" w:sz="4" w:space="0" w:color="auto"/>
              <w:right w:val="single" w:sz="4" w:space="0" w:color="auto"/>
            </w:tcBorders>
            <w:shd w:val="clear" w:color="000000" w:fill="FFFFFF"/>
            <w:noWrap/>
            <w:vAlign w:val="bottom"/>
            <w:hideMark/>
          </w:tcPr>
          <w:p w14:paraId="2BDB3F0C" w14:textId="0ED0CDDA" w:rsidR="00342D7F" w:rsidRPr="005D2A6A" w:rsidRDefault="00342D7F" w:rsidP="00E03735">
            <w:pPr>
              <w:spacing w:after="0" w:line="240" w:lineRule="auto"/>
              <w:jc w:val="center"/>
              <w:rPr>
                <w:rFonts w:ascii="Arial" w:eastAsia="Times New Roman" w:hAnsi="Arial" w:cs="Arial"/>
                <w:color w:val="000000" w:themeColor="text1"/>
                <w:sz w:val="20"/>
                <w:szCs w:val="20"/>
                <w:lang w:val="en-US"/>
              </w:rPr>
            </w:pPr>
            <w:r w:rsidRPr="005D2A6A">
              <w:rPr>
                <w:rFonts w:ascii="Arial" w:hAnsi="Arial" w:cs="Arial"/>
                <w:color w:val="000000"/>
                <w:sz w:val="20"/>
                <w:szCs w:val="20"/>
              </w:rPr>
              <w:t>551</w:t>
            </w:r>
          </w:p>
        </w:tc>
        <w:tc>
          <w:tcPr>
            <w:tcW w:w="1176" w:type="dxa"/>
            <w:tcBorders>
              <w:top w:val="nil"/>
              <w:left w:val="nil"/>
              <w:bottom w:val="single" w:sz="4" w:space="0" w:color="auto"/>
              <w:right w:val="single" w:sz="4" w:space="0" w:color="auto"/>
            </w:tcBorders>
            <w:shd w:val="clear" w:color="000000" w:fill="FFFFFF"/>
            <w:noWrap/>
            <w:vAlign w:val="bottom"/>
            <w:hideMark/>
          </w:tcPr>
          <w:p w14:paraId="150E74EF" w14:textId="74300406" w:rsidR="00342D7F" w:rsidRPr="005D2A6A" w:rsidRDefault="00342D7F" w:rsidP="00E03735">
            <w:pPr>
              <w:spacing w:after="0" w:line="240" w:lineRule="auto"/>
              <w:jc w:val="center"/>
              <w:rPr>
                <w:rFonts w:ascii="Arial" w:eastAsia="Times New Roman" w:hAnsi="Arial" w:cs="Arial"/>
                <w:color w:val="000000" w:themeColor="text1"/>
                <w:sz w:val="20"/>
                <w:szCs w:val="20"/>
                <w:lang w:val="en-US"/>
              </w:rPr>
            </w:pPr>
            <w:r w:rsidRPr="005D2A6A">
              <w:rPr>
                <w:rFonts w:ascii="Arial" w:hAnsi="Arial" w:cs="Arial"/>
                <w:color w:val="000000"/>
                <w:sz w:val="20"/>
                <w:szCs w:val="20"/>
              </w:rPr>
              <w:t>575</w:t>
            </w:r>
          </w:p>
        </w:tc>
        <w:tc>
          <w:tcPr>
            <w:tcW w:w="1176" w:type="dxa"/>
            <w:tcBorders>
              <w:top w:val="nil"/>
              <w:left w:val="nil"/>
              <w:bottom w:val="single" w:sz="4" w:space="0" w:color="auto"/>
              <w:right w:val="single" w:sz="4" w:space="0" w:color="auto"/>
            </w:tcBorders>
            <w:shd w:val="clear" w:color="000000" w:fill="FFFFFF"/>
            <w:noWrap/>
            <w:vAlign w:val="bottom"/>
            <w:hideMark/>
          </w:tcPr>
          <w:p w14:paraId="66A8AE2E" w14:textId="24A059A1" w:rsidR="00342D7F" w:rsidRPr="005D2A6A" w:rsidRDefault="00342D7F" w:rsidP="00E03735">
            <w:pPr>
              <w:spacing w:after="0" w:line="240" w:lineRule="auto"/>
              <w:jc w:val="center"/>
              <w:rPr>
                <w:rFonts w:ascii="Arial" w:eastAsia="Times New Roman" w:hAnsi="Arial" w:cs="Arial"/>
                <w:color w:val="000000" w:themeColor="text1"/>
                <w:sz w:val="20"/>
                <w:szCs w:val="20"/>
                <w:lang w:val="en-US"/>
              </w:rPr>
            </w:pPr>
            <w:r w:rsidRPr="005D2A6A">
              <w:rPr>
                <w:rFonts w:ascii="Arial" w:hAnsi="Arial" w:cs="Arial"/>
                <w:color w:val="000000"/>
                <w:sz w:val="20"/>
                <w:szCs w:val="20"/>
              </w:rPr>
              <w:t>599</w:t>
            </w:r>
          </w:p>
        </w:tc>
        <w:tc>
          <w:tcPr>
            <w:tcW w:w="1178" w:type="dxa"/>
            <w:tcBorders>
              <w:top w:val="nil"/>
              <w:left w:val="nil"/>
              <w:bottom w:val="single" w:sz="4" w:space="0" w:color="auto"/>
              <w:right w:val="single" w:sz="4" w:space="0" w:color="auto"/>
            </w:tcBorders>
            <w:shd w:val="clear" w:color="000000" w:fill="FFFFFF"/>
            <w:noWrap/>
            <w:vAlign w:val="bottom"/>
            <w:hideMark/>
          </w:tcPr>
          <w:p w14:paraId="702F097D" w14:textId="7F111D41" w:rsidR="00342D7F" w:rsidRPr="005D2A6A" w:rsidRDefault="00342D7F" w:rsidP="00E03735">
            <w:pPr>
              <w:spacing w:after="0" w:line="240" w:lineRule="auto"/>
              <w:jc w:val="center"/>
              <w:rPr>
                <w:rFonts w:ascii="Arial" w:eastAsia="Times New Roman" w:hAnsi="Arial" w:cs="Arial"/>
                <w:color w:val="000000" w:themeColor="text1"/>
                <w:sz w:val="20"/>
                <w:szCs w:val="20"/>
                <w:lang w:val="en-US"/>
              </w:rPr>
            </w:pPr>
            <w:r w:rsidRPr="005D2A6A">
              <w:rPr>
                <w:rFonts w:ascii="Arial" w:hAnsi="Arial" w:cs="Arial"/>
                <w:color w:val="000000"/>
                <w:sz w:val="20"/>
                <w:szCs w:val="20"/>
              </w:rPr>
              <w:t>634</w:t>
            </w:r>
          </w:p>
        </w:tc>
        <w:tc>
          <w:tcPr>
            <w:tcW w:w="1343" w:type="dxa"/>
            <w:tcBorders>
              <w:top w:val="nil"/>
              <w:left w:val="nil"/>
              <w:bottom w:val="single" w:sz="4" w:space="0" w:color="auto"/>
              <w:right w:val="single" w:sz="4" w:space="0" w:color="auto"/>
            </w:tcBorders>
            <w:shd w:val="clear" w:color="000000" w:fill="FFFFFF"/>
            <w:noWrap/>
            <w:vAlign w:val="bottom"/>
            <w:hideMark/>
          </w:tcPr>
          <w:p w14:paraId="578C02C9" w14:textId="5AA66512" w:rsidR="00342D7F" w:rsidRPr="005D2A6A" w:rsidRDefault="00342D7F" w:rsidP="00E03735">
            <w:pPr>
              <w:spacing w:after="0" w:line="240" w:lineRule="auto"/>
              <w:jc w:val="center"/>
              <w:rPr>
                <w:rFonts w:ascii="Arial" w:eastAsia="Times New Roman" w:hAnsi="Arial" w:cs="Arial"/>
                <w:color w:val="000000" w:themeColor="text1"/>
                <w:sz w:val="20"/>
                <w:szCs w:val="20"/>
                <w:lang w:val="en-US"/>
              </w:rPr>
            </w:pPr>
            <w:r w:rsidRPr="005D2A6A">
              <w:rPr>
                <w:rFonts w:ascii="Arial" w:hAnsi="Arial" w:cs="Arial"/>
                <w:color w:val="000000"/>
                <w:sz w:val="20"/>
                <w:szCs w:val="20"/>
              </w:rPr>
              <w:t>664</w:t>
            </w:r>
          </w:p>
        </w:tc>
        <w:tc>
          <w:tcPr>
            <w:tcW w:w="1337" w:type="dxa"/>
            <w:tcBorders>
              <w:top w:val="nil"/>
              <w:left w:val="nil"/>
              <w:bottom w:val="single" w:sz="4" w:space="0" w:color="auto"/>
              <w:right w:val="single" w:sz="4" w:space="0" w:color="auto"/>
            </w:tcBorders>
            <w:shd w:val="clear" w:color="000000" w:fill="FFFFFF"/>
            <w:noWrap/>
            <w:vAlign w:val="bottom"/>
            <w:hideMark/>
          </w:tcPr>
          <w:p w14:paraId="3153B4F5" w14:textId="20605129" w:rsidR="00342D7F" w:rsidRPr="005D2A6A" w:rsidRDefault="00342D7F" w:rsidP="00E03735">
            <w:pPr>
              <w:spacing w:after="0" w:line="240" w:lineRule="auto"/>
              <w:jc w:val="center"/>
              <w:rPr>
                <w:rFonts w:ascii="Arial" w:eastAsia="Times New Roman" w:hAnsi="Arial" w:cs="Arial"/>
                <w:color w:val="000000" w:themeColor="text1"/>
                <w:sz w:val="20"/>
                <w:szCs w:val="20"/>
                <w:lang w:val="en-US"/>
              </w:rPr>
            </w:pPr>
            <w:r w:rsidRPr="005D2A6A">
              <w:rPr>
                <w:rFonts w:ascii="Arial" w:hAnsi="Arial" w:cs="Arial"/>
                <w:color w:val="000000"/>
                <w:sz w:val="20"/>
                <w:szCs w:val="20"/>
              </w:rPr>
              <w:t>616</w:t>
            </w:r>
          </w:p>
        </w:tc>
      </w:tr>
      <w:tr w:rsidR="00342D7F" w:rsidRPr="005D2A6A" w14:paraId="281F43D9" w14:textId="77777777" w:rsidTr="00342D7F">
        <w:trPr>
          <w:trHeight w:val="433"/>
        </w:trPr>
        <w:tc>
          <w:tcPr>
            <w:tcW w:w="2686" w:type="dxa"/>
            <w:tcBorders>
              <w:top w:val="nil"/>
              <w:left w:val="single" w:sz="4" w:space="0" w:color="auto"/>
              <w:bottom w:val="single" w:sz="4" w:space="0" w:color="auto"/>
              <w:right w:val="single" w:sz="4" w:space="0" w:color="auto"/>
            </w:tcBorders>
            <w:shd w:val="clear" w:color="000000" w:fill="FFFFFF"/>
            <w:noWrap/>
            <w:vAlign w:val="bottom"/>
            <w:hideMark/>
          </w:tcPr>
          <w:p w14:paraId="7DFBA56B" w14:textId="0AFE1407" w:rsidR="00342D7F" w:rsidRPr="005D2A6A" w:rsidRDefault="00342D7F" w:rsidP="00E03735">
            <w:pPr>
              <w:spacing w:after="0" w:line="240" w:lineRule="auto"/>
              <w:rPr>
                <w:rFonts w:ascii="Arial" w:eastAsia="Times New Roman" w:hAnsi="Arial" w:cs="Arial"/>
                <w:color w:val="000000"/>
                <w:sz w:val="20"/>
                <w:szCs w:val="20"/>
                <w:lang w:val="en-US"/>
              </w:rPr>
            </w:pPr>
            <w:r w:rsidRPr="005D2A6A">
              <w:rPr>
                <w:rFonts w:ascii="Arial" w:hAnsi="Arial" w:cs="Arial"/>
                <w:color w:val="000000"/>
                <w:sz w:val="20"/>
                <w:szCs w:val="20"/>
              </w:rPr>
              <w:t xml:space="preserve">Indirect </w:t>
            </w:r>
          </w:p>
        </w:tc>
        <w:tc>
          <w:tcPr>
            <w:tcW w:w="1176" w:type="dxa"/>
            <w:tcBorders>
              <w:top w:val="nil"/>
              <w:left w:val="nil"/>
              <w:bottom w:val="single" w:sz="4" w:space="0" w:color="auto"/>
              <w:right w:val="single" w:sz="4" w:space="0" w:color="auto"/>
            </w:tcBorders>
            <w:shd w:val="clear" w:color="000000" w:fill="FFFFFF"/>
            <w:noWrap/>
            <w:vAlign w:val="bottom"/>
            <w:hideMark/>
          </w:tcPr>
          <w:p w14:paraId="3A05FF2B" w14:textId="35CEA3E6" w:rsidR="00342D7F" w:rsidRPr="005D2A6A" w:rsidRDefault="00342D7F" w:rsidP="00E03735">
            <w:pPr>
              <w:spacing w:after="0" w:line="240" w:lineRule="auto"/>
              <w:jc w:val="center"/>
              <w:rPr>
                <w:rFonts w:ascii="Arial" w:eastAsia="Times New Roman" w:hAnsi="Arial" w:cs="Arial"/>
                <w:color w:val="000000" w:themeColor="text1"/>
                <w:sz w:val="20"/>
                <w:szCs w:val="20"/>
                <w:lang w:val="en-US"/>
              </w:rPr>
            </w:pPr>
            <w:r w:rsidRPr="005D2A6A">
              <w:rPr>
                <w:rFonts w:ascii="Arial" w:hAnsi="Arial" w:cs="Arial"/>
                <w:color w:val="000000"/>
                <w:sz w:val="20"/>
                <w:szCs w:val="20"/>
              </w:rPr>
              <w:t>126</w:t>
            </w:r>
          </w:p>
        </w:tc>
        <w:tc>
          <w:tcPr>
            <w:tcW w:w="1176" w:type="dxa"/>
            <w:tcBorders>
              <w:top w:val="nil"/>
              <w:left w:val="nil"/>
              <w:bottom w:val="single" w:sz="4" w:space="0" w:color="auto"/>
              <w:right w:val="single" w:sz="4" w:space="0" w:color="auto"/>
            </w:tcBorders>
            <w:shd w:val="clear" w:color="000000" w:fill="FFFFFF"/>
            <w:noWrap/>
            <w:vAlign w:val="bottom"/>
            <w:hideMark/>
          </w:tcPr>
          <w:p w14:paraId="131AF3DC" w14:textId="6801E93D" w:rsidR="00342D7F" w:rsidRPr="005D2A6A" w:rsidRDefault="00342D7F" w:rsidP="00E03735">
            <w:pPr>
              <w:spacing w:after="0" w:line="240" w:lineRule="auto"/>
              <w:jc w:val="center"/>
              <w:rPr>
                <w:rFonts w:ascii="Arial" w:eastAsia="Times New Roman" w:hAnsi="Arial" w:cs="Arial"/>
                <w:color w:val="000000" w:themeColor="text1"/>
                <w:sz w:val="20"/>
                <w:szCs w:val="20"/>
                <w:lang w:val="en-US"/>
              </w:rPr>
            </w:pPr>
            <w:r w:rsidRPr="005D2A6A">
              <w:rPr>
                <w:rFonts w:ascii="Arial" w:hAnsi="Arial" w:cs="Arial"/>
                <w:color w:val="000000"/>
                <w:sz w:val="20"/>
                <w:szCs w:val="20"/>
              </w:rPr>
              <w:t>132</w:t>
            </w:r>
          </w:p>
        </w:tc>
        <w:tc>
          <w:tcPr>
            <w:tcW w:w="1176" w:type="dxa"/>
            <w:tcBorders>
              <w:top w:val="nil"/>
              <w:left w:val="nil"/>
              <w:bottom w:val="single" w:sz="4" w:space="0" w:color="auto"/>
              <w:right w:val="single" w:sz="4" w:space="0" w:color="auto"/>
            </w:tcBorders>
            <w:shd w:val="clear" w:color="000000" w:fill="FFFFFF"/>
            <w:noWrap/>
            <w:vAlign w:val="bottom"/>
            <w:hideMark/>
          </w:tcPr>
          <w:p w14:paraId="0C09ED3B" w14:textId="20C71737" w:rsidR="00342D7F" w:rsidRPr="005D2A6A" w:rsidRDefault="00342D7F" w:rsidP="00E03735">
            <w:pPr>
              <w:spacing w:after="0" w:line="240" w:lineRule="auto"/>
              <w:jc w:val="center"/>
              <w:rPr>
                <w:rFonts w:ascii="Arial" w:eastAsia="Times New Roman" w:hAnsi="Arial" w:cs="Arial"/>
                <w:color w:val="000000" w:themeColor="text1"/>
                <w:sz w:val="20"/>
                <w:szCs w:val="20"/>
                <w:lang w:val="en-US"/>
              </w:rPr>
            </w:pPr>
            <w:r w:rsidRPr="005D2A6A">
              <w:rPr>
                <w:rFonts w:ascii="Arial" w:hAnsi="Arial" w:cs="Arial"/>
                <w:color w:val="000000"/>
                <w:sz w:val="20"/>
                <w:szCs w:val="20"/>
              </w:rPr>
              <w:t>135</w:t>
            </w:r>
          </w:p>
        </w:tc>
        <w:tc>
          <w:tcPr>
            <w:tcW w:w="1178" w:type="dxa"/>
            <w:tcBorders>
              <w:top w:val="nil"/>
              <w:left w:val="nil"/>
              <w:bottom w:val="single" w:sz="4" w:space="0" w:color="auto"/>
              <w:right w:val="single" w:sz="4" w:space="0" w:color="auto"/>
            </w:tcBorders>
            <w:shd w:val="clear" w:color="000000" w:fill="FFFFFF"/>
            <w:noWrap/>
            <w:vAlign w:val="bottom"/>
            <w:hideMark/>
          </w:tcPr>
          <w:p w14:paraId="73DEADA6" w14:textId="7197B5F9" w:rsidR="00342D7F" w:rsidRPr="005D2A6A" w:rsidRDefault="00342D7F" w:rsidP="00E03735">
            <w:pPr>
              <w:spacing w:after="0" w:line="240" w:lineRule="auto"/>
              <w:jc w:val="center"/>
              <w:rPr>
                <w:rFonts w:ascii="Arial" w:eastAsia="Times New Roman" w:hAnsi="Arial" w:cs="Arial"/>
                <w:color w:val="000000" w:themeColor="text1"/>
                <w:sz w:val="20"/>
                <w:szCs w:val="20"/>
                <w:lang w:val="en-US"/>
              </w:rPr>
            </w:pPr>
            <w:r w:rsidRPr="005D2A6A">
              <w:rPr>
                <w:rFonts w:ascii="Arial" w:hAnsi="Arial" w:cs="Arial"/>
                <w:color w:val="000000"/>
                <w:sz w:val="20"/>
                <w:szCs w:val="20"/>
              </w:rPr>
              <w:t>134</w:t>
            </w:r>
          </w:p>
        </w:tc>
        <w:tc>
          <w:tcPr>
            <w:tcW w:w="1343" w:type="dxa"/>
            <w:tcBorders>
              <w:top w:val="nil"/>
              <w:left w:val="nil"/>
              <w:bottom w:val="single" w:sz="4" w:space="0" w:color="auto"/>
              <w:right w:val="single" w:sz="4" w:space="0" w:color="auto"/>
            </w:tcBorders>
            <w:shd w:val="clear" w:color="000000" w:fill="FFFFFF"/>
            <w:noWrap/>
            <w:vAlign w:val="bottom"/>
            <w:hideMark/>
          </w:tcPr>
          <w:p w14:paraId="40B8A281" w14:textId="2BAD2487" w:rsidR="00342D7F" w:rsidRPr="005D2A6A" w:rsidRDefault="00342D7F" w:rsidP="00E03735">
            <w:pPr>
              <w:spacing w:after="0" w:line="240" w:lineRule="auto"/>
              <w:jc w:val="center"/>
              <w:rPr>
                <w:rFonts w:ascii="Arial" w:eastAsia="Times New Roman" w:hAnsi="Arial" w:cs="Arial"/>
                <w:color w:val="000000" w:themeColor="text1"/>
                <w:sz w:val="20"/>
                <w:szCs w:val="20"/>
                <w:lang w:val="en-US"/>
              </w:rPr>
            </w:pPr>
            <w:r w:rsidRPr="005D2A6A">
              <w:rPr>
                <w:rFonts w:ascii="Arial" w:hAnsi="Arial" w:cs="Arial"/>
                <w:color w:val="000000"/>
                <w:sz w:val="20"/>
                <w:szCs w:val="20"/>
              </w:rPr>
              <w:t>132</w:t>
            </w:r>
          </w:p>
        </w:tc>
        <w:tc>
          <w:tcPr>
            <w:tcW w:w="1337" w:type="dxa"/>
            <w:tcBorders>
              <w:top w:val="nil"/>
              <w:left w:val="nil"/>
              <w:bottom w:val="single" w:sz="4" w:space="0" w:color="auto"/>
              <w:right w:val="single" w:sz="4" w:space="0" w:color="auto"/>
            </w:tcBorders>
            <w:shd w:val="clear" w:color="000000" w:fill="FFFFFF"/>
            <w:noWrap/>
            <w:vAlign w:val="bottom"/>
            <w:hideMark/>
          </w:tcPr>
          <w:p w14:paraId="063F099B" w14:textId="54BC90CE" w:rsidR="00342D7F" w:rsidRPr="005D2A6A" w:rsidRDefault="00342D7F" w:rsidP="00E03735">
            <w:pPr>
              <w:spacing w:after="0" w:line="240" w:lineRule="auto"/>
              <w:jc w:val="center"/>
              <w:rPr>
                <w:rFonts w:ascii="Arial" w:eastAsia="Times New Roman" w:hAnsi="Arial" w:cs="Arial"/>
                <w:color w:val="000000" w:themeColor="text1"/>
                <w:sz w:val="20"/>
                <w:szCs w:val="20"/>
                <w:lang w:val="en-US"/>
              </w:rPr>
            </w:pPr>
            <w:r w:rsidRPr="005D2A6A">
              <w:rPr>
                <w:rFonts w:ascii="Arial" w:hAnsi="Arial" w:cs="Arial"/>
                <w:color w:val="000000"/>
                <w:sz w:val="20"/>
                <w:szCs w:val="20"/>
              </w:rPr>
              <w:t>124</w:t>
            </w:r>
          </w:p>
        </w:tc>
      </w:tr>
      <w:tr w:rsidR="00342D7F" w:rsidRPr="005D2A6A" w14:paraId="5F67BD8E" w14:textId="77777777" w:rsidTr="00342D7F">
        <w:trPr>
          <w:trHeight w:val="433"/>
        </w:trPr>
        <w:tc>
          <w:tcPr>
            <w:tcW w:w="2686" w:type="dxa"/>
            <w:tcBorders>
              <w:top w:val="nil"/>
              <w:left w:val="single" w:sz="4" w:space="0" w:color="auto"/>
              <w:bottom w:val="single" w:sz="4" w:space="0" w:color="auto"/>
              <w:right w:val="single" w:sz="4" w:space="0" w:color="auto"/>
            </w:tcBorders>
            <w:shd w:val="clear" w:color="000000" w:fill="FFFFFF"/>
            <w:noWrap/>
            <w:vAlign w:val="bottom"/>
            <w:hideMark/>
          </w:tcPr>
          <w:p w14:paraId="038D5FB9" w14:textId="77777777" w:rsidR="00342D7F" w:rsidRPr="005D2A6A" w:rsidRDefault="00342D7F" w:rsidP="00E03735">
            <w:pPr>
              <w:spacing w:after="0" w:line="240" w:lineRule="auto"/>
              <w:rPr>
                <w:rFonts w:ascii="Arial" w:eastAsia="Times New Roman" w:hAnsi="Arial" w:cs="Arial"/>
                <w:color w:val="000000"/>
                <w:sz w:val="20"/>
                <w:szCs w:val="20"/>
                <w:lang w:val="en-US"/>
              </w:rPr>
            </w:pPr>
            <w:r w:rsidRPr="005D2A6A">
              <w:rPr>
                <w:rFonts w:ascii="Arial" w:hAnsi="Arial" w:cs="Arial"/>
                <w:color w:val="000000"/>
                <w:sz w:val="20"/>
                <w:szCs w:val="20"/>
              </w:rPr>
              <w:t>Total</w:t>
            </w:r>
          </w:p>
        </w:tc>
        <w:tc>
          <w:tcPr>
            <w:tcW w:w="1176" w:type="dxa"/>
            <w:tcBorders>
              <w:top w:val="nil"/>
              <w:left w:val="nil"/>
              <w:bottom w:val="single" w:sz="4" w:space="0" w:color="auto"/>
              <w:right w:val="single" w:sz="4" w:space="0" w:color="auto"/>
            </w:tcBorders>
            <w:shd w:val="clear" w:color="000000" w:fill="FFFFFF"/>
            <w:noWrap/>
            <w:vAlign w:val="bottom"/>
            <w:hideMark/>
          </w:tcPr>
          <w:p w14:paraId="619DF2FA" w14:textId="27C96E99" w:rsidR="00342D7F" w:rsidRPr="005D2A6A" w:rsidRDefault="00342D7F" w:rsidP="00E03735">
            <w:pPr>
              <w:spacing w:after="0" w:line="240" w:lineRule="auto"/>
              <w:jc w:val="center"/>
              <w:rPr>
                <w:rFonts w:ascii="Arial" w:eastAsia="Times New Roman" w:hAnsi="Arial" w:cs="Arial"/>
                <w:color w:val="000000" w:themeColor="text1"/>
                <w:sz w:val="20"/>
                <w:szCs w:val="20"/>
                <w:lang w:val="en-US"/>
              </w:rPr>
            </w:pPr>
            <w:r w:rsidRPr="005D2A6A">
              <w:rPr>
                <w:rFonts w:ascii="Arial" w:hAnsi="Arial" w:cs="Arial"/>
                <w:b/>
                <w:bCs/>
                <w:color w:val="000000"/>
                <w:sz w:val="20"/>
                <w:szCs w:val="20"/>
              </w:rPr>
              <w:t>677</w:t>
            </w:r>
          </w:p>
        </w:tc>
        <w:tc>
          <w:tcPr>
            <w:tcW w:w="1176" w:type="dxa"/>
            <w:tcBorders>
              <w:top w:val="nil"/>
              <w:left w:val="nil"/>
              <w:bottom w:val="single" w:sz="4" w:space="0" w:color="auto"/>
              <w:right w:val="single" w:sz="4" w:space="0" w:color="auto"/>
            </w:tcBorders>
            <w:shd w:val="clear" w:color="000000" w:fill="FFFFFF"/>
            <w:noWrap/>
            <w:vAlign w:val="bottom"/>
            <w:hideMark/>
          </w:tcPr>
          <w:p w14:paraId="037F588F" w14:textId="46ED847E" w:rsidR="00342D7F" w:rsidRPr="005D2A6A" w:rsidRDefault="00342D7F" w:rsidP="00E03735">
            <w:pPr>
              <w:spacing w:after="0" w:line="240" w:lineRule="auto"/>
              <w:jc w:val="center"/>
              <w:rPr>
                <w:rFonts w:ascii="Arial" w:eastAsia="Times New Roman" w:hAnsi="Arial" w:cs="Arial"/>
                <w:color w:val="000000" w:themeColor="text1"/>
                <w:sz w:val="20"/>
                <w:szCs w:val="20"/>
                <w:lang w:val="en-US"/>
              </w:rPr>
            </w:pPr>
            <w:r w:rsidRPr="005D2A6A">
              <w:rPr>
                <w:rFonts w:ascii="Arial" w:hAnsi="Arial" w:cs="Arial"/>
                <w:b/>
                <w:bCs/>
                <w:color w:val="000000"/>
                <w:sz w:val="20"/>
                <w:szCs w:val="20"/>
              </w:rPr>
              <w:t>708</w:t>
            </w:r>
          </w:p>
        </w:tc>
        <w:tc>
          <w:tcPr>
            <w:tcW w:w="1176" w:type="dxa"/>
            <w:tcBorders>
              <w:top w:val="nil"/>
              <w:left w:val="nil"/>
              <w:bottom w:val="single" w:sz="4" w:space="0" w:color="auto"/>
              <w:right w:val="single" w:sz="4" w:space="0" w:color="auto"/>
            </w:tcBorders>
            <w:shd w:val="clear" w:color="000000" w:fill="FFFFFF"/>
            <w:noWrap/>
            <w:vAlign w:val="bottom"/>
            <w:hideMark/>
          </w:tcPr>
          <w:p w14:paraId="47752377" w14:textId="305E42BA" w:rsidR="00342D7F" w:rsidRPr="005D2A6A" w:rsidRDefault="00342D7F" w:rsidP="00E03735">
            <w:pPr>
              <w:spacing w:after="0" w:line="240" w:lineRule="auto"/>
              <w:jc w:val="center"/>
              <w:rPr>
                <w:rFonts w:ascii="Arial" w:eastAsia="Times New Roman" w:hAnsi="Arial" w:cs="Arial"/>
                <w:color w:val="000000" w:themeColor="text1"/>
                <w:sz w:val="20"/>
                <w:szCs w:val="20"/>
                <w:lang w:val="en-US"/>
              </w:rPr>
            </w:pPr>
            <w:r w:rsidRPr="005D2A6A">
              <w:rPr>
                <w:rFonts w:ascii="Arial" w:hAnsi="Arial" w:cs="Arial"/>
                <w:b/>
                <w:bCs/>
                <w:color w:val="000000"/>
                <w:sz w:val="20"/>
                <w:szCs w:val="20"/>
              </w:rPr>
              <w:t>735</w:t>
            </w:r>
          </w:p>
        </w:tc>
        <w:tc>
          <w:tcPr>
            <w:tcW w:w="1178" w:type="dxa"/>
            <w:tcBorders>
              <w:top w:val="nil"/>
              <w:left w:val="nil"/>
              <w:bottom w:val="single" w:sz="4" w:space="0" w:color="auto"/>
              <w:right w:val="single" w:sz="4" w:space="0" w:color="auto"/>
            </w:tcBorders>
            <w:shd w:val="clear" w:color="000000" w:fill="FFFFFF"/>
            <w:noWrap/>
            <w:vAlign w:val="bottom"/>
            <w:hideMark/>
          </w:tcPr>
          <w:p w14:paraId="73DE6AF0" w14:textId="53BA8D93" w:rsidR="00342D7F" w:rsidRPr="005D2A6A" w:rsidRDefault="00342D7F" w:rsidP="00E03735">
            <w:pPr>
              <w:spacing w:after="0" w:line="240" w:lineRule="auto"/>
              <w:jc w:val="center"/>
              <w:rPr>
                <w:rFonts w:ascii="Arial" w:eastAsia="Times New Roman" w:hAnsi="Arial" w:cs="Arial"/>
                <w:color w:val="000000" w:themeColor="text1"/>
                <w:sz w:val="20"/>
                <w:szCs w:val="20"/>
                <w:lang w:val="en-US"/>
              </w:rPr>
            </w:pPr>
            <w:r w:rsidRPr="005D2A6A">
              <w:rPr>
                <w:rFonts w:ascii="Arial" w:hAnsi="Arial" w:cs="Arial"/>
                <w:b/>
                <w:bCs/>
                <w:color w:val="000000"/>
                <w:sz w:val="20"/>
                <w:szCs w:val="20"/>
              </w:rPr>
              <w:t>767</w:t>
            </w:r>
          </w:p>
        </w:tc>
        <w:tc>
          <w:tcPr>
            <w:tcW w:w="1343" w:type="dxa"/>
            <w:tcBorders>
              <w:top w:val="nil"/>
              <w:left w:val="nil"/>
              <w:bottom w:val="single" w:sz="4" w:space="0" w:color="auto"/>
              <w:right w:val="single" w:sz="4" w:space="0" w:color="auto"/>
            </w:tcBorders>
            <w:shd w:val="clear" w:color="000000" w:fill="FFFFFF"/>
            <w:noWrap/>
            <w:vAlign w:val="bottom"/>
            <w:hideMark/>
          </w:tcPr>
          <w:p w14:paraId="36B969CE" w14:textId="4E915001" w:rsidR="00342D7F" w:rsidRPr="005D2A6A" w:rsidRDefault="00342D7F" w:rsidP="00E03735">
            <w:pPr>
              <w:spacing w:after="0" w:line="240" w:lineRule="auto"/>
              <w:jc w:val="center"/>
              <w:rPr>
                <w:rFonts w:ascii="Arial" w:eastAsia="Times New Roman" w:hAnsi="Arial" w:cs="Arial"/>
                <w:color w:val="000000" w:themeColor="text1"/>
                <w:sz w:val="20"/>
                <w:szCs w:val="20"/>
                <w:lang w:val="en-US"/>
              </w:rPr>
            </w:pPr>
            <w:r w:rsidRPr="005D2A6A">
              <w:rPr>
                <w:rFonts w:ascii="Arial" w:hAnsi="Arial" w:cs="Arial"/>
                <w:b/>
                <w:bCs/>
                <w:color w:val="000000"/>
                <w:sz w:val="20"/>
                <w:szCs w:val="20"/>
              </w:rPr>
              <w:t>796</w:t>
            </w:r>
          </w:p>
        </w:tc>
        <w:tc>
          <w:tcPr>
            <w:tcW w:w="1337" w:type="dxa"/>
            <w:tcBorders>
              <w:top w:val="nil"/>
              <w:left w:val="nil"/>
              <w:bottom w:val="single" w:sz="4" w:space="0" w:color="auto"/>
              <w:right w:val="single" w:sz="4" w:space="0" w:color="auto"/>
            </w:tcBorders>
            <w:shd w:val="clear" w:color="000000" w:fill="FFFFFF"/>
            <w:noWrap/>
            <w:vAlign w:val="bottom"/>
            <w:hideMark/>
          </w:tcPr>
          <w:p w14:paraId="021CDDFB" w14:textId="07C9CBFA" w:rsidR="00342D7F" w:rsidRPr="005D2A6A" w:rsidRDefault="00342D7F" w:rsidP="00E03735">
            <w:pPr>
              <w:spacing w:after="0" w:line="240" w:lineRule="auto"/>
              <w:jc w:val="center"/>
              <w:rPr>
                <w:rFonts w:ascii="Arial" w:eastAsia="Times New Roman" w:hAnsi="Arial" w:cs="Arial"/>
                <w:color w:val="000000" w:themeColor="text1"/>
                <w:sz w:val="20"/>
                <w:szCs w:val="20"/>
                <w:lang w:val="en-US"/>
              </w:rPr>
            </w:pPr>
            <w:r w:rsidRPr="005D2A6A">
              <w:rPr>
                <w:rFonts w:ascii="Arial" w:hAnsi="Arial" w:cs="Arial"/>
                <w:b/>
                <w:bCs/>
                <w:color w:val="000000"/>
                <w:sz w:val="20"/>
                <w:szCs w:val="20"/>
              </w:rPr>
              <w:t>739</w:t>
            </w:r>
          </w:p>
        </w:tc>
      </w:tr>
    </w:tbl>
    <w:bookmarkEnd w:id="44"/>
    <w:p w14:paraId="122CC8D3" w14:textId="0940873A" w:rsidR="00B20C6E" w:rsidRDefault="005D2A6A" w:rsidP="000627CD">
      <w:pPr>
        <w:pStyle w:val="BodyText"/>
        <w:spacing w:before="162" w:line="360" w:lineRule="auto"/>
        <w:ind w:right="-86"/>
        <w:jc w:val="both"/>
        <w:rPr>
          <w:noProof/>
          <w:color w:val="000000" w:themeColor="text1"/>
        </w:rPr>
        <w:sectPr w:rsidR="00B20C6E" w:rsidSect="00600A5E">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r w:rsidRPr="002B5730">
        <w:rPr>
          <w:bCs/>
          <w:noProof/>
          <w:color w:val="000000" w:themeColor="text1"/>
          <w:lang w:val="en-IN"/>
        </w:rPr>
        <mc:AlternateContent>
          <mc:Choice Requires="wps">
            <w:drawing>
              <wp:anchor distT="0" distB="0" distL="114300" distR="114300" simplePos="0" relativeHeight="252471296" behindDoc="0" locked="0" layoutInCell="1" allowOverlap="1" wp14:anchorId="6E11C9A4" wp14:editId="54D6A30B">
                <wp:simplePos x="0" y="0"/>
                <wp:positionH relativeFrom="margin">
                  <wp:posOffset>4536374</wp:posOffset>
                </wp:positionH>
                <wp:positionV relativeFrom="paragraph">
                  <wp:posOffset>17318</wp:posOffset>
                </wp:positionV>
                <wp:extent cx="1889760" cy="266700"/>
                <wp:effectExtent l="0" t="0" r="0" b="0"/>
                <wp:wrapNone/>
                <wp:docPr id="1264" name="TextBox 4"/>
                <wp:cNvGraphicFramePr/>
                <a:graphic xmlns:a="http://schemas.openxmlformats.org/drawingml/2006/main">
                  <a:graphicData uri="http://schemas.microsoft.com/office/word/2010/wordprocessingShape">
                    <wps:wsp>
                      <wps:cNvSpPr txBox="1"/>
                      <wps:spPr>
                        <a:xfrm>
                          <a:off x="0" y="0"/>
                          <a:ext cx="1889760" cy="266700"/>
                        </a:xfrm>
                        <a:prstGeom prst="rect">
                          <a:avLst/>
                        </a:prstGeom>
                        <a:noFill/>
                      </wps:spPr>
                      <wps:txbx>
                        <w:txbxContent>
                          <w:p w14:paraId="07876F97" w14:textId="77777777" w:rsidR="005D2A6A" w:rsidRPr="00687E98" w:rsidRDefault="005D2A6A" w:rsidP="005D2A6A">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687E98">
                              <w:rPr>
                                <w:rFonts w:ascii="Verdana" w:eastAsia="Verdana" w:hAnsi="Verdana" w:cs="Verdana"/>
                                <w:i/>
                                <w:iCs/>
                                <w:color w:val="7F7F7F"/>
                                <w:kern w:val="24"/>
                                <w:sz w:val="12"/>
                                <w:szCs w:val="12"/>
                                <w14:textFill>
                                  <w14:solidFill>
                                    <w14:srgbClr w14:val="7F7F7F">
                                      <w14:lumMod w14:val="50000"/>
                                    </w14:srgbClr>
                                  </w14:solidFill>
                                </w14:textFill>
                              </w:rPr>
                              <w:t>Source: TechSci Research</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6E11C9A4" id="_x0000_s1053" type="#_x0000_t202" style="position:absolute;left:0;text-align:left;margin-left:357.2pt;margin-top:1.35pt;width:148.8pt;height:21pt;z-index:252471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" filled="f" stroked="f">
                <v:textbox>
                  <w:txbxContent>
                    <w:p w14:paraId="07876F97" w14:textId="77777777" w:rsidR="005D2A6A" w:rsidRPr="00687E98" w:rsidRDefault="005D2A6A" w:rsidP="005D2A6A">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687E98">
                        <w:rPr>
                          <w:rFonts w:ascii="Verdana" w:eastAsia="Verdana" w:hAnsi="Verdana" w:cs="Verdana"/>
                          <w:i/>
                          <w:iCs/>
                          <w:color w:val="7F7F7F"/>
                          <w:kern w:val="24"/>
                          <w:sz w:val="12"/>
                          <w:szCs w:val="12"/>
                          <w14:textFill>
                            <w14:solidFill>
                              <w14:srgbClr w14:val="7F7F7F">
                                <w14:lumMod w14:val="50000"/>
                              </w14:srgbClr>
                            </w14:solidFill>
                          </w14:textFill>
                        </w:rPr>
                        <w:t>Source: TechSci Research</w:t>
                      </w:r>
                    </w:p>
                  </w:txbxContent>
                </v:textbox>
                <w10:wrap anchorx="margin"/>
              </v:shape>
            </w:pict>
          </mc:Fallback>
        </mc:AlternateContent>
      </w:r>
    </w:p>
    <w:p w14:paraId="4BE091CE" w14:textId="77777777" w:rsidR="00410F69" w:rsidRDefault="00410F69" w:rsidP="0061645E">
      <w:pPr>
        <w:rPr>
          <w:rFonts w:ascii="Arial" w:hAnsi="Arial" w:cs="Arial"/>
          <w:b/>
          <w:bCs/>
          <w:sz w:val="24"/>
          <w:szCs w:val="24"/>
        </w:rPr>
      </w:pPr>
    </w:p>
    <w:p w14:paraId="75A2FE14" w14:textId="1B4F4A42" w:rsidR="009E126D" w:rsidRPr="0061645E" w:rsidRDefault="009E126D" w:rsidP="0061645E">
      <w:pPr>
        <w:rPr>
          <w:rFonts w:ascii="Arial" w:hAnsi="Arial" w:cs="Arial"/>
          <w:b/>
          <w:bCs/>
          <w:sz w:val="24"/>
          <w:szCs w:val="24"/>
        </w:rPr>
      </w:pPr>
      <w:r w:rsidRPr="0061645E">
        <w:rPr>
          <w:rFonts w:ascii="Arial" w:hAnsi="Arial" w:cs="Arial"/>
          <w:b/>
          <w:bCs/>
          <w:sz w:val="24"/>
          <w:szCs w:val="24"/>
        </w:rPr>
        <w:t xml:space="preserve">3.1.8. Demand By Region </w:t>
      </w:r>
    </w:p>
    <w:p w14:paraId="542C903E" w14:textId="56B2DFF4" w:rsidR="009E126D" w:rsidRPr="0061645E" w:rsidRDefault="009E126D" w:rsidP="0061645E">
      <w:pPr>
        <w:rPr>
          <w:rFonts w:ascii="Arial" w:hAnsi="Arial" w:cs="Arial"/>
          <w:b/>
          <w:bCs/>
          <w:sz w:val="24"/>
          <w:szCs w:val="24"/>
        </w:rPr>
      </w:pPr>
      <w:r w:rsidRPr="0061645E">
        <w:rPr>
          <w:rFonts w:ascii="Arial" w:hAnsi="Arial" w:cs="Arial"/>
          <w:b/>
          <w:bCs/>
          <w:sz w:val="24"/>
          <w:szCs w:val="24"/>
        </w:rPr>
        <w:t>Global Vinyl Ester Resin Demand, By Region, By Volume</w:t>
      </w:r>
      <w:r w:rsidR="00274F09">
        <w:rPr>
          <w:rFonts w:ascii="Arial" w:hAnsi="Arial" w:cs="Arial"/>
          <w:b/>
          <w:bCs/>
          <w:sz w:val="24"/>
          <w:szCs w:val="24"/>
        </w:rPr>
        <w:t xml:space="preserve"> (000’ Tonnes)</w:t>
      </w:r>
      <w:r w:rsidRPr="0061645E">
        <w:rPr>
          <w:rFonts w:ascii="Arial" w:hAnsi="Arial" w:cs="Arial"/>
          <w:b/>
          <w:bCs/>
          <w:sz w:val="24"/>
          <w:szCs w:val="24"/>
        </w:rPr>
        <w:t xml:space="preserve">, 2021E &amp; 2030F </w:t>
      </w:r>
    </w:p>
    <w:tbl>
      <w:tblPr>
        <w:tblW w:w="10253" w:type="dxa"/>
        <w:tblLook w:val="04A0" w:firstRow="1" w:lastRow="0" w:firstColumn="1" w:lastColumn="0" w:noHBand="0" w:noVBand="1"/>
      </w:tblPr>
      <w:tblGrid>
        <w:gridCol w:w="3253"/>
        <w:gridCol w:w="1000"/>
        <w:gridCol w:w="1000"/>
        <w:gridCol w:w="1000"/>
        <w:gridCol w:w="1000"/>
        <w:gridCol w:w="1000"/>
        <w:gridCol w:w="1000"/>
        <w:gridCol w:w="1000"/>
      </w:tblGrid>
      <w:tr w:rsidR="00E561A5" w:rsidRPr="00C52F8D" w14:paraId="1D58795E" w14:textId="77777777" w:rsidTr="00C52F8D">
        <w:trPr>
          <w:trHeight w:val="314"/>
        </w:trPr>
        <w:tc>
          <w:tcPr>
            <w:tcW w:w="3253" w:type="dxa"/>
            <w:tcBorders>
              <w:top w:val="single" w:sz="8" w:space="0" w:color="auto"/>
              <w:left w:val="single" w:sz="8" w:space="0" w:color="auto"/>
              <w:bottom w:val="single" w:sz="8" w:space="0" w:color="auto"/>
              <w:right w:val="single" w:sz="8" w:space="0" w:color="auto"/>
            </w:tcBorders>
            <w:shd w:val="clear" w:color="000000" w:fill="D9D9D9"/>
            <w:noWrap/>
            <w:vAlign w:val="center"/>
            <w:hideMark/>
          </w:tcPr>
          <w:p w14:paraId="45A65FEB" w14:textId="77777777" w:rsidR="00E561A5" w:rsidRPr="00C52F8D" w:rsidRDefault="00E561A5" w:rsidP="00E561A5">
            <w:pPr>
              <w:spacing w:after="0" w:line="240" w:lineRule="auto"/>
              <w:rPr>
                <w:rFonts w:ascii="Arial" w:eastAsia="Times New Roman" w:hAnsi="Arial" w:cs="Arial"/>
                <w:b/>
                <w:bCs/>
                <w:color w:val="000000"/>
                <w:sz w:val="20"/>
                <w:szCs w:val="20"/>
                <w:lang w:val="en-US"/>
              </w:rPr>
            </w:pPr>
            <w:r w:rsidRPr="00C52F8D">
              <w:rPr>
                <w:rFonts w:ascii="Arial" w:eastAsia="Times New Roman" w:hAnsi="Arial" w:cs="Arial"/>
                <w:b/>
                <w:bCs/>
                <w:color w:val="000000"/>
                <w:sz w:val="20"/>
                <w:szCs w:val="20"/>
                <w:lang w:val="en-US"/>
              </w:rPr>
              <w:t> Region/Country</w:t>
            </w:r>
          </w:p>
        </w:tc>
        <w:tc>
          <w:tcPr>
            <w:tcW w:w="1000" w:type="dxa"/>
            <w:tcBorders>
              <w:top w:val="single" w:sz="8" w:space="0" w:color="auto"/>
              <w:left w:val="nil"/>
              <w:bottom w:val="single" w:sz="8" w:space="0" w:color="auto"/>
              <w:right w:val="single" w:sz="8" w:space="0" w:color="auto"/>
            </w:tcBorders>
            <w:shd w:val="clear" w:color="000000" w:fill="D9D9D9"/>
            <w:noWrap/>
            <w:vAlign w:val="center"/>
            <w:hideMark/>
          </w:tcPr>
          <w:p w14:paraId="1ABA9137" w14:textId="0439D410" w:rsidR="00E561A5" w:rsidRPr="00C52F8D" w:rsidRDefault="00E561A5" w:rsidP="00E561A5">
            <w:pPr>
              <w:spacing w:after="0" w:line="240" w:lineRule="auto"/>
              <w:jc w:val="center"/>
              <w:rPr>
                <w:rFonts w:ascii="Arial" w:eastAsia="Times New Roman" w:hAnsi="Arial" w:cs="Arial"/>
                <w:b/>
                <w:bCs/>
                <w:color w:val="000000"/>
                <w:sz w:val="20"/>
                <w:szCs w:val="20"/>
                <w:lang w:val="en-US"/>
              </w:rPr>
            </w:pPr>
            <w:r>
              <w:rPr>
                <w:rFonts w:ascii="Arial" w:hAnsi="Arial" w:cs="Arial"/>
                <w:b/>
                <w:bCs/>
                <w:color w:val="000000"/>
                <w:sz w:val="20"/>
                <w:szCs w:val="20"/>
                <w:lang w:val="en-US"/>
              </w:rPr>
              <w:t>2015</w:t>
            </w:r>
          </w:p>
        </w:tc>
        <w:tc>
          <w:tcPr>
            <w:tcW w:w="1000" w:type="dxa"/>
            <w:tcBorders>
              <w:top w:val="single" w:sz="8" w:space="0" w:color="auto"/>
              <w:left w:val="nil"/>
              <w:bottom w:val="single" w:sz="8" w:space="0" w:color="auto"/>
              <w:right w:val="single" w:sz="8" w:space="0" w:color="auto"/>
            </w:tcBorders>
            <w:shd w:val="clear" w:color="000000" w:fill="D9D9D9"/>
            <w:noWrap/>
            <w:vAlign w:val="center"/>
            <w:hideMark/>
          </w:tcPr>
          <w:p w14:paraId="0261B277" w14:textId="5DAB20BE" w:rsidR="00E561A5" w:rsidRPr="00C52F8D" w:rsidRDefault="00E561A5" w:rsidP="00E561A5">
            <w:pPr>
              <w:spacing w:after="0" w:line="240" w:lineRule="auto"/>
              <w:jc w:val="center"/>
              <w:rPr>
                <w:rFonts w:ascii="Arial" w:eastAsia="Times New Roman" w:hAnsi="Arial" w:cs="Arial"/>
                <w:b/>
                <w:bCs/>
                <w:color w:val="000000"/>
                <w:sz w:val="20"/>
                <w:szCs w:val="20"/>
                <w:lang w:val="en-US"/>
              </w:rPr>
            </w:pPr>
            <w:r>
              <w:rPr>
                <w:rFonts w:ascii="Arial" w:hAnsi="Arial" w:cs="Arial"/>
                <w:b/>
                <w:bCs/>
                <w:color w:val="000000"/>
                <w:sz w:val="20"/>
                <w:szCs w:val="20"/>
                <w:lang w:val="en-US"/>
              </w:rPr>
              <w:t>2020</w:t>
            </w:r>
          </w:p>
        </w:tc>
        <w:tc>
          <w:tcPr>
            <w:tcW w:w="1000" w:type="dxa"/>
            <w:tcBorders>
              <w:top w:val="single" w:sz="8" w:space="0" w:color="auto"/>
              <w:left w:val="nil"/>
              <w:bottom w:val="single" w:sz="8" w:space="0" w:color="auto"/>
              <w:right w:val="single" w:sz="8" w:space="0" w:color="auto"/>
            </w:tcBorders>
            <w:shd w:val="clear" w:color="000000" w:fill="D9D9D9"/>
            <w:noWrap/>
            <w:vAlign w:val="center"/>
            <w:hideMark/>
          </w:tcPr>
          <w:p w14:paraId="79083DA5" w14:textId="5D7B5867" w:rsidR="00E561A5" w:rsidRPr="00C52F8D" w:rsidRDefault="00E561A5" w:rsidP="00E561A5">
            <w:pPr>
              <w:spacing w:after="0" w:line="240" w:lineRule="auto"/>
              <w:jc w:val="center"/>
              <w:rPr>
                <w:rFonts w:ascii="Arial" w:eastAsia="Times New Roman" w:hAnsi="Arial" w:cs="Arial"/>
                <w:b/>
                <w:bCs/>
                <w:color w:val="000000"/>
                <w:sz w:val="20"/>
                <w:szCs w:val="20"/>
                <w:lang w:val="en-US"/>
              </w:rPr>
            </w:pPr>
            <w:r>
              <w:rPr>
                <w:rFonts w:ascii="Arial" w:hAnsi="Arial" w:cs="Arial"/>
                <w:b/>
                <w:bCs/>
                <w:color w:val="000000"/>
                <w:sz w:val="20"/>
                <w:szCs w:val="20"/>
                <w:lang w:val="en-US"/>
              </w:rPr>
              <w:t>2021E</w:t>
            </w:r>
          </w:p>
        </w:tc>
        <w:tc>
          <w:tcPr>
            <w:tcW w:w="1000" w:type="dxa"/>
            <w:tcBorders>
              <w:top w:val="single" w:sz="8" w:space="0" w:color="auto"/>
              <w:left w:val="nil"/>
              <w:bottom w:val="single" w:sz="8" w:space="0" w:color="auto"/>
              <w:right w:val="single" w:sz="8" w:space="0" w:color="auto"/>
            </w:tcBorders>
            <w:shd w:val="clear" w:color="000000" w:fill="D9D9D9"/>
            <w:noWrap/>
            <w:vAlign w:val="center"/>
            <w:hideMark/>
          </w:tcPr>
          <w:p w14:paraId="4C31C88C" w14:textId="49086459" w:rsidR="00E561A5" w:rsidRPr="00C52F8D" w:rsidRDefault="00E561A5" w:rsidP="00E561A5">
            <w:pPr>
              <w:spacing w:after="0" w:line="240" w:lineRule="auto"/>
              <w:jc w:val="center"/>
              <w:rPr>
                <w:rFonts w:ascii="Arial" w:eastAsia="Times New Roman" w:hAnsi="Arial" w:cs="Arial"/>
                <w:b/>
                <w:bCs/>
                <w:color w:val="000000"/>
                <w:sz w:val="20"/>
                <w:szCs w:val="20"/>
                <w:lang w:val="en-US"/>
              </w:rPr>
            </w:pPr>
            <w:r>
              <w:rPr>
                <w:rFonts w:ascii="Arial" w:hAnsi="Arial" w:cs="Arial"/>
                <w:b/>
                <w:bCs/>
                <w:color w:val="000000"/>
                <w:sz w:val="20"/>
                <w:szCs w:val="20"/>
                <w:lang w:val="en-US"/>
              </w:rPr>
              <w:t>2025F</w:t>
            </w:r>
          </w:p>
        </w:tc>
        <w:tc>
          <w:tcPr>
            <w:tcW w:w="1000" w:type="dxa"/>
            <w:tcBorders>
              <w:top w:val="single" w:sz="8" w:space="0" w:color="auto"/>
              <w:left w:val="nil"/>
              <w:bottom w:val="single" w:sz="8" w:space="0" w:color="auto"/>
              <w:right w:val="single" w:sz="8" w:space="0" w:color="auto"/>
            </w:tcBorders>
            <w:shd w:val="clear" w:color="000000" w:fill="D9D9D9"/>
            <w:noWrap/>
            <w:vAlign w:val="center"/>
            <w:hideMark/>
          </w:tcPr>
          <w:p w14:paraId="2CE7791A" w14:textId="7F2F3A7A" w:rsidR="00E561A5" w:rsidRPr="00C52F8D" w:rsidRDefault="00E561A5" w:rsidP="00E561A5">
            <w:pPr>
              <w:spacing w:after="0" w:line="240" w:lineRule="auto"/>
              <w:jc w:val="center"/>
              <w:rPr>
                <w:rFonts w:ascii="Arial" w:eastAsia="Times New Roman" w:hAnsi="Arial" w:cs="Arial"/>
                <w:b/>
                <w:bCs/>
                <w:color w:val="000000"/>
                <w:sz w:val="20"/>
                <w:szCs w:val="20"/>
                <w:lang w:val="en-US"/>
              </w:rPr>
            </w:pPr>
            <w:r>
              <w:rPr>
                <w:rFonts w:ascii="Arial" w:hAnsi="Arial" w:cs="Arial"/>
                <w:b/>
                <w:bCs/>
                <w:color w:val="000000"/>
                <w:sz w:val="20"/>
                <w:szCs w:val="20"/>
                <w:lang w:val="en-US"/>
              </w:rPr>
              <w:t>2030F</w:t>
            </w:r>
          </w:p>
        </w:tc>
        <w:tc>
          <w:tcPr>
            <w:tcW w:w="1000" w:type="dxa"/>
            <w:tcBorders>
              <w:top w:val="single" w:sz="8" w:space="0" w:color="auto"/>
              <w:left w:val="nil"/>
              <w:bottom w:val="single" w:sz="8" w:space="0" w:color="auto"/>
              <w:right w:val="single" w:sz="8" w:space="0" w:color="auto"/>
            </w:tcBorders>
            <w:shd w:val="clear" w:color="000000" w:fill="D9D9D9"/>
            <w:noWrap/>
            <w:vAlign w:val="center"/>
            <w:hideMark/>
          </w:tcPr>
          <w:p w14:paraId="471DB6E8" w14:textId="18C167B1" w:rsidR="00E561A5" w:rsidRPr="00C52F8D" w:rsidRDefault="00E561A5" w:rsidP="00E561A5">
            <w:pPr>
              <w:spacing w:after="0" w:line="240" w:lineRule="auto"/>
              <w:jc w:val="center"/>
              <w:rPr>
                <w:rFonts w:ascii="Arial" w:eastAsia="Times New Roman" w:hAnsi="Arial" w:cs="Arial"/>
                <w:b/>
                <w:bCs/>
                <w:color w:val="000000"/>
                <w:sz w:val="20"/>
                <w:szCs w:val="20"/>
                <w:lang w:val="en-US"/>
              </w:rPr>
            </w:pPr>
            <w:r>
              <w:rPr>
                <w:rFonts w:ascii="Arial" w:hAnsi="Arial" w:cs="Arial"/>
                <w:b/>
                <w:bCs/>
                <w:color w:val="000000"/>
                <w:sz w:val="20"/>
                <w:szCs w:val="20"/>
                <w:lang w:val="en-US"/>
              </w:rPr>
              <w:t>CAGR (2015-2020</w:t>
            </w:r>
          </w:p>
        </w:tc>
        <w:tc>
          <w:tcPr>
            <w:tcW w:w="1000" w:type="dxa"/>
            <w:tcBorders>
              <w:top w:val="single" w:sz="8" w:space="0" w:color="auto"/>
              <w:left w:val="nil"/>
              <w:bottom w:val="single" w:sz="8" w:space="0" w:color="auto"/>
              <w:right w:val="single" w:sz="8" w:space="0" w:color="auto"/>
            </w:tcBorders>
            <w:shd w:val="clear" w:color="000000" w:fill="D9D9D9"/>
            <w:noWrap/>
            <w:vAlign w:val="center"/>
            <w:hideMark/>
          </w:tcPr>
          <w:p w14:paraId="59FEC1AA" w14:textId="5BE2222E" w:rsidR="00E561A5" w:rsidRPr="00C52F8D" w:rsidRDefault="00E561A5" w:rsidP="00E561A5">
            <w:pPr>
              <w:spacing w:after="0" w:line="240" w:lineRule="auto"/>
              <w:jc w:val="center"/>
              <w:rPr>
                <w:rFonts w:ascii="Arial" w:eastAsia="Times New Roman" w:hAnsi="Arial" w:cs="Arial"/>
                <w:b/>
                <w:bCs/>
                <w:color w:val="000000"/>
                <w:sz w:val="20"/>
                <w:szCs w:val="20"/>
                <w:lang w:val="en-US"/>
              </w:rPr>
            </w:pPr>
            <w:r>
              <w:rPr>
                <w:rFonts w:ascii="Arial" w:hAnsi="Arial" w:cs="Arial"/>
                <w:b/>
                <w:bCs/>
                <w:color w:val="000000"/>
                <w:sz w:val="20"/>
                <w:szCs w:val="20"/>
                <w:lang w:val="en-US"/>
              </w:rPr>
              <w:t>CAGR (2021E-2030F)</w:t>
            </w:r>
          </w:p>
        </w:tc>
      </w:tr>
      <w:tr w:rsidR="00E561A5" w:rsidRPr="00C52F8D" w14:paraId="1F7C6ECA" w14:textId="77777777" w:rsidTr="00C52F8D">
        <w:trPr>
          <w:trHeight w:val="314"/>
        </w:trPr>
        <w:tc>
          <w:tcPr>
            <w:tcW w:w="3253" w:type="dxa"/>
            <w:tcBorders>
              <w:top w:val="nil"/>
              <w:left w:val="single" w:sz="8" w:space="0" w:color="auto"/>
              <w:bottom w:val="single" w:sz="8" w:space="0" w:color="auto"/>
              <w:right w:val="single" w:sz="8" w:space="0" w:color="auto"/>
            </w:tcBorders>
            <w:shd w:val="clear" w:color="000000" w:fill="C00000"/>
            <w:noWrap/>
            <w:vAlign w:val="center"/>
            <w:hideMark/>
          </w:tcPr>
          <w:p w14:paraId="6634C01F" w14:textId="77777777" w:rsidR="00E561A5" w:rsidRPr="00C52F8D" w:rsidRDefault="00E561A5" w:rsidP="00E561A5">
            <w:pPr>
              <w:spacing w:after="0" w:line="240" w:lineRule="auto"/>
              <w:rPr>
                <w:rFonts w:ascii="Arial" w:eastAsia="Times New Roman" w:hAnsi="Arial" w:cs="Arial"/>
                <w:color w:val="FFFFFF"/>
                <w:sz w:val="20"/>
                <w:szCs w:val="20"/>
                <w:lang w:val="en-US"/>
              </w:rPr>
            </w:pPr>
            <w:r w:rsidRPr="00C52F8D">
              <w:rPr>
                <w:rFonts w:ascii="Arial" w:eastAsia="Times New Roman" w:hAnsi="Arial" w:cs="Arial"/>
                <w:color w:val="FFFFFF"/>
                <w:sz w:val="20"/>
                <w:szCs w:val="20"/>
                <w:lang w:val="en-US"/>
              </w:rPr>
              <w:t>Asia Pacific</w:t>
            </w:r>
          </w:p>
        </w:tc>
        <w:tc>
          <w:tcPr>
            <w:tcW w:w="1000" w:type="dxa"/>
            <w:tcBorders>
              <w:top w:val="nil"/>
              <w:left w:val="nil"/>
              <w:bottom w:val="single" w:sz="8" w:space="0" w:color="auto"/>
              <w:right w:val="single" w:sz="8" w:space="0" w:color="auto"/>
            </w:tcBorders>
            <w:shd w:val="clear" w:color="000000" w:fill="C00000"/>
            <w:noWrap/>
            <w:vAlign w:val="center"/>
            <w:hideMark/>
          </w:tcPr>
          <w:p w14:paraId="10BB4F37" w14:textId="57E32B78" w:rsidR="00E561A5" w:rsidRPr="00C52F8D" w:rsidRDefault="00E561A5" w:rsidP="00E561A5">
            <w:pPr>
              <w:spacing w:after="0" w:line="240" w:lineRule="auto"/>
              <w:jc w:val="center"/>
              <w:rPr>
                <w:rFonts w:ascii="Arial" w:eastAsia="Times New Roman" w:hAnsi="Arial" w:cs="Arial"/>
                <w:color w:val="FFFFFF"/>
                <w:sz w:val="20"/>
                <w:szCs w:val="20"/>
                <w:lang w:val="en-US"/>
              </w:rPr>
            </w:pPr>
            <w:r>
              <w:rPr>
                <w:rFonts w:ascii="Arial" w:hAnsi="Arial" w:cs="Arial"/>
                <w:color w:val="FFFFFF"/>
                <w:sz w:val="20"/>
                <w:szCs w:val="20"/>
                <w:lang w:val="en-US"/>
              </w:rPr>
              <w:t>283</w:t>
            </w:r>
          </w:p>
        </w:tc>
        <w:tc>
          <w:tcPr>
            <w:tcW w:w="1000" w:type="dxa"/>
            <w:tcBorders>
              <w:top w:val="nil"/>
              <w:left w:val="nil"/>
              <w:bottom w:val="single" w:sz="8" w:space="0" w:color="auto"/>
              <w:right w:val="single" w:sz="8" w:space="0" w:color="auto"/>
            </w:tcBorders>
            <w:shd w:val="clear" w:color="000000" w:fill="C00000"/>
            <w:noWrap/>
            <w:vAlign w:val="center"/>
            <w:hideMark/>
          </w:tcPr>
          <w:p w14:paraId="7CDA9E4F" w14:textId="5560FFA0" w:rsidR="00E561A5" w:rsidRPr="00C52F8D" w:rsidRDefault="00E561A5" w:rsidP="00E561A5">
            <w:pPr>
              <w:spacing w:after="0" w:line="240" w:lineRule="auto"/>
              <w:jc w:val="center"/>
              <w:rPr>
                <w:rFonts w:ascii="Arial" w:eastAsia="Times New Roman" w:hAnsi="Arial" w:cs="Arial"/>
                <w:color w:val="FFFFFF"/>
                <w:sz w:val="20"/>
                <w:szCs w:val="20"/>
                <w:lang w:val="en-US"/>
              </w:rPr>
            </w:pPr>
            <w:r>
              <w:rPr>
                <w:rFonts w:ascii="Arial" w:hAnsi="Arial" w:cs="Arial"/>
                <w:color w:val="FFFFFF"/>
                <w:sz w:val="20"/>
                <w:szCs w:val="20"/>
                <w:lang w:val="en-US"/>
              </w:rPr>
              <w:t>322</w:t>
            </w:r>
          </w:p>
        </w:tc>
        <w:tc>
          <w:tcPr>
            <w:tcW w:w="1000" w:type="dxa"/>
            <w:tcBorders>
              <w:top w:val="nil"/>
              <w:left w:val="nil"/>
              <w:bottom w:val="single" w:sz="8" w:space="0" w:color="auto"/>
              <w:right w:val="single" w:sz="8" w:space="0" w:color="auto"/>
            </w:tcBorders>
            <w:shd w:val="clear" w:color="000000" w:fill="C00000"/>
            <w:noWrap/>
            <w:vAlign w:val="center"/>
            <w:hideMark/>
          </w:tcPr>
          <w:p w14:paraId="69F838C7" w14:textId="572FBDCE" w:rsidR="00E561A5" w:rsidRPr="00C52F8D" w:rsidRDefault="00E561A5" w:rsidP="00E561A5">
            <w:pPr>
              <w:spacing w:after="0" w:line="240" w:lineRule="auto"/>
              <w:jc w:val="center"/>
              <w:rPr>
                <w:rFonts w:ascii="Arial" w:eastAsia="Times New Roman" w:hAnsi="Arial" w:cs="Arial"/>
                <w:color w:val="FFFFFF"/>
                <w:sz w:val="20"/>
                <w:szCs w:val="20"/>
                <w:lang w:val="en-US"/>
              </w:rPr>
            </w:pPr>
            <w:r>
              <w:rPr>
                <w:rFonts w:ascii="Arial" w:hAnsi="Arial" w:cs="Arial"/>
                <w:color w:val="FFFFFF"/>
                <w:sz w:val="20"/>
                <w:szCs w:val="20"/>
                <w:lang w:val="en-US"/>
              </w:rPr>
              <w:t>349</w:t>
            </w:r>
          </w:p>
        </w:tc>
        <w:tc>
          <w:tcPr>
            <w:tcW w:w="1000" w:type="dxa"/>
            <w:tcBorders>
              <w:top w:val="nil"/>
              <w:left w:val="nil"/>
              <w:bottom w:val="single" w:sz="8" w:space="0" w:color="auto"/>
              <w:right w:val="single" w:sz="8" w:space="0" w:color="auto"/>
            </w:tcBorders>
            <w:shd w:val="clear" w:color="000000" w:fill="C00000"/>
            <w:noWrap/>
            <w:vAlign w:val="center"/>
            <w:hideMark/>
          </w:tcPr>
          <w:p w14:paraId="72A722B3" w14:textId="2DA4D84A" w:rsidR="00E561A5" w:rsidRPr="00C52F8D" w:rsidRDefault="00E561A5" w:rsidP="00E561A5">
            <w:pPr>
              <w:spacing w:after="0" w:line="240" w:lineRule="auto"/>
              <w:jc w:val="center"/>
              <w:rPr>
                <w:rFonts w:ascii="Arial" w:eastAsia="Times New Roman" w:hAnsi="Arial" w:cs="Arial"/>
                <w:color w:val="FFFFFF"/>
                <w:sz w:val="20"/>
                <w:szCs w:val="20"/>
                <w:lang w:val="en-US"/>
              </w:rPr>
            </w:pPr>
            <w:r>
              <w:rPr>
                <w:rFonts w:ascii="Arial" w:hAnsi="Arial" w:cs="Arial"/>
                <w:color w:val="FFFFFF"/>
                <w:sz w:val="20"/>
                <w:szCs w:val="20"/>
                <w:lang w:val="en-US"/>
              </w:rPr>
              <w:t>485</w:t>
            </w:r>
          </w:p>
        </w:tc>
        <w:tc>
          <w:tcPr>
            <w:tcW w:w="1000" w:type="dxa"/>
            <w:tcBorders>
              <w:top w:val="nil"/>
              <w:left w:val="nil"/>
              <w:bottom w:val="single" w:sz="8" w:space="0" w:color="auto"/>
              <w:right w:val="single" w:sz="8" w:space="0" w:color="auto"/>
            </w:tcBorders>
            <w:shd w:val="clear" w:color="000000" w:fill="C00000"/>
            <w:noWrap/>
            <w:vAlign w:val="center"/>
            <w:hideMark/>
          </w:tcPr>
          <w:p w14:paraId="10EB2943" w14:textId="2E5E210D" w:rsidR="00E561A5" w:rsidRPr="00C52F8D" w:rsidRDefault="00E561A5" w:rsidP="00E561A5">
            <w:pPr>
              <w:spacing w:after="0" w:line="240" w:lineRule="auto"/>
              <w:jc w:val="center"/>
              <w:rPr>
                <w:rFonts w:ascii="Arial" w:eastAsia="Times New Roman" w:hAnsi="Arial" w:cs="Arial"/>
                <w:color w:val="FFFFFF"/>
                <w:sz w:val="20"/>
                <w:szCs w:val="20"/>
                <w:lang w:val="en-US"/>
              </w:rPr>
            </w:pPr>
            <w:r>
              <w:rPr>
                <w:rFonts w:ascii="Arial" w:hAnsi="Arial" w:cs="Arial"/>
                <w:color w:val="FFFFFF"/>
                <w:sz w:val="20"/>
                <w:szCs w:val="20"/>
                <w:lang w:val="en-US"/>
              </w:rPr>
              <w:t>688</w:t>
            </w:r>
          </w:p>
        </w:tc>
        <w:tc>
          <w:tcPr>
            <w:tcW w:w="1000" w:type="dxa"/>
            <w:tcBorders>
              <w:top w:val="nil"/>
              <w:left w:val="nil"/>
              <w:bottom w:val="single" w:sz="8" w:space="0" w:color="auto"/>
              <w:right w:val="single" w:sz="8" w:space="0" w:color="auto"/>
            </w:tcBorders>
            <w:shd w:val="clear" w:color="000000" w:fill="C00000"/>
            <w:noWrap/>
            <w:vAlign w:val="center"/>
            <w:hideMark/>
          </w:tcPr>
          <w:p w14:paraId="289AA91C" w14:textId="2340F6D4" w:rsidR="00E561A5" w:rsidRPr="00C52F8D" w:rsidRDefault="00E561A5" w:rsidP="00E561A5">
            <w:pPr>
              <w:spacing w:after="0" w:line="240" w:lineRule="auto"/>
              <w:jc w:val="center"/>
              <w:rPr>
                <w:rFonts w:ascii="Arial" w:eastAsia="Times New Roman" w:hAnsi="Arial" w:cs="Arial"/>
                <w:color w:val="FFFFFF"/>
                <w:sz w:val="20"/>
                <w:szCs w:val="20"/>
                <w:lang w:val="en-US"/>
              </w:rPr>
            </w:pPr>
            <w:r>
              <w:rPr>
                <w:rFonts w:ascii="Arial" w:hAnsi="Arial" w:cs="Arial"/>
                <w:color w:val="FFFFFF"/>
                <w:sz w:val="20"/>
                <w:szCs w:val="20"/>
                <w:lang w:val="en-US"/>
              </w:rPr>
              <w:t>2.61%</w:t>
            </w:r>
          </w:p>
        </w:tc>
        <w:tc>
          <w:tcPr>
            <w:tcW w:w="1000" w:type="dxa"/>
            <w:tcBorders>
              <w:top w:val="nil"/>
              <w:left w:val="nil"/>
              <w:bottom w:val="single" w:sz="8" w:space="0" w:color="auto"/>
              <w:right w:val="single" w:sz="8" w:space="0" w:color="auto"/>
            </w:tcBorders>
            <w:shd w:val="clear" w:color="000000" w:fill="C00000"/>
            <w:noWrap/>
            <w:vAlign w:val="center"/>
            <w:hideMark/>
          </w:tcPr>
          <w:p w14:paraId="505672BC" w14:textId="440C568C" w:rsidR="00E561A5" w:rsidRPr="00C52F8D" w:rsidRDefault="00E561A5" w:rsidP="00E561A5">
            <w:pPr>
              <w:spacing w:after="0" w:line="240" w:lineRule="auto"/>
              <w:jc w:val="center"/>
              <w:rPr>
                <w:rFonts w:ascii="Arial" w:eastAsia="Times New Roman" w:hAnsi="Arial" w:cs="Arial"/>
                <w:color w:val="FFFFFF"/>
                <w:sz w:val="20"/>
                <w:szCs w:val="20"/>
                <w:lang w:val="en-US"/>
              </w:rPr>
            </w:pPr>
            <w:r>
              <w:rPr>
                <w:rFonts w:ascii="Arial" w:hAnsi="Arial" w:cs="Arial"/>
                <w:color w:val="FFFFFF"/>
                <w:sz w:val="20"/>
                <w:szCs w:val="20"/>
                <w:lang w:val="en-US"/>
              </w:rPr>
              <w:t>14.51%</w:t>
            </w:r>
          </w:p>
        </w:tc>
      </w:tr>
      <w:tr w:rsidR="00E561A5" w:rsidRPr="00C52F8D" w14:paraId="1A5E6C3C" w14:textId="77777777" w:rsidTr="00C52F8D">
        <w:trPr>
          <w:trHeight w:val="314"/>
        </w:trPr>
        <w:tc>
          <w:tcPr>
            <w:tcW w:w="3253" w:type="dxa"/>
            <w:tcBorders>
              <w:top w:val="nil"/>
              <w:left w:val="single" w:sz="8" w:space="0" w:color="auto"/>
              <w:bottom w:val="single" w:sz="8" w:space="0" w:color="auto"/>
              <w:right w:val="single" w:sz="8" w:space="0" w:color="auto"/>
            </w:tcBorders>
            <w:shd w:val="clear" w:color="000000" w:fill="FFFFFF"/>
            <w:noWrap/>
            <w:vAlign w:val="center"/>
            <w:hideMark/>
          </w:tcPr>
          <w:p w14:paraId="03B302B8" w14:textId="77777777" w:rsidR="00E561A5" w:rsidRPr="00C52F8D" w:rsidRDefault="00E561A5" w:rsidP="00E561A5">
            <w:pPr>
              <w:spacing w:after="0" w:line="240" w:lineRule="auto"/>
              <w:rPr>
                <w:rFonts w:ascii="Arial" w:eastAsia="Times New Roman" w:hAnsi="Arial" w:cs="Arial"/>
                <w:color w:val="000000"/>
                <w:sz w:val="20"/>
                <w:szCs w:val="20"/>
                <w:lang w:val="en-US"/>
              </w:rPr>
            </w:pPr>
            <w:r w:rsidRPr="00C52F8D">
              <w:rPr>
                <w:rFonts w:ascii="Arial" w:eastAsia="Times New Roman" w:hAnsi="Arial" w:cs="Arial"/>
                <w:color w:val="000000"/>
                <w:sz w:val="20"/>
                <w:szCs w:val="20"/>
                <w:lang w:val="en-US"/>
              </w:rPr>
              <w:t xml:space="preserve">India </w:t>
            </w:r>
          </w:p>
        </w:tc>
        <w:tc>
          <w:tcPr>
            <w:tcW w:w="1000" w:type="dxa"/>
            <w:tcBorders>
              <w:top w:val="nil"/>
              <w:left w:val="nil"/>
              <w:bottom w:val="single" w:sz="8" w:space="0" w:color="auto"/>
              <w:right w:val="single" w:sz="8" w:space="0" w:color="auto"/>
            </w:tcBorders>
            <w:shd w:val="clear" w:color="000000" w:fill="FFFFFF"/>
            <w:noWrap/>
            <w:vAlign w:val="center"/>
            <w:hideMark/>
          </w:tcPr>
          <w:p w14:paraId="057BFD54" w14:textId="2D0C063D"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9</w:t>
            </w:r>
          </w:p>
        </w:tc>
        <w:tc>
          <w:tcPr>
            <w:tcW w:w="1000" w:type="dxa"/>
            <w:tcBorders>
              <w:top w:val="nil"/>
              <w:left w:val="nil"/>
              <w:bottom w:val="single" w:sz="8" w:space="0" w:color="auto"/>
              <w:right w:val="single" w:sz="8" w:space="0" w:color="auto"/>
            </w:tcBorders>
            <w:shd w:val="clear" w:color="000000" w:fill="FFFFFF"/>
            <w:noWrap/>
            <w:vAlign w:val="center"/>
            <w:hideMark/>
          </w:tcPr>
          <w:p w14:paraId="00B220A3" w14:textId="6BF66C31"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10</w:t>
            </w:r>
          </w:p>
        </w:tc>
        <w:tc>
          <w:tcPr>
            <w:tcW w:w="1000" w:type="dxa"/>
            <w:tcBorders>
              <w:top w:val="nil"/>
              <w:left w:val="nil"/>
              <w:bottom w:val="single" w:sz="8" w:space="0" w:color="auto"/>
              <w:right w:val="single" w:sz="8" w:space="0" w:color="auto"/>
            </w:tcBorders>
            <w:shd w:val="clear" w:color="000000" w:fill="FFFFFF"/>
            <w:noWrap/>
            <w:vAlign w:val="center"/>
            <w:hideMark/>
          </w:tcPr>
          <w:p w14:paraId="4C9ACBA1" w14:textId="38EC27D3"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11</w:t>
            </w:r>
          </w:p>
        </w:tc>
        <w:tc>
          <w:tcPr>
            <w:tcW w:w="1000" w:type="dxa"/>
            <w:tcBorders>
              <w:top w:val="nil"/>
              <w:left w:val="nil"/>
              <w:bottom w:val="single" w:sz="8" w:space="0" w:color="auto"/>
              <w:right w:val="single" w:sz="8" w:space="0" w:color="auto"/>
            </w:tcBorders>
            <w:shd w:val="clear" w:color="000000" w:fill="FFFFFF"/>
            <w:noWrap/>
            <w:vAlign w:val="center"/>
            <w:hideMark/>
          </w:tcPr>
          <w:p w14:paraId="6982C517" w14:textId="344D6CFA"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17</w:t>
            </w:r>
          </w:p>
        </w:tc>
        <w:tc>
          <w:tcPr>
            <w:tcW w:w="1000" w:type="dxa"/>
            <w:tcBorders>
              <w:top w:val="nil"/>
              <w:left w:val="nil"/>
              <w:bottom w:val="single" w:sz="8" w:space="0" w:color="auto"/>
              <w:right w:val="single" w:sz="8" w:space="0" w:color="auto"/>
            </w:tcBorders>
            <w:shd w:val="clear" w:color="000000" w:fill="FFFFFF"/>
            <w:noWrap/>
            <w:vAlign w:val="center"/>
            <w:hideMark/>
          </w:tcPr>
          <w:p w14:paraId="58CFF459" w14:textId="3FED36EC"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30</w:t>
            </w:r>
          </w:p>
        </w:tc>
        <w:tc>
          <w:tcPr>
            <w:tcW w:w="1000" w:type="dxa"/>
            <w:tcBorders>
              <w:top w:val="nil"/>
              <w:left w:val="nil"/>
              <w:bottom w:val="single" w:sz="8" w:space="0" w:color="auto"/>
              <w:right w:val="single" w:sz="8" w:space="0" w:color="auto"/>
            </w:tcBorders>
            <w:shd w:val="clear" w:color="000000" w:fill="FFFFFF"/>
            <w:noWrap/>
            <w:vAlign w:val="center"/>
            <w:hideMark/>
          </w:tcPr>
          <w:p w14:paraId="3CDDD0E0" w14:textId="40C010A2"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3.10%</w:t>
            </w:r>
          </w:p>
        </w:tc>
        <w:tc>
          <w:tcPr>
            <w:tcW w:w="1000" w:type="dxa"/>
            <w:tcBorders>
              <w:top w:val="nil"/>
              <w:left w:val="nil"/>
              <w:bottom w:val="single" w:sz="8" w:space="0" w:color="auto"/>
              <w:right w:val="single" w:sz="8" w:space="0" w:color="auto"/>
            </w:tcBorders>
            <w:shd w:val="clear" w:color="000000" w:fill="FFFFFF"/>
            <w:noWrap/>
            <w:vAlign w:val="center"/>
            <w:hideMark/>
          </w:tcPr>
          <w:p w14:paraId="24A2F359" w14:textId="0DD81E47"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11.70%</w:t>
            </w:r>
          </w:p>
        </w:tc>
      </w:tr>
      <w:tr w:rsidR="00E561A5" w:rsidRPr="00C52F8D" w14:paraId="7D8A07D2" w14:textId="77777777" w:rsidTr="00C52F8D">
        <w:trPr>
          <w:trHeight w:val="314"/>
        </w:trPr>
        <w:tc>
          <w:tcPr>
            <w:tcW w:w="3253" w:type="dxa"/>
            <w:tcBorders>
              <w:top w:val="nil"/>
              <w:left w:val="single" w:sz="8" w:space="0" w:color="auto"/>
              <w:bottom w:val="single" w:sz="8" w:space="0" w:color="auto"/>
              <w:right w:val="single" w:sz="8" w:space="0" w:color="auto"/>
            </w:tcBorders>
            <w:shd w:val="clear" w:color="000000" w:fill="FFFFFF"/>
            <w:noWrap/>
            <w:vAlign w:val="center"/>
            <w:hideMark/>
          </w:tcPr>
          <w:p w14:paraId="336AF78A" w14:textId="77777777" w:rsidR="00E561A5" w:rsidRPr="00C52F8D" w:rsidRDefault="00E561A5" w:rsidP="00E561A5">
            <w:pPr>
              <w:spacing w:after="0" w:line="240" w:lineRule="auto"/>
              <w:rPr>
                <w:rFonts w:ascii="Arial" w:eastAsia="Times New Roman" w:hAnsi="Arial" w:cs="Arial"/>
                <w:color w:val="000000"/>
                <w:sz w:val="20"/>
                <w:szCs w:val="20"/>
                <w:lang w:val="en-US"/>
              </w:rPr>
            </w:pPr>
            <w:r w:rsidRPr="00C52F8D">
              <w:rPr>
                <w:rFonts w:ascii="Arial" w:eastAsia="Times New Roman" w:hAnsi="Arial" w:cs="Arial"/>
                <w:color w:val="000000"/>
                <w:sz w:val="20"/>
                <w:szCs w:val="20"/>
                <w:lang w:val="en-US"/>
              </w:rPr>
              <w:t>China</w:t>
            </w:r>
          </w:p>
        </w:tc>
        <w:tc>
          <w:tcPr>
            <w:tcW w:w="1000" w:type="dxa"/>
            <w:tcBorders>
              <w:top w:val="nil"/>
              <w:left w:val="nil"/>
              <w:bottom w:val="single" w:sz="8" w:space="0" w:color="auto"/>
              <w:right w:val="single" w:sz="8" w:space="0" w:color="auto"/>
            </w:tcBorders>
            <w:shd w:val="clear" w:color="000000" w:fill="FFFFFF"/>
            <w:noWrap/>
            <w:vAlign w:val="center"/>
            <w:hideMark/>
          </w:tcPr>
          <w:p w14:paraId="29A73663" w14:textId="37ECB644"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131</w:t>
            </w:r>
          </w:p>
        </w:tc>
        <w:tc>
          <w:tcPr>
            <w:tcW w:w="1000" w:type="dxa"/>
            <w:tcBorders>
              <w:top w:val="nil"/>
              <w:left w:val="nil"/>
              <w:bottom w:val="single" w:sz="8" w:space="0" w:color="auto"/>
              <w:right w:val="single" w:sz="8" w:space="0" w:color="auto"/>
            </w:tcBorders>
            <w:shd w:val="clear" w:color="000000" w:fill="FFFFFF"/>
            <w:noWrap/>
            <w:vAlign w:val="center"/>
            <w:hideMark/>
          </w:tcPr>
          <w:p w14:paraId="0EDE31DC" w14:textId="51C25EDA"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145</w:t>
            </w:r>
          </w:p>
        </w:tc>
        <w:tc>
          <w:tcPr>
            <w:tcW w:w="1000" w:type="dxa"/>
            <w:tcBorders>
              <w:top w:val="nil"/>
              <w:left w:val="nil"/>
              <w:bottom w:val="single" w:sz="8" w:space="0" w:color="auto"/>
              <w:right w:val="single" w:sz="8" w:space="0" w:color="auto"/>
            </w:tcBorders>
            <w:shd w:val="clear" w:color="000000" w:fill="FFFFFF"/>
            <w:noWrap/>
            <w:vAlign w:val="center"/>
            <w:hideMark/>
          </w:tcPr>
          <w:p w14:paraId="7D2B79BE" w14:textId="0E743429"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158</w:t>
            </w:r>
          </w:p>
        </w:tc>
        <w:tc>
          <w:tcPr>
            <w:tcW w:w="1000" w:type="dxa"/>
            <w:tcBorders>
              <w:top w:val="nil"/>
              <w:left w:val="nil"/>
              <w:bottom w:val="single" w:sz="8" w:space="0" w:color="auto"/>
              <w:right w:val="single" w:sz="8" w:space="0" w:color="auto"/>
            </w:tcBorders>
            <w:shd w:val="clear" w:color="000000" w:fill="FFFFFF"/>
            <w:noWrap/>
            <w:vAlign w:val="center"/>
            <w:hideMark/>
          </w:tcPr>
          <w:p w14:paraId="07EA7067" w14:textId="2F5EDAC2"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224</w:t>
            </w:r>
          </w:p>
        </w:tc>
        <w:tc>
          <w:tcPr>
            <w:tcW w:w="1000" w:type="dxa"/>
            <w:tcBorders>
              <w:top w:val="nil"/>
              <w:left w:val="nil"/>
              <w:bottom w:val="single" w:sz="8" w:space="0" w:color="auto"/>
              <w:right w:val="single" w:sz="8" w:space="0" w:color="auto"/>
            </w:tcBorders>
            <w:shd w:val="clear" w:color="000000" w:fill="FFFFFF"/>
            <w:noWrap/>
            <w:vAlign w:val="center"/>
            <w:hideMark/>
          </w:tcPr>
          <w:p w14:paraId="47E6D4FE" w14:textId="101D42BB"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331</w:t>
            </w:r>
          </w:p>
        </w:tc>
        <w:tc>
          <w:tcPr>
            <w:tcW w:w="1000" w:type="dxa"/>
            <w:tcBorders>
              <w:top w:val="nil"/>
              <w:left w:val="nil"/>
              <w:bottom w:val="single" w:sz="8" w:space="0" w:color="auto"/>
              <w:right w:val="single" w:sz="8" w:space="0" w:color="auto"/>
            </w:tcBorders>
            <w:shd w:val="clear" w:color="000000" w:fill="FFFFFF"/>
            <w:noWrap/>
            <w:vAlign w:val="center"/>
            <w:hideMark/>
          </w:tcPr>
          <w:p w14:paraId="7D85E93D" w14:textId="04F09F39"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2.04%</w:t>
            </w:r>
          </w:p>
        </w:tc>
        <w:tc>
          <w:tcPr>
            <w:tcW w:w="1000" w:type="dxa"/>
            <w:tcBorders>
              <w:top w:val="nil"/>
              <w:left w:val="nil"/>
              <w:bottom w:val="single" w:sz="8" w:space="0" w:color="auto"/>
              <w:right w:val="single" w:sz="8" w:space="0" w:color="auto"/>
            </w:tcBorders>
            <w:shd w:val="clear" w:color="000000" w:fill="FFFFFF"/>
            <w:noWrap/>
            <w:vAlign w:val="center"/>
            <w:hideMark/>
          </w:tcPr>
          <w:p w14:paraId="1551C89E" w14:textId="40971683"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8.55%</w:t>
            </w:r>
          </w:p>
        </w:tc>
      </w:tr>
      <w:tr w:rsidR="00E561A5" w:rsidRPr="00C52F8D" w14:paraId="636A3B36" w14:textId="77777777" w:rsidTr="00C52F8D">
        <w:trPr>
          <w:trHeight w:val="314"/>
        </w:trPr>
        <w:tc>
          <w:tcPr>
            <w:tcW w:w="3253" w:type="dxa"/>
            <w:tcBorders>
              <w:top w:val="nil"/>
              <w:left w:val="single" w:sz="8" w:space="0" w:color="auto"/>
              <w:bottom w:val="single" w:sz="8" w:space="0" w:color="auto"/>
              <w:right w:val="single" w:sz="8" w:space="0" w:color="auto"/>
            </w:tcBorders>
            <w:shd w:val="clear" w:color="000000" w:fill="FFFFFF"/>
            <w:noWrap/>
            <w:vAlign w:val="center"/>
            <w:hideMark/>
          </w:tcPr>
          <w:p w14:paraId="335B0CDC" w14:textId="77777777" w:rsidR="00E561A5" w:rsidRPr="00C52F8D" w:rsidRDefault="00E561A5" w:rsidP="00E561A5">
            <w:pPr>
              <w:spacing w:after="0" w:line="240" w:lineRule="auto"/>
              <w:rPr>
                <w:rFonts w:ascii="Arial" w:eastAsia="Times New Roman" w:hAnsi="Arial" w:cs="Arial"/>
                <w:color w:val="000000"/>
                <w:sz w:val="20"/>
                <w:szCs w:val="20"/>
                <w:lang w:val="en-US"/>
              </w:rPr>
            </w:pPr>
            <w:r w:rsidRPr="00C52F8D">
              <w:rPr>
                <w:rFonts w:ascii="Arial" w:eastAsia="Times New Roman" w:hAnsi="Arial" w:cs="Arial"/>
                <w:color w:val="000000"/>
                <w:sz w:val="20"/>
                <w:szCs w:val="20"/>
                <w:lang w:val="en-US"/>
              </w:rPr>
              <w:t>Japan</w:t>
            </w:r>
          </w:p>
        </w:tc>
        <w:tc>
          <w:tcPr>
            <w:tcW w:w="1000" w:type="dxa"/>
            <w:tcBorders>
              <w:top w:val="nil"/>
              <w:left w:val="nil"/>
              <w:bottom w:val="single" w:sz="8" w:space="0" w:color="auto"/>
              <w:right w:val="single" w:sz="8" w:space="0" w:color="auto"/>
            </w:tcBorders>
            <w:shd w:val="clear" w:color="000000" w:fill="FFFFFF"/>
            <w:noWrap/>
            <w:vAlign w:val="center"/>
            <w:hideMark/>
          </w:tcPr>
          <w:p w14:paraId="47091A48" w14:textId="75C7CE96"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46</w:t>
            </w:r>
          </w:p>
        </w:tc>
        <w:tc>
          <w:tcPr>
            <w:tcW w:w="1000" w:type="dxa"/>
            <w:tcBorders>
              <w:top w:val="nil"/>
              <w:left w:val="nil"/>
              <w:bottom w:val="single" w:sz="8" w:space="0" w:color="auto"/>
              <w:right w:val="single" w:sz="8" w:space="0" w:color="auto"/>
            </w:tcBorders>
            <w:shd w:val="clear" w:color="000000" w:fill="FFFFFF"/>
            <w:noWrap/>
            <w:vAlign w:val="center"/>
            <w:hideMark/>
          </w:tcPr>
          <w:p w14:paraId="43420523" w14:textId="6651FA1F"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47</w:t>
            </w:r>
          </w:p>
        </w:tc>
        <w:tc>
          <w:tcPr>
            <w:tcW w:w="1000" w:type="dxa"/>
            <w:tcBorders>
              <w:top w:val="nil"/>
              <w:left w:val="nil"/>
              <w:bottom w:val="single" w:sz="8" w:space="0" w:color="auto"/>
              <w:right w:val="single" w:sz="8" w:space="0" w:color="auto"/>
            </w:tcBorders>
            <w:shd w:val="clear" w:color="000000" w:fill="FFFFFF"/>
            <w:noWrap/>
            <w:vAlign w:val="center"/>
            <w:hideMark/>
          </w:tcPr>
          <w:p w14:paraId="56CBE668" w14:textId="6DF5646E"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55</w:t>
            </w:r>
          </w:p>
        </w:tc>
        <w:tc>
          <w:tcPr>
            <w:tcW w:w="1000" w:type="dxa"/>
            <w:tcBorders>
              <w:top w:val="nil"/>
              <w:left w:val="nil"/>
              <w:bottom w:val="single" w:sz="8" w:space="0" w:color="auto"/>
              <w:right w:val="single" w:sz="8" w:space="0" w:color="auto"/>
            </w:tcBorders>
            <w:shd w:val="clear" w:color="000000" w:fill="FFFFFF"/>
            <w:noWrap/>
            <w:vAlign w:val="center"/>
            <w:hideMark/>
          </w:tcPr>
          <w:p w14:paraId="675303B0" w14:textId="6FCDC2BB"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79</w:t>
            </w:r>
          </w:p>
        </w:tc>
        <w:tc>
          <w:tcPr>
            <w:tcW w:w="1000" w:type="dxa"/>
            <w:tcBorders>
              <w:top w:val="nil"/>
              <w:left w:val="nil"/>
              <w:bottom w:val="single" w:sz="8" w:space="0" w:color="auto"/>
              <w:right w:val="single" w:sz="8" w:space="0" w:color="auto"/>
            </w:tcBorders>
            <w:shd w:val="clear" w:color="000000" w:fill="FFFFFF"/>
            <w:noWrap/>
            <w:vAlign w:val="center"/>
            <w:hideMark/>
          </w:tcPr>
          <w:p w14:paraId="76C163F5" w14:textId="7A26C430"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123</w:t>
            </w:r>
          </w:p>
        </w:tc>
        <w:tc>
          <w:tcPr>
            <w:tcW w:w="1000" w:type="dxa"/>
            <w:tcBorders>
              <w:top w:val="nil"/>
              <w:left w:val="nil"/>
              <w:bottom w:val="single" w:sz="8" w:space="0" w:color="auto"/>
              <w:right w:val="single" w:sz="8" w:space="0" w:color="auto"/>
            </w:tcBorders>
            <w:shd w:val="clear" w:color="000000" w:fill="FFFFFF"/>
            <w:noWrap/>
            <w:vAlign w:val="center"/>
            <w:hideMark/>
          </w:tcPr>
          <w:p w14:paraId="742492DB" w14:textId="34B12D38"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0.60%</w:t>
            </w:r>
          </w:p>
        </w:tc>
        <w:tc>
          <w:tcPr>
            <w:tcW w:w="1000" w:type="dxa"/>
            <w:tcBorders>
              <w:top w:val="nil"/>
              <w:left w:val="nil"/>
              <w:bottom w:val="single" w:sz="8" w:space="0" w:color="auto"/>
              <w:right w:val="single" w:sz="8" w:space="0" w:color="auto"/>
            </w:tcBorders>
            <w:shd w:val="clear" w:color="000000" w:fill="FFFFFF"/>
            <w:noWrap/>
            <w:vAlign w:val="center"/>
            <w:hideMark/>
          </w:tcPr>
          <w:p w14:paraId="3A22C848" w14:textId="57BF69FB"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9.48%</w:t>
            </w:r>
          </w:p>
        </w:tc>
      </w:tr>
      <w:tr w:rsidR="00E561A5" w:rsidRPr="00C52F8D" w14:paraId="57A881C8" w14:textId="77777777" w:rsidTr="00C52F8D">
        <w:trPr>
          <w:trHeight w:val="314"/>
        </w:trPr>
        <w:tc>
          <w:tcPr>
            <w:tcW w:w="3253" w:type="dxa"/>
            <w:tcBorders>
              <w:top w:val="nil"/>
              <w:left w:val="single" w:sz="8" w:space="0" w:color="auto"/>
              <w:bottom w:val="single" w:sz="8" w:space="0" w:color="auto"/>
              <w:right w:val="single" w:sz="8" w:space="0" w:color="auto"/>
            </w:tcBorders>
            <w:shd w:val="clear" w:color="000000" w:fill="FFFFFF"/>
            <w:noWrap/>
            <w:vAlign w:val="center"/>
            <w:hideMark/>
          </w:tcPr>
          <w:p w14:paraId="7D6E6446" w14:textId="77777777" w:rsidR="00E561A5" w:rsidRPr="00C52F8D" w:rsidRDefault="00E561A5" w:rsidP="00E561A5">
            <w:pPr>
              <w:spacing w:after="0" w:line="240" w:lineRule="auto"/>
              <w:rPr>
                <w:rFonts w:ascii="Arial" w:eastAsia="Times New Roman" w:hAnsi="Arial" w:cs="Arial"/>
                <w:color w:val="000000"/>
                <w:sz w:val="20"/>
                <w:szCs w:val="20"/>
                <w:lang w:val="en-US"/>
              </w:rPr>
            </w:pPr>
            <w:r w:rsidRPr="00C52F8D">
              <w:rPr>
                <w:rFonts w:ascii="Arial" w:eastAsia="Times New Roman" w:hAnsi="Arial" w:cs="Arial"/>
                <w:color w:val="000000"/>
                <w:sz w:val="20"/>
                <w:szCs w:val="20"/>
                <w:lang w:val="en-US"/>
              </w:rPr>
              <w:t>South Korea</w:t>
            </w:r>
          </w:p>
        </w:tc>
        <w:tc>
          <w:tcPr>
            <w:tcW w:w="1000" w:type="dxa"/>
            <w:tcBorders>
              <w:top w:val="nil"/>
              <w:left w:val="nil"/>
              <w:bottom w:val="single" w:sz="8" w:space="0" w:color="auto"/>
              <w:right w:val="single" w:sz="8" w:space="0" w:color="auto"/>
            </w:tcBorders>
            <w:shd w:val="clear" w:color="000000" w:fill="FFFFFF"/>
            <w:noWrap/>
            <w:vAlign w:val="center"/>
            <w:hideMark/>
          </w:tcPr>
          <w:p w14:paraId="0F09D395" w14:textId="07A1BAEF"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35</w:t>
            </w:r>
          </w:p>
        </w:tc>
        <w:tc>
          <w:tcPr>
            <w:tcW w:w="1000" w:type="dxa"/>
            <w:tcBorders>
              <w:top w:val="nil"/>
              <w:left w:val="nil"/>
              <w:bottom w:val="single" w:sz="8" w:space="0" w:color="auto"/>
              <w:right w:val="single" w:sz="8" w:space="0" w:color="auto"/>
            </w:tcBorders>
            <w:shd w:val="clear" w:color="000000" w:fill="FFFFFF"/>
            <w:noWrap/>
            <w:vAlign w:val="center"/>
            <w:hideMark/>
          </w:tcPr>
          <w:p w14:paraId="0706C23D" w14:textId="572D95B5"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41</w:t>
            </w:r>
          </w:p>
        </w:tc>
        <w:tc>
          <w:tcPr>
            <w:tcW w:w="1000" w:type="dxa"/>
            <w:tcBorders>
              <w:top w:val="nil"/>
              <w:left w:val="nil"/>
              <w:bottom w:val="single" w:sz="8" w:space="0" w:color="auto"/>
              <w:right w:val="single" w:sz="8" w:space="0" w:color="auto"/>
            </w:tcBorders>
            <w:shd w:val="clear" w:color="000000" w:fill="FFFFFF"/>
            <w:noWrap/>
            <w:vAlign w:val="center"/>
            <w:hideMark/>
          </w:tcPr>
          <w:p w14:paraId="29566019" w14:textId="2E21D71B"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46</w:t>
            </w:r>
          </w:p>
        </w:tc>
        <w:tc>
          <w:tcPr>
            <w:tcW w:w="1000" w:type="dxa"/>
            <w:tcBorders>
              <w:top w:val="nil"/>
              <w:left w:val="nil"/>
              <w:bottom w:val="single" w:sz="8" w:space="0" w:color="auto"/>
              <w:right w:val="single" w:sz="8" w:space="0" w:color="auto"/>
            </w:tcBorders>
            <w:shd w:val="clear" w:color="000000" w:fill="FFFFFF"/>
            <w:noWrap/>
            <w:vAlign w:val="center"/>
            <w:hideMark/>
          </w:tcPr>
          <w:p w14:paraId="71B172ED" w14:textId="0D016F98"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67</w:t>
            </w:r>
          </w:p>
        </w:tc>
        <w:tc>
          <w:tcPr>
            <w:tcW w:w="1000" w:type="dxa"/>
            <w:tcBorders>
              <w:top w:val="nil"/>
              <w:left w:val="nil"/>
              <w:bottom w:val="single" w:sz="8" w:space="0" w:color="auto"/>
              <w:right w:val="single" w:sz="8" w:space="0" w:color="auto"/>
            </w:tcBorders>
            <w:shd w:val="clear" w:color="000000" w:fill="FFFFFF"/>
            <w:noWrap/>
            <w:vAlign w:val="center"/>
            <w:hideMark/>
          </w:tcPr>
          <w:p w14:paraId="3F92D1C1" w14:textId="549B3068"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98</w:t>
            </w:r>
          </w:p>
        </w:tc>
        <w:tc>
          <w:tcPr>
            <w:tcW w:w="1000" w:type="dxa"/>
            <w:tcBorders>
              <w:top w:val="nil"/>
              <w:left w:val="nil"/>
              <w:bottom w:val="single" w:sz="8" w:space="0" w:color="auto"/>
              <w:right w:val="single" w:sz="8" w:space="0" w:color="auto"/>
            </w:tcBorders>
            <w:shd w:val="clear" w:color="000000" w:fill="FFFFFF"/>
            <w:noWrap/>
            <w:vAlign w:val="center"/>
            <w:hideMark/>
          </w:tcPr>
          <w:p w14:paraId="7E85A310" w14:textId="00FE9D1D"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2.96%</w:t>
            </w:r>
          </w:p>
        </w:tc>
        <w:tc>
          <w:tcPr>
            <w:tcW w:w="1000" w:type="dxa"/>
            <w:tcBorders>
              <w:top w:val="nil"/>
              <w:left w:val="nil"/>
              <w:bottom w:val="single" w:sz="8" w:space="0" w:color="auto"/>
              <w:right w:val="single" w:sz="8" w:space="0" w:color="auto"/>
            </w:tcBorders>
            <w:shd w:val="clear" w:color="000000" w:fill="FFFFFF"/>
            <w:noWrap/>
            <w:vAlign w:val="center"/>
            <w:hideMark/>
          </w:tcPr>
          <w:p w14:paraId="67CDA7BA" w14:textId="5CDBC5A2"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8.85%</w:t>
            </w:r>
          </w:p>
        </w:tc>
      </w:tr>
      <w:tr w:rsidR="00E561A5" w:rsidRPr="00C52F8D" w14:paraId="5ADE8E76" w14:textId="77777777" w:rsidTr="00C52F8D">
        <w:trPr>
          <w:trHeight w:val="314"/>
        </w:trPr>
        <w:tc>
          <w:tcPr>
            <w:tcW w:w="3253" w:type="dxa"/>
            <w:tcBorders>
              <w:top w:val="nil"/>
              <w:left w:val="single" w:sz="8" w:space="0" w:color="auto"/>
              <w:bottom w:val="single" w:sz="8" w:space="0" w:color="auto"/>
              <w:right w:val="single" w:sz="8" w:space="0" w:color="auto"/>
            </w:tcBorders>
            <w:shd w:val="clear" w:color="000000" w:fill="FFFFFF"/>
            <w:noWrap/>
            <w:vAlign w:val="center"/>
            <w:hideMark/>
          </w:tcPr>
          <w:p w14:paraId="7687AF1E" w14:textId="77777777" w:rsidR="00E561A5" w:rsidRPr="00C52F8D" w:rsidRDefault="00E561A5" w:rsidP="00E561A5">
            <w:pPr>
              <w:spacing w:after="0" w:line="240" w:lineRule="auto"/>
              <w:rPr>
                <w:rFonts w:ascii="Arial" w:eastAsia="Times New Roman" w:hAnsi="Arial" w:cs="Arial"/>
                <w:color w:val="000000"/>
                <w:sz w:val="20"/>
                <w:szCs w:val="20"/>
                <w:lang w:val="en-US"/>
              </w:rPr>
            </w:pPr>
            <w:r w:rsidRPr="00C52F8D">
              <w:rPr>
                <w:rFonts w:ascii="Arial" w:eastAsia="Times New Roman" w:hAnsi="Arial" w:cs="Arial"/>
                <w:color w:val="000000"/>
                <w:sz w:val="20"/>
                <w:szCs w:val="20"/>
                <w:lang w:val="en-US"/>
              </w:rPr>
              <w:t>Others</w:t>
            </w:r>
          </w:p>
        </w:tc>
        <w:tc>
          <w:tcPr>
            <w:tcW w:w="1000" w:type="dxa"/>
            <w:tcBorders>
              <w:top w:val="nil"/>
              <w:left w:val="nil"/>
              <w:bottom w:val="single" w:sz="8" w:space="0" w:color="auto"/>
              <w:right w:val="single" w:sz="8" w:space="0" w:color="auto"/>
            </w:tcBorders>
            <w:shd w:val="clear" w:color="000000" w:fill="FFFFFF"/>
            <w:noWrap/>
            <w:vAlign w:val="center"/>
            <w:hideMark/>
          </w:tcPr>
          <w:p w14:paraId="4E560D74" w14:textId="1F6B1914"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63</w:t>
            </w:r>
          </w:p>
        </w:tc>
        <w:tc>
          <w:tcPr>
            <w:tcW w:w="1000" w:type="dxa"/>
            <w:tcBorders>
              <w:top w:val="nil"/>
              <w:left w:val="nil"/>
              <w:bottom w:val="single" w:sz="8" w:space="0" w:color="auto"/>
              <w:right w:val="single" w:sz="8" w:space="0" w:color="auto"/>
            </w:tcBorders>
            <w:shd w:val="clear" w:color="000000" w:fill="FFFFFF"/>
            <w:noWrap/>
            <w:vAlign w:val="center"/>
            <w:hideMark/>
          </w:tcPr>
          <w:p w14:paraId="564F0936" w14:textId="28758E74"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79</w:t>
            </w:r>
          </w:p>
        </w:tc>
        <w:tc>
          <w:tcPr>
            <w:tcW w:w="1000" w:type="dxa"/>
            <w:tcBorders>
              <w:top w:val="nil"/>
              <w:left w:val="nil"/>
              <w:bottom w:val="single" w:sz="8" w:space="0" w:color="auto"/>
              <w:right w:val="single" w:sz="8" w:space="0" w:color="auto"/>
            </w:tcBorders>
            <w:shd w:val="clear" w:color="000000" w:fill="FFFFFF"/>
            <w:noWrap/>
            <w:vAlign w:val="center"/>
            <w:hideMark/>
          </w:tcPr>
          <w:p w14:paraId="31212FF0" w14:textId="71EA1DAA"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80</w:t>
            </w:r>
          </w:p>
        </w:tc>
        <w:tc>
          <w:tcPr>
            <w:tcW w:w="1000" w:type="dxa"/>
            <w:tcBorders>
              <w:top w:val="nil"/>
              <w:left w:val="nil"/>
              <w:bottom w:val="single" w:sz="8" w:space="0" w:color="auto"/>
              <w:right w:val="single" w:sz="8" w:space="0" w:color="auto"/>
            </w:tcBorders>
            <w:shd w:val="clear" w:color="000000" w:fill="FFFFFF"/>
            <w:noWrap/>
            <w:vAlign w:val="center"/>
            <w:hideMark/>
          </w:tcPr>
          <w:p w14:paraId="6138E36D" w14:textId="16700ABE"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98</w:t>
            </w:r>
          </w:p>
        </w:tc>
        <w:tc>
          <w:tcPr>
            <w:tcW w:w="1000" w:type="dxa"/>
            <w:tcBorders>
              <w:top w:val="nil"/>
              <w:left w:val="nil"/>
              <w:bottom w:val="single" w:sz="8" w:space="0" w:color="auto"/>
              <w:right w:val="single" w:sz="8" w:space="0" w:color="auto"/>
            </w:tcBorders>
            <w:shd w:val="clear" w:color="000000" w:fill="FFFFFF"/>
            <w:noWrap/>
            <w:vAlign w:val="center"/>
            <w:hideMark/>
          </w:tcPr>
          <w:p w14:paraId="5E79B33F" w14:textId="61896F93"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106</w:t>
            </w:r>
          </w:p>
        </w:tc>
        <w:tc>
          <w:tcPr>
            <w:tcW w:w="1000" w:type="dxa"/>
            <w:tcBorders>
              <w:top w:val="nil"/>
              <w:left w:val="nil"/>
              <w:bottom w:val="single" w:sz="8" w:space="0" w:color="auto"/>
              <w:right w:val="single" w:sz="8" w:space="0" w:color="auto"/>
            </w:tcBorders>
            <w:shd w:val="clear" w:color="000000" w:fill="FFFFFF"/>
            <w:noWrap/>
            <w:vAlign w:val="center"/>
            <w:hideMark/>
          </w:tcPr>
          <w:p w14:paraId="7DDE723E" w14:textId="03F13E72"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4.85%</w:t>
            </w:r>
          </w:p>
        </w:tc>
        <w:tc>
          <w:tcPr>
            <w:tcW w:w="1000" w:type="dxa"/>
            <w:tcBorders>
              <w:top w:val="nil"/>
              <w:left w:val="nil"/>
              <w:bottom w:val="single" w:sz="8" w:space="0" w:color="auto"/>
              <w:right w:val="single" w:sz="8" w:space="0" w:color="auto"/>
            </w:tcBorders>
            <w:shd w:val="clear" w:color="000000" w:fill="FFFFFF"/>
            <w:noWrap/>
            <w:vAlign w:val="center"/>
            <w:hideMark/>
          </w:tcPr>
          <w:p w14:paraId="59D1A61D" w14:textId="559B559A"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3.19%</w:t>
            </w:r>
          </w:p>
        </w:tc>
      </w:tr>
      <w:tr w:rsidR="00E561A5" w:rsidRPr="00C52F8D" w14:paraId="311ECD56" w14:textId="77777777" w:rsidTr="00C52F8D">
        <w:trPr>
          <w:trHeight w:val="314"/>
        </w:trPr>
        <w:tc>
          <w:tcPr>
            <w:tcW w:w="3253" w:type="dxa"/>
            <w:tcBorders>
              <w:top w:val="nil"/>
              <w:left w:val="single" w:sz="8" w:space="0" w:color="auto"/>
              <w:bottom w:val="single" w:sz="8" w:space="0" w:color="auto"/>
              <w:right w:val="single" w:sz="8" w:space="0" w:color="auto"/>
            </w:tcBorders>
            <w:shd w:val="clear" w:color="000000" w:fill="FFFFFF"/>
            <w:noWrap/>
            <w:vAlign w:val="center"/>
            <w:hideMark/>
          </w:tcPr>
          <w:p w14:paraId="270C1C3C" w14:textId="77777777" w:rsidR="00E561A5" w:rsidRPr="00C52F8D" w:rsidRDefault="00E561A5" w:rsidP="00E561A5">
            <w:pPr>
              <w:spacing w:after="0" w:line="240" w:lineRule="auto"/>
              <w:rPr>
                <w:rFonts w:ascii="Arial" w:eastAsia="Times New Roman" w:hAnsi="Arial" w:cs="Arial"/>
                <w:color w:val="000000"/>
                <w:sz w:val="20"/>
                <w:szCs w:val="20"/>
                <w:lang w:val="en-US"/>
              </w:rPr>
            </w:pPr>
            <w:r w:rsidRPr="00C52F8D">
              <w:rPr>
                <w:rFonts w:ascii="Arial" w:eastAsia="Times New Roman" w:hAnsi="Arial" w:cs="Arial"/>
                <w:color w:val="000000"/>
                <w:sz w:val="20"/>
                <w:szCs w:val="20"/>
                <w:lang w:val="en-US"/>
              </w:rPr>
              <w:t xml:space="preserve">Global APAC (Percentage Share) </w:t>
            </w:r>
          </w:p>
        </w:tc>
        <w:tc>
          <w:tcPr>
            <w:tcW w:w="1000" w:type="dxa"/>
            <w:tcBorders>
              <w:top w:val="nil"/>
              <w:left w:val="nil"/>
              <w:bottom w:val="single" w:sz="8" w:space="0" w:color="auto"/>
              <w:right w:val="single" w:sz="8" w:space="0" w:color="auto"/>
            </w:tcBorders>
            <w:shd w:val="clear" w:color="000000" w:fill="FFFFFF"/>
            <w:noWrap/>
            <w:vAlign w:val="center"/>
            <w:hideMark/>
          </w:tcPr>
          <w:p w14:paraId="16A3FBB2" w14:textId="1F5E6130"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41.82%</w:t>
            </w:r>
          </w:p>
        </w:tc>
        <w:tc>
          <w:tcPr>
            <w:tcW w:w="1000" w:type="dxa"/>
            <w:tcBorders>
              <w:top w:val="nil"/>
              <w:left w:val="nil"/>
              <w:bottom w:val="single" w:sz="8" w:space="0" w:color="auto"/>
              <w:right w:val="single" w:sz="8" w:space="0" w:color="auto"/>
            </w:tcBorders>
            <w:shd w:val="clear" w:color="000000" w:fill="FFFFFF"/>
            <w:noWrap/>
            <w:vAlign w:val="center"/>
            <w:hideMark/>
          </w:tcPr>
          <w:p w14:paraId="2BFBA399" w14:textId="17C72855"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43.58%</w:t>
            </w:r>
          </w:p>
        </w:tc>
        <w:tc>
          <w:tcPr>
            <w:tcW w:w="1000" w:type="dxa"/>
            <w:tcBorders>
              <w:top w:val="nil"/>
              <w:left w:val="nil"/>
              <w:bottom w:val="single" w:sz="8" w:space="0" w:color="auto"/>
              <w:right w:val="single" w:sz="8" w:space="0" w:color="auto"/>
            </w:tcBorders>
            <w:shd w:val="clear" w:color="000000" w:fill="FFFFFF"/>
            <w:noWrap/>
            <w:vAlign w:val="center"/>
            <w:hideMark/>
          </w:tcPr>
          <w:p w14:paraId="6FBFE671" w14:textId="45EFE2F5"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44.29%</w:t>
            </w:r>
          </w:p>
        </w:tc>
        <w:tc>
          <w:tcPr>
            <w:tcW w:w="1000" w:type="dxa"/>
            <w:tcBorders>
              <w:top w:val="nil"/>
              <w:left w:val="nil"/>
              <w:bottom w:val="single" w:sz="8" w:space="0" w:color="auto"/>
              <w:right w:val="single" w:sz="8" w:space="0" w:color="auto"/>
            </w:tcBorders>
            <w:shd w:val="clear" w:color="000000" w:fill="FFFFFF"/>
            <w:noWrap/>
            <w:vAlign w:val="center"/>
            <w:hideMark/>
          </w:tcPr>
          <w:p w14:paraId="2FF8704B" w14:textId="795F0B06"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47.24%</w:t>
            </w:r>
          </w:p>
        </w:tc>
        <w:tc>
          <w:tcPr>
            <w:tcW w:w="1000" w:type="dxa"/>
            <w:tcBorders>
              <w:top w:val="nil"/>
              <w:left w:val="nil"/>
              <w:bottom w:val="single" w:sz="8" w:space="0" w:color="auto"/>
              <w:right w:val="single" w:sz="8" w:space="0" w:color="auto"/>
            </w:tcBorders>
            <w:shd w:val="clear" w:color="000000" w:fill="FFFFFF"/>
            <w:noWrap/>
            <w:vAlign w:val="center"/>
            <w:hideMark/>
          </w:tcPr>
          <w:p w14:paraId="68F8AECE" w14:textId="2B808CF9"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50.33%</w:t>
            </w:r>
          </w:p>
        </w:tc>
        <w:tc>
          <w:tcPr>
            <w:tcW w:w="1000" w:type="dxa"/>
            <w:tcBorders>
              <w:top w:val="nil"/>
              <w:left w:val="nil"/>
              <w:bottom w:val="single" w:sz="8" w:space="0" w:color="auto"/>
              <w:right w:val="single" w:sz="8" w:space="0" w:color="auto"/>
            </w:tcBorders>
            <w:shd w:val="clear" w:color="000000" w:fill="FFFFFF"/>
            <w:noWrap/>
            <w:vAlign w:val="center"/>
            <w:hideMark/>
          </w:tcPr>
          <w:p w14:paraId="27571291" w14:textId="5496E83E" w:rsidR="00E561A5" w:rsidRPr="00C52F8D" w:rsidRDefault="00E561A5" w:rsidP="00E561A5">
            <w:pPr>
              <w:spacing w:after="0" w:line="240" w:lineRule="auto"/>
              <w:jc w:val="center"/>
              <w:rPr>
                <w:rFonts w:ascii="Arial" w:eastAsia="Times New Roman" w:hAnsi="Arial" w:cs="Arial"/>
                <w:color w:val="000000"/>
                <w:sz w:val="20"/>
                <w:szCs w:val="20"/>
                <w:lang w:val="en-US"/>
              </w:rPr>
            </w:pPr>
          </w:p>
        </w:tc>
        <w:tc>
          <w:tcPr>
            <w:tcW w:w="1000" w:type="dxa"/>
            <w:tcBorders>
              <w:top w:val="nil"/>
              <w:left w:val="nil"/>
              <w:bottom w:val="single" w:sz="8" w:space="0" w:color="auto"/>
              <w:right w:val="single" w:sz="8" w:space="0" w:color="auto"/>
            </w:tcBorders>
            <w:shd w:val="clear" w:color="000000" w:fill="FFFFFF"/>
            <w:noWrap/>
            <w:vAlign w:val="center"/>
            <w:hideMark/>
          </w:tcPr>
          <w:p w14:paraId="52701692" w14:textId="3C588829" w:rsidR="00E561A5" w:rsidRPr="00C52F8D" w:rsidRDefault="00E561A5" w:rsidP="00E561A5">
            <w:pPr>
              <w:spacing w:after="0" w:line="240" w:lineRule="auto"/>
              <w:jc w:val="center"/>
              <w:rPr>
                <w:rFonts w:ascii="Arial" w:eastAsia="Times New Roman" w:hAnsi="Arial" w:cs="Arial"/>
                <w:color w:val="000000"/>
                <w:sz w:val="20"/>
                <w:szCs w:val="20"/>
                <w:lang w:val="en-US"/>
              </w:rPr>
            </w:pPr>
          </w:p>
        </w:tc>
      </w:tr>
      <w:tr w:rsidR="00E561A5" w:rsidRPr="00C52F8D" w14:paraId="58B44053" w14:textId="77777777" w:rsidTr="00C52F8D">
        <w:trPr>
          <w:trHeight w:val="314"/>
        </w:trPr>
        <w:tc>
          <w:tcPr>
            <w:tcW w:w="3253" w:type="dxa"/>
            <w:tcBorders>
              <w:top w:val="nil"/>
              <w:left w:val="single" w:sz="8" w:space="0" w:color="auto"/>
              <w:bottom w:val="single" w:sz="8" w:space="0" w:color="auto"/>
              <w:right w:val="single" w:sz="8" w:space="0" w:color="auto"/>
            </w:tcBorders>
            <w:shd w:val="clear" w:color="000000" w:fill="C00000"/>
            <w:noWrap/>
            <w:vAlign w:val="center"/>
            <w:hideMark/>
          </w:tcPr>
          <w:p w14:paraId="05B81E1C" w14:textId="77777777" w:rsidR="00E561A5" w:rsidRPr="00C52F8D" w:rsidRDefault="00E561A5" w:rsidP="00E561A5">
            <w:pPr>
              <w:spacing w:after="0" w:line="240" w:lineRule="auto"/>
              <w:rPr>
                <w:rFonts w:ascii="Arial" w:eastAsia="Times New Roman" w:hAnsi="Arial" w:cs="Arial"/>
                <w:color w:val="FFFFFF"/>
                <w:sz w:val="20"/>
                <w:szCs w:val="20"/>
                <w:lang w:val="en-US"/>
              </w:rPr>
            </w:pPr>
            <w:r w:rsidRPr="00C52F8D">
              <w:rPr>
                <w:rFonts w:ascii="Arial" w:eastAsia="Times New Roman" w:hAnsi="Arial" w:cs="Arial"/>
                <w:color w:val="FFFFFF"/>
                <w:sz w:val="20"/>
                <w:szCs w:val="20"/>
                <w:lang w:val="en-US"/>
              </w:rPr>
              <w:t>Europe</w:t>
            </w:r>
          </w:p>
        </w:tc>
        <w:tc>
          <w:tcPr>
            <w:tcW w:w="1000" w:type="dxa"/>
            <w:tcBorders>
              <w:top w:val="nil"/>
              <w:left w:val="nil"/>
              <w:bottom w:val="single" w:sz="8" w:space="0" w:color="auto"/>
              <w:right w:val="single" w:sz="8" w:space="0" w:color="auto"/>
            </w:tcBorders>
            <w:shd w:val="clear" w:color="000000" w:fill="C00000"/>
            <w:noWrap/>
            <w:vAlign w:val="center"/>
            <w:hideMark/>
          </w:tcPr>
          <w:p w14:paraId="0367BEB0" w14:textId="0F4FA864" w:rsidR="00E561A5" w:rsidRPr="00C52F8D" w:rsidRDefault="00E561A5" w:rsidP="00E561A5">
            <w:pPr>
              <w:spacing w:after="0" w:line="240" w:lineRule="auto"/>
              <w:jc w:val="center"/>
              <w:rPr>
                <w:rFonts w:ascii="Arial" w:eastAsia="Times New Roman" w:hAnsi="Arial" w:cs="Arial"/>
                <w:color w:val="FFFFFF"/>
                <w:sz w:val="20"/>
                <w:szCs w:val="20"/>
                <w:lang w:val="en-US"/>
              </w:rPr>
            </w:pPr>
            <w:r>
              <w:rPr>
                <w:rFonts w:ascii="Arial" w:hAnsi="Arial" w:cs="Arial"/>
                <w:color w:val="FFFFFF"/>
                <w:sz w:val="20"/>
                <w:szCs w:val="20"/>
                <w:lang w:val="en-US"/>
              </w:rPr>
              <w:t>171</w:t>
            </w:r>
          </w:p>
        </w:tc>
        <w:tc>
          <w:tcPr>
            <w:tcW w:w="1000" w:type="dxa"/>
            <w:tcBorders>
              <w:top w:val="nil"/>
              <w:left w:val="nil"/>
              <w:bottom w:val="single" w:sz="8" w:space="0" w:color="auto"/>
              <w:right w:val="single" w:sz="8" w:space="0" w:color="auto"/>
            </w:tcBorders>
            <w:shd w:val="clear" w:color="000000" w:fill="C00000"/>
            <w:noWrap/>
            <w:vAlign w:val="center"/>
            <w:hideMark/>
          </w:tcPr>
          <w:p w14:paraId="3E0B275A" w14:textId="3B0F5F4C" w:rsidR="00E561A5" w:rsidRPr="00C52F8D" w:rsidRDefault="00E561A5" w:rsidP="00E561A5">
            <w:pPr>
              <w:spacing w:after="0" w:line="240" w:lineRule="auto"/>
              <w:jc w:val="center"/>
              <w:rPr>
                <w:rFonts w:ascii="Arial" w:eastAsia="Times New Roman" w:hAnsi="Arial" w:cs="Arial"/>
                <w:color w:val="FFFFFF"/>
                <w:sz w:val="20"/>
                <w:szCs w:val="20"/>
                <w:lang w:val="en-US"/>
              </w:rPr>
            </w:pPr>
            <w:r>
              <w:rPr>
                <w:rFonts w:ascii="Arial" w:hAnsi="Arial" w:cs="Arial"/>
                <w:color w:val="FFFFFF"/>
                <w:sz w:val="20"/>
                <w:szCs w:val="20"/>
                <w:lang w:val="en-US"/>
              </w:rPr>
              <w:t>178</w:t>
            </w:r>
          </w:p>
        </w:tc>
        <w:tc>
          <w:tcPr>
            <w:tcW w:w="1000" w:type="dxa"/>
            <w:tcBorders>
              <w:top w:val="nil"/>
              <w:left w:val="nil"/>
              <w:bottom w:val="single" w:sz="8" w:space="0" w:color="auto"/>
              <w:right w:val="single" w:sz="8" w:space="0" w:color="auto"/>
            </w:tcBorders>
            <w:shd w:val="clear" w:color="000000" w:fill="C00000"/>
            <w:noWrap/>
            <w:vAlign w:val="center"/>
            <w:hideMark/>
          </w:tcPr>
          <w:p w14:paraId="4CF17120" w14:textId="21E1B379" w:rsidR="00E561A5" w:rsidRPr="00C52F8D" w:rsidRDefault="00E561A5" w:rsidP="00E561A5">
            <w:pPr>
              <w:spacing w:after="0" w:line="240" w:lineRule="auto"/>
              <w:jc w:val="center"/>
              <w:rPr>
                <w:rFonts w:ascii="Arial" w:eastAsia="Times New Roman" w:hAnsi="Arial" w:cs="Arial"/>
                <w:color w:val="FFFFFF"/>
                <w:sz w:val="20"/>
                <w:szCs w:val="20"/>
                <w:lang w:val="en-US"/>
              </w:rPr>
            </w:pPr>
            <w:r>
              <w:rPr>
                <w:rFonts w:ascii="Arial" w:hAnsi="Arial" w:cs="Arial"/>
                <w:color w:val="FFFFFF"/>
                <w:sz w:val="20"/>
                <w:szCs w:val="20"/>
                <w:lang w:val="en-US"/>
              </w:rPr>
              <w:t>187</w:t>
            </w:r>
          </w:p>
        </w:tc>
        <w:tc>
          <w:tcPr>
            <w:tcW w:w="1000" w:type="dxa"/>
            <w:tcBorders>
              <w:top w:val="nil"/>
              <w:left w:val="nil"/>
              <w:bottom w:val="single" w:sz="8" w:space="0" w:color="auto"/>
              <w:right w:val="single" w:sz="8" w:space="0" w:color="auto"/>
            </w:tcBorders>
            <w:shd w:val="clear" w:color="000000" w:fill="C00000"/>
            <w:noWrap/>
            <w:vAlign w:val="center"/>
            <w:hideMark/>
          </w:tcPr>
          <w:p w14:paraId="658DB2C3" w14:textId="5492BA3B" w:rsidR="00E561A5" w:rsidRPr="00C52F8D" w:rsidRDefault="00E561A5" w:rsidP="00E561A5">
            <w:pPr>
              <w:spacing w:after="0" w:line="240" w:lineRule="auto"/>
              <w:jc w:val="center"/>
              <w:rPr>
                <w:rFonts w:ascii="Arial" w:eastAsia="Times New Roman" w:hAnsi="Arial" w:cs="Arial"/>
                <w:color w:val="FFFFFF"/>
                <w:sz w:val="20"/>
                <w:szCs w:val="20"/>
                <w:lang w:val="en-US"/>
              </w:rPr>
            </w:pPr>
            <w:r>
              <w:rPr>
                <w:rFonts w:ascii="Arial" w:hAnsi="Arial" w:cs="Arial"/>
                <w:color w:val="FFFFFF"/>
                <w:sz w:val="20"/>
                <w:szCs w:val="20"/>
                <w:lang w:val="en-US"/>
              </w:rPr>
              <w:t>229</w:t>
            </w:r>
          </w:p>
        </w:tc>
        <w:tc>
          <w:tcPr>
            <w:tcW w:w="1000" w:type="dxa"/>
            <w:tcBorders>
              <w:top w:val="nil"/>
              <w:left w:val="nil"/>
              <w:bottom w:val="single" w:sz="8" w:space="0" w:color="auto"/>
              <w:right w:val="single" w:sz="8" w:space="0" w:color="auto"/>
            </w:tcBorders>
            <w:shd w:val="clear" w:color="000000" w:fill="C00000"/>
            <w:noWrap/>
            <w:vAlign w:val="center"/>
            <w:hideMark/>
          </w:tcPr>
          <w:p w14:paraId="080FD064" w14:textId="2E56BCFA" w:rsidR="00E561A5" w:rsidRPr="00C52F8D" w:rsidRDefault="00E561A5" w:rsidP="00E561A5">
            <w:pPr>
              <w:spacing w:after="0" w:line="240" w:lineRule="auto"/>
              <w:jc w:val="center"/>
              <w:rPr>
                <w:rFonts w:ascii="Arial" w:eastAsia="Times New Roman" w:hAnsi="Arial" w:cs="Arial"/>
                <w:color w:val="FFFFFF"/>
                <w:sz w:val="20"/>
                <w:szCs w:val="20"/>
                <w:lang w:val="en-US"/>
              </w:rPr>
            </w:pPr>
            <w:r>
              <w:rPr>
                <w:rFonts w:ascii="Arial" w:hAnsi="Arial" w:cs="Arial"/>
                <w:color w:val="FFFFFF"/>
                <w:sz w:val="20"/>
                <w:szCs w:val="20"/>
                <w:lang w:val="en-US"/>
              </w:rPr>
              <w:t>282</w:t>
            </w:r>
          </w:p>
        </w:tc>
        <w:tc>
          <w:tcPr>
            <w:tcW w:w="1000" w:type="dxa"/>
            <w:tcBorders>
              <w:top w:val="nil"/>
              <w:left w:val="nil"/>
              <w:bottom w:val="single" w:sz="8" w:space="0" w:color="auto"/>
              <w:right w:val="single" w:sz="8" w:space="0" w:color="auto"/>
            </w:tcBorders>
            <w:shd w:val="clear" w:color="000000" w:fill="C00000"/>
            <w:noWrap/>
            <w:vAlign w:val="center"/>
            <w:hideMark/>
          </w:tcPr>
          <w:p w14:paraId="61BA2EDE" w14:textId="2235DC73" w:rsidR="00E561A5" w:rsidRPr="00C52F8D" w:rsidRDefault="00E561A5" w:rsidP="00E561A5">
            <w:pPr>
              <w:spacing w:after="0" w:line="240" w:lineRule="auto"/>
              <w:jc w:val="center"/>
              <w:rPr>
                <w:rFonts w:ascii="Arial" w:eastAsia="Times New Roman" w:hAnsi="Arial" w:cs="Arial"/>
                <w:color w:val="FFFFFF"/>
                <w:sz w:val="20"/>
                <w:szCs w:val="20"/>
                <w:lang w:val="en-US"/>
              </w:rPr>
            </w:pPr>
            <w:r>
              <w:rPr>
                <w:rFonts w:ascii="Arial" w:hAnsi="Arial" w:cs="Arial"/>
                <w:color w:val="FFFFFF"/>
                <w:sz w:val="20"/>
                <w:szCs w:val="20"/>
                <w:lang w:val="en-US"/>
              </w:rPr>
              <w:t>0.75%</w:t>
            </w:r>
          </w:p>
        </w:tc>
        <w:tc>
          <w:tcPr>
            <w:tcW w:w="1000" w:type="dxa"/>
            <w:tcBorders>
              <w:top w:val="nil"/>
              <w:left w:val="nil"/>
              <w:bottom w:val="single" w:sz="8" w:space="0" w:color="auto"/>
              <w:right w:val="single" w:sz="8" w:space="0" w:color="auto"/>
            </w:tcBorders>
            <w:shd w:val="clear" w:color="000000" w:fill="C00000"/>
            <w:noWrap/>
            <w:vAlign w:val="center"/>
            <w:hideMark/>
          </w:tcPr>
          <w:p w14:paraId="3EA4F0BC" w14:textId="2CAFC10F" w:rsidR="00E561A5" w:rsidRPr="00C52F8D" w:rsidRDefault="00E561A5" w:rsidP="00E561A5">
            <w:pPr>
              <w:spacing w:after="0" w:line="240" w:lineRule="auto"/>
              <w:jc w:val="center"/>
              <w:rPr>
                <w:rFonts w:ascii="Arial" w:eastAsia="Times New Roman" w:hAnsi="Arial" w:cs="Arial"/>
                <w:color w:val="FFFFFF"/>
                <w:sz w:val="20"/>
                <w:szCs w:val="20"/>
                <w:lang w:val="en-US"/>
              </w:rPr>
            </w:pPr>
            <w:r>
              <w:rPr>
                <w:rFonts w:ascii="Arial" w:hAnsi="Arial" w:cs="Arial"/>
                <w:color w:val="FFFFFF"/>
                <w:sz w:val="20"/>
                <w:szCs w:val="20"/>
                <w:lang w:val="en-US"/>
              </w:rPr>
              <w:t>8.55%</w:t>
            </w:r>
          </w:p>
        </w:tc>
      </w:tr>
      <w:tr w:rsidR="00E561A5" w:rsidRPr="00C52F8D" w14:paraId="320D9650" w14:textId="77777777" w:rsidTr="00C52F8D">
        <w:trPr>
          <w:trHeight w:val="314"/>
        </w:trPr>
        <w:tc>
          <w:tcPr>
            <w:tcW w:w="3253" w:type="dxa"/>
            <w:tcBorders>
              <w:top w:val="nil"/>
              <w:left w:val="single" w:sz="8" w:space="0" w:color="auto"/>
              <w:bottom w:val="single" w:sz="8" w:space="0" w:color="auto"/>
              <w:right w:val="single" w:sz="8" w:space="0" w:color="auto"/>
            </w:tcBorders>
            <w:shd w:val="clear" w:color="000000" w:fill="FFFFFF"/>
            <w:noWrap/>
            <w:vAlign w:val="center"/>
            <w:hideMark/>
          </w:tcPr>
          <w:p w14:paraId="16149CCD" w14:textId="77777777" w:rsidR="00E561A5" w:rsidRPr="00C52F8D" w:rsidRDefault="00E561A5" w:rsidP="00E561A5">
            <w:pPr>
              <w:spacing w:after="0" w:line="240" w:lineRule="auto"/>
              <w:rPr>
                <w:rFonts w:ascii="Arial" w:eastAsia="Times New Roman" w:hAnsi="Arial" w:cs="Arial"/>
                <w:color w:val="000000"/>
                <w:sz w:val="20"/>
                <w:szCs w:val="20"/>
                <w:lang w:val="en-US"/>
              </w:rPr>
            </w:pPr>
            <w:r w:rsidRPr="00C52F8D">
              <w:rPr>
                <w:rFonts w:ascii="Arial" w:eastAsia="Times New Roman" w:hAnsi="Arial" w:cs="Arial"/>
                <w:color w:val="000000"/>
                <w:sz w:val="20"/>
                <w:szCs w:val="20"/>
                <w:lang w:val="en-US"/>
              </w:rPr>
              <w:lastRenderedPageBreak/>
              <w:t>Germany</w:t>
            </w:r>
          </w:p>
        </w:tc>
        <w:tc>
          <w:tcPr>
            <w:tcW w:w="1000" w:type="dxa"/>
            <w:tcBorders>
              <w:top w:val="nil"/>
              <w:left w:val="nil"/>
              <w:bottom w:val="single" w:sz="8" w:space="0" w:color="auto"/>
              <w:right w:val="single" w:sz="8" w:space="0" w:color="auto"/>
            </w:tcBorders>
            <w:shd w:val="clear" w:color="000000" w:fill="FFFFFF"/>
            <w:noWrap/>
            <w:vAlign w:val="center"/>
            <w:hideMark/>
          </w:tcPr>
          <w:p w14:paraId="2FD0267C" w14:textId="021C19B3"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33</w:t>
            </w:r>
          </w:p>
        </w:tc>
        <w:tc>
          <w:tcPr>
            <w:tcW w:w="1000" w:type="dxa"/>
            <w:tcBorders>
              <w:top w:val="nil"/>
              <w:left w:val="nil"/>
              <w:bottom w:val="single" w:sz="8" w:space="0" w:color="auto"/>
              <w:right w:val="single" w:sz="8" w:space="0" w:color="auto"/>
            </w:tcBorders>
            <w:shd w:val="clear" w:color="000000" w:fill="FFFFFF"/>
            <w:noWrap/>
            <w:vAlign w:val="center"/>
            <w:hideMark/>
          </w:tcPr>
          <w:p w14:paraId="5F613DDC" w14:textId="63437CC7"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35</w:t>
            </w:r>
          </w:p>
        </w:tc>
        <w:tc>
          <w:tcPr>
            <w:tcW w:w="1000" w:type="dxa"/>
            <w:tcBorders>
              <w:top w:val="nil"/>
              <w:left w:val="nil"/>
              <w:bottom w:val="single" w:sz="8" w:space="0" w:color="auto"/>
              <w:right w:val="single" w:sz="8" w:space="0" w:color="auto"/>
            </w:tcBorders>
            <w:shd w:val="clear" w:color="000000" w:fill="FFFFFF"/>
            <w:noWrap/>
            <w:vAlign w:val="center"/>
            <w:hideMark/>
          </w:tcPr>
          <w:p w14:paraId="308F0075" w14:textId="191A9E0D"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37</w:t>
            </w:r>
          </w:p>
        </w:tc>
        <w:tc>
          <w:tcPr>
            <w:tcW w:w="1000" w:type="dxa"/>
            <w:tcBorders>
              <w:top w:val="nil"/>
              <w:left w:val="nil"/>
              <w:bottom w:val="single" w:sz="8" w:space="0" w:color="auto"/>
              <w:right w:val="single" w:sz="8" w:space="0" w:color="auto"/>
            </w:tcBorders>
            <w:shd w:val="clear" w:color="000000" w:fill="FFFFFF"/>
            <w:noWrap/>
            <w:vAlign w:val="center"/>
            <w:hideMark/>
          </w:tcPr>
          <w:p w14:paraId="791152AE" w14:textId="5ED8412F"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46</w:t>
            </w:r>
          </w:p>
        </w:tc>
        <w:tc>
          <w:tcPr>
            <w:tcW w:w="1000" w:type="dxa"/>
            <w:tcBorders>
              <w:top w:val="nil"/>
              <w:left w:val="nil"/>
              <w:bottom w:val="single" w:sz="8" w:space="0" w:color="auto"/>
              <w:right w:val="single" w:sz="8" w:space="0" w:color="auto"/>
            </w:tcBorders>
            <w:shd w:val="clear" w:color="000000" w:fill="FFFFFF"/>
            <w:noWrap/>
            <w:vAlign w:val="center"/>
            <w:hideMark/>
          </w:tcPr>
          <w:p w14:paraId="289DD6AC" w14:textId="059F0D73"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58</w:t>
            </w:r>
          </w:p>
        </w:tc>
        <w:tc>
          <w:tcPr>
            <w:tcW w:w="1000" w:type="dxa"/>
            <w:tcBorders>
              <w:top w:val="nil"/>
              <w:left w:val="nil"/>
              <w:bottom w:val="single" w:sz="8" w:space="0" w:color="auto"/>
              <w:right w:val="single" w:sz="8" w:space="0" w:color="auto"/>
            </w:tcBorders>
            <w:shd w:val="clear" w:color="000000" w:fill="FFFFFF"/>
            <w:noWrap/>
            <w:vAlign w:val="center"/>
            <w:hideMark/>
          </w:tcPr>
          <w:p w14:paraId="4A4148E5" w14:textId="6F01C1C2"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1.04%</w:t>
            </w:r>
          </w:p>
        </w:tc>
        <w:tc>
          <w:tcPr>
            <w:tcW w:w="1000" w:type="dxa"/>
            <w:tcBorders>
              <w:top w:val="nil"/>
              <w:left w:val="nil"/>
              <w:bottom w:val="single" w:sz="8" w:space="0" w:color="auto"/>
              <w:right w:val="single" w:sz="8" w:space="0" w:color="auto"/>
            </w:tcBorders>
            <w:shd w:val="clear" w:color="000000" w:fill="FFFFFF"/>
            <w:noWrap/>
            <w:vAlign w:val="center"/>
            <w:hideMark/>
          </w:tcPr>
          <w:p w14:paraId="45964CD0" w14:textId="292FEC73"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5.21%</w:t>
            </w:r>
          </w:p>
        </w:tc>
      </w:tr>
      <w:tr w:rsidR="00E561A5" w:rsidRPr="00C52F8D" w14:paraId="673615AE" w14:textId="77777777" w:rsidTr="00C52F8D">
        <w:trPr>
          <w:trHeight w:val="314"/>
        </w:trPr>
        <w:tc>
          <w:tcPr>
            <w:tcW w:w="3253" w:type="dxa"/>
            <w:tcBorders>
              <w:top w:val="nil"/>
              <w:left w:val="single" w:sz="8" w:space="0" w:color="auto"/>
              <w:bottom w:val="single" w:sz="8" w:space="0" w:color="auto"/>
              <w:right w:val="single" w:sz="8" w:space="0" w:color="auto"/>
            </w:tcBorders>
            <w:shd w:val="clear" w:color="000000" w:fill="FFFFFF"/>
            <w:noWrap/>
            <w:vAlign w:val="center"/>
            <w:hideMark/>
          </w:tcPr>
          <w:p w14:paraId="4E4C513B" w14:textId="77777777" w:rsidR="00E561A5" w:rsidRPr="00C52F8D" w:rsidRDefault="00E561A5" w:rsidP="00E561A5">
            <w:pPr>
              <w:spacing w:after="0" w:line="240" w:lineRule="auto"/>
              <w:rPr>
                <w:rFonts w:ascii="Arial" w:eastAsia="Times New Roman" w:hAnsi="Arial" w:cs="Arial"/>
                <w:color w:val="000000"/>
                <w:sz w:val="20"/>
                <w:szCs w:val="20"/>
                <w:lang w:val="en-US"/>
              </w:rPr>
            </w:pPr>
            <w:r w:rsidRPr="00C52F8D">
              <w:rPr>
                <w:rFonts w:ascii="Arial" w:eastAsia="Times New Roman" w:hAnsi="Arial" w:cs="Arial"/>
                <w:color w:val="000000"/>
                <w:sz w:val="20"/>
                <w:szCs w:val="20"/>
                <w:lang w:val="en-US"/>
              </w:rPr>
              <w:t>France</w:t>
            </w:r>
          </w:p>
        </w:tc>
        <w:tc>
          <w:tcPr>
            <w:tcW w:w="1000" w:type="dxa"/>
            <w:tcBorders>
              <w:top w:val="nil"/>
              <w:left w:val="nil"/>
              <w:bottom w:val="single" w:sz="8" w:space="0" w:color="auto"/>
              <w:right w:val="single" w:sz="8" w:space="0" w:color="auto"/>
            </w:tcBorders>
            <w:shd w:val="clear" w:color="000000" w:fill="FFFFFF"/>
            <w:noWrap/>
            <w:vAlign w:val="center"/>
            <w:hideMark/>
          </w:tcPr>
          <w:p w14:paraId="60D519ED" w14:textId="32B149C3"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16</w:t>
            </w:r>
          </w:p>
        </w:tc>
        <w:tc>
          <w:tcPr>
            <w:tcW w:w="1000" w:type="dxa"/>
            <w:tcBorders>
              <w:top w:val="nil"/>
              <w:left w:val="nil"/>
              <w:bottom w:val="single" w:sz="8" w:space="0" w:color="auto"/>
              <w:right w:val="single" w:sz="8" w:space="0" w:color="auto"/>
            </w:tcBorders>
            <w:shd w:val="clear" w:color="000000" w:fill="FFFFFF"/>
            <w:noWrap/>
            <w:vAlign w:val="center"/>
            <w:hideMark/>
          </w:tcPr>
          <w:p w14:paraId="6A507C9A" w14:textId="5AC352F7"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16</w:t>
            </w:r>
          </w:p>
        </w:tc>
        <w:tc>
          <w:tcPr>
            <w:tcW w:w="1000" w:type="dxa"/>
            <w:tcBorders>
              <w:top w:val="nil"/>
              <w:left w:val="nil"/>
              <w:bottom w:val="single" w:sz="8" w:space="0" w:color="auto"/>
              <w:right w:val="single" w:sz="8" w:space="0" w:color="auto"/>
            </w:tcBorders>
            <w:shd w:val="clear" w:color="000000" w:fill="FFFFFF"/>
            <w:noWrap/>
            <w:vAlign w:val="center"/>
            <w:hideMark/>
          </w:tcPr>
          <w:p w14:paraId="2CC9022E" w14:textId="0A5D61E9"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16</w:t>
            </w:r>
          </w:p>
        </w:tc>
        <w:tc>
          <w:tcPr>
            <w:tcW w:w="1000" w:type="dxa"/>
            <w:tcBorders>
              <w:top w:val="nil"/>
              <w:left w:val="nil"/>
              <w:bottom w:val="single" w:sz="8" w:space="0" w:color="auto"/>
              <w:right w:val="single" w:sz="8" w:space="0" w:color="auto"/>
            </w:tcBorders>
            <w:shd w:val="clear" w:color="000000" w:fill="FFFFFF"/>
            <w:noWrap/>
            <w:vAlign w:val="center"/>
            <w:hideMark/>
          </w:tcPr>
          <w:p w14:paraId="36655735" w14:textId="7F21ED0B"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18</w:t>
            </w:r>
          </w:p>
        </w:tc>
        <w:tc>
          <w:tcPr>
            <w:tcW w:w="1000" w:type="dxa"/>
            <w:tcBorders>
              <w:top w:val="nil"/>
              <w:left w:val="nil"/>
              <w:bottom w:val="single" w:sz="8" w:space="0" w:color="auto"/>
              <w:right w:val="single" w:sz="8" w:space="0" w:color="auto"/>
            </w:tcBorders>
            <w:shd w:val="clear" w:color="000000" w:fill="FFFFFF"/>
            <w:noWrap/>
            <w:vAlign w:val="center"/>
            <w:hideMark/>
          </w:tcPr>
          <w:p w14:paraId="68CF6471" w14:textId="4C0E8034"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23</w:t>
            </w:r>
          </w:p>
        </w:tc>
        <w:tc>
          <w:tcPr>
            <w:tcW w:w="1000" w:type="dxa"/>
            <w:tcBorders>
              <w:top w:val="nil"/>
              <w:left w:val="nil"/>
              <w:bottom w:val="single" w:sz="8" w:space="0" w:color="auto"/>
              <w:right w:val="single" w:sz="8" w:space="0" w:color="auto"/>
            </w:tcBorders>
            <w:shd w:val="clear" w:color="auto" w:fill="auto"/>
            <w:noWrap/>
            <w:vAlign w:val="center"/>
            <w:hideMark/>
          </w:tcPr>
          <w:p w14:paraId="774D3B3C" w14:textId="6E2508A1"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0.44%</w:t>
            </w:r>
          </w:p>
        </w:tc>
        <w:tc>
          <w:tcPr>
            <w:tcW w:w="1000" w:type="dxa"/>
            <w:tcBorders>
              <w:top w:val="nil"/>
              <w:left w:val="nil"/>
              <w:bottom w:val="single" w:sz="8" w:space="0" w:color="auto"/>
              <w:right w:val="single" w:sz="8" w:space="0" w:color="auto"/>
            </w:tcBorders>
            <w:shd w:val="clear" w:color="auto" w:fill="auto"/>
            <w:noWrap/>
            <w:vAlign w:val="center"/>
            <w:hideMark/>
          </w:tcPr>
          <w:p w14:paraId="68E6541F" w14:textId="41993FEB"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4.84%</w:t>
            </w:r>
          </w:p>
        </w:tc>
      </w:tr>
      <w:tr w:rsidR="00E561A5" w:rsidRPr="00C52F8D" w14:paraId="1027C82B" w14:textId="77777777" w:rsidTr="00C52F8D">
        <w:trPr>
          <w:trHeight w:val="314"/>
        </w:trPr>
        <w:tc>
          <w:tcPr>
            <w:tcW w:w="3253" w:type="dxa"/>
            <w:tcBorders>
              <w:top w:val="nil"/>
              <w:left w:val="single" w:sz="8" w:space="0" w:color="auto"/>
              <w:bottom w:val="single" w:sz="8" w:space="0" w:color="auto"/>
              <w:right w:val="single" w:sz="8" w:space="0" w:color="auto"/>
            </w:tcBorders>
            <w:shd w:val="clear" w:color="000000" w:fill="FFFFFF"/>
            <w:noWrap/>
            <w:vAlign w:val="center"/>
            <w:hideMark/>
          </w:tcPr>
          <w:p w14:paraId="20EAAE0C" w14:textId="77777777" w:rsidR="00E561A5" w:rsidRPr="00C52F8D" w:rsidRDefault="00E561A5" w:rsidP="00E561A5">
            <w:pPr>
              <w:spacing w:after="0" w:line="240" w:lineRule="auto"/>
              <w:rPr>
                <w:rFonts w:ascii="Arial" w:eastAsia="Times New Roman" w:hAnsi="Arial" w:cs="Arial"/>
                <w:color w:val="000000"/>
                <w:sz w:val="20"/>
                <w:szCs w:val="20"/>
                <w:lang w:val="en-US"/>
              </w:rPr>
            </w:pPr>
            <w:r w:rsidRPr="00C52F8D">
              <w:rPr>
                <w:rFonts w:ascii="Arial" w:eastAsia="Times New Roman" w:hAnsi="Arial" w:cs="Arial"/>
                <w:color w:val="000000"/>
                <w:sz w:val="20"/>
                <w:szCs w:val="20"/>
                <w:lang w:val="en-US"/>
              </w:rPr>
              <w:t xml:space="preserve">United Kingdom </w:t>
            </w:r>
          </w:p>
        </w:tc>
        <w:tc>
          <w:tcPr>
            <w:tcW w:w="1000" w:type="dxa"/>
            <w:tcBorders>
              <w:top w:val="nil"/>
              <w:left w:val="nil"/>
              <w:bottom w:val="single" w:sz="8" w:space="0" w:color="auto"/>
              <w:right w:val="single" w:sz="8" w:space="0" w:color="auto"/>
            </w:tcBorders>
            <w:shd w:val="clear" w:color="000000" w:fill="FFFFFF"/>
            <w:noWrap/>
            <w:vAlign w:val="center"/>
            <w:hideMark/>
          </w:tcPr>
          <w:p w14:paraId="6623C32C" w14:textId="41264CF9"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18</w:t>
            </w:r>
          </w:p>
        </w:tc>
        <w:tc>
          <w:tcPr>
            <w:tcW w:w="1000" w:type="dxa"/>
            <w:tcBorders>
              <w:top w:val="nil"/>
              <w:left w:val="nil"/>
              <w:bottom w:val="single" w:sz="8" w:space="0" w:color="auto"/>
              <w:right w:val="single" w:sz="8" w:space="0" w:color="auto"/>
            </w:tcBorders>
            <w:shd w:val="clear" w:color="000000" w:fill="FFFFFF"/>
            <w:noWrap/>
            <w:vAlign w:val="center"/>
            <w:hideMark/>
          </w:tcPr>
          <w:p w14:paraId="05034D66" w14:textId="117E6EFB"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17</w:t>
            </w:r>
          </w:p>
        </w:tc>
        <w:tc>
          <w:tcPr>
            <w:tcW w:w="1000" w:type="dxa"/>
            <w:tcBorders>
              <w:top w:val="nil"/>
              <w:left w:val="nil"/>
              <w:bottom w:val="single" w:sz="8" w:space="0" w:color="auto"/>
              <w:right w:val="single" w:sz="8" w:space="0" w:color="auto"/>
            </w:tcBorders>
            <w:shd w:val="clear" w:color="000000" w:fill="FFFFFF"/>
            <w:noWrap/>
            <w:vAlign w:val="center"/>
            <w:hideMark/>
          </w:tcPr>
          <w:p w14:paraId="6ABCF06F" w14:textId="1A7F8ACB"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18</w:t>
            </w:r>
          </w:p>
        </w:tc>
        <w:tc>
          <w:tcPr>
            <w:tcW w:w="1000" w:type="dxa"/>
            <w:tcBorders>
              <w:top w:val="nil"/>
              <w:left w:val="nil"/>
              <w:bottom w:val="single" w:sz="8" w:space="0" w:color="auto"/>
              <w:right w:val="single" w:sz="8" w:space="0" w:color="auto"/>
            </w:tcBorders>
            <w:shd w:val="clear" w:color="000000" w:fill="FFFFFF"/>
            <w:noWrap/>
            <w:vAlign w:val="center"/>
            <w:hideMark/>
          </w:tcPr>
          <w:p w14:paraId="6D60BCDF" w14:textId="4E05B1E1"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20</w:t>
            </w:r>
          </w:p>
        </w:tc>
        <w:tc>
          <w:tcPr>
            <w:tcW w:w="1000" w:type="dxa"/>
            <w:tcBorders>
              <w:top w:val="nil"/>
              <w:left w:val="nil"/>
              <w:bottom w:val="single" w:sz="8" w:space="0" w:color="auto"/>
              <w:right w:val="single" w:sz="8" w:space="0" w:color="auto"/>
            </w:tcBorders>
            <w:shd w:val="clear" w:color="000000" w:fill="FFFFFF"/>
            <w:noWrap/>
            <w:vAlign w:val="center"/>
            <w:hideMark/>
          </w:tcPr>
          <w:p w14:paraId="333A9C17" w14:textId="68543579"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25</w:t>
            </w:r>
          </w:p>
        </w:tc>
        <w:tc>
          <w:tcPr>
            <w:tcW w:w="1000" w:type="dxa"/>
            <w:tcBorders>
              <w:top w:val="nil"/>
              <w:left w:val="nil"/>
              <w:bottom w:val="single" w:sz="8" w:space="0" w:color="auto"/>
              <w:right w:val="single" w:sz="8" w:space="0" w:color="auto"/>
            </w:tcBorders>
            <w:shd w:val="clear" w:color="auto" w:fill="auto"/>
            <w:noWrap/>
            <w:vAlign w:val="center"/>
            <w:hideMark/>
          </w:tcPr>
          <w:p w14:paraId="6A82F98A" w14:textId="30B35B59"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-0.89%</w:t>
            </w:r>
          </w:p>
        </w:tc>
        <w:tc>
          <w:tcPr>
            <w:tcW w:w="1000" w:type="dxa"/>
            <w:tcBorders>
              <w:top w:val="nil"/>
              <w:left w:val="nil"/>
              <w:bottom w:val="single" w:sz="8" w:space="0" w:color="auto"/>
              <w:right w:val="single" w:sz="8" w:space="0" w:color="auto"/>
            </w:tcBorders>
            <w:shd w:val="clear" w:color="auto" w:fill="auto"/>
            <w:noWrap/>
            <w:vAlign w:val="center"/>
            <w:hideMark/>
          </w:tcPr>
          <w:p w14:paraId="3DAC2582" w14:textId="62CF571F"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3.76%</w:t>
            </w:r>
          </w:p>
        </w:tc>
      </w:tr>
      <w:tr w:rsidR="00E561A5" w:rsidRPr="00C52F8D" w14:paraId="7A47E06F" w14:textId="77777777" w:rsidTr="00C52F8D">
        <w:trPr>
          <w:trHeight w:val="314"/>
        </w:trPr>
        <w:tc>
          <w:tcPr>
            <w:tcW w:w="3253" w:type="dxa"/>
            <w:tcBorders>
              <w:top w:val="nil"/>
              <w:left w:val="single" w:sz="8" w:space="0" w:color="auto"/>
              <w:bottom w:val="single" w:sz="8" w:space="0" w:color="auto"/>
              <w:right w:val="single" w:sz="8" w:space="0" w:color="auto"/>
            </w:tcBorders>
            <w:shd w:val="clear" w:color="000000" w:fill="FFFFFF"/>
            <w:noWrap/>
            <w:vAlign w:val="center"/>
            <w:hideMark/>
          </w:tcPr>
          <w:p w14:paraId="6136C83A" w14:textId="77777777" w:rsidR="00E561A5" w:rsidRPr="00C52F8D" w:rsidRDefault="00E561A5" w:rsidP="00E561A5">
            <w:pPr>
              <w:spacing w:after="0" w:line="240" w:lineRule="auto"/>
              <w:rPr>
                <w:rFonts w:ascii="Arial" w:eastAsia="Times New Roman" w:hAnsi="Arial" w:cs="Arial"/>
                <w:color w:val="000000"/>
                <w:sz w:val="20"/>
                <w:szCs w:val="20"/>
                <w:lang w:val="en-US"/>
              </w:rPr>
            </w:pPr>
            <w:r w:rsidRPr="00C52F8D">
              <w:rPr>
                <w:rFonts w:ascii="Arial" w:eastAsia="Times New Roman" w:hAnsi="Arial" w:cs="Arial"/>
                <w:color w:val="000000"/>
                <w:sz w:val="20"/>
                <w:szCs w:val="20"/>
                <w:lang w:val="en-US"/>
              </w:rPr>
              <w:t>Others</w:t>
            </w:r>
          </w:p>
        </w:tc>
        <w:tc>
          <w:tcPr>
            <w:tcW w:w="1000" w:type="dxa"/>
            <w:tcBorders>
              <w:top w:val="nil"/>
              <w:left w:val="nil"/>
              <w:bottom w:val="single" w:sz="8" w:space="0" w:color="auto"/>
              <w:right w:val="single" w:sz="8" w:space="0" w:color="auto"/>
            </w:tcBorders>
            <w:shd w:val="clear" w:color="000000" w:fill="FFFFFF"/>
            <w:noWrap/>
            <w:vAlign w:val="center"/>
            <w:hideMark/>
          </w:tcPr>
          <w:p w14:paraId="0DAC322A" w14:textId="1D3D473C"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104</w:t>
            </w:r>
          </w:p>
        </w:tc>
        <w:tc>
          <w:tcPr>
            <w:tcW w:w="1000" w:type="dxa"/>
            <w:tcBorders>
              <w:top w:val="nil"/>
              <w:left w:val="nil"/>
              <w:bottom w:val="single" w:sz="8" w:space="0" w:color="auto"/>
              <w:right w:val="single" w:sz="8" w:space="0" w:color="auto"/>
            </w:tcBorders>
            <w:shd w:val="clear" w:color="000000" w:fill="FFFFFF"/>
            <w:noWrap/>
            <w:vAlign w:val="center"/>
            <w:hideMark/>
          </w:tcPr>
          <w:p w14:paraId="220D279D" w14:textId="5AA0233B"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110</w:t>
            </w:r>
          </w:p>
        </w:tc>
        <w:tc>
          <w:tcPr>
            <w:tcW w:w="1000" w:type="dxa"/>
            <w:tcBorders>
              <w:top w:val="nil"/>
              <w:left w:val="nil"/>
              <w:bottom w:val="single" w:sz="8" w:space="0" w:color="auto"/>
              <w:right w:val="single" w:sz="8" w:space="0" w:color="auto"/>
            </w:tcBorders>
            <w:shd w:val="clear" w:color="000000" w:fill="FFFFFF"/>
            <w:noWrap/>
            <w:vAlign w:val="center"/>
            <w:hideMark/>
          </w:tcPr>
          <w:p w14:paraId="6DB567E8" w14:textId="2C29B090"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116</w:t>
            </w:r>
          </w:p>
        </w:tc>
        <w:tc>
          <w:tcPr>
            <w:tcW w:w="1000" w:type="dxa"/>
            <w:tcBorders>
              <w:top w:val="nil"/>
              <w:left w:val="nil"/>
              <w:bottom w:val="single" w:sz="8" w:space="0" w:color="auto"/>
              <w:right w:val="single" w:sz="8" w:space="0" w:color="auto"/>
            </w:tcBorders>
            <w:shd w:val="clear" w:color="000000" w:fill="FFFFFF"/>
            <w:noWrap/>
            <w:vAlign w:val="center"/>
            <w:hideMark/>
          </w:tcPr>
          <w:p w14:paraId="6360201F" w14:textId="56715164"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144</w:t>
            </w:r>
          </w:p>
        </w:tc>
        <w:tc>
          <w:tcPr>
            <w:tcW w:w="1000" w:type="dxa"/>
            <w:tcBorders>
              <w:top w:val="nil"/>
              <w:left w:val="nil"/>
              <w:bottom w:val="single" w:sz="8" w:space="0" w:color="auto"/>
              <w:right w:val="single" w:sz="8" w:space="0" w:color="auto"/>
            </w:tcBorders>
            <w:shd w:val="clear" w:color="000000" w:fill="FFFFFF"/>
            <w:noWrap/>
            <w:vAlign w:val="center"/>
            <w:hideMark/>
          </w:tcPr>
          <w:p w14:paraId="79BD3461" w14:textId="0E51C7EF"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175</w:t>
            </w:r>
          </w:p>
        </w:tc>
        <w:tc>
          <w:tcPr>
            <w:tcW w:w="1000" w:type="dxa"/>
            <w:tcBorders>
              <w:top w:val="nil"/>
              <w:left w:val="nil"/>
              <w:bottom w:val="single" w:sz="8" w:space="0" w:color="auto"/>
              <w:right w:val="single" w:sz="8" w:space="0" w:color="auto"/>
            </w:tcBorders>
            <w:shd w:val="clear" w:color="000000" w:fill="FFFFFF"/>
            <w:noWrap/>
            <w:vAlign w:val="center"/>
            <w:hideMark/>
          </w:tcPr>
          <w:p w14:paraId="6A8F5563" w14:textId="44E9A03C"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2.17%</w:t>
            </w:r>
          </w:p>
        </w:tc>
        <w:tc>
          <w:tcPr>
            <w:tcW w:w="1000" w:type="dxa"/>
            <w:tcBorders>
              <w:top w:val="nil"/>
              <w:left w:val="nil"/>
              <w:bottom w:val="single" w:sz="8" w:space="0" w:color="auto"/>
              <w:right w:val="single" w:sz="8" w:space="0" w:color="auto"/>
            </w:tcBorders>
            <w:shd w:val="clear" w:color="000000" w:fill="FFFFFF"/>
            <w:noWrap/>
            <w:vAlign w:val="center"/>
            <w:hideMark/>
          </w:tcPr>
          <w:p w14:paraId="17CBA364" w14:textId="24429445"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5.02%</w:t>
            </w:r>
          </w:p>
        </w:tc>
      </w:tr>
      <w:tr w:rsidR="00E561A5" w:rsidRPr="00C52F8D" w14:paraId="5AB31FC6" w14:textId="77777777" w:rsidTr="00C52F8D">
        <w:trPr>
          <w:trHeight w:val="314"/>
        </w:trPr>
        <w:tc>
          <w:tcPr>
            <w:tcW w:w="3253" w:type="dxa"/>
            <w:tcBorders>
              <w:top w:val="nil"/>
              <w:left w:val="single" w:sz="8" w:space="0" w:color="auto"/>
              <w:bottom w:val="single" w:sz="8" w:space="0" w:color="auto"/>
              <w:right w:val="single" w:sz="8" w:space="0" w:color="auto"/>
            </w:tcBorders>
            <w:shd w:val="clear" w:color="000000" w:fill="FFFFFF"/>
            <w:noWrap/>
            <w:vAlign w:val="center"/>
            <w:hideMark/>
          </w:tcPr>
          <w:p w14:paraId="3279E980" w14:textId="77777777" w:rsidR="00E561A5" w:rsidRPr="00C52F8D" w:rsidRDefault="00E561A5" w:rsidP="00E561A5">
            <w:pPr>
              <w:spacing w:after="0" w:line="240" w:lineRule="auto"/>
              <w:rPr>
                <w:rFonts w:ascii="Arial" w:eastAsia="Times New Roman" w:hAnsi="Arial" w:cs="Arial"/>
                <w:color w:val="000000"/>
                <w:sz w:val="20"/>
                <w:szCs w:val="20"/>
                <w:lang w:val="en-US"/>
              </w:rPr>
            </w:pPr>
            <w:r w:rsidRPr="00C52F8D">
              <w:rPr>
                <w:rFonts w:ascii="Arial" w:eastAsia="Times New Roman" w:hAnsi="Arial" w:cs="Arial"/>
                <w:color w:val="000000"/>
                <w:sz w:val="20"/>
                <w:szCs w:val="20"/>
                <w:lang w:val="en-US"/>
              </w:rPr>
              <w:t xml:space="preserve">Global Europe (Percentage Share) </w:t>
            </w:r>
          </w:p>
        </w:tc>
        <w:tc>
          <w:tcPr>
            <w:tcW w:w="1000" w:type="dxa"/>
            <w:tcBorders>
              <w:top w:val="nil"/>
              <w:left w:val="nil"/>
              <w:bottom w:val="single" w:sz="8" w:space="0" w:color="auto"/>
              <w:right w:val="single" w:sz="8" w:space="0" w:color="auto"/>
            </w:tcBorders>
            <w:shd w:val="clear" w:color="000000" w:fill="FFFFFF"/>
            <w:noWrap/>
            <w:vAlign w:val="center"/>
            <w:hideMark/>
          </w:tcPr>
          <w:p w14:paraId="09FFB1FD" w14:textId="6EB6806B"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25.25%</w:t>
            </w:r>
          </w:p>
        </w:tc>
        <w:tc>
          <w:tcPr>
            <w:tcW w:w="1000" w:type="dxa"/>
            <w:tcBorders>
              <w:top w:val="nil"/>
              <w:left w:val="nil"/>
              <w:bottom w:val="single" w:sz="8" w:space="0" w:color="auto"/>
              <w:right w:val="single" w:sz="8" w:space="0" w:color="auto"/>
            </w:tcBorders>
            <w:shd w:val="clear" w:color="000000" w:fill="FFFFFF"/>
            <w:noWrap/>
            <w:vAlign w:val="center"/>
            <w:hideMark/>
          </w:tcPr>
          <w:p w14:paraId="315BEC43" w14:textId="6A0D9A11"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24.02%</w:t>
            </w:r>
          </w:p>
        </w:tc>
        <w:tc>
          <w:tcPr>
            <w:tcW w:w="1000" w:type="dxa"/>
            <w:tcBorders>
              <w:top w:val="nil"/>
              <w:left w:val="nil"/>
              <w:bottom w:val="single" w:sz="8" w:space="0" w:color="auto"/>
              <w:right w:val="single" w:sz="8" w:space="0" w:color="auto"/>
            </w:tcBorders>
            <w:shd w:val="clear" w:color="000000" w:fill="FFFFFF"/>
            <w:noWrap/>
            <w:vAlign w:val="center"/>
            <w:hideMark/>
          </w:tcPr>
          <w:p w14:paraId="2E838668" w14:textId="707C685A"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23.71%</w:t>
            </w:r>
          </w:p>
        </w:tc>
        <w:tc>
          <w:tcPr>
            <w:tcW w:w="1000" w:type="dxa"/>
            <w:tcBorders>
              <w:top w:val="nil"/>
              <w:left w:val="nil"/>
              <w:bottom w:val="single" w:sz="8" w:space="0" w:color="auto"/>
              <w:right w:val="single" w:sz="8" w:space="0" w:color="auto"/>
            </w:tcBorders>
            <w:shd w:val="clear" w:color="000000" w:fill="FFFFFF"/>
            <w:noWrap/>
            <w:vAlign w:val="center"/>
            <w:hideMark/>
          </w:tcPr>
          <w:p w14:paraId="06C802E0" w14:textId="233EEDA7"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22.27%</w:t>
            </w:r>
          </w:p>
        </w:tc>
        <w:tc>
          <w:tcPr>
            <w:tcW w:w="1000" w:type="dxa"/>
            <w:tcBorders>
              <w:top w:val="nil"/>
              <w:left w:val="nil"/>
              <w:bottom w:val="single" w:sz="8" w:space="0" w:color="auto"/>
              <w:right w:val="single" w:sz="8" w:space="0" w:color="auto"/>
            </w:tcBorders>
            <w:shd w:val="clear" w:color="000000" w:fill="FFFFFF"/>
            <w:noWrap/>
            <w:vAlign w:val="center"/>
            <w:hideMark/>
          </w:tcPr>
          <w:p w14:paraId="4222FC9A" w14:textId="09675A37"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20.62%</w:t>
            </w:r>
          </w:p>
        </w:tc>
        <w:tc>
          <w:tcPr>
            <w:tcW w:w="1000" w:type="dxa"/>
            <w:tcBorders>
              <w:top w:val="nil"/>
              <w:left w:val="nil"/>
              <w:bottom w:val="single" w:sz="8" w:space="0" w:color="auto"/>
              <w:right w:val="single" w:sz="8" w:space="0" w:color="auto"/>
            </w:tcBorders>
            <w:shd w:val="clear" w:color="000000" w:fill="FFFFFF"/>
            <w:noWrap/>
            <w:vAlign w:val="center"/>
            <w:hideMark/>
          </w:tcPr>
          <w:p w14:paraId="534186BF" w14:textId="2B6C6D7B" w:rsidR="00E561A5" w:rsidRPr="00C52F8D" w:rsidRDefault="00E561A5" w:rsidP="00E561A5">
            <w:pPr>
              <w:spacing w:after="0" w:line="240" w:lineRule="auto"/>
              <w:jc w:val="center"/>
              <w:rPr>
                <w:rFonts w:ascii="Arial" w:eastAsia="Times New Roman" w:hAnsi="Arial" w:cs="Arial"/>
                <w:color w:val="000000"/>
                <w:sz w:val="20"/>
                <w:szCs w:val="20"/>
                <w:lang w:val="en-US"/>
              </w:rPr>
            </w:pPr>
          </w:p>
        </w:tc>
        <w:tc>
          <w:tcPr>
            <w:tcW w:w="1000" w:type="dxa"/>
            <w:tcBorders>
              <w:top w:val="nil"/>
              <w:left w:val="nil"/>
              <w:bottom w:val="single" w:sz="8" w:space="0" w:color="auto"/>
              <w:right w:val="single" w:sz="8" w:space="0" w:color="auto"/>
            </w:tcBorders>
            <w:shd w:val="clear" w:color="000000" w:fill="FFFFFF"/>
            <w:noWrap/>
            <w:vAlign w:val="center"/>
            <w:hideMark/>
          </w:tcPr>
          <w:p w14:paraId="13DB2F52" w14:textId="79B0C054" w:rsidR="00E561A5" w:rsidRPr="00C52F8D" w:rsidRDefault="00E561A5" w:rsidP="00E561A5">
            <w:pPr>
              <w:spacing w:after="0" w:line="240" w:lineRule="auto"/>
              <w:jc w:val="center"/>
              <w:rPr>
                <w:rFonts w:ascii="Arial" w:eastAsia="Times New Roman" w:hAnsi="Arial" w:cs="Arial"/>
                <w:color w:val="000000"/>
                <w:sz w:val="20"/>
                <w:szCs w:val="20"/>
                <w:lang w:val="en-US"/>
              </w:rPr>
            </w:pPr>
          </w:p>
        </w:tc>
      </w:tr>
      <w:tr w:rsidR="00E561A5" w:rsidRPr="00C52F8D" w14:paraId="51DBFC4A" w14:textId="77777777" w:rsidTr="00C52F8D">
        <w:trPr>
          <w:trHeight w:val="314"/>
        </w:trPr>
        <w:tc>
          <w:tcPr>
            <w:tcW w:w="3253" w:type="dxa"/>
            <w:tcBorders>
              <w:top w:val="nil"/>
              <w:left w:val="single" w:sz="8" w:space="0" w:color="auto"/>
              <w:bottom w:val="single" w:sz="8" w:space="0" w:color="auto"/>
              <w:right w:val="single" w:sz="8" w:space="0" w:color="auto"/>
            </w:tcBorders>
            <w:shd w:val="clear" w:color="000000" w:fill="C00000"/>
            <w:noWrap/>
            <w:vAlign w:val="center"/>
            <w:hideMark/>
          </w:tcPr>
          <w:p w14:paraId="24D6D79B" w14:textId="77777777" w:rsidR="00E561A5" w:rsidRPr="00C52F8D" w:rsidRDefault="00E561A5" w:rsidP="00E561A5">
            <w:pPr>
              <w:spacing w:after="0" w:line="240" w:lineRule="auto"/>
              <w:rPr>
                <w:rFonts w:ascii="Arial" w:eastAsia="Times New Roman" w:hAnsi="Arial" w:cs="Arial"/>
                <w:color w:val="FFFFFF"/>
                <w:sz w:val="20"/>
                <w:szCs w:val="20"/>
                <w:lang w:val="en-US"/>
              </w:rPr>
            </w:pPr>
            <w:r w:rsidRPr="00C52F8D">
              <w:rPr>
                <w:rFonts w:ascii="Arial" w:eastAsia="Times New Roman" w:hAnsi="Arial" w:cs="Arial"/>
                <w:color w:val="FFFFFF"/>
                <w:sz w:val="20"/>
                <w:szCs w:val="20"/>
                <w:lang w:val="en-US"/>
              </w:rPr>
              <w:t>North America</w:t>
            </w:r>
          </w:p>
        </w:tc>
        <w:tc>
          <w:tcPr>
            <w:tcW w:w="1000" w:type="dxa"/>
            <w:tcBorders>
              <w:top w:val="nil"/>
              <w:left w:val="nil"/>
              <w:bottom w:val="single" w:sz="8" w:space="0" w:color="auto"/>
              <w:right w:val="single" w:sz="8" w:space="0" w:color="auto"/>
            </w:tcBorders>
            <w:shd w:val="clear" w:color="000000" w:fill="C00000"/>
            <w:noWrap/>
            <w:vAlign w:val="center"/>
            <w:hideMark/>
          </w:tcPr>
          <w:p w14:paraId="611A25A1" w14:textId="5F5BC59A" w:rsidR="00E561A5" w:rsidRPr="00C52F8D" w:rsidRDefault="00E561A5" w:rsidP="00E561A5">
            <w:pPr>
              <w:spacing w:after="0" w:line="240" w:lineRule="auto"/>
              <w:jc w:val="center"/>
              <w:rPr>
                <w:rFonts w:ascii="Arial" w:eastAsia="Times New Roman" w:hAnsi="Arial" w:cs="Arial"/>
                <w:color w:val="FFFFFF"/>
                <w:sz w:val="20"/>
                <w:szCs w:val="20"/>
                <w:lang w:val="en-US"/>
              </w:rPr>
            </w:pPr>
            <w:r>
              <w:rPr>
                <w:rFonts w:ascii="Arial" w:hAnsi="Arial" w:cs="Arial"/>
                <w:color w:val="FFFFFF"/>
                <w:sz w:val="20"/>
                <w:szCs w:val="20"/>
                <w:lang w:val="en-US"/>
              </w:rPr>
              <w:t>153</w:t>
            </w:r>
          </w:p>
        </w:tc>
        <w:tc>
          <w:tcPr>
            <w:tcW w:w="1000" w:type="dxa"/>
            <w:tcBorders>
              <w:top w:val="nil"/>
              <w:left w:val="nil"/>
              <w:bottom w:val="single" w:sz="8" w:space="0" w:color="auto"/>
              <w:right w:val="single" w:sz="8" w:space="0" w:color="auto"/>
            </w:tcBorders>
            <w:shd w:val="clear" w:color="000000" w:fill="C00000"/>
            <w:noWrap/>
            <w:vAlign w:val="center"/>
            <w:hideMark/>
          </w:tcPr>
          <w:p w14:paraId="432286E7" w14:textId="66A299AA" w:rsidR="00E561A5" w:rsidRPr="00C52F8D" w:rsidRDefault="00E561A5" w:rsidP="00E561A5">
            <w:pPr>
              <w:spacing w:after="0" w:line="240" w:lineRule="auto"/>
              <w:jc w:val="center"/>
              <w:rPr>
                <w:rFonts w:ascii="Arial" w:eastAsia="Times New Roman" w:hAnsi="Arial" w:cs="Arial"/>
                <w:color w:val="FFFFFF"/>
                <w:sz w:val="20"/>
                <w:szCs w:val="20"/>
                <w:lang w:val="en-US"/>
              </w:rPr>
            </w:pPr>
            <w:r>
              <w:rPr>
                <w:rFonts w:ascii="Arial" w:hAnsi="Arial" w:cs="Arial"/>
                <w:color w:val="FFFFFF"/>
                <w:sz w:val="20"/>
                <w:szCs w:val="20"/>
                <w:lang w:val="en-US"/>
              </w:rPr>
              <w:t>164</w:t>
            </w:r>
          </w:p>
        </w:tc>
        <w:tc>
          <w:tcPr>
            <w:tcW w:w="1000" w:type="dxa"/>
            <w:tcBorders>
              <w:top w:val="nil"/>
              <w:left w:val="nil"/>
              <w:bottom w:val="single" w:sz="8" w:space="0" w:color="auto"/>
              <w:right w:val="single" w:sz="8" w:space="0" w:color="auto"/>
            </w:tcBorders>
            <w:shd w:val="clear" w:color="000000" w:fill="C00000"/>
            <w:noWrap/>
            <w:vAlign w:val="center"/>
            <w:hideMark/>
          </w:tcPr>
          <w:p w14:paraId="1E9E1799" w14:textId="72A488DC" w:rsidR="00E561A5" w:rsidRPr="00C52F8D" w:rsidRDefault="00E561A5" w:rsidP="00E561A5">
            <w:pPr>
              <w:spacing w:after="0" w:line="240" w:lineRule="auto"/>
              <w:jc w:val="center"/>
              <w:rPr>
                <w:rFonts w:ascii="Arial" w:eastAsia="Times New Roman" w:hAnsi="Arial" w:cs="Arial"/>
                <w:color w:val="FFFFFF"/>
                <w:sz w:val="20"/>
                <w:szCs w:val="20"/>
                <w:lang w:val="en-US"/>
              </w:rPr>
            </w:pPr>
            <w:r>
              <w:rPr>
                <w:rFonts w:ascii="Arial" w:hAnsi="Arial" w:cs="Arial"/>
                <w:color w:val="FFFFFF"/>
                <w:sz w:val="20"/>
                <w:szCs w:val="20"/>
                <w:lang w:val="en-US"/>
              </w:rPr>
              <w:t>173</w:t>
            </w:r>
          </w:p>
        </w:tc>
        <w:tc>
          <w:tcPr>
            <w:tcW w:w="1000" w:type="dxa"/>
            <w:tcBorders>
              <w:top w:val="nil"/>
              <w:left w:val="nil"/>
              <w:bottom w:val="single" w:sz="8" w:space="0" w:color="auto"/>
              <w:right w:val="single" w:sz="8" w:space="0" w:color="auto"/>
            </w:tcBorders>
            <w:shd w:val="clear" w:color="000000" w:fill="C00000"/>
            <w:noWrap/>
            <w:vAlign w:val="center"/>
            <w:hideMark/>
          </w:tcPr>
          <w:p w14:paraId="31FC0D98" w14:textId="3FB2EE3D" w:rsidR="00E561A5" w:rsidRPr="00C52F8D" w:rsidRDefault="00E561A5" w:rsidP="00E561A5">
            <w:pPr>
              <w:spacing w:after="0" w:line="240" w:lineRule="auto"/>
              <w:jc w:val="center"/>
              <w:rPr>
                <w:rFonts w:ascii="Arial" w:eastAsia="Times New Roman" w:hAnsi="Arial" w:cs="Arial"/>
                <w:color w:val="FFFFFF"/>
                <w:sz w:val="20"/>
                <w:szCs w:val="20"/>
                <w:lang w:val="en-US"/>
              </w:rPr>
            </w:pPr>
            <w:r>
              <w:rPr>
                <w:rFonts w:ascii="Arial" w:hAnsi="Arial" w:cs="Arial"/>
                <w:color w:val="FFFFFF"/>
                <w:sz w:val="20"/>
                <w:szCs w:val="20"/>
                <w:lang w:val="en-US"/>
              </w:rPr>
              <w:t>215</w:t>
            </w:r>
          </w:p>
        </w:tc>
        <w:tc>
          <w:tcPr>
            <w:tcW w:w="1000" w:type="dxa"/>
            <w:tcBorders>
              <w:top w:val="nil"/>
              <w:left w:val="nil"/>
              <w:bottom w:val="single" w:sz="8" w:space="0" w:color="auto"/>
              <w:right w:val="single" w:sz="8" w:space="0" w:color="auto"/>
            </w:tcBorders>
            <w:shd w:val="clear" w:color="000000" w:fill="C00000"/>
            <w:noWrap/>
            <w:vAlign w:val="center"/>
            <w:hideMark/>
          </w:tcPr>
          <w:p w14:paraId="2DA23EDC" w14:textId="654A11A9" w:rsidR="00E561A5" w:rsidRPr="00C52F8D" w:rsidRDefault="00E561A5" w:rsidP="00E561A5">
            <w:pPr>
              <w:spacing w:after="0" w:line="240" w:lineRule="auto"/>
              <w:jc w:val="center"/>
              <w:rPr>
                <w:rFonts w:ascii="Arial" w:eastAsia="Times New Roman" w:hAnsi="Arial" w:cs="Arial"/>
                <w:color w:val="FFFFFF"/>
                <w:sz w:val="20"/>
                <w:szCs w:val="20"/>
                <w:lang w:val="en-US"/>
              </w:rPr>
            </w:pPr>
            <w:r>
              <w:rPr>
                <w:rFonts w:ascii="Arial" w:hAnsi="Arial" w:cs="Arial"/>
                <w:color w:val="FFFFFF"/>
                <w:sz w:val="20"/>
                <w:szCs w:val="20"/>
                <w:lang w:val="en-US"/>
              </w:rPr>
              <w:t>275</w:t>
            </w:r>
          </w:p>
        </w:tc>
        <w:tc>
          <w:tcPr>
            <w:tcW w:w="1000" w:type="dxa"/>
            <w:tcBorders>
              <w:top w:val="nil"/>
              <w:left w:val="nil"/>
              <w:bottom w:val="single" w:sz="8" w:space="0" w:color="auto"/>
              <w:right w:val="single" w:sz="8" w:space="0" w:color="auto"/>
            </w:tcBorders>
            <w:shd w:val="clear" w:color="000000" w:fill="C00000"/>
            <w:noWrap/>
            <w:vAlign w:val="center"/>
            <w:hideMark/>
          </w:tcPr>
          <w:p w14:paraId="44525211" w14:textId="0B1F35E4" w:rsidR="00E561A5" w:rsidRPr="00C52F8D" w:rsidRDefault="00E561A5" w:rsidP="00E561A5">
            <w:pPr>
              <w:spacing w:after="0" w:line="240" w:lineRule="auto"/>
              <w:jc w:val="center"/>
              <w:rPr>
                <w:rFonts w:ascii="Arial" w:eastAsia="Times New Roman" w:hAnsi="Arial" w:cs="Arial"/>
                <w:color w:val="FFFFFF"/>
                <w:sz w:val="20"/>
                <w:szCs w:val="20"/>
                <w:lang w:val="en-US"/>
              </w:rPr>
            </w:pPr>
            <w:r>
              <w:rPr>
                <w:rFonts w:ascii="Arial" w:hAnsi="Arial" w:cs="Arial"/>
                <w:color w:val="FFFFFF"/>
                <w:sz w:val="20"/>
                <w:szCs w:val="20"/>
                <w:lang w:val="en-US"/>
              </w:rPr>
              <w:t>1.40%</w:t>
            </w:r>
          </w:p>
        </w:tc>
        <w:tc>
          <w:tcPr>
            <w:tcW w:w="1000" w:type="dxa"/>
            <w:tcBorders>
              <w:top w:val="nil"/>
              <w:left w:val="nil"/>
              <w:bottom w:val="single" w:sz="8" w:space="0" w:color="auto"/>
              <w:right w:val="single" w:sz="8" w:space="0" w:color="auto"/>
            </w:tcBorders>
            <w:shd w:val="clear" w:color="000000" w:fill="C00000"/>
            <w:noWrap/>
            <w:vAlign w:val="center"/>
            <w:hideMark/>
          </w:tcPr>
          <w:p w14:paraId="25232F58" w14:textId="3F7B731B" w:rsidR="00E561A5" w:rsidRPr="00C52F8D" w:rsidRDefault="00E561A5" w:rsidP="00E561A5">
            <w:pPr>
              <w:spacing w:after="0" w:line="240" w:lineRule="auto"/>
              <w:jc w:val="center"/>
              <w:rPr>
                <w:rFonts w:ascii="Arial" w:eastAsia="Times New Roman" w:hAnsi="Arial" w:cs="Arial"/>
                <w:color w:val="FFFFFF"/>
                <w:sz w:val="20"/>
                <w:szCs w:val="20"/>
                <w:lang w:val="en-US"/>
              </w:rPr>
            </w:pPr>
            <w:r>
              <w:rPr>
                <w:rFonts w:ascii="Arial" w:hAnsi="Arial" w:cs="Arial"/>
                <w:color w:val="FFFFFF"/>
                <w:sz w:val="20"/>
                <w:szCs w:val="20"/>
                <w:lang w:val="en-US"/>
              </w:rPr>
              <w:t>9.74%</w:t>
            </w:r>
          </w:p>
        </w:tc>
      </w:tr>
      <w:tr w:rsidR="00E561A5" w:rsidRPr="00C52F8D" w14:paraId="774C6793" w14:textId="77777777" w:rsidTr="00C52F8D">
        <w:trPr>
          <w:trHeight w:val="314"/>
        </w:trPr>
        <w:tc>
          <w:tcPr>
            <w:tcW w:w="3253" w:type="dxa"/>
            <w:tcBorders>
              <w:top w:val="nil"/>
              <w:left w:val="single" w:sz="8" w:space="0" w:color="auto"/>
              <w:bottom w:val="single" w:sz="8" w:space="0" w:color="auto"/>
              <w:right w:val="single" w:sz="8" w:space="0" w:color="auto"/>
            </w:tcBorders>
            <w:shd w:val="clear" w:color="000000" w:fill="FFFFFF"/>
            <w:noWrap/>
            <w:vAlign w:val="center"/>
            <w:hideMark/>
          </w:tcPr>
          <w:p w14:paraId="7F6A7AFF" w14:textId="77777777" w:rsidR="00E561A5" w:rsidRPr="00C52F8D" w:rsidRDefault="00E561A5" w:rsidP="00E561A5">
            <w:pPr>
              <w:spacing w:after="0" w:line="240" w:lineRule="auto"/>
              <w:rPr>
                <w:rFonts w:ascii="Arial" w:eastAsia="Times New Roman" w:hAnsi="Arial" w:cs="Arial"/>
                <w:color w:val="000000"/>
                <w:sz w:val="20"/>
                <w:szCs w:val="20"/>
                <w:lang w:val="en-US"/>
              </w:rPr>
            </w:pPr>
            <w:r w:rsidRPr="00C52F8D">
              <w:rPr>
                <w:rFonts w:ascii="Arial" w:eastAsia="Times New Roman" w:hAnsi="Arial" w:cs="Arial"/>
                <w:color w:val="000000"/>
                <w:sz w:val="20"/>
                <w:szCs w:val="20"/>
                <w:lang w:val="en-US"/>
              </w:rPr>
              <w:t>USA</w:t>
            </w:r>
          </w:p>
        </w:tc>
        <w:tc>
          <w:tcPr>
            <w:tcW w:w="1000" w:type="dxa"/>
            <w:tcBorders>
              <w:top w:val="nil"/>
              <w:left w:val="nil"/>
              <w:bottom w:val="single" w:sz="8" w:space="0" w:color="auto"/>
              <w:right w:val="single" w:sz="8" w:space="0" w:color="auto"/>
            </w:tcBorders>
            <w:shd w:val="clear" w:color="000000" w:fill="FFFFFF"/>
            <w:noWrap/>
            <w:vAlign w:val="center"/>
            <w:hideMark/>
          </w:tcPr>
          <w:p w14:paraId="32FD79DB" w14:textId="395DA206"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140</w:t>
            </w:r>
          </w:p>
        </w:tc>
        <w:tc>
          <w:tcPr>
            <w:tcW w:w="1000" w:type="dxa"/>
            <w:tcBorders>
              <w:top w:val="nil"/>
              <w:left w:val="nil"/>
              <w:bottom w:val="single" w:sz="8" w:space="0" w:color="auto"/>
              <w:right w:val="single" w:sz="8" w:space="0" w:color="auto"/>
            </w:tcBorders>
            <w:shd w:val="clear" w:color="000000" w:fill="FFFFFF"/>
            <w:noWrap/>
            <w:vAlign w:val="center"/>
            <w:hideMark/>
          </w:tcPr>
          <w:p w14:paraId="41388BB8" w14:textId="00999B4A"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148</w:t>
            </w:r>
          </w:p>
        </w:tc>
        <w:tc>
          <w:tcPr>
            <w:tcW w:w="1000" w:type="dxa"/>
            <w:tcBorders>
              <w:top w:val="nil"/>
              <w:left w:val="nil"/>
              <w:bottom w:val="single" w:sz="8" w:space="0" w:color="auto"/>
              <w:right w:val="single" w:sz="8" w:space="0" w:color="auto"/>
            </w:tcBorders>
            <w:shd w:val="clear" w:color="000000" w:fill="FFFFFF"/>
            <w:noWrap/>
            <w:vAlign w:val="center"/>
            <w:hideMark/>
          </w:tcPr>
          <w:p w14:paraId="3154DE6C" w14:textId="7E5A8063"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157</w:t>
            </w:r>
          </w:p>
        </w:tc>
        <w:tc>
          <w:tcPr>
            <w:tcW w:w="1000" w:type="dxa"/>
            <w:tcBorders>
              <w:top w:val="nil"/>
              <w:left w:val="nil"/>
              <w:bottom w:val="single" w:sz="8" w:space="0" w:color="auto"/>
              <w:right w:val="single" w:sz="8" w:space="0" w:color="auto"/>
            </w:tcBorders>
            <w:shd w:val="clear" w:color="000000" w:fill="FFFFFF"/>
            <w:noWrap/>
            <w:vAlign w:val="center"/>
            <w:hideMark/>
          </w:tcPr>
          <w:p w14:paraId="1FE5A124" w14:textId="1A7E5D1D"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198</w:t>
            </w:r>
          </w:p>
        </w:tc>
        <w:tc>
          <w:tcPr>
            <w:tcW w:w="1000" w:type="dxa"/>
            <w:tcBorders>
              <w:top w:val="nil"/>
              <w:left w:val="nil"/>
              <w:bottom w:val="single" w:sz="8" w:space="0" w:color="auto"/>
              <w:right w:val="single" w:sz="8" w:space="0" w:color="auto"/>
            </w:tcBorders>
            <w:shd w:val="clear" w:color="000000" w:fill="FFFFFF"/>
            <w:noWrap/>
            <w:vAlign w:val="center"/>
            <w:hideMark/>
          </w:tcPr>
          <w:p w14:paraId="476395A1" w14:textId="72CFA6CB"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257</w:t>
            </w:r>
          </w:p>
        </w:tc>
        <w:tc>
          <w:tcPr>
            <w:tcW w:w="1000" w:type="dxa"/>
            <w:tcBorders>
              <w:top w:val="nil"/>
              <w:left w:val="nil"/>
              <w:bottom w:val="single" w:sz="8" w:space="0" w:color="auto"/>
              <w:right w:val="single" w:sz="8" w:space="0" w:color="auto"/>
            </w:tcBorders>
            <w:shd w:val="clear" w:color="000000" w:fill="FFFFFF"/>
            <w:noWrap/>
            <w:vAlign w:val="center"/>
            <w:hideMark/>
          </w:tcPr>
          <w:p w14:paraId="52701A21" w14:textId="3795FADB"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1.22%</w:t>
            </w:r>
          </w:p>
        </w:tc>
        <w:tc>
          <w:tcPr>
            <w:tcW w:w="1000" w:type="dxa"/>
            <w:tcBorders>
              <w:top w:val="nil"/>
              <w:left w:val="nil"/>
              <w:bottom w:val="single" w:sz="8" w:space="0" w:color="auto"/>
              <w:right w:val="single" w:sz="8" w:space="0" w:color="auto"/>
            </w:tcBorders>
            <w:shd w:val="clear" w:color="000000" w:fill="FFFFFF"/>
            <w:noWrap/>
            <w:vAlign w:val="center"/>
            <w:hideMark/>
          </w:tcPr>
          <w:p w14:paraId="31A73942" w14:textId="22944FD4"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5.58%</w:t>
            </w:r>
          </w:p>
        </w:tc>
      </w:tr>
      <w:tr w:rsidR="00E561A5" w:rsidRPr="00C52F8D" w14:paraId="648FAD6A" w14:textId="77777777" w:rsidTr="00C52F8D">
        <w:trPr>
          <w:trHeight w:val="314"/>
        </w:trPr>
        <w:tc>
          <w:tcPr>
            <w:tcW w:w="3253" w:type="dxa"/>
            <w:tcBorders>
              <w:top w:val="nil"/>
              <w:left w:val="single" w:sz="8" w:space="0" w:color="auto"/>
              <w:bottom w:val="single" w:sz="8" w:space="0" w:color="auto"/>
              <w:right w:val="single" w:sz="8" w:space="0" w:color="auto"/>
            </w:tcBorders>
            <w:shd w:val="clear" w:color="000000" w:fill="FFFFFF"/>
            <w:noWrap/>
            <w:vAlign w:val="center"/>
            <w:hideMark/>
          </w:tcPr>
          <w:p w14:paraId="492E60FF" w14:textId="77777777" w:rsidR="00E561A5" w:rsidRPr="00C52F8D" w:rsidRDefault="00E561A5" w:rsidP="00E561A5">
            <w:pPr>
              <w:spacing w:after="0" w:line="240" w:lineRule="auto"/>
              <w:rPr>
                <w:rFonts w:ascii="Arial" w:eastAsia="Times New Roman" w:hAnsi="Arial" w:cs="Arial"/>
                <w:color w:val="000000"/>
                <w:sz w:val="20"/>
                <w:szCs w:val="20"/>
                <w:lang w:val="en-US"/>
              </w:rPr>
            </w:pPr>
            <w:r w:rsidRPr="00C52F8D">
              <w:rPr>
                <w:rFonts w:ascii="Arial" w:eastAsia="Times New Roman" w:hAnsi="Arial" w:cs="Arial"/>
                <w:color w:val="000000"/>
                <w:sz w:val="20"/>
                <w:szCs w:val="20"/>
                <w:lang w:val="en-US"/>
              </w:rPr>
              <w:t>Canada</w:t>
            </w:r>
          </w:p>
        </w:tc>
        <w:tc>
          <w:tcPr>
            <w:tcW w:w="1000" w:type="dxa"/>
            <w:tcBorders>
              <w:top w:val="nil"/>
              <w:left w:val="nil"/>
              <w:bottom w:val="single" w:sz="8" w:space="0" w:color="auto"/>
              <w:right w:val="single" w:sz="8" w:space="0" w:color="auto"/>
            </w:tcBorders>
            <w:shd w:val="clear" w:color="000000" w:fill="FFFFFF"/>
            <w:noWrap/>
            <w:vAlign w:val="center"/>
            <w:hideMark/>
          </w:tcPr>
          <w:p w14:paraId="134BF460" w14:textId="2D6B8973"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6</w:t>
            </w:r>
          </w:p>
        </w:tc>
        <w:tc>
          <w:tcPr>
            <w:tcW w:w="1000" w:type="dxa"/>
            <w:tcBorders>
              <w:top w:val="nil"/>
              <w:left w:val="nil"/>
              <w:bottom w:val="single" w:sz="8" w:space="0" w:color="auto"/>
              <w:right w:val="single" w:sz="8" w:space="0" w:color="auto"/>
            </w:tcBorders>
            <w:shd w:val="clear" w:color="000000" w:fill="FFFFFF"/>
            <w:noWrap/>
            <w:vAlign w:val="center"/>
            <w:hideMark/>
          </w:tcPr>
          <w:p w14:paraId="63EAC344" w14:textId="3064D557"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7</w:t>
            </w:r>
          </w:p>
        </w:tc>
        <w:tc>
          <w:tcPr>
            <w:tcW w:w="1000" w:type="dxa"/>
            <w:tcBorders>
              <w:top w:val="nil"/>
              <w:left w:val="nil"/>
              <w:bottom w:val="single" w:sz="8" w:space="0" w:color="auto"/>
              <w:right w:val="single" w:sz="8" w:space="0" w:color="auto"/>
            </w:tcBorders>
            <w:shd w:val="clear" w:color="000000" w:fill="FFFFFF"/>
            <w:noWrap/>
            <w:vAlign w:val="center"/>
            <w:hideMark/>
          </w:tcPr>
          <w:p w14:paraId="4051F0FA" w14:textId="23F499FF"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7</w:t>
            </w:r>
          </w:p>
        </w:tc>
        <w:tc>
          <w:tcPr>
            <w:tcW w:w="1000" w:type="dxa"/>
            <w:tcBorders>
              <w:top w:val="nil"/>
              <w:left w:val="nil"/>
              <w:bottom w:val="single" w:sz="8" w:space="0" w:color="auto"/>
              <w:right w:val="single" w:sz="8" w:space="0" w:color="auto"/>
            </w:tcBorders>
            <w:shd w:val="clear" w:color="000000" w:fill="FFFFFF"/>
            <w:noWrap/>
            <w:vAlign w:val="center"/>
            <w:hideMark/>
          </w:tcPr>
          <w:p w14:paraId="22968887" w14:textId="061BC15F"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9</w:t>
            </w:r>
          </w:p>
        </w:tc>
        <w:tc>
          <w:tcPr>
            <w:tcW w:w="1000" w:type="dxa"/>
            <w:tcBorders>
              <w:top w:val="nil"/>
              <w:left w:val="nil"/>
              <w:bottom w:val="single" w:sz="8" w:space="0" w:color="auto"/>
              <w:right w:val="single" w:sz="8" w:space="0" w:color="auto"/>
            </w:tcBorders>
            <w:shd w:val="clear" w:color="000000" w:fill="FFFFFF"/>
            <w:noWrap/>
            <w:vAlign w:val="center"/>
            <w:hideMark/>
          </w:tcPr>
          <w:p w14:paraId="0400777E" w14:textId="394A73C7"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12</w:t>
            </w:r>
          </w:p>
        </w:tc>
        <w:tc>
          <w:tcPr>
            <w:tcW w:w="1000" w:type="dxa"/>
            <w:tcBorders>
              <w:top w:val="nil"/>
              <w:left w:val="nil"/>
              <w:bottom w:val="single" w:sz="8" w:space="0" w:color="auto"/>
              <w:right w:val="single" w:sz="8" w:space="0" w:color="auto"/>
            </w:tcBorders>
            <w:shd w:val="clear" w:color="000000" w:fill="FFFFFF"/>
            <w:noWrap/>
            <w:vAlign w:val="center"/>
            <w:hideMark/>
          </w:tcPr>
          <w:p w14:paraId="20F4C516" w14:textId="0B0BD858"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1.55%</w:t>
            </w:r>
          </w:p>
        </w:tc>
        <w:tc>
          <w:tcPr>
            <w:tcW w:w="1000" w:type="dxa"/>
            <w:tcBorders>
              <w:top w:val="nil"/>
              <w:left w:val="nil"/>
              <w:bottom w:val="single" w:sz="8" w:space="0" w:color="auto"/>
              <w:right w:val="single" w:sz="8" w:space="0" w:color="auto"/>
            </w:tcBorders>
            <w:shd w:val="clear" w:color="000000" w:fill="FFFFFF"/>
            <w:noWrap/>
            <w:vAlign w:val="center"/>
            <w:hideMark/>
          </w:tcPr>
          <w:p w14:paraId="6939AC30" w14:textId="5BF68D5D"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6.48%</w:t>
            </w:r>
          </w:p>
        </w:tc>
      </w:tr>
      <w:tr w:rsidR="00E561A5" w:rsidRPr="00C52F8D" w14:paraId="570198A3" w14:textId="77777777" w:rsidTr="00C52F8D">
        <w:trPr>
          <w:trHeight w:val="314"/>
        </w:trPr>
        <w:tc>
          <w:tcPr>
            <w:tcW w:w="3253" w:type="dxa"/>
            <w:tcBorders>
              <w:top w:val="nil"/>
              <w:left w:val="single" w:sz="8" w:space="0" w:color="auto"/>
              <w:bottom w:val="single" w:sz="8" w:space="0" w:color="auto"/>
              <w:right w:val="single" w:sz="8" w:space="0" w:color="auto"/>
            </w:tcBorders>
            <w:shd w:val="clear" w:color="000000" w:fill="FFFFFF"/>
            <w:noWrap/>
            <w:vAlign w:val="center"/>
            <w:hideMark/>
          </w:tcPr>
          <w:p w14:paraId="76FC9EA3" w14:textId="77777777" w:rsidR="00E561A5" w:rsidRPr="00C52F8D" w:rsidRDefault="00E561A5" w:rsidP="00E561A5">
            <w:pPr>
              <w:spacing w:after="0" w:line="240" w:lineRule="auto"/>
              <w:rPr>
                <w:rFonts w:ascii="Arial" w:eastAsia="Times New Roman" w:hAnsi="Arial" w:cs="Arial"/>
                <w:color w:val="000000"/>
                <w:sz w:val="20"/>
                <w:szCs w:val="20"/>
                <w:lang w:val="en-US"/>
              </w:rPr>
            </w:pPr>
            <w:r w:rsidRPr="00C52F8D">
              <w:rPr>
                <w:rFonts w:ascii="Arial" w:eastAsia="Times New Roman" w:hAnsi="Arial" w:cs="Arial"/>
                <w:color w:val="000000"/>
                <w:sz w:val="20"/>
                <w:szCs w:val="20"/>
                <w:lang w:val="en-US"/>
              </w:rPr>
              <w:t>Mexico</w:t>
            </w:r>
          </w:p>
        </w:tc>
        <w:tc>
          <w:tcPr>
            <w:tcW w:w="1000" w:type="dxa"/>
            <w:tcBorders>
              <w:top w:val="nil"/>
              <w:left w:val="nil"/>
              <w:bottom w:val="single" w:sz="8" w:space="0" w:color="auto"/>
              <w:right w:val="single" w:sz="8" w:space="0" w:color="auto"/>
            </w:tcBorders>
            <w:shd w:val="clear" w:color="000000" w:fill="FFFFFF"/>
            <w:noWrap/>
            <w:vAlign w:val="center"/>
            <w:hideMark/>
          </w:tcPr>
          <w:p w14:paraId="545EB8F7" w14:textId="5D40B054"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7</w:t>
            </w:r>
          </w:p>
        </w:tc>
        <w:tc>
          <w:tcPr>
            <w:tcW w:w="1000" w:type="dxa"/>
            <w:tcBorders>
              <w:top w:val="nil"/>
              <w:left w:val="nil"/>
              <w:bottom w:val="single" w:sz="8" w:space="0" w:color="auto"/>
              <w:right w:val="single" w:sz="8" w:space="0" w:color="auto"/>
            </w:tcBorders>
            <w:shd w:val="clear" w:color="000000" w:fill="FFFFFF"/>
            <w:noWrap/>
            <w:vAlign w:val="center"/>
            <w:hideMark/>
          </w:tcPr>
          <w:p w14:paraId="50EACF58" w14:textId="04984A63"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9</w:t>
            </w:r>
          </w:p>
        </w:tc>
        <w:tc>
          <w:tcPr>
            <w:tcW w:w="1000" w:type="dxa"/>
            <w:tcBorders>
              <w:top w:val="nil"/>
              <w:left w:val="nil"/>
              <w:bottom w:val="single" w:sz="8" w:space="0" w:color="auto"/>
              <w:right w:val="single" w:sz="8" w:space="0" w:color="auto"/>
            </w:tcBorders>
            <w:shd w:val="clear" w:color="000000" w:fill="FFFFFF"/>
            <w:noWrap/>
            <w:vAlign w:val="center"/>
            <w:hideMark/>
          </w:tcPr>
          <w:p w14:paraId="5B214739" w14:textId="4CED4599"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8</w:t>
            </w:r>
          </w:p>
        </w:tc>
        <w:tc>
          <w:tcPr>
            <w:tcW w:w="1000" w:type="dxa"/>
            <w:tcBorders>
              <w:top w:val="nil"/>
              <w:left w:val="nil"/>
              <w:bottom w:val="single" w:sz="8" w:space="0" w:color="auto"/>
              <w:right w:val="single" w:sz="8" w:space="0" w:color="auto"/>
            </w:tcBorders>
            <w:shd w:val="clear" w:color="000000" w:fill="FFFFFF"/>
            <w:noWrap/>
            <w:vAlign w:val="center"/>
            <w:hideMark/>
          </w:tcPr>
          <w:p w14:paraId="26B630E6" w14:textId="558BE5C4"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7</w:t>
            </w:r>
          </w:p>
        </w:tc>
        <w:tc>
          <w:tcPr>
            <w:tcW w:w="1000" w:type="dxa"/>
            <w:tcBorders>
              <w:top w:val="nil"/>
              <w:left w:val="nil"/>
              <w:bottom w:val="single" w:sz="8" w:space="0" w:color="auto"/>
              <w:right w:val="single" w:sz="8" w:space="0" w:color="auto"/>
            </w:tcBorders>
            <w:shd w:val="clear" w:color="000000" w:fill="FFFFFF"/>
            <w:noWrap/>
            <w:vAlign w:val="center"/>
            <w:hideMark/>
          </w:tcPr>
          <w:p w14:paraId="367E9D34" w14:textId="0C4733B9"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6</w:t>
            </w:r>
          </w:p>
        </w:tc>
        <w:tc>
          <w:tcPr>
            <w:tcW w:w="1000" w:type="dxa"/>
            <w:tcBorders>
              <w:top w:val="nil"/>
              <w:left w:val="nil"/>
              <w:bottom w:val="single" w:sz="8" w:space="0" w:color="auto"/>
              <w:right w:val="single" w:sz="8" w:space="0" w:color="auto"/>
            </w:tcBorders>
            <w:shd w:val="clear" w:color="000000" w:fill="FFFFFF"/>
            <w:noWrap/>
            <w:vAlign w:val="center"/>
            <w:hideMark/>
          </w:tcPr>
          <w:p w14:paraId="3261AFD4" w14:textId="3AB14F25"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4.59%</w:t>
            </w:r>
          </w:p>
        </w:tc>
        <w:tc>
          <w:tcPr>
            <w:tcW w:w="1000" w:type="dxa"/>
            <w:tcBorders>
              <w:top w:val="nil"/>
              <w:left w:val="nil"/>
              <w:bottom w:val="single" w:sz="8" w:space="0" w:color="auto"/>
              <w:right w:val="single" w:sz="8" w:space="0" w:color="auto"/>
            </w:tcBorders>
            <w:shd w:val="clear" w:color="000000" w:fill="FFFFFF"/>
            <w:noWrap/>
            <w:vAlign w:val="center"/>
            <w:hideMark/>
          </w:tcPr>
          <w:p w14:paraId="68A32CFB" w14:textId="15EA3AE3"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-3.70%</w:t>
            </w:r>
          </w:p>
        </w:tc>
      </w:tr>
      <w:tr w:rsidR="00E561A5" w:rsidRPr="00C52F8D" w14:paraId="5DF8C56A" w14:textId="77777777" w:rsidTr="00C52F8D">
        <w:trPr>
          <w:trHeight w:val="314"/>
        </w:trPr>
        <w:tc>
          <w:tcPr>
            <w:tcW w:w="3253" w:type="dxa"/>
            <w:tcBorders>
              <w:top w:val="nil"/>
              <w:left w:val="single" w:sz="8" w:space="0" w:color="auto"/>
              <w:bottom w:val="single" w:sz="8" w:space="0" w:color="auto"/>
              <w:right w:val="single" w:sz="8" w:space="0" w:color="auto"/>
            </w:tcBorders>
            <w:shd w:val="clear" w:color="000000" w:fill="FFFFFF"/>
            <w:noWrap/>
            <w:vAlign w:val="center"/>
            <w:hideMark/>
          </w:tcPr>
          <w:p w14:paraId="73497DED" w14:textId="77777777" w:rsidR="00E561A5" w:rsidRPr="00C52F8D" w:rsidRDefault="00E561A5" w:rsidP="00E561A5">
            <w:pPr>
              <w:spacing w:after="0" w:line="240" w:lineRule="auto"/>
              <w:rPr>
                <w:rFonts w:ascii="Arial" w:eastAsia="Times New Roman" w:hAnsi="Arial" w:cs="Arial"/>
                <w:color w:val="000000"/>
                <w:sz w:val="20"/>
                <w:szCs w:val="20"/>
                <w:lang w:val="en-US"/>
              </w:rPr>
            </w:pPr>
            <w:r w:rsidRPr="00C52F8D">
              <w:rPr>
                <w:rFonts w:ascii="Arial" w:eastAsia="Times New Roman" w:hAnsi="Arial" w:cs="Arial"/>
                <w:color w:val="000000"/>
                <w:sz w:val="20"/>
                <w:szCs w:val="20"/>
                <w:lang w:val="en-US"/>
              </w:rPr>
              <w:t xml:space="preserve">Global North America (Percentage Share) </w:t>
            </w:r>
          </w:p>
        </w:tc>
        <w:tc>
          <w:tcPr>
            <w:tcW w:w="1000" w:type="dxa"/>
            <w:tcBorders>
              <w:top w:val="nil"/>
              <w:left w:val="nil"/>
              <w:bottom w:val="single" w:sz="8" w:space="0" w:color="auto"/>
              <w:right w:val="single" w:sz="8" w:space="0" w:color="auto"/>
            </w:tcBorders>
            <w:shd w:val="clear" w:color="000000" w:fill="FFFFFF"/>
            <w:noWrap/>
            <w:vAlign w:val="center"/>
            <w:hideMark/>
          </w:tcPr>
          <w:p w14:paraId="6570EFB2" w14:textId="548557C5"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22.52%</w:t>
            </w:r>
          </w:p>
        </w:tc>
        <w:tc>
          <w:tcPr>
            <w:tcW w:w="1000" w:type="dxa"/>
            <w:tcBorders>
              <w:top w:val="nil"/>
              <w:left w:val="nil"/>
              <w:bottom w:val="single" w:sz="8" w:space="0" w:color="auto"/>
              <w:right w:val="single" w:sz="8" w:space="0" w:color="auto"/>
            </w:tcBorders>
            <w:shd w:val="clear" w:color="000000" w:fill="FFFFFF"/>
            <w:noWrap/>
            <w:vAlign w:val="center"/>
            <w:hideMark/>
          </w:tcPr>
          <w:p w14:paraId="38A87095" w14:textId="7C9261EA"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22.11%</w:t>
            </w:r>
          </w:p>
        </w:tc>
        <w:tc>
          <w:tcPr>
            <w:tcW w:w="1000" w:type="dxa"/>
            <w:tcBorders>
              <w:top w:val="nil"/>
              <w:left w:val="nil"/>
              <w:bottom w:val="single" w:sz="8" w:space="0" w:color="auto"/>
              <w:right w:val="single" w:sz="8" w:space="0" w:color="auto"/>
            </w:tcBorders>
            <w:shd w:val="clear" w:color="000000" w:fill="FFFFFF"/>
            <w:noWrap/>
            <w:vAlign w:val="center"/>
            <w:hideMark/>
          </w:tcPr>
          <w:p w14:paraId="30F3D3B4" w14:textId="5A60649C"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21.89%</w:t>
            </w:r>
          </w:p>
        </w:tc>
        <w:tc>
          <w:tcPr>
            <w:tcW w:w="1000" w:type="dxa"/>
            <w:tcBorders>
              <w:top w:val="nil"/>
              <w:left w:val="nil"/>
              <w:bottom w:val="single" w:sz="8" w:space="0" w:color="auto"/>
              <w:right w:val="single" w:sz="8" w:space="0" w:color="auto"/>
            </w:tcBorders>
            <w:shd w:val="clear" w:color="000000" w:fill="FFFFFF"/>
            <w:noWrap/>
            <w:vAlign w:val="center"/>
            <w:hideMark/>
          </w:tcPr>
          <w:p w14:paraId="150D767C" w14:textId="14062227"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20.93%</w:t>
            </w:r>
          </w:p>
        </w:tc>
        <w:tc>
          <w:tcPr>
            <w:tcW w:w="1000" w:type="dxa"/>
            <w:tcBorders>
              <w:top w:val="nil"/>
              <w:left w:val="nil"/>
              <w:bottom w:val="single" w:sz="8" w:space="0" w:color="auto"/>
              <w:right w:val="single" w:sz="8" w:space="0" w:color="auto"/>
            </w:tcBorders>
            <w:shd w:val="clear" w:color="000000" w:fill="FFFFFF"/>
            <w:noWrap/>
            <w:vAlign w:val="center"/>
            <w:hideMark/>
          </w:tcPr>
          <w:p w14:paraId="40874192" w14:textId="4FE4974F"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20.10%</w:t>
            </w:r>
          </w:p>
        </w:tc>
        <w:tc>
          <w:tcPr>
            <w:tcW w:w="1000" w:type="dxa"/>
            <w:tcBorders>
              <w:top w:val="nil"/>
              <w:left w:val="nil"/>
              <w:bottom w:val="single" w:sz="8" w:space="0" w:color="auto"/>
              <w:right w:val="single" w:sz="8" w:space="0" w:color="auto"/>
            </w:tcBorders>
            <w:shd w:val="clear" w:color="000000" w:fill="FFFFFF"/>
            <w:noWrap/>
            <w:vAlign w:val="center"/>
            <w:hideMark/>
          </w:tcPr>
          <w:p w14:paraId="1FEB65AB" w14:textId="0CCF3CA5" w:rsidR="00E561A5" w:rsidRPr="00C52F8D" w:rsidRDefault="00E561A5" w:rsidP="00E561A5">
            <w:pPr>
              <w:spacing w:after="0" w:line="240" w:lineRule="auto"/>
              <w:jc w:val="center"/>
              <w:rPr>
                <w:rFonts w:ascii="Arial" w:eastAsia="Times New Roman" w:hAnsi="Arial" w:cs="Arial"/>
                <w:color w:val="000000"/>
                <w:sz w:val="20"/>
                <w:szCs w:val="20"/>
                <w:lang w:val="en-US"/>
              </w:rPr>
            </w:pPr>
          </w:p>
        </w:tc>
        <w:tc>
          <w:tcPr>
            <w:tcW w:w="1000" w:type="dxa"/>
            <w:tcBorders>
              <w:top w:val="nil"/>
              <w:left w:val="nil"/>
              <w:bottom w:val="single" w:sz="8" w:space="0" w:color="auto"/>
              <w:right w:val="single" w:sz="8" w:space="0" w:color="auto"/>
            </w:tcBorders>
            <w:shd w:val="clear" w:color="000000" w:fill="FFFFFF"/>
            <w:noWrap/>
            <w:vAlign w:val="center"/>
            <w:hideMark/>
          </w:tcPr>
          <w:p w14:paraId="24A80C9E" w14:textId="05564F9A" w:rsidR="00E561A5" w:rsidRPr="00C52F8D" w:rsidRDefault="00E561A5" w:rsidP="00E561A5">
            <w:pPr>
              <w:spacing w:after="0" w:line="240" w:lineRule="auto"/>
              <w:jc w:val="center"/>
              <w:rPr>
                <w:rFonts w:ascii="Arial" w:eastAsia="Times New Roman" w:hAnsi="Arial" w:cs="Arial"/>
                <w:color w:val="000000"/>
                <w:sz w:val="20"/>
                <w:szCs w:val="20"/>
                <w:lang w:val="en-US"/>
              </w:rPr>
            </w:pPr>
          </w:p>
        </w:tc>
      </w:tr>
      <w:tr w:rsidR="00E561A5" w:rsidRPr="00C52F8D" w14:paraId="5E389C3F" w14:textId="77777777" w:rsidTr="00C52F8D">
        <w:trPr>
          <w:trHeight w:val="314"/>
        </w:trPr>
        <w:tc>
          <w:tcPr>
            <w:tcW w:w="3253" w:type="dxa"/>
            <w:tcBorders>
              <w:top w:val="nil"/>
              <w:left w:val="single" w:sz="8" w:space="0" w:color="auto"/>
              <w:bottom w:val="single" w:sz="8" w:space="0" w:color="auto"/>
              <w:right w:val="single" w:sz="8" w:space="0" w:color="auto"/>
            </w:tcBorders>
            <w:shd w:val="clear" w:color="000000" w:fill="C00000"/>
            <w:noWrap/>
            <w:vAlign w:val="center"/>
            <w:hideMark/>
          </w:tcPr>
          <w:p w14:paraId="2BBA604E" w14:textId="77777777" w:rsidR="00E561A5" w:rsidRPr="00C52F8D" w:rsidRDefault="00E561A5" w:rsidP="00E561A5">
            <w:pPr>
              <w:spacing w:after="0" w:line="240" w:lineRule="auto"/>
              <w:rPr>
                <w:rFonts w:ascii="Arial" w:eastAsia="Times New Roman" w:hAnsi="Arial" w:cs="Arial"/>
                <w:color w:val="FFFFFF"/>
                <w:sz w:val="20"/>
                <w:szCs w:val="20"/>
                <w:lang w:val="en-US"/>
              </w:rPr>
            </w:pPr>
            <w:r w:rsidRPr="00C52F8D">
              <w:rPr>
                <w:rFonts w:ascii="Arial" w:eastAsia="Times New Roman" w:hAnsi="Arial" w:cs="Arial"/>
                <w:color w:val="FFFFFF"/>
                <w:sz w:val="20"/>
                <w:szCs w:val="20"/>
                <w:lang w:val="en-US"/>
              </w:rPr>
              <w:t>South America</w:t>
            </w:r>
          </w:p>
        </w:tc>
        <w:tc>
          <w:tcPr>
            <w:tcW w:w="1000" w:type="dxa"/>
            <w:tcBorders>
              <w:top w:val="nil"/>
              <w:left w:val="nil"/>
              <w:bottom w:val="single" w:sz="8" w:space="0" w:color="auto"/>
              <w:right w:val="single" w:sz="8" w:space="0" w:color="auto"/>
            </w:tcBorders>
            <w:shd w:val="clear" w:color="000000" w:fill="C00000"/>
            <w:noWrap/>
            <w:vAlign w:val="center"/>
            <w:hideMark/>
          </w:tcPr>
          <w:p w14:paraId="280D6049" w14:textId="271BA0CA" w:rsidR="00E561A5" w:rsidRPr="00C52F8D" w:rsidRDefault="00E561A5" w:rsidP="00E561A5">
            <w:pPr>
              <w:spacing w:after="0" w:line="240" w:lineRule="auto"/>
              <w:jc w:val="center"/>
              <w:rPr>
                <w:rFonts w:ascii="Arial" w:eastAsia="Times New Roman" w:hAnsi="Arial" w:cs="Arial"/>
                <w:color w:val="FFFFFF"/>
                <w:sz w:val="20"/>
                <w:szCs w:val="20"/>
                <w:lang w:val="en-US"/>
              </w:rPr>
            </w:pPr>
            <w:r>
              <w:rPr>
                <w:rFonts w:ascii="Arial" w:hAnsi="Arial" w:cs="Arial"/>
                <w:color w:val="FFFFFF"/>
                <w:sz w:val="20"/>
                <w:szCs w:val="20"/>
                <w:lang w:val="en-US"/>
              </w:rPr>
              <w:t>20</w:t>
            </w:r>
          </w:p>
        </w:tc>
        <w:tc>
          <w:tcPr>
            <w:tcW w:w="1000" w:type="dxa"/>
            <w:tcBorders>
              <w:top w:val="nil"/>
              <w:left w:val="nil"/>
              <w:bottom w:val="single" w:sz="8" w:space="0" w:color="auto"/>
              <w:right w:val="single" w:sz="8" w:space="0" w:color="auto"/>
            </w:tcBorders>
            <w:shd w:val="clear" w:color="000000" w:fill="C00000"/>
            <w:noWrap/>
            <w:vAlign w:val="center"/>
            <w:hideMark/>
          </w:tcPr>
          <w:p w14:paraId="2433A318" w14:textId="58EB2DBC" w:rsidR="00E561A5" w:rsidRPr="00C52F8D" w:rsidRDefault="00E561A5" w:rsidP="00E561A5">
            <w:pPr>
              <w:spacing w:after="0" w:line="240" w:lineRule="auto"/>
              <w:jc w:val="center"/>
              <w:rPr>
                <w:rFonts w:ascii="Arial" w:eastAsia="Times New Roman" w:hAnsi="Arial" w:cs="Arial"/>
                <w:color w:val="FFFFFF"/>
                <w:sz w:val="20"/>
                <w:szCs w:val="20"/>
                <w:lang w:val="en-US"/>
              </w:rPr>
            </w:pPr>
            <w:r>
              <w:rPr>
                <w:rFonts w:ascii="Arial" w:hAnsi="Arial" w:cs="Arial"/>
                <w:color w:val="FFFFFF"/>
                <w:sz w:val="20"/>
                <w:szCs w:val="20"/>
                <w:lang w:val="en-US"/>
              </w:rPr>
              <w:t>20</w:t>
            </w:r>
          </w:p>
        </w:tc>
        <w:tc>
          <w:tcPr>
            <w:tcW w:w="1000" w:type="dxa"/>
            <w:tcBorders>
              <w:top w:val="nil"/>
              <w:left w:val="nil"/>
              <w:bottom w:val="single" w:sz="8" w:space="0" w:color="auto"/>
              <w:right w:val="single" w:sz="8" w:space="0" w:color="auto"/>
            </w:tcBorders>
            <w:shd w:val="clear" w:color="000000" w:fill="C00000"/>
            <w:noWrap/>
            <w:vAlign w:val="center"/>
            <w:hideMark/>
          </w:tcPr>
          <w:p w14:paraId="6C0489A3" w14:textId="133B3936" w:rsidR="00E561A5" w:rsidRPr="00C52F8D" w:rsidRDefault="00E561A5" w:rsidP="00E561A5">
            <w:pPr>
              <w:spacing w:after="0" w:line="240" w:lineRule="auto"/>
              <w:jc w:val="center"/>
              <w:rPr>
                <w:rFonts w:ascii="Arial" w:eastAsia="Times New Roman" w:hAnsi="Arial" w:cs="Arial"/>
                <w:color w:val="FFFFFF"/>
                <w:sz w:val="20"/>
                <w:szCs w:val="20"/>
                <w:lang w:val="en-US"/>
              </w:rPr>
            </w:pPr>
            <w:r>
              <w:rPr>
                <w:rFonts w:ascii="Arial" w:hAnsi="Arial" w:cs="Arial"/>
                <w:color w:val="FFFFFF"/>
                <w:sz w:val="20"/>
                <w:szCs w:val="20"/>
                <w:lang w:val="en-US"/>
              </w:rPr>
              <w:t>21</w:t>
            </w:r>
          </w:p>
        </w:tc>
        <w:tc>
          <w:tcPr>
            <w:tcW w:w="1000" w:type="dxa"/>
            <w:tcBorders>
              <w:top w:val="nil"/>
              <w:left w:val="nil"/>
              <w:bottom w:val="single" w:sz="8" w:space="0" w:color="auto"/>
              <w:right w:val="single" w:sz="8" w:space="0" w:color="auto"/>
            </w:tcBorders>
            <w:shd w:val="clear" w:color="000000" w:fill="C00000"/>
            <w:noWrap/>
            <w:vAlign w:val="center"/>
            <w:hideMark/>
          </w:tcPr>
          <w:p w14:paraId="05211BB8" w14:textId="604F5628" w:rsidR="00E561A5" w:rsidRPr="00C52F8D" w:rsidRDefault="00E561A5" w:rsidP="00E561A5">
            <w:pPr>
              <w:spacing w:after="0" w:line="240" w:lineRule="auto"/>
              <w:jc w:val="center"/>
              <w:rPr>
                <w:rFonts w:ascii="Arial" w:eastAsia="Times New Roman" w:hAnsi="Arial" w:cs="Arial"/>
                <w:color w:val="FFFFFF"/>
                <w:sz w:val="20"/>
                <w:szCs w:val="20"/>
                <w:lang w:val="en-US"/>
              </w:rPr>
            </w:pPr>
            <w:r>
              <w:rPr>
                <w:rFonts w:ascii="Arial" w:hAnsi="Arial" w:cs="Arial"/>
                <w:color w:val="FFFFFF"/>
                <w:sz w:val="20"/>
                <w:szCs w:val="20"/>
                <w:lang w:val="en-US"/>
              </w:rPr>
              <w:t>25</w:t>
            </w:r>
          </w:p>
        </w:tc>
        <w:tc>
          <w:tcPr>
            <w:tcW w:w="1000" w:type="dxa"/>
            <w:tcBorders>
              <w:top w:val="nil"/>
              <w:left w:val="nil"/>
              <w:bottom w:val="single" w:sz="8" w:space="0" w:color="auto"/>
              <w:right w:val="single" w:sz="8" w:space="0" w:color="auto"/>
            </w:tcBorders>
            <w:shd w:val="clear" w:color="000000" w:fill="C00000"/>
            <w:noWrap/>
            <w:vAlign w:val="center"/>
            <w:hideMark/>
          </w:tcPr>
          <w:p w14:paraId="62310BBA" w14:textId="1C2FF99F" w:rsidR="00E561A5" w:rsidRPr="00C52F8D" w:rsidRDefault="00E561A5" w:rsidP="00E561A5">
            <w:pPr>
              <w:spacing w:after="0" w:line="240" w:lineRule="auto"/>
              <w:jc w:val="center"/>
              <w:rPr>
                <w:rFonts w:ascii="Arial" w:eastAsia="Times New Roman" w:hAnsi="Arial" w:cs="Arial"/>
                <w:color w:val="FFFFFF"/>
                <w:sz w:val="20"/>
                <w:szCs w:val="20"/>
                <w:lang w:val="en-US"/>
              </w:rPr>
            </w:pPr>
            <w:r>
              <w:rPr>
                <w:rFonts w:ascii="Arial" w:hAnsi="Arial" w:cs="Arial"/>
                <w:color w:val="FFFFFF"/>
                <w:sz w:val="20"/>
                <w:szCs w:val="20"/>
                <w:lang w:val="en-US"/>
              </w:rPr>
              <w:t>31</w:t>
            </w:r>
          </w:p>
        </w:tc>
        <w:tc>
          <w:tcPr>
            <w:tcW w:w="1000" w:type="dxa"/>
            <w:tcBorders>
              <w:top w:val="nil"/>
              <w:left w:val="nil"/>
              <w:bottom w:val="single" w:sz="8" w:space="0" w:color="auto"/>
              <w:right w:val="single" w:sz="8" w:space="0" w:color="auto"/>
            </w:tcBorders>
            <w:shd w:val="clear" w:color="000000" w:fill="C00000"/>
            <w:noWrap/>
            <w:vAlign w:val="center"/>
            <w:hideMark/>
          </w:tcPr>
          <w:p w14:paraId="0E9BCD05" w14:textId="36D062BD" w:rsidR="00E561A5" w:rsidRPr="00C52F8D" w:rsidRDefault="00E561A5" w:rsidP="00E561A5">
            <w:pPr>
              <w:spacing w:after="0" w:line="240" w:lineRule="auto"/>
              <w:jc w:val="center"/>
              <w:rPr>
                <w:rFonts w:ascii="Arial" w:eastAsia="Times New Roman" w:hAnsi="Arial" w:cs="Arial"/>
                <w:color w:val="FFFFFF"/>
                <w:sz w:val="20"/>
                <w:szCs w:val="20"/>
                <w:lang w:val="en-US"/>
              </w:rPr>
            </w:pPr>
            <w:r>
              <w:rPr>
                <w:rFonts w:ascii="Arial" w:hAnsi="Arial" w:cs="Arial"/>
                <w:color w:val="FFFFFF"/>
                <w:sz w:val="20"/>
                <w:szCs w:val="20"/>
                <w:lang w:val="en-US"/>
              </w:rPr>
              <w:t>0.67%</w:t>
            </w:r>
          </w:p>
        </w:tc>
        <w:tc>
          <w:tcPr>
            <w:tcW w:w="1000" w:type="dxa"/>
            <w:tcBorders>
              <w:top w:val="nil"/>
              <w:left w:val="nil"/>
              <w:bottom w:val="single" w:sz="8" w:space="0" w:color="auto"/>
              <w:right w:val="single" w:sz="8" w:space="0" w:color="auto"/>
            </w:tcBorders>
            <w:shd w:val="clear" w:color="000000" w:fill="C00000"/>
            <w:noWrap/>
            <w:vAlign w:val="center"/>
            <w:hideMark/>
          </w:tcPr>
          <w:p w14:paraId="0A14E241" w14:textId="14187F3F" w:rsidR="00E561A5" w:rsidRPr="00C52F8D" w:rsidRDefault="00E561A5" w:rsidP="00E561A5">
            <w:pPr>
              <w:spacing w:after="0" w:line="240" w:lineRule="auto"/>
              <w:jc w:val="center"/>
              <w:rPr>
                <w:rFonts w:ascii="Arial" w:eastAsia="Times New Roman" w:hAnsi="Arial" w:cs="Arial"/>
                <w:color w:val="FFFFFF"/>
                <w:sz w:val="20"/>
                <w:szCs w:val="20"/>
                <w:lang w:val="en-US"/>
              </w:rPr>
            </w:pPr>
            <w:r>
              <w:rPr>
                <w:rFonts w:ascii="Arial" w:hAnsi="Arial" w:cs="Arial"/>
                <w:color w:val="FFFFFF"/>
                <w:sz w:val="20"/>
                <w:szCs w:val="20"/>
                <w:lang w:val="en-US"/>
              </w:rPr>
              <w:t>7.90%</w:t>
            </w:r>
          </w:p>
        </w:tc>
      </w:tr>
      <w:tr w:rsidR="00E561A5" w:rsidRPr="00C52F8D" w14:paraId="0896D26D" w14:textId="77777777" w:rsidTr="00C52F8D">
        <w:trPr>
          <w:trHeight w:val="314"/>
        </w:trPr>
        <w:tc>
          <w:tcPr>
            <w:tcW w:w="3253" w:type="dxa"/>
            <w:tcBorders>
              <w:top w:val="nil"/>
              <w:left w:val="single" w:sz="8" w:space="0" w:color="auto"/>
              <w:bottom w:val="single" w:sz="8" w:space="0" w:color="auto"/>
              <w:right w:val="single" w:sz="8" w:space="0" w:color="auto"/>
            </w:tcBorders>
            <w:shd w:val="clear" w:color="000000" w:fill="FFFFFF"/>
            <w:noWrap/>
            <w:vAlign w:val="center"/>
            <w:hideMark/>
          </w:tcPr>
          <w:p w14:paraId="3CCF056A" w14:textId="77777777" w:rsidR="00E561A5" w:rsidRPr="00C52F8D" w:rsidRDefault="00E561A5" w:rsidP="00E561A5">
            <w:pPr>
              <w:spacing w:after="0" w:line="240" w:lineRule="auto"/>
              <w:rPr>
                <w:rFonts w:ascii="Arial" w:eastAsia="Times New Roman" w:hAnsi="Arial" w:cs="Arial"/>
                <w:color w:val="000000"/>
                <w:sz w:val="20"/>
                <w:szCs w:val="20"/>
                <w:lang w:val="en-US"/>
              </w:rPr>
            </w:pPr>
            <w:r w:rsidRPr="00C52F8D">
              <w:rPr>
                <w:rFonts w:ascii="Arial" w:eastAsia="Times New Roman" w:hAnsi="Arial" w:cs="Arial"/>
                <w:color w:val="000000"/>
                <w:sz w:val="20"/>
                <w:szCs w:val="20"/>
                <w:lang w:val="en-US"/>
              </w:rPr>
              <w:t>Brazil</w:t>
            </w:r>
          </w:p>
        </w:tc>
        <w:tc>
          <w:tcPr>
            <w:tcW w:w="1000" w:type="dxa"/>
            <w:tcBorders>
              <w:top w:val="nil"/>
              <w:left w:val="nil"/>
              <w:bottom w:val="single" w:sz="8" w:space="0" w:color="auto"/>
              <w:right w:val="single" w:sz="8" w:space="0" w:color="auto"/>
            </w:tcBorders>
            <w:shd w:val="clear" w:color="000000" w:fill="FFFFFF"/>
            <w:noWrap/>
            <w:vAlign w:val="center"/>
            <w:hideMark/>
          </w:tcPr>
          <w:p w14:paraId="6D0F75E4" w14:textId="5A798113"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12</w:t>
            </w:r>
          </w:p>
        </w:tc>
        <w:tc>
          <w:tcPr>
            <w:tcW w:w="1000" w:type="dxa"/>
            <w:tcBorders>
              <w:top w:val="nil"/>
              <w:left w:val="nil"/>
              <w:bottom w:val="single" w:sz="8" w:space="0" w:color="auto"/>
              <w:right w:val="single" w:sz="8" w:space="0" w:color="auto"/>
            </w:tcBorders>
            <w:shd w:val="clear" w:color="000000" w:fill="FFFFFF"/>
            <w:noWrap/>
            <w:vAlign w:val="center"/>
            <w:hideMark/>
          </w:tcPr>
          <w:p w14:paraId="052AA97D" w14:textId="43FFDA43"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12</w:t>
            </w:r>
          </w:p>
        </w:tc>
        <w:tc>
          <w:tcPr>
            <w:tcW w:w="1000" w:type="dxa"/>
            <w:tcBorders>
              <w:top w:val="nil"/>
              <w:left w:val="nil"/>
              <w:bottom w:val="single" w:sz="8" w:space="0" w:color="auto"/>
              <w:right w:val="single" w:sz="8" w:space="0" w:color="auto"/>
            </w:tcBorders>
            <w:shd w:val="clear" w:color="000000" w:fill="FFFFFF"/>
            <w:noWrap/>
            <w:vAlign w:val="center"/>
            <w:hideMark/>
          </w:tcPr>
          <w:p w14:paraId="50B4C50D" w14:textId="438168DF"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13</w:t>
            </w:r>
          </w:p>
        </w:tc>
        <w:tc>
          <w:tcPr>
            <w:tcW w:w="1000" w:type="dxa"/>
            <w:tcBorders>
              <w:top w:val="nil"/>
              <w:left w:val="nil"/>
              <w:bottom w:val="single" w:sz="8" w:space="0" w:color="auto"/>
              <w:right w:val="single" w:sz="8" w:space="0" w:color="auto"/>
            </w:tcBorders>
            <w:shd w:val="clear" w:color="000000" w:fill="FFFFFF"/>
            <w:noWrap/>
            <w:vAlign w:val="center"/>
            <w:hideMark/>
          </w:tcPr>
          <w:p w14:paraId="41F856BE" w14:textId="7CDE28B3"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16</w:t>
            </w:r>
          </w:p>
        </w:tc>
        <w:tc>
          <w:tcPr>
            <w:tcW w:w="1000" w:type="dxa"/>
            <w:tcBorders>
              <w:top w:val="nil"/>
              <w:left w:val="nil"/>
              <w:bottom w:val="single" w:sz="8" w:space="0" w:color="auto"/>
              <w:right w:val="single" w:sz="8" w:space="0" w:color="auto"/>
            </w:tcBorders>
            <w:shd w:val="clear" w:color="000000" w:fill="FFFFFF"/>
            <w:noWrap/>
            <w:vAlign w:val="center"/>
            <w:hideMark/>
          </w:tcPr>
          <w:p w14:paraId="6F249AC0" w14:textId="454DF55B"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20</w:t>
            </w:r>
          </w:p>
        </w:tc>
        <w:tc>
          <w:tcPr>
            <w:tcW w:w="1000" w:type="dxa"/>
            <w:tcBorders>
              <w:top w:val="nil"/>
              <w:left w:val="nil"/>
              <w:bottom w:val="single" w:sz="8" w:space="0" w:color="auto"/>
              <w:right w:val="single" w:sz="8" w:space="0" w:color="auto"/>
            </w:tcBorders>
            <w:shd w:val="clear" w:color="000000" w:fill="FFFFFF"/>
            <w:noWrap/>
            <w:vAlign w:val="center"/>
            <w:hideMark/>
          </w:tcPr>
          <w:p w14:paraId="6A51AEE2" w14:textId="228F51C9"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0.84%</w:t>
            </w:r>
          </w:p>
        </w:tc>
        <w:tc>
          <w:tcPr>
            <w:tcW w:w="1000" w:type="dxa"/>
            <w:tcBorders>
              <w:top w:val="nil"/>
              <w:left w:val="nil"/>
              <w:bottom w:val="single" w:sz="8" w:space="0" w:color="auto"/>
              <w:right w:val="single" w:sz="8" w:space="0" w:color="auto"/>
            </w:tcBorders>
            <w:shd w:val="clear" w:color="000000" w:fill="FFFFFF"/>
            <w:noWrap/>
            <w:vAlign w:val="center"/>
            <w:hideMark/>
          </w:tcPr>
          <w:p w14:paraId="5AAF0D1C" w14:textId="3652EF9E"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4.72%</w:t>
            </w:r>
          </w:p>
        </w:tc>
      </w:tr>
      <w:tr w:rsidR="00E561A5" w:rsidRPr="00C52F8D" w14:paraId="5BC7483D" w14:textId="77777777" w:rsidTr="00C52F8D">
        <w:trPr>
          <w:trHeight w:val="314"/>
        </w:trPr>
        <w:tc>
          <w:tcPr>
            <w:tcW w:w="3253" w:type="dxa"/>
            <w:tcBorders>
              <w:top w:val="nil"/>
              <w:left w:val="single" w:sz="8" w:space="0" w:color="auto"/>
              <w:bottom w:val="single" w:sz="8" w:space="0" w:color="auto"/>
              <w:right w:val="single" w:sz="8" w:space="0" w:color="auto"/>
            </w:tcBorders>
            <w:shd w:val="clear" w:color="000000" w:fill="FFFFFF"/>
            <w:noWrap/>
            <w:vAlign w:val="center"/>
            <w:hideMark/>
          </w:tcPr>
          <w:p w14:paraId="1D135E9D" w14:textId="77777777" w:rsidR="00E561A5" w:rsidRPr="00C52F8D" w:rsidRDefault="00E561A5" w:rsidP="00E561A5">
            <w:pPr>
              <w:spacing w:after="0" w:line="240" w:lineRule="auto"/>
              <w:rPr>
                <w:rFonts w:ascii="Arial" w:eastAsia="Times New Roman" w:hAnsi="Arial" w:cs="Arial"/>
                <w:color w:val="000000"/>
                <w:sz w:val="20"/>
                <w:szCs w:val="20"/>
                <w:lang w:val="en-US"/>
              </w:rPr>
            </w:pPr>
            <w:r w:rsidRPr="00C52F8D">
              <w:rPr>
                <w:rFonts w:ascii="Arial" w:eastAsia="Times New Roman" w:hAnsi="Arial" w:cs="Arial"/>
                <w:color w:val="000000"/>
                <w:sz w:val="20"/>
                <w:szCs w:val="20"/>
                <w:lang w:val="en-US"/>
              </w:rPr>
              <w:t>Argentina</w:t>
            </w:r>
          </w:p>
        </w:tc>
        <w:tc>
          <w:tcPr>
            <w:tcW w:w="1000" w:type="dxa"/>
            <w:tcBorders>
              <w:top w:val="nil"/>
              <w:left w:val="nil"/>
              <w:bottom w:val="single" w:sz="8" w:space="0" w:color="auto"/>
              <w:right w:val="single" w:sz="8" w:space="0" w:color="auto"/>
            </w:tcBorders>
            <w:shd w:val="clear" w:color="000000" w:fill="FFFFFF"/>
            <w:noWrap/>
            <w:vAlign w:val="center"/>
            <w:hideMark/>
          </w:tcPr>
          <w:p w14:paraId="0B217DA9" w14:textId="1623A5C4"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1</w:t>
            </w:r>
          </w:p>
        </w:tc>
        <w:tc>
          <w:tcPr>
            <w:tcW w:w="1000" w:type="dxa"/>
            <w:tcBorders>
              <w:top w:val="nil"/>
              <w:left w:val="nil"/>
              <w:bottom w:val="single" w:sz="8" w:space="0" w:color="auto"/>
              <w:right w:val="single" w:sz="8" w:space="0" w:color="auto"/>
            </w:tcBorders>
            <w:shd w:val="clear" w:color="000000" w:fill="FFFFFF"/>
            <w:noWrap/>
            <w:vAlign w:val="center"/>
            <w:hideMark/>
          </w:tcPr>
          <w:p w14:paraId="1EDE80F5" w14:textId="0775AA0A"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1</w:t>
            </w:r>
          </w:p>
        </w:tc>
        <w:tc>
          <w:tcPr>
            <w:tcW w:w="1000" w:type="dxa"/>
            <w:tcBorders>
              <w:top w:val="nil"/>
              <w:left w:val="nil"/>
              <w:bottom w:val="single" w:sz="8" w:space="0" w:color="auto"/>
              <w:right w:val="single" w:sz="8" w:space="0" w:color="auto"/>
            </w:tcBorders>
            <w:shd w:val="clear" w:color="000000" w:fill="FFFFFF"/>
            <w:noWrap/>
            <w:vAlign w:val="center"/>
            <w:hideMark/>
          </w:tcPr>
          <w:p w14:paraId="5905F232" w14:textId="1BA179FC"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1</w:t>
            </w:r>
          </w:p>
        </w:tc>
        <w:tc>
          <w:tcPr>
            <w:tcW w:w="1000" w:type="dxa"/>
            <w:tcBorders>
              <w:top w:val="nil"/>
              <w:left w:val="nil"/>
              <w:bottom w:val="single" w:sz="8" w:space="0" w:color="auto"/>
              <w:right w:val="single" w:sz="8" w:space="0" w:color="auto"/>
            </w:tcBorders>
            <w:shd w:val="clear" w:color="000000" w:fill="FFFFFF"/>
            <w:noWrap/>
            <w:vAlign w:val="center"/>
            <w:hideMark/>
          </w:tcPr>
          <w:p w14:paraId="54295509" w14:textId="28F6362E"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1</w:t>
            </w:r>
          </w:p>
        </w:tc>
        <w:tc>
          <w:tcPr>
            <w:tcW w:w="1000" w:type="dxa"/>
            <w:tcBorders>
              <w:top w:val="nil"/>
              <w:left w:val="nil"/>
              <w:bottom w:val="single" w:sz="8" w:space="0" w:color="auto"/>
              <w:right w:val="single" w:sz="8" w:space="0" w:color="auto"/>
            </w:tcBorders>
            <w:shd w:val="clear" w:color="000000" w:fill="FFFFFF"/>
            <w:noWrap/>
            <w:vAlign w:val="center"/>
            <w:hideMark/>
          </w:tcPr>
          <w:p w14:paraId="50B01130" w14:textId="183D6412"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1</w:t>
            </w:r>
          </w:p>
        </w:tc>
        <w:tc>
          <w:tcPr>
            <w:tcW w:w="1000" w:type="dxa"/>
            <w:tcBorders>
              <w:top w:val="nil"/>
              <w:left w:val="nil"/>
              <w:bottom w:val="single" w:sz="8" w:space="0" w:color="auto"/>
              <w:right w:val="single" w:sz="8" w:space="0" w:color="auto"/>
            </w:tcBorders>
            <w:shd w:val="clear" w:color="000000" w:fill="FFFFFF"/>
            <w:noWrap/>
            <w:vAlign w:val="center"/>
            <w:hideMark/>
          </w:tcPr>
          <w:p w14:paraId="0D902CE4" w14:textId="3174AA3F"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5.21%</w:t>
            </w:r>
          </w:p>
        </w:tc>
        <w:tc>
          <w:tcPr>
            <w:tcW w:w="1000" w:type="dxa"/>
            <w:tcBorders>
              <w:top w:val="nil"/>
              <w:left w:val="nil"/>
              <w:bottom w:val="single" w:sz="8" w:space="0" w:color="auto"/>
              <w:right w:val="single" w:sz="8" w:space="0" w:color="auto"/>
            </w:tcBorders>
            <w:shd w:val="clear" w:color="000000" w:fill="FFFFFF"/>
            <w:noWrap/>
            <w:vAlign w:val="center"/>
            <w:hideMark/>
          </w:tcPr>
          <w:p w14:paraId="6F16E11F" w14:textId="0959BB49"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2.65%</w:t>
            </w:r>
          </w:p>
        </w:tc>
      </w:tr>
      <w:tr w:rsidR="00E561A5" w:rsidRPr="00C52F8D" w14:paraId="77BB2247" w14:textId="77777777" w:rsidTr="00C52F8D">
        <w:trPr>
          <w:trHeight w:val="314"/>
        </w:trPr>
        <w:tc>
          <w:tcPr>
            <w:tcW w:w="3253" w:type="dxa"/>
            <w:tcBorders>
              <w:top w:val="nil"/>
              <w:left w:val="single" w:sz="8" w:space="0" w:color="auto"/>
              <w:bottom w:val="single" w:sz="8" w:space="0" w:color="auto"/>
              <w:right w:val="single" w:sz="8" w:space="0" w:color="auto"/>
            </w:tcBorders>
            <w:shd w:val="clear" w:color="000000" w:fill="FFFFFF"/>
            <w:noWrap/>
            <w:vAlign w:val="center"/>
            <w:hideMark/>
          </w:tcPr>
          <w:p w14:paraId="072B2E3F" w14:textId="77777777" w:rsidR="00E561A5" w:rsidRPr="00C52F8D" w:rsidRDefault="00E561A5" w:rsidP="00E561A5">
            <w:pPr>
              <w:spacing w:after="0" w:line="240" w:lineRule="auto"/>
              <w:rPr>
                <w:rFonts w:ascii="Arial" w:eastAsia="Times New Roman" w:hAnsi="Arial" w:cs="Arial"/>
                <w:color w:val="000000"/>
                <w:sz w:val="20"/>
                <w:szCs w:val="20"/>
                <w:lang w:val="en-US"/>
              </w:rPr>
            </w:pPr>
            <w:r w:rsidRPr="00C52F8D">
              <w:rPr>
                <w:rFonts w:ascii="Arial" w:eastAsia="Times New Roman" w:hAnsi="Arial" w:cs="Arial"/>
                <w:color w:val="000000"/>
                <w:sz w:val="20"/>
                <w:szCs w:val="20"/>
                <w:lang w:val="en-US"/>
              </w:rPr>
              <w:t>Others</w:t>
            </w:r>
          </w:p>
        </w:tc>
        <w:tc>
          <w:tcPr>
            <w:tcW w:w="1000" w:type="dxa"/>
            <w:tcBorders>
              <w:top w:val="nil"/>
              <w:left w:val="nil"/>
              <w:bottom w:val="single" w:sz="8" w:space="0" w:color="auto"/>
              <w:right w:val="single" w:sz="8" w:space="0" w:color="auto"/>
            </w:tcBorders>
            <w:shd w:val="clear" w:color="000000" w:fill="FFFFFF"/>
            <w:noWrap/>
            <w:vAlign w:val="center"/>
            <w:hideMark/>
          </w:tcPr>
          <w:p w14:paraId="1E99D173" w14:textId="11D1430D"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7</w:t>
            </w:r>
          </w:p>
        </w:tc>
        <w:tc>
          <w:tcPr>
            <w:tcW w:w="1000" w:type="dxa"/>
            <w:tcBorders>
              <w:top w:val="nil"/>
              <w:left w:val="nil"/>
              <w:bottom w:val="single" w:sz="8" w:space="0" w:color="auto"/>
              <w:right w:val="single" w:sz="8" w:space="0" w:color="auto"/>
            </w:tcBorders>
            <w:shd w:val="clear" w:color="000000" w:fill="FFFFFF"/>
            <w:noWrap/>
            <w:vAlign w:val="center"/>
            <w:hideMark/>
          </w:tcPr>
          <w:p w14:paraId="0E04E2DA" w14:textId="169B4A83"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7</w:t>
            </w:r>
          </w:p>
        </w:tc>
        <w:tc>
          <w:tcPr>
            <w:tcW w:w="1000" w:type="dxa"/>
            <w:tcBorders>
              <w:top w:val="nil"/>
              <w:left w:val="nil"/>
              <w:bottom w:val="single" w:sz="8" w:space="0" w:color="auto"/>
              <w:right w:val="single" w:sz="8" w:space="0" w:color="auto"/>
            </w:tcBorders>
            <w:shd w:val="clear" w:color="000000" w:fill="FFFFFF"/>
            <w:noWrap/>
            <w:vAlign w:val="center"/>
            <w:hideMark/>
          </w:tcPr>
          <w:p w14:paraId="6C7F6FE7" w14:textId="5CD6260A"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7</w:t>
            </w:r>
          </w:p>
        </w:tc>
        <w:tc>
          <w:tcPr>
            <w:tcW w:w="1000" w:type="dxa"/>
            <w:tcBorders>
              <w:top w:val="nil"/>
              <w:left w:val="nil"/>
              <w:bottom w:val="single" w:sz="8" w:space="0" w:color="auto"/>
              <w:right w:val="single" w:sz="8" w:space="0" w:color="auto"/>
            </w:tcBorders>
            <w:shd w:val="clear" w:color="000000" w:fill="FFFFFF"/>
            <w:noWrap/>
            <w:vAlign w:val="center"/>
            <w:hideMark/>
          </w:tcPr>
          <w:p w14:paraId="6FF4DF49" w14:textId="686CA23F"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8</w:t>
            </w:r>
          </w:p>
        </w:tc>
        <w:tc>
          <w:tcPr>
            <w:tcW w:w="1000" w:type="dxa"/>
            <w:tcBorders>
              <w:top w:val="nil"/>
              <w:left w:val="nil"/>
              <w:bottom w:val="single" w:sz="8" w:space="0" w:color="auto"/>
              <w:right w:val="single" w:sz="8" w:space="0" w:color="auto"/>
            </w:tcBorders>
            <w:shd w:val="clear" w:color="000000" w:fill="FFFFFF"/>
            <w:noWrap/>
            <w:vAlign w:val="center"/>
            <w:hideMark/>
          </w:tcPr>
          <w:p w14:paraId="2026E2CA" w14:textId="55DCC349"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10</w:t>
            </w:r>
          </w:p>
        </w:tc>
        <w:tc>
          <w:tcPr>
            <w:tcW w:w="1000" w:type="dxa"/>
            <w:tcBorders>
              <w:top w:val="nil"/>
              <w:left w:val="nil"/>
              <w:bottom w:val="single" w:sz="8" w:space="0" w:color="auto"/>
              <w:right w:val="single" w:sz="8" w:space="0" w:color="auto"/>
            </w:tcBorders>
            <w:shd w:val="clear" w:color="000000" w:fill="FFFFFF"/>
            <w:noWrap/>
            <w:vAlign w:val="center"/>
            <w:hideMark/>
          </w:tcPr>
          <w:p w14:paraId="0ED72F2F" w14:textId="5F320AA4"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-0.22%</w:t>
            </w:r>
          </w:p>
        </w:tc>
        <w:tc>
          <w:tcPr>
            <w:tcW w:w="1000" w:type="dxa"/>
            <w:tcBorders>
              <w:top w:val="nil"/>
              <w:left w:val="nil"/>
              <w:bottom w:val="single" w:sz="8" w:space="0" w:color="auto"/>
              <w:right w:val="single" w:sz="8" w:space="0" w:color="auto"/>
            </w:tcBorders>
            <w:shd w:val="clear" w:color="000000" w:fill="FFFFFF"/>
            <w:noWrap/>
            <w:vAlign w:val="center"/>
            <w:hideMark/>
          </w:tcPr>
          <w:p w14:paraId="7039E2B5" w14:textId="3040D77C"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3.75%</w:t>
            </w:r>
          </w:p>
        </w:tc>
      </w:tr>
      <w:tr w:rsidR="00E561A5" w:rsidRPr="00C52F8D" w14:paraId="7069357F" w14:textId="77777777" w:rsidTr="00C52F8D">
        <w:trPr>
          <w:trHeight w:val="314"/>
        </w:trPr>
        <w:tc>
          <w:tcPr>
            <w:tcW w:w="3253" w:type="dxa"/>
            <w:tcBorders>
              <w:top w:val="nil"/>
              <w:left w:val="single" w:sz="8" w:space="0" w:color="auto"/>
              <w:bottom w:val="single" w:sz="8" w:space="0" w:color="auto"/>
              <w:right w:val="single" w:sz="8" w:space="0" w:color="auto"/>
            </w:tcBorders>
            <w:shd w:val="clear" w:color="000000" w:fill="FFFFFF"/>
            <w:noWrap/>
            <w:vAlign w:val="center"/>
            <w:hideMark/>
          </w:tcPr>
          <w:p w14:paraId="611EE69E" w14:textId="77777777" w:rsidR="00E561A5" w:rsidRPr="00C52F8D" w:rsidRDefault="00E561A5" w:rsidP="00E561A5">
            <w:pPr>
              <w:spacing w:after="0" w:line="240" w:lineRule="auto"/>
              <w:rPr>
                <w:rFonts w:ascii="Arial" w:eastAsia="Times New Roman" w:hAnsi="Arial" w:cs="Arial"/>
                <w:color w:val="000000"/>
                <w:sz w:val="20"/>
                <w:szCs w:val="20"/>
                <w:lang w:val="en-US"/>
              </w:rPr>
            </w:pPr>
            <w:r w:rsidRPr="00C52F8D">
              <w:rPr>
                <w:rFonts w:ascii="Arial" w:eastAsia="Times New Roman" w:hAnsi="Arial" w:cs="Arial"/>
                <w:color w:val="000000"/>
                <w:sz w:val="20"/>
                <w:szCs w:val="20"/>
                <w:lang w:val="en-US"/>
              </w:rPr>
              <w:t xml:space="preserve">Global South America (Percentage Share) </w:t>
            </w:r>
          </w:p>
        </w:tc>
        <w:tc>
          <w:tcPr>
            <w:tcW w:w="1000" w:type="dxa"/>
            <w:tcBorders>
              <w:top w:val="nil"/>
              <w:left w:val="nil"/>
              <w:bottom w:val="single" w:sz="8" w:space="0" w:color="auto"/>
              <w:right w:val="single" w:sz="8" w:space="0" w:color="auto"/>
            </w:tcBorders>
            <w:shd w:val="clear" w:color="000000" w:fill="FFFFFF"/>
            <w:noWrap/>
            <w:vAlign w:val="center"/>
            <w:hideMark/>
          </w:tcPr>
          <w:p w14:paraId="798219BB" w14:textId="4B101572"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2.90%</w:t>
            </w:r>
          </w:p>
        </w:tc>
        <w:tc>
          <w:tcPr>
            <w:tcW w:w="1000" w:type="dxa"/>
            <w:tcBorders>
              <w:top w:val="nil"/>
              <w:left w:val="nil"/>
              <w:bottom w:val="single" w:sz="8" w:space="0" w:color="auto"/>
              <w:right w:val="single" w:sz="8" w:space="0" w:color="auto"/>
            </w:tcBorders>
            <w:shd w:val="clear" w:color="000000" w:fill="FFFFFF"/>
            <w:noWrap/>
            <w:vAlign w:val="center"/>
            <w:hideMark/>
          </w:tcPr>
          <w:p w14:paraId="0F220F13" w14:textId="62130DF4"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2.74%</w:t>
            </w:r>
          </w:p>
        </w:tc>
        <w:tc>
          <w:tcPr>
            <w:tcW w:w="1000" w:type="dxa"/>
            <w:tcBorders>
              <w:top w:val="nil"/>
              <w:left w:val="nil"/>
              <w:bottom w:val="single" w:sz="8" w:space="0" w:color="auto"/>
              <w:right w:val="single" w:sz="8" w:space="0" w:color="auto"/>
            </w:tcBorders>
            <w:shd w:val="clear" w:color="000000" w:fill="FFFFFF"/>
            <w:noWrap/>
            <w:vAlign w:val="center"/>
            <w:hideMark/>
          </w:tcPr>
          <w:p w14:paraId="28A9145C" w14:textId="19C6D00B"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2.65%</w:t>
            </w:r>
          </w:p>
        </w:tc>
        <w:tc>
          <w:tcPr>
            <w:tcW w:w="1000" w:type="dxa"/>
            <w:tcBorders>
              <w:top w:val="nil"/>
              <w:left w:val="nil"/>
              <w:bottom w:val="single" w:sz="8" w:space="0" w:color="auto"/>
              <w:right w:val="single" w:sz="8" w:space="0" w:color="auto"/>
            </w:tcBorders>
            <w:shd w:val="clear" w:color="000000" w:fill="FFFFFF"/>
            <w:noWrap/>
            <w:vAlign w:val="center"/>
            <w:hideMark/>
          </w:tcPr>
          <w:p w14:paraId="797ED9B2" w14:textId="471D42A5"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2.43%</w:t>
            </w:r>
          </w:p>
        </w:tc>
        <w:tc>
          <w:tcPr>
            <w:tcW w:w="1000" w:type="dxa"/>
            <w:tcBorders>
              <w:top w:val="nil"/>
              <w:left w:val="nil"/>
              <w:bottom w:val="single" w:sz="8" w:space="0" w:color="auto"/>
              <w:right w:val="single" w:sz="8" w:space="0" w:color="auto"/>
            </w:tcBorders>
            <w:shd w:val="clear" w:color="000000" w:fill="FFFFFF"/>
            <w:noWrap/>
            <w:vAlign w:val="center"/>
            <w:hideMark/>
          </w:tcPr>
          <w:p w14:paraId="12727E6C" w14:textId="37C3956F"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2.24%</w:t>
            </w:r>
          </w:p>
        </w:tc>
        <w:tc>
          <w:tcPr>
            <w:tcW w:w="1000" w:type="dxa"/>
            <w:tcBorders>
              <w:top w:val="nil"/>
              <w:left w:val="nil"/>
              <w:bottom w:val="single" w:sz="8" w:space="0" w:color="auto"/>
              <w:right w:val="single" w:sz="8" w:space="0" w:color="auto"/>
            </w:tcBorders>
            <w:shd w:val="clear" w:color="000000" w:fill="FFFFFF"/>
            <w:noWrap/>
            <w:vAlign w:val="center"/>
            <w:hideMark/>
          </w:tcPr>
          <w:p w14:paraId="4D68B958" w14:textId="5B386943" w:rsidR="00E561A5" w:rsidRPr="00C52F8D" w:rsidRDefault="00E561A5" w:rsidP="00E561A5">
            <w:pPr>
              <w:spacing w:after="0" w:line="240" w:lineRule="auto"/>
              <w:jc w:val="center"/>
              <w:rPr>
                <w:rFonts w:ascii="Arial" w:eastAsia="Times New Roman" w:hAnsi="Arial" w:cs="Arial"/>
                <w:color w:val="000000"/>
                <w:sz w:val="20"/>
                <w:szCs w:val="20"/>
                <w:lang w:val="en-US"/>
              </w:rPr>
            </w:pPr>
          </w:p>
        </w:tc>
        <w:tc>
          <w:tcPr>
            <w:tcW w:w="1000" w:type="dxa"/>
            <w:tcBorders>
              <w:top w:val="nil"/>
              <w:left w:val="nil"/>
              <w:bottom w:val="single" w:sz="8" w:space="0" w:color="auto"/>
              <w:right w:val="single" w:sz="8" w:space="0" w:color="auto"/>
            </w:tcBorders>
            <w:shd w:val="clear" w:color="000000" w:fill="FFFFFF"/>
            <w:noWrap/>
            <w:vAlign w:val="center"/>
            <w:hideMark/>
          </w:tcPr>
          <w:p w14:paraId="459B4314" w14:textId="1E2B1086" w:rsidR="00E561A5" w:rsidRPr="00C52F8D" w:rsidRDefault="00E561A5" w:rsidP="00E561A5">
            <w:pPr>
              <w:spacing w:after="0" w:line="240" w:lineRule="auto"/>
              <w:jc w:val="center"/>
              <w:rPr>
                <w:rFonts w:ascii="Arial" w:eastAsia="Times New Roman" w:hAnsi="Arial" w:cs="Arial"/>
                <w:color w:val="000000"/>
                <w:sz w:val="20"/>
                <w:szCs w:val="20"/>
                <w:lang w:val="en-US"/>
              </w:rPr>
            </w:pPr>
          </w:p>
        </w:tc>
      </w:tr>
      <w:tr w:rsidR="00E561A5" w:rsidRPr="00C52F8D" w14:paraId="5A64B5EF" w14:textId="77777777" w:rsidTr="00C52F8D">
        <w:trPr>
          <w:trHeight w:val="314"/>
        </w:trPr>
        <w:tc>
          <w:tcPr>
            <w:tcW w:w="3253" w:type="dxa"/>
            <w:tcBorders>
              <w:top w:val="nil"/>
              <w:left w:val="single" w:sz="8" w:space="0" w:color="auto"/>
              <w:bottom w:val="single" w:sz="8" w:space="0" w:color="auto"/>
              <w:right w:val="single" w:sz="8" w:space="0" w:color="auto"/>
            </w:tcBorders>
            <w:shd w:val="clear" w:color="000000" w:fill="C00000"/>
            <w:noWrap/>
            <w:vAlign w:val="center"/>
            <w:hideMark/>
          </w:tcPr>
          <w:p w14:paraId="0F36442C" w14:textId="77777777" w:rsidR="00E561A5" w:rsidRPr="00C52F8D" w:rsidRDefault="00E561A5" w:rsidP="00E561A5">
            <w:pPr>
              <w:spacing w:after="0" w:line="240" w:lineRule="auto"/>
              <w:rPr>
                <w:rFonts w:ascii="Arial" w:eastAsia="Times New Roman" w:hAnsi="Arial" w:cs="Arial"/>
                <w:color w:val="FFFFFF"/>
                <w:sz w:val="20"/>
                <w:szCs w:val="20"/>
                <w:lang w:val="en-US"/>
              </w:rPr>
            </w:pPr>
            <w:r w:rsidRPr="00C52F8D">
              <w:rPr>
                <w:rFonts w:ascii="Arial" w:eastAsia="Times New Roman" w:hAnsi="Arial" w:cs="Arial"/>
                <w:color w:val="FFFFFF"/>
                <w:sz w:val="20"/>
                <w:szCs w:val="20"/>
                <w:lang w:val="en-US"/>
              </w:rPr>
              <w:t>Middle East and Africa</w:t>
            </w:r>
          </w:p>
        </w:tc>
        <w:tc>
          <w:tcPr>
            <w:tcW w:w="1000" w:type="dxa"/>
            <w:tcBorders>
              <w:top w:val="nil"/>
              <w:left w:val="nil"/>
              <w:bottom w:val="single" w:sz="8" w:space="0" w:color="auto"/>
              <w:right w:val="single" w:sz="8" w:space="0" w:color="auto"/>
            </w:tcBorders>
            <w:shd w:val="clear" w:color="000000" w:fill="C00000"/>
            <w:noWrap/>
            <w:vAlign w:val="center"/>
            <w:hideMark/>
          </w:tcPr>
          <w:p w14:paraId="2FE2095A" w14:textId="6723F593" w:rsidR="00E561A5" w:rsidRPr="00C52F8D" w:rsidRDefault="00E561A5" w:rsidP="00E561A5">
            <w:pPr>
              <w:spacing w:after="0" w:line="240" w:lineRule="auto"/>
              <w:jc w:val="center"/>
              <w:rPr>
                <w:rFonts w:ascii="Arial" w:eastAsia="Times New Roman" w:hAnsi="Arial" w:cs="Arial"/>
                <w:color w:val="FFFFFF"/>
                <w:sz w:val="20"/>
                <w:szCs w:val="20"/>
                <w:lang w:val="en-US"/>
              </w:rPr>
            </w:pPr>
            <w:r>
              <w:rPr>
                <w:rFonts w:ascii="Arial" w:hAnsi="Arial" w:cs="Arial"/>
                <w:color w:val="FFFFFF"/>
                <w:sz w:val="20"/>
                <w:szCs w:val="20"/>
                <w:lang w:val="en-US"/>
              </w:rPr>
              <w:t>51</w:t>
            </w:r>
          </w:p>
        </w:tc>
        <w:tc>
          <w:tcPr>
            <w:tcW w:w="1000" w:type="dxa"/>
            <w:tcBorders>
              <w:top w:val="nil"/>
              <w:left w:val="nil"/>
              <w:bottom w:val="single" w:sz="8" w:space="0" w:color="auto"/>
              <w:right w:val="single" w:sz="8" w:space="0" w:color="auto"/>
            </w:tcBorders>
            <w:shd w:val="clear" w:color="000000" w:fill="C00000"/>
            <w:noWrap/>
            <w:vAlign w:val="center"/>
            <w:hideMark/>
          </w:tcPr>
          <w:p w14:paraId="0D8D9279" w14:textId="7B407CC5" w:rsidR="00E561A5" w:rsidRPr="00C52F8D" w:rsidRDefault="00E561A5" w:rsidP="00E561A5">
            <w:pPr>
              <w:spacing w:after="0" w:line="240" w:lineRule="auto"/>
              <w:jc w:val="center"/>
              <w:rPr>
                <w:rFonts w:ascii="Arial" w:eastAsia="Times New Roman" w:hAnsi="Arial" w:cs="Arial"/>
                <w:color w:val="FFFFFF"/>
                <w:sz w:val="20"/>
                <w:szCs w:val="20"/>
                <w:lang w:val="en-US"/>
              </w:rPr>
            </w:pPr>
            <w:r>
              <w:rPr>
                <w:rFonts w:ascii="Arial" w:hAnsi="Arial" w:cs="Arial"/>
                <w:color w:val="FFFFFF"/>
                <w:sz w:val="20"/>
                <w:szCs w:val="20"/>
                <w:lang w:val="en-US"/>
              </w:rPr>
              <w:t>56</w:t>
            </w:r>
          </w:p>
        </w:tc>
        <w:tc>
          <w:tcPr>
            <w:tcW w:w="1000" w:type="dxa"/>
            <w:tcBorders>
              <w:top w:val="nil"/>
              <w:left w:val="nil"/>
              <w:bottom w:val="single" w:sz="8" w:space="0" w:color="auto"/>
              <w:right w:val="single" w:sz="8" w:space="0" w:color="auto"/>
            </w:tcBorders>
            <w:shd w:val="clear" w:color="000000" w:fill="C00000"/>
            <w:noWrap/>
            <w:vAlign w:val="center"/>
            <w:hideMark/>
          </w:tcPr>
          <w:p w14:paraId="0B38D818" w14:textId="303730EA" w:rsidR="00E561A5" w:rsidRPr="00C52F8D" w:rsidRDefault="00E561A5" w:rsidP="00E561A5">
            <w:pPr>
              <w:spacing w:after="0" w:line="240" w:lineRule="auto"/>
              <w:jc w:val="center"/>
              <w:rPr>
                <w:rFonts w:ascii="Arial" w:eastAsia="Times New Roman" w:hAnsi="Arial" w:cs="Arial"/>
                <w:color w:val="FFFFFF"/>
                <w:sz w:val="20"/>
                <w:szCs w:val="20"/>
                <w:lang w:val="en-US"/>
              </w:rPr>
            </w:pPr>
            <w:r>
              <w:rPr>
                <w:rFonts w:ascii="Arial" w:hAnsi="Arial" w:cs="Arial"/>
                <w:color w:val="FFFFFF"/>
                <w:sz w:val="20"/>
                <w:szCs w:val="20"/>
                <w:lang w:val="en-US"/>
              </w:rPr>
              <w:t>59</w:t>
            </w:r>
          </w:p>
        </w:tc>
        <w:tc>
          <w:tcPr>
            <w:tcW w:w="1000" w:type="dxa"/>
            <w:tcBorders>
              <w:top w:val="nil"/>
              <w:left w:val="nil"/>
              <w:bottom w:val="single" w:sz="8" w:space="0" w:color="auto"/>
              <w:right w:val="single" w:sz="8" w:space="0" w:color="auto"/>
            </w:tcBorders>
            <w:shd w:val="clear" w:color="000000" w:fill="C00000"/>
            <w:noWrap/>
            <w:vAlign w:val="center"/>
            <w:hideMark/>
          </w:tcPr>
          <w:p w14:paraId="1EC6C3AC" w14:textId="026C44A1" w:rsidR="00E561A5" w:rsidRPr="00C52F8D" w:rsidRDefault="00E561A5" w:rsidP="00E561A5">
            <w:pPr>
              <w:spacing w:after="0" w:line="240" w:lineRule="auto"/>
              <w:jc w:val="center"/>
              <w:rPr>
                <w:rFonts w:ascii="Arial" w:eastAsia="Times New Roman" w:hAnsi="Arial" w:cs="Arial"/>
                <w:color w:val="FFFFFF"/>
                <w:sz w:val="20"/>
                <w:szCs w:val="20"/>
                <w:lang w:val="en-US"/>
              </w:rPr>
            </w:pPr>
            <w:r>
              <w:rPr>
                <w:rFonts w:ascii="Arial" w:hAnsi="Arial" w:cs="Arial"/>
                <w:color w:val="FFFFFF"/>
                <w:sz w:val="20"/>
                <w:szCs w:val="20"/>
                <w:lang w:val="en-US"/>
              </w:rPr>
              <w:t>73</w:t>
            </w:r>
          </w:p>
        </w:tc>
        <w:tc>
          <w:tcPr>
            <w:tcW w:w="1000" w:type="dxa"/>
            <w:tcBorders>
              <w:top w:val="nil"/>
              <w:left w:val="nil"/>
              <w:bottom w:val="single" w:sz="8" w:space="0" w:color="auto"/>
              <w:right w:val="single" w:sz="8" w:space="0" w:color="auto"/>
            </w:tcBorders>
            <w:shd w:val="clear" w:color="000000" w:fill="C00000"/>
            <w:noWrap/>
            <w:vAlign w:val="center"/>
            <w:hideMark/>
          </w:tcPr>
          <w:p w14:paraId="4A4D64BE" w14:textId="7EC0EFEC" w:rsidR="00E561A5" w:rsidRPr="00C52F8D" w:rsidRDefault="00E561A5" w:rsidP="00E561A5">
            <w:pPr>
              <w:spacing w:after="0" w:line="240" w:lineRule="auto"/>
              <w:jc w:val="center"/>
              <w:rPr>
                <w:rFonts w:ascii="Arial" w:eastAsia="Times New Roman" w:hAnsi="Arial" w:cs="Arial"/>
                <w:color w:val="FFFFFF"/>
                <w:sz w:val="20"/>
                <w:szCs w:val="20"/>
                <w:lang w:val="en-US"/>
              </w:rPr>
            </w:pPr>
            <w:r>
              <w:rPr>
                <w:rFonts w:ascii="Arial" w:hAnsi="Arial" w:cs="Arial"/>
                <w:color w:val="FFFFFF"/>
                <w:sz w:val="20"/>
                <w:szCs w:val="20"/>
                <w:lang w:val="en-US"/>
              </w:rPr>
              <w:t>92</w:t>
            </w:r>
          </w:p>
        </w:tc>
        <w:tc>
          <w:tcPr>
            <w:tcW w:w="1000" w:type="dxa"/>
            <w:tcBorders>
              <w:top w:val="nil"/>
              <w:left w:val="nil"/>
              <w:bottom w:val="nil"/>
              <w:right w:val="nil"/>
            </w:tcBorders>
            <w:shd w:val="clear" w:color="000000" w:fill="C00000"/>
            <w:noWrap/>
            <w:vAlign w:val="center"/>
            <w:hideMark/>
          </w:tcPr>
          <w:p w14:paraId="161E9CE6" w14:textId="6D7FBB63" w:rsidR="00E561A5" w:rsidRPr="00C52F8D" w:rsidRDefault="00E561A5" w:rsidP="00E561A5">
            <w:pPr>
              <w:spacing w:after="0" w:line="240" w:lineRule="auto"/>
              <w:jc w:val="center"/>
              <w:rPr>
                <w:rFonts w:ascii="Arial" w:eastAsia="Times New Roman" w:hAnsi="Arial" w:cs="Arial"/>
                <w:color w:val="FFFFFF"/>
                <w:sz w:val="20"/>
                <w:szCs w:val="20"/>
                <w:lang w:val="en-US"/>
              </w:rPr>
            </w:pPr>
            <w:r>
              <w:rPr>
                <w:rFonts w:ascii="Arial" w:hAnsi="Arial" w:cs="Arial"/>
                <w:color w:val="FFFFFF"/>
                <w:sz w:val="20"/>
                <w:szCs w:val="20"/>
                <w:lang w:val="en-US"/>
              </w:rPr>
              <w:t>1.86%</w:t>
            </w:r>
          </w:p>
        </w:tc>
        <w:tc>
          <w:tcPr>
            <w:tcW w:w="1000" w:type="dxa"/>
            <w:tcBorders>
              <w:top w:val="nil"/>
              <w:left w:val="nil"/>
              <w:bottom w:val="nil"/>
              <w:right w:val="nil"/>
            </w:tcBorders>
            <w:shd w:val="clear" w:color="000000" w:fill="C00000"/>
            <w:noWrap/>
            <w:vAlign w:val="center"/>
            <w:hideMark/>
          </w:tcPr>
          <w:p w14:paraId="2F75EF29" w14:textId="5F670A4C" w:rsidR="00E561A5" w:rsidRPr="00C52F8D" w:rsidRDefault="00E561A5" w:rsidP="00E561A5">
            <w:pPr>
              <w:spacing w:after="0" w:line="240" w:lineRule="auto"/>
              <w:jc w:val="center"/>
              <w:rPr>
                <w:rFonts w:ascii="Arial" w:eastAsia="Times New Roman" w:hAnsi="Arial" w:cs="Arial"/>
                <w:color w:val="FFFFFF"/>
                <w:sz w:val="20"/>
                <w:szCs w:val="20"/>
                <w:lang w:val="en-US"/>
              </w:rPr>
            </w:pPr>
            <w:r>
              <w:rPr>
                <w:rFonts w:ascii="Arial" w:hAnsi="Arial" w:cs="Arial"/>
                <w:color w:val="FFFFFF"/>
                <w:sz w:val="20"/>
                <w:szCs w:val="20"/>
                <w:lang w:val="en-US"/>
              </w:rPr>
              <w:t>9.28%</w:t>
            </w:r>
          </w:p>
        </w:tc>
      </w:tr>
      <w:tr w:rsidR="00E561A5" w:rsidRPr="00C52F8D" w14:paraId="3EF7DCE1" w14:textId="77777777" w:rsidTr="00C52F8D">
        <w:trPr>
          <w:trHeight w:val="314"/>
        </w:trPr>
        <w:tc>
          <w:tcPr>
            <w:tcW w:w="3253" w:type="dxa"/>
            <w:tcBorders>
              <w:top w:val="nil"/>
              <w:left w:val="single" w:sz="8" w:space="0" w:color="auto"/>
              <w:bottom w:val="single" w:sz="8" w:space="0" w:color="auto"/>
              <w:right w:val="single" w:sz="8" w:space="0" w:color="auto"/>
            </w:tcBorders>
            <w:shd w:val="clear" w:color="000000" w:fill="FFFFFF"/>
            <w:noWrap/>
            <w:vAlign w:val="center"/>
            <w:hideMark/>
          </w:tcPr>
          <w:p w14:paraId="64A47AF2" w14:textId="77777777" w:rsidR="00E561A5" w:rsidRPr="00C52F8D" w:rsidRDefault="00E561A5" w:rsidP="00E561A5">
            <w:pPr>
              <w:spacing w:after="0" w:line="240" w:lineRule="auto"/>
              <w:rPr>
                <w:rFonts w:ascii="Arial" w:eastAsia="Times New Roman" w:hAnsi="Arial" w:cs="Arial"/>
                <w:color w:val="000000"/>
                <w:sz w:val="20"/>
                <w:szCs w:val="20"/>
                <w:lang w:val="en-US"/>
              </w:rPr>
            </w:pPr>
            <w:r w:rsidRPr="00C52F8D">
              <w:rPr>
                <w:rFonts w:ascii="Arial" w:eastAsia="Times New Roman" w:hAnsi="Arial" w:cs="Arial"/>
                <w:color w:val="000000"/>
                <w:sz w:val="20"/>
                <w:szCs w:val="20"/>
                <w:lang w:val="en-US"/>
              </w:rPr>
              <w:t>Saudi Arabia</w:t>
            </w:r>
          </w:p>
        </w:tc>
        <w:tc>
          <w:tcPr>
            <w:tcW w:w="1000" w:type="dxa"/>
            <w:tcBorders>
              <w:top w:val="nil"/>
              <w:left w:val="nil"/>
              <w:bottom w:val="single" w:sz="8" w:space="0" w:color="auto"/>
              <w:right w:val="single" w:sz="8" w:space="0" w:color="auto"/>
            </w:tcBorders>
            <w:shd w:val="clear" w:color="000000" w:fill="FFFFFF"/>
            <w:noWrap/>
            <w:vAlign w:val="center"/>
            <w:hideMark/>
          </w:tcPr>
          <w:p w14:paraId="150D900D" w14:textId="7F2B8EF3"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17</w:t>
            </w:r>
          </w:p>
        </w:tc>
        <w:tc>
          <w:tcPr>
            <w:tcW w:w="1000" w:type="dxa"/>
            <w:tcBorders>
              <w:top w:val="nil"/>
              <w:left w:val="nil"/>
              <w:bottom w:val="single" w:sz="8" w:space="0" w:color="auto"/>
              <w:right w:val="single" w:sz="8" w:space="0" w:color="auto"/>
            </w:tcBorders>
            <w:shd w:val="clear" w:color="000000" w:fill="FFFFFF"/>
            <w:noWrap/>
            <w:vAlign w:val="center"/>
            <w:hideMark/>
          </w:tcPr>
          <w:p w14:paraId="445BF90C" w14:textId="45CB955D"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20</w:t>
            </w:r>
          </w:p>
        </w:tc>
        <w:tc>
          <w:tcPr>
            <w:tcW w:w="1000" w:type="dxa"/>
            <w:tcBorders>
              <w:top w:val="nil"/>
              <w:left w:val="nil"/>
              <w:bottom w:val="single" w:sz="8" w:space="0" w:color="auto"/>
              <w:right w:val="single" w:sz="8" w:space="0" w:color="auto"/>
            </w:tcBorders>
            <w:shd w:val="clear" w:color="000000" w:fill="FFFFFF"/>
            <w:noWrap/>
            <w:vAlign w:val="center"/>
            <w:hideMark/>
          </w:tcPr>
          <w:p w14:paraId="176E0F4A" w14:textId="31BCF73D"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21</w:t>
            </w:r>
          </w:p>
        </w:tc>
        <w:tc>
          <w:tcPr>
            <w:tcW w:w="1000" w:type="dxa"/>
            <w:tcBorders>
              <w:top w:val="nil"/>
              <w:left w:val="nil"/>
              <w:bottom w:val="single" w:sz="8" w:space="0" w:color="auto"/>
              <w:right w:val="single" w:sz="8" w:space="0" w:color="auto"/>
            </w:tcBorders>
            <w:shd w:val="clear" w:color="000000" w:fill="FFFFFF"/>
            <w:noWrap/>
            <w:vAlign w:val="center"/>
            <w:hideMark/>
          </w:tcPr>
          <w:p w14:paraId="744D39C2" w14:textId="0D7CF1ED"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23</w:t>
            </w:r>
          </w:p>
        </w:tc>
        <w:tc>
          <w:tcPr>
            <w:tcW w:w="1000" w:type="dxa"/>
            <w:tcBorders>
              <w:top w:val="nil"/>
              <w:left w:val="nil"/>
              <w:bottom w:val="single" w:sz="8" w:space="0" w:color="auto"/>
              <w:right w:val="single" w:sz="8" w:space="0" w:color="auto"/>
            </w:tcBorders>
            <w:shd w:val="clear" w:color="000000" w:fill="FFFFFF"/>
            <w:noWrap/>
            <w:vAlign w:val="center"/>
            <w:hideMark/>
          </w:tcPr>
          <w:p w14:paraId="51ADCA4D" w14:textId="49C296F6"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29</w:t>
            </w:r>
          </w:p>
        </w:tc>
        <w:tc>
          <w:tcPr>
            <w:tcW w:w="1000" w:type="dxa"/>
            <w:tcBorders>
              <w:top w:val="single" w:sz="8" w:space="0" w:color="auto"/>
              <w:left w:val="nil"/>
              <w:bottom w:val="single" w:sz="8" w:space="0" w:color="auto"/>
              <w:right w:val="single" w:sz="8" w:space="0" w:color="auto"/>
            </w:tcBorders>
            <w:shd w:val="clear" w:color="auto" w:fill="auto"/>
            <w:noWrap/>
            <w:vAlign w:val="center"/>
            <w:hideMark/>
          </w:tcPr>
          <w:p w14:paraId="1336CB82" w14:textId="57A37D25"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2.55%</w:t>
            </w:r>
          </w:p>
        </w:tc>
        <w:tc>
          <w:tcPr>
            <w:tcW w:w="1000" w:type="dxa"/>
            <w:tcBorders>
              <w:top w:val="single" w:sz="8" w:space="0" w:color="auto"/>
              <w:left w:val="nil"/>
              <w:bottom w:val="single" w:sz="8" w:space="0" w:color="auto"/>
              <w:right w:val="single" w:sz="8" w:space="0" w:color="auto"/>
            </w:tcBorders>
            <w:shd w:val="clear" w:color="auto" w:fill="auto"/>
            <w:noWrap/>
            <w:vAlign w:val="center"/>
            <w:hideMark/>
          </w:tcPr>
          <w:p w14:paraId="382A0468" w14:textId="710B9618"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3.60%</w:t>
            </w:r>
          </w:p>
        </w:tc>
      </w:tr>
      <w:tr w:rsidR="00E561A5" w:rsidRPr="00C52F8D" w14:paraId="77EA8469" w14:textId="77777777" w:rsidTr="00C52F8D">
        <w:trPr>
          <w:trHeight w:val="314"/>
        </w:trPr>
        <w:tc>
          <w:tcPr>
            <w:tcW w:w="3253" w:type="dxa"/>
            <w:tcBorders>
              <w:top w:val="nil"/>
              <w:left w:val="single" w:sz="8" w:space="0" w:color="auto"/>
              <w:bottom w:val="single" w:sz="8" w:space="0" w:color="auto"/>
              <w:right w:val="single" w:sz="8" w:space="0" w:color="auto"/>
            </w:tcBorders>
            <w:shd w:val="clear" w:color="000000" w:fill="FFFFFF"/>
            <w:noWrap/>
            <w:vAlign w:val="center"/>
            <w:hideMark/>
          </w:tcPr>
          <w:p w14:paraId="45E16813" w14:textId="77777777" w:rsidR="00E561A5" w:rsidRPr="00C52F8D" w:rsidRDefault="00E561A5" w:rsidP="00E561A5">
            <w:pPr>
              <w:spacing w:after="0" w:line="240" w:lineRule="auto"/>
              <w:rPr>
                <w:rFonts w:ascii="Arial" w:eastAsia="Times New Roman" w:hAnsi="Arial" w:cs="Arial"/>
                <w:color w:val="000000"/>
                <w:sz w:val="20"/>
                <w:szCs w:val="20"/>
                <w:lang w:val="en-US"/>
              </w:rPr>
            </w:pPr>
            <w:r w:rsidRPr="00C52F8D">
              <w:rPr>
                <w:rFonts w:ascii="Arial" w:eastAsia="Times New Roman" w:hAnsi="Arial" w:cs="Arial"/>
                <w:color w:val="000000"/>
                <w:sz w:val="20"/>
                <w:szCs w:val="20"/>
                <w:lang w:val="en-US"/>
              </w:rPr>
              <w:t>Others</w:t>
            </w:r>
          </w:p>
        </w:tc>
        <w:tc>
          <w:tcPr>
            <w:tcW w:w="1000" w:type="dxa"/>
            <w:tcBorders>
              <w:top w:val="nil"/>
              <w:left w:val="nil"/>
              <w:bottom w:val="single" w:sz="8" w:space="0" w:color="auto"/>
              <w:right w:val="single" w:sz="8" w:space="0" w:color="auto"/>
            </w:tcBorders>
            <w:shd w:val="clear" w:color="000000" w:fill="FFFFFF"/>
            <w:noWrap/>
            <w:vAlign w:val="center"/>
            <w:hideMark/>
          </w:tcPr>
          <w:p w14:paraId="73626D8D" w14:textId="1DEF2C51"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34</w:t>
            </w:r>
          </w:p>
        </w:tc>
        <w:tc>
          <w:tcPr>
            <w:tcW w:w="1000" w:type="dxa"/>
            <w:tcBorders>
              <w:top w:val="nil"/>
              <w:left w:val="nil"/>
              <w:bottom w:val="single" w:sz="8" w:space="0" w:color="auto"/>
              <w:right w:val="single" w:sz="8" w:space="0" w:color="auto"/>
            </w:tcBorders>
            <w:shd w:val="clear" w:color="000000" w:fill="FFFFFF"/>
            <w:noWrap/>
            <w:vAlign w:val="center"/>
            <w:hideMark/>
          </w:tcPr>
          <w:p w14:paraId="2211B375" w14:textId="0F0D2DC0"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36</w:t>
            </w:r>
          </w:p>
        </w:tc>
        <w:tc>
          <w:tcPr>
            <w:tcW w:w="1000" w:type="dxa"/>
            <w:tcBorders>
              <w:top w:val="nil"/>
              <w:left w:val="nil"/>
              <w:bottom w:val="single" w:sz="8" w:space="0" w:color="auto"/>
              <w:right w:val="single" w:sz="8" w:space="0" w:color="auto"/>
            </w:tcBorders>
            <w:shd w:val="clear" w:color="000000" w:fill="FFFFFF"/>
            <w:noWrap/>
            <w:vAlign w:val="center"/>
            <w:hideMark/>
          </w:tcPr>
          <w:p w14:paraId="1C1E6573" w14:textId="42FAE6B8"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38</w:t>
            </w:r>
          </w:p>
        </w:tc>
        <w:tc>
          <w:tcPr>
            <w:tcW w:w="1000" w:type="dxa"/>
            <w:tcBorders>
              <w:top w:val="nil"/>
              <w:left w:val="nil"/>
              <w:bottom w:val="single" w:sz="8" w:space="0" w:color="auto"/>
              <w:right w:val="single" w:sz="8" w:space="0" w:color="auto"/>
            </w:tcBorders>
            <w:shd w:val="clear" w:color="000000" w:fill="FFFFFF"/>
            <w:noWrap/>
            <w:vAlign w:val="center"/>
            <w:hideMark/>
          </w:tcPr>
          <w:p w14:paraId="5526AD5D" w14:textId="6800C258"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50</w:t>
            </w:r>
          </w:p>
        </w:tc>
        <w:tc>
          <w:tcPr>
            <w:tcW w:w="1000" w:type="dxa"/>
            <w:tcBorders>
              <w:top w:val="nil"/>
              <w:left w:val="nil"/>
              <w:bottom w:val="single" w:sz="8" w:space="0" w:color="auto"/>
              <w:right w:val="single" w:sz="8" w:space="0" w:color="auto"/>
            </w:tcBorders>
            <w:shd w:val="clear" w:color="000000" w:fill="FFFFFF"/>
            <w:noWrap/>
            <w:vAlign w:val="center"/>
            <w:hideMark/>
          </w:tcPr>
          <w:p w14:paraId="47D5B8A7" w14:textId="4A7E0331"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63</w:t>
            </w:r>
          </w:p>
        </w:tc>
        <w:tc>
          <w:tcPr>
            <w:tcW w:w="1000" w:type="dxa"/>
            <w:tcBorders>
              <w:top w:val="nil"/>
              <w:left w:val="nil"/>
              <w:bottom w:val="single" w:sz="8" w:space="0" w:color="auto"/>
              <w:right w:val="single" w:sz="8" w:space="0" w:color="auto"/>
            </w:tcBorders>
            <w:shd w:val="clear" w:color="auto" w:fill="auto"/>
            <w:noWrap/>
            <w:vAlign w:val="center"/>
            <w:hideMark/>
          </w:tcPr>
          <w:p w14:paraId="6D19BFC6" w14:textId="3601F7F1"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1.49%</w:t>
            </w:r>
          </w:p>
        </w:tc>
        <w:tc>
          <w:tcPr>
            <w:tcW w:w="1000" w:type="dxa"/>
            <w:tcBorders>
              <w:top w:val="nil"/>
              <w:left w:val="nil"/>
              <w:bottom w:val="single" w:sz="8" w:space="0" w:color="auto"/>
              <w:right w:val="single" w:sz="8" w:space="0" w:color="auto"/>
            </w:tcBorders>
            <w:shd w:val="clear" w:color="auto" w:fill="auto"/>
            <w:noWrap/>
            <w:vAlign w:val="center"/>
            <w:hideMark/>
          </w:tcPr>
          <w:p w14:paraId="0FDEF85B" w14:textId="65B1A9C6"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5.80%</w:t>
            </w:r>
          </w:p>
        </w:tc>
      </w:tr>
      <w:tr w:rsidR="00E561A5" w:rsidRPr="00C52F8D" w14:paraId="4370A730" w14:textId="77777777" w:rsidTr="00C52F8D">
        <w:trPr>
          <w:trHeight w:val="314"/>
        </w:trPr>
        <w:tc>
          <w:tcPr>
            <w:tcW w:w="3253" w:type="dxa"/>
            <w:tcBorders>
              <w:top w:val="nil"/>
              <w:left w:val="single" w:sz="8" w:space="0" w:color="auto"/>
              <w:bottom w:val="single" w:sz="8" w:space="0" w:color="auto"/>
              <w:right w:val="single" w:sz="8" w:space="0" w:color="auto"/>
            </w:tcBorders>
            <w:shd w:val="clear" w:color="000000" w:fill="FFFFFF"/>
            <w:noWrap/>
            <w:vAlign w:val="center"/>
            <w:hideMark/>
          </w:tcPr>
          <w:p w14:paraId="7AE6A9AD" w14:textId="77777777" w:rsidR="00E561A5" w:rsidRPr="00C52F8D" w:rsidRDefault="00E561A5" w:rsidP="00E561A5">
            <w:pPr>
              <w:spacing w:after="0" w:line="240" w:lineRule="auto"/>
              <w:rPr>
                <w:rFonts w:ascii="Arial" w:eastAsia="Times New Roman" w:hAnsi="Arial" w:cs="Arial"/>
                <w:color w:val="000000"/>
                <w:sz w:val="20"/>
                <w:szCs w:val="20"/>
                <w:lang w:val="en-US"/>
              </w:rPr>
            </w:pPr>
            <w:r w:rsidRPr="00C52F8D">
              <w:rPr>
                <w:rFonts w:ascii="Arial" w:eastAsia="Times New Roman" w:hAnsi="Arial" w:cs="Arial"/>
                <w:color w:val="000000"/>
                <w:sz w:val="20"/>
                <w:szCs w:val="20"/>
                <w:lang w:val="en-US"/>
              </w:rPr>
              <w:t xml:space="preserve">Global MEA (Percentage Share) </w:t>
            </w:r>
          </w:p>
        </w:tc>
        <w:tc>
          <w:tcPr>
            <w:tcW w:w="1000" w:type="dxa"/>
            <w:tcBorders>
              <w:top w:val="nil"/>
              <w:left w:val="nil"/>
              <w:bottom w:val="single" w:sz="8" w:space="0" w:color="auto"/>
              <w:right w:val="single" w:sz="8" w:space="0" w:color="auto"/>
            </w:tcBorders>
            <w:shd w:val="clear" w:color="000000" w:fill="FFFFFF"/>
            <w:noWrap/>
            <w:vAlign w:val="center"/>
            <w:hideMark/>
          </w:tcPr>
          <w:p w14:paraId="7E0843A9" w14:textId="639A4DDB"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7.51%</w:t>
            </w:r>
          </w:p>
        </w:tc>
        <w:tc>
          <w:tcPr>
            <w:tcW w:w="1000" w:type="dxa"/>
            <w:tcBorders>
              <w:top w:val="nil"/>
              <w:left w:val="nil"/>
              <w:bottom w:val="single" w:sz="8" w:space="0" w:color="auto"/>
              <w:right w:val="single" w:sz="8" w:space="0" w:color="auto"/>
            </w:tcBorders>
            <w:shd w:val="clear" w:color="000000" w:fill="FFFFFF"/>
            <w:noWrap/>
            <w:vAlign w:val="center"/>
            <w:hideMark/>
          </w:tcPr>
          <w:p w14:paraId="1E18A74D" w14:textId="572E0B08"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7.54%</w:t>
            </w:r>
          </w:p>
        </w:tc>
        <w:tc>
          <w:tcPr>
            <w:tcW w:w="1000" w:type="dxa"/>
            <w:tcBorders>
              <w:top w:val="nil"/>
              <w:left w:val="nil"/>
              <w:bottom w:val="single" w:sz="8" w:space="0" w:color="auto"/>
              <w:right w:val="single" w:sz="8" w:space="0" w:color="auto"/>
            </w:tcBorders>
            <w:shd w:val="clear" w:color="000000" w:fill="FFFFFF"/>
            <w:noWrap/>
            <w:vAlign w:val="center"/>
            <w:hideMark/>
          </w:tcPr>
          <w:p w14:paraId="32D70705" w14:textId="2D45998F"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7.46%</w:t>
            </w:r>
          </w:p>
        </w:tc>
        <w:tc>
          <w:tcPr>
            <w:tcW w:w="1000" w:type="dxa"/>
            <w:tcBorders>
              <w:top w:val="nil"/>
              <w:left w:val="nil"/>
              <w:bottom w:val="single" w:sz="8" w:space="0" w:color="auto"/>
              <w:right w:val="single" w:sz="8" w:space="0" w:color="auto"/>
            </w:tcBorders>
            <w:shd w:val="clear" w:color="000000" w:fill="FFFFFF"/>
            <w:noWrap/>
            <w:vAlign w:val="center"/>
            <w:hideMark/>
          </w:tcPr>
          <w:p w14:paraId="7E3520AE" w14:textId="1DB8319D"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7.13%</w:t>
            </w:r>
          </w:p>
        </w:tc>
        <w:tc>
          <w:tcPr>
            <w:tcW w:w="1000" w:type="dxa"/>
            <w:tcBorders>
              <w:top w:val="nil"/>
              <w:left w:val="nil"/>
              <w:bottom w:val="single" w:sz="8" w:space="0" w:color="auto"/>
              <w:right w:val="single" w:sz="8" w:space="0" w:color="auto"/>
            </w:tcBorders>
            <w:shd w:val="clear" w:color="000000" w:fill="FFFFFF"/>
            <w:noWrap/>
            <w:vAlign w:val="center"/>
            <w:hideMark/>
          </w:tcPr>
          <w:p w14:paraId="5733B98E" w14:textId="3C7C928D"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6.71%</w:t>
            </w:r>
          </w:p>
        </w:tc>
        <w:tc>
          <w:tcPr>
            <w:tcW w:w="1000" w:type="dxa"/>
            <w:tcBorders>
              <w:top w:val="nil"/>
              <w:left w:val="nil"/>
              <w:bottom w:val="single" w:sz="8" w:space="0" w:color="auto"/>
              <w:right w:val="single" w:sz="8" w:space="0" w:color="auto"/>
            </w:tcBorders>
            <w:shd w:val="clear" w:color="000000" w:fill="FFFFFF"/>
            <w:noWrap/>
            <w:vAlign w:val="center"/>
            <w:hideMark/>
          </w:tcPr>
          <w:p w14:paraId="766270A6" w14:textId="7525AEB5" w:rsidR="00E561A5" w:rsidRPr="00C52F8D" w:rsidRDefault="00E561A5" w:rsidP="00E561A5">
            <w:pPr>
              <w:spacing w:after="0" w:line="240" w:lineRule="auto"/>
              <w:jc w:val="center"/>
              <w:rPr>
                <w:rFonts w:ascii="Arial" w:eastAsia="Times New Roman" w:hAnsi="Arial" w:cs="Arial"/>
                <w:color w:val="000000"/>
                <w:sz w:val="20"/>
                <w:szCs w:val="20"/>
                <w:lang w:val="en-US"/>
              </w:rPr>
            </w:pPr>
          </w:p>
        </w:tc>
        <w:tc>
          <w:tcPr>
            <w:tcW w:w="1000" w:type="dxa"/>
            <w:tcBorders>
              <w:top w:val="nil"/>
              <w:left w:val="nil"/>
              <w:bottom w:val="single" w:sz="8" w:space="0" w:color="auto"/>
              <w:right w:val="single" w:sz="8" w:space="0" w:color="auto"/>
            </w:tcBorders>
            <w:shd w:val="clear" w:color="000000" w:fill="FFFFFF"/>
            <w:noWrap/>
            <w:vAlign w:val="center"/>
            <w:hideMark/>
          </w:tcPr>
          <w:p w14:paraId="39887802" w14:textId="41AC4147" w:rsidR="00E561A5" w:rsidRPr="00C52F8D" w:rsidRDefault="00E561A5" w:rsidP="00E561A5">
            <w:pPr>
              <w:spacing w:after="0" w:line="240" w:lineRule="auto"/>
              <w:jc w:val="center"/>
              <w:rPr>
                <w:rFonts w:ascii="Arial" w:eastAsia="Times New Roman" w:hAnsi="Arial" w:cs="Arial"/>
                <w:color w:val="000000"/>
                <w:sz w:val="20"/>
                <w:szCs w:val="20"/>
                <w:lang w:val="en-US"/>
              </w:rPr>
            </w:pPr>
          </w:p>
        </w:tc>
      </w:tr>
    </w:tbl>
    <w:p w14:paraId="78C49D53" w14:textId="7BDDEF80" w:rsidR="0068477D" w:rsidRPr="002B5730" w:rsidRDefault="00C52F8D" w:rsidP="0068477D">
      <w:pPr>
        <w:rPr>
          <w:color w:val="000000" w:themeColor="text1"/>
        </w:rPr>
      </w:pPr>
      <w:r w:rsidRPr="00C52F8D">
        <w:rPr>
          <w:rFonts w:ascii="Arial" w:eastAsia="Arial" w:hAnsi="Arial" w:cs="Arial"/>
          <w:noProof/>
          <w:color w:val="000000" w:themeColor="text1"/>
          <w:sz w:val="24"/>
          <w:szCs w:val="24"/>
          <w:lang w:val="en-US"/>
        </w:rPr>
        <mc:AlternateContent>
          <mc:Choice Requires="wps">
            <w:drawing>
              <wp:anchor distT="45720" distB="45720" distL="114300" distR="114300" simplePos="0" relativeHeight="252547072" behindDoc="0" locked="0" layoutInCell="1" allowOverlap="1" wp14:anchorId="75EE7A25" wp14:editId="4A970F02">
                <wp:simplePos x="0" y="0"/>
                <wp:positionH relativeFrom="column">
                  <wp:posOffset>-83185</wp:posOffset>
                </wp:positionH>
                <wp:positionV relativeFrom="paragraph">
                  <wp:posOffset>454025</wp:posOffset>
                </wp:positionV>
                <wp:extent cx="6604635" cy="1324610"/>
                <wp:effectExtent l="76200" t="57150" r="100965" b="123190"/>
                <wp:wrapSquare wrapText="bothSides"/>
                <wp:docPr id="22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04635" cy="1324610"/>
                        </a:xfrm>
                        <a:prstGeom prst="rect">
                          <a:avLst/>
                        </a:prstGeom>
                        <a:ln>
                          <a:noFill/>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wps:spPr>
                      <wps:style>
                        <a:lnRef idx="1">
                          <a:schemeClr val="accent5"/>
                        </a:lnRef>
                        <a:fillRef idx="2">
                          <a:schemeClr val="accent5"/>
                        </a:fillRef>
                        <a:effectRef idx="1">
                          <a:schemeClr val="accent5"/>
                        </a:effectRef>
                        <a:fontRef idx="minor">
                          <a:schemeClr val="dk1"/>
                        </a:fontRef>
                      </wps:style>
                      <wps:txbx>
                        <w:txbxContent>
                          <w:p w14:paraId="3A67D24E" w14:textId="77777777" w:rsidR="004357B7" w:rsidRDefault="004357B7" w:rsidP="00993907">
                            <w:pPr>
                              <w:spacing w:line="360" w:lineRule="auto"/>
                              <w:ind w:left="720" w:hanging="360"/>
                              <w:jc w:val="both"/>
                            </w:pPr>
                          </w:p>
                          <w:p w14:paraId="40D28C52" w14:textId="495E1C13" w:rsidR="00C52F8D" w:rsidRPr="004357B7" w:rsidRDefault="00C52F8D" w:rsidP="00F14E20">
                            <w:pPr>
                              <w:pStyle w:val="ListParagraph"/>
                              <w:numPr>
                                <w:ilvl w:val="0"/>
                                <w:numId w:val="13"/>
                              </w:numPr>
                              <w:spacing w:line="360" w:lineRule="auto"/>
                              <w:jc w:val="both"/>
                              <w:rPr>
                                <w:color w:val="FFFFFF" w:themeColor="background1"/>
                              </w:rPr>
                            </w:pPr>
                            <w:r w:rsidRPr="004357B7">
                              <w:rPr>
                                <w:noProof/>
                                <w:color w:val="000000" w:themeColor="text1"/>
                                <w:sz w:val="24"/>
                                <w:szCs w:val="24"/>
                              </w:rPr>
                              <w:t>With the countries moving towards more and more sustainable energy solutions, the demand for wind energy is expected to grow exponentially in the Asia Pacific during the forecast period, hence the region will keep the</w:t>
                            </w:r>
                            <w:r w:rsidR="004357B7">
                              <w:rPr>
                                <w:noProof/>
                                <w:color w:val="000000" w:themeColor="text1"/>
                                <w:sz w:val="24"/>
                                <w:szCs w:val="24"/>
                              </w:rPr>
                              <w:t xml:space="preserve"> dominating share in the global market.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EE7A25" id="_x0000_s1054" type="#_x0000_t202" style="position:absolute;margin-left:-6.55pt;margin-top:35.75pt;width:520.05pt;height:104.3pt;z-index:2525470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" fillcolor="#91bce3 [2168]" stroked="f" strokeweight=".5pt">
                <v:fill color2="#7aaddd [2616]" rotate="t" colors="0 #b1cbe9;.5 #a3c1e5;1 #92b9e4" focus="100%" type="gradient">
                  <o:fill v:ext="view" type="gradientUnscaled"/>
                </v:fill>
                <v:shadow on="t" color="black" opacity="20971f" offset="0,2.2pt"/>
                <v:textbox>
                  <w:txbxContent>
                    <w:p w14:paraId="3A67D24E" w14:textId="77777777" w:rsidR="004357B7" w:rsidRDefault="004357B7" w:rsidP="00993907">
                      <w:pPr>
                        <w:spacing w:line="360" w:lineRule="auto"/>
                        <w:ind w:left="720" w:hanging="360"/>
                        <w:jc w:val="both"/>
                      </w:pPr>
                    </w:p>
                    <w:p w14:paraId="40D28C52" w14:textId="495E1C13" w:rsidR="00C52F8D" w:rsidRPr="004357B7" w:rsidRDefault="00C52F8D" w:rsidP="00F14E20">
                      <w:pPr>
                        <w:pStyle w:val="ListParagraph"/>
                        <w:numPr>
                          <w:ilvl w:val="0"/>
                          <w:numId w:val="13"/>
                        </w:numPr>
                        <w:spacing w:line="360" w:lineRule="auto"/>
                        <w:jc w:val="both"/>
                        <w:rPr>
                          <w:color w:val="FFFFFF" w:themeColor="background1"/>
                        </w:rPr>
                      </w:pPr>
                      <w:r w:rsidRPr="004357B7">
                        <w:rPr>
                          <w:noProof/>
                          <w:color w:val="000000" w:themeColor="text1"/>
                          <w:sz w:val="24"/>
                          <w:szCs w:val="24"/>
                        </w:rPr>
                        <w:t>With the countries moving towards more and more sustainable energy solutions, the demand for wind energy is expected to grow exponentially in the Asia Pacific during the forecast period, hence the region will keep the</w:t>
                      </w:r>
                      <w:r w:rsidR="004357B7">
                        <w:rPr>
                          <w:noProof/>
                          <w:color w:val="000000" w:themeColor="text1"/>
                          <w:sz w:val="24"/>
                          <w:szCs w:val="24"/>
                        </w:rPr>
                        <w:t xml:space="preserve"> dominating share in the global market.</w:t>
                      </w:r>
                    </w:p>
                  </w:txbxContent>
                </v:textbox>
                <w10:wrap type="square"/>
              </v:shape>
            </w:pict>
          </mc:Fallback>
        </mc:AlternateContent>
      </w:r>
    </w:p>
    <w:p w14:paraId="0676A6FD" w14:textId="77777777" w:rsidR="006E66C6" w:rsidRDefault="006E66C6" w:rsidP="00CB55FA">
      <w:pPr>
        <w:spacing w:line="360" w:lineRule="auto"/>
        <w:jc w:val="both"/>
        <w:rPr>
          <w:rFonts w:ascii="Arial" w:eastAsia="Arial" w:hAnsi="Arial" w:cs="Arial"/>
          <w:noProof/>
          <w:color w:val="000000" w:themeColor="text1"/>
          <w:sz w:val="24"/>
          <w:szCs w:val="24"/>
          <w:lang w:val="en-US"/>
        </w:rPr>
      </w:pPr>
    </w:p>
    <w:p w14:paraId="3193CABA" w14:textId="2027917A" w:rsidR="006E66C6" w:rsidRDefault="006E66C6" w:rsidP="0068477D">
      <w:pPr>
        <w:rPr>
          <w:color w:val="000000" w:themeColor="text1"/>
        </w:rPr>
      </w:pPr>
    </w:p>
    <w:p w14:paraId="2904AF51" w14:textId="33C68088" w:rsidR="00650D00" w:rsidRDefault="00650D00" w:rsidP="0068477D">
      <w:pPr>
        <w:rPr>
          <w:color w:val="000000" w:themeColor="text1"/>
        </w:rPr>
      </w:pPr>
    </w:p>
    <w:p w14:paraId="613DAD88" w14:textId="1637293A" w:rsidR="00650D00" w:rsidRDefault="00650D00" w:rsidP="0068477D">
      <w:pPr>
        <w:rPr>
          <w:color w:val="000000" w:themeColor="text1"/>
        </w:rPr>
      </w:pPr>
    </w:p>
    <w:p w14:paraId="5D356259" w14:textId="640AC6B9" w:rsidR="00650D00" w:rsidRDefault="00650D00" w:rsidP="0068477D">
      <w:pPr>
        <w:rPr>
          <w:color w:val="000000" w:themeColor="text1"/>
        </w:rPr>
      </w:pPr>
    </w:p>
    <w:p w14:paraId="0C76919C" w14:textId="3BBCBE73" w:rsidR="00650D00" w:rsidRDefault="00650D00" w:rsidP="0068477D">
      <w:pPr>
        <w:rPr>
          <w:color w:val="000000" w:themeColor="text1"/>
        </w:rPr>
      </w:pPr>
    </w:p>
    <w:p w14:paraId="52E32522" w14:textId="01465EC9" w:rsidR="00650D00" w:rsidRDefault="00650D00" w:rsidP="0068477D">
      <w:pPr>
        <w:rPr>
          <w:color w:val="000000" w:themeColor="text1"/>
        </w:rPr>
      </w:pPr>
    </w:p>
    <w:p w14:paraId="03AEFB6C" w14:textId="77777777" w:rsidR="00410F69" w:rsidRDefault="00410F69" w:rsidP="0068477D">
      <w:pPr>
        <w:rPr>
          <w:color w:val="000000" w:themeColor="text1"/>
        </w:rPr>
      </w:pPr>
    </w:p>
    <w:p w14:paraId="7B596A0A" w14:textId="77777777" w:rsidR="00650D00" w:rsidRDefault="00650D00" w:rsidP="0068477D">
      <w:pPr>
        <w:rPr>
          <w:color w:val="000000" w:themeColor="text1"/>
        </w:rPr>
      </w:pPr>
    </w:p>
    <w:p w14:paraId="6D47CAED" w14:textId="77777777" w:rsidR="000B6683" w:rsidRDefault="000B6683" w:rsidP="009E126D">
      <w:pPr>
        <w:spacing w:line="360" w:lineRule="auto"/>
        <w:textAlignment w:val="baseline"/>
        <w:rPr>
          <w:rFonts w:ascii="Arial" w:hAnsi="Arial" w:cs="Arial"/>
          <w:b/>
          <w:bCs/>
          <w:sz w:val="24"/>
          <w:szCs w:val="24"/>
        </w:rPr>
      </w:pPr>
    </w:p>
    <w:p w14:paraId="74A3AB77" w14:textId="1D0894F9" w:rsidR="009E126D" w:rsidRPr="0061645E" w:rsidRDefault="009E126D" w:rsidP="009E126D">
      <w:pPr>
        <w:spacing w:line="360" w:lineRule="auto"/>
        <w:textAlignment w:val="baseline"/>
        <w:rPr>
          <w:rFonts w:ascii="Arial" w:hAnsi="Arial" w:cs="Arial"/>
          <w:b/>
          <w:bCs/>
          <w:sz w:val="24"/>
          <w:szCs w:val="24"/>
        </w:rPr>
      </w:pPr>
      <w:r w:rsidRPr="0061645E">
        <w:rPr>
          <w:rFonts w:ascii="Arial" w:hAnsi="Arial" w:cs="Arial"/>
          <w:b/>
          <w:bCs/>
          <w:sz w:val="24"/>
          <w:szCs w:val="24"/>
        </w:rPr>
        <w:t>3.1.9. Sales By Company</w:t>
      </w:r>
    </w:p>
    <w:p w14:paraId="7E42E419" w14:textId="3045FF70" w:rsidR="0068477D" w:rsidRPr="0061645E" w:rsidRDefault="009E126D" w:rsidP="009E126D">
      <w:pPr>
        <w:spacing w:line="360" w:lineRule="auto"/>
        <w:textAlignment w:val="baseline"/>
        <w:rPr>
          <w:rFonts w:ascii="Arial" w:hAnsi="Arial" w:cs="Arial"/>
          <w:b/>
          <w:bCs/>
          <w:sz w:val="24"/>
          <w:szCs w:val="24"/>
        </w:rPr>
      </w:pPr>
      <w:r w:rsidRPr="0061645E">
        <w:rPr>
          <w:rFonts w:ascii="Arial" w:hAnsi="Arial" w:cs="Arial"/>
          <w:b/>
          <w:bCs/>
          <w:sz w:val="24"/>
          <w:szCs w:val="24"/>
        </w:rPr>
        <w:t>Global Vinyl Ester Resin Sales, By Company, By Volume</w:t>
      </w:r>
      <w:r w:rsidR="00274F09">
        <w:rPr>
          <w:rFonts w:ascii="Arial" w:hAnsi="Arial" w:cs="Arial"/>
          <w:b/>
          <w:bCs/>
          <w:sz w:val="24"/>
          <w:szCs w:val="24"/>
        </w:rPr>
        <w:t xml:space="preserve"> (000’ Tonnes)</w:t>
      </w:r>
      <w:r w:rsidR="00650D00">
        <w:rPr>
          <w:rFonts w:ascii="Arial" w:hAnsi="Arial" w:cs="Arial"/>
          <w:b/>
          <w:bCs/>
          <w:sz w:val="24"/>
          <w:szCs w:val="24"/>
        </w:rPr>
        <w:t xml:space="preserve"> </w:t>
      </w:r>
      <w:r w:rsidR="00CA3653">
        <w:rPr>
          <w:rFonts w:ascii="Arial" w:hAnsi="Arial" w:cs="Arial"/>
          <w:b/>
          <w:bCs/>
          <w:sz w:val="24"/>
          <w:szCs w:val="24"/>
        </w:rPr>
        <w:t>(%)</w:t>
      </w:r>
      <w:r w:rsidRPr="0061645E">
        <w:rPr>
          <w:rFonts w:ascii="Arial" w:hAnsi="Arial" w:cs="Arial"/>
          <w:b/>
          <w:bCs/>
          <w:sz w:val="24"/>
          <w:szCs w:val="24"/>
        </w:rPr>
        <w:t>, 2020</w:t>
      </w:r>
    </w:p>
    <w:p w14:paraId="67359049" w14:textId="5F84C541" w:rsidR="0068477D" w:rsidRPr="002B5730" w:rsidRDefault="00064CBC" w:rsidP="0068477D">
      <w:pPr>
        <w:rPr>
          <w:color w:val="000000" w:themeColor="text1"/>
          <w14:textOutline w14:w="9525" w14:cap="rnd" w14:cmpd="sng" w14:algn="ctr">
            <w14:noFill/>
            <w14:prstDash w14:val="solid"/>
            <w14:bevel/>
          </w14:textOutline>
        </w:rPr>
      </w:pPr>
      <w:r w:rsidRPr="002B5730">
        <w:rPr>
          <w:noProof/>
          <w:color w:val="000000" w:themeColor="text1"/>
        </w:rPr>
        <mc:AlternateContent>
          <mc:Choice Requires="wps">
            <w:drawing>
              <wp:anchor distT="0" distB="0" distL="114300" distR="114300" simplePos="0" relativeHeight="251753472" behindDoc="0" locked="0" layoutInCell="1" allowOverlap="1" wp14:anchorId="18636CA4" wp14:editId="1E8472BE">
                <wp:simplePos x="0" y="0"/>
                <wp:positionH relativeFrom="margin">
                  <wp:posOffset>2393950</wp:posOffset>
                </wp:positionH>
                <wp:positionV relativeFrom="paragraph">
                  <wp:posOffset>3814445</wp:posOffset>
                </wp:positionV>
                <wp:extent cx="4074795" cy="415290"/>
                <wp:effectExtent l="0" t="0" r="0" b="0"/>
                <wp:wrapNone/>
                <wp:docPr id="580" name="TextBox 4"/>
                <wp:cNvGraphicFramePr/>
                <a:graphic xmlns:a="http://schemas.openxmlformats.org/drawingml/2006/main">
                  <a:graphicData uri="http://schemas.microsoft.com/office/word/2010/wordprocessingShape">
                    <wps:wsp>
                      <wps:cNvSpPr txBox="1"/>
                      <wps:spPr>
                        <a:xfrm>
                          <a:off x="0" y="0"/>
                          <a:ext cx="4074795" cy="415290"/>
                        </a:xfrm>
                        <a:prstGeom prst="rect">
                          <a:avLst/>
                        </a:prstGeom>
                        <a:noFill/>
                      </wps:spPr>
                      <wps:txbx>
                        <w:txbxContent>
                          <w:p w14:paraId="3F896E64" w14:textId="7AAF41F4" w:rsidR="0068477D" w:rsidRPr="00CE35EB" w:rsidRDefault="0068477D" w:rsidP="0068477D">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CE35EB">
                              <w:rPr>
                                <w:rFonts w:ascii="Verdana" w:eastAsia="Verdana" w:hAnsi="Verdana" w:cs="Verdana"/>
                                <w:i/>
                                <w:iCs/>
                                <w:color w:val="7F7F7F"/>
                                <w:kern w:val="24"/>
                                <w:sz w:val="12"/>
                                <w:szCs w:val="12"/>
                                <w14:textFill>
                                  <w14:solidFill>
                                    <w14:srgbClr w14:val="7F7F7F">
                                      <w14:lumMod w14:val="50000"/>
                                    </w14:srgbClr>
                                  </w14:solidFill>
                                </w14:textFill>
                              </w:rPr>
                              <w:t xml:space="preserve">Others include </w:t>
                            </w:r>
                            <w:r w:rsidR="005D037B" w:rsidRPr="00CE35EB">
                              <w:rPr>
                                <w:rFonts w:ascii="Verdana" w:eastAsia="Verdana" w:hAnsi="Verdana" w:cs="Verdana"/>
                                <w:i/>
                                <w:iCs/>
                                <w:color w:val="7F7F7F"/>
                                <w:kern w:val="24"/>
                                <w:sz w:val="12"/>
                                <w:szCs w:val="12"/>
                                <w14:textFill>
                                  <w14:solidFill>
                                    <w14:srgbClr w14:val="7F7F7F">
                                      <w14:lumMod w14:val="50000"/>
                                    </w14:srgbClr>
                                  </w14:solidFill>
                                </w14:textFill>
                              </w:rPr>
                              <w:t>Poliya</w:t>
                            </w:r>
                            <w:r w:rsidRPr="00CE35EB">
                              <w:rPr>
                                <w:rFonts w:ascii="Verdana" w:eastAsia="Verdana" w:hAnsi="Verdana" w:cs="Verdana"/>
                                <w:i/>
                                <w:iCs/>
                                <w:color w:val="7F7F7F"/>
                                <w:kern w:val="24"/>
                                <w:sz w:val="12"/>
                                <w:szCs w:val="12"/>
                                <w14:textFill>
                                  <w14:solidFill>
                                    <w14:srgbClr w14:val="7F7F7F">
                                      <w14:lumMod w14:val="50000"/>
                                    </w14:srgbClr>
                                  </w14:solidFill>
                                </w14:textFill>
                              </w:rPr>
                              <w:t xml:space="preserve">, </w:t>
                            </w:r>
                            <w:r w:rsidR="005D037B" w:rsidRPr="00CE35EB">
                              <w:rPr>
                                <w:rFonts w:ascii="Verdana" w:eastAsia="Verdana" w:hAnsi="Verdana" w:cs="Verdana"/>
                                <w:i/>
                                <w:iCs/>
                                <w:color w:val="7F7F7F"/>
                                <w:kern w:val="24"/>
                                <w:sz w:val="12"/>
                                <w:szCs w:val="12"/>
                                <w14:textFill>
                                  <w14:solidFill>
                                    <w14:srgbClr w14:val="7F7F7F">
                                      <w14:lumMod w14:val="50000"/>
                                    </w14:srgbClr>
                                  </w14:solidFill>
                                </w14:textFill>
                              </w:rPr>
                              <w:t>Hexion Inc., DIC Corporation</w:t>
                            </w:r>
                            <w:r w:rsidRPr="00CE35EB">
                              <w:rPr>
                                <w:rFonts w:ascii="Verdana" w:eastAsia="Verdana" w:hAnsi="Verdana" w:cs="Verdana"/>
                                <w:i/>
                                <w:iCs/>
                                <w:color w:val="7F7F7F"/>
                                <w:kern w:val="24"/>
                                <w:sz w:val="12"/>
                                <w:szCs w:val="12"/>
                                <w14:textFill>
                                  <w14:solidFill>
                                    <w14:srgbClr w14:val="7F7F7F">
                                      <w14:lumMod w14:val="50000"/>
                                    </w14:srgbClr>
                                  </w14:solidFill>
                                </w14:textFill>
                              </w:rPr>
                              <w:t xml:space="preserve">, </w:t>
                            </w:r>
                            <w:r w:rsidR="005D037B" w:rsidRPr="00CE35EB">
                              <w:rPr>
                                <w:rFonts w:ascii="Verdana" w:eastAsia="Verdana" w:hAnsi="Verdana" w:cs="Verdana"/>
                                <w:i/>
                                <w:iCs/>
                                <w:color w:val="7F7F7F"/>
                                <w:kern w:val="24"/>
                                <w:sz w:val="12"/>
                                <w:szCs w:val="12"/>
                                <w14:textFill>
                                  <w14:solidFill>
                                    <w14:srgbClr w14:val="7F7F7F">
                                      <w14:lumMod w14:val="50000"/>
                                    </w14:srgbClr>
                                  </w14:solidFill>
                                </w14:textFill>
                              </w:rPr>
                              <w:t>Saudi Arabia Industrial Resins Ltd.</w:t>
                            </w:r>
                            <w:r w:rsidRPr="00CE35EB">
                              <w:rPr>
                                <w:rFonts w:ascii="Verdana" w:eastAsia="Verdana" w:hAnsi="Verdana" w:cs="Verdana"/>
                                <w:i/>
                                <w:iCs/>
                                <w:color w:val="7F7F7F"/>
                                <w:kern w:val="24"/>
                                <w:sz w:val="12"/>
                                <w:szCs w:val="12"/>
                                <w14:textFill>
                                  <w14:solidFill>
                                    <w14:srgbClr w14:val="7F7F7F">
                                      <w14:lumMod w14:val="50000"/>
                                    </w14:srgbClr>
                                  </w14:solidFill>
                                </w14:textFill>
                              </w:rPr>
                              <w:t>.,</w:t>
                            </w:r>
                            <w:r w:rsidR="005D037B" w:rsidRPr="00CE35EB">
                              <w:rPr>
                                <w:rFonts w:ascii="Verdana" w:eastAsia="Verdana" w:hAnsi="Verdana" w:cs="Verdana"/>
                                <w:i/>
                                <w:iCs/>
                                <w:color w:val="7F7F7F"/>
                                <w:kern w:val="24"/>
                                <w:sz w:val="12"/>
                                <w:szCs w:val="12"/>
                                <w14:textFill>
                                  <w14:solidFill>
                                    <w14:srgbClr w14:val="7F7F7F">
                                      <w14:lumMod w14:val="50000"/>
                                    </w14:srgbClr>
                                  </w14:solidFill>
                                </w14:textFill>
                              </w:rPr>
                              <w:t xml:space="preserve"> Reinhold GmbH, Interplastic Corporatio, Allnex Group, Sewon Chemical, Innovative Resins Pvt. Ltd., Orson Chemicals etc.</w:t>
                            </w:r>
                            <w:r w:rsidR="005D037B" w:rsidRPr="00CE35EB">
                              <w:rPr>
                                <w:rFonts w:ascii="Verdana" w:eastAsia="Verdana" w:hAnsi="Verdana" w:cs="Verdana"/>
                                <w:i/>
                                <w:iCs/>
                                <w:color w:val="7F7F7F"/>
                                <w:kern w:val="24"/>
                                <w:sz w:val="12"/>
                                <w:szCs w:val="12"/>
                                <w14:textFill>
                                  <w14:solidFill>
                                    <w14:srgbClr w14:val="7F7F7F">
                                      <w14:lumMod w14:val="50000"/>
                                    </w14:srgbClr>
                                  </w14:solidFill>
                                </w14:textFill>
                              </w:rPr>
                              <w:tab/>
                            </w:r>
                            <w:r w:rsidRPr="00CE35EB">
                              <w:rPr>
                                <w:rFonts w:ascii="Verdana" w:eastAsia="Verdana" w:hAnsi="Verdana" w:cs="Verdana"/>
                                <w:i/>
                                <w:iCs/>
                                <w:color w:val="7F7F7F"/>
                                <w:kern w:val="24"/>
                                <w:sz w:val="12"/>
                                <w:szCs w:val="12"/>
                                <w14:textFill>
                                  <w14:solidFill>
                                    <w14:srgbClr w14:val="7F7F7F">
                                      <w14:lumMod w14:val="50000"/>
                                    </w14:srgbClr>
                                  </w14:solidFill>
                                </w14:textFill>
                              </w:rPr>
                              <w:t xml:space="preserve">  </w:t>
                            </w:r>
                          </w:p>
                          <w:p w14:paraId="165CDAC8" w14:textId="77777777" w:rsidR="0068477D" w:rsidRPr="00CE35EB" w:rsidRDefault="0068477D" w:rsidP="0068477D">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CE35EB">
                              <w:rPr>
                                <w:rFonts w:ascii="Verdana" w:eastAsia="Verdana" w:hAnsi="Verdana" w:cs="Verdana"/>
                                <w:i/>
                                <w:iCs/>
                                <w:color w:val="7F7F7F"/>
                                <w:kern w:val="24"/>
                                <w:sz w:val="12"/>
                                <w:szCs w:val="12"/>
                                <w14:textFill>
                                  <w14:solidFill>
                                    <w14:srgbClr w14:val="7F7F7F">
                                      <w14:lumMod w14:val="50000"/>
                                    </w14:srgbClr>
                                  </w14:solidFill>
                                </w14:textFill>
                              </w:rPr>
                              <w:t xml:space="preserve"> Source: TechSci Research</w:t>
                            </w:r>
                          </w:p>
                        </w:txbxContent>
                      </wps:txbx>
                      <wps:bodyPr wrap="square" rtlCol="0">
                        <a:spAutoFit/>
                      </wps:bodyPr>
                    </wps:wsp>
                  </a:graphicData>
                </a:graphic>
              </wp:anchor>
            </w:drawing>
          </mc:Choice>
          <mc:Fallback>
            <w:pict>
              <v:shape w14:anchorId="18636CA4" id="_x0000_s1055" type="#_x0000_t202" style="position:absolute;margin-left:188.5pt;margin-top:300.35pt;width:320.85pt;height:32.7pt;z-index:25175347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" filled="f" stroked="f">
                <v:textbox style="mso-fit-shape-to-text:t">
                  <w:txbxContent>
                    <w:p w14:paraId="3F896E64" w14:textId="7AAF41F4" w:rsidR="0068477D" w:rsidRPr="00CE35EB" w:rsidRDefault="0068477D" w:rsidP="0068477D">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CE35EB">
                        <w:rPr>
                          <w:rFonts w:ascii="Verdana" w:eastAsia="Verdana" w:hAnsi="Verdana" w:cs="Verdana"/>
                          <w:i/>
                          <w:iCs/>
                          <w:color w:val="7F7F7F"/>
                          <w:kern w:val="24"/>
                          <w:sz w:val="12"/>
                          <w:szCs w:val="12"/>
                          <w14:textFill>
                            <w14:solidFill>
                              <w14:srgbClr w14:val="7F7F7F">
                                <w14:lumMod w14:val="50000"/>
                              </w14:srgbClr>
                            </w14:solidFill>
                          </w14:textFill>
                        </w:rPr>
                        <w:t xml:space="preserve">Others include </w:t>
                      </w:r>
                      <w:proofErr w:type="spellStart"/>
                      <w:r w:rsidR="005D037B" w:rsidRPr="00CE35EB">
                        <w:rPr>
                          <w:rFonts w:ascii="Verdana" w:eastAsia="Verdana" w:hAnsi="Verdana" w:cs="Verdana"/>
                          <w:i/>
                          <w:iCs/>
                          <w:color w:val="7F7F7F"/>
                          <w:kern w:val="24"/>
                          <w:sz w:val="12"/>
                          <w:szCs w:val="12"/>
                          <w14:textFill>
                            <w14:solidFill>
                              <w14:srgbClr w14:val="7F7F7F">
                                <w14:lumMod w14:val="50000"/>
                              </w14:srgbClr>
                            </w14:solidFill>
                          </w14:textFill>
                        </w:rPr>
                        <w:t>Poliya</w:t>
                      </w:r>
                      <w:proofErr w:type="spellEnd"/>
                      <w:r w:rsidRPr="00CE35EB">
                        <w:rPr>
                          <w:rFonts w:ascii="Verdana" w:eastAsia="Verdana" w:hAnsi="Verdana" w:cs="Verdana"/>
                          <w:i/>
                          <w:iCs/>
                          <w:color w:val="7F7F7F"/>
                          <w:kern w:val="24"/>
                          <w:sz w:val="12"/>
                          <w:szCs w:val="12"/>
                          <w14:textFill>
                            <w14:solidFill>
                              <w14:srgbClr w14:val="7F7F7F">
                                <w14:lumMod w14:val="50000"/>
                              </w14:srgbClr>
                            </w14:solidFill>
                          </w14:textFill>
                        </w:rPr>
                        <w:t xml:space="preserve">, </w:t>
                      </w:r>
                      <w:r w:rsidR="005D037B" w:rsidRPr="00CE35EB">
                        <w:rPr>
                          <w:rFonts w:ascii="Verdana" w:eastAsia="Verdana" w:hAnsi="Verdana" w:cs="Verdana"/>
                          <w:i/>
                          <w:iCs/>
                          <w:color w:val="7F7F7F"/>
                          <w:kern w:val="24"/>
                          <w:sz w:val="12"/>
                          <w:szCs w:val="12"/>
                          <w14:textFill>
                            <w14:solidFill>
                              <w14:srgbClr w14:val="7F7F7F">
                                <w14:lumMod w14:val="50000"/>
                              </w14:srgbClr>
                            </w14:solidFill>
                          </w14:textFill>
                        </w:rPr>
                        <w:t>Hexion Inc., DIC Corporation</w:t>
                      </w:r>
                      <w:r w:rsidRPr="00CE35EB">
                        <w:rPr>
                          <w:rFonts w:ascii="Verdana" w:eastAsia="Verdana" w:hAnsi="Verdana" w:cs="Verdana"/>
                          <w:i/>
                          <w:iCs/>
                          <w:color w:val="7F7F7F"/>
                          <w:kern w:val="24"/>
                          <w:sz w:val="12"/>
                          <w:szCs w:val="12"/>
                          <w14:textFill>
                            <w14:solidFill>
                              <w14:srgbClr w14:val="7F7F7F">
                                <w14:lumMod w14:val="50000"/>
                              </w14:srgbClr>
                            </w14:solidFill>
                          </w14:textFill>
                        </w:rPr>
                        <w:t xml:space="preserve">, </w:t>
                      </w:r>
                      <w:r w:rsidR="005D037B" w:rsidRPr="00CE35EB">
                        <w:rPr>
                          <w:rFonts w:ascii="Verdana" w:eastAsia="Verdana" w:hAnsi="Verdana" w:cs="Verdana"/>
                          <w:i/>
                          <w:iCs/>
                          <w:color w:val="7F7F7F"/>
                          <w:kern w:val="24"/>
                          <w:sz w:val="12"/>
                          <w:szCs w:val="12"/>
                          <w14:textFill>
                            <w14:solidFill>
                              <w14:srgbClr w14:val="7F7F7F">
                                <w14:lumMod w14:val="50000"/>
                              </w14:srgbClr>
                            </w14:solidFill>
                          </w14:textFill>
                        </w:rPr>
                        <w:t>Saudi Arabia Industrial Resins Ltd.</w:t>
                      </w:r>
                      <w:r w:rsidRPr="00CE35EB">
                        <w:rPr>
                          <w:rFonts w:ascii="Verdana" w:eastAsia="Verdana" w:hAnsi="Verdana" w:cs="Verdana"/>
                          <w:i/>
                          <w:iCs/>
                          <w:color w:val="7F7F7F"/>
                          <w:kern w:val="24"/>
                          <w:sz w:val="12"/>
                          <w:szCs w:val="12"/>
                          <w14:textFill>
                            <w14:solidFill>
                              <w14:srgbClr w14:val="7F7F7F">
                                <w14:lumMod w14:val="50000"/>
                              </w14:srgbClr>
                            </w14:solidFill>
                          </w14:textFill>
                        </w:rPr>
                        <w:t>.,</w:t>
                      </w:r>
                      <w:r w:rsidR="005D037B" w:rsidRPr="00CE35EB">
                        <w:rPr>
                          <w:rFonts w:ascii="Verdana" w:eastAsia="Verdana" w:hAnsi="Verdana" w:cs="Verdana"/>
                          <w:i/>
                          <w:iCs/>
                          <w:color w:val="7F7F7F"/>
                          <w:kern w:val="24"/>
                          <w:sz w:val="12"/>
                          <w:szCs w:val="12"/>
                          <w14:textFill>
                            <w14:solidFill>
                              <w14:srgbClr w14:val="7F7F7F">
                                <w14:lumMod w14:val="50000"/>
                              </w14:srgbClr>
                            </w14:solidFill>
                          </w14:textFill>
                        </w:rPr>
                        <w:t xml:space="preserve"> Reinhold GmbH, </w:t>
                      </w:r>
                      <w:proofErr w:type="spellStart"/>
                      <w:r w:rsidR="005D037B" w:rsidRPr="00CE35EB">
                        <w:rPr>
                          <w:rFonts w:ascii="Verdana" w:eastAsia="Verdana" w:hAnsi="Verdana" w:cs="Verdana"/>
                          <w:i/>
                          <w:iCs/>
                          <w:color w:val="7F7F7F"/>
                          <w:kern w:val="24"/>
                          <w:sz w:val="12"/>
                          <w:szCs w:val="12"/>
                          <w14:textFill>
                            <w14:solidFill>
                              <w14:srgbClr w14:val="7F7F7F">
                                <w14:lumMod w14:val="50000"/>
                              </w14:srgbClr>
                            </w14:solidFill>
                          </w14:textFill>
                        </w:rPr>
                        <w:t>Interplastic</w:t>
                      </w:r>
                      <w:proofErr w:type="spellEnd"/>
                      <w:r w:rsidR="005D037B" w:rsidRPr="00CE35EB">
                        <w:rPr>
                          <w:rFonts w:ascii="Verdana" w:eastAsia="Verdana" w:hAnsi="Verdana" w:cs="Verdana"/>
                          <w:i/>
                          <w:iCs/>
                          <w:color w:val="7F7F7F"/>
                          <w:kern w:val="24"/>
                          <w:sz w:val="12"/>
                          <w:szCs w:val="12"/>
                          <w14:textFill>
                            <w14:solidFill>
                              <w14:srgbClr w14:val="7F7F7F">
                                <w14:lumMod w14:val="50000"/>
                              </w14:srgbClr>
                            </w14:solidFill>
                          </w14:textFill>
                        </w:rPr>
                        <w:t xml:space="preserve"> </w:t>
                      </w:r>
                      <w:proofErr w:type="spellStart"/>
                      <w:r w:rsidR="005D037B" w:rsidRPr="00CE35EB">
                        <w:rPr>
                          <w:rFonts w:ascii="Verdana" w:eastAsia="Verdana" w:hAnsi="Verdana" w:cs="Verdana"/>
                          <w:i/>
                          <w:iCs/>
                          <w:color w:val="7F7F7F"/>
                          <w:kern w:val="24"/>
                          <w:sz w:val="12"/>
                          <w:szCs w:val="12"/>
                          <w14:textFill>
                            <w14:solidFill>
                              <w14:srgbClr w14:val="7F7F7F">
                                <w14:lumMod w14:val="50000"/>
                              </w14:srgbClr>
                            </w14:solidFill>
                          </w14:textFill>
                        </w:rPr>
                        <w:t>Corporatio</w:t>
                      </w:r>
                      <w:proofErr w:type="spellEnd"/>
                      <w:r w:rsidR="005D037B" w:rsidRPr="00CE35EB">
                        <w:rPr>
                          <w:rFonts w:ascii="Verdana" w:eastAsia="Verdana" w:hAnsi="Verdana" w:cs="Verdana"/>
                          <w:i/>
                          <w:iCs/>
                          <w:color w:val="7F7F7F"/>
                          <w:kern w:val="24"/>
                          <w:sz w:val="12"/>
                          <w:szCs w:val="12"/>
                          <w14:textFill>
                            <w14:solidFill>
                              <w14:srgbClr w14:val="7F7F7F">
                                <w14:lumMod w14:val="50000"/>
                              </w14:srgbClr>
                            </w14:solidFill>
                          </w14:textFill>
                        </w:rPr>
                        <w:t xml:space="preserve">, </w:t>
                      </w:r>
                      <w:proofErr w:type="spellStart"/>
                      <w:r w:rsidR="005D037B" w:rsidRPr="00CE35EB">
                        <w:rPr>
                          <w:rFonts w:ascii="Verdana" w:eastAsia="Verdana" w:hAnsi="Verdana" w:cs="Verdana"/>
                          <w:i/>
                          <w:iCs/>
                          <w:color w:val="7F7F7F"/>
                          <w:kern w:val="24"/>
                          <w:sz w:val="12"/>
                          <w:szCs w:val="12"/>
                          <w14:textFill>
                            <w14:solidFill>
                              <w14:srgbClr w14:val="7F7F7F">
                                <w14:lumMod w14:val="50000"/>
                              </w14:srgbClr>
                            </w14:solidFill>
                          </w14:textFill>
                        </w:rPr>
                        <w:t>Allnex</w:t>
                      </w:r>
                      <w:proofErr w:type="spellEnd"/>
                      <w:r w:rsidR="005D037B" w:rsidRPr="00CE35EB">
                        <w:rPr>
                          <w:rFonts w:ascii="Verdana" w:eastAsia="Verdana" w:hAnsi="Verdana" w:cs="Verdana"/>
                          <w:i/>
                          <w:iCs/>
                          <w:color w:val="7F7F7F"/>
                          <w:kern w:val="24"/>
                          <w:sz w:val="12"/>
                          <w:szCs w:val="12"/>
                          <w14:textFill>
                            <w14:solidFill>
                              <w14:srgbClr w14:val="7F7F7F">
                                <w14:lumMod w14:val="50000"/>
                              </w14:srgbClr>
                            </w14:solidFill>
                          </w14:textFill>
                        </w:rPr>
                        <w:t xml:space="preserve"> Group, </w:t>
                      </w:r>
                      <w:proofErr w:type="spellStart"/>
                      <w:r w:rsidR="005D037B" w:rsidRPr="00CE35EB">
                        <w:rPr>
                          <w:rFonts w:ascii="Verdana" w:eastAsia="Verdana" w:hAnsi="Verdana" w:cs="Verdana"/>
                          <w:i/>
                          <w:iCs/>
                          <w:color w:val="7F7F7F"/>
                          <w:kern w:val="24"/>
                          <w:sz w:val="12"/>
                          <w:szCs w:val="12"/>
                          <w14:textFill>
                            <w14:solidFill>
                              <w14:srgbClr w14:val="7F7F7F">
                                <w14:lumMod w14:val="50000"/>
                              </w14:srgbClr>
                            </w14:solidFill>
                          </w14:textFill>
                        </w:rPr>
                        <w:t>Sewon</w:t>
                      </w:r>
                      <w:proofErr w:type="spellEnd"/>
                      <w:r w:rsidR="005D037B" w:rsidRPr="00CE35EB">
                        <w:rPr>
                          <w:rFonts w:ascii="Verdana" w:eastAsia="Verdana" w:hAnsi="Verdana" w:cs="Verdana"/>
                          <w:i/>
                          <w:iCs/>
                          <w:color w:val="7F7F7F"/>
                          <w:kern w:val="24"/>
                          <w:sz w:val="12"/>
                          <w:szCs w:val="12"/>
                          <w14:textFill>
                            <w14:solidFill>
                              <w14:srgbClr w14:val="7F7F7F">
                                <w14:lumMod w14:val="50000"/>
                              </w14:srgbClr>
                            </w14:solidFill>
                          </w14:textFill>
                        </w:rPr>
                        <w:t xml:space="preserve"> Chemical, Innovative Resins </w:t>
                      </w:r>
                      <w:proofErr w:type="spellStart"/>
                      <w:r w:rsidR="005D037B" w:rsidRPr="00CE35EB">
                        <w:rPr>
                          <w:rFonts w:ascii="Verdana" w:eastAsia="Verdana" w:hAnsi="Verdana" w:cs="Verdana"/>
                          <w:i/>
                          <w:iCs/>
                          <w:color w:val="7F7F7F"/>
                          <w:kern w:val="24"/>
                          <w:sz w:val="12"/>
                          <w:szCs w:val="12"/>
                          <w14:textFill>
                            <w14:solidFill>
                              <w14:srgbClr w14:val="7F7F7F">
                                <w14:lumMod w14:val="50000"/>
                              </w14:srgbClr>
                            </w14:solidFill>
                          </w14:textFill>
                        </w:rPr>
                        <w:t>Pvt.</w:t>
                      </w:r>
                      <w:proofErr w:type="spellEnd"/>
                      <w:r w:rsidR="005D037B" w:rsidRPr="00CE35EB">
                        <w:rPr>
                          <w:rFonts w:ascii="Verdana" w:eastAsia="Verdana" w:hAnsi="Verdana" w:cs="Verdana"/>
                          <w:i/>
                          <w:iCs/>
                          <w:color w:val="7F7F7F"/>
                          <w:kern w:val="24"/>
                          <w:sz w:val="12"/>
                          <w:szCs w:val="12"/>
                          <w14:textFill>
                            <w14:solidFill>
                              <w14:srgbClr w14:val="7F7F7F">
                                <w14:lumMod w14:val="50000"/>
                              </w14:srgbClr>
                            </w14:solidFill>
                          </w14:textFill>
                        </w:rPr>
                        <w:t xml:space="preserve"> Ltd., Orson Chemicals etc.</w:t>
                      </w:r>
                      <w:r w:rsidR="005D037B" w:rsidRPr="00CE35EB">
                        <w:rPr>
                          <w:rFonts w:ascii="Verdana" w:eastAsia="Verdana" w:hAnsi="Verdana" w:cs="Verdana"/>
                          <w:i/>
                          <w:iCs/>
                          <w:color w:val="7F7F7F"/>
                          <w:kern w:val="24"/>
                          <w:sz w:val="12"/>
                          <w:szCs w:val="12"/>
                          <w14:textFill>
                            <w14:solidFill>
                              <w14:srgbClr w14:val="7F7F7F">
                                <w14:lumMod w14:val="50000"/>
                              </w14:srgbClr>
                            </w14:solidFill>
                          </w14:textFill>
                        </w:rPr>
                        <w:tab/>
                      </w:r>
                      <w:r w:rsidRPr="00CE35EB">
                        <w:rPr>
                          <w:rFonts w:ascii="Verdana" w:eastAsia="Verdana" w:hAnsi="Verdana" w:cs="Verdana"/>
                          <w:i/>
                          <w:iCs/>
                          <w:color w:val="7F7F7F"/>
                          <w:kern w:val="24"/>
                          <w:sz w:val="12"/>
                          <w:szCs w:val="12"/>
                          <w14:textFill>
                            <w14:solidFill>
                              <w14:srgbClr w14:val="7F7F7F">
                                <w14:lumMod w14:val="50000"/>
                              </w14:srgbClr>
                            </w14:solidFill>
                          </w14:textFill>
                        </w:rPr>
                        <w:t xml:space="preserve">  </w:t>
                      </w:r>
                    </w:p>
                    <w:p w14:paraId="165CDAC8" w14:textId="77777777" w:rsidR="0068477D" w:rsidRPr="00CE35EB" w:rsidRDefault="0068477D" w:rsidP="0068477D">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CE35EB">
                        <w:rPr>
                          <w:rFonts w:ascii="Verdana" w:eastAsia="Verdana" w:hAnsi="Verdana" w:cs="Verdana"/>
                          <w:i/>
                          <w:iCs/>
                          <w:color w:val="7F7F7F"/>
                          <w:kern w:val="24"/>
                          <w:sz w:val="12"/>
                          <w:szCs w:val="12"/>
                          <w14:textFill>
                            <w14:solidFill>
                              <w14:srgbClr w14:val="7F7F7F">
                                <w14:lumMod w14:val="50000"/>
                              </w14:srgbClr>
                            </w14:solidFill>
                          </w14:textFill>
                        </w:rPr>
                        <w:t xml:space="preserve"> Source: TechSci Research</w:t>
                      </w:r>
                    </w:p>
                  </w:txbxContent>
                </v:textbox>
                <w10:wrap anchorx="margin"/>
              </v:shape>
            </w:pict>
          </mc:Fallback>
        </mc:AlternateContent>
      </w:r>
      <w:r w:rsidR="0068477D" w:rsidRPr="002B5730">
        <w:rPr>
          <w:noProof/>
          <w:color w:val="000000" w:themeColor="text1"/>
        </w:rPr>
        <w:drawing>
          <wp:inline distT="0" distB="0" distL="0" distR="0" wp14:anchorId="047FA9F1" wp14:editId="5E9C17F5">
            <wp:extent cx="6467475" cy="3519259"/>
            <wp:effectExtent l="0" t="0" r="0" b="5080"/>
            <wp:docPr id="602" name="Chart 602">
              <a:extLst xmlns:a="http://schemas.openxmlformats.org/drawingml/2006/main">
                <a:ext uri="{FF2B5EF4-FFF2-40B4-BE49-F238E27FC236}">
                  <a16:creationId xmlns:a16="http://schemas.microsoft.com/office/drawing/2014/main" id="{216E1D67-D8C4-4C9D-B19D-4637D83171F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14:paraId="0CED2E71" w14:textId="3C31D9FE" w:rsidR="0068477D" w:rsidRPr="002B5730" w:rsidRDefault="0068477D" w:rsidP="0068477D">
      <w:pPr>
        <w:rPr>
          <w:color w:val="000000" w:themeColor="text1"/>
        </w:rPr>
      </w:pPr>
    </w:p>
    <w:p w14:paraId="021B6A70" w14:textId="03C5E080" w:rsidR="0068477D" w:rsidRPr="002B5730" w:rsidRDefault="00064CBC" w:rsidP="0068477D">
      <w:pPr>
        <w:tabs>
          <w:tab w:val="left" w:pos="1350"/>
        </w:tabs>
        <w:rPr>
          <w:color w:val="000000" w:themeColor="text1"/>
        </w:rPr>
      </w:pPr>
      <w:r w:rsidRPr="00C14303">
        <w:rPr>
          <w:rFonts w:ascii="Arial" w:eastAsia="Arial" w:hAnsi="Arial" w:cs="Arial"/>
          <w:bCs/>
          <w:noProof/>
          <w:color w:val="000000" w:themeColor="text1"/>
          <w:sz w:val="24"/>
          <w:szCs w:val="24"/>
        </w:rPr>
        <mc:AlternateContent>
          <mc:Choice Requires="wps">
            <w:drawing>
              <wp:anchor distT="45720" distB="45720" distL="114300" distR="114300" simplePos="0" relativeHeight="252656640" behindDoc="0" locked="0" layoutInCell="1" allowOverlap="1" wp14:anchorId="159BDF18" wp14:editId="5B158615">
                <wp:simplePos x="0" y="0"/>
                <wp:positionH relativeFrom="column">
                  <wp:posOffset>-6202</wp:posOffset>
                </wp:positionH>
                <wp:positionV relativeFrom="paragraph">
                  <wp:posOffset>524450</wp:posOffset>
                </wp:positionV>
                <wp:extent cx="6540500" cy="3238943"/>
                <wp:effectExtent l="76200" t="57150" r="69850" b="95250"/>
                <wp:wrapSquare wrapText="bothSides"/>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40500" cy="3238943"/>
                        </a:xfrm>
                        <a:prstGeom prst="rect">
                          <a:avLst/>
                        </a:prstGeom>
                        <a:solidFill>
                          <a:schemeClr val="accent3">
                            <a:alpha val="50000"/>
                          </a:schemeClr>
                        </a:solidFill>
                        <a:ln>
                          <a:noFill/>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wps:spPr>
                      <wps:style>
                        <a:lnRef idx="0">
                          <a:scrgbClr r="0" g="0" b="0"/>
                        </a:lnRef>
                        <a:fillRef idx="0">
                          <a:scrgbClr r="0" g="0" b="0"/>
                        </a:fillRef>
                        <a:effectRef idx="0">
                          <a:scrgbClr r="0" g="0" b="0"/>
                        </a:effectRef>
                        <a:fontRef idx="minor">
                          <a:schemeClr val="lt1"/>
                        </a:fontRef>
                      </wps:style>
                      <wps:txbx>
                        <w:txbxContent>
                          <w:p w14:paraId="4D2C99C7" w14:textId="77777777" w:rsidR="00064CBC" w:rsidRPr="00C14303" w:rsidRDefault="00064CBC" w:rsidP="00F14E20">
                            <w:pPr>
                              <w:pStyle w:val="ListParagraph"/>
                              <w:numPr>
                                <w:ilvl w:val="0"/>
                                <w:numId w:val="14"/>
                              </w:numPr>
                              <w:tabs>
                                <w:tab w:val="left" w:pos="1530"/>
                              </w:tabs>
                              <w:spacing w:line="360" w:lineRule="auto"/>
                              <w:jc w:val="both"/>
                              <w:rPr>
                                <w:bCs/>
                                <w:color w:val="000000" w:themeColor="text1"/>
                                <w:sz w:val="24"/>
                                <w:szCs w:val="24"/>
                              </w:rPr>
                            </w:pPr>
                            <w:r w:rsidRPr="00C14303">
                              <w:rPr>
                                <w:bCs/>
                                <w:color w:val="000000" w:themeColor="text1"/>
                                <w:sz w:val="24"/>
                                <w:szCs w:val="24"/>
                              </w:rPr>
                              <w:t xml:space="preserve">AOC is leading the market, followed by INEOS Composites and Swancor Holding Co., Ltd. </w:t>
                            </w:r>
                          </w:p>
                          <w:p w14:paraId="4314470D" w14:textId="77777777" w:rsidR="00064CBC" w:rsidRPr="00C14303" w:rsidRDefault="00064CBC" w:rsidP="00F14E20">
                            <w:pPr>
                              <w:pStyle w:val="ListParagraph"/>
                              <w:numPr>
                                <w:ilvl w:val="0"/>
                                <w:numId w:val="14"/>
                              </w:numPr>
                              <w:tabs>
                                <w:tab w:val="left" w:pos="1530"/>
                              </w:tabs>
                              <w:spacing w:line="360" w:lineRule="auto"/>
                              <w:jc w:val="both"/>
                              <w:rPr>
                                <w:bCs/>
                                <w:color w:val="000000" w:themeColor="text1"/>
                                <w:sz w:val="24"/>
                                <w:szCs w:val="24"/>
                              </w:rPr>
                            </w:pPr>
                            <w:r w:rsidRPr="00C14303">
                              <w:rPr>
                                <w:bCs/>
                                <w:color w:val="000000" w:themeColor="text1"/>
                                <w:sz w:val="24"/>
                                <w:szCs w:val="24"/>
                              </w:rPr>
                              <w:t>AOC, the leader in composites market, has been able to bring novel styrene free resins to commercial sales in the last twenty years and has also partnered with various companies to develop out of the box solutions which may bring both sustainability and performance.</w:t>
                            </w:r>
                          </w:p>
                          <w:p w14:paraId="7BF69CCE" w14:textId="77777777" w:rsidR="00064CBC" w:rsidRPr="00C14303" w:rsidRDefault="00064CBC" w:rsidP="00F14E20">
                            <w:pPr>
                              <w:pStyle w:val="ListParagraph"/>
                              <w:numPr>
                                <w:ilvl w:val="0"/>
                                <w:numId w:val="14"/>
                              </w:numPr>
                              <w:tabs>
                                <w:tab w:val="left" w:pos="1530"/>
                              </w:tabs>
                              <w:spacing w:line="360" w:lineRule="auto"/>
                              <w:jc w:val="both"/>
                              <w:rPr>
                                <w:bCs/>
                                <w:color w:val="000000" w:themeColor="text1"/>
                                <w:sz w:val="24"/>
                                <w:szCs w:val="24"/>
                              </w:rPr>
                            </w:pPr>
                            <w:r w:rsidRPr="00C14303">
                              <w:rPr>
                                <w:bCs/>
                                <w:color w:val="000000" w:themeColor="text1"/>
                                <w:sz w:val="24"/>
                                <w:szCs w:val="24"/>
                              </w:rPr>
                              <w:t>INEOS Composites provides high quality vinyl ester products such as AME™, Arotran™, Derakane™, Derakane™ Signia™, Hetron™.</w:t>
                            </w:r>
                          </w:p>
                          <w:p w14:paraId="3EEA77EF" w14:textId="77777777" w:rsidR="00064CBC" w:rsidRPr="00C14303" w:rsidRDefault="00064CBC" w:rsidP="00F14E20">
                            <w:pPr>
                              <w:pStyle w:val="ListParagraph"/>
                              <w:numPr>
                                <w:ilvl w:val="0"/>
                                <w:numId w:val="14"/>
                              </w:numPr>
                              <w:tabs>
                                <w:tab w:val="left" w:pos="1530"/>
                              </w:tabs>
                              <w:spacing w:line="360" w:lineRule="auto"/>
                              <w:jc w:val="both"/>
                              <w:rPr>
                                <w:bCs/>
                                <w:color w:val="000000" w:themeColor="text1"/>
                                <w:sz w:val="24"/>
                                <w:szCs w:val="24"/>
                              </w:rPr>
                            </w:pPr>
                            <w:r w:rsidRPr="00C14303">
                              <w:rPr>
                                <w:bCs/>
                                <w:color w:val="000000" w:themeColor="text1"/>
                                <w:sz w:val="24"/>
                                <w:szCs w:val="24"/>
                              </w:rPr>
                              <w:t>Most of the Indian companies such as Mechemco resins Pvt Ltd., Innovative Resins Pvt. Ltd. etc. manufacture vinyl ester of INEOS’s vinyl ester quality. The major drivers identified for their growth are robust supply chain management clubbed with proposed expansion plans for upcoming Vinyl Ester Resin manufacturing facilities.</w:t>
                            </w:r>
                          </w:p>
                          <w:p w14:paraId="4407D148" w14:textId="77777777" w:rsidR="00064CBC" w:rsidRDefault="00064CBC" w:rsidP="00064CBC"/>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9BDF18" id="_x0000_s1056" type="#_x0000_t202" style="position:absolute;margin-left:-.5pt;margin-top:41.3pt;width:515pt;height:255.05pt;z-index:2526566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" fillcolor="#a5a5a5 [3206]" stroked="f">
                <v:fill opacity="32896f"/>
                <v:shadow on="t" color="black" opacity="20971f" offset="0,2.2pt"/>
                <v:textbox>
                  <w:txbxContent>
                    <w:p w14:paraId="4D2C99C7" w14:textId="77777777" w:rsidR="00064CBC" w:rsidRPr="00C14303" w:rsidRDefault="00064CBC" w:rsidP="00F14E20">
                      <w:pPr>
                        <w:pStyle w:val="ListParagraph"/>
                        <w:numPr>
                          <w:ilvl w:val="0"/>
                          <w:numId w:val="14"/>
                        </w:numPr>
                        <w:tabs>
                          <w:tab w:val="left" w:pos="1530"/>
                        </w:tabs>
                        <w:spacing w:line="360" w:lineRule="auto"/>
                        <w:jc w:val="both"/>
                        <w:rPr>
                          <w:bCs/>
                          <w:color w:val="000000" w:themeColor="text1"/>
                          <w:sz w:val="24"/>
                          <w:szCs w:val="24"/>
                        </w:rPr>
                      </w:pPr>
                      <w:r w:rsidRPr="00C14303">
                        <w:rPr>
                          <w:bCs/>
                          <w:color w:val="000000" w:themeColor="text1"/>
                          <w:sz w:val="24"/>
                          <w:szCs w:val="24"/>
                        </w:rPr>
                        <w:t xml:space="preserve">AOC is leading the market, followed by INEOS Composites and </w:t>
                      </w:r>
                      <w:proofErr w:type="spellStart"/>
                      <w:r w:rsidRPr="00C14303">
                        <w:rPr>
                          <w:bCs/>
                          <w:color w:val="000000" w:themeColor="text1"/>
                          <w:sz w:val="24"/>
                          <w:szCs w:val="24"/>
                        </w:rPr>
                        <w:t>Swancor</w:t>
                      </w:r>
                      <w:proofErr w:type="spellEnd"/>
                      <w:r w:rsidRPr="00C14303">
                        <w:rPr>
                          <w:bCs/>
                          <w:color w:val="000000" w:themeColor="text1"/>
                          <w:sz w:val="24"/>
                          <w:szCs w:val="24"/>
                        </w:rPr>
                        <w:t xml:space="preserve"> Holding Co., Ltd. </w:t>
                      </w:r>
                    </w:p>
                    <w:p w14:paraId="4314470D" w14:textId="77777777" w:rsidR="00064CBC" w:rsidRPr="00C14303" w:rsidRDefault="00064CBC" w:rsidP="00F14E20">
                      <w:pPr>
                        <w:pStyle w:val="ListParagraph"/>
                        <w:numPr>
                          <w:ilvl w:val="0"/>
                          <w:numId w:val="14"/>
                        </w:numPr>
                        <w:tabs>
                          <w:tab w:val="left" w:pos="1530"/>
                        </w:tabs>
                        <w:spacing w:line="360" w:lineRule="auto"/>
                        <w:jc w:val="both"/>
                        <w:rPr>
                          <w:bCs/>
                          <w:color w:val="000000" w:themeColor="text1"/>
                          <w:sz w:val="24"/>
                          <w:szCs w:val="24"/>
                        </w:rPr>
                      </w:pPr>
                      <w:r w:rsidRPr="00C14303">
                        <w:rPr>
                          <w:bCs/>
                          <w:color w:val="000000" w:themeColor="text1"/>
                          <w:sz w:val="24"/>
                          <w:szCs w:val="24"/>
                        </w:rPr>
                        <w:t>AOC, the leader in composites market, has been able to bring novel styrene free resins to commercial sales in the last twenty years and has also partnered with various companies to develop out of the box solutions which may bring both sustainability and performance.</w:t>
                      </w:r>
                    </w:p>
                    <w:p w14:paraId="7BF69CCE" w14:textId="77777777" w:rsidR="00064CBC" w:rsidRPr="00C14303" w:rsidRDefault="00064CBC" w:rsidP="00F14E20">
                      <w:pPr>
                        <w:pStyle w:val="ListParagraph"/>
                        <w:numPr>
                          <w:ilvl w:val="0"/>
                          <w:numId w:val="14"/>
                        </w:numPr>
                        <w:tabs>
                          <w:tab w:val="left" w:pos="1530"/>
                        </w:tabs>
                        <w:spacing w:line="360" w:lineRule="auto"/>
                        <w:jc w:val="both"/>
                        <w:rPr>
                          <w:bCs/>
                          <w:color w:val="000000" w:themeColor="text1"/>
                          <w:sz w:val="24"/>
                          <w:szCs w:val="24"/>
                        </w:rPr>
                      </w:pPr>
                      <w:r w:rsidRPr="00C14303">
                        <w:rPr>
                          <w:bCs/>
                          <w:color w:val="000000" w:themeColor="text1"/>
                          <w:sz w:val="24"/>
                          <w:szCs w:val="24"/>
                        </w:rPr>
                        <w:t xml:space="preserve">INEOS Composites provides high quality vinyl ester products such as AME™, </w:t>
                      </w:r>
                      <w:proofErr w:type="spellStart"/>
                      <w:r w:rsidRPr="00C14303">
                        <w:rPr>
                          <w:bCs/>
                          <w:color w:val="000000" w:themeColor="text1"/>
                          <w:sz w:val="24"/>
                          <w:szCs w:val="24"/>
                        </w:rPr>
                        <w:t>Arotran</w:t>
                      </w:r>
                      <w:proofErr w:type="spellEnd"/>
                      <w:r w:rsidRPr="00C14303">
                        <w:rPr>
                          <w:bCs/>
                          <w:color w:val="000000" w:themeColor="text1"/>
                          <w:sz w:val="24"/>
                          <w:szCs w:val="24"/>
                        </w:rPr>
                        <w:t xml:space="preserve">™, </w:t>
                      </w:r>
                      <w:proofErr w:type="spellStart"/>
                      <w:r w:rsidRPr="00C14303">
                        <w:rPr>
                          <w:bCs/>
                          <w:color w:val="000000" w:themeColor="text1"/>
                          <w:sz w:val="24"/>
                          <w:szCs w:val="24"/>
                        </w:rPr>
                        <w:t>Derakane</w:t>
                      </w:r>
                      <w:proofErr w:type="spellEnd"/>
                      <w:r w:rsidRPr="00C14303">
                        <w:rPr>
                          <w:bCs/>
                          <w:color w:val="000000" w:themeColor="text1"/>
                          <w:sz w:val="24"/>
                          <w:szCs w:val="24"/>
                        </w:rPr>
                        <w:t xml:space="preserve">™, </w:t>
                      </w:r>
                      <w:proofErr w:type="spellStart"/>
                      <w:r w:rsidRPr="00C14303">
                        <w:rPr>
                          <w:bCs/>
                          <w:color w:val="000000" w:themeColor="text1"/>
                          <w:sz w:val="24"/>
                          <w:szCs w:val="24"/>
                        </w:rPr>
                        <w:t>Derakane</w:t>
                      </w:r>
                      <w:proofErr w:type="spellEnd"/>
                      <w:r w:rsidRPr="00C14303">
                        <w:rPr>
                          <w:bCs/>
                          <w:color w:val="000000" w:themeColor="text1"/>
                          <w:sz w:val="24"/>
                          <w:szCs w:val="24"/>
                        </w:rPr>
                        <w:t xml:space="preserve">™ </w:t>
                      </w:r>
                      <w:proofErr w:type="spellStart"/>
                      <w:r w:rsidRPr="00C14303">
                        <w:rPr>
                          <w:bCs/>
                          <w:color w:val="000000" w:themeColor="text1"/>
                          <w:sz w:val="24"/>
                          <w:szCs w:val="24"/>
                        </w:rPr>
                        <w:t>Signia</w:t>
                      </w:r>
                      <w:proofErr w:type="spellEnd"/>
                      <w:r w:rsidRPr="00C14303">
                        <w:rPr>
                          <w:bCs/>
                          <w:color w:val="000000" w:themeColor="text1"/>
                          <w:sz w:val="24"/>
                          <w:szCs w:val="24"/>
                        </w:rPr>
                        <w:t xml:space="preserve">™, </w:t>
                      </w:r>
                      <w:proofErr w:type="spellStart"/>
                      <w:r w:rsidRPr="00C14303">
                        <w:rPr>
                          <w:bCs/>
                          <w:color w:val="000000" w:themeColor="text1"/>
                          <w:sz w:val="24"/>
                          <w:szCs w:val="24"/>
                        </w:rPr>
                        <w:t>Hetron</w:t>
                      </w:r>
                      <w:proofErr w:type="spellEnd"/>
                      <w:r w:rsidRPr="00C14303">
                        <w:rPr>
                          <w:bCs/>
                          <w:color w:val="000000" w:themeColor="text1"/>
                          <w:sz w:val="24"/>
                          <w:szCs w:val="24"/>
                        </w:rPr>
                        <w:t>™.</w:t>
                      </w:r>
                    </w:p>
                    <w:p w14:paraId="3EEA77EF" w14:textId="77777777" w:rsidR="00064CBC" w:rsidRPr="00C14303" w:rsidRDefault="00064CBC" w:rsidP="00F14E20">
                      <w:pPr>
                        <w:pStyle w:val="ListParagraph"/>
                        <w:numPr>
                          <w:ilvl w:val="0"/>
                          <w:numId w:val="14"/>
                        </w:numPr>
                        <w:tabs>
                          <w:tab w:val="left" w:pos="1530"/>
                        </w:tabs>
                        <w:spacing w:line="360" w:lineRule="auto"/>
                        <w:jc w:val="both"/>
                        <w:rPr>
                          <w:bCs/>
                          <w:color w:val="000000" w:themeColor="text1"/>
                          <w:sz w:val="24"/>
                          <w:szCs w:val="24"/>
                        </w:rPr>
                      </w:pPr>
                      <w:r w:rsidRPr="00C14303">
                        <w:rPr>
                          <w:bCs/>
                          <w:color w:val="000000" w:themeColor="text1"/>
                          <w:sz w:val="24"/>
                          <w:szCs w:val="24"/>
                        </w:rPr>
                        <w:t xml:space="preserve">Most of the Indian companies such as </w:t>
                      </w:r>
                      <w:proofErr w:type="spellStart"/>
                      <w:r w:rsidRPr="00C14303">
                        <w:rPr>
                          <w:bCs/>
                          <w:color w:val="000000" w:themeColor="text1"/>
                          <w:sz w:val="24"/>
                          <w:szCs w:val="24"/>
                        </w:rPr>
                        <w:t>Mechemco</w:t>
                      </w:r>
                      <w:proofErr w:type="spellEnd"/>
                      <w:r w:rsidRPr="00C14303">
                        <w:rPr>
                          <w:bCs/>
                          <w:color w:val="000000" w:themeColor="text1"/>
                          <w:sz w:val="24"/>
                          <w:szCs w:val="24"/>
                        </w:rPr>
                        <w:t xml:space="preserve"> resins Pvt Ltd., Innovative Resins Pvt. Ltd. etc. manufacture vinyl ester of INEOS’s vinyl ester quality. The major drivers identified for their growth are robust supply chain management clubbed with proposed expansion plans for upcoming Vinyl Ester Resin manufacturing facilities.</w:t>
                      </w:r>
                    </w:p>
                    <w:p w14:paraId="4407D148" w14:textId="77777777" w:rsidR="00064CBC" w:rsidRDefault="00064CBC" w:rsidP="00064CBC"/>
                  </w:txbxContent>
                </v:textbox>
                <w10:wrap type="square"/>
              </v:shape>
            </w:pict>
          </mc:Fallback>
        </mc:AlternateContent>
      </w:r>
    </w:p>
    <w:p w14:paraId="424D00C6" w14:textId="5B569E29" w:rsidR="00925089" w:rsidRDefault="00925089" w:rsidP="002B5730">
      <w:pPr>
        <w:tabs>
          <w:tab w:val="left" w:pos="1530"/>
        </w:tabs>
        <w:spacing w:line="480" w:lineRule="auto"/>
        <w:rPr>
          <w:rFonts w:ascii="Arial" w:eastAsia="Arial" w:hAnsi="Arial" w:cs="Arial"/>
          <w:b/>
          <w:color w:val="000000" w:themeColor="text1"/>
          <w:sz w:val="24"/>
          <w:szCs w:val="24"/>
        </w:rPr>
      </w:pPr>
      <w:r w:rsidRPr="002B5730">
        <w:rPr>
          <w:noProof/>
          <w:color w:val="000000" w:themeColor="text1"/>
        </w:rPr>
        <w:lastRenderedPageBreak/>
        <w:drawing>
          <wp:anchor distT="0" distB="0" distL="114300" distR="114300" simplePos="0" relativeHeight="252239872" behindDoc="1" locked="0" layoutInCell="1" allowOverlap="1" wp14:anchorId="53564A5F" wp14:editId="1EBA0EF6">
            <wp:simplePos x="0" y="0"/>
            <wp:positionH relativeFrom="margin">
              <wp:posOffset>-596265</wp:posOffset>
            </wp:positionH>
            <wp:positionV relativeFrom="paragraph">
              <wp:posOffset>-1134745</wp:posOffset>
            </wp:positionV>
            <wp:extent cx="7562850" cy="10868660"/>
            <wp:effectExtent l="0" t="0" r="0" b="8890"/>
            <wp:wrapNone/>
            <wp:docPr id="142" name="Picture 142"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Background pattern&#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7562850" cy="108686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1C11D60" w14:textId="5890C45D" w:rsidR="00925089" w:rsidRDefault="00925089" w:rsidP="002B5730">
      <w:pPr>
        <w:tabs>
          <w:tab w:val="left" w:pos="1530"/>
        </w:tabs>
        <w:spacing w:line="480" w:lineRule="auto"/>
        <w:rPr>
          <w:rFonts w:ascii="Arial" w:eastAsia="Arial" w:hAnsi="Arial" w:cs="Arial"/>
          <w:b/>
          <w:color w:val="000000" w:themeColor="text1"/>
          <w:sz w:val="24"/>
          <w:szCs w:val="24"/>
        </w:rPr>
      </w:pPr>
    </w:p>
    <w:p w14:paraId="44CA117B" w14:textId="4BD8E85A" w:rsidR="00925089" w:rsidRDefault="00925089" w:rsidP="002B5730">
      <w:pPr>
        <w:tabs>
          <w:tab w:val="left" w:pos="1530"/>
        </w:tabs>
        <w:spacing w:line="480" w:lineRule="auto"/>
        <w:rPr>
          <w:rFonts w:ascii="Arial" w:eastAsia="Arial" w:hAnsi="Arial" w:cs="Arial"/>
          <w:b/>
          <w:color w:val="000000" w:themeColor="text1"/>
          <w:sz w:val="24"/>
          <w:szCs w:val="24"/>
        </w:rPr>
      </w:pPr>
    </w:p>
    <w:p w14:paraId="4B785E81" w14:textId="1CF10EE2" w:rsidR="002F031F" w:rsidRDefault="002F031F" w:rsidP="002B5730">
      <w:pPr>
        <w:tabs>
          <w:tab w:val="left" w:pos="1530"/>
        </w:tabs>
        <w:spacing w:line="480" w:lineRule="auto"/>
        <w:rPr>
          <w:rFonts w:ascii="Arial" w:eastAsia="Arial" w:hAnsi="Arial" w:cs="Arial"/>
          <w:b/>
          <w:color w:val="000000" w:themeColor="text1"/>
          <w:sz w:val="24"/>
          <w:szCs w:val="24"/>
        </w:rPr>
      </w:pPr>
      <w:r w:rsidRPr="002B5730">
        <w:rPr>
          <w:noProof/>
          <w:color w:val="000000" w:themeColor="text1"/>
        </w:rPr>
        <mc:AlternateContent>
          <mc:Choice Requires="wps">
            <w:drawing>
              <wp:anchor distT="0" distB="0" distL="114300" distR="114300" simplePos="0" relativeHeight="252128256" behindDoc="0" locked="0" layoutInCell="1" allowOverlap="1" wp14:anchorId="68996F3C" wp14:editId="24CBD7D6">
                <wp:simplePos x="0" y="0"/>
                <wp:positionH relativeFrom="page">
                  <wp:posOffset>1631861</wp:posOffset>
                </wp:positionH>
                <wp:positionV relativeFrom="paragraph">
                  <wp:posOffset>112100</wp:posOffset>
                </wp:positionV>
                <wp:extent cx="4200525" cy="2543175"/>
                <wp:effectExtent l="0" t="0" r="0" b="0"/>
                <wp:wrapNone/>
                <wp:docPr id="178" name="Content Placeholder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200525" cy="2543175"/>
                        </a:xfrm>
                        <a:prstGeom prst="rect">
                          <a:avLst/>
                        </a:prstGeom>
                      </wps:spPr>
                      <wps:txbx>
                        <w:txbxContent>
                          <w:p w14:paraId="244B90F4" w14:textId="125EBDE2" w:rsidR="000627CD" w:rsidRPr="0060300B" w:rsidRDefault="000627CD" w:rsidP="000627CD">
                            <w:pPr>
                              <w:spacing w:after="120"/>
                              <w:jc w:val="center"/>
                              <w:rPr>
                                <w:rFonts w:ascii="Verdana" w:hAnsi="Verdana" w:cs="Arial"/>
                                <w:b/>
                                <w:bCs/>
                                <w:color w:val="FFFFFF" w:themeColor="background1"/>
                                <w:spacing w:val="-27"/>
                                <w:kern w:val="24"/>
                                <w:sz w:val="64"/>
                                <w:szCs w:val="160"/>
                                <w:lang w:val="en-US"/>
                                <w14:shadow w14:blurRad="38100" w14:dist="38100" w14:dir="2700000" w14:sx="100000" w14:sy="100000" w14:kx="0" w14:ky="0" w14:algn="tl">
                                  <w14:srgbClr w14:val="000000">
                                    <w14:alpha w14:val="57000"/>
                                  </w14:srgbClr>
                                </w14:shadow>
                              </w:rPr>
                            </w:pPr>
                            <w:r w:rsidRPr="0060300B">
                              <w:rPr>
                                <w:rFonts w:ascii="Verdana" w:hAnsi="Verdana" w:cs="Arial"/>
                                <w:b/>
                                <w:bCs/>
                                <w:color w:val="FFFFFF" w:themeColor="background1"/>
                                <w:spacing w:val="-27"/>
                                <w:kern w:val="24"/>
                                <w:sz w:val="64"/>
                                <w:szCs w:val="160"/>
                                <w:lang w:val="en-US"/>
                                <w14:shadow w14:blurRad="38100" w14:dist="38100" w14:dir="2700000" w14:sx="100000" w14:sy="100000" w14:kx="0" w14:ky="0" w14:algn="tl">
                                  <w14:srgbClr w14:val="000000">
                                    <w14:alpha w14:val="57000"/>
                                  </w14:srgbClr>
                                </w14:shadow>
                              </w:rPr>
                              <w:t xml:space="preserve">ASIA PACIFIC VINYL ESTER RESIN </w:t>
                            </w:r>
                            <w:r w:rsidR="00D5446C">
                              <w:rPr>
                                <w:rFonts w:ascii="Verdana" w:hAnsi="Verdana" w:cs="Arial"/>
                                <w:b/>
                                <w:bCs/>
                                <w:color w:val="FFFFFF" w:themeColor="background1"/>
                                <w:spacing w:val="-27"/>
                                <w:kern w:val="24"/>
                                <w:sz w:val="64"/>
                                <w:szCs w:val="160"/>
                                <w:lang w:val="en-US"/>
                                <w14:shadow w14:blurRad="38100" w14:dist="38100" w14:dir="2700000" w14:sx="100000" w14:sy="100000" w14:kx="0" w14:ky="0" w14:algn="tl">
                                  <w14:srgbClr w14:val="000000">
                                    <w14:alpha w14:val="57000"/>
                                  </w14:srgbClr>
                                </w14:shadow>
                              </w:rPr>
                              <w:t xml:space="preserve">DEMAND SUPPLY </w:t>
                            </w:r>
                            <w:r w:rsidRPr="0060300B">
                              <w:rPr>
                                <w:rFonts w:ascii="Verdana" w:hAnsi="Verdana" w:cs="Arial"/>
                                <w:b/>
                                <w:bCs/>
                                <w:color w:val="FFFFFF" w:themeColor="background1"/>
                                <w:spacing w:val="-27"/>
                                <w:kern w:val="24"/>
                                <w:sz w:val="64"/>
                                <w:szCs w:val="160"/>
                                <w:lang w:val="en-US"/>
                                <w14:shadow w14:blurRad="38100" w14:dist="38100" w14:dir="2700000" w14:sx="100000" w14:sy="100000" w14:kx="0" w14:ky="0" w14:algn="tl">
                                  <w14:srgbClr w14:val="000000">
                                    <w14:alpha w14:val="57000"/>
                                  </w14:srgbClr>
                                </w14:shadow>
                              </w:rPr>
                              <w:t>OUTLOOK</w:t>
                            </w:r>
                          </w:p>
                        </w:txbxContent>
                      </wps:txbx>
                      <wps:bodyPr vert="horz" wrap="square" lIns="83127" tIns="41564" rIns="83127" bIns="41564" rtlCol="0">
                        <a:noAutofit/>
                      </wps:bodyPr>
                    </wps:wsp>
                  </a:graphicData>
                </a:graphic>
                <wp14:sizeRelH relativeFrom="margin">
                  <wp14:pctWidth>0</wp14:pctWidth>
                </wp14:sizeRelH>
                <wp14:sizeRelV relativeFrom="margin">
                  <wp14:pctHeight>0</wp14:pctHeight>
                </wp14:sizeRelV>
              </wp:anchor>
            </w:drawing>
          </mc:Choice>
          <mc:Fallback>
            <w:pict>
              <v:shape w14:anchorId="68996F3C" id="Content Placeholder 2" o:spid="_x0000_s1057" type="#_x0000_t202" style="position:absolute;margin-left:128.5pt;margin-top:8.85pt;width:330.75pt;height:200.25pt;z-index:2521282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" filled="f" stroked="f">
                <v:textbox inset="2.30908mm,1.1546mm,2.30908mm,1.1546mm">
                  <w:txbxContent>
                    <w:p w14:paraId="244B90F4" w14:textId="125EBDE2" w:rsidR="000627CD" w:rsidRPr="0060300B" w:rsidRDefault="000627CD" w:rsidP="000627CD">
                      <w:pPr>
                        <w:spacing w:after="120"/>
                        <w:jc w:val="center"/>
                        <w:rPr>
                          <w:rFonts w:ascii="Verdana" w:hAnsi="Verdana" w:cs="Arial"/>
                          <w:b/>
                          <w:bCs/>
                          <w:color w:val="FFFFFF" w:themeColor="background1"/>
                          <w:spacing w:val="-27"/>
                          <w:kern w:val="24"/>
                          <w:sz w:val="64"/>
                          <w:szCs w:val="160"/>
                          <w:lang w:val="en-US"/>
                          <w14:shadow w14:blurRad="38100" w14:dist="38100" w14:dir="2700000" w14:sx="100000" w14:sy="100000" w14:kx="0" w14:ky="0" w14:algn="tl">
                            <w14:srgbClr w14:val="000000">
                              <w14:alpha w14:val="57000"/>
                            </w14:srgbClr>
                          </w14:shadow>
                        </w:rPr>
                      </w:pPr>
                      <w:r w:rsidRPr="0060300B">
                        <w:rPr>
                          <w:rFonts w:ascii="Verdana" w:hAnsi="Verdana" w:cs="Arial"/>
                          <w:b/>
                          <w:bCs/>
                          <w:color w:val="FFFFFF" w:themeColor="background1"/>
                          <w:spacing w:val="-27"/>
                          <w:kern w:val="24"/>
                          <w:sz w:val="64"/>
                          <w:szCs w:val="160"/>
                          <w:lang w:val="en-US"/>
                          <w14:shadow w14:blurRad="38100" w14:dist="38100" w14:dir="2700000" w14:sx="100000" w14:sy="100000" w14:kx="0" w14:ky="0" w14:algn="tl">
                            <w14:srgbClr w14:val="000000">
                              <w14:alpha w14:val="57000"/>
                            </w14:srgbClr>
                          </w14:shadow>
                        </w:rPr>
                        <w:t xml:space="preserve">ASIA PACIFIC VINYL ESTER RESIN </w:t>
                      </w:r>
                      <w:r w:rsidR="00D5446C">
                        <w:rPr>
                          <w:rFonts w:ascii="Verdana" w:hAnsi="Verdana" w:cs="Arial"/>
                          <w:b/>
                          <w:bCs/>
                          <w:color w:val="FFFFFF" w:themeColor="background1"/>
                          <w:spacing w:val="-27"/>
                          <w:kern w:val="24"/>
                          <w:sz w:val="64"/>
                          <w:szCs w:val="160"/>
                          <w:lang w:val="en-US"/>
                          <w14:shadow w14:blurRad="38100" w14:dist="38100" w14:dir="2700000" w14:sx="100000" w14:sy="100000" w14:kx="0" w14:ky="0" w14:algn="tl">
                            <w14:srgbClr w14:val="000000">
                              <w14:alpha w14:val="57000"/>
                            </w14:srgbClr>
                          </w14:shadow>
                        </w:rPr>
                        <w:t xml:space="preserve">DEMAND SUPPLY </w:t>
                      </w:r>
                      <w:r w:rsidRPr="0060300B">
                        <w:rPr>
                          <w:rFonts w:ascii="Verdana" w:hAnsi="Verdana" w:cs="Arial"/>
                          <w:b/>
                          <w:bCs/>
                          <w:color w:val="FFFFFF" w:themeColor="background1"/>
                          <w:spacing w:val="-27"/>
                          <w:kern w:val="24"/>
                          <w:sz w:val="64"/>
                          <w:szCs w:val="160"/>
                          <w:lang w:val="en-US"/>
                          <w14:shadow w14:blurRad="38100" w14:dist="38100" w14:dir="2700000" w14:sx="100000" w14:sy="100000" w14:kx="0" w14:ky="0" w14:algn="tl">
                            <w14:srgbClr w14:val="000000">
                              <w14:alpha w14:val="57000"/>
                            </w14:srgbClr>
                          </w14:shadow>
                        </w:rPr>
                        <w:t>OUTLOOK</w:t>
                      </w:r>
                    </w:p>
                  </w:txbxContent>
                </v:textbox>
                <w10:wrap anchorx="page"/>
              </v:shape>
            </w:pict>
          </mc:Fallback>
        </mc:AlternateContent>
      </w:r>
    </w:p>
    <w:p w14:paraId="7B7227A2" w14:textId="3376E021" w:rsidR="002F031F" w:rsidRDefault="002F031F" w:rsidP="002B5730">
      <w:pPr>
        <w:tabs>
          <w:tab w:val="left" w:pos="1530"/>
        </w:tabs>
        <w:spacing w:line="480" w:lineRule="auto"/>
        <w:rPr>
          <w:rFonts w:ascii="Arial" w:eastAsia="Arial" w:hAnsi="Arial" w:cs="Arial"/>
          <w:b/>
          <w:color w:val="000000" w:themeColor="text1"/>
          <w:sz w:val="24"/>
          <w:szCs w:val="24"/>
        </w:rPr>
      </w:pPr>
    </w:p>
    <w:p w14:paraId="4919FCAA" w14:textId="4587264D" w:rsidR="002F031F" w:rsidRDefault="002F031F" w:rsidP="002B5730">
      <w:pPr>
        <w:tabs>
          <w:tab w:val="left" w:pos="1530"/>
        </w:tabs>
        <w:spacing w:line="480" w:lineRule="auto"/>
        <w:rPr>
          <w:rFonts w:ascii="Arial" w:eastAsia="Arial" w:hAnsi="Arial" w:cs="Arial"/>
          <w:b/>
          <w:color w:val="000000" w:themeColor="text1"/>
          <w:sz w:val="24"/>
          <w:szCs w:val="24"/>
        </w:rPr>
      </w:pPr>
    </w:p>
    <w:p w14:paraId="424D5150" w14:textId="6C6AB7D9" w:rsidR="002F031F" w:rsidRDefault="002F031F" w:rsidP="002B5730">
      <w:pPr>
        <w:tabs>
          <w:tab w:val="left" w:pos="1530"/>
        </w:tabs>
        <w:spacing w:line="480" w:lineRule="auto"/>
        <w:rPr>
          <w:rFonts w:ascii="Arial" w:eastAsia="Arial" w:hAnsi="Arial" w:cs="Arial"/>
          <w:b/>
          <w:color w:val="000000" w:themeColor="text1"/>
          <w:sz w:val="24"/>
          <w:szCs w:val="24"/>
        </w:rPr>
      </w:pPr>
    </w:p>
    <w:p w14:paraId="34FF2C27" w14:textId="618ACEC8" w:rsidR="002F031F" w:rsidRDefault="002F031F" w:rsidP="002B5730">
      <w:pPr>
        <w:tabs>
          <w:tab w:val="left" w:pos="1530"/>
        </w:tabs>
        <w:spacing w:line="480" w:lineRule="auto"/>
        <w:rPr>
          <w:rFonts w:ascii="Arial" w:eastAsia="Arial" w:hAnsi="Arial" w:cs="Arial"/>
          <w:b/>
          <w:color w:val="000000" w:themeColor="text1"/>
          <w:sz w:val="24"/>
          <w:szCs w:val="24"/>
        </w:rPr>
      </w:pPr>
    </w:p>
    <w:p w14:paraId="08D78E66" w14:textId="485BB38B" w:rsidR="002F031F" w:rsidRDefault="002F031F" w:rsidP="002B5730">
      <w:pPr>
        <w:tabs>
          <w:tab w:val="left" w:pos="1530"/>
        </w:tabs>
        <w:spacing w:line="480" w:lineRule="auto"/>
        <w:rPr>
          <w:rFonts w:ascii="Arial" w:eastAsia="Arial" w:hAnsi="Arial" w:cs="Arial"/>
          <w:b/>
          <w:color w:val="000000" w:themeColor="text1"/>
          <w:sz w:val="24"/>
          <w:szCs w:val="24"/>
        </w:rPr>
      </w:pPr>
    </w:p>
    <w:p w14:paraId="205E38E3" w14:textId="3B5486C5" w:rsidR="002F031F" w:rsidRDefault="002F031F" w:rsidP="002B5730">
      <w:pPr>
        <w:tabs>
          <w:tab w:val="left" w:pos="1530"/>
        </w:tabs>
        <w:spacing w:line="480" w:lineRule="auto"/>
        <w:rPr>
          <w:rFonts w:ascii="Arial" w:eastAsia="Arial" w:hAnsi="Arial" w:cs="Arial"/>
          <w:b/>
          <w:color w:val="000000" w:themeColor="text1"/>
          <w:sz w:val="24"/>
          <w:szCs w:val="24"/>
        </w:rPr>
      </w:pPr>
    </w:p>
    <w:p w14:paraId="2C20FCAA" w14:textId="15282254" w:rsidR="002F031F" w:rsidRDefault="002F031F" w:rsidP="002B5730">
      <w:pPr>
        <w:tabs>
          <w:tab w:val="left" w:pos="1530"/>
        </w:tabs>
        <w:spacing w:line="480" w:lineRule="auto"/>
        <w:rPr>
          <w:rFonts w:ascii="Arial" w:eastAsia="Arial" w:hAnsi="Arial" w:cs="Arial"/>
          <w:b/>
          <w:color w:val="000000" w:themeColor="text1"/>
          <w:sz w:val="24"/>
          <w:szCs w:val="24"/>
        </w:rPr>
      </w:pPr>
      <w:r w:rsidRPr="002B5730">
        <w:rPr>
          <w:noProof/>
          <w:color w:val="000000" w:themeColor="text1"/>
        </w:rPr>
        <w:drawing>
          <wp:anchor distT="0" distB="0" distL="114300" distR="114300" simplePos="0" relativeHeight="252132352" behindDoc="0" locked="0" layoutInCell="1" allowOverlap="1" wp14:anchorId="5266A895" wp14:editId="353EBD56">
            <wp:simplePos x="0" y="0"/>
            <wp:positionH relativeFrom="page">
              <wp:posOffset>2418346</wp:posOffset>
            </wp:positionH>
            <wp:positionV relativeFrom="paragraph">
              <wp:posOffset>364490</wp:posOffset>
            </wp:positionV>
            <wp:extent cx="3042564" cy="1950188"/>
            <wp:effectExtent l="38100" t="38100" r="100965" b="88265"/>
            <wp:wrapNone/>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042564" cy="1950188"/>
                    </a:xfrm>
                    <a:prstGeom prst="rect">
                      <a:avLst/>
                    </a:prstGeom>
                    <a:noFill/>
                    <a:ln>
                      <a:noFill/>
                    </a:ln>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p>
    <w:p w14:paraId="28B34C07" w14:textId="01787653" w:rsidR="002F031F" w:rsidRDefault="002F031F" w:rsidP="002B5730">
      <w:pPr>
        <w:tabs>
          <w:tab w:val="left" w:pos="1530"/>
        </w:tabs>
        <w:spacing w:line="480" w:lineRule="auto"/>
        <w:rPr>
          <w:rFonts w:ascii="Arial" w:eastAsia="Arial" w:hAnsi="Arial" w:cs="Arial"/>
          <w:b/>
          <w:color w:val="000000" w:themeColor="text1"/>
          <w:sz w:val="24"/>
          <w:szCs w:val="24"/>
        </w:rPr>
      </w:pPr>
    </w:p>
    <w:p w14:paraId="055FF019" w14:textId="4C8AAD6C" w:rsidR="002F031F" w:rsidRDefault="002F031F" w:rsidP="002B5730">
      <w:pPr>
        <w:tabs>
          <w:tab w:val="left" w:pos="1530"/>
        </w:tabs>
        <w:spacing w:line="480" w:lineRule="auto"/>
        <w:rPr>
          <w:rFonts w:ascii="Arial" w:eastAsia="Arial" w:hAnsi="Arial" w:cs="Arial"/>
          <w:b/>
          <w:color w:val="000000" w:themeColor="text1"/>
          <w:sz w:val="24"/>
          <w:szCs w:val="24"/>
        </w:rPr>
      </w:pPr>
    </w:p>
    <w:p w14:paraId="7F2BF25D" w14:textId="53FDCA7A" w:rsidR="002F031F" w:rsidRDefault="002F031F" w:rsidP="002B5730">
      <w:pPr>
        <w:tabs>
          <w:tab w:val="left" w:pos="1530"/>
        </w:tabs>
        <w:spacing w:line="480" w:lineRule="auto"/>
        <w:rPr>
          <w:rFonts w:ascii="Arial" w:eastAsia="Arial" w:hAnsi="Arial" w:cs="Arial"/>
          <w:b/>
          <w:color w:val="000000" w:themeColor="text1"/>
          <w:sz w:val="24"/>
          <w:szCs w:val="24"/>
        </w:rPr>
      </w:pPr>
    </w:p>
    <w:p w14:paraId="4A4D8B5A" w14:textId="1BE7DE27" w:rsidR="002F031F" w:rsidRDefault="002F031F" w:rsidP="002B5730">
      <w:pPr>
        <w:tabs>
          <w:tab w:val="left" w:pos="1530"/>
        </w:tabs>
        <w:spacing w:line="480" w:lineRule="auto"/>
        <w:rPr>
          <w:rFonts w:ascii="Arial" w:eastAsia="Arial" w:hAnsi="Arial" w:cs="Arial"/>
          <w:b/>
          <w:color w:val="000000" w:themeColor="text1"/>
          <w:sz w:val="24"/>
          <w:szCs w:val="24"/>
        </w:rPr>
      </w:pPr>
    </w:p>
    <w:p w14:paraId="29424B92" w14:textId="6F59EBDD" w:rsidR="002F031F" w:rsidRDefault="002F031F" w:rsidP="002B5730">
      <w:pPr>
        <w:tabs>
          <w:tab w:val="left" w:pos="1530"/>
        </w:tabs>
        <w:spacing w:line="480" w:lineRule="auto"/>
        <w:rPr>
          <w:rFonts w:ascii="Arial" w:eastAsia="Arial" w:hAnsi="Arial" w:cs="Arial"/>
          <w:b/>
          <w:color w:val="000000" w:themeColor="text1"/>
          <w:sz w:val="24"/>
          <w:szCs w:val="24"/>
        </w:rPr>
      </w:pPr>
    </w:p>
    <w:p w14:paraId="67BA7698" w14:textId="7764820D" w:rsidR="002F031F" w:rsidRDefault="002F031F" w:rsidP="002B5730">
      <w:pPr>
        <w:tabs>
          <w:tab w:val="left" w:pos="1530"/>
        </w:tabs>
        <w:spacing w:line="480" w:lineRule="auto"/>
        <w:rPr>
          <w:rFonts w:ascii="Arial" w:eastAsia="Arial" w:hAnsi="Arial" w:cs="Arial"/>
          <w:b/>
          <w:color w:val="000000" w:themeColor="text1"/>
          <w:sz w:val="24"/>
          <w:szCs w:val="24"/>
        </w:rPr>
      </w:pPr>
    </w:p>
    <w:p w14:paraId="65DE2EF2" w14:textId="17BBEE6E" w:rsidR="002F031F" w:rsidRDefault="002F031F" w:rsidP="002B5730">
      <w:pPr>
        <w:tabs>
          <w:tab w:val="left" w:pos="1530"/>
        </w:tabs>
        <w:spacing w:line="480" w:lineRule="auto"/>
        <w:rPr>
          <w:rFonts w:ascii="Arial" w:eastAsia="Arial" w:hAnsi="Arial" w:cs="Arial"/>
          <w:b/>
          <w:color w:val="000000" w:themeColor="text1"/>
          <w:sz w:val="24"/>
          <w:szCs w:val="24"/>
        </w:rPr>
      </w:pPr>
    </w:p>
    <w:p w14:paraId="1FB6B6BF" w14:textId="3F8D8D7C" w:rsidR="002F031F" w:rsidRDefault="002F031F" w:rsidP="002B5730">
      <w:pPr>
        <w:tabs>
          <w:tab w:val="left" w:pos="1530"/>
        </w:tabs>
        <w:spacing w:line="480" w:lineRule="auto"/>
        <w:rPr>
          <w:rFonts w:ascii="Arial" w:eastAsia="Arial" w:hAnsi="Arial" w:cs="Arial"/>
          <w:b/>
          <w:color w:val="000000" w:themeColor="text1"/>
          <w:sz w:val="24"/>
          <w:szCs w:val="24"/>
        </w:rPr>
      </w:pPr>
    </w:p>
    <w:p w14:paraId="3479AE8E" w14:textId="3B2A55A1" w:rsidR="002F031F" w:rsidRDefault="002F031F" w:rsidP="002B5730">
      <w:pPr>
        <w:tabs>
          <w:tab w:val="left" w:pos="1530"/>
        </w:tabs>
        <w:spacing w:line="480" w:lineRule="auto"/>
        <w:rPr>
          <w:rFonts w:ascii="Arial" w:eastAsia="Arial" w:hAnsi="Arial" w:cs="Arial"/>
          <w:b/>
          <w:color w:val="000000" w:themeColor="text1"/>
          <w:sz w:val="24"/>
          <w:szCs w:val="24"/>
        </w:rPr>
      </w:pPr>
    </w:p>
    <w:p w14:paraId="14D502D6" w14:textId="77777777" w:rsidR="00925089" w:rsidRDefault="00925089" w:rsidP="002B5730">
      <w:pPr>
        <w:tabs>
          <w:tab w:val="left" w:pos="1530"/>
        </w:tabs>
        <w:spacing w:line="480" w:lineRule="auto"/>
        <w:rPr>
          <w:rFonts w:ascii="Arial" w:eastAsia="Arial" w:hAnsi="Arial" w:cs="Arial"/>
          <w:b/>
          <w:color w:val="000000" w:themeColor="text1"/>
          <w:sz w:val="24"/>
          <w:szCs w:val="24"/>
        </w:rPr>
      </w:pPr>
    </w:p>
    <w:p w14:paraId="161585A2" w14:textId="41031A45" w:rsidR="00E913AE" w:rsidRPr="0061645E" w:rsidRDefault="00912B14" w:rsidP="00912B14">
      <w:pPr>
        <w:spacing w:line="360" w:lineRule="auto"/>
        <w:textAlignment w:val="baseline"/>
        <w:rPr>
          <w:rFonts w:ascii="Arial" w:hAnsi="Arial" w:cs="Arial"/>
          <w:b/>
          <w:bCs/>
          <w:sz w:val="24"/>
          <w:szCs w:val="24"/>
        </w:rPr>
      </w:pPr>
      <w:r w:rsidRPr="0061645E">
        <w:rPr>
          <w:rFonts w:ascii="Arial" w:hAnsi="Arial" w:cs="Arial"/>
          <w:b/>
          <w:bCs/>
          <w:sz w:val="24"/>
          <w:szCs w:val="24"/>
        </w:rPr>
        <w:t>Asia Pacific Vinyl Ester Resin Capacity &amp; Production (</w:t>
      </w:r>
      <w:r w:rsidR="007E26B0">
        <w:rPr>
          <w:rFonts w:ascii="Arial" w:hAnsi="Arial" w:cs="Arial"/>
          <w:b/>
          <w:bCs/>
          <w:sz w:val="24"/>
          <w:szCs w:val="24"/>
        </w:rPr>
        <w:t>000’</w:t>
      </w:r>
      <w:r w:rsidRPr="0061645E">
        <w:rPr>
          <w:rFonts w:ascii="Arial" w:hAnsi="Arial" w:cs="Arial"/>
          <w:b/>
          <w:bCs/>
          <w:sz w:val="24"/>
          <w:szCs w:val="24"/>
        </w:rPr>
        <w:t xml:space="preserve"> Tonnes), 2015-2030F</w:t>
      </w:r>
    </w:p>
    <w:p w14:paraId="52B45D16" w14:textId="77777777" w:rsidR="00E913AE" w:rsidRPr="002B5730" w:rsidRDefault="00E913AE" w:rsidP="00E913AE">
      <w:pPr>
        <w:rPr>
          <w:rFonts w:ascii="Arial" w:eastAsia="Arial" w:hAnsi="Arial" w:cs="Arial"/>
          <w:color w:val="000000" w:themeColor="text1"/>
          <w:sz w:val="24"/>
          <w:szCs w:val="24"/>
        </w:rPr>
      </w:pPr>
      <w:r w:rsidRPr="002B5730">
        <w:rPr>
          <w:rFonts w:ascii="Arial" w:eastAsia="Arial" w:hAnsi="Arial" w:cs="Arial"/>
          <w:noProof/>
          <w:color w:val="000000" w:themeColor="text1"/>
          <w:sz w:val="24"/>
          <w:szCs w:val="24"/>
        </w:rPr>
        <w:drawing>
          <wp:inline distT="0" distB="0" distL="0" distR="0" wp14:anchorId="48152876" wp14:editId="4146DE08">
            <wp:extent cx="6381750" cy="1981200"/>
            <wp:effectExtent l="0" t="0" r="0" b="0"/>
            <wp:docPr id="157" name="Chart 157">
              <a:extLst xmlns:a="http://schemas.openxmlformats.org/drawingml/2006/main">
                <a:ext uri="{FF2B5EF4-FFF2-40B4-BE49-F238E27FC236}">
                  <a16:creationId xmlns:a16="http://schemas.microsoft.com/office/drawing/2014/main" id="{15E61FC9-444F-41DF-BE32-6475C80E25A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p w14:paraId="6C63E889" w14:textId="77777777" w:rsidR="00E913AE" w:rsidRDefault="00E913AE" w:rsidP="00E913AE">
      <w:pPr>
        <w:tabs>
          <w:tab w:val="left" w:pos="1905"/>
        </w:tabs>
        <w:spacing w:line="360" w:lineRule="auto"/>
        <w:jc w:val="both"/>
        <w:rPr>
          <w:rFonts w:ascii="Arial" w:eastAsia="Arial" w:hAnsi="Arial" w:cs="Arial"/>
          <w:color w:val="000000" w:themeColor="text1"/>
          <w:sz w:val="24"/>
          <w:szCs w:val="24"/>
        </w:rPr>
        <w:sectPr w:rsidR="00E913AE" w:rsidSect="00600A5E">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2F50B309" w14:textId="3E3C2EB9" w:rsidR="00E913AE" w:rsidRDefault="00E913AE" w:rsidP="00E913AE">
      <w:pPr>
        <w:spacing w:line="360" w:lineRule="auto"/>
        <w:jc w:val="both"/>
        <w:rPr>
          <w:rFonts w:ascii="Arial" w:hAnsi="Arial" w:cs="Arial"/>
          <w:sz w:val="24"/>
          <w:szCs w:val="24"/>
        </w:rPr>
      </w:pPr>
    </w:p>
    <w:tbl>
      <w:tblPr>
        <w:tblW w:w="10032" w:type="dxa"/>
        <w:tblLook w:val="04A0" w:firstRow="1" w:lastRow="0" w:firstColumn="1" w:lastColumn="0" w:noHBand="0" w:noVBand="1"/>
      </w:tblPr>
      <w:tblGrid>
        <w:gridCol w:w="3246"/>
        <w:gridCol w:w="3246"/>
        <w:gridCol w:w="1180"/>
        <w:gridCol w:w="1180"/>
        <w:gridCol w:w="1180"/>
      </w:tblGrid>
      <w:tr w:rsidR="002E63D5" w:rsidRPr="002E63D5" w14:paraId="282D6FA0" w14:textId="77777777" w:rsidTr="002E63D5">
        <w:trPr>
          <w:trHeight w:val="298"/>
        </w:trPr>
        <w:tc>
          <w:tcPr>
            <w:tcW w:w="3246" w:type="dxa"/>
            <w:tcBorders>
              <w:top w:val="single" w:sz="8" w:space="0" w:color="auto"/>
              <w:left w:val="single" w:sz="8" w:space="0" w:color="auto"/>
              <w:bottom w:val="single" w:sz="8" w:space="0" w:color="auto"/>
              <w:right w:val="single" w:sz="8" w:space="0" w:color="auto"/>
            </w:tcBorders>
            <w:shd w:val="clear" w:color="000000" w:fill="C00000"/>
            <w:noWrap/>
            <w:vAlign w:val="center"/>
            <w:hideMark/>
          </w:tcPr>
          <w:p w14:paraId="39A9151D" w14:textId="77777777" w:rsidR="002E63D5" w:rsidRPr="002E63D5" w:rsidRDefault="002E63D5" w:rsidP="002E63D5">
            <w:pPr>
              <w:spacing w:after="0" w:line="240" w:lineRule="auto"/>
              <w:rPr>
                <w:rFonts w:ascii="Verdana" w:eastAsia="Times New Roman" w:hAnsi="Verdana" w:cs="Calibri"/>
                <w:color w:val="FFFFFF"/>
                <w:sz w:val="20"/>
                <w:szCs w:val="20"/>
                <w:lang w:eastAsia="en-IN"/>
              </w:rPr>
            </w:pPr>
            <w:r w:rsidRPr="002E63D5">
              <w:rPr>
                <w:rFonts w:ascii="Verdana" w:eastAsia="Times New Roman" w:hAnsi="Verdana" w:cs="Calibri"/>
                <w:color w:val="FFFFFF"/>
                <w:sz w:val="20"/>
                <w:szCs w:val="20"/>
                <w:lang w:val="en-US" w:eastAsia="en-IN"/>
              </w:rPr>
              <w:t>Company</w:t>
            </w:r>
          </w:p>
        </w:tc>
        <w:tc>
          <w:tcPr>
            <w:tcW w:w="3246" w:type="dxa"/>
            <w:tcBorders>
              <w:top w:val="single" w:sz="8" w:space="0" w:color="auto"/>
              <w:left w:val="nil"/>
              <w:bottom w:val="single" w:sz="8" w:space="0" w:color="auto"/>
              <w:right w:val="single" w:sz="8" w:space="0" w:color="auto"/>
            </w:tcBorders>
            <w:shd w:val="clear" w:color="000000" w:fill="C00000"/>
            <w:noWrap/>
            <w:vAlign w:val="center"/>
            <w:hideMark/>
          </w:tcPr>
          <w:p w14:paraId="269BCFA1" w14:textId="77777777" w:rsidR="002E63D5" w:rsidRPr="002E63D5" w:rsidRDefault="002E63D5" w:rsidP="002E63D5">
            <w:pPr>
              <w:spacing w:after="0" w:line="240" w:lineRule="auto"/>
              <w:rPr>
                <w:rFonts w:ascii="Verdana" w:eastAsia="Times New Roman" w:hAnsi="Verdana" w:cs="Calibri"/>
                <w:color w:val="FFFFFF"/>
                <w:sz w:val="20"/>
                <w:szCs w:val="20"/>
                <w:lang w:eastAsia="en-IN"/>
              </w:rPr>
            </w:pPr>
            <w:r w:rsidRPr="002E63D5">
              <w:rPr>
                <w:rFonts w:ascii="Verdana" w:eastAsia="Times New Roman" w:hAnsi="Verdana" w:cs="Calibri"/>
                <w:color w:val="FFFFFF"/>
                <w:sz w:val="20"/>
                <w:szCs w:val="20"/>
                <w:lang w:eastAsia="en-IN"/>
              </w:rPr>
              <w:t>Location</w:t>
            </w:r>
          </w:p>
        </w:tc>
        <w:tc>
          <w:tcPr>
            <w:tcW w:w="1180" w:type="dxa"/>
            <w:tcBorders>
              <w:top w:val="single" w:sz="8" w:space="0" w:color="auto"/>
              <w:left w:val="nil"/>
              <w:bottom w:val="single" w:sz="8" w:space="0" w:color="auto"/>
              <w:right w:val="single" w:sz="8" w:space="0" w:color="auto"/>
            </w:tcBorders>
            <w:shd w:val="clear" w:color="000000" w:fill="C00000"/>
            <w:noWrap/>
            <w:vAlign w:val="center"/>
            <w:hideMark/>
          </w:tcPr>
          <w:p w14:paraId="42792203" w14:textId="77777777" w:rsidR="002E63D5" w:rsidRPr="002E63D5" w:rsidRDefault="002E63D5" w:rsidP="002E63D5">
            <w:pPr>
              <w:spacing w:after="0" w:line="240" w:lineRule="auto"/>
              <w:jc w:val="right"/>
              <w:rPr>
                <w:rFonts w:ascii="Verdana" w:eastAsia="Times New Roman" w:hAnsi="Verdana" w:cs="Calibri"/>
                <w:color w:val="FFFFFF"/>
                <w:sz w:val="20"/>
                <w:szCs w:val="20"/>
                <w:lang w:eastAsia="en-IN"/>
              </w:rPr>
            </w:pPr>
            <w:r w:rsidRPr="002E63D5">
              <w:rPr>
                <w:rFonts w:ascii="Verdana" w:eastAsia="Times New Roman" w:hAnsi="Verdana" w:cs="Calibri"/>
                <w:color w:val="FFFFFF"/>
                <w:sz w:val="20"/>
                <w:szCs w:val="20"/>
                <w:lang w:val="en-US" w:eastAsia="en-IN"/>
              </w:rPr>
              <w:t>2015</w:t>
            </w:r>
          </w:p>
        </w:tc>
        <w:tc>
          <w:tcPr>
            <w:tcW w:w="1180" w:type="dxa"/>
            <w:tcBorders>
              <w:top w:val="single" w:sz="8" w:space="0" w:color="auto"/>
              <w:left w:val="nil"/>
              <w:bottom w:val="single" w:sz="8" w:space="0" w:color="auto"/>
              <w:right w:val="single" w:sz="8" w:space="0" w:color="auto"/>
            </w:tcBorders>
            <w:shd w:val="clear" w:color="000000" w:fill="C00000"/>
            <w:noWrap/>
            <w:vAlign w:val="center"/>
            <w:hideMark/>
          </w:tcPr>
          <w:p w14:paraId="3C1AB4B7" w14:textId="77777777" w:rsidR="002E63D5" w:rsidRPr="002E63D5" w:rsidRDefault="002E63D5" w:rsidP="002E63D5">
            <w:pPr>
              <w:spacing w:after="0" w:line="240" w:lineRule="auto"/>
              <w:jc w:val="right"/>
              <w:rPr>
                <w:rFonts w:ascii="Verdana" w:eastAsia="Times New Roman" w:hAnsi="Verdana" w:cs="Calibri"/>
                <w:color w:val="FFFFFF"/>
                <w:sz w:val="20"/>
                <w:szCs w:val="20"/>
                <w:lang w:eastAsia="en-IN"/>
              </w:rPr>
            </w:pPr>
            <w:r w:rsidRPr="002E63D5">
              <w:rPr>
                <w:rFonts w:ascii="Verdana" w:eastAsia="Times New Roman" w:hAnsi="Verdana" w:cs="Calibri"/>
                <w:color w:val="FFFFFF"/>
                <w:sz w:val="20"/>
                <w:szCs w:val="20"/>
                <w:lang w:val="en-US" w:eastAsia="en-IN"/>
              </w:rPr>
              <w:t>2020</w:t>
            </w:r>
          </w:p>
        </w:tc>
        <w:tc>
          <w:tcPr>
            <w:tcW w:w="1180" w:type="dxa"/>
            <w:tcBorders>
              <w:top w:val="single" w:sz="8" w:space="0" w:color="auto"/>
              <w:left w:val="nil"/>
              <w:bottom w:val="single" w:sz="8" w:space="0" w:color="auto"/>
              <w:right w:val="single" w:sz="8" w:space="0" w:color="auto"/>
            </w:tcBorders>
            <w:shd w:val="clear" w:color="000000" w:fill="C00000"/>
            <w:noWrap/>
            <w:vAlign w:val="center"/>
            <w:hideMark/>
          </w:tcPr>
          <w:p w14:paraId="6793B256" w14:textId="77777777" w:rsidR="002E63D5" w:rsidRPr="002E63D5" w:rsidRDefault="002E63D5" w:rsidP="002E63D5">
            <w:pPr>
              <w:spacing w:after="0" w:line="240" w:lineRule="auto"/>
              <w:rPr>
                <w:rFonts w:ascii="Verdana" w:eastAsia="Times New Roman" w:hAnsi="Verdana" w:cs="Calibri"/>
                <w:color w:val="FFFFFF"/>
                <w:sz w:val="20"/>
                <w:szCs w:val="20"/>
                <w:lang w:eastAsia="en-IN"/>
              </w:rPr>
            </w:pPr>
            <w:r w:rsidRPr="002E63D5">
              <w:rPr>
                <w:rFonts w:ascii="Verdana" w:eastAsia="Times New Roman" w:hAnsi="Verdana" w:cs="Calibri"/>
                <w:color w:val="FFFFFF"/>
                <w:sz w:val="20"/>
                <w:szCs w:val="20"/>
                <w:lang w:val="en-US" w:eastAsia="en-IN"/>
              </w:rPr>
              <w:t>2030F</w:t>
            </w:r>
          </w:p>
        </w:tc>
      </w:tr>
      <w:tr w:rsidR="002E63D5" w:rsidRPr="002E63D5" w14:paraId="1876221B" w14:textId="77777777" w:rsidTr="002E63D5">
        <w:trPr>
          <w:trHeight w:val="298"/>
        </w:trPr>
        <w:tc>
          <w:tcPr>
            <w:tcW w:w="3246" w:type="dxa"/>
            <w:tcBorders>
              <w:top w:val="nil"/>
              <w:left w:val="single" w:sz="8" w:space="0" w:color="auto"/>
              <w:bottom w:val="single" w:sz="8" w:space="0" w:color="auto"/>
              <w:right w:val="single" w:sz="8" w:space="0" w:color="auto"/>
            </w:tcBorders>
            <w:shd w:val="clear" w:color="auto" w:fill="auto"/>
            <w:noWrap/>
            <w:vAlign w:val="center"/>
            <w:hideMark/>
          </w:tcPr>
          <w:p w14:paraId="7220138E" w14:textId="77777777" w:rsidR="002E63D5" w:rsidRPr="002E63D5" w:rsidRDefault="002E63D5" w:rsidP="002E63D5">
            <w:pPr>
              <w:spacing w:after="0" w:line="240" w:lineRule="auto"/>
              <w:rPr>
                <w:rFonts w:ascii="Arial" w:eastAsia="Times New Roman" w:hAnsi="Arial" w:cs="Arial"/>
                <w:color w:val="000000"/>
                <w:sz w:val="20"/>
                <w:szCs w:val="20"/>
                <w:lang w:eastAsia="en-IN"/>
              </w:rPr>
            </w:pPr>
            <w:r w:rsidRPr="002E63D5">
              <w:rPr>
                <w:rFonts w:ascii="Arial" w:eastAsia="Times New Roman" w:hAnsi="Arial" w:cs="Arial"/>
                <w:color w:val="000000"/>
                <w:sz w:val="20"/>
                <w:szCs w:val="20"/>
                <w:lang w:eastAsia="en-IN"/>
              </w:rPr>
              <w:t>Jinling AOC Resins Co., Ltd.</w:t>
            </w:r>
          </w:p>
        </w:tc>
        <w:tc>
          <w:tcPr>
            <w:tcW w:w="3246" w:type="dxa"/>
            <w:tcBorders>
              <w:top w:val="nil"/>
              <w:left w:val="nil"/>
              <w:bottom w:val="single" w:sz="8" w:space="0" w:color="auto"/>
              <w:right w:val="single" w:sz="8" w:space="0" w:color="auto"/>
            </w:tcBorders>
            <w:shd w:val="clear" w:color="auto" w:fill="auto"/>
            <w:noWrap/>
            <w:vAlign w:val="center"/>
            <w:hideMark/>
          </w:tcPr>
          <w:p w14:paraId="539B24E6" w14:textId="77777777" w:rsidR="002E63D5" w:rsidRPr="002E63D5" w:rsidRDefault="002E63D5" w:rsidP="002E63D5">
            <w:pPr>
              <w:spacing w:after="0" w:line="240" w:lineRule="auto"/>
              <w:rPr>
                <w:rFonts w:ascii="Arial" w:eastAsia="Times New Roman" w:hAnsi="Arial" w:cs="Arial"/>
                <w:color w:val="000000"/>
                <w:sz w:val="20"/>
                <w:szCs w:val="20"/>
                <w:lang w:eastAsia="en-IN"/>
              </w:rPr>
            </w:pPr>
            <w:r w:rsidRPr="002E63D5">
              <w:rPr>
                <w:rFonts w:ascii="Arial" w:eastAsia="Times New Roman" w:hAnsi="Arial" w:cs="Arial"/>
                <w:color w:val="000000"/>
                <w:sz w:val="20"/>
                <w:szCs w:val="20"/>
                <w:lang w:eastAsia="en-IN"/>
              </w:rPr>
              <w:t>China</w:t>
            </w:r>
          </w:p>
        </w:tc>
        <w:tc>
          <w:tcPr>
            <w:tcW w:w="1180" w:type="dxa"/>
            <w:tcBorders>
              <w:top w:val="nil"/>
              <w:left w:val="nil"/>
              <w:bottom w:val="single" w:sz="8" w:space="0" w:color="auto"/>
              <w:right w:val="single" w:sz="8" w:space="0" w:color="auto"/>
            </w:tcBorders>
            <w:shd w:val="clear" w:color="auto" w:fill="auto"/>
            <w:noWrap/>
            <w:vAlign w:val="center"/>
            <w:hideMark/>
          </w:tcPr>
          <w:p w14:paraId="01E35E34" w14:textId="77777777" w:rsidR="002E63D5" w:rsidRPr="002E63D5" w:rsidRDefault="002E63D5" w:rsidP="002E63D5">
            <w:pPr>
              <w:spacing w:after="0" w:line="240" w:lineRule="auto"/>
              <w:jc w:val="right"/>
              <w:rPr>
                <w:rFonts w:ascii="Arial" w:eastAsia="Times New Roman" w:hAnsi="Arial" w:cs="Arial"/>
                <w:color w:val="000000"/>
                <w:sz w:val="20"/>
                <w:szCs w:val="20"/>
                <w:lang w:eastAsia="en-IN"/>
              </w:rPr>
            </w:pPr>
            <w:r w:rsidRPr="002E63D5">
              <w:rPr>
                <w:rFonts w:ascii="Arial" w:eastAsia="Times New Roman" w:hAnsi="Arial" w:cs="Arial"/>
                <w:color w:val="000000"/>
                <w:sz w:val="20"/>
                <w:szCs w:val="20"/>
                <w:lang w:eastAsia="en-IN"/>
              </w:rPr>
              <w:t>70</w:t>
            </w:r>
          </w:p>
        </w:tc>
        <w:tc>
          <w:tcPr>
            <w:tcW w:w="1180" w:type="dxa"/>
            <w:tcBorders>
              <w:top w:val="nil"/>
              <w:left w:val="nil"/>
              <w:bottom w:val="single" w:sz="8" w:space="0" w:color="auto"/>
              <w:right w:val="single" w:sz="8" w:space="0" w:color="auto"/>
            </w:tcBorders>
            <w:shd w:val="clear" w:color="auto" w:fill="auto"/>
            <w:noWrap/>
            <w:vAlign w:val="center"/>
            <w:hideMark/>
          </w:tcPr>
          <w:p w14:paraId="0AA1B1C8" w14:textId="77777777" w:rsidR="002E63D5" w:rsidRPr="002E63D5" w:rsidRDefault="002E63D5" w:rsidP="002E63D5">
            <w:pPr>
              <w:spacing w:after="0" w:line="240" w:lineRule="auto"/>
              <w:jc w:val="right"/>
              <w:rPr>
                <w:rFonts w:ascii="Arial" w:eastAsia="Times New Roman" w:hAnsi="Arial" w:cs="Arial"/>
                <w:color w:val="000000"/>
                <w:sz w:val="20"/>
                <w:szCs w:val="20"/>
                <w:lang w:eastAsia="en-IN"/>
              </w:rPr>
            </w:pPr>
            <w:r w:rsidRPr="002E63D5">
              <w:rPr>
                <w:rFonts w:ascii="Arial" w:eastAsia="Times New Roman" w:hAnsi="Arial" w:cs="Arial"/>
                <w:color w:val="000000"/>
                <w:sz w:val="20"/>
                <w:szCs w:val="20"/>
                <w:lang w:eastAsia="en-IN"/>
              </w:rPr>
              <w:t>70</w:t>
            </w:r>
          </w:p>
        </w:tc>
        <w:tc>
          <w:tcPr>
            <w:tcW w:w="1180" w:type="dxa"/>
            <w:tcBorders>
              <w:top w:val="nil"/>
              <w:left w:val="nil"/>
              <w:bottom w:val="single" w:sz="8" w:space="0" w:color="auto"/>
              <w:right w:val="single" w:sz="8" w:space="0" w:color="auto"/>
            </w:tcBorders>
            <w:shd w:val="clear" w:color="auto" w:fill="auto"/>
            <w:noWrap/>
            <w:vAlign w:val="center"/>
            <w:hideMark/>
          </w:tcPr>
          <w:p w14:paraId="782E04AC" w14:textId="77777777" w:rsidR="002E63D5" w:rsidRPr="002E63D5" w:rsidRDefault="002E63D5" w:rsidP="002E63D5">
            <w:pPr>
              <w:spacing w:after="0" w:line="240" w:lineRule="auto"/>
              <w:jc w:val="right"/>
              <w:rPr>
                <w:rFonts w:ascii="Arial" w:eastAsia="Times New Roman" w:hAnsi="Arial" w:cs="Arial"/>
                <w:color w:val="000000"/>
                <w:sz w:val="20"/>
                <w:szCs w:val="20"/>
                <w:lang w:eastAsia="en-IN"/>
              </w:rPr>
            </w:pPr>
            <w:r w:rsidRPr="002E63D5">
              <w:rPr>
                <w:rFonts w:ascii="Arial" w:eastAsia="Times New Roman" w:hAnsi="Arial" w:cs="Arial"/>
                <w:color w:val="000000"/>
                <w:sz w:val="20"/>
                <w:szCs w:val="20"/>
                <w:lang w:eastAsia="en-IN"/>
              </w:rPr>
              <w:t>70</w:t>
            </w:r>
          </w:p>
        </w:tc>
      </w:tr>
      <w:tr w:rsidR="002E63D5" w:rsidRPr="002E63D5" w14:paraId="27C4E292" w14:textId="77777777" w:rsidTr="002E63D5">
        <w:trPr>
          <w:trHeight w:val="298"/>
        </w:trPr>
        <w:tc>
          <w:tcPr>
            <w:tcW w:w="3246" w:type="dxa"/>
            <w:tcBorders>
              <w:top w:val="nil"/>
              <w:left w:val="single" w:sz="8" w:space="0" w:color="auto"/>
              <w:bottom w:val="single" w:sz="8" w:space="0" w:color="auto"/>
              <w:right w:val="single" w:sz="8" w:space="0" w:color="auto"/>
            </w:tcBorders>
            <w:shd w:val="clear" w:color="auto" w:fill="auto"/>
            <w:noWrap/>
            <w:vAlign w:val="center"/>
            <w:hideMark/>
          </w:tcPr>
          <w:p w14:paraId="07071218" w14:textId="77777777" w:rsidR="002E63D5" w:rsidRPr="002E63D5" w:rsidRDefault="002E63D5" w:rsidP="002E63D5">
            <w:pPr>
              <w:spacing w:after="0" w:line="240" w:lineRule="auto"/>
              <w:rPr>
                <w:rFonts w:ascii="Arial" w:eastAsia="Times New Roman" w:hAnsi="Arial" w:cs="Arial"/>
                <w:color w:val="000000"/>
                <w:sz w:val="20"/>
                <w:szCs w:val="20"/>
                <w:lang w:eastAsia="en-IN"/>
              </w:rPr>
            </w:pPr>
            <w:r w:rsidRPr="002E63D5">
              <w:rPr>
                <w:rFonts w:ascii="Arial" w:eastAsia="Times New Roman" w:hAnsi="Arial" w:cs="Arial"/>
                <w:color w:val="000000"/>
                <w:sz w:val="20"/>
                <w:szCs w:val="20"/>
                <w:lang w:eastAsia="en-IN"/>
              </w:rPr>
              <w:t>Swancor Holding Co., LTD.</w:t>
            </w:r>
          </w:p>
        </w:tc>
        <w:tc>
          <w:tcPr>
            <w:tcW w:w="3246" w:type="dxa"/>
            <w:tcBorders>
              <w:top w:val="nil"/>
              <w:left w:val="nil"/>
              <w:bottom w:val="single" w:sz="8" w:space="0" w:color="auto"/>
              <w:right w:val="single" w:sz="8" w:space="0" w:color="auto"/>
            </w:tcBorders>
            <w:shd w:val="clear" w:color="auto" w:fill="auto"/>
            <w:noWrap/>
            <w:vAlign w:val="center"/>
            <w:hideMark/>
          </w:tcPr>
          <w:p w14:paraId="354DE39C" w14:textId="77777777" w:rsidR="002E63D5" w:rsidRPr="002E63D5" w:rsidRDefault="002E63D5" w:rsidP="002E63D5">
            <w:pPr>
              <w:spacing w:after="0" w:line="240" w:lineRule="auto"/>
              <w:rPr>
                <w:rFonts w:ascii="Arial" w:eastAsia="Times New Roman" w:hAnsi="Arial" w:cs="Arial"/>
                <w:color w:val="000000"/>
                <w:sz w:val="20"/>
                <w:szCs w:val="20"/>
                <w:lang w:eastAsia="en-IN"/>
              </w:rPr>
            </w:pPr>
            <w:r w:rsidRPr="002E63D5">
              <w:rPr>
                <w:rFonts w:ascii="Arial" w:eastAsia="Times New Roman" w:hAnsi="Arial" w:cs="Arial"/>
                <w:color w:val="000000"/>
                <w:sz w:val="20"/>
                <w:szCs w:val="20"/>
                <w:lang w:eastAsia="en-IN"/>
              </w:rPr>
              <w:t>Taiwan</w:t>
            </w:r>
          </w:p>
        </w:tc>
        <w:tc>
          <w:tcPr>
            <w:tcW w:w="1180" w:type="dxa"/>
            <w:tcBorders>
              <w:top w:val="nil"/>
              <w:left w:val="nil"/>
              <w:bottom w:val="single" w:sz="8" w:space="0" w:color="auto"/>
              <w:right w:val="single" w:sz="8" w:space="0" w:color="auto"/>
            </w:tcBorders>
            <w:shd w:val="clear" w:color="auto" w:fill="auto"/>
            <w:noWrap/>
            <w:vAlign w:val="center"/>
            <w:hideMark/>
          </w:tcPr>
          <w:p w14:paraId="082196B1" w14:textId="77777777" w:rsidR="002E63D5" w:rsidRPr="002E63D5" w:rsidRDefault="002E63D5" w:rsidP="002E63D5">
            <w:pPr>
              <w:spacing w:after="0" w:line="240" w:lineRule="auto"/>
              <w:jc w:val="right"/>
              <w:rPr>
                <w:rFonts w:ascii="Arial" w:eastAsia="Times New Roman" w:hAnsi="Arial" w:cs="Arial"/>
                <w:color w:val="000000"/>
                <w:sz w:val="20"/>
                <w:szCs w:val="20"/>
                <w:lang w:eastAsia="en-IN"/>
              </w:rPr>
            </w:pPr>
            <w:r w:rsidRPr="002E63D5">
              <w:rPr>
                <w:rFonts w:ascii="Arial" w:eastAsia="Times New Roman" w:hAnsi="Arial" w:cs="Arial"/>
                <w:color w:val="000000"/>
                <w:sz w:val="20"/>
                <w:szCs w:val="20"/>
                <w:lang w:eastAsia="en-IN"/>
              </w:rPr>
              <w:t>60</w:t>
            </w:r>
          </w:p>
        </w:tc>
        <w:tc>
          <w:tcPr>
            <w:tcW w:w="1180" w:type="dxa"/>
            <w:tcBorders>
              <w:top w:val="nil"/>
              <w:left w:val="nil"/>
              <w:bottom w:val="single" w:sz="8" w:space="0" w:color="auto"/>
              <w:right w:val="single" w:sz="8" w:space="0" w:color="auto"/>
            </w:tcBorders>
            <w:shd w:val="clear" w:color="auto" w:fill="auto"/>
            <w:noWrap/>
            <w:vAlign w:val="center"/>
            <w:hideMark/>
          </w:tcPr>
          <w:p w14:paraId="0B9EAE90" w14:textId="77777777" w:rsidR="002E63D5" w:rsidRPr="002E63D5" w:rsidRDefault="002E63D5" w:rsidP="002E63D5">
            <w:pPr>
              <w:spacing w:after="0" w:line="240" w:lineRule="auto"/>
              <w:jc w:val="right"/>
              <w:rPr>
                <w:rFonts w:ascii="Arial" w:eastAsia="Times New Roman" w:hAnsi="Arial" w:cs="Arial"/>
                <w:color w:val="000000"/>
                <w:sz w:val="20"/>
                <w:szCs w:val="20"/>
                <w:lang w:eastAsia="en-IN"/>
              </w:rPr>
            </w:pPr>
            <w:r w:rsidRPr="002E63D5">
              <w:rPr>
                <w:rFonts w:ascii="Arial" w:eastAsia="Times New Roman" w:hAnsi="Arial" w:cs="Arial"/>
                <w:color w:val="000000"/>
                <w:sz w:val="20"/>
                <w:szCs w:val="20"/>
                <w:lang w:eastAsia="en-IN"/>
              </w:rPr>
              <w:t>70</w:t>
            </w:r>
          </w:p>
        </w:tc>
        <w:tc>
          <w:tcPr>
            <w:tcW w:w="1180" w:type="dxa"/>
            <w:tcBorders>
              <w:top w:val="nil"/>
              <w:left w:val="nil"/>
              <w:bottom w:val="single" w:sz="8" w:space="0" w:color="auto"/>
              <w:right w:val="single" w:sz="8" w:space="0" w:color="auto"/>
            </w:tcBorders>
            <w:shd w:val="clear" w:color="auto" w:fill="auto"/>
            <w:noWrap/>
            <w:vAlign w:val="center"/>
            <w:hideMark/>
          </w:tcPr>
          <w:p w14:paraId="619B8EDF" w14:textId="77777777" w:rsidR="002E63D5" w:rsidRPr="002E63D5" w:rsidRDefault="002E63D5" w:rsidP="002E63D5">
            <w:pPr>
              <w:spacing w:after="0" w:line="240" w:lineRule="auto"/>
              <w:jc w:val="right"/>
              <w:rPr>
                <w:rFonts w:ascii="Arial" w:eastAsia="Times New Roman" w:hAnsi="Arial" w:cs="Arial"/>
                <w:color w:val="000000"/>
                <w:sz w:val="20"/>
                <w:szCs w:val="20"/>
                <w:lang w:eastAsia="en-IN"/>
              </w:rPr>
            </w:pPr>
            <w:r w:rsidRPr="002E63D5">
              <w:rPr>
                <w:rFonts w:ascii="Arial" w:eastAsia="Times New Roman" w:hAnsi="Arial" w:cs="Arial"/>
                <w:color w:val="000000"/>
                <w:sz w:val="20"/>
                <w:szCs w:val="20"/>
                <w:lang w:eastAsia="en-IN"/>
              </w:rPr>
              <w:t>70</w:t>
            </w:r>
          </w:p>
        </w:tc>
      </w:tr>
      <w:tr w:rsidR="002E63D5" w:rsidRPr="002E63D5" w14:paraId="7078D771" w14:textId="77777777" w:rsidTr="002E63D5">
        <w:trPr>
          <w:trHeight w:val="298"/>
        </w:trPr>
        <w:tc>
          <w:tcPr>
            <w:tcW w:w="3246" w:type="dxa"/>
            <w:tcBorders>
              <w:top w:val="nil"/>
              <w:left w:val="single" w:sz="8" w:space="0" w:color="auto"/>
              <w:bottom w:val="single" w:sz="8" w:space="0" w:color="auto"/>
              <w:right w:val="single" w:sz="8" w:space="0" w:color="auto"/>
            </w:tcBorders>
            <w:shd w:val="clear" w:color="auto" w:fill="auto"/>
            <w:noWrap/>
            <w:vAlign w:val="center"/>
            <w:hideMark/>
          </w:tcPr>
          <w:p w14:paraId="4734C18C" w14:textId="77777777" w:rsidR="002E63D5" w:rsidRPr="002E63D5" w:rsidRDefault="002E63D5" w:rsidP="002E63D5">
            <w:pPr>
              <w:spacing w:after="0" w:line="240" w:lineRule="auto"/>
              <w:rPr>
                <w:rFonts w:ascii="Arial" w:eastAsia="Times New Roman" w:hAnsi="Arial" w:cs="Arial"/>
                <w:color w:val="000000"/>
                <w:sz w:val="20"/>
                <w:szCs w:val="20"/>
                <w:lang w:eastAsia="en-IN"/>
              </w:rPr>
            </w:pPr>
            <w:r w:rsidRPr="002E63D5">
              <w:rPr>
                <w:rFonts w:ascii="Arial" w:eastAsia="Times New Roman" w:hAnsi="Arial" w:cs="Arial"/>
                <w:color w:val="000000"/>
                <w:sz w:val="20"/>
                <w:szCs w:val="20"/>
                <w:lang w:eastAsia="en-IN"/>
              </w:rPr>
              <w:t>INEOS Composites</w:t>
            </w:r>
          </w:p>
        </w:tc>
        <w:tc>
          <w:tcPr>
            <w:tcW w:w="3246" w:type="dxa"/>
            <w:tcBorders>
              <w:top w:val="nil"/>
              <w:left w:val="nil"/>
              <w:bottom w:val="single" w:sz="8" w:space="0" w:color="auto"/>
              <w:right w:val="single" w:sz="8" w:space="0" w:color="auto"/>
            </w:tcBorders>
            <w:shd w:val="clear" w:color="auto" w:fill="auto"/>
            <w:noWrap/>
            <w:vAlign w:val="center"/>
            <w:hideMark/>
          </w:tcPr>
          <w:p w14:paraId="4DF1EEC7" w14:textId="77777777" w:rsidR="002E63D5" w:rsidRPr="002E63D5" w:rsidRDefault="002E63D5" w:rsidP="002E63D5">
            <w:pPr>
              <w:spacing w:after="0" w:line="240" w:lineRule="auto"/>
              <w:rPr>
                <w:rFonts w:ascii="Arial" w:eastAsia="Times New Roman" w:hAnsi="Arial" w:cs="Arial"/>
                <w:color w:val="000000"/>
                <w:sz w:val="20"/>
                <w:szCs w:val="20"/>
                <w:lang w:eastAsia="en-IN"/>
              </w:rPr>
            </w:pPr>
            <w:r w:rsidRPr="002E63D5">
              <w:rPr>
                <w:rFonts w:ascii="Arial" w:eastAsia="Times New Roman" w:hAnsi="Arial" w:cs="Arial"/>
                <w:color w:val="000000"/>
                <w:sz w:val="20"/>
                <w:szCs w:val="20"/>
                <w:lang w:eastAsia="en-IN"/>
              </w:rPr>
              <w:t>China</w:t>
            </w:r>
          </w:p>
        </w:tc>
        <w:tc>
          <w:tcPr>
            <w:tcW w:w="1180" w:type="dxa"/>
            <w:tcBorders>
              <w:top w:val="nil"/>
              <w:left w:val="nil"/>
              <w:bottom w:val="single" w:sz="8" w:space="0" w:color="auto"/>
              <w:right w:val="single" w:sz="8" w:space="0" w:color="auto"/>
            </w:tcBorders>
            <w:shd w:val="clear" w:color="auto" w:fill="auto"/>
            <w:noWrap/>
            <w:vAlign w:val="center"/>
            <w:hideMark/>
          </w:tcPr>
          <w:p w14:paraId="556216BE" w14:textId="77777777" w:rsidR="002E63D5" w:rsidRPr="002E63D5" w:rsidRDefault="002E63D5" w:rsidP="002E63D5">
            <w:pPr>
              <w:spacing w:after="0" w:line="240" w:lineRule="auto"/>
              <w:jc w:val="right"/>
              <w:rPr>
                <w:rFonts w:ascii="Arial" w:eastAsia="Times New Roman" w:hAnsi="Arial" w:cs="Arial"/>
                <w:color w:val="000000"/>
                <w:sz w:val="20"/>
                <w:szCs w:val="20"/>
                <w:lang w:eastAsia="en-IN"/>
              </w:rPr>
            </w:pPr>
            <w:r w:rsidRPr="002E63D5">
              <w:rPr>
                <w:rFonts w:ascii="Arial" w:eastAsia="Times New Roman" w:hAnsi="Arial" w:cs="Arial"/>
                <w:color w:val="000000"/>
                <w:sz w:val="20"/>
                <w:szCs w:val="20"/>
                <w:lang w:eastAsia="en-IN"/>
              </w:rPr>
              <w:t>40</w:t>
            </w:r>
          </w:p>
        </w:tc>
        <w:tc>
          <w:tcPr>
            <w:tcW w:w="1180" w:type="dxa"/>
            <w:tcBorders>
              <w:top w:val="nil"/>
              <w:left w:val="nil"/>
              <w:bottom w:val="single" w:sz="8" w:space="0" w:color="auto"/>
              <w:right w:val="single" w:sz="8" w:space="0" w:color="auto"/>
            </w:tcBorders>
            <w:shd w:val="clear" w:color="auto" w:fill="auto"/>
            <w:noWrap/>
            <w:vAlign w:val="center"/>
            <w:hideMark/>
          </w:tcPr>
          <w:p w14:paraId="2F0F57AF" w14:textId="77777777" w:rsidR="002E63D5" w:rsidRPr="002E63D5" w:rsidRDefault="002E63D5" w:rsidP="002E63D5">
            <w:pPr>
              <w:spacing w:after="0" w:line="240" w:lineRule="auto"/>
              <w:jc w:val="right"/>
              <w:rPr>
                <w:rFonts w:ascii="Arial" w:eastAsia="Times New Roman" w:hAnsi="Arial" w:cs="Arial"/>
                <w:color w:val="000000"/>
                <w:sz w:val="20"/>
                <w:szCs w:val="20"/>
                <w:lang w:eastAsia="en-IN"/>
              </w:rPr>
            </w:pPr>
            <w:r w:rsidRPr="002E63D5">
              <w:rPr>
                <w:rFonts w:ascii="Arial" w:eastAsia="Times New Roman" w:hAnsi="Arial" w:cs="Arial"/>
                <w:color w:val="000000"/>
                <w:sz w:val="20"/>
                <w:szCs w:val="20"/>
                <w:lang w:eastAsia="en-IN"/>
              </w:rPr>
              <w:t>40</w:t>
            </w:r>
          </w:p>
        </w:tc>
        <w:tc>
          <w:tcPr>
            <w:tcW w:w="1180" w:type="dxa"/>
            <w:tcBorders>
              <w:top w:val="nil"/>
              <w:left w:val="nil"/>
              <w:bottom w:val="single" w:sz="8" w:space="0" w:color="auto"/>
              <w:right w:val="single" w:sz="8" w:space="0" w:color="auto"/>
            </w:tcBorders>
            <w:shd w:val="clear" w:color="auto" w:fill="auto"/>
            <w:noWrap/>
            <w:vAlign w:val="center"/>
            <w:hideMark/>
          </w:tcPr>
          <w:p w14:paraId="7AA3942F" w14:textId="77777777" w:rsidR="002E63D5" w:rsidRPr="002E63D5" w:rsidRDefault="002E63D5" w:rsidP="002E63D5">
            <w:pPr>
              <w:spacing w:after="0" w:line="240" w:lineRule="auto"/>
              <w:jc w:val="right"/>
              <w:rPr>
                <w:rFonts w:ascii="Arial" w:eastAsia="Times New Roman" w:hAnsi="Arial" w:cs="Arial"/>
                <w:color w:val="000000"/>
                <w:sz w:val="20"/>
                <w:szCs w:val="20"/>
                <w:lang w:eastAsia="en-IN"/>
              </w:rPr>
            </w:pPr>
            <w:r w:rsidRPr="002E63D5">
              <w:rPr>
                <w:rFonts w:ascii="Arial" w:eastAsia="Times New Roman" w:hAnsi="Arial" w:cs="Arial"/>
                <w:color w:val="000000"/>
                <w:sz w:val="20"/>
                <w:szCs w:val="20"/>
                <w:lang w:eastAsia="en-IN"/>
              </w:rPr>
              <w:t>40</w:t>
            </w:r>
          </w:p>
        </w:tc>
      </w:tr>
      <w:tr w:rsidR="002E63D5" w:rsidRPr="002E63D5" w14:paraId="02657E42" w14:textId="77777777" w:rsidTr="002E63D5">
        <w:trPr>
          <w:trHeight w:val="298"/>
        </w:trPr>
        <w:tc>
          <w:tcPr>
            <w:tcW w:w="3246" w:type="dxa"/>
            <w:tcBorders>
              <w:top w:val="nil"/>
              <w:left w:val="single" w:sz="8" w:space="0" w:color="auto"/>
              <w:bottom w:val="single" w:sz="8" w:space="0" w:color="auto"/>
              <w:right w:val="single" w:sz="8" w:space="0" w:color="auto"/>
            </w:tcBorders>
            <w:shd w:val="clear" w:color="auto" w:fill="auto"/>
            <w:noWrap/>
            <w:vAlign w:val="center"/>
            <w:hideMark/>
          </w:tcPr>
          <w:p w14:paraId="66EDFA5E" w14:textId="77777777" w:rsidR="002E63D5" w:rsidRPr="002E63D5" w:rsidRDefault="002E63D5" w:rsidP="002E63D5">
            <w:pPr>
              <w:spacing w:after="0" w:line="240" w:lineRule="auto"/>
              <w:rPr>
                <w:rFonts w:ascii="Calibri" w:eastAsia="Times New Roman" w:hAnsi="Calibri" w:cs="Calibri"/>
                <w:color w:val="000000"/>
                <w:lang w:eastAsia="en-IN"/>
              </w:rPr>
            </w:pPr>
            <w:r w:rsidRPr="002E63D5">
              <w:rPr>
                <w:rFonts w:ascii="Calibri" w:eastAsia="Times New Roman" w:hAnsi="Calibri" w:cs="Calibri"/>
                <w:color w:val="000000"/>
                <w:lang w:eastAsia="en-IN"/>
              </w:rPr>
              <w:t>DIC Corporation</w:t>
            </w:r>
          </w:p>
        </w:tc>
        <w:tc>
          <w:tcPr>
            <w:tcW w:w="3246" w:type="dxa"/>
            <w:tcBorders>
              <w:top w:val="nil"/>
              <w:left w:val="nil"/>
              <w:bottom w:val="single" w:sz="8" w:space="0" w:color="auto"/>
              <w:right w:val="single" w:sz="8" w:space="0" w:color="auto"/>
            </w:tcBorders>
            <w:shd w:val="clear" w:color="auto" w:fill="auto"/>
            <w:noWrap/>
            <w:vAlign w:val="center"/>
            <w:hideMark/>
          </w:tcPr>
          <w:p w14:paraId="52AACCC7" w14:textId="77777777" w:rsidR="002E63D5" w:rsidRPr="002E63D5" w:rsidRDefault="002E63D5" w:rsidP="002E63D5">
            <w:pPr>
              <w:spacing w:after="0" w:line="240" w:lineRule="auto"/>
              <w:rPr>
                <w:rFonts w:ascii="Calibri" w:eastAsia="Times New Roman" w:hAnsi="Calibri" w:cs="Calibri"/>
                <w:color w:val="000000"/>
                <w:lang w:eastAsia="en-IN"/>
              </w:rPr>
            </w:pPr>
            <w:r w:rsidRPr="002E63D5">
              <w:rPr>
                <w:rFonts w:ascii="Calibri" w:eastAsia="Times New Roman" w:hAnsi="Calibri" w:cs="Calibri"/>
                <w:color w:val="000000"/>
                <w:lang w:eastAsia="en-IN"/>
              </w:rPr>
              <w:t>Japan</w:t>
            </w:r>
          </w:p>
        </w:tc>
        <w:tc>
          <w:tcPr>
            <w:tcW w:w="1180" w:type="dxa"/>
            <w:tcBorders>
              <w:top w:val="nil"/>
              <w:left w:val="nil"/>
              <w:bottom w:val="single" w:sz="8" w:space="0" w:color="auto"/>
              <w:right w:val="single" w:sz="8" w:space="0" w:color="auto"/>
            </w:tcBorders>
            <w:shd w:val="clear" w:color="auto" w:fill="auto"/>
            <w:noWrap/>
            <w:vAlign w:val="center"/>
            <w:hideMark/>
          </w:tcPr>
          <w:p w14:paraId="7D7EC5F5" w14:textId="77777777" w:rsidR="002E63D5" w:rsidRPr="002E63D5" w:rsidRDefault="002E63D5" w:rsidP="002E63D5">
            <w:pPr>
              <w:spacing w:after="0" w:line="240" w:lineRule="auto"/>
              <w:jc w:val="right"/>
              <w:rPr>
                <w:rFonts w:ascii="Arial" w:eastAsia="Times New Roman" w:hAnsi="Arial" w:cs="Arial"/>
                <w:color w:val="000000"/>
                <w:sz w:val="20"/>
                <w:szCs w:val="20"/>
                <w:lang w:eastAsia="en-IN"/>
              </w:rPr>
            </w:pPr>
            <w:r w:rsidRPr="002E63D5">
              <w:rPr>
                <w:rFonts w:ascii="Arial" w:eastAsia="Times New Roman" w:hAnsi="Arial" w:cs="Arial"/>
                <w:color w:val="000000"/>
                <w:sz w:val="20"/>
                <w:szCs w:val="20"/>
                <w:lang w:eastAsia="en-IN"/>
              </w:rPr>
              <w:t>30</w:t>
            </w:r>
          </w:p>
        </w:tc>
        <w:tc>
          <w:tcPr>
            <w:tcW w:w="1180" w:type="dxa"/>
            <w:tcBorders>
              <w:top w:val="nil"/>
              <w:left w:val="nil"/>
              <w:bottom w:val="single" w:sz="8" w:space="0" w:color="auto"/>
              <w:right w:val="single" w:sz="8" w:space="0" w:color="auto"/>
            </w:tcBorders>
            <w:shd w:val="clear" w:color="auto" w:fill="auto"/>
            <w:noWrap/>
            <w:vAlign w:val="center"/>
            <w:hideMark/>
          </w:tcPr>
          <w:p w14:paraId="037D35C7" w14:textId="77777777" w:rsidR="002E63D5" w:rsidRPr="002E63D5" w:rsidRDefault="002E63D5" w:rsidP="002E63D5">
            <w:pPr>
              <w:spacing w:after="0" w:line="240" w:lineRule="auto"/>
              <w:jc w:val="right"/>
              <w:rPr>
                <w:rFonts w:ascii="Arial" w:eastAsia="Times New Roman" w:hAnsi="Arial" w:cs="Arial"/>
                <w:color w:val="000000"/>
                <w:sz w:val="20"/>
                <w:szCs w:val="20"/>
                <w:lang w:eastAsia="en-IN"/>
              </w:rPr>
            </w:pPr>
            <w:r w:rsidRPr="002E63D5">
              <w:rPr>
                <w:rFonts w:ascii="Arial" w:eastAsia="Times New Roman" w:hAnsi="Arial" w:cs="Arial"/>
                <w:color w:val="000000"/>
                <w:sz w:val="20"/>
                <w:szCs w:val="20"/>
                <w:lang w:eastAsia="en-IN"/>
              </w:rPr>
              <w:t>30</w:t>
            </w:r>
          </w:p>
        </w:tc>
        <w:tc>
          <w:tcPr>
            <w:tcW w:w="1180" w:type="dxa"/>
            <w:tcBorders>
              <w:top w:val="nil"/>
              <w:left w:val="nil"/>
              <w:bottom w:val="single" w:sz="8" w:space="0" w:color="auto"/>
              <w:right w:val="single" w:sz="8" w:space="0" w:color="auto"/>
            </w:tcBorders>
            <w:shd w:val="clear" w:color="auto" w:fill="auto"/>
            <w:noWrap/>
            <w:vAlign w:val="center"/>
            <w:hideMark/>
          </w:tcPr>
          <w:p w14:paraId="7584CAD0" w14:textId="77777777" w:rsidR="002E63D5" w:rsidRPr="002E63D5" w:rsidRDefault="002E63D5" w:rsidP="002E63D5">
            <w:pPr>
              <w:spacing w:after="0" w:line="240" w:lineRule="auto"/>
              <w:jc w:val="right"/>
              <w:rPr>
                <w:rFonts w:ascii="Arial" w:eastAsia="Times New Roman" w:hAnsi="Arial" w:cs="Arial"/>
                <w:color w:val="000000"/>
                <w:sz w:val="20"/>
                <w:szCs w:val="20"/>
                <w:lang w:eastAsia="en-IN"/>
              </w:rPr>
            </w:pPr>
            <w:r w:rsidRPr="002E63D5">
              <w:rPr>
                <w:rFonts w:ascii="Arial" w:eastAsia="Times New Roman" w:hAnsi="Arial" w:cs="Arial"/>
                <w:color w:val="000000"/>
                <w:sz w:val="20"/>
                <w:szCs w:val="20"/>
                <w:lang w:eastAsia="en-IN"/>
              </w:rPr>
              <w:t>30</w:t>
            </w:r>
          </w:p>
        </w:tc>
      </w:tr>
      <w:tr w:rsidR="002E63D5" w:rsidRPr="002E63D5" w14:paraId="6DDD31DF" w14:textId="77777777" w:rsidTr="002E63D5">
        <w:trPr>
          <w:trHeight w:val="298"/>
        </w:trPr>
        <w:tc>
          <w:tcPr>
            <w:tcW w:w="3246" w:type="dxa"/>
            <w:tcBorders>
              <w:top w:val="nil"/>
              <w:left w:val="single" w:sz="8" w:space="0" w:color="auto"/>
              <w:bottom w:val="single" w:sz="8" w:space="0" w:color="auto"/>
              <w:right w:val="single" w:sz="8" w:space="0" w:color="auto"/>
            </w:tcBorders>
            <w:shd w:val="clear" w:color="auto" w:fill="auto"/>
            <w:noWrap/>
            <w:vAlign w:val="center"/>
            <w:hideMark/>
          </w:tcPr>
          <w:p w14:paraId="0AA964A6" w14:textId="77777777" w:rsidR="002E63D5" w:rsidRPr="002E63D5" w:rsidRDefault="002E63D5" w:rsidP="002E63D5">
            <w:pPr>
              <w:spacing w:after="0" w:line="240" w:lineRule="auto"/>
              <w:rPr>
                <w:rFonts w:ascii="Arial" w:eastAsia="Times New Roman" w:hAnsi="Arial" w:cs="Arial"/>
                <w:color w:val="000000"/>
                <w:sz w:val="20"/>
                <w:szCs w:val="20"/>
                <w:lang w:eastAsia="en-IN"/>
              </w:rPr>
            </w:pPr>
            <w:r w:rsidRPr="002E63D5">
              <w:rPr>
                <w:rFonts w:ascii="Arial" w:eastAsia="Times New Roman" w:hAnsi="Arial" w:cs="Arial"/>
                <w:color w:val="000000"/>
                <w:sz w:val="20"/>
                <w:szCs w:val="20"/>
                <w:lang w:eastAsia="en-IN"/>
              </w:rPr>
              <w:t>Sino Polymer</w:t>
            </w:r>
          </w:p>
        </w:tc>
        <w:tc>
          <w:tcPr>
            <w:tcW w:w="3246" w:type="dxa"/>
            <w:tcBorders>
              <w:top w:val="nil"/>
              <w:left w:val="nil"/>
              <w:bottom w:val="single" w:sz="8" w:space="0" w:color="auto"/>
              <w:right w:val="single" w:sz="8" w:space="0" w:color="auto"/>
            </w:tcBorders>
            <w:shd w:val="clear" w:color="auto" w:fill="auto"/>
            <w:noWrap/>
            <w:vAlign w:val="center"/>
            <w:hideMark/>
          </w:tcPr>
          <w:p w14:paraId="1F86F067" w14:textId="77777777" w:rsidR="002E63D5" w:rsidRPr="002E63D5" w:rsidRDefault="002E63D5" w:rsidP="002E63D5">
            <w:pPr>
              <w:spacing w:after="0" w:line="240" w:lineRule="auto"/>
              <w:rPr>
                <w:rFonts w:ascii="Arial" w:eastAsia="Times New Roman" w:hAnsi="Arial" w:cs="Arial"/>
                <w:color w:val="000000"/>
                <w:sz w:val="20"/>
                <w:szCs w:val="20"/>
                <w:lang w:eastAsia="en-IN"/>
              </w:rPr>
            </w:pPr>
            <w:r w:rsidRPr="002E63D5">
              <w:rPr>
                <w:rFonts w:ascii="Arial" w:eastAsia="Times New Roman" w:hAnsi="Arial" w:cs="Arial"/>
                <w:color w:val="000000"/>
                <w:sz w:val="20"/>
                <w:szCs w:val="20"/>
                <w:lang w:eastAsia="en-IN"/>
              </w:rPr>
              <w:t>China</w:t>
            </w:r>
          </w:p>
        </w:tc>
        <w:tc>
          <w:tcPr>
            <w:tcW w:w="1180" w:type="dxa"/>
            <w:tcBorders>
              <w:top w:val="nil"/>
              <w:left w:val="nil"/>
              <w:bottom w:val="single" w:sz="8" w:space="0" w:color="auto"/>
              <w:right w:val="single" w:sz="8" w:space="0" w:color="auto"/>
            </w:tcBorders>
            <w:shd w:val="clear" w:color="auto" w:fill="auto"/>
            <w:noWrap/>
            <w:vAlign w:val="center"/>
            <w:hideMark/>
          </w:tcPr>
          <w:p w14:paraId="16C15D74" w14:textId="77777777" w:rsidR="002E63D5" w:rsidRPr="002E63D5" w:rsidRDefault="002E63D5" w:rsidP="002E63D5">
            <w:pPr>
              <w:spacing w:after="0" w:line="240" w:lineRule="auto"/>
              <w:jc w:val="right"/>
              <w:rPr>
                <w:rFonts w:ascii="Arial" w:eastAsia="Times New Roman" w:hAnsi="Arial" w:cs="Arial"/>
                <w:color w:val="000000"/>
                <w:sz w:val="20"/>
                <w:szCs w:val="20"/>
                <w:lang w:eastAsia="en-IN"/>
              </w:rPr>
            </w:pPr>
            <w:r w:rsidRPr="002E63D5">
              <w:rPr>
                <w:rFonts w:ascii="Arial" w:eastAsia="Times New Roman" w:hAnsi="Arial" w:cs="Arial"/>
                <w:color w:val="000000"/>
                <w:sz w:val="20"/>
                <w:szCs w:val="20"/>
                <w:lang w:eastAsia="en-IN"/>
              </w:rPr>
              <w:t>20</w:t>
            </w:r>
          </w:p>
        </w:tc>
        <w:tc>
          <w:tcPr>
            <w:tcW w:w="1180" w:type="dxa"/>
            <w:tcBorders>
              <w:top w:val="nil"/>
              <w:left w:val="nil"/>
              <w:bottom w:val="single" w:sz="8" w:space="0" w:color="auto"/>
              <w:right w:val="single" w:sz="8" w:space="0" w:color="auto"/>
            </w:tcBorders>
            <w:shd w:val="clear" w:color="auto" w:fill="auto"/>
            <w:noWrap/>
            <w:vAlign w:val="center"/>
            <w:hideMark/>
          </w:tcPr>
          <w:p w14:paraId="132ADEA8" w14:textId="77777777" w:rsidR="002E63D5" w:rsidRPr="002E63D5" w:rsidRDefault="002E63D5" w:rsidP="002E63D5">
            <w:pPr>
              <w:spacing w:after="0" w:line="240" w:lineRule="auto"/>
              <w:jc w:val="right"/>
              <w:rPr>
                <w:rFonts w:ascii="Arial" w:eastAsia="Times New Roman" w:hAnsi="Arial" w:cs="Arial"/>
                <w:color w:val="000000"/>
                <w:sz w:val="20"/>
                <w:szCs w:val="20"/>
                <w:lang w:eastAsia="en-IN"/>
              </w:rPr>
            </w:pPr>
            <w:r w:rsidRPr="002E63D5">
              <w:rPr>
                <w:rFonts w:ascii="Arial" w:eastAsia="Times New Roman" w:hAnsi="Arial" w:cs="Arial"/>
                <w:color w:val="000000"/>
                <w:sz w:val="20"/>
                <w:szCs w:val="20"/>
                <w:lang w:eastAsia="en-IN"/>
              </w:rPr>
              <w:t>20</w:t>
            </w:r>
          </w:p>
        </w:tc>
        <w:tc>
          <w:tcPr>
            <w:tcW w:w="1180" w:type="dxa"/>
            <w:tcBorders>
              <w:top w:val="nil"/>
              <w:left w:val="nil"/>
              <w:bottom w:val="single" w:sz="8" w:space="0" w:color="auto"/>
              <w:right w:val="single" w:sz="8" w:space="0" w:color="auto"/>
            </w:tcBorders>
            <w:shd w:val="clear" w:color="auto" w:fill="auto"/>
            <w:noWrap/>
            <w:vAlign w:val="center"/>
            <w:hideMark/>
          </w:tcPr>
          <w:p w14:paraId="6EAC9501" w14:textId="77777777" w:rsidR="002E63D5" w:rsidRPr="002E63D5" w:rsidRDefault="002E63D5" w:rsidP="002E63D5">
            <w:pPr>
              <w:spacing w:after="0" w:line="240" w:lineRule="auto"/>
              <w:jc w:val="right"/>
              <w:rPr>
                <w:rFonts w:ascii="Arial" w:eastAsia="Times New Roman" w:hAnsi="Arial" w:cs="Arial"/>
                <w:color w:val="000000"/>
                <w:sz w:val="20"/>
                <w:szCs w:val="20"/>
                <w:lang w:eastAsia="en-IN"/>
              </w:rPr>
            </w:pPr>
            <w:r w:rsidRPr="002E63D5">
              <w:rPr>
                <w:rFonts w:ascii="Arial" w:eastAsia="Times New Roman" w:hAnsi="Arial" w:cs="Arial"/>
                <w:color w:val="000000"/>
                <w:sz w:val="20"/>
                <w:szCs w:val="20"/>
                <w:lang w:eastAsia="en-IN"/>
              </w:rPr>
              <w:t>20</w:t>
            </w:r>
          </w:p>
        </w:tc>
      </w:tr>
      <w:tr w:rsidR="002E63D5" w:rsidRPr="002E63D5" w14:paraId="4253554B" w14:textId="77777777" w:rsidTr="002E63D5">
        <w:trPr>
          <w:trHeight w:val="298"/>
        </w:trPr>
        <w:tc>
          <w:tcPr>
            <w:tcW w:w="3246" w:type="dxa"/>
            <w:tcBorders>
              <w:top w:val="nil"/>
              <w:left w:val="single" w:sz="8" w:space="0" w:color="auto"/>
              <w:bottom w:val="single" w:sz="8" w:space="0" w:color="auto"/>
              <w:right w:val="single" w:sz="8" w:space="0" w:color="auto"/>
            </w:tcBorders>
            <w:shd w:val="clear" w:color="auto" w:fill="auto"/>
            <w:noWrap/>
            <w:vAlign w:val="center"/>
            <w:hideMark/>
          </w:tcPr>
          <w:p w14:paraId="59CF2CD3" w14:textId="77777777" w:rsidR="002E63D5" w:rsidRPr="002E63D5" w:rsidRDefault="002E63D5" w:rsidP="002E63D5">
            <w:pPr>
              <w:spacing w:after="0" w:line="240" w:lineRule="auto"/>
              <w:rPr>
                <w:rFonts w:ascii="Calibri" w:eastAsia="Times New Roman" w:hAnsi="Calibri" w:cs="Calibri"/>
                <w:color w:val="000000"/>
                <w:lang w:eastAsia="en-IN"/>
              </w:rPr>
            </w:pPr>
            <w:r w:rsidRPr="002E63D5">
              <w:rPr>
                <w:rFonts w:ascii="Calibri" w:eastAsia="Times New Roman" w:hAnsi="Calibri" w:cs="Calibri"/>
                <w:color w:val="000000"/>
                <w:lang w:eastAsia="en-IN"/>
              </w:rPr>
              <w:t>Others</w:t>
            </w:r>
          </w:p>
        </w:tc>
        <w:tc>
          <w:tcPr>
            <w:tcW w:w="3246" w:type="dxa"/>
            <w:tcBorders>
              <w:top w:val="nil"/>
              <w:left w:val="nil"/>
              <w:bottom w:val="single" w:sz="8" w:space="0" w:color="auto"/>
              <w:right w:val="single" w:sz="8" w:space="0" w:color="auto"/>
            </w:tcBorders>
            <w:shd w:val="clear" w:color="auto" w:fill="auto"/>
            <w:noWrap/>
            <w:vAlign w:val="center"/>
            <w:hideMark/>
          </w:tcPr>
          <w:p w14:paraId="7BF77B62" w14:textId="0E6EA792" w:rsidR="002E63D5" w:rsidRPr="002E63D5" w:rsidRDefault="002E63D5" w:rsidP="002E63D5">
            <w:pPr>
              <w:spacing w:after="0" w:line="240" w:lineRule="auto"/>
              <w:rPr>
                <w:rFonts w:ascii="Calibri" w:eastAsia="Times New Roman" w:hAnsi="Calibri" w:cs="Calibri"/>
                <w:color w:val="000000"/>
                <w:lang w:eastAsia="en-IN"/>
              </w:rPr>
            </w:pPr>
            <w:r w:rsidRPr="002E63D5">
              <w:rPr>
                <w:rFonts w:ascii="Calibri" w:eastAsia="Times New Roman" w:hAnsi="Calibri" w:cs="Calibri"/>
                <w:color w:val="000000"/>
                <w:lang w:eastAsia="en-IN"/>
              </w:rPr>
              <w:t> </w:t>
            </w:r>
            <w:r w:rsidR="007B2784">
              <w:rPr>
                <w:rFonts w:ascii="Calibri" w:eastAsia="Times New Roman" w:hAnsi="Calibri" w:cs="Calibri"/>
                <w:color w:val="000000"/>
                <w:lang w:eastAsia="en-IN"/>
              </w:rPr>
              <w:t>Rest of APAC</w:t>
            </w:r>
          </w:p>
        </w:tc>
        <w:tc>
          <w:tcPr>
            <w:tcW w:w="1180" w:type="dxa"/>
            <w:tcBorders>
              <w:top w:val="nil"/>
              <w:left w:val="nil"/>
              <w:bottom w:val="single" w:sz="8" w:space="0" w:color="auto"/>
              <w:right w:val="single" w:sz="8" w:space="0" w:color="auto"/>
            </w:tcBorders>
            <w:shd w:val="clear" w:color="auto" w:fill="auto"/>
            <w:noWrap/>
            <w:vAlign w:val="center"/>
            <w:hideMark/>
          </w:tcPr>
          <w:p w14:paraId="60454B8C" w14:textId="77777777" w:rsidR="002E63D5" w:rsidRPr="002E63D5" w:rsidRDefault="002E63D5" w:rsidP="002E63D5">
            <w:pPr>
              <w:spacing w:after="0" w:line="240" w:lineRule="auto"/>
              <w:jc w:val="right"/>
              <w:rPr>
                <w:rFonts w:ascii="Calibri" w:eastAsia="Times New Roman" w:hAnsi="Calibri" w:cs="Calibri"/>
                <w:color w:val="000000"/>
                <w:lang w:eastAsia="en-IN"/>
              </w:rPr>
            </w:pPr>
            <w:r w:rsidRPr="002E63D5">
              <w:rPr>
                <w:rFonts w:ascii="Calibri" w:eastAsia="Times New Roman" w:hAnsi="Calibri" w:cs="Calibri"/>
                <w:color w:val="000000"/>
                <w:lang w:eastAsia="en-IN"/>
              </w:rPr>
              <w:t>207</w:t>
            </w:r>
          </w:p>
        </w:tc>
        <w:tc>
          <w:tcPr>
            <w:tcW w:w="1180" w:type="dxa"/>
            <w:tcBorders>
              <w:top w:val="nil"/>
              <w:left w:val="nil"/>
              <w:bottom w:val="single" w:sz="8" w:space="0" w:color="auto"/>
              <w:right w:val="single" w:sz="8" w:space="0" w:color="auto"/>
            </w:tcBorders>
            <w:shd w:val="clear" w:color="auto" w:fill="auto"/>
            <w:noWrap/>
            <w:vAlign w:val="center"/>
            <w:hideMark/>
          </w:tcPr>
          <w:p w14:paraId="5D7017E5" w14:textId="77777777" w:rsidR="002E63D5" w:rsidRPr="002E63D5" w:rsidRDefault="002E63D5" w:rsidP="002E63D5">
            <w:pPr>
              <w:spacing w:after="0" w:line="240" w:lineRule="auto"/>
              <w:jc w:val="right"/>
              <w:rPr>
                <w:rFonts w:ascii="Calibri" w:eastAsia="Times New Roman" w:hAnsi="Calibri" w:cs="Calibri"/>
                <w:color w:val="000000"/>
                <w:lang w:eastAsia="en-IN"/>
              </w:rPr>
            </w:pPr>
            <w:r w:rsidRPr="002E63D5">
              <w:rPr>
                <w:rFonts w:ascii="Calibri" w:eastAsia="Times New Roman" w:hAnsi="Calibri" w:cs="Calibri"/>
                <w:color w:val="000000"/>
                <w:lang w:eastAsia="en-IN"/>
              </w:rPr>
              <w:t>212</w:t>
            </w:r>
          </w:p>
        </w:tc>
        <w:tc>
          <w:tcPr>
            <w:tcW w:w="1180" w:type="dxa"/>
            <w:tcBorders>
              <w:top w:val="nil"/>
              <w:left w:val="nil"/>
              <w:bottom w:val="single" w:sz="8" w:space="0" w:color="auto"/>
              <w:right w:val="single" w:sz="8" w:space="0" w:color="auto"/>
            </w:tcBorders>
            <w:shd w:val="clear" w:color="auto" w:fill="auto"/>
            <w:noWrap/>
            <w:vAlign w:val="center"/>
            <w:hideMark/>
          </w:tcPr>
          <w:p w14:paraId="30518475" w14:textId="542EE225" w:rsidR="002E63D5" w:rsidRPr="002E63D5" w:rsidRDefault="002E63D5" w:rsidP="002E63D5">
            <w:pPr>
              <w:spacing w:after="0" w:line="240" w:lineRule="auto"/>
              <w:jc w:val="right"/>
              <w:rPr>
                <w:rFonts w:ascii="Calibri" w:eastAsia="Times New Roman" w:hAnsi="Calibri" w:cs="Calibri"/>
                <w:color w:val="000000"/>
                <w:lang w:eastAsia="en-IN"/>
              </w:rPr>
            </w:pPr>
            <w:r w:rsidRPr="002E63D5">
              <w:rPr>
                <w:rFonts w:ascii="Calibri" w:eastAsia="Times New Roman" w:hAnsi="Calibri" w:cs="Calibri"/>
                <w:color w:val="000000"/>
                <w:lang w:eastAsia="en-IN"/>
              </w:rPr>
              <w:t>257</w:t>
            </w:r>
          </w:p>
        </w:tc>
      </w:tr>
      <w:tr w:rsidR="002E63D5" w:rsidRPr="002E63D5" w14:paraId="1CB374AE" w14:textId="77777777" w:rsidTr="002E63D5">
        <w:trPr>
          <w:trHeight w:val="298"/>
        </w:trPr>
        <w:tc>
          <w:tcPr>
            <w:tcW w:w="3246" w:type="dxa"/>
            <w:tcBorders>
              <w:top w:val="nil"/>
              <w:left w:val="single" w:sz="8" w:space="0" w:color="auto"/>
              <w:bottom w:val="single" w:sz="8" w:space="0" w:color="auto"/>
              <w:right w:val="single" w:sz="8" w:space="0" w:color="auto"/>
            </w:tcBorders>
            <w:shd w:val="clear" w:color="000000" w:fill="C00000"/>
            <w:noWrap/>
            <w:vAlign w:val="center"/>
            <w:hideMark/>
          </w:tcPr>
          <w:p w14:paraId="11FC0174" w14:textId="77777777" w:rsidR="002E63D5" w:rsidRPr="002E63D5" w:rsidRDefault="002E63D5" w:rsidP="002E63D5">
            <w:pPr>
              <w:spacing w:after="0" w:line="240" w:lineRule="auto"/>
              <w:rPr>
                <w:rFonts w:ascii="Verdana" w:eastAsia="Times New Roman" w:hAnsi="Verdana" w:cs="Calibri"/>
                <w:color w:val="FFFFFF"/>
                <w:sz w:val="20"/>
                <w:szCs w:val="20"/>
                <w:lang w:eastAsia="en-IN"/>
              </w:rPr>
            </w:pPr>
            <w:r w:rsidRPr="002E63D5">
              <w:rPr>
                <w:rFonts w:ascii="Verdana" w:eastAsia="Times New Roman" w:hAnsi="Verdana" w:cs="Calibri"/>
                <w:color w:val="FFFFFF"/>
                <w:sz w:val="20"/>
                <w:szCs w:val="20"/>
                <w:lang w:val="en-US" w:eastAsia="en-IN"/>
              </w:rPr>
              <w:t>Total</w:t>
            </w:r>
          </w:p>
        </w:tc>
        <w:tc>
          <w:tcPr>
            <w:tcW w:w="3246" w:type="dxa"/>
            <w:tcBorders>
              <w:top w:val="nil"/>
              <w:left w:val="nil"/>
              <w:bottom w:val="single" w:sz="8" w:space="0" w:color="auto"/>
              <w:right w:val="single" w:sz="8" w:space="0" w:color="auto"/>
            </w:tcBorders>
            <w:shd w:val="clear" w:color="000000" w:fill="C00000"/>
            <w:noWrap/>
            <w:vAlign w:val="center"/>
            <w:hideMark/>
          </w:tcPr>
          <w:p w14:paraId="0BD08580" w14:textId="77777777" w:rsidR="002E63D5" w:rsidRPr="002E63D5" w:rsidRDefault="002E63D5" w:rsidP="002E63D5">
            <w:pPr>
              <w:spacing w:after="0" w:line="240" w:lineRule="auto"/>
              <w:rPr>
                <w:rFonts w:ascii="Verdana" w:eastAsia="Times New Roman" w:hAnsi="Verdana" w:cs="Calibri"/>
                <w:color w:val="FFFFFF"/>
                <w:sz w:val="20"/>
                <w:szCs w:val="20"/>
                <w:lang w:eastAsia="en-IN"/>
              </w:rPr>
            </w:pPr>
            <w:r w:rsidRPr="002E63D5">
              <w:rPr>
                <w:rFonts w:ascii="Verdana" w:eastAsia="Times New Roman" w:hAnsi="Verdana" w:cs="Calibri"/>
                <w:color w:val="FFFFFF"/>
                <w:sz w:val="20"/>
                <w:szCs w:val="20"/>
                <w:lang w:eastAsia="en-IN"/>
              </w:rPr>
              <w:t> </w:t>
            </w:r>
          </w:p>
        </w:tc>
        <w:tc>
          <w:tcPr>
            <w:tcW w:w="1180" w:type="dxa"/>
            <w:tcBorders>
              <w:top w:val="nil"/>
              <w:left w:val="nil"/>
              <w:bottom w:val="single" w:sz="8" w:space="0" w:color="auto"/>
              <w:right w:val="single" w:sz="8" w:space="0" w:color="auto"/>
            </w:tcBorders>
            <w:shd w:val="clear" w:color="000000" w:fill="C00000"/>
            <w:noWrap/>
            <w:vAlign w:val="center"/>
            <w:hideMark/>
          </w:tcPr>
          <w:p w14:paraId="599E487B" w14:textId="77777777" w:rsidR="002E63D5" w:rsidRPr="002E63D5" w:rsidRDefault="002E63D5" w:rsidP="002E63D5">
            <w:pPr>
              <w:spacing w:after="0" w:line="240" w:lineRule="auto"/>
              <w:jc w:val="right"/>
              <w:rPr>
                <w:rFonts w:ascii="Arial" w:eastAsia="Times New Roman" w:hAnsi="Arial" w:cs="Arial"/>
                <w:color w:val="FFFFFF"/>
                <w:sz w:val="20"/>
                <w:szCs w:val="20"/>
                <w:lang w:eastAsia="en-IN"/>
              </w:rPr>
            </w:pPr>
            <w:r w:rsidRPr="002E63D5">
              <w:rPr>
                <w:rFonts w:ascii="Arial" w:eastAsia="Times New Roman" w:hAnsi="Arial" w:cs="Arial"/>
                <w:sz w:val="20"/>
                <w:szCs w:val="20"/>
                <w:lang w:eastAsia="en-IN"/>
              </w:rPr>
              <w:t>427</w:t>
            </w:r>
          </w:p>
        </w:tc>
        <w:tc>
          <w:tcPr>
            <w:tcW w:w="1180" w:type="dxa"/>
            <w:tcBorders>
              <w:top w:val="nil"/>
              <w:left w:val="nil"/>
              <w:bottom w:val="single" w:sz="8" w:space="0" w:color="auto"/>
              <w:right w:val="single" w:sz="8" w:space="0" w:color="auto"/>
            </w:tcBorders>
            <w:shd w:val="clear" w:color="000000" w:fill="C00000"/>
            <w:noWrap/>
            <w:vAlign w:val="center"/>
            <w:hideMark/>
          </w:tcPr>
          <w:p w14:paraId="284F6D61" w14:textId="77777777" w:rsidR="002E63D5" w:rsidRPr="002E63D5" w:rsidRDefault="002E63D5" w:rsidP="002E63D5">
            <w:pPr>
              <w:spacing w:after="0" w:line="240" w:lineRule="auto"/>
              <w:jc w:val="right"/>
              <w:rPr>
                <w:rFonts w:ascii="Arial" w:eastAsia="Times New Roman" w:hAnsi="Arial" w:cs="Arial"/>
                <w:color w:val="FFFFFF"/>
                <w:sz w:val="20"/>
                <w:szCs w:val="20"/>
                <w:lang w:eastAsia="en-IN"/>
              </w:rPr>
            </w:pPr>
            <w:r w:rsidRPr="002E63D5">
              <w:rPr>
                <w:rFonts w:ascii="Arial" w:eastAsia="Times New Roman" w:hAnsi="Arial" w:cs="Arial"/>
                <w:sz w:val="20"/>
                <w:szCs w:val="20"/>
                <w:lang w:eastAsia="en-IN"/>
              </w:rPr>
              <w:t>442</w:t>
            </w:r>
          </w:p>
        </w:tc>
        <w:tc>
          <w:tcPr>
            <w:tcW w:w="1180" w:type="dxa"/>
            <w:tcBorders>
              <w:top w:val="nil"/>
              <w:left w:val="nil"/>
              <w:bottom w:val="single" w:sz="8" w:space="0" w:color="auto"/>
              <w:right w:val="single" w:sz="8" w:space="0" w:color="auto"/>
            </w:tcBorders>
            <w:shd w:val="clear" w:color="000000" w:fill="C00000"/>
            <w:noWrap/>
            <w:vAlign w:val="center"/>
            <w:hideMark/>
          </w:tcPr>
          <w:p w14:paraId="0A23DBC9" w14:textId="11F50826" w:rsidR="002E63D5" w:rsidRPr="002E63D5" w:rsidRDefault="002E63D5" w:rsidP="002E63D5">
            <w:pPr>
              <w:spacing w:after="0" w:line="240" w:lineRule="auto"/>
              <w:jc w:val="right"/>
              <w:rPr>
                <w:rFonts w:ascii="Arial" w:eastAsia="Times New Roman" w:hAnsi="Arial" w:cs="Arial"/>
                <w:color w:val="FFFFFF"/>
                <w:sz w:val="20"/>
                <w:szCs w:val="20"/>
                <w:lang w:eastAsia="en-IN"/>
              </w:rPr>
            </w:pPr>
            <w:r w:rsidRPr="002E63D5">
              <w:rPr>
                <w:rFonts w:ascii="Arial" w:eastAsia="Times New Roman" w:hAnsi="Arial" w:cs="Arial"/>
                <w:sz w:val="20"/>
                <w:szCs w:val="20"/>
                <w:lang w:eastAsia="en-IN"/>
              </w:rPr>
              <w:t>487</w:t>
            </w:r>
          </w:p>
        </w:tc>
      </w:tr>
    </w:tbl>
    <w:p w14:paraId="47C4F49E" w14:textId="25A696E3" w:rsidR="00400E6B" w:rsidRDefault="002E63D5" w:rsidP="00912B14">
      <w:pPr>
        <w:spacing w:line="360" w:lineRule="auto"/>
        <w:textAlignment w:val="baseline"/>
        <w:rPr>
          <w:rFonts w:ascii="Arial" w:eastAsia="Arial" w:hAnsi="Arial" w:cs="Arial"/>
          <w:b/>
          <w:color w:val="000000" w:themeColor="text1"/>
          <w:sz w:val="24"/>
          <w:szCs w:val="24"/>
        </w:rPr>
      </w:pPr>
      <w:r>
        <w:rPr>
          <w:noProof/>
        </w:rPr>
        <mc:AlternateContent>
          <mc:Choice Requires="wps">
            <w:drawing>
              <wp:anchor distT="0" distB="0" distL="114300" distR="114300" simplePos="0" relativeHeight="252825600" behindDoc="0" locked="0" layoutInCell="1" allowOverlap="1" wp14:anchorId="21DA4344" wp14:editId="72DCDBDF">
                <wp:simplePos x="0" y="0"/>
                <wp:positionH relativeFrom="column">
                  <wp:posOffset>4535170</wp:posOffset>
                </wp:positionH>
                <wp:positionV relativeFrom="paragraph">
                  <wp:posOffset>43180</wp:posOffset>
                </wp:positionV>
                <wp:extent cx="1889764" cy="209116"/>
                <wp:effectExtent l="0" t="0" r="0" b="0"/>
                <wp:wrapNone/>
                <wp:docPr id="13" name="TextBox 4"/>
                <wp:cNvGraphicFramePr/>
                <a:graphic xmlns:a="http://schemas.openxmlformats.org/drawingml/2006/main">
                  <a:graphicData uri="http://schemas.microsoft.com/office/word/2010/wordprocessingShape">
                    <wps:wsp>
                      <wps:cNvSpPr txBox="1"/>
                      <wps:spPr>
                        <a:xfrm>
                          <a:off x="0" y="0"/>
                          <a:ext cx="1889764" cy="209116"/>
                        </a:xfrm>
                        <a:prstGeom prst="rect">
                          <a:avLst/>
                        </a:prstGeom>
                        <a:noFill/>
                      </wps:spPr>
                      <wps:txbx>
                        <w:txbxContent>
                          <w:p w14:paraId="5A71FCB7" w14:textId="77777777" w:rsidR="002E63D5" w:rsidRDefault="002E63D5" w:rsidP="002E63D5">
                            <w:pPr>
                              <w:spacing w:line="256" w:lineRule="auto"/>
                              <w:jc w:val="right"/>
                              <w:textAlignment w:val="baseline"/>
                              <w:rPr>
                                <w:rFonts w:ascii="Verdana" w:eastAsia="Verdana" w:hAnsi="Verdana" w:cs="Verdana"/>
                                <w:i/>
                                <w:iCs/>
                                <w:color w:val="3F3F3F"/>
                                <w:kern w:val="24"/>
                                <w:sz w:val="12"/>
                                <w:szCs w:val="12"/>
                              </w:rPr>
                            </w:pPr>
                            <w:r>
                              <w:rPr>
                                <w:rFonts w:ascii="Verdana" w:eastAsia="Verdana" w:hAnsi="Verdana" w:cs="Verdana"/>
                                <w:i/>
                                <w:iCs/>
                                <w:color w:val="3F3F3F"/>
                                <w:kern w:val="24"/>
                                <w:sz w:val="12"/>
                                <w:szCs w:val="12"/>
                              </w:rPr>
                              <w:t>Source: TechSci Research</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21DA4344" id="_x0000_s1058" type="#_x0000_t202" style="position:absolute;margin-left:357.1pt;margin-top:3.4pt;width:148.8pt;height:16.45pt;z-index:252825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" filled="f" stroked="f">
                <v:textbox>
                  <w:txbxContent>
                    <w:p w14:paraId="5A71FCB7" w14:textId="77777777" w:rsidR="002E63D5" w:rsidRDefault="002E63D5" w:rsidP="002E63D5">
                      <w:pPr>
                        <w:spacing w:line="256" w:lineRule="auto"/>
                        <w:jc w:val="right"/>
                        <w:textAlignment w:val="baseline"/>
                        <w:rPr>
                          <w:rFonts w:ascii="Verdana" w:eastAsia="Verdana" w:hAnsi="Verdana" w:cs="Verdana"/>
                          <w:i/>
                          <w:iCs/>
                          <w:color w:val="3F3F3F"/>
                          <w:kern w:val="24"/>
                          <w:sz w:val="12"/>
                          <w:szCs w:val="12"/>
                        </w:rPr>
                      </w:pPr>
                      <w:r>
                        <w:rPr>
                          <w:rFonts w:ascii="Verdana" w:eastAsia="Verdana" w:hAnsi="Verdana" w:cs="Verdana"/>
                          <w:i/>
                          <w:iCs/>
                          <w:color w:val="3F3F3F"/>
                          <w:kern w:val="24"/>
                          <w:sz w:val="12"/>
                          <w:szCs w:val="12"/>
                        </w:rPr>
                        <w:t>Source: TechSci Research</w:t>
                      </w:r>
                    </w:p>
                  </w:txbxContent>
                </v:textbox>
              </v:shape>
            </w:pict>
          </mc:Fallback>
        </mc:AlternateContent>
      </w:r>
    </w:p>
    <w:p w14:paraId="0882487E" w14:textId="7282E33E" w:rsidR="00912B14" w:rsidRPr="0061645E" w:rsidRDefault="00912B14" w:rsidP="00912B14">
      <w:pPr>
        <w:spacing w:line="360" w:lineRule="auto"/>
        <w:textAlignment w:val="baseline"/>
        <w:rPr>
          <w:rFonts w:ascii="Arial" w:hAnsi="Arial" w:cs="Arial"/>
          <w:b/>
          <w:bCs/>
          <w:sz w:val="24"/>
          <w:szCs w:val="24"/>
        </w:rPr>
      </w:pPr>
      <w:r w:rsidRPr="0061645E">
        <w:rPr>
          <w:rFonts w:ascii="Arial" w:hAnsi="Arial" w:cs="Arial"/>
          <w:b/>
          <w:bCs/>
          <w:sz w:val="24"/>
          <w:szCs w:val="24"/>
        </w:rPr>
        <w:t>3.2.1. Asia Pacific Demand Supply Outlook</w:t>
      </w:r>
    </w:p>
    <w:p w14:paraId="55AA169C" w14:textId="1B88BB19" w:rsidR="00912B14" w:rsidRPr="0061645E" w:rsidRDefault="00912B14" w:rsidP="00912B14">
      <w:pPr>
        <w:spacing w:line="360" w:lineRule="auto"/>
        <w:textAlignment w:val="baseline"/>
        <w:rPr>
          <w:rFonts w:ascii="Arial" w:hAnsi="Arial" w:cs="Arial"/>
          <w:b/>
          <w:bCs/>
          <w:sz w:val="24"/>
          <w:szCs w:val="24"/>
        </w:rPr>
      </w:pPr>
      <w:r w:rsidRPr="0061645E">
        <w:rPr>
          <w:rFonts w:ascii="Arial" w:hAnsi="Arial" w:cs="Arial"/>
          <w:b/>
          <w:bCs/>
          <w:sz w:val="24"/>
          <w:szCs w:val="24"/>
        </w:rPr>
        <w:t>Asia Pacific Vinyl Ester Resin Demand, By Volume (</w:t>
      </w:r>
      <w:r w:rsidR="007E26B0">
        <w:rPr>
          <w:rFonts w:ascii="Arial" w:hAnsi="Arial" w:cs="Arial"/>
          <w:b/>
          <w:bCs/>
          <w:sz w:val="24"/>
          <w:szCs w:val="24"/>
        </w:rPr>
        <w:t>000’</w:t>
      </w:r>
      <w:r w:rsidRPr="0061645E">
        <w:rPr>
          <w:rFonts w:ascii="Arial" w:hAnsi="Arial" w:cs="Arial"/>
          <w:b/>
          <w:bCs/>
          <w:sz w:val="24"/>
          <w:szCs w:val="24"/>
        </w:rPr>
        <w:t xml:space="preserve"> Tonnes), 2015–2030F</w:t>
      </w:r>
    </w:p>
    <w:p w14:paraId="6625A7C0" w14:textId="34BF8DB7" w:rsidR="0068477D" w:rsidRDefault="00243E52" w:rsidP="0068477D">
      <w:pPr>
        <w:rPr>
          <w:rFonts w:ascii="Arial" w:eastAsia="Arial" w:hAnsi="Arial" w:cs="Arial"/>
          <w:color w:val="000000" w:themeColor="text1"/>
          <w:sz w:val="24"/>
          <w:szCs w:val="24"/>
        </w:rPr>
      </w:pPr>
      <w:r w:rsidRPr="002B5730">
        <w:rPr>
          <w:bCs/>
          <w:noProof/>
          <w:color w:val="000000" w:themeColor="text1"/>
        </w:rPr>
        <mc:AlternateContent>
          <mc:Choice Requires="wps">
            <w:drawing>
              <wp:anchor distT="0" distB="0" distL="114300" distR="114300" simplePos="0" relativeHeight="252179456" behindDoc="0" locked="0" layoutInCell="1" allowOverlap="1" wp14:anchorId="3584089D" wp14:editId="2D58F74B">
                <wp:simplePos x="0" y="0"/>
                <wp:positionH relativeFrom="margin">
                  <wp:posOffset>4570293</wp:posOffset>
                </wp:positionH>
                <wp:positionV relativeFrom="paragraph">
                  <wp:posOffset>1527628</wp:posOffset>
                </wp:positionV>
                <wp:extent cx="1889760" cy="266700"/>
                <wp:effectExtent l="0" t="0" r="0" b="0"/>
                <wp:wrapNone/>
                <wp:docPr id="200" name="TextBox 4"/>
                <wp:cNvGraphicFramePr/>
                <a:graphic xmlns:a="http://schemas.openxmlformats.org/drawingml/2006/main">
                  <a:graphicData uri="http://schemas.microsoft.com/office/word/2010/wordprocessingShape">
                    <wps:wsp>
                      <wps:cNvSpPr txBox="1"/>
                      <wps:spPr>
                        <a:xfrm>
                          <a:off x="0" y="0"/>
                          <a:ext cx="1889760" cy="266700"/>
                        </a:xfrm>
                        <a:prstGeom prst="rect">
                          <a:avLst/>
                        </a:prstGeom>
                        <a:noFill/>
                      </wps:spPr>
                      <wps:txbx>
                        <w:txbxContent>
                          <w:p w14:paraId="0503F22C" w14:textId="77777777" w:rsidR="00687E98" w:rsidRPr="00687E98" w:rsidRDefault="00687E98" w:rsidP="00687E98">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687E98">
                              <w:rPr>
                                <w:rFonts w:ascii="Verdana" w:eastAsia="Verdana" w:hAnsi="Verdana" w:cs="Verdana"/>
                                <w:i/>
                                <w:iCs/>
                                <w:color w:val="7F7F7F"/>
                                <w:kern w:val="24"/>
                                <w:sz w:val="12"/>
                                <w:szCs w:val="12"/>
                                <w14:textFill>
                                  <w14:solidFill>
                                    <w14:srgbClr w14:val="7F7F7F">
                                      <w14:lumMod w14:val="50000"/>
                                    </w14:srgbClr>
                                  </w14:solidFill>
                                </w14:textFill>
                              </w:rPr>
                              <w:t>Source: TechSci Research</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3584089D" id="_x0000_s1059" type="#_x0000_t202" style="position:absolute;margin-left:359.85pt;margin-top:120.3pt;width:148.8pt;height:21pt;z-index:252179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" filled="f" stroked="f">
                <v:textbox>
                  <w:txbxContent>
                    <w:p w14:paraId="0503F22C" w14:textId="77777777" w:rsidR="00687E98" w:rsidRPr="00687E98" w:rsidRDefault="00687E98" w:rsidP="00687E98">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687E98">
                        <w:rPr>
                          <w:rFonts w:ascii="Verdana" w:eastAsia="Verdana" w:hAnsi="Verdana" w:cs="Verdana"/>
                          <w:i/>
                          <w:iCs/>
                          <w:color w:val="7F7F7F"/>
                          <w:kern w:val="24"/>
                          <w:sz w:val="12"/>
                          <w:szCs w:val="12"/>
                          <w14:textFill>
                            <w14:solidFill>
                              <w14:srgbClr w14:val="7F7F7F">
                                <w14:lumMod w14:val="50000"/>
                              </w14:srgbClr>
                            </w14:solidFill>
                          </w14:textFill>
                        </w:rPr>
                        <w:t>Source: TechSci Research</w:t>
                      </w:r>
                    </w:p>
                  </w:txbxContent>
                </v:textbox>
                <w10:wrap anchorx="margin"/>
              </v:shape>
            </w:pict>
          </mc:Fallback>
        </mc:AlternateContent>
      </w:r>
      <w:r w:rsidRPr="002B5730">
        <w:rPr>
          <w:rFonts w:ascii="Arial" w:eastAsia="Arial" w:hAnsi="Arial" w:cs="Arial"/>
          <w:noProof/>
          <w:color w:val="000000" w:themeColor="text1"/>
          <w:sz w:val="24"/>
          <w:szCs w:val="24"/>
        </w:rPr>
        <mc:AlternateContent>
          <mc:Choice Requires="wps">
            <w:drawing>
              <wp:anchor distT="0" distB="0" distL="114300" distR="114300" simplePos="0" relativeHeight="251756544" behindDoc="0" locked="0" layoutInCell="1" allowOverlap="1" wp14:anchorId="48DCEC5E" wp14:editId="4EB785C5">
                <wp:simplePos x="0" y="0"/>
                <wp:positionH relativeFrom="column">
                  <wp:posOffset>4395973</wp:posOffset>
                </wp:positionH>
                <wp:positionV relativeFrom="paragraph">
                  <wp:posOffset>1581521</wp:posOffset>
                </wp:positionV>
                <wp:extent cx="1651379" cy="971550"/>
                <wp:effectExtent l="0" t="0" r="0" b="0"/>
                <wp:wrapNone/>
                <wp:docPr id="582" name="Rectangle 35"/>
                <wp:cNvGraphicFramePr/>
                <a:graphic xmlns:a="http://schemas.openxmlformats.org/drawingml/2006/main">
                  <a:graphicData uri="http://schemas.microsoft.com/office/word/2010/wordprocessingShape">
                    <wps:wsp>
                      <wps:cNvSpPr/>
                      <wps:spPr>
                        <a:xfrm>
                          <a:off x="0" y="0"/>
                          <a:ext cx="1651379" cy="97155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60DC95B1" w14:textId="77777777" w:rsidR="0068477D" w:rsidRPr="00924CE7" w:rsidRDefault="0068477D" w:rsidP="0068477D">
                            <w:pPr>
                              <w:spacing w:line="240" w:lineRule="auto"/>
                              <w:jc w:val="center"/>
                              <w:textAlignment w:val="baseline"/>
                              <w:rPr>
                                <w:rFonts w:ascii="Arial" w:eastAsia="Verdana" w:hAnsi="Arial" w:cs="Arial"/>
                                <w:b/>
                                <w:bCs/>
                                <w:color w:val="000000"/>
                                <w:kern w:val="24"/>
                                <w:sz w:val="20"/>
                                <w:szCs w:val="20"/>
                              </w:rPr>
                            </w:pPr>
                            <w:r w:rsidRPr="00924CE7">
                              <w:rPr>
                                <w:rFonts w:ascii="Arial" w:eastAsia="Verdana" w:hAnsi="Arial" w:cs="Arial"/>
                                <w:b/>
                                <w:bCs/>
                                <w:color w:val="000000"/>
                                <w:kern w:val="24"/>
                                <w:sz w:val="20"/>
                                <w:szCs w:val="20"/>
                              </w:rPr>
                              <w:t>2021E-2030F</w:t>
                            </w:r>
                          </w:p>
                          <w:p w14:paraId="096782B8" w14:textId="77777777" w:rsidR="0068477D" w:rsidRPr="00924CE7" w:rsidRDefault="0068477D" w:rsidP="0068477D">
                            <w:pPr>
                              <w:spacing w:line="240" w:lineRule="auto"/>
                              <w:jc w:val="center"/>
                              <w:textAlignment w:val="baseline"/>
                              <w:rPr>
                                <w:rFonts w:ascii="Arial" w:eastAsia="Verdana" w:hAnsi="Arial" w:cs="Arial"/>
                                <w:b/>
                                <w:bCs/>
                                <w:color w:val="000000"/>
                                <w:kern w:val="24"/>
                                <w:sz w:val="20"/>
                                <w:szCs w:val="20"/>
                              </w:rPr>
                            </w:pPr>
                            <w:r w:rsidRPr="00924CE7">
                              <w:rPr>
                                <w:rFonts w:ascii="Arial" w:eastAsia="Verdana" w:hAnsi="Arial" w:cs="Arial"/>
                                <w:b/>
                                <w:bCs/>
                                <w:color w:val="000000"/>
                                <w:kern w:val="24"/>
                                <w:sz w:val="20"/>
                                <w:szCs w:val="20"/>
                              </w:rPr>
                              <w:t xml:space="preserve">CAGR </w:t>
                            </w:r>
                          </w:p>
                          <w:p w14:paraId="630E7108" w14:textId="38E7E393" w:rsidR="0068477D" w:rsidRDefault="00E946DB" w:rsidP="00924CE7">
                            <w:pPr>
                              <w:spacing w:line="240" w:lineRule="auto"/>
                              <w:jc w:val="center"/>
                              <w:textAlignment w:val="baseline"/>
                              <w:rPr>
                                <w:rFonts w:ascii="Verdana" w:eastAsia="Verdana" w:hAnsi="Verdana" w:cs="Verdana"/>
                                <w:b/>
                                <w:bCs/>
                                <w:color w:val="000000"/>
                                <w:kern w:val="24"/>
                                <w:sz w:val="18"/>
                                <w:szCs w:val="18"/>
                              </w:rPr>
                            </w:pPr>
                            <w:r w:rsidRPr="00924CE7">
                              <w:rPr>
                                <w:rFonts w:ascii="Arial" w:eastAsia="Verdana" w:hAnsi="Arial" w:cs="Arial"/>
                                <w:b/>
                                <w:bCs/>
                                <w:color w:val="000000"/>
                                <w:kern w:val="24"/>
                                <w:sz w:val="20"/>
                                <w:szCs w:val="20"/>
                              </w:rPr>
                              <w:t>7.82</w:t>
                            </w:r>
                            <w:r w:rsidR="0068477D" w:rsidRPr="00924CE7">
                              <w:rPr>
                                <w:rFonts w:ascii="Arial" w:eastAsia="Verdana" w:hAnsi="Arial" w:cs="Arial"/>
                                <w:b/>
                                <w:bCs/>
                                <w:color w:val="000000"/>
                                <w:kern w:val="24"/>
                                <w:sz w:val="20"/>
                                <w:szCs w:val="20"/>
                              </w:rPr>
                              <w:t>% By Volume</w:t>
                            </w:r>
                          </w:p>
                        </w:txbxContent>
                      </wps:txbx>
                      <wps:bodyPr rtlCol="0" anchor="ctr">
                        <a:noAutofit/>
                      </wps:bodyPr>
                    </wps:wsp>
                  </a:graphicData>
                </a:graphic>
                <wp14:sizeRelV relativeFrom="margin">
                  <wp14:pctHeight>0</wp14:pctHeight>
                </wp14:sizeRelV>
              </wp:anchor>
            </w:drawing>
          </mc:Choice>
          <mc:Fallback>
            <w:pict>
              <v:rect w14:anchorId="48DCEC5E" id="Rectangle 35" o:spid="_x0000_s1060" style="position:absolute;margin-left:346.15pt;margin-top:124.55pt;width:130.05pt;height:76.5pt;z-index:251756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" filled="f" stroked="f" strokeweight="1pt">
                <v:textbox>
                  <w:txbxContent>
                    <w:p w14:paraId="60DC95B1" w14:textId="77777777" w:rsidR="0068477D" w:rsidRPr="00924CE7" w:rsidRDefault="0068477D" w:rsidP="0068477D">
                      <w:pPr>
                        <w:spacing w:line="240" w:lineRule="auto"/>
                        <w:jc w:val="center"/>
                        <w:textAlignment w:val="baseline"/>
                        <w:rPr>
                          <w:rFonts w:ascii="Arial" w:eastAsia="Verdana" w:hAnsi="Arial" w:cs="Arial"/>
                          <w:b/>
                          <w:bCs/>
                          <w:color w:val="000000"/>
                          <w:kern w:val="24"/>
                          <w:sz w:val="20"/>
                          <w:szCs w:val="20"/>
                        </w:rPr>
                      </w:pPr>
                      <w:r w:rsidRPr="00924CE7">
                        <w:rPr>
                          <w:rFonts w:ascii="Arial" w:eastAsia="Verdana" w:hAnsi="Arial" w:cs="Arial"/>
                          <w:b/>
                          <w:bCs/>
                          <w:color w:val="000000"/>
                          <w:kern w:val="24"/>
                          <w:sz w:val="20"/>
                          <w:szCs w:val="20"/>
                        </w:rPr>
                        <w:t>2021E-2030F</w:t>
                      </w:r>
                    </w:p>
                    <w:p w14:paraId="096782B8" w14:textId="77777777" w:rsidR="0068477D" w:rsidRPr="00924CE7" w:rsidRDefault="0068477D" w:rsidP="0068477D">
                      <w:pPr>
                        <w:spacing w:line="240" w:lineRule="auto"/>
                        <w:jc w:val="center"/>
                        <w:textAlignment w:val="baseline"/>
                        <w:rPr>
                          <w:rFonts w:ascii="Arial" w:eastAsia="Verdana" w:hAnsi="Arial" w:cs="Arial"/>
                          <w:b/>
                          <w:bCs/>
                          <w:color w:val="000000"/>
                          <w:kern w:val="24"/>
                          <w:sz w:val="20"/>
                          <w:szCs w:val="20"/>
                        </w:rPr>
                      </w:pPr>
                      <w:r w:rsidRPr="00924CE7">
                        <w:rPr>
                          <w:rFonts w:ascii="Arial" w:eastAsia="Verdana" w:hAnsi="Arial" w:cs="Arial"/>
                          <w:b/>
                          <w:bCs/>
                          <w:color w:val="000000"/>
                          <w:kern w:val="24"/>
                          <w:sz w:val="20"/>
                          <w:szCs w:val="20"/>
                        </w:rPr>
                        <w:t xml:space="preserve">CAGR </w:t>
                      </w:r>
                    </w:p>
                    <w:p w14:paraId="630E7108" w14:textId="38E7E393" w:rsidR="0068477D" w:rsidRDefault="00E946DB" w:rsidP="00924CE7">
                      <w:pPr>
                        <w:spacing w:line="240" w:lineRule="auto"/>
                        <w:jc w:val="center"/>
                        <w:textAlignment w:val="baseline"/>
                        <w:rPr>
                          <w:rFonts w:ascii="Verdana" w:eastAsia="Verdana" w:hAnsi="Verdana" w:cs="Verdana"/>
                          <w:b/>
                          <w:bCs/>
                          <w:color w:val="000000"/>
                          <w:kern w:val="24"/>
                          <w:sz w:val="18"/>
                          <w:szCs w:val="18"/>
                        </w:rPr>
                      </w:pPr>
                      <w:r w:rsidRPr="00924CE7">
                        <w:rPr>
                          <w:rFonts w:ascii="Arial" w:eastAsia="Verdana" w:hAnsi="Arial" w:cs="Arial"/>
                          <w:b/>
                          <w:bCs/>
                          <w:color w:val="000000"/>
                          <w:kern w:val="24"/>
                          <w:sz w:val="20"/>
                          <w:szCs w:val="20"/>
                        </w:rPr>
                        <w:t>7.82</w:t>
                      </w:r>
                      <w:r w:rsidR="0068477D" w:rsidRPr="00924CE7">
                        <w:rPr>
                          <w:rFonts w:ascii="Arial" w:eastAsia="Verdana" w:hAnsi="Arial" w:cs="Arial"/>
                          <w:b/>
                          <w:bCs/>
                          <w:color w:val="000000"/>
                          <w:kern w:val="24"/>
                          <w:sz w:val="20"/>
                          <w:szCs w:val="20"/>
                        </w:rPr>
                        <w:t>% By Volume</w:t>
                      </w:r>
                    </w:p>
                  </w:txbxContent>
                </v:textbox>
              </v:rect>
            </w:pict>
          </mc:Fallback>
        </mc:AlternateContent>
      </w:r>
      <w:r w:rsidR="00CE35EB" w:rsidRPr="002B5730">
        <w:rPr>
          <w:rFonts w:ascii="Arial" w:eastAsia="Arial" w:hAnsi="Arial" w:cs="Arial"/>
          <w:noProof/>
          <w:color w:val="000000" w:themeColor="text1"/>
          <w:sz w:val="24"/>
          <w:szCs w:val="24"/>
        </w:rPr>
        <mc:AlternateContent>
          <mc:Choice Requires="wps">
            <w:drawing>
              <wp:anchor distT="0" distB="0" distL="114300" distR="114300" simplePos="0" relativeHeight="251755520" behindDoc="0" locked="0" layoutInCell="1" allowOverlap="1" wp14:anchorId="570CFBBF" wp14:editId="61481F60">
                <wp:simplePos x="0" y="0"/>
                <wp:positionH relativeFrom="column">
                  <wp:posOffset>654628</wp:posOffset>
                </wp:positionH>
                <wp:positionV relativeFrom="paragraph">
                  <wp:posOffset>1617890</wp:posOffset>
                </wp:positionV>
                <wp:extent cx="1651379" cy="933450"/>
                <wp:effectExtent l="0" t="0" r="0" b="0"/>
                <wp:wrapNone/>
                <wp:docPr id="583" name="Rectangle 33"/>
                <wp:cNvGraphicFramePr/>
                <a:graphic xmlns:a="http://schemas.openxmlformats.org/drawingml/2006/main">
                  <a:graphicData uri="http://schemas.microsoft.com/office/word/2010/wordprocessingShape">
                    <wps:wsp>
                      <wps:cNvSpPr/>
                      <wps:spPr>
                        <a:xfrm>
                          <a:off x="0" y="0"/>
                          <a:ext cx="1651379" cy="93345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48057590" w14:textId="77777777" w:rsidR="0068477D" w:rsidRPr="00924CE7" w:rsidRDefault="0068477D" w:rsidP="0068477D">
                            <w:pPr>
                              <w:spacing w:line="240" w:lineRule="auto"/>
                              <w:jc w:val="center"/>
                              <w:textAlignment w:val="baseline"/>
                              <w:rPr>
                                <w:rFonts w:ascii="Arial" w:eastAsia="Verdana" w:hAnsi="Arial" w:cs="Arial"/>
                                <w:b/>
                                <w:bCs/>
                                <w:color w:val="000000"/>
                                <w:kern w:val="24"/>
                                <w:sz w:val="20"/>
                                <w:szCs w:val="20"/>
                              </w:rPr>
                            </w:pPr>
                            <w:r w:rsidRPr="00924CE7">
                              <w:rPr>
                                <w:rFonts w:ascii="Arial" w:eastAsia="Verdana" w:hAnsi="Arial" w:cs="Arial"/>
                                <w:b/>
                                <w:bCs/>
                                <w:color w:val="000000"/>
                                <w:kern w:val="24"/>
                                <w:sz w:val="20"/>
                                <w:szCs w:val="20"/>
                              </w:rPr>
                              <w:t>2015-2020</w:t>
                            </w:r>
                          </w:p>
                          <w:p w14:paraId="147BE3D7" w14:textId="77777777" w:rsidR="0068477D" w:rsidRPr="00924CE7" w:rsidRDefault="0068477D" w:rsidP="0068477D">
                            <w:pPr>
                              <w:spacing w:line="240" w:lineRule="auto"/>
                              <w:jc w:val="center"/>
                              <w:textAlignment w:val="baseline"/>
                              <w:rPr>
                                <w:rFonts w:ascii="Arial" w:eastAsia="Verdana" w:hAnsi="Arial" w:cs="Arial"/>
                                <w:b/>
                                <w:bCs/>
                                <w:color w:val="000000"/>
                                <w:kern w:val="24"/>
                                <w:sz w:val="20"/>
                                <w:szCs w:val="20"/>
                              </w:rPr>
                            </w:pPr>
                            <w:r w:rsidRPr="00924CE7">
                              <w:rPr>
                                <w:rFonts w:ascii="Arial" w:eastAsia="Verdana" w:hAnsi="Arial" w:cs="Arial"/>
                                <w:b/>
                                <w:bCs/>
                                <w:color w:val="000000"/>
                                <w:kern w:val="24"/>
                                <w:sz w:val="20"/>
                                <w:szCs w:val="20"/>
                              </w:rPr>
                              <w:t xml:space="preserve">CAGR </w:t>
                            </w:r>
                          </w:p>
                          <w:p w14:paraId="6FE0705E" w14:textId="7A4B8290" w:rsidR="0068477D" w:rsidRPr="00924CE7" w:rsidRDefault="0068477D" w:rsidP="0068477D">
                            <w:pPr>
                              <w:spacing w:line="240" w:lineRule="auto"/>
                              <w:jc w:val="center"/>
                              <w:textAlignment w:val="baseline"/>
                              <w:rPr>
                                <w:rFonts w:ascii="Arial" w:eastAsia="Verdana" w:hAnsi="Arial" w:cs="Arial"/>
                                <w:b/>
                                <w:bCs/>
                                <w:color w:val="000000"/>
                                <w:kern w:val="24"/>
                                <w:sz w:val="20"/>
                                <w:szCs w:val="20"/>
                              </w:rPr>
                            </w:pPr>
                            <w:r w:rsidRPr="00924CE7">
                              <w:rPr>
                                <w:rFonts w:ascii="Arial" w:eastAsia="Verdana" w:hAnsi="Arial" w:cs="Arial"/>
                                <w:b/>
                                <w:bCs/>
                                <w:color w:val="000000"/>
                                <w:kern w:val="24"/>
                                <w:sz w:val="20"/>
                                <w:szCs w:val="20"/>
                              </w:rPr>
                              <w:t>2.</w:t>
                            </w:r>
                            <w:r w:rsidR="00A118A8" w:rsidRPr="00924CE7">
                              <w:rPr>
                                <w:rFonts w:ascii="Arial" w:eastAsia="Verdana" w:hAnsi="Arial" w:cs="Arial"/>
                                <w:b/>
                                <w:bCs/>
                                <w:color w:val="000000"/>
                                <w:kern w:val="24"/>
                                <w:sz w:val="20"/>
                                <w:szCs w:val="20"/>
                              </w:rPr>
                              <w:t>61</w:t>
                            </w:r>
                            <w:r w:rsidRPr="00924CE7">
                              <w:rPr>
                                <w:rFonts w:ascii="Arial" w:eastAsia="Verdana" w:hAnsi="Arial" w:cs="Arial"/>
                                <w:b/>
                                <w:bCs/>
                                <w:color w:val="000000"/>
                                <w:kern w:val="24"/>
                                <w:sz w:val="20"/>
                                <w:szCs w:val="20"/>
                              </w:rPr>
                              <w:t>% By Volume</w:t>
                            </w:r>
                          </w:p>
                        </w:txbxContent>
                      </wps:txbx>
                      <wps:bodyPr rtlCol="0" anchor="ctr">
                        <a:noAutofit/>
                      </wps:bodyPr>
                    </wps:wsp>
                  </a:graphicData>
                </a:graphic>
                <wp14:sizeRelV relativeFrom="margin">
                  <wp14:pctHeight>0</wp14:pctHeight>
                </wp14:sizeRelV>
              </wp:anchor>
            </w:drawing>
          </mc:Choice>
          <mc:Fallback>
            <w:pict>
              <v:rect w14:anchorId="570CFBBF" id="Rectangle 33" o:spid="_x0000_s1061" style="position:absolute;margin-left:51.55pt;margin-top:127.4pt;width:130.05pt;height:73.5pt;z-index:2517555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" filled="f" stroked="f" strokeweight="1pt">
                <v:textbox>
                  <w:txbxContent>
                    <w:p w14:paraId="48057590" w14:textId="77777777" w:rsidR="0068477D" w:rsidRPr="00924CE7" w:rsidRDefault="0068477D" w:rsidP="0068477D">
                      <w:pPr>
                        <w:spacing w:line="240" w:lineRule="auto"/>
                        <w:jc w:val="center"/>
                        <w:textAlignment w:val="baseline"/>
                        <w:rPr>
                          <w:rFonts w:ascii="Arial" w:eastAsia="Verdana" w:hAnsi="Arial" w:cs="Arial"/>
                          <w:b/>
                          <w:bCs/>
                          <w:color w:val="000000"/>
                          <w:kern w:val="24"/>
                          <w:sz w:val="20"/>
                          <w:szCs w:val="20"/>
                        </w:rPr>
                      </w:pPr>
                      <w:r w:rsidRPr="00924CE7">
                        <w:rPr>
                          <w:rFonts w:ascii="Arial" w:eastAsia="Verdana" w:hAnsi="Arial" w:cs="Arial"/>
                          <w:b/>
                          <w:bCs/>
                          <w:color w:val="000000"/>
                          <w:kern w:val="24"/>
                          <w:sz w:val="20"/>
                          <w:szCs w:val="20"/>
                        </w:rPr>
                        <w:t>2015-2020</w:t>
                      </w:r>
                    </w:p>
                    <w:p w14:paraId="147BE3D7" w14:textId="77777777" w:rsidR="0068477D" w:rsidRPr="00924CE7" w:rsidRDefault="0068477D" w:rsidP="0068477D">
                      <w:pPr>
                        <w:spacing w:line="240" w:lineRule="auto"/>
                        <w:jc w:val="center"/>
                        <w:textAlignment w:val="baseline"/>
                        <w:rPr>
                          <w:rFonts w:ascii="Arial" w:eastAsia="Verdana" w:hAnsi="Arial" w:cs="Arial"/>
                          <w:b/>
                          <w:bCs/>
                          <w:color w:val="000000"/>
                          <w:kern w:val="24"/>
                          <w:sz w:val="20"/>
                          <w:szCs w:val="20"/>
                        </w:rPr>
                      </w:pPr>
                      <w:r w:rsidRPr="00924CE7">
                        <w:rPr>
                          <w:rFonts w:ascii="Arial" w:eastAsia="Verdana" w:hAnsi="Arial" w:cs="Arial"/>
                          <w:b/>
                          <w:bCs/>
                          <w:color w:val="000000"/>
                          <w:kern w:val="24"/>
                          <w:sz w:val="20"/>
                          <w:szCs w:val="20"/>
                        </w:rPr>
                        <w:t xml:space="preserve">CAGR </w:t>
                      </w:r>
                    </w:p>
                    <w:p w14:paraId="6FE0705E" w14:textId="7A4B8290" w:rsidR="0068477D" w:rsidRPr="00924CE7" w:rsidRDefault="0068477D" w:rsidP="0068477D">
                      <w:pPr>
                        <w:spacing w:line="240" w:lineRule="auto"/>
                        <w:jc w:val="center"/>
                        <w:textAlignment w:val="baseline"/>
                        <w:rPr>
                          <w:rFonts w:ascii="Arial" w:eastAsia="Verdana" w:hAnsi="Arial" w:cs="Arial"/>
                          <w:b/>
                          <w:bCs/>
                          <w:color w:val="000000"/>
                          <w:kern w:val="24"/>
                          <w:sz w:val="20"/>
                          <w:szCs w:val="20"/>
                        </w:rPr>
                      </w:pPr>
                      <w:r w:rsidRPr="00924CE7">
                        <w:rPr>
                          <w:rFonts w:ascii="Arial" w:eastAsia="Verdana" w:hAnsi="Arial" w:cs="Arial"/>
                          <w:b/>
                          <w:bCs/>
                          <w:color w:val="000000"/>
                          <w:kern w:val="24"/>
                          <w:sz w:val="20"/>
                          <w:szCs w:val="20"/>
                        </w:rPr>
                        <w:t>2.</w:t>
                      </w:r>
                      <w:r w:rsidR="00A118A8" w:rsidRPr="00924CE7">
                        <w:rPr>
                          <w:rFonts w:ascii="Arial" w:eastAsia="Verdana" w:hAnsi="Arial" w:cs="Arial"/>
                          <w:b/>
                          <w:bCs/>
                          <w:color w:val="000000"/>
                          <w:kern w:val="24"/>
                          <w:sz w:val="20"/>
                          <w:szCs w:val="20"/>
                        </w:rPr>
                        <w:t>61</w:t>
                      </w:r>
                      <w:r w:rsidRPr="00924CE7">
                        <w:rPr>
                          <w:rFonts w:ascii="Arial" w:eastAsia="Verdana" w:hAnsi="Arial" w:cs="Arial"/>
                          <w:b/>
                          <w:bCs/>
                          <w:color w:val="000000"/>
                          <w:kern w:val="24"/>
                          <w:sz w:val="20"/>
                          <w:szCs w:val="20"/>
                        </w:rPr>
                        <w:t>% By Volume</w:t>
                      </w:r>
                    </w:p>
                  </w:txbxContent>
                </v:textbox>
              </v:rect>
            </w:pict>
          </mc:Fallback>
        </mc:AlternateContent>
      </w:r>
      <w:r w:rsidR="0068477D" w:rsidRPr="002B5730">
        <w:rPr>
          <w:rFonts w:ascii="Arial" w:eastAsia="Arial" w:hAnsi="Arial" w:cs="Arial"/>
          <w:noProof/>
          <w:color w:val="000000" w:themeColor="text1"/>
          <w:sz w:val="24"/>
          <w:szCs w:val="24"/>
        </w:rPr>
        <w:drawing>
          <wp:inline distT="0" distB="0" distL="0" distR="0" wp14:anchorId="545A6DB7" wp14:editId="1DB43A0C">
            <wp:extent cx="6429375" cy="1900052"/>
            <wp:effectExtent l="0" t="0" r="0" b="5080"/>
            <wp:docPr id="603" name="Chart 603">
              <a:extLst xmlns:a="http://schemas.openxmlformats.org/drawingml/2006/main">
                <a:ext uri="{FF2B5EF4-FFF2-40B4-BE49-F238E27FC236}">
                  <a16:creationId xmlns:a16="http://schemas.microsoft.com/office/drawing/2014/main" id="{EBEC80D7-2033-420E-9714-B47A03548B6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14:paraId="33AC6240" w14:textId="77777777" w:rsidR="00243E52" w:rsidRPr="002B5730" w:rsidRDefault="00243E52" w:rsidP="0068477D">
      <w:pPr>
        <w:rPr>
          <w:rFonts w:ascii="Arial" w:eastAsia="Arial" w:hAnsi="Arial" w:cs="Arial"/>
          <w:color w:val="000000" w:themeColor="text1"/>
          <w:sz w:val="24"/>
          <w:szCs w:val="24"/>
        </w:rPr>
      </w:pPr>
    </w:p>
    <w:p w14:paraId="4DA16231" w14:textId="0FF9F274" w:rsidR="0068477D" w:rsidRPr="002B5730" w:rsidRDefault="0068477D" w:rsidP="0068477D">
      <w:pPr>
        <w:tabs>
          <w:tab w:val="left" w:pos="1425"/>
        </w:tabs>
        <w:rPr>
          <w:rFonts w:ascii="Arial" w:eastAsia="Arial" w:hAnsi="Arial" w:cs="Arial"/>
          <w:color w:val="000000" w:themeColor="text1"/>
          <w:sz w:val="24"/>
          <w:szCs w:val="24"/>
        </w:rPr>
      </w:pPr>
    </w:p>
    <w:p w14:paraId="6CF745CD" w14:textId="207CC181" w:rsidR="002741D6" w:rsidRDefault="00243E52" w:rsidP="009B5E8F">
      <w:pPr>
        <w:spacing w:line="360" w:lineRule="auto"/>
        <w:jc w:val="both"/>
        <w:rPr>
          <w:rFonts w:ascii="Arial" w:eastAsia="Arial" w:hAnsi="Arial" w:cs="Arial"/>
          <w:color w:val="000000" w:themeColor="text1"/>
          <w:sz w:val="24"/>
          <w:szCs w:val="24"/>
        </w:rPr>
      </w:pPr>
      <w:r w:rsidRPr="00EB2CC0">
        <w:rPr>
          <w:rFonts w:ascii="Arial" w:eastAsia="Arial" w:hAnsi="Arial" w:cs="Arial"/>
          <w:noProof/>
          <w:color w:val="000000" w:themeColor="text1"/>
          <w:sz w:val="24"/>
          <w:szCs w:val="24"/>
        </w:rPr>
        <w:lastRenderedPageBreak/>
        <mc:AlternateContent>
          <mc:Choice Requires="wps">
            <w:drawing>
              <wp:anchor distT="45720" distB="45720" distL="114300" distR="114300" simplePos="0" relativeHeight="252555264" behindDoc="0" locked="0" layoutInCell="1" allowOverlap="1" wp14:anchorId="6D1847A7" wp14:editId="5781D10C">
                <wp:simplePos x="0" y="0"/>
                <wp:positionH relativeFrom="column">
                  <wp:posOffset>0</wp:posOffset>
                </wp:positionH>
                <wp:positionV relativeFrom="paragraph">
                  <wp:posOffset>470535</wp:posOffset>
                </wp:positionV>
                <wp:extent cx="6590030" cy="1983105"/>
                <wp:effectExtent l="76200" t="57150" r="96520" b="112395"/>
                <wp:wrapSquare wrapText="bothSides"/>
                <wp:docPr id="21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90030" cy="1983105"/>
                        </a:xfrm>
                        <a:prstGeom prst="rect">
                          <a:avLst/>
                        </a:prstGeom>
                        <a:ln>
                          <a:noFill/>
                          <a:headEnd/>
                          <a:tailEnd/>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wps:spPr>
                      <wps:style>
                        <a:lnRef idx="1">
                          <a:schemeClr val="accent5"/>
                        </a:lnRef>
                        <a:fillRef idx="2">
                          <a:schemeClr val="accent5"/>
                        </a:fillRef>
                        <a:effectRef idx="1">
                          <a:schemeClr val="accent5"/>
                        </a:effectRef>
                        <a:fontRef idx="minor">
                          <a:schemeClr val="dk1"/>
                        </a:fontRef>
                      </wps:style>
                      <wps:txbx>
                        <w:txbxContent>
                          <w:p w14:paraId="70930E1C" w14:textId="77777777" w:rsidR="00243E52" w:rsidRPr="00EB2CC0" w:rsidRDefault="00243E52" w:rsidP="00F14E20">
                            <w:pPr>
                              <w:pStyle w:val="ListParagraph"/>
                              <w:numPr>
                                <w:ilvl w:val="0"/>
                                <w:numId w:val="8"/>
                              </w:numPr>
                              <w:spacing w:line="360" w:lineRule="auto"/>
                              <w:jc w:val="both"/>
                              <w:rPr>
                                <w:color w:val="000000" w:themeColor="text1"/>
                                <w:sz w:val="24"/>
                                <w:szCs w:val="24"/>
                              </w:rPr>
                            </w:pPr>
                            <w:r w:rsidRPr="00EB2CC0">
                              <w:rPr>
                                <w:color w:val="000000" w:themeColor="text1"/>
                                <w:sz w:val="24"/>
                                <w:szCs w:val="24"/>
                              </w:rPr>
                              <w:t xml:space="preserve">Exports are higher than imports due to the presence of major vinyl ester resin producers in the region. </w:t>
                            </w:r>
                          </w:p>
                          <w:p w14:paraId="54912B9A" w14:textId="43886589" w:rsidR="00243E52" w:rsidRPr="00EB2CC0" w:rsidRDefault="00243E52" w:rsidP="00F14E20">
                            <w:pPr>
                              <w:pStyle w:val="ListParagraph"/>
                              <w:numPr>
                                <w:ilvl w:val="0"/>
                                <w:numId w:val="8"/>
                              </w:numPr>
                              <w:spacing w:line="360" w:lineRule="auto"/>
                              <w:jc w:val="both"/>
                              <w:rPr>
                                <w:color w:val="000000" w:themeColor="text1"/>
                                <w:sz w:val="24"/>
                                <w:szCs w:val="24"/>
                              </w:rPr>
                            </w:pPr>
                            <w:r w:rsidRPr="00EB2CC0">
                              <w:rPr>
                                <w:color w:val="000000" w:themeColor="text1"/>
                                <w:sz w:val="24"/>
                                <w:szCs w:val="24"/>
                              </w:rPr>
                              <w:t xml:space="preserve">Total export in 2020 stood at around 23 </w:t>
                            </w:r>
                            <w:r w:rsidR="007D14B0">
                              <w:rPr>
                                <w:color w:val="000000" w:themeColor="text1"/>
                                <w:sz w:val="24"/>
                                <w:szCs w:val="24"/>
                              </w:rPr>
                              <w:t xml:space="preserve">thousand tonnes </w:t>
                            </w:r>
                            <w:r w:rsidRPr="00EB2CC0">
                              <w:rPr>
                                <w:color w:val="000000" w:themeColor="text1"/>
                                <w:sz w:val="24"/>
                                <w:szCs w:val="24"/>
                              </w:rPr>
                              <w:t xml:space="preserve">while imports stood at around 24 thousand tonnes. Increasing export is attributed to the increasing demand for vinyl ester resin from </w:t>
                            </w:r>
                            <w:r w:rsidR="00CD321F" w:rsidRPr="00EB2CC0">
                              <w:rPr>
                                <w:color w:val="000000" w:themeColor="text1"/>
                                <w:sz w:val="24"/>
                                <w:szCs w:val="24"/>
                              </w:rPr>
                              <w:t>fiber</w:t>
                            </w:r>
                            <w:r w:rsidRPr="00EB2CC0">
                              <w:rPr>
                                <w:color w:val="000000" w:themeColor="text1"/>
                                <w:sz w:val="24"/>
                                <w:szCs w:val="24"/>
                              </w:rPr>
                              <w:t xml:space="preserve"> reinforced plastic (FRP) application in the pipe and tank industry. </w:t>
                            </w:r>
                          </w:p>
                          <w:p w14:paraId="60428E48" w14:textId="77777777" w:rsidR="00243E52" w:rsidRPr="00EB2CC0" w:rsidRDefault="00243E52" w:rsidP="00F14E20">
                            <w:pPr>
                              <w:pStyle w:val="ListParagraph"/>
                              <w:numPr>
                                <w:ilvl w:val="0"/>
                                <w:numId w:val="8"/>
                              </w:numPr>
                              <w:spacing w:line="360" w:lineRule="auto"/>
                              <w:jc w:val="both"/>
                              <w:rPr>
                                <w:color w:val="000000" w:themeColor="text1"/>
                                <w:sz w:val="24"/>
                                <w:szCs w:val="24"/>
                              </w:rPr>
                            </w:pPr>
                            <w:r w:rsidRPr="00EB2CC0">
                              <w:rPr>
                                <w:color w:val="000000" w:themeColor="text1"/>
                                <w:sz w:val="24"/>
                                <w:szCs w:val="24"/>
                              </w:rPr>
                              <w:t>Several manufacturers are investing heavily in capacity expansion to meet the growing demand for vinyl ester resin in the region.</w:t>
                            </w:r>
                          </w:p>
                          <w:p w14:paraId="74594A1A" w14:textId="77777777" w:rsidR="00243E52" w:rsidRDefault="00243E52" w:rsidP="00243E5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1847A7" id="_x0000_s1062" type="#_x0000_t202" style="position:absolute;left:0;text-align:left;margin-left:0;margin-top:37.05pt;width:518.9pt;height:156.15pt;z-index:252555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" fillcolor="#91bce3 [2168]" stroked="f" strokeweight=".5pt">
                <v:fill color2="#7aaddd [2616]" rotate="t" colors="0 #b1cbe9;.5 #a3c1e5;1 #92b9e4" focus="100%" type="gradient">
                  <o:fill v:ext="view" type="gradientUnscaled"/>
                </v:fill>
                <v:shadow on="t" color="black" opacity="20971f" offset="0,2.2pt"/>
                <v:textbox>
                  <w:txbxContent>
                    <w:p w14:paraId="70930E1C" w14:textId="77777777" w:rsidR="00243E52" w:rsidRPr="00EB2CC0" w:rsidRDefault="00243E52" w:rsidP="00F14E20">
                      <w:pPr>
                        <w:pStyle w:val="ListParagraph"/>
                        <w:numPr>
                          <w:ilvl w:val="0"/>
                          <w:numId w:val="8"/>
                        </w:numPr>
                        <w:spacing w:line="360" w:lineRule="auto"/>
                        <w:jc w:val="both"/>
                        <w:rPr>
                          <w:color w:val="000000" w:themeColor="text1"/>
                          <w:sz w:val="24"/>
                          <w:szCs w:val="24"/>
                        </w:rPr>
                      </w:pPr>
                      <w:r w:rsidRPr="00EB2CC0">
                        <w:rPr>
                          <w:color w:val="000000" w:themeColor="text1"/>
                          <w:sz w:val="24"/>
                          <w:szCs w:val="24"/>
                        </w:rPr>
                        <w:t xml:space="preserve">Exports are higher than imports due to the presence of major vinyl ester resin producers in the region. </w:t>
                      </w:r>
                    </w:p>
                    <w:p w14:paraId="54912B9A" w14:textId="43886589" w:rsidR="00243E52" w:rsidRPr="00EB2CC0" w:rsidRDefault="00243E52" w:rsidP="00F14E20">
                      <w:pPr>
                        <w:pStyle w:val="ListParagraph"/>
                        <w:numPr>
                          <w:ilvl w:val="0"/>
                          <w:numId w:val="8"/>
                        </w:numPr>
                        <w:spacing w:line="360" w:lineRule="auto"/>
                        <w:jc w:val="both"/>
                        <w:rPr>
                          <w:color w:val="000000" w:themeColor="text1"/>
                          <w:sz w:val="24"/>
                          <w:szCs w:val="24"/>
                        </w:rPr>
                      </w:pPr>
                      <w:r w:rsidRPr="00EB2CC0">
                        <w:rPr>
                          <w:color w:val="000000" w:themeColor="text1"/>
                          <w:sz w:val="24"/>
                          <w:szCs w:val="24"/>
                        </w:rPr>
                        <w:t xml:space="preserve">Total export in 2020 stood at around 23 </w:t>
                      </w:r>
                      <w:r w:rsidR="007D14B0">
                        <w:rPr>
                          <w:color w:val="000000" w:themeColor="text1"/>
                          <w:sz w:val="24"/>
                          <w:szCs w:val="24"/>
                        </w:rPr>
                        <w:t xml:space="preserve">thousand </w:t>
                      </w:r>
                      <w:proofErr w:type="spellStart"/>
                      <w:r w:rsidR="007D14B0">
                        <w:rPr>
                          <w:color w:val="000000" w:themeColor="text1"/>
                          <w:sz w:val="24"/>
                          <w:szCs w:val="24"/>
                        </w:rPr>
                        <w:t>tonnes</w:t>
                      </w:r>
                      <w:proofErr w:type="spellEnd"/>
                      <w:r w:rsidR="007D14B0">
                        <w:rPr>
                          <w:color w:val="000000" w:themeColor="text1"/>
                          <w:sz w:val="24"/>
                          <w:szCs w:val="24"/>
                        </w:rPr>
                        <w:t xml:space="preserve"> </w:t>
                      </w:r>
                      <w:r w:rsidRPr="00EB2CC0">
                        <w:rPr>
                          <w:color w:val="000000" w:themeColor="text1"/>
                          <w:sz w:val="24"/>
                          <w:szCs w:val="24"/>
                        </w:rPr>
                        <w:t xml:space="preserve">while imports stood at around 24 thousand </w:t>
                      </w:r>
                      <w:proofErr w:type="spellStart"/>
                      <w:r w:rsidRPr="00EB2CC0">
                        <w:rPr>
                          <w:color w:val="000000" w:themeColor="text1"/>
                          <w:sz w:val="24"/>
                          <w:szCs w:val="24"/>
                        </w:rPr>
                        <w:t>tonnes</w:t>
                      </w:r>
                      <w:proofErr w:type="spellEnd"/>
                      <w:r w:rsidRPr="00EB2CC0">
                        <w:rPr>
                          <w:color w:val="000000" w:themeColor="text1"/>
                          <w:sz w:val="24"/>
                          <w:szCs w:val="24"/>
                        </w:rPr>
                        <w:t xml:space="preserve">. Increasing export is attributed to the increasing demand for vinyl ester resin from </w:t>
                      </w:r>
                      <w:r w:rsidR="00CD321F" w:rsidRPr="00EB2CC0">
                        <w:rPr>
                          <w:color w:val="000000" w:themeColor="text1"/>
                          <w:sz w:val="24"/>
                          <w:szCs w:val="24"/>
                        </w:rPr>
                        <w:t>fiber</w:t>
                      </w:r>
                      <w:r w:rsidRPr="00EB2CC0">
                        <w:rPr>
                          <w:color w:val="000000" w:themeColor="text1"/>
                          <w:sz w:val="24"/>
                          <w:szCs w:val="24"/>
                        </w:rPr>
                        <w:t xml:space="preserve"> reinforced plastic (FRP) application in the pipe and tank industry. </w:t>
                      </w:r>
                    </w:p>
                    <w:p w14:paraId="60428E48" w14:textId="77777777" w:rsidR="00243E52" w:rsidRPr="00EB2CC0" w:rsidRDefault="00243E52" w:rsidP="00F14E20">
                      <w:pPr>
                        <w:pStyle w:val="ListParagraph"/>
                        <w:numPr>
                          <w:ilvl w:val="0"/>
                          <w:numId w:val="8"/>
                        </w:numPr>
                        <w:spacing w:line="360" w:lineRule="auto"/>
                        <w:jc w:val="both"/>
                        <w:rPr>
                          <w:color w:val="000000" w:themeColor="text1"/>
                          <w:sz w:val="24"/>
                          <w:szCs w:val="24"/>
                        </w:rPr>
                      </w:pPr>
                      <w:r w:rsidRPr="00EB2CC0">
                        <w:rPr>
                          <w:color w:val="000000" w:themeColor="text1"/>
                          <w:sz w:val="24"/>
                          <w:szCs w:val="24"/>
                        </w:rPr>
                        <w:t>Several manufacturers are investing heavily in capacity expansion to meet the growing demand for vinyl ester resin in the region.</w:t>
                      </w:r>
                    </w:p>
                    <w:p w14:paraId="74594A1A" w14:textId="77777777" w:rsidR="00243E52" w:rsidRDefault="00243E52" w:rsidP="00243E52"/>
                  </w:txbxContent>
                </v:textbox>
                <w10:wrap type="square"/>
              </v:shape>
            </w:pict>
          </mc:Fallback>
        </mc:AlternateContent>
      </w:r>
    </w:p>
    <w:p w14:paraId="23F4837A" w14:textId="77777777" w:rsidR="002741D6" w:rsidRDefault="002741D6" w:rsidP="009B5E8F">
      <w:pPr>
        <w:spacing w:line="360" w:lineRule="auto"/>
        <w:jc w:val="both"/>
        <w:rPr>
          <w:rFonts w:ascii="Arial" w:eastAsia="Arial" w:hAnsi="Arial" w:cs="Arial"/>
          <w:color w:val="000000" w:themeColor="text1"/>
          <w:sz w:val="24"/>
          <w:szCs w:val="24"/>
        </w:rPr>
      </w:pPr>
    </w:p>
    <w:p w14:paraId="39A6EDE2" w14:textId="77777777" w:rsidR="00243E52" w:rsidRDefault="00243E52" w:rsidP="00243E52">
      <w:pPr>
        <w:spacing w:line="360" w:lineRule="auto"/>
        <w:textAlignment w:val="baseline"/>
        <w:rPr>
          <w:rFonts w:ascii="Arial" w:eastAsia="Arial" w:hAnsi="Arial" w:cs="Arial"/>
          <w:b/>
          <w:color w:val="000000" w:themeColor="text1"/>
          <w:sz w:val="24"/>
          <w:szCs w:val="24"/>
        </w:rPr>
      </w:pPr>
      <w:r>
        <w:rPr>
          <w:rFonts w:ascii="Arial" w:eastAsia="Arial" w:hAnsi="Arial" w:cs="Arial"/>
          <w:b/>
          <w:color w:val="000000" w:themeColor="text1"/>
          <w:sz w:val="24"/>
          <w:szCs w:val="24"/>
        </w:rPr>
        <w:t>Electronic, Telecommunication and Renewables sector have high latent demand in APAC region:</w:t>
      </w:r>
    </w:p>
    <w:p w14:paraId="5400D429" w14:textId="77777777" w:rsidR="00243E52" w:rsidRPr="00243E52" w:rsidRDefault="00243E52" w:rsidP="00F14E20">
      <w:pPr>
        <w:pStyle w:val="ListParagraph"/>
        <w:numPr>
          <w:ilvl w:val="0"/>
          <w:numId w:val="15"/>
        </w:numPr>
        <w:spacing w:line="360" w:lineRule="auto"/>
        <w:jc w:val="both"/>
        <w:textAlignment w:val="baseline"/>
        <w:rPr>
          <w:bCs/>
          <w:color w:val="000000" w:themeColor="text1"/>
          <w:sz w:val="24"/>
          <w:szCs w:val="24"/>
        </w:rPr>
      </w:pPr>
      <w:r w:rsidRPr="00243E52">
        <w:rPr>
          <w:bCs/>
          <w:color w:val="000000" w:themeColor="text1"/>
          <w:sz w:val="24"/>
          <w:szCs w:val="24"/>
        </w:rPr>
        <w:t>Increasing market of electronic parts due to development in telecommunication technologies as well as 5G revolution in mobile application has led to increase in consumption of LCD and touch panels leading to increasing demand of V</w:t>
      </w:r>
      <w:r>
        <w:rPr>
          <w:bCs/>
          <w:color w:val="000000" w:themeColor="text1"/>
          <w:sz w:val="24"/>
          <w:szCs w:val="24"/>
        </w:rPr>
        <w:t>inyl ester resin</w:t>
      </w:r>
      <w:r w:rsidRPr="00243E52">
        <w:rPr>
          <w:bCs/>
          <w:color w:val="000000" w:themeColor="text1"/>
          <w:sz w:val="24"/>
          <w:szCs w:val="24"/>
        </w:rPr>
        <w:t xml:space="preserve">. </w:t>
      </w:r>
    </w:p>
    <w:p w14:paraId="3ED819A9" w14:textId="77777777" w:rsidR="00243E52" w:rsidRPr="00243E52" w:rsidRDefault="00243E52" w:rsidP="00F14E20">
      <w:pPr>
        <w:pStyle w:val="ListParagraph"/>
        <w:numPr>
          <w:ilvl w:val="0"/>
          <w:numId w:val="15"/>
        </w:numPr>
        <w:spacing w:line="360" w:lineRule="auto"/>
        <w:jc w:val="both"/>
        <w:textAlignment w:val="baseline"/>
        <w:rPr>
          <w:bCs/>
          <w:color w:val="000000" w:themeColor="text1"/>
          <w:sz w:val="24"/>
          <w:szCs w:val="24"/>
        </w:rPr>
      </w:pPr>
      <w:r w:rsidRPr="00243E52">
        <w:rPr>
          <w:bCs/>
          <w:color w:val="000000" w:themeColor="text1"/>
          <w:sz w:val="24"/>
          <w:szCs w:val="24"/>
        </w:rPr>
        <w:t>V</w:t>
      </w:r>
      <w:r>
        <w:rPr>
          <w:bCs/>
          <w:color w:val="000000" w:themeColor="text1"/>
          <w:sz w:val="24"/>
          <w:szCs w:val="24"/>
        </w:rPr>
        <w:t>inyl ester resin</w:t>
      </w:r>
      <w:r w:rsidRPr="00243E52">
        <w:rPr>
          <w:bCs/>
          <w:color w:val="000000" w:themeColor="text1"/>
          <w:sz w:val="24"/>
          <w:szCs w:val="24"/>
        </w:rPr>
        <w:t xml:space="preserve"> is used as inner lining material in electronic items due to its excellent corrosion and chemical resistance properties.</w:t>
      </w:r>
    </w:p>
    <w:p w14:paraId="035D5066" w14:textId="77777777" w:rsidR="00243E52" w:rsidRPr="00243E52" w:rsidRDefault="00243E52" w:rsidP="00F14E20">
      <w:pPr>
        <w:pStyle w:val="ListParagraph"/>
        <w:numPr>
          <w:ilvl w:val="0"/>
          <w:numId w:val="15"/>
        </w:numPr>
        <w:spacing w:line="360" w:lineRule="auto"/>
        <w:jc w:val="both"/>
        <w:textAlignment w:val="baseline"/>
        <w:rPr>
          <w:bCs/>
          <w:color w:val="000000" w:themeColor="text1"/>
          <w:sz w:val="24"/>
          <w:szCs w:val="24"/>
        </w:rPr>
      </w:pPr>
      <w:r w:rsidRPr="00243E52">
        <w:rPr>
          <w:bCs/>
          <w:color w:val="000000" w:themeColor="text1"/>
          <w:sz w:val="24"/>
          <w:szCs w:val="24"/>
        </w:rPr>
        <w:t>V</w:t>
      </w:r>
      <w:r>
        <w:rPr>
          <w:bCs/>
          <w:color w:val="000000" w:themeColor="text1"/>
          <w:sz w:val="24"/>
          <w:szCs w:val="24"/>
        </w:rPr>
        <w:t>inyl ester resin</w:t>
      </w:r>
      <w:r w:rsidRPr="00243E52">
        <w:rPr>
          <w:bCs/>
          <w:color w:val="000000" w:themeColor="text1"/>
          <w:sz w:val="24"/>
          <w:szCs w:val="24"/>
        </w:rPr>
        <w:t xml:space="preserve"> has also application in semiconductor and chip encapsulation due to its heat resistance properties. Growth of display panel market has augmented the demand of display driver chips. </w:t>
      </w:r>
    </w:p>
    <w:p w14:paraId="2DE21107" w14:textId="77777777" w:rsidR="00243E52" w:rsidRPr="00243E52" w:rsidRDefault="00243E52" w:rsidP="00F14E20">
      <w:pPr>
        <w:pStyle w:val="ListParagraph"/>
        <w:numPr>
          <w:ilvl w:val="0"/>
          <w:numId w:val="15"/>
        </w:numPr>
        <w:spacing w:line="360" w:lineRule="auto"/>
        <w:jc w:val="both"/>
        <w:textAlignment w:val="baseline"/>
        <w:rPr>
          <w:bCs/>
          <w:color w:val="000000" w:themeColor="text1"/>
          <w:sz w:val="24"/>
          <w:szCs w:val="24"/>
        </w:rPr>
      </w:pPr>
      <w:r w:rsidRPr="00243E52">
        <w:rPr>
          <w:bCs/>
          <w:color w:val="000000" w:themeColor="text1"/>
          <w:sz w:val="24"/>
          <w:szCs w:val="24"/>
        </w:rPr>
        <w:t xml:space="preserve">As per CINNO survey, </w:t>
      </w:r>
      <w:r>
        <w:rPr>
          <w:bCs/>
          <w:color w:val="000000" w:themeColor="text1"/>
          <w:sz w:val="24"/>
          <w:szCs w:val="24"/>
        </w:rPr>
        <w:t>APAC</w:t>
      </w:r>
      <w:r w:rsidRPr="00243E52">
        <w:rPr>
          <w:bCs/>
          <w:color w:val="000000" w:themeColor="text1"/>
          <w:sz w:val="24"/>
          <w:szCs w:val="24"/>
        </w:rPr>
        <w:t xml:space="preserve"> demand of display driver chips in 2020 is valued around </w:t>
      </w:r>
      <w:r>
        <w:rPr>
          <w:bCs/>
          <w:color w:val="000000" w:themeColor="text1"/>
          <w:sz w:val="24"/>
          <w:szCs w:val="24"/>
        </w:rPr>
        <w:t>6</w:t>
      </w:r>
      <w:r w:rsidRPr="00243E52">
        <w:rPr>
          <w:bCs/>
          <w:color w:val="000000" w:themeColor="text1"/>
          <w:sz w:val="24"/>
          <w:szCs w:val="24"/>
        </w:rPr>
        <w:t xml:space="preserve"> billion which is 8.7% rise from 2019 value. Moreover, demand for smartphone driver chips valued around 1.</w:t>
      </w:r>
      <w:r>
        <w:rPr>
          <w:bCs/>
          <w:color w:val="000000" w:themeColor="text1"/>
          <w:sz w:val="24"/>
          <w:szCs w:val="24"/>
        </w:rPr>
        <w:t>2</w:t>
      </w:r>
      <w:r w:rsidRPr="00243E52">
        <w:rPr>
          <w:bCs/>
          <w:color w:val="000000" w:themeColor="text1"/>
          <w:sz w:val="24"/>
          <w:szCs w:val="24"/>
        </w:rPr>
        <w:t xml:space="preserve"> billion in 2020.</w:t>
      </w:r>
    </w:p>
    <w:p w14:paraId="54B40751" w14:textId="77777777" w:rsidR="00243E52" w:rsidRPr="000A1623" w:rsidRDefault="00243E52" w:rsidP="00243E52">
      <w:pPr>
        <w:spacing w:line="360" w:lineRule="auto"/>
        <w:jc w:val="both"/>
        <w:textAlignment w:val="baseline"/>
        <w:rPr>
          <w:rFonts w:ascii="Arial" w:eastAsia="Arial" w:hAnsi="Arial" w:cs="Arial"/>
          <w:bCs/>
          <w:color w:val="000000" w:themeColor="text1"/>
          <w:sz w:val="24"/>
          <w:szCs w:val="24"/>
          <w:lang w:val="en-US"/>
        </w:rPr>
      </w:pPr>
      <w:r w:rsidRPr="000A1623">
        <w:rPr>
          <w:rFonts w:ascii="Arial" w:eastAsia="Arial" w:hAnsi="Arial" w:cs="Arial"/>
          <w:b/>
          <w:bCs/>
          <w:color w:val="000000" w:themeColor="text1"/>
          <w:sz w:val="24"/>
          <w:szCs w:val="24"/>
          <w:lang w:val="en-US"/>
        </w:rPr>
        <w:t>LCD Smartphone display driver chips vendor shipment share, 2020</w:t>
      </w:r>
    </w:p>
    <w:p w14:paraId="19899D19" w14:textId="191A45F0" w:rsidR="00243E52" w:rsidRDefault="00243E52" w:rsidP="00243E52">
      <w:pPr>
        <w:spacing w:line="360" w:lineRule="auto"/>
        <w:jc w:val="both"/>
        <w:textAlignment w:val="baseline"/>
        <w:rPr>
          <w:rFonts w:ascii="Arial" w:eastAsia="Arial" w:hAnsi="Arial" w:cs="Arial"/>
          <w:bCs/>
          <w:color w:val="000000" w:themeColor="text1"/>
          <w:sz w:val="24"/>
          <w:szCs w:val="24"/>
          <w:lang w:val="en-US"/>
        </w:rPr>
      </w:pPr>
      <w:r w:rsidRPr="002B5730">
        <w:rPr>
          <w:bCs/>
          <w:noProof/>
          <w:color w:val="000000" w:themeColor="text1"/>
        </w:rPr>
        <mc:AlternateContent>
          <mc:Choice Requires="wps">
            <w:drawing>
              <wp:anchor distT="0" distB="0" distL="114300" distR="114300" simplePos="0" relativeHeight="252557312" behindDoc="0" locked="0" layoutInCell="1" allowOverlap="1" wp14:anchorId="34B9BC69" wp14:editId="39BC1055">
                <wp:simplePos x="0" y="0"/>
                <wp:positionH relativeFrom="margin">
                  <wp:posOffset>4500748</wp:posOffset>
                </wp:positionH>
                <wp:positionV relativeFrom="paragraph">
                  <wp:posOffset>1880969</wp:posOffset>
                </wp:positionV>
                <wp:extent cx="1889760" cy="266700"/>
                <wp:effectExtent l="0" t="0" r="0" b="0"/>
                <wp:wrapNone/>
                <wp:docPr id="2208" name="TextBox 4"/>
                <wp:cNvGraphicFramePr/>
                <a:graphic xmlns:a="http://schemas.openxmlformats.org/drawingml/2006/main">
                  <a:graphicData uri="http://schemas.microsoft.com/office/word/2010/wordprocessingShape">
                    <wps:wsp>
                      <wps:cNvSpPr txBox="1"/>
                      <wps:spPr>
                        <a:xfrm>
                          <a:off x="0" y="0"/>
                          <a:ext cx="1889760" cy="266700"/>
                        </a:xfrm>
                        <a:prstGeom prst="rect">
                          <a:avLst/>
                        </a:prstGeom>
                        <a:noFill/>
                      </wps:spPr>
                      <wps:txbx>
                        <w:txbxContent>
                          <w:p w14:paraId="6C1E05F8" w14:textId="731F0CF8" w:rsidR="00243E52" w:rsidRPr="00687E98" w:rsidRDefault="00243E52" w:rsidP="00243E52">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687E98">
                              <w:rPr>
                                <w:rFonts w:ascii="Verdana" w:eastAsia="Verdana" w:hAnsi="Verdana" w:cs="Verdana"/>
                                <w:i/>
                                <w:iCs/>
                                <w:color w:val="7F7F7F"/>
                                <w:kern w:val="24"/>
                                <w:sz w:val="12"/>
                                <w:szCs w:val="12"/>
                                <w14:textFill>
                                  <w14:solidFill>
                                    <w14:srgbClr w14:val="7F7F7F">
                                      <w14:lumMod w14:val="50000"/>
                                    </w14:srgbClr>
                                  </w14:solidFill>
                                </w14:textFill>
                              </w:rPr>
                              <w:t xml:space="preserve">Source: </w:t>
                            </w:r>
                            <w:r>
                              <w:rPr>
                                <w:rFonts w:ascii="Verdana" w:eastAsia="Verdana" w:hAnsi="Verdana" w:cs="Verdana"/>
                                <w:i/>
                                <w:iCs/>
                                <w:color w:val="7F7F7F"/>
                                <w:kern w:val="24"/>
                                <w:sz w:val="12"/>
                                <w:szCs w:val="12"/>
                                <w14:textFill>
                                  <w14:solidFill>
                                    <w14:srgbClr w14:val="7F7F7F">
                                      <w14:lumMod w14:val="50000"/>
                                    </w14:srgbClr>
                                  </w14:solidFill>
                                </w14:textFill>
                              </w:rPr>
                              <w:t>CINNO</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34B9BC69" id="_x0000_s1063" type="#_x0000_t202" style="position:absolute;left:0;text-align:left;margin-left:354.4pt;margin-top:148.1pt;width:148.8pt;height:21pt;z-index:252557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" filled="f" stroked="f">
                <v:textbox>
                  <w:txbxContent>
                    <w:p w14:paraId="6C1E05F8" w14:textId="731F0CF8" w:rsidR="00243E52" w:rsidRPr="00687E98" w:rsidRDefault="00243E52" w:rsidP="00243E52">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687E98">
                        <w:rPr>
                          <w:rFonts w:ascii="Verdana" w:eastAsia="Verdana" w:hAnsi="Verdana" w:cs="Verdana"/>
                          <w:i/>
                          <w:iCs/>
                          <w:color w:val="7F7F7F"/>
                          <w:kern w:val="24"/>
                          <w:sz w:val="12"/>
                          <w:szCs w:val="12"/>
                          <w14:textFill>
                            <w14:solidFill>
                              <w14:srgbClr w14:val="7F7F7F">
                                <w14:lumMod w14:val="50000"/>
                              </w14:srgbClr>
                            </w14:solidFill>
                          </w14:textFill>
                        </w:rPr>
                        <w:t xml:space="preserve">Source: </w:t>
                      </w:r>
                      <w:r>
                        <w:rPr>
                          <w:rFonts w:ascii="Verdana" w:eastAsia="Verdana" w:hAnsi="Verdana" w:cs="Verdana"/>
                          <w:i/>
                          <w:iCs/>
                          <w:color w:val="7F7F7F"/>
                          <w:kern w:val="24"/>
                          <w:sz w:val="12"/>
                          <w:szCs w:val="12"/>
                          <w14:textFill>
                            <w14:solidFill>
                              <w14:srgbClr w14:val="7F7F7F">
                                <w14:lumMod w14:val="50000"/>
                              </w14:srgbClr>
                            </w14:solidFill>
                          </w14:textFill>
                        </w:rPr>
                        <w:t>CINNO</w:t>
                      </w:r>
                    </w:p>
                  </w:txbxContent>
                </v:textbox>
                <w10:wrap anchorx="margin"/>
              </v:shape>
            </w:pict>
          </mc:Fallback>
        </mc:AlternateContent>
      </w:r>
      <w:r w:rsidRPr="000A1623">
        <w:rPr>
          <w:rFonts w:ascii="Arial" w:eastAsia="Arial" w:hAnsi="Arial" w:cs="Arial"/>
          <w:bCs/>
          <w:noProof/>
          <w:color w:val="000000" w:themeColor="text1"/>
          <w:sz w:val="24"/>
          <w:szCs w:val="24"/>
        </w:rPr>
        <w:drawing>
          <wp:inline distT="0" distB="0" distL="0" distR="0" wp14:anchorId="753C667A" wp14:editId="635BA513">
            <wp:extent cx="6457950" cy="1828800"/>
            <wp:effectExtent l="0" t="0" r="0" b="0"/>
            <wp:docPr id="2205" name="Chart 2205">
              <a:extLst xmlns:a="http://schemas.openxmlformats.org/drawingml/2006/main">
                <a:ext uri="{FF2B5EF4-FFF2-40B4-BE49-F238E27FC236}">
                  <a16:creationId xmlns:a16="http://schemas.microsoft.com/office/drawing/2014/main" id="{F3FC28F2-8CF9-4855-B040-C344F65F75E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p w14:paraId="4F5C866C" w14:textId="74270C92" w:rsidR="00243E52" w:rsidRDefault="00243E52" w:rsidP="00243E52">
      <w:pPr>
        <w:spacing w:line="360" w:lineRule="auto"/>
        <w:jc w:val="both"/>
        <w:textAlignment w:val="baseline"/>
        <w:rPr>
          <w:rFonts w:ascii="Arial" w:eastAsia="Arial" w:hAnsi="Arial" w:cs="Arial"/>
          <w:b/>
          <w:bCs/>
          <w:color w:val="000000" w:themeColor="text1"/>
          <w:sz w:val="24"/>
          <w:szCs w:val="24"/>
          <w:lang w:val="en-US"/>
        </w:rPr>
      </w:pPr>
    </w:p>
    <w:p w14:paraId="2B9DBBDF" w14:textId="77777777" w:rsidR="00243E52" w:rsidRPr="0015661D" w:rsidRDefault="00243E52" w:rsidP="00243E52">
      <w:pPr>
        <w:spacing w:line="360" w:lineRule="auto"/>
        <w:jc w:val="both"/>
        <w:textAlignment w:val="baseline"/>
        <w:rPr>
          <w:rFonts w:ascii="Arial" w:eastAsia="Arial" w:hAnsi="Arial" w:cs="Arial"/>
          <w:bCs/>
          <w:color w:val="000000" w:themeColor="text1"/>
          <w:sz w:val="24"/>
          <w:szCs w:val="24"/>
          <w:lang w:val="en-US"/>
        </w:rPr>
      </w:pPr>
      <w:r w:rsidRPr="0015661D">
        <w:rPr>
          <w:rFonts w:ascii="Arial" w:eastAsia="Arial" w:hAnsi="Arial" w:cs="Arial"/>
          <w:b/>
          <w:bCs/>
          <w:color w:val="000000" w:themeColor="text1"/>
          <w:sz w:val="24"/>
          <w:szCs w:val="24"/>
          <w:lang w:val="en-US"/>
        </w:rPr>
        <w:t>Renewable energy Consumption in Asia-Pacific region in 2020,</w:t>
      </w:r>
      <w:r>
        <w:rPr>
          <w:rFonts w:ascii="Arial" w:eastAsia="Arial" w:hAnsi="Arial" w:cs="Arial"/>
          <w:b/>
          <w:bCs/>
          <w:color w:val="000000" w:themeColor="text1"/>
          <w:sz w:val="24"/>
          <w:szCs w:val="24"/>
          <w:lang w:val="en-US"/>
        </w:rPr>
        <w:t xml:space="preserve"> </w:t>
      </w:r>
      <w:r w:rsidRPr="0015661D">
        <w:rPr>
          <w:rFonts w:ascii="Arial" w:eastAsia="Arial" w:hAnsi="Arial" w:cs="Arial"/>
          <w:b/>
          <w:bCs/>
          <w:color w:val="000000" w:themeColor="text1"/>
          <w:sz w:val="24"/>
          <w:szCs w:val="24"/>
          <w:lang w:val="en-US"/>
        </w:rPr>
        <w:t>By Country (In exajoules)</w:t>
      </w:r>
    </w:p>
    <w:p w14:paraId="5D3D1D4C" w14:textId="77777777" w:rsidR="00243E52" w:rsidRPr="000A1623" w:rsidRDefault="00243E52" w:rsidP="00243E52">
      <w:pPr>
        <w:spacing w:line="360" w:lineRule="auto"/>
        <w:jc w:val="both"/>
        <w:textAlignment w:val="baseline"/>
        <w:rPr>
          <w:rFonts w:ascii="Arial" w:eastAsia="Arial" w:hAnsi="Arial" w:cs="Arial"/>
          <w:bCs/>
          <w:color w:val="000000" w:themeColor="text1"/>
          <w:sz w:val="24"/>
          <w:szCs w:val="24"/>
          <w:lang w:val="en-US"/>
        </w:rPr>
      </w:pPr>
      <w:r w:rsidRPr="0015661D">
        <w:rPr>
          <w:rFonts w:ascii="Arial" w:eastAsia="Arial" w:hAnsi="Arial" w:cs="Arial"/>
          <w:bCs/>
          <w:noProof/>
          <w:color w:val="000000" w:themeColor="text1"/>
          <w:sz w:val="24"/>
          <w:szCs w:val="24"/>
        </w:rPr>
        <mc:AlternateContent>
          <mc:Choice Requires="wps">
            <w:drawing>
              <wp:anchor distT="0" distB="0" distL="114300" distR="114300" simplePos="0" relativeHeight="252553216" behindDoc="0" locked="0" layoutInCell="1" allowOverlap="1" wp14:anchorId="54252FAD" wp14:editId="31A2D8B7">
                <wp:simplePos x="0" y="0"/>
                <wp:positionH relativeFrom="column">
                  <wp:posOffset>-60325</wp:posOffset>
                </wp:positionH>
                <wp:positionV relativeFrom="paragraph">
                  <wp:posOffset>152326</wp:posOffset>
                </wp:positionV>
                <wp:extent cx="6650182" cy="1460665"/>
                <wp:effectExtent l="76200" t="57150" r="93980" b="120650"/>
                <wp:wrapNone/>
                <wp:docPr id="4" name="TextBox 3">
                  <a:extLst xmlns:a="http://schemas.openxmlformats.org/drawingml/2006/main">
                    <a:ext uri="{FF2B5EF4-FFF2-40B4-BE49-F238E27FC236}">
                      <a16:creationId xmlns:a16="http://schemas.microsoft.com/office/drawing/2014/main" id="{5570026E-A6A1-4EFB-AE64-B142025B2FEA}"/>
                    </a:ext>
                  </a:extLst>
                </wp:docPr>
                <wp:cNvGraphicFramePr/>
                <a:graphic xmlns:a="http://schemas.openxmlformats.org/drawingml/2006/main">
                  <a:graphicData uri="http://schemas.microsoft.com/office/word/2010/wordprocessingShape">
                    <wps:wsp>
                      <wps:cNvSpPr txBox="1"/>
                      <wps:spPr>
                        <a:xfrm>
                          <a:off x="0" y="0"/>
                          <a:ext cx="6650182" cy="1460665"/>
                        </a:xfrm>
                        <a:prstGeom prst="rect">
                          <a:avLst/>
                        </a:prstGeom>
                        <a:solidFill>
                          <a:schemeClr val="accent5"/>
                        </a:solidFill>
                        <a:ln>
                          <a:noFill/>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wps:spPr>
                      <wps:style>
                        <a:lnRef idx="0">
                          <a:scrgbClr r="0" g="0" b="0"/>
                        </a:lnRef>
                        <a:fillRef idx="0">
                          <a:scrgbClr r="0" g="0" b="0"/>
                        </a:fillRef>
                        <a:effectRef idx="0">
                          <a:scrgbClr r="0" g="0" b="0"/>
                        </a:effectRef>
                        <a:fontRef idx="minor">
                          <a:schemeClr val="lt1"/>
                        </a:fontRef>
                      </wps:style>
                      <wps:txbx>
                        <w:txbxContent>
                          <w:p w14:paraId="5C54BB6B" w14:textId="77777777" w:rsidR="00243E52" w:rsidRPr="0015661D" w:rsidRDefault="00243E52" w:rsidP="00243E52">
                            <w:pPr>
                              <w:spacing w:line="480" w:lineRule="auto"/>
                              <w:jc w:val="both"/>
                              <w:rPr>
                                <w:rFonts w:ascii="Arial" w:eastAsia="Verdana" w:hAnsi="Arial" w:cs="Arial"/>
                                <w:color w:val="000000" w:themeColor="text1"/>
                                <w:kern w:val="24"/>
                                <w:sz w:val="24"/>
                                <w:szCs w:val="24"/>
                              </w:rPr>
                            </w:pPr>
                            <w:r w:rsidRPr="0015661D">
                              <w:rPr>
                                <w:rFonts w:ascii="Arial" w:eastAsia="Verdana" w:hAnsi="Arial" w:cs="Arial"/>
                                <w:color w:val="000000" w:themeColor="text1"/>
                                <w:kern w:val="24"/>
                                <w:sz w:val="24"/>
                                <w:szCs w:val="24"/>
                              </w:rPr>
                              <w:t>China holds largest share of renewable energy consumption in Asia Pacific region led by increasing investments into development of renewable energy. China’s consumption of renewable energy is approximately 8 exajoules in 2020. India and Japan are also significantly increasing investments into building energy infrastructure such as solar energy and wind energy.</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54252FAD" id="TextBox 3" o:spid="_x0000_s1064" type="#_x0000_t202" style="position:absolute;left:0;text-align:left;margin-left:-4.75pt;margin-top:12pt;width:523.65pt;height:115pt;z-index:25255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" fillcolor="#5b9bd5 [3208]" stroked="f">
                <v:shadow on="t" color="black" opacity="20971f" offset="0,2.2pt"/>
                <v:textbox>
                  <w:txbxContent>
                    <w:p w14:paraId="5C54BB6B" w14:textId="77777777" w:rsidR="00243E52" w:rsidRPr="0015661D" w:rsidRDefault="00243E52" w:rsidP="00243E52">
                      <w:pPr>
                        <w:spacing w:line="480" w:lineRule="auto"/>
                        <w:jc w:val="both"/>
                        <w:rPr>
                          <w:rFonts w:ascii="Arial" w:eastAsia="Verdana" w:hAnsi="Arial" w:cs="Arial"/>
                          <w:color w:val="000000" w:themeColor="text1"/>
                          <w:kern w:val="24"/>
                          <w:sz w:val="24"/>
                          <w:szCs w:val="24"/>
                        </w:rPr>
                      </w:pPr>
                      <w:r w:rsidRPr="0015661D">
                        <w:rPr>
                          <w:rFonts w:ascii="Arial" w:eastAsia="Verdana" w:hAnsi="Arial" w:cs="Arial"/>
                          <w:color w:val="000000" w:themeColor="text1"/>
                          <w:kern w:val="24"/>
                          <w:sz w:val="24"/>
                          <w:szCs w:val="24"/>
                        </w:rPr>
                        <w:t>China holds largest share of renewable energy consumption in Asia Pacific region led by increasing investments into development of renewable energy. China’s consumption of renewable energy is approximately 8 exajoules in 2020. India and Japan are also significantly increasing investments into building energy infrastructure such as solar energy and wind energy.</w:t>
                      </w:r>
                    </w:p>
                  </w:txbxContent>
                </v:textbox>
              </v:shape>
            </w:pict>
          </mc:Fallback>
        </mc:AlternateContent>
      </w:r>
    </w:p>
    <w:p w14:paraId="0C99CACC" w14:textId="77777777" w:rsidR="00243E52" w:rsidRDefault="00243E52" w:rsidP="00243E52">
      <w:pPr>
        <w:spacing w:line="360" w:lineRule="auto"/>
        <w:textAlignment w:val="baseline"/>
        <w:rPr>
          <w:rFonts w:ascii="Arial" w:eastAsia="Arial" w:hAnsi="Arial" w:cs="Arial"/>
          <w:b/>
          <w:color w:val="000000" w:themeColor="text1"/>
          <w:sz w:val="24"/>
          <w:szCs w:val="24"/>
        </w:rPr>
      </w:pPr>
    </w:p>
    <w:p w14:paraId="0305B3F4" w14:textId="77777777" w:rsidR="00243E52" w:rsidRDefault="00243E52" w:rsidP="00243E52">
      <w:pPr>
        <w:spacing w:line="360" w:lineRule="auto"/>
        <w:textAlignment w:val="baseline"/>
        <w:rPr>
          <w:rFonts w:ascii="Arial" w:hAnsi="Arial" w:cs="Arial"/>
          <w:b/>
          <w:bCs/>
          <w:sz w:val="24"/>
          <w:szCs w:val="24"/>
        </w:rPr>
      </w:pPr>
    </w:p>
    <w:p w14:paraId="0CD541D4" w14:textId="77777777" w:rsidR="00243E52" w:rsidRDefault="00243E52" w:rsidP="00243E52">
      <w:pPr>
        <w:spacing w:line="360" w:lineRule="auto"/>
        <w:textAlignment w:val="baseline"/>
        <w:rPr>
          <w:rFonts w:ascii="Arial" w:hAnsi="Arial" w:cs="Arial"/>
          <w:b/>
          <w:bCs/>
          <w:sz w:val="24"/>
          <w:szCs w:val="24"/>
        </w:rPr>
      </w:pPr>
    </w:p>
    <w:p w14:paraId="6C4B1F9B" w14:textId="77777777" w:rsidR="00243E52" w:rsidRDefault="00243E52" w:rsidP="00243E52">
      <w:pPr>
        <w:spacing w:line="360" w:lineRule="auto"/>
        <w:textAlignment w:val="baseline"/>
        <w:rPr>
          <w:rFonts w:ascii="Arial" w:hAnsi="Arial" w:cs="Arial"/>
          <w:b/>
          <w:bCs/>
          <w:sz w:val="24"/>
          <w:szCs w:val="24"/>
        </w:rPr>
      </w:pPr>
    </w:p>
    <w:p w14:paraId="190879FC" w14:textId="1610E5DB" w:rsidR="00243E52" w:rsidRPr="00243E52" w:rsidRDefault="00243E52" w:rsidP="00243E52">
      <w:pPr>
        <w:spacing w:line="360" w:lineRule="auto"/>
        <w:textAlignment w:val="baseline"/>
        <w:rPr>
          <w:rFonts w:ascii="Arial" w:hAnsi="Arial" w:cs="Arial"/>
          <w:sz w:val="24"/>
          <w:szCs w:val="24"/>
        </w:rPr>
      </w:pPr>
      <w:r w:rsidRPr="002B5730">
        <w:rPr>
          <w:bCs/>
          <w:noProof/>
          <w:color w:val="000000" w:themeColor="text1"/>
        </w:rPr>
        <mc:AlternateContent>
          <mc:Choice Requires="wps">
            <w:drawing>
              <wp:anchor distT="0" distB="0" distL="114300" distR="114300" simplePos="0" relativeHeight="252559360" behindDoc="0" locked="0" layoutInCell="1" allowOverlap="1" wp14:anchorId="214ECB17" wp14:editId="10EA7CFF">
                <wp:simplePos x="0" y="0"/>
                <wp:positionH relativeFrom="margin">
                  <wp:posOffset>4500748</wp:posOffset>
                </wp:positionH>
                <wp:positionV relativeFrom="paragraph">
                  <wp:posOffset>1709420</wp:posOffset>
                </wp:positionV>
                <wp:extent cx="1889760" cy="266700"/>
                <wp:effectExtent l="0" t="0" r="0" b="0"/>
                <wp:wrapNone/>
                <wp:docPr id="2209" name="TextBox 4"/>
                <wp:cNvGraphicFramePr/>
                <a:graphic xmlns:a="http://schemas.openxmlformats.org/drawingml/2006/main">
                  <a:graphicData uri="http://schemas.microsoft.com/office/word/2010/wordprocessingShape">
                    <wps:wsp>
                      <wps:cNvSpPr txBox="1"/>
                      <wps:spPr>
                        <a:xfrm>
                          <a:off x="0" y="0"/>
                          <a:ext cx="1889760" cy="266700"/>
                        </a:xfrm>
                        <a:prstGeom prst="rect">
                          <a:avLst/>
                        </a:prstGeom>
                        <a:noFill/>
                      </wps:spPr>
                      <wps:txbx>
                        <w:txbxContent>
                          <w:p w14:paraId="52C621F0" w14:textId="6869EF7F" w:rsidR="00243E52" w:rsidRPr="00687E98" w:rsidRDefault="00243E52" w:rsidP="00243E52">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687E98">
                              <w:rPr>
                                <w:rFonts w:ascii="Verdana" w:eastAsia="Verdana" w:hAnsi="Verdana" w:cs="Verdana"/>
                                <w:i/>
                                <w:iCs/>
                                <w:color w:val="7F7F7F"/>
                                <w:kern w:val="24"/>
                                <w:sz w:val="12"/>
                                <w:szCs w:val="12"/>
                                <w14:textFill>
                                  <w14:solidFill>
                                    <w14:srgbClr w14:val="7F7F7F">
                                      <w14:lumMod w14:val="50000"/>
                                    </w14:srgbClr>
                                  </w14:solidFill>
                                </w14:textFill>
                              </w:rPr>
                              <w:t>Source:</w:t>
                            </w:r>
                            <w:r>
                              <w:rPr>
                                <w:rFonts w:ascii="Verdana" w:eastAsia="Verdana" w:hAnsi="Verdana" w:cs="Verdana"/>
                                <w:i/>
                                <w:iCs/>
                                <w:color w:val="7F7F7F"/>
                                <w:kern w:val="24"/>
                                <w:sz w:val="12"/>
                                <w:szCs w:val="12"/>
                                <w14:textFill>
                                  <w14:solidFill>
                                    <w14:srgbClr w14:val="7F7F7F">
                                      <w14:lumMod w14:val="50000"/>
                                    </w14:srgbClr>
                                  </w14:solidFill>
                                </w14:textFill>
                              </w:rPr>
                              <w:t xml:space="preserve"> IRENA</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214ECB17" id="_x0000_s1065" type="#_x0000_t202" style="position:absolute;margin-left:354.4pt;margin-top:134.6pt;width:148.8pt;height:21pt;z-index:252559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" filled="f" stroked="f">
                <v:textbox>
                  <w:txbxContent>
                    <w:p w14:paraId="52C621F0" w14:textId="6869EF7F" w:rsidR="00243E52" w:rsidRPr="00687E98" w:rsidRDefault="00243E52" w:rsidP="00243E52">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687E98">
                        <w:rPr>
                          <w:rFonts w:ascii="Verdana" w:eastAsia="Verdana" w:hAnsi="Verdana" w:cs="Verdana"/>
                          <w:i/>
                          <w:iCs/>
                          <w:color w:val="7F7F7F"/>
                          <w:kern w:val="24"/>
                          <w:sz w:val="12"/>
                          <w:szCs w:val="12"/>
                          <w14:textFill>
                            <w14:solidFill>
                              <w14:srgbClr w14:val="7F7F7F">
                                <w14:lumMod w14:val="50000"/>
                              </w14:srgbClr>
                            </w14:solidFill>
                          </w14:textFill>
                        </w:rPr>
                        <w:t>Source:</w:t>
                      </w:r>
                      <w:r>
                        <w:rPr>
                          <w:rFonts w:ascii="Verdana" w:eastAsia="Verdana" w:hAnsi="Verdana" w:cs="Verdana"/>
                          <w:i/>
                          <w:iCs/>
                          <w:color w:val="7F7F7F"/>
                          <w:kern w:val="24"/>
                          <w:sz w:val="12"/>
                          <w:szCs w:val="12"/>
                          <w14:textFill>
                            <w14:solidFill>
                              <w14:srgbClr w14:val="7F7F7F">
                                <w14:lumMod w14:val="50000"/>
                              </w14:srgbClr>
                            </w14:solidFill>
                          </w14:textFill>
                        </w:rPr>
                        <w:t xml:space="preserve"> IRENA</w:t>
                      </w:r>
                    </w:p>
                  </w:txbxContent>
                </v:textbox>
                <w10:wrap anchorx="margin"/>
              </v:shape>
            </w:pict>
          </mc:Fallback>
        </mc:AlternateContent>
      </w:r>
      <w:r w:rsidRPr="00243E52">
        <w:rPr>
          <w:rFonts w:ascii="Arial" w:hAnsi="Arial" w:cs="Arial"/>
          <w:noProof/>
          <w:sz w:val="24"/>
          <w:szCs w:val="24"/>
        </w:rPr>
        <w:drawing>
          <wp:inline distT="0" distB="0" distL="0" distR="0" wp14:anchorId="4F60A84A" wp14:editId="28787456">
            <wp:extent cx="6457950" cy="1710047"/>
            <wp:effectExtent l="0" t="0" r="0" b="5080"/>
            <wp:docPr id="2207" name="Chart 2207">
              <a:extLst xmlns:a="http://schemas.openxmlformats.org/drawingml/2006/main">
                <a:ext uri="{FF2B5EF4-FFF2-40B4-BE49-F238E27FC236}">
                  <a16:creationId xmlns:a16="http://schemas.microsoft.com/office/drawing/2014/main" id="{E7143DEF-176F-410B-B811-499D7296451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p>
    <w:p w14:paraId="1F264F81" w14:textId="76DF09D9" w:rsidR="0068383C" w:rsidRDefault="0068383C" w:rsidP="009B5E8F">
      <w:pPr>
        <w:spacing w:line="360" w:lineRule="auto"/>
        <w:jc w:val="both"/>
        <w:rPr>
          <w:rFonts w:ascii="Arial" w:eastAsia="Arial" w:hAnsi="Arial" w:cs="Arial"/>
          <w:color w:val="000000" w:themeColor="text1"/>
          <w:sz w:val="24"/>
          <w:szCs w:val="24"/>
        </w:rPr>
      </w:pPr>
    </w:p>
    <w:p w14:paraId="52101A63" w14:textId="77777777" w:rsidR="00912B14" w:rsidRPr="0061645E" w:rsidRDefault="00912B14" w:rsidP="00912B14">
      <w:pPr>
        <w:spacing w:line="360" w:lineRule="auto"/>
        <w:textAlignment w:val="baseline"/>
        <w:rPr>
          <w:rFonts w:ascii="Arial" w:hAnsi="Arial" w:cs="Arial"/>
          <w:b/>
          <w:bCs/>
          <w:sz w:val="24"/>
          <w:szCs w:val="24"/>
        </w:rPr>
      </w:pPr>
      <w:r w:rsidRPr="0061645E">
        <w:rPr>
          <w:rFonts w:ascii="Arial" w:hAnsi="Arial" w:cs="Arial"/>
          <w:b/>
          <w:bCs/>
          <w:sz w:val="24"/>
          <w:szCs w:val="24"/>
        </w:rPr>
        <w:t>3.2.1.2. Operating Efficiency</w:t>
      </w:r>
    </w:p>
    <w:p w14:paraId="75B409E0" w14:textId="08101DCD" w:rsidR="00E913AE" w:rsidRPr="0061645E" w:rsidRDefault="00912B14" w:rsidP="00912B14">
      <w:pPr>
        <w:spacing w:line="360" w:lineRule="auto"/>
        <w:textAlignment w:val="baseline"/>
        <w:rPr>
          <w:rFonts w:ascii="Arial" w:hAnsi="Arial" w:cs="Arial"/>
          <w:b/>
          <w:bCs/>
          <w:sz w:val="24"/>
          <w:szCs w:val="24"/>
        </w:rPr>
        <w:sectPr w:rsidR="00E913AE" w:rsidRPr="0061645E" w:rsidSect="00600A5E">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r w:rsidRPr="0061645E">
        <w:rPr>
          <w:rFonts w:ascii="Arial" w:hAnsi="Arial" w:cs="Arial"/>
          <w:b/>
          <w:bCs/>
          <w:sz w:val="24"/>
          <w:szCs w:val="24"/>
        </w:rPr>
        <w:t>Asia Pacific Vinyl Ester Resin Operating Efficiency (Percentage), 2015-2030F</w:t>
      </w:r>
    </w:p>
    <w:p w14:paraId="1F241D9E" w14:textId="114C419E" w:rsidR="0068477D" w:rsidRPr="002B5730" w:rsidRDefault="0068477D" w:rsidP="00CB55FA">
      <w:pPr>
        <w:tabs>
          <w:tab w:val="left" w:pos="1905"/>
        </w:tabs>
        <w:spacing w:line="480" w:lineRule="auto"/>
        <w:rPr>
          <w:rFonts w:ascii="Arial" w:eastAsia="Arial" w:hAnsi="Arial" w:cs="Arial"/>
          <w:color w:val="000000" w:themeColor="text1"/>
          <w:sz w:val="24"/>
          <w:szCs w:val="24"/>
        </w:rPr>
      </w:pPr>
      <w:r w:rsidRPr="002B5730">
        <w:rPr>
          <w:rFonts w:ascii="Arial" w:eastAsia="Arial" w:hAnsi="Arial" w:cs="Arial"/>
          <w:noProof/>
          <w:color w:val="000000" w:themeColor="text1"/>
          <w:sz w:val="24"/>
          <w:szCs w:val="24"/>
        </w:rPr>
        <w:drawing>
          <wp:inline distT="0" distB="0" distL="0" distR="0" wp14:anchorId="722B8A0F" wp14:editId="00BCBBC4">
            <wp:extent cx="6457950" cy="2247900"/>
            <wp:effectExtent l="0" t="0" r="0" b="0"/>
            <wp:docPr id="605" name="Chart 605">
              <a:extLst xmlns:a="http://schemas.openxmlformats.org/drawingml/2006/main">
                <a:ext uri="{FF2B5EF4-FFF2-40B4-BE49-F238E27FC236}">
                  <a16:creationId xmlns:a16="http://schemas.microsoft.com/office/drawing/2014/main" id="{E4EEAB80-5A48-4228-8FAC-BE9291850C9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p w14:paraId="43A4C310" w14:textId="77777777" w:rsidR="00243E52" w:rsidRDefault="00243E52" w:rsidP="0061645E">
      <w:pPr>
        <w:spacing w:line="360" w:lineRule="auto"/>
        <w:textAlignment w:val="baseline"/>
        <w:rPr>
          <w:rFonts w:ascii="Arial" w:hAnsi="Arial" w:cs="Arial"/>
          <w:b/>
          <w:bCs/>
          <w:sz w:val="24"/>
          <w:szCs w:val="24"/>
        </w:rPr>
      </w:pPr>
    </w:p>
    <w:p w14:paraId="6EC3855C" w14:textId="77777777" w:rsidR="00243E52" w:rsidRDefault="00243E52" w:rsidP="0061645E">
      <w:pPr>
        <w:spacing w:line="360" w:lineRule="auto"/>
        <w:textAlignment w:val="baseline"/>
        <w:rPr>
          <w:rFonts w:ascii="Arial" w:hAnsi="Arial" w:cs="Arial"/>
          <w:b/>
          <w:bCs/>
          <w:sz w:val="24"/>
          <w:szCs w:val="24"/>
        </w:rPr>
      </w:pPr>
    </w:p>
    <w:p w14:paraId="35E657D9" w14:textId="77777777" w:rsidR="00243E52" w:rsidRDefault="00243E52" w:rsidP="0061645E">
      <w:pPr>
        <w:spacing w:line="360" w:lineRule="auto"/>
        <w:textAlignment w:val="baseline"/>
        <w:rPr>
          <w:rFonts w:ascii="Arial" w:hAnsi="Arial" w:cs="Arial"/>
          <w:b/>
          <w:bCs/>
          <w:sz w:val="24"/>
          <w:szCs w:val="24"/>
        </w:rPr>
      </w:pPr>
    </w:p>
    <w:p w14:paraId="73E7E8D7" w14:textId="0B2E39BE" w:rsidR="00477C5A" w:rsidRDefault="00477C5A" w:rsidP="00477C5A">
      <w:pPr>
        <w:rPr>
          <w:rFonts w:ascii="Arial" w:eastAsia="Arial" w:hAnsi="Arial" w:cs="Arial"/>
          <w:b/>
          <w:bCs/>
          <w:color w:val="000000" w:themeColor="text1"/>
          <w:sz w:val="24"/>
          <w:szCs w:val="24"/>
        </w:rPr>
      </w:pPr>
      <w:r w:rsidRPr="00477C5A">
        <w:rPr>
          <w:rFonts w:ascii="Arial" w:eastAsia="Arial" w:hAnsi="Arial" w:cs="Arial"/>
          <w:b/>
          <w:bCs/>
          <w:color w:val="000000" w:themeColor="text1"/>
          <w:sz w:val="24"/>
          <w:szCs w:val="24"/>
        </w:rPr>
        <w:t>Real GDP Growth Forecast for Major Economies in APAC Region</w:t>
      </w:r>
    </w:p>
    <w:p w14:paraId="0769D9A3" w14:textId="77777777" w:rsidR="00477C5A" w:rsidRPr="00477C5A" w:rsidRDefault="00477C5A" w:rsidP="00477C5A">
      <w:pPr>
        <w:rPr>
          <w:rFonts w:ascii="Arial" w:eastAsia="Arial" w:hAnsi="Arial" w:cs="Arial"/>
          <w:color w:val="000000" w:themeColor="text1"/>
          <w:sz w:val="24"/>
          <w:szCs w:val="24"/>
          <w:lang w:val="en-US"/>
        </w:rPr>
      </w:pPr>
    </w:p>
    <w:tbl>
      <w:tblPr>
        <w:tblW w:w="10244" w:type="dxa"/>
        <w:tblLook w:val="0420" w:firstRow="1" w:lastRow="0" w:firstColumn="0" w:lastColumn="0" w:noHBand="0" w:noVBand="1"/>
      </w:tblPr>
      <w:tblGrid>
        <w:gridCol w:w="3899"/>
        <w:gridCol w:w="3569"/>
        <w:gridCol w:w="2776"/>
      </w:tblGrid>
      <w:tr w:rsidR="00477C5A" w:rsidRPr="00477C5A" w14:paraId="2A5B7C65" w14:textId="77777777" w:rsidTr="00477C5A">
        <w:trPr>
          <w:trHeight w:val="595"/>
        </w:trPr>
        <w:tc>
          <w:tcPr>
            <w:tcW w:w="3899" w:type="dxa"/>
            <w:tcBorders>
              <w:top w:val="single" w:sz="8" w:space="0" w:color="FFC000"/>
              <w:left w:val="single" w:sz="8" w:space="0" w:color="FFC000"/>
              <w:bottom w:val="single" w:sz="12" w:space="0" w:color="FFC000"/>
              <w:right w:val="single" w:sz="8" w:space="0" w:color="FFC000"/>
            </w:tcBorders>
            <w:shd w:val="clear" w:color="auto" w:fill="auto"/>
            <w:vAlign w:val="center"/>
            <w:hideMark/>
          </w:tcPr>
          <w:p w14:paraId="48A87659" w14:textId="77777777" w:rsidR="00477C5A" w:rsidRPr="00477C5A" w:rsidRDefault="00477C5A" w:rsidP="00477C5A">
            <w:pPr>
              <w:spacing w:after="0" w:line="240" w:lineRule="auto"/>
              <w:jc w:val="center"/>
              <w:rPr>
                <w:rFonts w:ascii="Verdana" w:eastAsia="Times New Roman" w:hAnsi="Verdana" w:cs="Times New Roman"/>
                <w:b/>
                <w:bCs/>
                <w:color w:val="000000"/>
                <w:sz w:val="20"/>
                <w:szCs w:val="20"/>
                <w:lang w:val="en-US"/>
              </w:rPr>
            </w:pPr>
            <w:r w:rsidRPr="00477C5A">
              <w:rPr>
                <w:rFonts w:ascii="Verdana" w:eastAsia="Times New Roman" w:hAnsi="Verdana" w:cs="Times New Roman"/>
                <w:b/>
                <w:bCs/>
                <w:color w:val="000000"/>
                <w:sz w:val="20"/>
                <w:szCs w:val="20"/>
                <w:lang w:val="en-US"/>
              </w:rPr>
              <w:t>Country</w:t>
            </w:r>
          </w:p>
        </w:tc>
        <w:tc>
          <w:tcPr>
            <w:tcW w:w="3569" w:type="dxa"/>
            <w:tcBorders>
              <w:top w:val="single" w:sz="8" w:space="0" w:color="FFC000"/>
              <w:left w:val="nil"/>
              <w:bottom w:val="single" w:sz="12" w:space="0" w:color="FFC000"/>
              <w:right w:val="single" w:sz="8" w:space="0" w:color="FFC000"/>
            </w:tcBorders>
            <w:shd w:val="clear" w:color="auto" w:fill="auto"/>
            <w:vAlign w:val="center"/>
            <w:hideMark/>
          </w:tcPr>
          <w:p w14:paraId="01D11D97" w14:textId="77777777" w:rsidR="00477C5A" w:rsidRPr="00477C5A" w:rsidRDefault="00477C5A" w:rsidP="00477C5A">
            <w:pPr>
              <w:spacing w:after="0" w:line="240" w:lineRule="auto"/>
              <w:jc w:val="center"/>
              <w:rPr>
                <w:rFonts w:ascii="Verdana" w:eastAsia="Times New Roman" w:hAnsi="Verdana" w:cs="Times New Roman"/>
                <w:b/>
                <w:bCs/>
                <w:color w:val="000000"/>
                <w:sz w:val="20"/>
                <w:szCs w:val="20"/>
                <w:lang w:val="en-US"/>
              </w:rPr>
            </w:pPr>
            <w:r w:rsidRPr="00477C5A">
              <w:rPr>
                <w:rFonts w:ascii="Verdana" w:eastAsia="Times New Roman" w:hAnsi="Verdana" w:cs="Times New Roman"/>
                <w:b/>
                <w:bCs/>
                <w:color w:val="000000"/>
                <w:sz w:val="20"/>
                <w:szCs w:val="20"/>
                <w:lang w:val="en-US"/>
              </w:rPr>
              <w:t>2023</w:t>
            </w:r>
          </w:p>
        </w:tc>
        <w:tc>
          <w:tcPr>
            <w:tcW w:w="2776" w:type="dxa"/>
            <w:tcBorders>
              <w:top w:val="single" w:sz="8" w:space="0" w:color="FFC000"/>
              <w:left w:val="nil"/>
              <w:bottom w:val="single" w:sz="12" w:space="0" w:color="FFC000"/>
              <w:right w:val="single" w:sz="8" w:space="0" w:color="FFC000"/>
            </w:tcBorders>
            <w:shd w:val="clear" w:color="auto" w:fill="auto"/>
            <w:vAlign w:val="center"/>
            <w:hideMark/>
          </w:tcPr>
          <w:p w14:paraId="4E68ED11" w14:textId="77777777" w:rsidR="00477C5A" w:rsidRPr="00477C5A" w:rsidRDefault="00477C5A" w:rsidP="00477C5A">
            <w:pPr>
              <w:spacing w:after="0" w:line="240" w:lineRule="auto"/>
              <w:jc w:val="center"/>
              <w:rPr>
                <w:rFonts w:ascii="Verdana" w:eastAsia="Times New Roman" w:hAnsi="Verdana" w:cs="Times New Roman"/>
                <w:b/>
                <w:bCs/>
                <w:color w:val="000000"/>
                <w:sz w:val="20"/>
                <w:szCs w:val="20"/>
                <w:lang w:val="en-US"/>
              </w:rPr>
            </w:pPr>
            <w:r w:rsidRPr="00477C5A">
              <w:rPr>
                <w:rFonts w:ascii="Verdana" w:eastAsia="Times New Roman" w:hAnsi="Verdana" w:cs="Times New Roman"/>
                <w:b/>
                <w:bCs/>
                <w:color w:val="000000"/>
                <w:sz w:val="20"/>
                <w:szCs w:val="20"/>
                <w:lang w:val="en-US"/>
              </w:rPr>
              <w:t>2025</w:t>
            </w:r>
          </w:p>
        </w:tc>
      </w:tr>
      <w:tr w:rsidR="00477C5A" w:rsidRPr="00477C5A" w14:paraId="5428594C" w14:textId="77777777" w:rsidTr="00477C5A">
        <w:trPr>
          <w:trHeight w:val="623"/>
        </w:trPr>
        <w:tc>
          <w:tcPr>
            <w:tcW w:w="3899" w:type="dxa"/>
            <w:tcBorders>
              <w:top w:val="nil"/>
              <w:left w:val="single" w:sz="8" w:space="0" w:color="FFC000"/>
              <w:bottom w:val="single" w:sz="8" w:space="0" w:color="FFC000"/>
              <w:right w:val="single" w:sz="8" w:space="0" w:color="FFC000"/>
            </w:tcBorders>
            <w:shd w:val="clear" w:color="000000" w:fill="FFF4E7"/>
            <w:vAlign w:val="center"/>
            <w:hideMark/>
          </w:tcPr>
          <w:p w14:paraId="12C009A8" w14:textId="77777777" w:rsidR="00477C5A" w:rsidRPr="00477C5A" w:rsidRDefault="00477C5A" w:rsidP="00477C5A">
            <w:pPr>
              <w:spacing w:after="0" w:line="240" w:lineRule="auto"/>
              <w:jc w:val="center"/>
              <w:rPr>
                <w:rFonts w:ascii="Verdana" w:eastAsia="Times New Roman" w:hAnsi="Verdana" w:cs="Times New Roman"/>
                <w:color w:val="000000"/>
                <w:sz w:val="20"/>
                <w:szCs w:val="20"/>
                <w:lang w:val="en-US"/>
              </w:rPr>
            </w:pPr>
            <w:r w:rsidRPr="00477C5A">
              <w:rPr>
                <w:rFonts w:ascii="Verdana" w:eastAsia="Times New Roman" w:hAnsi="Verdana" w:cs="Times New Roman"/>
                <w:color w:val="000000"/>
                <w:sz w:val="20"/>
                <w:szCs w:val="20"/>
                <w:lang w:val="en-US"/>
              </w:rPr>
              <w:t>India</w:t>
            </w:r>
          </w:p>
        </w:tc>
        <w:tc>
          <w:tcPr>
            <w:tcW w:w="3569" w:type="dxa"/>
            <w:tcBorders>
              <w:top w:val="nil"/>
              <w:left w:val="nil"/>
              <w:bottom w:val="single" w:sz="8" w:space="0" w:color="FFC000"/>
              <w:right w:val="single" w:sz="8" w:space="0" w:color="FFC000"/>
            </w:tcBorders>
            <w:shd w:val="clear" w:color="000000" w:fill="FFF4E7"/>
            <w:vAlign w:val="center"/>
            <w:hideMark/>
          </w:tcPr>
          <w:p w14:paraId="6C3F3923" w14:textId="77777777" w:rsidR="00477C5A" w:rsidRPr="00477C5A" w:rsidRDefault="00477C5A" w:rsidP="00477C5A">
            <w:pPr>
              <w:spacing w:after="0" w:line="240" w:lineRule="auto"/>
              <w:jc w:val="center"/>
              <w:rPr>
                <w:rFonts w:ascii="Verdana" w:eastAsia="Times New Roman" w:hAnsi="Verdana" w:cs="Times New Roman"/>
                <w:color w:val="000000"/>
                <w:sz w:val="20"/>
                <w:szCs w:val="20"/>
                <w:lang w:val="en-US"/>
              </w:rPr>
            </w:pPr>
            <w:r w:rsidRPr="00477C5A">
              <w:rPr>
                <w:rFonts w:ascii="Verdana" w:eastAsia="Times New Roman" w:hAnsi="Verdana" w:cs="Times New Roman"/>
                <w:color w:val="000000"/>
                <w:sz w:val="20"/>
                <w:szCs w:val="20"/>
                <w:lang w:val="en-US"/>
              </w:rPr>
              <w:t>7.67%</w:t>
            </w:r>
          </w:p>
        </w:tc>
        <w:tc>
          <w:tcPr>
            <w:tcW w:w="2776" w:type="dxa"/>
            <w:tcBorders>
              <w:top w:val="nil"/>
              <w:left w:val="nil"/>
              <w:bottom w:val="single" w:sz="8" w:space="0" w:color="FFC000"/>
              <w:right w:val="single" w:sz="8" w:space="0" w:color="FFC000"/>
            </w:tcBorders>
            <w:shd w:val="clear" w:color="000000" w:fill="FFF4E7"/>
            <w:vAlign w:val="center"/>
            <w:hideMark/>
          </w:tcPr>
          <w:p w14:paraId="507FDC04" w14:textId="77777777" w:rsidR="00477C5A" w:rsidRPr="00477C5A" w:rsidRDefault="00477C5A" w:rsidP="00477C5A">
            <w:pPr>
              <w:spacing w:after="0" w:line="240" w:lineRule="auto"/>
              <w:jc w:val="center"/>
              <w:rPr>
                <w:rFonts w:ascii="Verdana" w:eastAsia="Times New Roman" w:hAnsi="Verdana" w:cs="Times New Roman"/>
                <w:color w:val="000000"/>
                <w:sz w:val="20"/>
                <w:szCs w:val="20"/>
                <w:lang w:val="en-US"/>
              </w:rPr>
            </w:pPr>
            <w:r w:rsidRPr="00477C5A">
              <w:rPr>
                <w:rFonts w:ascii="Verdana" w:eastAsia="Times New Roman" w:hAnsi="Verdana" w:cs="Times New Roman"/>
                <w:color w:val="000000"/>
                <w:sz w:val="20"/>
                <w:szCs w:val="20"/>
                <w:lang w:val="en-US"/>
              </w:rPr>
              <w:t>7.42%</w:t>
            </w:r>
          </w:p>
        </w:tc>
      </w:tr>
      <w:tr w:rsidR="00477C5A" w:rsidRPr="00477C5A" w14:paraId="183DFA69" w14:textId="77777777" w:rsidTr="00477C5A">
        <w:trPr>
          <w:trHeight w:val="595"/>
        </w:trPr>
        <w:tc>
          <w:tcPr>
            <w:tcW w:w="3899" w:type="dxa"/>
            <w:tcBorders>
              <w:top w:val="nil"/>
              <w:left w:val="single" w:sz="8" w:space="0" w:color="FFC000"/>
              <w:bottom w:val="single" w:sz="8" w:space="0" w:color="FFC000"/>
              <w:right w:val="single" w:sz="8" w:space="0" w:color="FFC000"/>
            </w:tcBorders>
            <w:shd w:val="clear" w:color="auto" w:fill="auto"/>
            <w:vAlign w:val="center"/>
            <w:hideMark/>
          </w:tcPr>
          <w:p w14:paraId="2AF69C44" w14:textId="77777777" w:rsidR="00477C5A" w:rsidRPr="00477C5A" w:rsidRDefault="00477C5A" w:rsidP="00477C5A">
            <w:pPr>
              <w:spacing w:after="0" w:line="240" w:lineRule="auto"/>
              <w:jc w:val="center"/>
              <w:rPr>
                <w:rFonts w:ascii="Verdana" w:eastAsia="Times New Roman" w:hAnsi="Verdana" w:cs="Times New Roman"/>
                <w:color w:val="000000"/>
                <w:sz w:val="20"/>
                <w:szCs w:val="20"/>
                <w:lang w:val="en-US"/>
              </w:rPr>
            </w:pPr>
            <w:r w:rsidRPr="00477C5A">
              <w:rPr>
                <w:rFonts w:ascii="Verdana" w:eastAsia="Times New Roman" w:hAnsi="Verdana" w:cs="Times New Roman"/>
                <w:color w:val="000000"/>
                <w:sz w:val="20"/>
                <w:szCs w:val="20"/>
                <w:lang w:val="en-US"/>
              </w:rPr>
              <w:t>China</w:t>
            </w:r>
          </w:p>
        </w:tc>
        <w:tc>
          <w:tcPr>
            <w:tcW w:w="3569" w:type="dxa"/>
            <w:tcBorders>
              <w:top w:val="nil"/>
              <w:left w:val="nil"/>
              <w:bottom w:val="single" w:sz="8" w:space="0" w:color="FFC000"/>
              <w:right w:val="single" w:sz="8" w:space="0" w:color="FFC000"/>
            </w:tcBorders>
            <w:shd w:val="clear" w:color="auto" w:fill="auto"/>
            <w:vAlign w:val="center"/>
            <w:hideMark/>
          </w:tcPr>
          <w:p w14:paraId="51D5A682" w14:textId="77777777" w:rsidR="00477C5A" w:rsidRPr="00477C5A" w:rsidRDefault="00477C5A" w:rsidP="00477C5A">
            <w:pPr>
              <w:spacing w:after="0" w:line="240" w:lineRule="auto"/>
              <w:jc w:val="center"/>
              <w:rPr>
                <w:rFonts w:ascii="Verdana" w:eastAsia="Times New Roman" w:hAnsi="Verdana" w:cs="Times New Roman"/>
                <w:color w:val="000000"/>
                <w:sz w:val="20"/>
                <w:szCs w:val="20"/>
                <w:lang w:val="en-US"/>
              </w:rPr>
            </w:pPr>
            <w:r w:rsidRPr="00477C5A">
              <w:rPr>
                <w:rFonts w:ascii="Verdana" w:eastAsia="Times New Roman" w:hAnsi="Verdana" w:cs="Times New Roman"/>
                <w:color w:val="000000"/>
                <w:sz w:val="20"/>
                <w:szCs w:val="20"/>
                <w:lang w:val="en-US"/>
              </w:rPr>
              <w:t>5.75%</w:t>
            </w:r>
          </w:p>
        </w:tc>
        <w:tc>
          <w:tcPr>
            <w:tcW w:w="2776" w:type="dxa"/>
            <w:tcBorders>
              <w:top w:val="nil"/>
              <w:left w:val="nil"/>
              <w:bottom w:val="single" w:sz="8" w:space="0" w:color="FFC000"/>
              <w:right w:val="single" w:sz="8" w:space="0" w:color="FFC000"/>
            </w:tcBorders>
            <w:shd w:val="clear" w:color="auto" w:fill="auto"/>
            <w:vAlign w:val="center"/>
            <w:hideMark/>
          </w:tcPr>
          <w:p w14:paraId="0C619FD9" w14:textId="77777777" w:rsidR="00477C5A" w:rsidRPr="00477C5A" w:rsidRDefault="00477C5A" w:rsidP="00477C5A">
            <w:pPr>
              <w:spacing w:after="0" w:line="240" w:lineRule="auto"/>
              <w:jc w:val="center"/>
              <w:rPr>
                <w:rFonts w:ascii="Verdana" w:eastAsia="Times New Roman" w:hAnsi="Verdana" w:cs="Times New Roman"/>
                <w:color w:val="000000"/>
                <w:sz w:val="20"/>
                <w:szCs w:val="20"/>
                <w:lang w:val="en-US"/>
              </w:rPr>
            </w:pPr>
            <w:r w:rsidRPr="00477C5A">
              <w:rPr>
                <w:rFonts w:ascii="Verdana" w:eastAsia="Times New Roman" w:hAnsi="Verdana" w:cs="Times New Roman"/>
                <w:color w:val="000000"/>
                <w:sz w:val="20"/>
                <w:szCs w:val="20"/>
                <w:lang w:val="en-US"/>
              </w:rPr>
              <w:t>5.60%</w:t>
            </w:r>
          </w:p>
        </w:tc>
      </w:tr>
      <w:tr w:rsidR="00477C5A" w:rsidRPr="00477C5A" w14:paraId="04E12AC5" w14:textId="77777777" w:rsidTr="00477C5A">
        <w:trPr>
          <w:trHeight w:val="595"/>
        </w:trPr>
        <w:tc>
          <w:tcPr>
            <w:tcW w:w="3899" w:type="dxa"/>
            <w:tcBorders>
              <w:top w:val="nil"/>
              <w:left w:val="single" w:sz="8" w:space="0" w:color="FFC000"/>
              <w:bottom w:val="single" w:sz="8" w:space="0" w:color="FFC000"/>
              <w:right w:val="single" w:sz="8" w:space="0" w:color="FFC000"/>
            </w:tcBorders>
            <w:shd w:val="clear" w:color="000000" w:fill="FFF4E7"/>
            <w:vAlign w:val="center"/>
            <w:hideMark/>
          </w:tcPr>
          <w:p w14:paraId="1CBC58ED" w14:textId="77777777" w:rsidR="00477C5A" w:rsidRPr="00477C5A" w:rsidRDefault="00477C5A" w:rsidP="00477C5A">
            <w:pPr>
              <w:spacing w:after="0" w:line="240" w:lineRule="auto"/>
              <w:jc w:val="center"/>
              <w:rPr>
                <w:rFonts w:ascii="Verdana" w:eastAsia="Times New Roman" w:hAnsi="Verdana" w:cs="Times New Roman"/>
                <w:color w:val="000000"/>
                <w:sz w:val="20"/>
                <w:szCs w:val="20"/>
                <w:lang w:val="en-US"/>
              </w:rPr>
            </w:pPr>
            <w:r w:rsidRPr="00477C5A">
              <w:rPr>
                <w:rFonts w:ascii="Verdana" w:eastAsia="Times New Roman" w:hAnsi="Verdana" w:cs="Times New Roman"/>
                <w:color w:val="000000"/>
                <w:sz w:val="20"/>
                <w:szCs w:val="20"/>
                <w:lang w:val="en-US"/>
              </w:rPr>
              <w:t>Japan</w:t>
            </w:r>
          </w:p>
        </w:tc>
        <w:tc>
          <w:tcPr>
            <w:tcW w:w="3569" w:type="dxa"/>
            <w:tcBorders>
              <w:top w:val="nil"/>
              <w:left w:val="nil"/>
              <w:bottom w:val="single" w:sz="8" w:space="0" w:color="FFC000"/>
              <w:right w:val="single" w:sz="8" w:space="0" w:color="FFC000"/>
            </w:tcBorders>
            <w:shd w:val="clear" w:color="000000" w:fill="FFF4E7"/>
            <w:vAlign w:val="center"/>
            <w:hideMark/>
          </w:tcPr>
          <w:p w14:paraId="00AC3A38" w14:textId="77777777" w:rsidR="00477C5A" w:rsidRPr="00477C5A" w:rsidRDefault="00477C5A" w:rsidP="00477C5A">
            <w:pPr>
              <w:spacing w:after="0" w:line="240" w:lineRule="auto"/>
              <w:jc w:val="center"/>
              <w:rPr>
                <w:rFonts w:ascii="Verdana" w:eastAsia="Times New Roman" w:hAnsi="Verdana" w:cs="Times New Roman"/>
                <w:color w:val="000000"/>
                <w:sz w:val="20"/>
                <w:szCs w:val="20"/>
                <w:lang w:val="en-US"/>
              </w:rPr>
            </w:pPr>
            <w:r w:rsidRPr="00477C5A">
              <w:rPr>
                <w:rFonts w:ascii="Verdana" w:eastAsia="Times New Roman" w:hAnsi="Verdana" w:cs="Times New Roman"/>
                <w:color w:val="000000"/>
                <w:sz w:val="20"/>
                <w:szCs w:val="20"/>
                <w:lang w:val="en-US"/>
              </w:rPr>
              <w:t>1.26%</w:t>
            </w:r>
          </w:p>
        </w:tc>
        <w:tc>
          <w:tcPr>
            <w:tcW w:w="2776" w:type="dxa"/>
            <w:tcBorders>
              <w:top w:val="nil"/>
              <w:left w:val="nil"/>
              <w:bottom w:val="single" w:sz="8" w:space="0" w:color="FFC000"/>
              <w:right w:val="single" w:sz="8" w:space="0" w:color="FFC000"/>
            </w:tcBorders>
            <w:shd w:val="clear" w:color="000000" w:fill="FFF4E7"/>
            <w:vAlign w:val="center"/>
            <w:hideMark/>
          </w:tcPr>
          <w:p w14:paraId="6A4219B5" w14:textId="77777777" w:rsidR="00477C5A" w:rsidRPr="00477C5A" w:rsidRDefault="00477C5A" w:rsidP="00477C5A">
            <w:pPr>
              <w:spacing w:after="0" w:line="240" w:lineRule="auto"/>
              <w:jc w:val="center"/>
              <w:rPr>
                <w:rFonts w:ascii="Verdana" w:eastAsia="Times New Roman" w:hAnsi="Verdana" w:cs="Times New Roman"/>
                <w:color w:val="000000"/>
                <w:sz w:val="20"/>
                <w:szCs w:val="20"/>
                <w:lang w:val="en-US"/>
              </w:rPr>
            </w:pPr>
            <w:r w:rsidRPr="00477C5A">
              <w:rPr>
                <w:rFonts w:ascii="Verdana" w:eastAsia="Times New Roman" w:hAnsi="Verdana" w:cs="Times New Roman"/>
                <w:color w:val="000000"/>
                <w:sz w:val="20"/>
                <w:szCs w:val="20"/>
                <w:lang w:val="en-US"/>
              </w:rPr>
              <w:t>0.72%</w:t>
            </w:r>
          </w:p>
        </w:tc>
      </w:tr>
      <w:tr w:rsidR="00477C5A" w:rsidRPr="00477C5A" w14:paraId="3CC8A28F" w14:textId="77777777" w:rsidTr="00477C5A">
        <w:trPr>
          <w:trHeight w:val="595"/>
        </w:trPr>
        <w:tc>
          <w:tcPr>
            <w:tcW w:w="3899" w:type="dxa"/>
            <w:tcBorders>
              <w:top w:val="nil"/>
              <w:left w:val="single" w:sz="8" w:space="0" w:color="FFC000"/>
              <w:bottom w:val="single" w:sz="8" w:space="0" w:color="FFC000"/>
              <w:right w:val="single" w:sz="8" w:space="0" w:color="FFC000"/>
            </w:tcBorders>
            <w:shd w:val="clear" w:color="auto" w:fill="auto"/>
            <w:vAlign w:val="center"/>
            <w:hideMark/>
          </w:tcPr>
          <w:p w14:paraId="4D3289BA" w14:textId="77777777" w:rsidR="00477C5A" w:rsidRPr="00477C5A" w:rsidRDefault="00477C5A" w:rsidP="00477C5A">
            <w:pPr>
              <w:spacing w:after="0" w:line="240" w:lineRule="auto"/>
              <w:jc w:val="center"/>
              <w:rPr>
                <w:rFonts w:ascii="Verdana" w:eastAsia="Times New Roman" w:hAnsi="Verdana" w:cs="Times New Roman"/>
                <w:color w:val="000000"/>
                <w:sz w:val="20"/>
                <w:szCs w:val="20"/>
                <w:lang w:val="en-US"/>
              </w:rPr>
            </w:pPr>
            <w:r w:rsidRPr="00477C5A">
              <w:rPr>
                <w:rFonts w:ascii="Verdana" w:eastAsia="Times New Roman" w:hAnsi="Verdana" w:cs="Times New Roman"/>
                <w:color w:val="000000"/>
                <w:sz w:val="20"/>
                <w:szCs w:val="20"/>
                <w:lang w:val="en-US"/>
              </w:rPr>
              <w:t>South Korea</w:t>
            </w:r>
          </w:p>
        </w:tc>
        <w:tc>
          <w:tcPr>
            <w:tcW w:w="3569" w:type="dxa"/>
            <w:tcBorders>
              <w:top w:val="nil"/>
              <w:left w:val="nil"/>
              <w:bottom w:val="single" w:sz="8" w:space="0" w:color="FFC000"/>
              <w:right w:val="single" w:sz="8" w:space="0" w:color="FFC000"/>
            </w:tcBorders>
            <w:shd w:val="clear" w:color="auto" w:fill="auto"/>
            <w:vAlign w:val="center"/>
            <w:hideMark/>
          </w:tcPr>
          <w:p w14:paraId="26DA8D52" w14:textId="77777777" w:rsidR="00477C5A" w:rsidRPr="00477C5A" w:rsidRDefault="00477C5A" w:rsidP="00477C5A">
            <w:pPr>
              <w:spacing w:after="0" w:line="240" w:lineRule="auto"/>
              <w:jc w:val="center"/>
              <w:rPr>
                <w:rFonts w:ascii="Verdana" w:eastAsia="Times New Roman" w:hAnsi="Verdana" w:cs="Times New Roman"/>
                <w:color w:val="000000"/>
                <w:sz w:val="20"/>
                <w:szCs w:val="20"/>
                <w:lang w:val="en-US"/>
              </w:rPr>
            </w:pPr>
            <w:r w:rsidRPr="00477C5A">
              <w:rPr>
                <w:rFonts w:ascii="Verdana" w:eastAsia="Times New Roman" w:hAnsi="Verdana" w:cs="Times New Roman"/>
                <w:color w:val="000000"/>
                <w:sz w:val="20"/>
                <w:szCs w:val="20"/>
                <w:lang w:val="en-US"/>
              </w:rPr>
              <w:t>2.45%</w:t>
            </w:r>
          </w:p>
        </w:tc>
        <w:tc>
          <w:tcPr>
            <w:tcW w:w="2776" w:type="dxa"/>
            <w:tcBorders>
              <w:top w:val="nil"/>
              <w:left w:val="nil"/>
              <w:bottom w:val="single" w:sz="8" w:space="0" w:color="FFC000"/>
              <w:right w:val="single" w:sz="8" w:space="0" w:color="FFC000"/>
            </w:tcBorders>
            <w:shd w:val="clear" w:color="auto" w:fill="auto"/>
            <w:vAlign w:val="center"/>
            <w:hideMark/>
          </w:tcPr>
          <w:p w14:paraId="296C5A15" w14:textId="77777777" w:rsidR="00477C5A" w:rsidRPr="00477C5A" w:rsidRDefault="00477C5A" w:rsidP="00477C5A">
            <w:pPr>
              <w:spacing w:after="0" w:line="240" w:lineRule="auto"/>
              <w:jc w:val="center"/>
              <w:rPr>
                <w:rFonts w:ascii="Verdana" w:eastAsia="Times New Roman" w:hAnsi="Verdana" w:cs="Times New Roman"/>
                <w:color w:val="000000"/>
                <w:sz w:val="20"/>
                <w:szCs w:val="20"/>
                <w:lang w:val="en-US"/>
              </w:rPr>
            </w:pPr>
            <w:r w:rsidRPr="00477C5A">
              <w:rPr>
                <w:rFonts w:ascii="Verdana" w:eastAsia="Times New Roman" w:hAnsi="Verdana" w:cs="Times New Roman"/>
                <w:color w:val="000000"/>
                <w:sz w:val="20"/>
                <w:szCs w:val="20"/>
                <w:lang w:val="en-US"/>
              </w:rPr>
              <w:t>3.44%</w:t>
            </w:r>
          </w:p>
        </w:tc>
      </w:tr>
      <w:tr w:rsidR="00477C5A" w:rsidRPr="00477C5A" w14:paraId="0392CEFB" w14:textId="77777777" w:rsidTr="00477C5A">
        <w:trPr>
          <w:trHeight w:val="595"/>
        </w:trPr>
        <w:tc>
          <w:tcPr>
            <w:tcW w:w="3899" w:type="dxa"/>
            <w:tcBorders>
              <w:top w:val="nil"/>
              <w:left w:val="single" w:sz="8" w:space="0" w:color="FFC000"/>
              <w:bottom w:val="single" w:sz="8" w:space="0" w:color="FFC000"/>
              <w:right w:val="single" w:sz="8" w:space="0" w:color="FFC000"/>
            </w:tcBorders>
            <w:shd w:val="clear" w:color="000000" w:fill="FFF4E7"/>
            <w:vAlign w:val="center"/>
            <w:hideMark/>
          </w:tcPr>
          <w:p w14:paraId="78111400" w14:textId="77777777" w:rsidR="00477C5A" w:rsidRPr="00477C5A" w:rsidRDefault="00477C5A" w:rsidP="00477C5A">
            <w:pPr>
              <w:spacing w:after="0" w:line="240" w:lineRule="auto"/>
              <w:jc w:val="center"/>
              <w:rPr>
                <w:rFonts w:ascii="Verdana" w:eastAsia="Times New Roman" w:hAnsi="Verdana" w:cs="Times New Roman"/>
                <w:color w:val="000000"/>
                <w:sz w:val="20"/>
                <w:szCs w:val="20"/>
                <w:lang w:val="en-US"/>
              </w:rPr>
            </w:pPr>
            <w:r w:rsidRPr="00477C5A">
              <w:rPr>
                <w:rFonts w:ascii="Verdana" w:eastAsia="Times New Roman" w:hAnsi="Verdana" w:cs="Times New Roman"/>
                <w:color w:val="000000"/>
                <w:sz w:val="20"/>
                <w:szCs w:val="20"/>
                <w:lang w:val="en-US"/>
              </w:rPr>
              <w:t>World</w:t>
            </w:r>
          </w:p>
        </w:tc>
        <w:tc>
          <w:tcPr>
            <w:tcW w:w="3569" w:type="dxa"/>
            <w:tcBorders>
              <w:top w:val="nil"/>
              <w:left w:val="nil"/>
              <w:bottom w:val="single" w:sz="8" w:space="0" w:color="FFC000"/>
              <w:right w:val="single" w:sz="8" w:space="0" w:color="FFC000"/>
            </w:tcBorders>
            <w:shd w:val="clear" w:color="000000" w:fill="FFF4E7"/>
            <w:vAlign w:val="center"/>
            <w:hideMark/>
          </w:tcPr>
          <w:p w14:paraId="42392BDA" w14:textId="77777777" w:rsidR="00477C5A" w:rsidRPr="00477C5A" w:rsidRDefault="00477C5A" w:rsidP="00477C5A">
            <w:pPr>
              <w:spacing w:after="0" w:line="240" w:lineRule="auto"/>
              <w:jc w:val="center"/>
              <w:rPr>
                <w:rFonts w:ascii="Verdana" w:eastAsia="Times New Roman" w:hAnsi="Verdana" w:cs="Times New Roman"/>
                <w:color w:val="000000"/>
                <w:sz w:val="20"/>
                <w:szCs w:val="20"/>
                <w:lang w:val="en-US"/>
              </w:rPr>
            </w:pPr>
            <w:r w:rsidRPr="00477C5A">
              <w:rPr>
                <w:rFonts w:ascii="Verdana" w:eastAsia="Times New Roman" w:hAnsi="Verdana" w:cs="Times New Roman"/>
                <w:color w:val="000000"/>
                <w:sz w:val="20"/>
                <w:szCs w:val="20"/>
                <w:lang w:val="en-US"/>
              </w:rPr>
              <w:t>3.84%</w:t>
            </w:r>
          </w:p>
        </w:tc>
        <w:tc>
          <w:tcPr>
            <w:tcW w:w="2776" w:type="dxa"/>
            <w:tcBorders>
              <w:top w:val="nil"/>
              <w:left w:val="nil"/>
              <w:bottom w:val="single" w:sz="8" w:space="0" w:color="FFC000"/>
              <w:right w:val="single" w:sz="8" w:space="0" w:color="FFC000"/>
            </w:tcBorders>
            <w:shd w:val="clear" w:color="000000" w:fill="FFF4E7"/>
            <w:vAlign w:val="center"/>
            <w:hideMark/>
          </w:tcPr>
          <w:p w14:paraId="26541ABF" w14:textId="77777777" w:rsidR="00477C5A" w:rsidRPr="00477C5A" w:rsidRDefault="00477C5A" w:rsidP="00477C5A">
            <w:pPr>
              <w:spacing w:after="0" w:line="240" w:lineRule="auto"/>
              <w:jc w:val="center"/>
              <w:rPr>
                <w:rFonts w:ascii="Verdana" w:eastAsia="Times New Roman" w:hAnsi="Verdana" w:cs="Times New Roman"/>
                <w:color w:val="000000"/>
                <w:sz w:val="20"/>
                <w:szCs w:val="20"/>
                <w:lang w:val="en-US"/>
              </w:rPr>
            </w:pPr>
            <w:r w:rsidRPr="00477C5A">
              <w:rPr>
                <w:rFonts w:ascii="Verdana" w:eastAsia="Times New Roman" w:hAnsi="Verdana" w:cs="Times New Roman"/>
                <w:color w:val="000000"/>
                <w:sz w:val="20"/>
                <w:szCs w:val="20"/>
                <w:lang w:val="en-US"/>
              </w:rPr>
              <w:t>3.56%</w:t>
            </w:r>
          </w:p>
        </w:tc>
      </w:tr>
    </w:tbl>
    <w:p w14:paraId="6D360A73" w14:textId="7F6FB2A5" w:rsidR="0068477D" w:rsidRDefault="00477C5A" w:rsidP="0068477D">
      <w:pPr>
        <w:rPr>
          <w:rFonts w:ascii="Arial" w:eastAsia="Arial" w:hAnsi="Arial" w:cs="Arial"/>
          <w:color w:val="000000" w:themeColor="text1"/>
          <w:sz w:val="24"/>
          <w:szCs w:val="24"/>
        </w:rPr>
      </w:pPr>
      <w:r w:rsidRPr="00477C5A">
        <w:rPr>
          <w:rFonts w:ascii="Arial" w:eastAsia="Arial" w:hAnsi="Arial" w:cs="Arial"/>
          <w:noProof/>
          <w:color w:val="000000" w:themeColor="text1"/>
          <w:sz w:val="24"/>
          <w:szCs w:val="24"/>
        </w:rPr>
        <mc:AlternateContent>
          <mc:Choice Requires="wps">
            <w:drawing>
              <wp:anchor distT="0" distB="0" distL="114300" distR="114300" simplePos="0" relativeHeight="252563456" behindDoc="0" locked="0" layoutInCell="1" allowOverlap="1" wp14:anchorId="13E3BC78" wp14:editId="5A8779DB">
                <wp:simplePos x="0" y="0"/>
                <wp:positionH relativeFrom="column">
                  <wp:posOffset>3145790</wp:posOffset>
                </wp:positionH>
                <wp:positionV relativeFrom="paragraph">
                  <wp:posOffset>95002</wp:posOffset>
                </wp:positionV>
                <wp:extent cx="3340841" cy="200055"/>
                <wp:effectExtent l="0" t="0" r="0" b="0"/>
                <wp:wrapNone/>
                <wp:docPr id="2212" name="TextBox 3"/>
                <wp:cNvGraphicFramePr/>
                <a:graphic xmlns:a="http://schemas.openxmlformats.org/drawingml/2006/main">
                  <a:graphicData uri="http://schemas.microsoft.com/office/word/2010/wordprocessingShape">
                    <wps:wsp>
                      <wps:cNvSpPr txBox="1"/>
                      <wps:spPr>
                        <a:xfrm>
                          <a:off x="0" y="0"/>
                          <a:ext cx="3340841" cy="200055"/>
                        </a:xfrm>
                        <a:prstGeom prst="rect">
                          <a:avLst/>
                        </a:prstGeom>
                        <a:noFill/>
                      </wps:spPr>
                      <wps:txbx>
                        <w:txbxContent>
                          <w:p w14:paraId="0355354B" w14:textId="77777777" w:rsidR="00477C5A" w:rsidRDefault="00477C5A" w:rsidP="00477C5A">
                            <w:pPr>
                              <w:jc w:val="right"/>
                              <w:textAlignment w:val="baseline"/>
                              <w:rPr>
                                <w:rFonts w:ascii="Verdana" w:eastAsia="Verdana" w:hAnsi="Verdana" w:cs="Verdana"/>
                                <w:i/>
                                <w:iCs/>
                                <w:color w:val="7F7F7F"/>
                                <w:kern w:val="24"/>
                                <w:sz w:val="14"/>
                                <w:szCs w:val="14"/>
                              </w:rPr>
                            </w:pPr>
                            <w:r>
                              <w:rPr>
                                <w:rFonts w:ascii="Verdana" w:eastAsia="Verdana" w:hAnsi="Verdana" w:cs="Verdana"/>
                                <w:i/>
                                <w:iCs/>
                                <w:color w:val="7F7F7F"/>
                                <w:kern w:val="24"/>
                                <w:sz w:val="14"/>
                                <w:szCs w:val="14"/>
                              </w:rPr>
                              <w:t>Source: IMF, World Bank</w:t>
                            </w:r>
                          </w:p>
                        </w:txbxContent>
                      </wps:txbx>
                      <wps:bodyPr wrap="square" rtlCol="0">
                        <a:spAutoFit/>
                      </wps:bodyPr>
                    </wps:wsp>
                  </a:graphicData>
                </a:graphic>
              </wp:anchor>
            </w:drawing>
          </mc:Choice>
          <mc:Fallback>
            <w:pict>
              <v:shape w14:anchorId="13E3BC78" id="_x0000_s1066" type="#_x0000_t202" style="position:absolute;margin-left:247.7pt;margin-top:7.5pt;width:263.05pt;height:15.75pt;z-index:252563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" filled="f" stroked="f">
                <v:textbox style="mso-fit-shape-to-text:t">
                  <w:txbxContent>
                    <w:p w14:paraId="0355354B" w14:textId="77777777" w:rsidR="00477C5A" w:rsidRDefault="00477C5A" w:rsidP="00477C5A">
                      <w:pPr>
                        <w:jc w:val="right"/>
                        <w:textAlignment w:val="baseline"/>
                        <w:rPr>
                          <w:rFonts w:ascii="Verdana" w:eastAsia="Verdana" w:hAnsi="Verdana" w:cs="Verdana"/>
                          <w:i/>
                          <w:iCs/>
                          <w:color w:val="7F7F7F"/>
                          <w:kern w:val="24"/>
                          <w:sz w:val="14"/>
                          <w:szCs w:val="14"/>
                        </w:rPr>
                      </w:pPr>
                      <w:r>
                        <w:rPr>
                          <w:rFonts w:ascii="Verdana" w:eastAsia="Verdana" w:hAnsi="Verdana" w:cs="Verdana"/>
                          <w:i/>
                          <w:iCs/>
                          <w:color w:val="7F7F7F"/>
                          <w:kern w:val="24"/>
                          <w:sz w:val="14"/>
                          <w:szCs w:val="14"/>
                        </w:rPr>
                        <w:t>Source: IMF, World Bank</w:t>
                      </w:r>
                    </w:p>
                  </w:txbxContent>
                </v:textbox>
              </v:shape>
            </w:pict>
          </mc:Fallback>
        </mc:AlternateContent>
      </w:r>
    </w:p>
    <w:p w14:paraId="286A37F1" w14:textId="77777777" w:rsidR="00243E52" w:rsidRDefault="00243E52" w:rsidP="0061645E">
      <w:pPr>
        <w:spacing w:line="360" w:lineRule="auto"/>
        <w:rPr>
          <w:rFonts w:ascii="Arial" w:hAnsi="Arial" w:cs="Arial"/>
          <w:b/>
          <w:bCs/>
          <w:sz w:val="24"/>
          <w:szCs w:val="24"/>
        </w:rPr>
      </w:pPr>
    </w:p>
    <w:p w14:paraId="470F83F2" w14:textId="6B6C1C6C" w:rsidR="00912B14" w:rsidRPr="0061645E" w:rsidRDefault="00912B14" w:rsidP="0061645E">
      <w:pPr>
        <w:spacing w:line="360" w:lineRule="auto"/>
        <w:rPr>
          <w:rFonts w:ascii="Arial" w:hAnsi="Arial" w:cs="Arial"/>
          <w:b/>
          <w:bCs/>
          <w:sz w:val="24"/>
          <w:szCs w:val="24"/>
        </w:rPr>
      </w:pPr>
      <w:r w:rsidRPr="0061645E">
        <w:rPr>
          <w:rFonts w:ascii="Arial" w:hAnsi="Arial" w:cs="Arial"/>
          <w:b/>
          <w:bCs/>
          <w:sz w:val="24"/>
          <w:szCs w:val="24"/>
        </w:rPr>
        <w:t>3.2.1.3. Demand By Application</w:t>
      </w:r>
    </w:p>
    <w:p w14:paraId="0ECB13D1" w14:textId="67F7D11E" w:rsidR="0068477D" w:rsidRPr="0061645E" w:rsidRDefault="00912B14" w:rsidP="0061645E">
      <w:pPr>
        <w:spacing w:line="360" w:lineRule="auto"/>
        <w:rPr>
          <w:rFonts w:ascii="Arial" w:hAnsi="Arial" w:cs="Arial"/>
          <w:b/>
          <w:bCs/>
          <w:sz w:val="24"/>
          <w:szCs w:val="24"/>
        </w:rPr>
      </w:pPr>
      <w:r w:rsidRPr="0061645E">
        <w:rPr>
          <w:rFonts w:ascii="Arial" w:hAnsi="Arial" w:cs="Arial"/>
          <w:b/>
          <w:bCs/>
          <w:sz w:val="24"/>
          <w:szCs w:val="24"/>
        </w:rPr>
        <w:t>Asia Pacific Vinyl Ester Resin Demand, By Application, By Volume</w:t>
      </w:r>
      <w:r w:rsidR="007E26B0">
        <w:rPr>
          <w:rFonts w:ascii="Arial" w:hAnsi="Arial" w:cs="Arial"/>
          <w:b/>
          <w:bCs/>
          <w:sz w:val="24"/>
          <w:szCs w:val="24"/>
        </w:rPr>
        <w:t xml:space="preserve"> (000’ Tonnes)</w:t>
      </w:r>
      <w:r w:rsidR="00681F3A">
        <w:rPr>
          <w:rFonts w:ascii="Arial" w:hAnsi="Arial" w:cs="Arial"/>
          <w:b/>
          <w:bCs/>
          <w:sz w:val="24"/>
          <w:szCs w:val="24"/>
        </w:rPr>
        <w:t xml:space="preserve"> </w:t>
      </w:r>
      <w:r w:rsidR="00BE396A">
        <w:rPr>
          <w:rFonts w:ascii="Arial" w:hAnsi="Arial" w:cs="Arial"/>
          <w:b/>
          <w:bCs/>
          <w:sz w:val="24"/>
          <w:szCs w:val="24"/>
        </w:rPr>
        <w:t>(%)</w:t>
      </w:r>
      <w:r w:rsidRPr="0061645E">
        <w:rPr>
          <w:rFonts w:ascii="Arial" w:hAnsi="Arial" w:cs="Arial"/>
          <w:b/>
          <w:bCs/>
          <w:sz w:val="24"/>
          <w:szCs w:val="24"/>
        </w:rPr>
        <w:t>, 2015–2030F</w:t>
      </w:r>
    </w:p>
    <w:p w14:paraId="3C452696" w14:textId="1C17735E" w:rsidR="0068477D" w:rsidRDefault="002F3659" w:rsidP="0068477D">
      <w:pPr>
        <w:rPr>
          <w:rFonts w:ascii="Arial" w:eastAsia="Arial" w:hAnsi="Arial" w:cs="Arial"/>
          <w:color w:val="000000" w:themeColor="text1"/>
          <w:sz w:val="24"/>
          <w:szCs w:val="24"/>
        </w:rPr>
      </w:pPr>
      <w:r w:rsidRPr="002B5730">
        <w:rPr>
          <w:b/>
          <w:noProof/>
          <w:color w:val="000000" w:themeColor="text1"/>
        </w:rPr>
        <mc:AlternateContent>
          <mc:Choice Requires="wps">
            <w:drawing>
              <wp:anchor distT="0" distB="0" distL="114300" distR="114300" simplePos="0" relativeHeight="252014592" behindDoc="0" locked="0" layoutInCell="1" allowOverlap="1" wp14:anchorId="75A6B26A" wp14:editId="290BD8D5">
                <wp:simplePos x="0" y="0"/>
                <wp:positionH relativeFrom="margin">
                  <wp:posOffset>3429000</wp:posOffset>
                </wp:positionH>
                <wp:positionV relativeFrom="paragraph">
                  <wp:posOffset>2887345</wp:posOffset>
                </wp:positionV>
                <wp:extent cx="2878455" cy="307777"/>
                <wp:effectExtent l="0" t="0" r="0" b="0"/>
                <wp:wrapNone/>
                <wp:docPr id="245" name="TextBox 4"/>
                <wp:cNvGraphicFramePr/>
                <a:graphic xmlns:a="http://schemas.openxmlformats.org/drawingml/2006/main">
                  <a:graphicData uri="http://schemas.microsoft.com/office/word/2010/wordprocessingShape">
                    <wps:wsp>
                      <wps:cNvSpPr txBox="1"/>
                      <wps:spPr>
                        <a:xfrm>
                          <a:off x="0" y="0"/>
                          <a:ext cx="2878455" cy="307777"/>
                        </a:xfrm>
                        <a:prstGeom prst="rect">
                          <a:avLst/>
                        </a:prstGeom>
                        <a:noFill/>
                      </wps:spPr>
                      <wps:txbx>
                        <w:txbxContent>
                          <w:p w14:paraId="30DF8CD0" w14:textId="77777777" w:rsidR="0062149D" w:rsidRPr="002F3659" w:rsidRDefault="0062149D" w:rsidP="0062149D">
                            <w:pPr>
                              <w:jc w:val="right"/>
                              <w:textAlignment w:val="baseline"/>
                              <w:rPr>
                                <w:rFonts w:ascii="Verdana" w:eastAsia="Verdana" w:hAnsi="Verdana" w:cs="Verdana"/>
                                <w:i/>
                                <w:iCs/>
                                <w:color w:val="000000" w:themeColor="text1"/>
                                <w:kern w:val="24"/>
                                <w:sz w:val="12"/>
                                <w:szCs w:val="12"/>
                              </w:rPr>
                            </w:pPr>
                            <w:r w:rsidRPr="002F3659">
                              <w:rPr>
                                <w:rFonts w:ascii="Verdana" w:eastAsia="Verdana" w:hAnsi="Verdana" w:cs="Verdana"/>
                                <w:i/>
                                <w:iCs/>
                                <w:color w:val="000000" w:themeColor="text1"/>
                                <w:kern w:val="24"/>
                                <w:sz w:val="12"/>
                                <w:szCs w:val="12"/>
                              </w:rPr>
                              <w:t>Others include Défense, Aerospace, Electrical and electronics etc.</w:t>
                            </w:r>
                          </w:p>
                          <w:p w14:paraId="0B29C588" w14:textId="77777777" w:rsidR="0062149D" w:rsidRPr="002F3659" w:rsidRDefault="0062149D" w:rsidP="0062149D">
                            <w:pPr>
                              <w:jc w:val="right"/>
                              <w:textAlignment w:val="baseline"/>
                              <w:rPr>
                                <w:rFonts w:ascii="Verdana" w:eastAsia="Verdana" w:hAnsi="Verdana" w:cs="Verdana"/>
                                <w:i/>
                                <w:iCs/>
                                <w:color w:val="000000" w:themeColor="text1"/>
                                <w:kern w:val="24"/>
                                <w:sz w:val="12"/>
                                <w:szCs w:val="12"/>
                              </w:rPr>
                            </w:pPr>
                            <w:r w:rsidRPr="002F3659">
                              <w:rPr>
                                <w:rFonts w:ascii="Verdana" w:eastAsia="Verdana" w:hAnsi="Verdana" w:cs="Verdana"/>
                                <w:i/>
                                <w:iCs/>
                                <w:color w:val="000000" w:themeColor="text1"/>
                                <w:kern w:val="24"/>
                                <w:sz w:val="12"/>
                                <w:szCs w:val="12"/>
                              </w:rPr>
                              <w:t>Source: TechSci Research</w:t>
                            </w:r>
                          </w:p>
                        </w:txbxContent>
                      </wps:txbx>
                      <wps:bodyPr wrap="square" rtlCol="0">
                        <a:spAutoFit/>
                      </wps:bodyPr>
                    </wps:wsp>
                  </a:graphicData>
                </a:graphic>
                <wp14:sizeRelH relativeFrom="margin">
                  <wp14:pctWidth>0</wp14:pctWidth>
                </wp14:sizeRelH>
              </wp:anchor>
            </w:drawing>
          </mc:Choice>
          <mc:Fallback>
            <w:pict>
              <v:shape w14:anchorId="75A6B26A" id="_x0000_s1067" type="#_x0000_t202" style="position:absolute;margin-left:270pt;margin-top:227.35pt;width:226.65pt;height:24.25pt;z-index:25201459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" filled="f" stroked="f">
                <v:textbox style="mso-fit-shape-to-text:t">
                  <w:txbxContent>
                    <w:p w14:paraId="30DF8CD0" w14:textId="77777777" w:rsidR="0062149D" w:rsidRPr="002F3659" w:rsidRDefault="0062149D" w:rsidP="0062149D">
                      <w:pPr>
                        <w:jc w:val="right"/>
                        <w:textAlignment w:val="baseline"/>
                        <w:rPr>
                          <w:rFonts w:ascii="Verdana" w:eastAsia="Verdana" w:hAnsi="Verdana" w:cs="Verdana"/>
                          <w:i/>
                          <w:iCs/>
                          <w:color w:val="000000" w:themeColor="text1"/>
                          <w:kern w:val="24"/>
                          <w:sz w:val="12"/>
                          <w:szCs w:val="12"/>
                        </w:rPr>
                      </w:pPr>
                      <w:r w:rsidRPr="002F3659">
                        <w:rPr>
                          <w:rFonts w:ascii="Verdana" w:eastAsia="Verdana" w:hAnsi="Verdana" w:cs="Verdana"/>
                          <w:i/>
                          <w:iCs/>
                          <w:color w:val="000000" w:themeColor="text1"/>
                          <w:kern w:val="24"/>
                          <w:sz w:val="12"/>
                          <w:szCs w:val="12"/>
                        </w:rPr>
                        <w:t>Others include Défense, Aerospace, Electrical and electronics etc.</w:t>
                      </w:r>
                    </w:p>
                    <w:p w14:paraId="0B29C588" w14:textId="77777777" w:rsidR="0062149D" w:rsidRPr="002F3659" w:rsidRDefault="0062149D" w:rsidP="0062149D">
                      <w:pPr>
                        <w:jc w:val="right"/>
                        <w:textAlignment w:val="baseline"/>
                        <w:rPr>
                          <w:rFonts w:ascii="Verdana" w:eastAsia="Verdana" w:hAnsi="Verdana" w:cs="Verdana"/>
                          <w:i/>
                          <w:iCs/>
                          <w:color w:val="000000" w:themeColor="text1"/>
                          <w:kern w:val="24"/>
                          <w:sz w:val="12"/>
                          <w:szCs w:val="12"/>
                        </w:rPr>
                      </w:pPr>
                      <w:r w:rsidRPr="002F3659">
                        <w:rPr>
                          <w:rFonts w:ascii="Verdana" w:eastAsia="Verdana" w:hAnsi="Verdana" w:cs="Verdana"/>
                          <w:i/>
                          <w:iCs/>
                          <w:color w:val="000000" w:themeColor="text1"/>
                          <w:kern w:val="24"/>
                          <w:sz w:val="12"/>
                          <w:szCs w:val="12"/>
                        </w:rPr>
                        <w:t>Source: TechSci Research</w:t>
                      </w:r>
                    </w:p>
                  </w:txbxContent>
                </v:textbox>
                <w10:wrap anchorx="margin"/>
              </v:shape>
            </w:pict>
          </mc:Fallback>
        </mc:AlternateContent>
      </w:r>
      <w:r w:rsidR="0068477D" w:rsidRPr="002B5730">
        <w:rPr>
          <w:rFonts w:ascii="Arial" w:eastAsia="Arial" w:hAnsi="Arial" w:cs="Arial"/>
          <w:noProof/>
          <w:color w:val="000000" w:themeColor="text1"/>
          <w:sz w:val="24"/>
          <w:szCs w:val="24"/>
        </w:rPr>
        <w:drawing>
          <wp:inline distT="0" distB="0" distL="0" distR="0" wp14:anchorId="1423F6CF" wp14:editId="78BAA264">
            <wp:extent cx="6486525" cy="3581400"/>
            <wp:effectExtent l="0" t="0" r="0" b="0"/>
            <wp:docPr id="607" name="Chart 607">
              <a:extLst xmlns:a="http://schemas.openxmlformats.org/drawingml/2006/main">
                <a:ext uri="{FF2B5EF4-FFF2-40B4-BE49-F238E27FC236}">
                  <a16:creationId xmlns:a16="http://schemas.microsoft.com/office/drawing/2014/main" id="{33E62D94-53AA-4D38-A7F9-BA180DBC6E6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p>
    <w:p w14:paraId="4AB1A42E" w14:textId="77777777" w:rsidR="007B2784" w:rsidRPr="002B5730" w:rsidRDefault="007B2784" w:rsidP="0068477D">
      <w:pPr>
        <w:rPr>
          <w:rFonts w:ascii="Arial" w:eastAsia="Arial" w:hAnsi="Arial" w:cs="Arial"/>
          <w:color w:val="000000" w:themeColor="text1"/>
          <w:sz w:val="24"/>
          <w:szCs w:val="24"/>
        </w:rPr>
      </w:pPr>
    </w:p>
    <w:tbl>
      <w:tblPr>
        <w:tblW w:w="10032" w:type="dxa"/>
        <w:tblLook w:val="04A0" w:firstRow="1" w:lastRow="0" w:firstColumn="1" w:lastColumn="0" w:noHBand="0" w:noVBand="1"/>
      </w:tblPr>
      <w:tblGrid>
        <w:gridCol w:w="2040"/>
        <w:gridCol w:w="2040"/>
        <w:gridCol w:w="742"/>
        <w:gridCol w:w="742"/>
        <w:gridCol w:w="742"/>
        <w:gridCol w:w="742"/>
        <w:gridCol w:w="742"/>
        <w:gridCol w:w="794"/>
        <w:gridCol w:w="783"/>
        <w:gridCol w:w="783"/>
      </w:tblGrid>
      <w:tr w:rsidR="007B2784" w:rsidRPr="007B2784" w14:paraId="7F74E8E7" w14:textId="77777777" w:rsidTr="007B2784">
        <w:trPr>
          <w:trHeight w:val="284"/>
        </w:trPr>
        <w:tc>
          <w:tcPr>
            <w:tcW w:w="2044" w:type="dxa"/>
            <w:tcBorders>
              <w:top w:val="single" w:sz="8" w:space="0" w:color="auto"/>
              <w:left w:val="single" w:sz="8" w:space="0" w:color="auto"/>
              <w:bottom w:val="single" w:sz="8" w:space="0" w:color="auto"/>
              <w:right w:val="single" w:sz="8" w:space="0" w:color="auto"/>
            </w:tcBorders>
            <w:shd w:val="clear" w:color="000000" w:fill="C00000"/>
            <w:noWrap/>
            <w:vAlign w:val="center"/>
            <w:hideMark/>
          </w:tcPr>
          <w:p w14:paraId="27F39172" w14:textId="327754A2" w:rsidR="007B2784" w:rsidRPr="007B2784" w:rsidRDefault="007B2784" w:rsidP="007B2784">
            <w:pPr>
              <w:spacing w:after="0" w:line="240" w:lineRule="auto"/>
              <w:jc w:val="center"/>
              <w:rPr>
                <w:rFonts w:ascii="Arial" w:eastAsia="Times New Roman" w:hAnsi="Arial" w:cs="Arial"/>
                <w:b/>
                <w:bCs/>
                <w:color w:val="FFFFFF"/>
                <w:sz w:val="20"/>
                <w:szCs w:val="20"/>
                <w:lang w:eastAsia="en-IN"/>
              </w:rPr>
            </w:pPr>
            <w:r w:rsidRPr="007B2784">
              <w:rPr>
                <w:rFonts w:ascii="Arial" w:eastAsia="Times New Roman" w:hAnsi="Arial" w:cs="Arial"/>
                <w:b/>
                <w:bCs/>
                <w:color w:val="FFFFFF"/>
                <w:sz w:val="20"/>
                <w:szCs w:val="20"/>
                <w:lang w:val="en-US" w:eastAsia="en-IN"/>
              </w:rPr>
              <w:t>Demand by Application</w:t>
            </w:r>
          </w:p>
        </w:tc>
        <w:tc>
          <w:tcPr>
            <w:tcW w:w="2044" w:type="dxa"/>
            <w:tcBorders>
              <w:top w:val="single" w:sz="8" w:space="0" w:color="auto"/>
              <w:left w:val="nil"/>
              <w:bottom w:val="single" w:sz="8" w:space="0" w:color="auto"/>
              <w:right w:val="single" w:sz="8" w:space="0" w:color="auto"/>
            </w:tcBorders>
            <w:shd w:val="clear" w:color="000000" w:fill="C00000"/>
            <w:noWrap/>
            <w:vAlign w:val="center"/>
            <w:hideMark/>
          </w:tcPr>
          <w:p w14:paraId="461F7F55" w14:textId="77777777" w:rsidR="007B2784" w:rsidRPr="007B2784" w:rsidRDefault="007B2784" w:rsidP="007B2784">
            <w:pPr>
              <w:spacing w:after="0" w:line="240" w:lineRule="auto"/>
              <w:jc w:val="center"/>
              <w:rPr>
                <w:rFonts w:ascii="Arial" w:eastAsia="Times New Roman" w:hAnsi="Arial" w:cs="Arial"/>
                <w:b/>
                <w:bCs/>
                <w:color w:val="FFFFFF"/>
                <w:sz w:val="20"/>
                <w:szCs w:val="20"/>
                <w:lang w:eastAsia="en-IN"/>
              </w:rPr>
            </w:pPr>
            <w:r w:rsidRPr="007B2784">
              <w:rPr>
                <w:rFonts w:ascii="Arial" w:eastAsia="Times New Roman" w:hAnsi="Arial" w:cs="Arial"/>
                <w:b/>
                <w:bCs/>
                <w:color w:val="FFFFFF"/>
                <w:sz w:val="20"/>
                <w:szCs w:val="20"/>
                <w:lang w:val="en-US" w:eastAsia="en-IN"/>
              </w:rPr>
              <w:t>2015</w:t>
            </w:r>
          </w:p>
        </w:tc>
        <w:tc>
          <w:tcPr>
            <w:tcW w:w="743" w:type="dxa"/>
            <w:tcBorders>
              <w:top w:val="single" w:sz="8" w:space="0" w:color="auto"/>
              <w:left w:val="nil"/>
              <w:bottom w:val="single" w:sz="8" w:space="0" w:color="auto"/>
              <w:right w:val="single" w:sz="8" w:space="0" w:color="auto"/>
            </w:tcBorders>
            <w:shd w:val="clear" w:color="000000" w:fill="C00000"/>
            <w:noWrap/>
            <w:vAlign w:val="center"/>
            <w:hideMark/>
          </w:tcPr>
          <w:p w14:paraId="4164AD35" w14:textId="77777777" w:rsidR="007B2784" w:rsidRPr="007B2784" w:rsidRDefault="007B2784" w:rsidP="007B2784">
            <w:pPr>
              <w:spacing w:after="0" w:line="240" w:lineRule="auto"/>
              <w:jc w:val="center"/>
              <w:rPr>
                <w:rFonts w:ascii="Arial" w:eastAsia="Times New Roman" w:hAnsi="Arial" w:cs="Arial"/>
                <w:b/>
                <w:bCs/>
                <w:color w:val="FFFFFF"/>
                <w:sz w:val="20"/>
                <w:szCs w:val="20"/>
                <w:lang w:eastAsia="en-IN"/>
              </w:rPr>
            </w:pPr>
            <w:r w:rsidRPr="007B2784">
              <w:rPr>
                <w:rFonts w:ascii="Arial" w:eastAsia="Times New Roman" w:hAnsi="Arial" w:cs="Arial"/>
                <w:b/>
                <w:bCs/>
                <w:color w:val="FFFFFF"/>
                <w:sz w:val="20"/>
                <w:szCs w:val="20"/>
                <w:lang w:val="en-US" w:eastAsia="en-IN"/>
              </w:rPr>
              <w:t>2016</w:t>
            </w:r>
          </w:p>
        </w:tc>
        <w:tc>
          <w:tcPr>
            <w:tcW w:w="743" w:type="dxa"/>
            <w:tcBorders>
              <w:top w:val="single" w:sz="8" w:space="0" w:color="auto"/>
              <w:left w:val="nil"/>
              <w:bottom w:val="single" w:sz="8" w:space="0" w:color="auto"/>
              <w:right w:val="single" w:sz="8" w:space="0" w:color="auto"/>
            </w:tcBorders>
            <w:shd w:val="clear" w:color="000000" w:fill="C00000"/>
            <w:noWrap/>
            <w:vAlign w:val="center"/>
            <w:hideMark/>
          </w:tcPr>
          <w:p w14:paraId="4E558F1D" w14:textId="77777777" w:rsidR="007B2784" w:rsidRPr="007B2784" w:rsidRDefault="007B2784" w:rsidP="007B2784">
            <w:pPr>
              <w:spacing w:after="0" w:line="240" w:lineRule="auto"/>
              <w:jc w:val="center"/>
              <w:rPr>
                <w:rFonts w:ascii="Arial" w:eastAsia="Times New Roman" w:hAnsi="Arial" w:cs="Arial"/>
                <w:b/>
                <w:bCs/>
                <w:color w:val="FFFFFF"/>
                <w:sz w:val="20"/>
                <w:szCs w:val="20"/>
                <w:lang w:eastAsia="en-IN"/>
              </w:rPr>
            </w:pPr>
            <w:r w:rsidRPr="007B2784">
              <w:rPr>
                <w:rFonts w:ascii="Arial" w:eastAsia="Times New Roman" w:hAnsi="Arial" w:cs="Arial"/>
                <w:b/>
                <w:bCs/>
                <w:color w:val="FFFFFF"/>
                <w:sz w:val="20"/>
                <w:szCs w:val="20"/>
                <w:lang w:val="en-US" w:eastAsia="en-IN"/>
              </w:rPr>
              <w:t>2017</w:t>
            </w:r>
          </w:p>
        </w:tc>
        <w:tc>
          <w:tcPr>
            <w:tcW w:w="743" w:type="dxa"/>
            <w:tcBorders>
              <w:top w:val="single" w:sz="8" w:space="0" w:color="auto"/>
              <w:left w:val="nil"/>
              <w:bottom w:val="single" w:sz="8" w:space="0" w:color="auto"/>
              <w:right w:val="single" w:sz="8" w:space="0" w:color="auto"/>
            </w:tcBorders>
            <w:shd w:val="clear" w:color="000000" w:fill="C00000"/>
            <w:noWrap/>
            <w:vAlign w:val="center"/>
            <w:hideMark/>
          </w:tcPr>
          <w:p w14:paraId="4360229A" w14:textId="77777777" w:rsidR="007B2784" w:rsidRPr="007B2784" w:rsidRDefault="007B2784" w:rsidP="007B2784">
            <w:pPr>
              <w:spacing w:after="0" w:line="240" w:lineRule="auto"/>
              <w:jc w:val="center"/>
              <w:rPr>
                <w:rFonts w:ascii="Arial" w:eastAsia="Times New Roman" w:hAnsi="Arial" w:cs="Arial"/>
                <w:b/>
                <w:bCs/>
                <w:color w:val="FFFFFF"/>
                <w:sz w:val="20"/>
                <w:szCs w:val="20"/>
                <w:lang w:eastAsia="en-IN"/>
              </w:rPr>
            </w:pPr>
            <w:r w:rsidRPr="007B2784">
              <w:rPr>
                <w:rFonts w:ascii="Arial" w:eastAsia="Times New Roman" w:hAnsi="Arial" w:cs="Arial"/>
                <w:b/>
                <w:bCs/>
                <w:color w:val="FFFFFF"/>
                <w:sz w:val="20"/>
                <w:szCs w:val="20"/>
                <w:lang w:val="en-US" w:eastAsia="en-IN"/>
              </w:rPr>
              <w:t>2018</w:t>
            </w:r>
          </w:p>
        </w:tc>
        <w:tc>
          <w:tcPr>
            <w:tcW w:w="743" w:type="dxa"/>
            <w:tcBorders>
              <w:top w:val="single" w:sz="8" w:space="0" w:color="auto"/>
              <w:left w:val="nil"/>
              <w:bottom w:val="single" w:sz="8" w:space="0" w:color="auto"/>
              <w:right w:val="single" w:sz="8" w:space="0" w:color="auto"/>
            </w:tcBorders>
            <w:shd w:val="clear" w:color="000000" w:fill="C00000"/>
            <w:noWrap/>
            <w:vAlign w:val="center"/>
            <w:hideMark/>
          </w:tcPr>
          <w:p w14:paraId="5A1C4A55" w14:textId="77777777" w:rsidR="007B2784" w:rsidRPr="007B2784" w:rsidRDefault="007B2784" w:rsidP="007B2784">
            <w:pPr>
              <w:spacing w:after="0" w:line="240" w:lineRule="auto"/>
              <w:jc w:val="center"/>
              <w:rPr>
                <w:rFonts w:ascii="Arial" w:eastAsia="Times New Roman" w:hAnsi="Arial" w:cs="Arial"/>
                <w:b/>
                <w:bCs/>
                <w:color w:val="FFFFFF"/>
                <w:sz w:val="20"/>
                <w:szCs w:val="20"/>
                <w:lang w:eastAsia="en-IN"/>
              </w:rPr>
            </w:pPr>
            <w:r w:rsidRPr="007B2784">
              <w:rPr>
                <w:rFonts w:ascii="Arial" w:eastAsia="Times New Roman" w:hAnsi="Arial" w:cs="Arial"/>
                <w:b/>
                <w:bCs/>
                <w:color w:val="FFFFFF"/>
                <w:sz w:val="20"/>
                <w:szCs w:val="20"/>
                <w:lang w:val="en-US" w:eastAsia="en-IN"/>
              </w:rPr>
              <w:t>2019</w:t>
            </w:r>
          </w:p>
        </w:tc>
        <w:tc>
          <w:tcPr>
            <w:tcW w:w="743" w:type="dxa"/>
            <w:tcBorders>
              <w:top w:val="single" w:sz="8" w:space="0" w:color="auto"/>
              <w:left w:val="nil"/>
              <w:bottom w:val="single" w:sz="8" w:space="0" w:color="auto"/>
              <w:right w:val="single" w:sz="8" w:space="0" w:color="auto"/>
            </w:tcBorders>
            <w:shd w:val="clear" w:color="000000" w:fill="C00000"/>
            <w:noWrap/>
            <w:vAlign w:val="center"/>
            <w:hideMark/>
          </w:tcPr>
          <w:p w14:paraId="0A5C774C" w14:textId="77777777" w:rsidR="007B2784" w:rsidRPr="007B2784" w:rsidRDefault="007B2784" w:rsidP="007B2784">
            <w:pPr>
              <w:spacing w:after="0" w:line="240" w:lineRule="auto"/>
              <w:jc w:val="center"/>
              <w:rPr>
                <w:rFonts w:ascii="Arial" w:eastAsia="Times New Roman" w:hAnsi="Arial" w:cs="Arial"/>
                <w:b/>
                <w:bCs/>
                <w:color w:val="FFFFFF"/>
                <w:sz w:val="20"/>
                <w:szCs w:val="20"/>
                <w:lang w:eastAsia="en-IN"/>
              </w:rPr>
            </w:pPr>
            <w:r w:rsidRPr="007B2784">
              <w:rPr>
                <w:rFonts w:ascii="Arial" w:eastAsia="Times New Roman" w:hAnsi="Arial" w:cs="Arial"/>
                <w:b/>
                <w:bCs/>
                <w:color w:val="FFFFFF"/>
                <w:sz w:val="20"/>
                <w:szCs w:val="20"/>
                <w:lang w:val="en-US" w:eastAsia="en-IN"/>
              </w:rPr>
              <w:t>2020</w:t>
            </w:r>
          </w:p>
        </w:tc>
        <w:tc>
          <w:tcPr>
            <w:tcW w:w="743" w:type="dxa"/>
            <w:tcBorders>
              <w:top w:val="single" w:sz="8" w:space="0" w:color="auto"/>
              <w:left w:val="nil"/>
              <w:bottom w:val="single" w:sz="8" w:space="0" w:color="auto"/>
              <w:right w:val="single" w:sz="8" w:space="0" w:color="auto"/>
            </w:tcBorders>
            <w:shd w:val="clear" w:color="000000" w:fill="C00000"/>
            <w:noWrap/>
            <w:vAlign w:val="center"/>
            <w:hideMark/>
          </w:tcPr>
          <w:p w14:paraId="18595EFA" w14:textId="77777777" w:rsidR="007B2784" w:rsidRPr="007B2784" w:rsidRDefault="007B2784" w:rsidP="007B2784">
            <w:pPr>
              <w:spacing w:after="0" w:line="240" w:lineRule="auto"/>
              <w:jc w:val="center"/>
              <w:rPr>
                <w:rFonts w:ascii="Arial" w:eastAsia="Times New Roman" w:hAnsi="Arial" w:cs="Arial"/>
                <w:b/>
                <w:bCs/>
                <w:color w:val="FFFFFF"/>
                <w:sz w:val="20"/>
                <w:szCs w:val="20"/>
                <w:lang w:eastAsia="en-IN"/>
              </w:rPr>
            </w:pPr>
            <w:r w:rsidRPr="007B2784">
              <w:rPr>
                <w:rFonts w:ascii="Arial" w:eastAsia="Times New Roman" w:hAnsi="Arial" w:cs="Arial"/>
                <w:b/>
                <w:bCs/>
                <w:color w:val="FFFFFF"/>
                <w:sz w:val="20"/>
                <w:szCs w:val="20"/>
                <w:lang w:val="en-US" w:eastAsia="en-IN"/>
              </w:rPr>
              <w:t>2021E</w:t>
            </w:r>
          </w:p>
        </w:tc>
        <w:tc>
          <w:tcPr>
            <w:tcW w:w="743" w:type="dxa"/>
            <w:tcBorders>
              <w:top w:val="single" w:sz="8" w:space="0" w:color="auto"/>
              <w:left w:val="nil"/>
              <w:bottom w:val="single" w:sz="8" w:space="0" w:color="auto"/>
              <w:right w:val="single" w:sz="8" w:space="0" w:color="auto"/>
            </w:tcBorders>
            <w:shd w:val="clear" w:color="000000" w:fill="C00000"/>
            <w:noWrap/>
            <w:vAlign w:val="center"/>
            <w:hideMark/>
          </w:tcPr>
          <w:p w14:paraId="379D516C" w14:textId="77777777" w:rsidR="007B2784" w:rsidRPr="007B2784" w:rsidRDefault="007B2784" w:rsidP="007B2784">
            <w:pPr>
              <w:spacing w:after="0" w:line="240" w:lineRule="auto"/>
              <w:jc w:val="center"/>
              <w:rPr>
                <w:rFonts w:ascii="Arial" w:eastAsia="Times New Roman" w:hAnsi="Arial" w:cs="Arial"/>
                <w:b/>
                <w:bCs/>
                <w:color w:val="FFFFFF"/>
                <w:sz w:val="20"/>
                <w:szCs w:val="20"/>
                <w:lang w:eastAsia="en-IN"/>
              </w:rPr>
            </w:pPr>
            <w:r w:rsidRPr="007B2784">
              <w:rPr>
                <w:rFonts w:ascii="Arial" w:eastAsia="Times New Roman" w:hAnsi="Arial" w:cs="Arial"/>
                <w:b/>
                <w:bCs/>
                <w:color w:val="FFFFFF"/>
                <w:sz w:val="20"/>
                <w:szCs w:val="20"/>
                <w:lang w:val="en-US" w:eastAsia="en-IN"/>
              </w:rPr>
              <w:t>2025F</w:t>
            </w:r>
          </w:p>
        </w:tc>
        <w:tc>
          <w:tcPr>
            <w:tcW w:w="743" w:type="dxa"/>
            <w:tcBorders>
              <w:top w:val="single" w:sz="8" w:space="0" w:color="auto"/>
              <w:left w:val="nil"/>
              <w:bottom w:val="single" w:sz="8" w:space="0" w:color="auto"/>
              <w:right w:val="single" w:sz="8" w:space="0" w:color="auto"/>
            </w:tcBorders>
            <w:shd w:val="clear" w:color="000000" w:fill="C00000"/>
            <w:noWrap/>
            <w:vAlign w:val="center"/>
            <w:hideMark/>
          </w:tcPr>
          <w:p w14:paraId="29496358" w14:textId="77777777" w:rsidR="007B2784" w:rsidRPr="007B2784" w:rsidRDefault="007B2784" w:rsidP="007B2784">
            <w:pPr>
              <w:spacing w:after="0" w:line="240" w:lineRule="auto"/>
              <w:jc w:val="center"/>
              <w:rPr>
                <w:rFonts w:ascii="Arial" w:eastAsia="Times New Roman" w:hAnsi="Arial" w:cs="Arial"/>
                <w:b/>
                <w:bCs/>
                <w:color w:val="FFFFFF"/>
                <w:sz w:val="20"/>
                <w:szCs w:val="20"/>
                <w:lang w:eastAsia="en-IN"/>
              </w:rPr>
            </w:pPr>
            <w:r w:rsidRPr="007B2784">
              <w:rPr>
                <w:rFonts w:ascii="Arial" w:eastAsia="Times New Roman" w:hAnsi="Arial" w:cs="Arial"/>
                <w:b/>
                <w:bCs/>
                <w:color w:val="FFFFFF"/>
                <w:sz w:val="20"/>
                <w:szCs w:val="20"/>
                <w:lang w:val="en-US" w:eastAsia="en-IN"/>
              </w:rPr>
              <w:t>2030F</w:t>
            </w:r>
          </w:p>
        </w:tc>
      </w:tr>
      <w:tr w:rsidR="007B2784" w:rsidRPr="007B2784" w14:paraId="3B2CD6B1" w14:textId="77777777" w:rsidTr="007B2784">
        <w:trPr>
          <w:trHeight w:val="284"/>
        </w:trPr>
        <w:tc>
          <w:tcPr>
            <w:tcW w:w="2044" w:type="dxa"/>
            <w:tcBorders>
              <w:top w:val="nil"/>
              <w:left w:val="single" w:sz="8" w:space="0" w:color="auto"/>
              <w:bottom w:val="single" w:sz="8" w:space="0" w:color="auto"/>
              <w:right w:val="single" w:sz="8" w:space="0" w:color="auto"/>
            </w:tcBorders>
            <w:shd w:val="clear" w:color="000000" w:fill="FFFFFF"/>
            <w:noWrap/>
            <w:vAlign w:val="center"/>
            <w:hideMark/>
          </w:tcPr>
          <w:p w14:paraId="4317E020" w14:textId="77777777" w:rsidR="007B2784" w:rsidRPr="007B2784" w:rsidRDefault="007B2784" w:rsidP="007B2784">
            <w:pPr>
              <w:spacing w:after="0" w:line="240" w:lineRule="auto"/>
              <w:rPr>
                <w:rFonts w:ascii="Arial" w:eastAsia="Times New Roman" w:hAnsi="Arial" w:cs="Arial"/>
                <w:color w:val="000000"/>
                <w:sz w:val="20"/>
                <w:szCs w:val="20"/>
                <w:lang w:eastAsia="en-IN"/>
              </w:rPr>
            </w:pPr>
            <w:r w:rsidRPr="007B2784">
              <w:rPr>
                <w:rFonts w:ascii="Arial" w:eastAsia="Times New Roman" w:hAnsi="Arial" w:cs="Arial"/>
                <w:color w:val="000000"/>
                <w:sz w:val="20"/>
                <w:szCs w:val="20"/>
                <w:lang w:eastAsia="en-IN"/>
              </w:rPr>
              <w:t>Pipes &amp; Tanks</w:t>
            </w:r>
          </w:p>
        </w:tc>
        <w:tc>
          <w:tcPr>
            <w:tcW w:w="2044" w:type="dxa"/>
            <w:tcBorders>
              <w:top w:val="nil"/>
              <w:left w:val="nil"/>
              <w:bottom w:val="single" w:sz="8" w:space="0" w:color="auto"/>
              <w:right w:val="single" w:sz="8" w:space="0" w:color="auto"/>
            </w:tcBorders>
            <w:shd w:val="clear" w:color="000000" w:fill="FFFFFF"/>
            <w:noWrap/>
            <w:vAlign w:val="center"/>
            <w:hideMark/>
          </w:tcPr>
          <w:p w14:paraId="05FE0F5C" w14:textId="77777777" w:rsidR="007B2784" w:rsidRPr="007B2784" w:rsidRDefault="007B2784" w:rsidP="007B2784">
            <w:pPr>
              <w:spacing w:after="0" w:line="240" w:lineRule="auto"/>
              <w:jc w:val="center"/>
              <w:rPr>
                <w:rFonts w:ascii="Arial" w:eastAsia="Times New Roman" w:hAnsi="Arial" w:cs="Arial"/>
                <w:color w:val="000000"/>
                <w:sz w:val="20"/>
                <w:szCs w:val="20"/>
                <w:lang w:eastAsia="en-IN"/>
              </w:rPr>
            </w:pPr>
            <w:r w:rsidRPr="007B2784">
              <w:rPr>
                <w:rFonts w:ascii="Arial" w:eastAsia="Times New Roman" w:hAnsi="Arial" w:cs="Arial"/>
                <w:color w:val="000000"/>
                <w:sz w:val="20"/>
                <w:szCs w:val="20"/>
                <w:lang w:eastAsia="en-IN"/>
              </w:rPr>
              <w:t>167</w:t>
            </w:r>
          </w:p>
        </w:tc>
        <w:tc>
          <w:tcPr>
            <w:tcW w:w="743" w:type="dxa"/>
            <w:tcBorders>
              <w:top w:val="nil"/>
              <w:left w:val="nil"/>
              <w:bottom w:val="single" w:sz="8" w:space="0" w:color="auto"/>
              <w:right w:val="single" w:sz="8" w:space="0" w:color="auto"/>
            </w:tcBorders>
            <w:shd w:val="clear" w:color="000000" w:fill="FFFFFF"/>
            <w:noWrap/>
            <w:vAlign w:val="center"/>
            <w:hideMark/>
          </w:tcPr>
          <w:p w14:paraId="7E9FE6D4" w14:textId="77777777" w:rsidR="007B2784" w:rsidRPr="007B2784" w:rsidRDefault="007B2784" w:rsidP="007B2784">
            <w:pPr>
              <w:spacing w:after="0" w:line="240" w:lineRule="auto"/>
              <w:jc w:val="center"/>
              <w:rPr>
                <w:rFonts w:ascii="Arial" w:eastAsia="Times New Roman" w:hAnsi="Arial" w:cs="Arial"/>
                <w:color w:val="000000"/>
                <w:sz w:val="20"/>
                <w:szCs w:val="20"/>
                <w:lang w:eastAsia="en-IN"/>
              </w:rPr>
            </w:pPr>
            <w:r w:rsidRPr="007B2784">
              <w:rPr>
                <w:rFonts w:ascii="Arial" w:eastAsia="Times New Roman" w:hAnsi="Arial" w:cs="Arial"/>
                <w:color w:val="000000"/>
                <w:sz w:val="20"/>
                <w:szCs w:val="20"/>
                <w:lang w:eastAsia="en-IN"/>
              </w:rPr>
              <w:t>178</w:t>
            </w:r>
          </w:p>
        </w:tc>
        <w:tc>
          <w:tcPr>
            <w:tcW w:w="743" w:type="dxa"/>
            <w:tcBorders>
              <w:top w:val="nil"/>
              <w:left w:val="nil"/>
              <w:bottom w:val="single" w:sz="8" w:space="0" w:color="auto"/>
              <w:right w:val="single" w:sz="8" w:space="0" w:color="auto"/>
            </w:tcBorders>
            <w:shd w:val="clear" w:color="000000" w:fill="FFFFFF"/>
            <w:noWrap/>
            <w:vAlign w:val="center"/>
            <w:hideMark/>
          </w:tcPr>
          <w:p w14:paraId="57674BE0" w14:textId="77777777" w:rsidR="007B2784" w:rsidRPr="007B2784" w:rsidRDefault="007B2784" w:rsidP="007B2784">
            <w:pPr>
              <w:spacing w:after="0" w:line="240" w:lineRule="auto"/>
              <w:jc w:val="center"/>
              <w:rPr>
                <w:rFonts w:ascii="Arial" w:eastAsia="Times New Roman" w:hAnsi="Arial" w:cs="Arial"/>
                <w:color w:val="000000"/>
                <w:sz w:val="20"/>
                <w:szCs w:val="20"/>
                <w:lang w:eastAsia="en-IN"/>
              </w:rPr>
            </w:pPr>
            <w:r w:rsidRPr="007B2784">
              <w:rPr>
                <w:rFonts w:ascii="Arial" w:eastAsia="Times New Roman" w:hAnsi="Arial" w:cs="Arial"/>
                <w:color w:val="000000"/>
                <w:sz w:val="20"/>
                <w:szCs w:val="20"/>
                <w:lang w:eastAsia="en-IN"/>
              </w:rPr>
              <w:t>187</w:t>
            </w:r>
          </w:p>
        </w:tc>
        <w:tc>
          <w:tcPr>
            <w:tcW w:w="743" w:type="dxa"/>
            <w:tcBorders>
              <w:top w:val="nil"/>
              <w:left w:val="nil"/>
              <w:bottom w:val="single" w:sz="8" w:space="0" w:color="auto"/>
              <w:right w:val="single" w:sz="8" w:space="0" w:color="auto"/>
            </w:tcBorders>
            <w:shd w:val="clear" w:color="000000" w:fill="FFFFFF"/>
            <w:noWrap/>
            <w:vAlign w:val="center"/>
            <w:hideMark/>
          </w:tcPr>
          <w:p w14:paraId="30D6A9C4" w14:textId="77777777" w:rsidR="007B2784" w:rsidRPr="007B2784" w:rsidRDefault="007B2784" w:rsidP="007B2784">
            <w:pPr>
              <w:spacing w:after="0" w:line="240" w:lineRule="auto"/>
              <w:jc w:val="center"/>
              <w:rPr>
                <w:rFonts w:ascii="Arial" w:eastAsia="Times New Roman" w:hAnsi="Arial" w:cs="Arial"/>
                <w:color w:val="000000"/>
                <w:sz w:val="20"/>
                <w:szCs w:val="20"/>
                <w:lang w:eastAsia="en-IN"/>
              </w:rPr>
            </w:pPr>
            <w:r w:rsidRPr="007B2784">
              <w:rPr>
                <w:rFonts w:ascii="Arial" w:eastAsia="Times New Roman" w:hAnsi="Arial" w:cs="Arial"/>
                <w:color w:val="000000"/>
                <w:sz w:val="20"/>
                <w:szCs w:val="20"/>
                <w:lang w:eastAsia="en-IN"/>
              </w:rPr>
              <w:t>196</w:t>
            </w:r>
          </w:p>
        </w:tc>
        <w:tc>
          <w:tcPr>
            <w:tcW w:w="743" w:type="dxa"/>
            <w:tcBorders>
              <w:top w:val="nil"/>
              <w:left w:val="nil"/>
              <w:bottom w:val="single" w:sz="8" w:space="0" w:color="auto"/>
              <w:right w:val="single" w:sz="8" w:space="0" w:color="auto"/>
            </w:tcBorders>
            <w:shd w:val="clear" w:color="000000" w:fill="FFFFFF"/>
            <w:noWrap/>
            <w:vAlign w:val="center"/>
            <w:hideMark/>
          </w:tcPr>
          <w:p w14:paraId="363B926E" w14:textId="77777777" w:rsidR="007B2784" w:rsidRPr="007B2784" w:rsidRDefault="007B2784" w:rsidP="007B2784">
            <w:pPr>
              <w:spacing w:after="0" w:line="240" w:lineRule="auto"/>
              <w:jc w:val="center"/>
              <w:rPr>
                <w:rFonts w:ascii="Arial" w:eastAsia="Times New Roman" w:hAnsi="Arial" w:cs="Arial"/>
                <w:color w:val="000000"/>
                <w:sz w:val="20"/>
                <w:szCs w:val="20"/>
                <w:lang w:eastAsia="en-IN"/>
              </w:rPr>
            </w:pPr>
            <w:r w:rsidRPr="007B2784">
              <w:rPr>
                <w:rFonts w:ascii="Arial" w:eastAsia="Times New Roman" w:hAnsi="Arial" w:cs="Arial"/>
                <w:color w:val="000000"/>
                <w:sz w:val="20"/>
                <w:szCs w:val="20"/>
                <w:lang w:eastAsia="en-IN"/>
              </w:rPr>
              <w:t>206</w:t>
            </w:r>
          </w:p>
        </w:tc>
        <w:tc>
          <w:tcPr>
            <w:tcW w:w="743" w:type="dxa"/>
            <w:tcBorders>
              <w:top w:val="nil"/>
              <w:left w:val="nil"/>
              <w:bottom w:val="single" w:sz="8" w:space="0" w:color="auto"/>
              <w:right w:val="single" w:sz="8" w:space="0" w:color="auto"/>
            </w:tcBorders>
            <w:shd w:val="clear" w:color="000000" w:fill="FFFFFF"/>
            <w:noWrap/>
            <w:vAlign w:val="center"/>
            <w:hideMark/>
          </w:tcPr>
          <w:p w14:paraId="266D51B7" w14:textId="77777777" w:rsidR="007B2784" w:rsidRPr="007B2784" w:rsidRDefault="007B2784" w:rsidP="007B2784">
            <w:pPr>
              <w:spacing w:after="0" w:line="240" w:lineRule="auto"/>
              <w:jc w:val="center"/>
              <w:rPr>
                <w:rFonts w:ascii="Arial" w:eastAsia="Times New Roman" w:hAnsi="Arial" w:cs="Arial"/>
                <w:color w:val="000000"/>
                <w:sz w:val="20"/>
                <w:szCs w:val="20"/>
                <w:lang w:eastAsia="en-IN"/>
              </w:rPr>
            </w:pPr>
            <w:r w:rsidRPr="007B2784">
              <w:rPr>
                <w:rFonts w:ascii="Arial" w:eastAsia="Times New Roman" w:hAnsi="Arial" w:cs="Arial"/>
                <w:color w:val="000000"/>
                <w:sz w:val="20"/>
                <w:szCs w:val="20"/>
                <w:lang w:eastAsia="en-IN"/>
              </w:rPr>
              <w:t>192</w:t>
            </w:r>
          </w:p>
        </w:tc>
        <w:tc>
          <w:tcPr>
            <w:tcW w:w="743" w:type="dxa"/>
            <w:tcBorders>
              <w:top w:val="nil"/>
              <w:left w:val="nil"/>
              <w:bottom w:val="single" w:sz="8" w:space="0" w:color="auto"/>
              <w:right w:val="single" w:sz="8" w:space="0" w:color="auto"/>
            </w:tcBorders>
            <w:shd w:val="clear" w:color="000000" w:fill="FFFFFF"/>
            <w:noWrap/>
            <w:vAlign w:val="center"/>
            <w:hideMark/>
          </w:tcPr>
          <w:p w14:paraId="4AE4A575" w14:textId="77777777" w:rsidR="007B2784" w:rsidRPr="007B2784" w:rsidRDefault="007B2784" w:rsidP="007B2784">
            <w:pPr>
              <w:spacing w:after="0" w:line="240" w:lineRule="auto"/>
              <w:jc w:val="center"/>
              <w:rPr>
                <w:rFonts w:ascii="Arial" w:eastAsia="Times New Roman" w:hAnsi="Arial" w:cs="Arial"/>
                <w:color w:val="000000"/>
                <w:sz w:val="20"/>
                <w:szCs w:val="20"/>
                <w:lang w:eastAsia="en-IN"/>
              </w:rPr>
            </w:pPr>
            <w:r w:rsidRPr="007B2784">
              <w:rPr>
                <w:rFonts w:ascii="Arial" w:eastAsia="Times New Roman" w:hAnsi="Arial" w:cs="Arial"/>
                <w:color w:val="000000"/>
                <w:sz w:val="20"/>
                <w:szCs w:val="20"/>
                <w:lang w:eastAsia="en-IN"/>
              </w:rPr>
              <w:t>207</w:t>
            </w:r>
          </w:p>
        </w:tc>
        <w:tc>
          <w:tcPr>
            <w:tcW w:w="743" w:type="dxa"/>
            <w:tcBorders>
              <w:top w:val="nil"/>
              <w:left w:val="nil"/>
              <w:bottom w:val="single" w:sz="8" w:space="0" w:color="auto"/>
              <w:right w:val="single" w:sz="8" w:space="0" w:color="auto"/>
            </w:tcBorders>
            <w:shd w:val="clear" w:color="000000" w:fill="FFFFFF"/>
            <w:noWrap/>
            <w:vAlign w:val="center"/>
            <w:hideMark/>
          </w:tcPr>
          <w:p w14:paraId="40AC5A63" w14:textId="77777777" w:rsidR="007B2784" w:rsidRPr="007B2784" w:rsidRDefault="007B2784" w:rsidP="007B2784">
            <w:pPr>
              <w:spacing w:after="0" w:line="240" w:lineRule="auto"/>
              <w:jc w:val="center"/>
              <w:rPr>
                <w:rFonts w:ascii="Arial" w:eastAsia="Times New Roman" w:hAnsi="Arial" w:cs="Arial"/>
                <w:color w:val="000000"/>
                <w:sz w:val="20"/>
                <w:szCs w:val="20"/>
                <w:lang w:eastAsia="en-IN"/>
              </w:rPr>
            </w:pPr>
            <w:r w:rsidRPr="007B2784">
              <w:rPr>
                <w:rFonts w:ascii="Arial" w:eastAsia="Times New Roman" w:hAnsi="Arial" w:cs="Arial"/>
                <w:color w:val="000000"/>
                <w:sz w:val="20"/>
                <w:szCs w:val="20"/>
                <w:lang w:eastAsia="en-IN"/>
              </w:rPr>
              <w:t>289</w:t>
            </w:r>
          </w:p>
        </w:tc>
        <w:tc>
          <w:tcPr>
            <w:tcW w:w="743" w:type="dxa"/>
            <w:tcBorders>
              <w:top w:val="nil"/>
              <w:left w:val="nil"/>
              <w:bottom w:val="single" w:sz="8" w:space="0" w:color="auto"/>
              <w:right w:val="single" w:sz="8" w:space="0" w:color="auto"/>
            </w:tcBorders>
            <w:shd w:val="clear" w:color="000000" w:fill="FFFFFF"/>
            <w:noWrap/>
            <w:vAlign w:val="center"/>
            <w:hideMark/>
          </w:tcPr>
          <w:p w14:paraId="2F145C7C" w14:textId="77777777" w:rsidR="007B2784" w:rsidRPr="007B2784" w:rsidRDefault="007B2784" w:rsidP="007B2784">
            <w:pPr>
              <w:spacing w:after="0" w:line="240" w:lineRule="auto"/>
              <w:jc w:val="center"/>
              <w:rPr>
                <w:rFonts w:ascii="Arial" w:eastAsia="Times New Roman" w:hAnsi="Arial" w:cs="Arial"/>
                <w:color w:val="000000"/>
                <w:sz w:val="20"/>
                <w:szCs w:val="20"/>
                <w:lang w:eastAsia="en-IN"/>
              </w:rPr>
            </w:pPr>
            <w:r w:rsidRPr="007B2784">
              <w:rPr>
                <w:rFonts w:ascii="Arial" w:eastAsia="Times New Roman" w:hAnsi="Arial" w:cs="Arial"/>
                <w:color w:val="000000"/>
                <w:sz w:val="20"/>
                <w:szCs w:val="20"/>
                <w:lang w:eastAsia="en-IN"/>
              </w:rPr>
              <w:t>414</w:t>
            </w:r>
          </w:p>
        </w:tc>
      </w:tr>
      <w:tr w:rsidR="007B2784" w:rsidRPr="007B2784" w14:paraId="552BBF6F" w14:textId="77777777" w:rsidTr="007B2784">
        <w:trPr>
          <w:trHeight w:val="284"/>
        </w:trPr>
        <w:tc>
          <w:tcPr>
            <w:tcW w:w="2044" w:type="dxa"/>
            <w:tcBorders>
              <w:top w:val="nil"/>
              <w:left w:val="single" w:sz="8" w:space="0" w:color="auto"/>
              <w:bottom w:val="single" w:sz="8" w:space="0" w:color="auto"/>
              <w:right w:val="single" w:sz="8" w:space="0" w:color="auto"/>
            </w:tcBorders>
            <w:shd w:val="clear" w:color="000000" w:fill="FFFFFF"/>
            <w:noWrap/>
            <w:vAlign w:val="center"/>
            <w:hideMark/>
          </w:tcPr>
          <w:p w14:paraId="42350F61" w14:textId="77777777" w:rsidR="007B2784" w:rsidRPr="007B2784" w:rsidRDefault="007B2784" w:rsidP="007B2784">
            <w:pPr>
              <w:spacing w:after="0" w:line="240" w:lineRule="auto"/>
              <w:rPr>
                <w:rFonts w:ascii="Arial" w:eastAsia="Times New Roman" w:hAnsi="Arial" w:cs="Arial"/>
                <w:color w:val="000000"/>
                <w:sz w:val="20"/>
                <w:szCs w:val="20"/>
                <w:lang w:eastAsia="en-IN"/>
              </w:rPr>
            </w:pPr>
            <w:r w:rsidRPr="007B2784">
              <w:rPr>
                <w:rFonts w:ascii="Arial" w:eastAsia="Times New Roman" w:hAnsi="Arial" w:cs="Arial"/>
                <w:color w:val="000000"/>
                <w:sz w:val="20"/>
                <w:szCs w:val="20"/>
                <w:lang w:eastAsia="en-IN"/>
              </w:rPr>
              <w:t>Marine Components</w:t>
            </w:r>
          </w:p>
        </w:tc>
        <w:tc>
          <w:tcPr>
            <w:tcW w:w="2044" w:type="dxa"/>
            <w:tcBorders>
              <w:top w:val="nil"/>
              <w:left w:val="nil"/>
              <w:bottom w:val="single" w:sz="8" w:space="0" w:color="auto"/>
              <w:right w:val="single" w:sz="8" w:space="0" w:color="auto"/>
            </w:tcBorders>
            <w:shd w:val="clear" w:color="000000" w:fill="FFFFFF"/>
            <w:noWrap/>
            <w:vAlign w:val="center"/>
            <w:hideMark/>
          </w:tcPr>
          <w:p w14:paraId="089BD63B" w14:textId="77777777" w:rsidR="007B2784" w:rsidRPr="007B2784" w:rsidRDefault="007B2784" w:rsidP="007B2784">
            <w:pPr>
              <w:spacing w:after="0" w:line="240" w:lineRule="auto"/>
              <w:jc w:val="center"/>
              <w:rPr>
                <w:rFonts w:ascii="Arial" w:eastAsia="Times New Roman" w:hAnsi="Arial" w:cs="Arial"/>
                <w:color w:val="000000"/>
                <w:sz w:val="20"/>
                <w:szCs w:val="20"/>
                <w:lang w:eastAsia="en-IN"/>
              </w:rPr>
            </w:pPr>
            <w:r w:rsidRPr="007B2784">
              <w:rPr>
                <w:rFonts w:ascii="Arial" w:eastAsia="Times New Roman" w:hAnsi="Arial" w:cs="Arial"/>
                <w:color w:val="000000"/>
                <w:sz w:val="20"/>
                <w:szCs w:val="20"/>
                <w:lang w:eastAsia="en-IN"/>
              </w:rPr>
              <w:t>57</w:t>
            </w:r>
          </w:p>
        </w:tc>
        <w:tc>
          <w:tcPr>
            <w:tcW w:w="743" w:type="dxa"/>
            <w:tcBorders>
              <w:top w:val="nil"/>
              <w:left w:val="nil"/>
              <w:bottom w:val="single" w:sz="8" w:space="0" w:color="auto"/>
              <w:right w:val="single" w:sz="8" w:space="0" w:color="auto"/>
            </w:tcBorders>
            <w:shd w:val="clear" w:color="000000" w:fill="FFFFFF"/>
            <w:noWrap/>
            <w:vAlign w:val="center"/>
            <w:hideMark/>
          </w:tcPr>
          <w:p w14:paraId="5D764EAD" w14:textId="77777777" w:rsidR="007B2784" w:rsidRPr="007B2784" w:rsidRDefault="007B2784" w:rsidP="007B2784">
            <w:pPr>
              <w:spacing w:after="0" w:line="240" w:lineRule="auto"/>
              <w:jc w:val="center"/>
              <w:rPr>
                <w:rFonts w:ascii="Arial" w:eastAsia="Times New Roman" w:hAnsi="Arial" w:cs="Arial"/>
                <w:color w:val="000000"/>
                <w:sz w:val="20"/>
                <w:szCs w:val="20"/>
                <w:lang w:eastAsia="en-IN"/>
              </w:rPr>
            </w:pPr>
            <w:r w:rsidRPr="007B2784">
              <w:rPr>
                <w:rFonts w:ascii="Arial" w:eastAsia="Times New Roman" w:hAnsi="Arial" w:cs="Arial"/>
                <w:color w:val="000000"/>
                <w:sz w:val="20"/>
                <w:szCs w:val="20"/>
                <w:lang w:eastAsia="en-IN"/>
              </w:rPr>
              <w:t>61</w:t>
            </w:r>
          </w:p>
        </w:tc>
        <w:tc>
          <w:tcPr>
            <w:tcW w:w="743" w:type="dxa"/>
            <w:tcBorders>
              <w:top w:val="nil"/>
              <w:left w:val="nil"/>
              <w:bottom w:val="single" w:sz="8" w:space="0" w:color="auto"/>
              <w:right w:val="single" w:sz="8" w:space="0" w:color="auto"/>
            </w:tcBorders>
            <w:shd w:val="clear" w:color="000000" w:fill="FFFFFF"/>
            <w:noWrap/>
            <w:vAlign w:val="center"/>
            <w:hideMark/>
          </w:tcPr>
          <w:p w14:paraId="1EB53A5C" w14:textId="77777777" w:rsidR="007B2784" w:rsidRPr="007B2784" w:rsidRDefault="007B2784" w:rsidP="007B2784">
            <w:pPr>
              <w:spacing w:after="0" w:line="240" w:lineRule="auto"/>
              <w:jc w:val="center"/>
              <w:rPr>
                <w:rFonts w:ascii="Arial" w:eastAsia="Times New Roman" w:hAnsi="Arial" w:cs="Arial"/>
                <w:color w:val="000000"/>
                <w:sz w:val="20"/>
                <w:szCs w:val="20"/>
                <w:lang w:eastAsia="en-IN"/>
              </w:rPr>
            </w:pPr>
            <w:r w:rsidRPr="007B2784">
              <w:rPr>
                <w:rFonts w:ascii="Arial" w:eastAsia="Times New Roman" w:hAnsi="Arial" w:cs="Arial"/>
                <w:color w:val="000000"/>
                <w:sz w:val="20"/>
                <w:szCs w:val="20"/>
                <w:lang w:eastAsia="en-IN"/>
              </w:rPr>
              <w:t>64</w:t>
            </w:r>
          </w:p>
        </w:tc>
        <w:tc>
          <w:tcPr>
            <w:tcW w:w="743" w:type="dxa"/>
            <w:tcBorders>
              <w:top w:val="nil"/>
              <w:left w:val="nil"/>
              <w:bottom w:val="single" w:sz="8" w:space="0" w:color="auto"/>
              <w:right w:val="single" w:sz="8" w:space="0" w:color="auto"/>
            </w:tcBorders>
            <w:shd w:val="clear" w:color="000000" w:fill="FFFFFF"/>
            <w:noWrap/>
            <w:vAlign w:val="center"/>
            <w:hideMark/>
          </w:tcPr>
          <w:p w14:paraId="298CAA66" w14:textId="77777777" w:rsidR="007B2784" w:rsidRPr="007B2784" w:rsidRDefault="007B2784" w:rsidP="007B2784">
            <w:pPr>
              <w:spacing w:after="0" w:line="240" w:lineRule="auto"/>
              <w:jc w:val="center"/>
              <w:rPr>
                <w:rFonts w:ascii="Arial" w:eastAsia="Times New Roman" w:hAnsi="Arial" w:cs="Arial"/>
                <w:color w:val="000000"/>
                <w:sz w:val="20"/>
                <w:szCs w:val="20"/>
                <w:lang w:eastAsia="en-IN"/>
              </w:rPr>
            </w:pPr>
            <w:r w:rsidRPr="007B2784">
              <w:rPr>
                <w:rFonts w:ascii="Arial" w:eastAsia="Times New Roman" w:hAnsi="Arial" w:cs="Arial"/>
                <w:color w:val="000000"/>
                <w:sz w:val="20"/>
                <w:szCs w:val="20"/>
                <w:lang w:eastAsia="en-IN"/>
              </w:rPr>
              <w:t>68</w:t>
            </w:r>
          </w:p>
        </w:tc>
        <w:tc>
          <w:tcPr>
            <w:tcW w:w="743" w:type="dxa"/>
            <w:tcBorders>
              <w:top w:val="nil"/>
              <w:left w:val="nil"/>
              <w:bottom w:val="single" w:sz="8" w:space="0" w:color="auto"/>
              <w:right w:val="single" w:sz="8" w:space="0" w:color="auto"/>
            </w:tcBorders>
            <w:shd w:val="clear" w:color="000000" w:fill="FFFFFF"/>
            <w:noWrap/>
            <w:vAlign w:val="center"/>
            <w:hideMark/>
          </w:tcPr>
          <w:p w14:paraId="1471CFC4" w14:textId="77777777" w:rsidR="007B2784" w:rsidRPr="007B2784" w:rsidRDefault="007B2784" w:rsidP="007B2784">
            <w:pPr>
              <w:spacing w:after="0" w:line="240" w:lineRule="auto"/>
              <w:jc w:val="center"/>
              <w:rPr>
                <w:rFonts w:ascii="Arial" w:eastAsia="Times New Roman" w:hAnsi="Arial" w:cs="Arial"/>
                <w:color w:val="000000"/>
                <w:sz w:val="20"/>
                <w:szCs w:val="20"/>
                <w:lang w:eastAsia="en-IN"/>
              </w:rPr>
            </w:pPr>
            <w:r w:rsidRPr="007B2784">
              <w:rPr>
                <w:rFonts w:ascii="Arial" w:eastAsia="Times New Roman" w:hAnsi="Arial" w:cs="Arial"/>
                <w:color w:val="000000"/>
                <w:sz w:val="20"/>
                <w:szCs w:val="20"/>
                <w:lang w:eastAsia="en-IN"/>
              </w:rPr>
              <w:t>72</w:t>
            </w:r>
          </w:p>
        </w:tc>
        <w:tc>
          <w:tcPr>
            <w:tcW w:w="743" w:type="dxa"/>
            <w:tcBorders>
              <w:top w:val="nil"/>
              <w:left w:val="nil"/>
              <w:bottom w:val="single" w:sz="8" w:space="0" w:color="auto"/>
              <w:right w:val="single" w:sz="8" w:space="0" w:color="auto"/>
            </w:tcBorders>
            <w:shd w:val="clear" w:color="000000" w:fill="FFFFFF"/>
            <w:noWrap/>
            <w:vAlign w:val="center"/>
            <w:hideMark/>
          </w:tcPr>
          <w:p w14:paraId="6D3C5B55" w14:textId="77777777" w:rsidR="007B2784" w:rsidRPr="007B2784" w:rsidRDefault="007B2784" w:rsidP="007B2784">
            <w:pPr>
              <w:spacing w:after="0" w:line="240" w:lineRule="auto"/>
              <w:jc w:val="center"/>
              <w:rPr>
                <w:rFonts w:ascii="Arial" w:eastAsia="Times New Roman" w:hAnsi="Arial" w:cs="Arial"/>
                <w:color w:val="000000"/>
                <w:sz w:val="20"/>
                <w:szCs w:val="20"/>
                <w:lang w:eastAsia="en-IN"/>
              </w:rPr>
            </w:pPr>
            <w:r w:rsidRPr="007B2784">
              <w:rPr>
                <w:rFonts w:ascii="Arial" w:eastAsia="Times New Roman" w:hAnsi="Arial" w:cs="Arial"/>
                <w:color w:val="000000"/>
                <w:sz w:val="20"/>
                <w:szCs w:val="20"/>
                <w:lang w:eastAsia="en-IN"/>
              </w:rPr>
              <w:t>66</w:t>
            </w:r>
          </w:p>
        </w:tc>
        <w:tc>
          <w:tcPr>
            <w:tcW w:w="743" w:type="dxa"/>
            <w:tcBorders>
              <w:top w:val="nil"/>
              <w:left w:val="nil"/>
              <w:bottom w:val="single" w:sz="8" w:space="0" w:color="auto"/>
              <w:right w:val="single" w:sz="8" w:space="0" w:color="auto"/>
            </w:tcBorders>
            <w:shd w:val="clear" w:color="000000" w:fill="FFFFFF"/>
            <w:noWrap/>
            <w:vAlign w:val="center"/>
            <w:hideMark/>
          </w:tcPr>
          <w:p w14:paraId="3F88B082" w14:textId="77777777" w:rsidR="007B2784" w:rsidRPr="007B2784" w:rsidRDefault="007B2784" w:rsidP="007B2784">
            <w:pPr>
              <w:spacing w:after="0" w:line="240" w:lineRule="auto"/>
              <w:jc w:val="center"/>
              <w:rPr>
                <w:rFonts w:ascii="Arial" w:eastAsia="Times New Roman" w:hAnsi="Arial" w:cs="Arial"/>
                <w:color w:val="000000"/>
                <w:sz w:val="20"/>
                <w:szCs w:val="20"/>
                <w:lang w:eastAsia="en-IN"/>
              </w:rPr>
            </w:pPr>
            <w:r w:rsidRPr="007B2784">
              <w:rPr>
                <w:rFonts w:ascii="Arial" w:eastAsia="Times New Roman" w:hAnsi="Arial" w:cs="Arial"/>
                <w:color w:val="000000"/>
                <w:sz w:val="20"/>
                <w:szCs w:val="20"/>
                <w:lang w:eastAsia="en-IN"/>
              </w:rPr>
              <w:t>74</w:t>
            </w:r>
          </w:p>
        </w:tc>
        <w:tc>
          <w:tcPr>
            <w:tcW w:w="743" w:type="dxa"/>
            <w:tcBorders>
              <w:top w:val="nil"/>
              <w:left w:val="nil"/>
              <w:bottom w:val="single" w:sz="8" w:space="0" w:color="auto"/>
              <w:right w:val="single" w:sz="8" w:space="0" w:color="auto"/>
            </w:tcBorders>
            <w:shd w:val="clear" w:color="000000" w:fill="FFFFFF"/>
            <w:noWrap/>
            <w:vAlign w:val="center"/>
            <w:hideMark/>
          </w:tcPr>
          <w:p w14:paraId="79E842F7" w14:textId="77777777" w:rsidR="007B2784" w:rsidRPr="007B2784" w:rsidRDefault="007B2784" w:rsidP="007B2784">
            <w:pPr>
              <w:spacing w:after="0" w:line="240" w:lineRule="auto"/>
              <w:jc w:val="center"/>
              <w:rPr>
                <w:rFonts w:ascii="Arial" w:eastAsia="Times New Roman" w:hAnsi="Arial" w:cs="Arial"/>
                <w:color w:val="000000"/>
                <w:sz w:val="20"/>
                <w:szCs w:val="20"/>
                <w:lang w:eastAsia="en-IN"/>
              </w:rPr>
            </w:pPr>
            <w:r w:rsidRPr="007B2784">
              <w:rPr>
                <w:rFonts w:ascii="Arial" w:eastAsia="Times New Roman" w:hAnsi="Arial" w:cs="Arial"/>
                <w:color w:val="000000"/>
                <w:sz w:val="20"/>
                <w:szCs w:val="20"/>
                <w:lang w:eastAsia="en-IN"/>
              </w:rPr>
              <w:t>97</w:t>
            </w:r>
          </w:p>
        </w:tc>
        <w:tc>
          <w:tcPr>
            <w:tcW w:w="743" w:type="dxa"/>
            <w:tcBorders>
              <w:top w:val="nil"/>
              <w:left w:val="nil"/>
              <w:bottom w:val="single" w:sz="8" w:space="0" w:color="auto"/>
              <w:right w:val="single" w:sz="8" w:space="0" w:color="auto"/>
            </w:tcBorders>
            <w:shd w:val="clear" w:color="000000" w:fill="FFFFFF"/>
            <w:noWrap/>
            <w:vAlign w:val="center"/>
            <w:hideMark/>
          </w:tcPr>
          <w:p w14:paraId="5E5DF278" w14:textId="77777777" w:rsidR="007B2784" w:rsidRPr="007B2784" w:rsidRDefault="007B2784" w:rsidP="007B2784">
            <w:pPr>
              <w:spacing w:after="0" w:line="240" w:lineRule="auto"/>
              <w:jc w:val="center"/>
              <w:rPr>
                <w:rFonts w:ascii="Arial" w:eastAsia="Times New Roman" w:hAnsi="Arial" w:cs="Arial"/>
                <w:color w:val="000000"/>
                <w:sz w:val="20"/>
                <w:szCs w:val="20"/>
                <w:lang w:eastAsia="en-IN"/>
              </w:rPr>
            </w:pPr>
            <w:r w:rsidRPr="007B2784">
              <w:rPr>
                <w:rFonts w:ascii="Arial" w:eastAsia="Times New Roman" w:hAnsi="Arial" w:cs="Arial"/>
                <w:color w:val="000000"/>
                <w:sz w:val="20"/>
                <w:szCs w:val="20"/>
                <w:lang w:eastAsia="en-IN"/>
              </w:rPr>
              <w:t>145</w:t>
            </w:r>
          </w:p>
        </w:tc>
      </w:tr>
      <w:tr w:rsidR="007B2784" w:rsidRPr="007B2784" w14:paraId="76C9E90C" w14:textId="77777777" w:rsidTr="007B2784">
        <w:trPr>
          <w:trHeight w:val="284"/>
        </w:trPr>
        <w:tc>
          <w:tcPr>
            <w:tcW w:w="2044" w:type="dxa"/>
            <w:tcBorders>
              <w:top w:val="nil"/>
              <w:left w:val="single" w:sz="8" w:space="0" w:color="auto"/>
              <w:bottom w:val="single" w:sz="8" w:space="0" w:color="auto"/>
              <w:right w:val="single" w:sz="8" w:space="0" w:color="auto"/>
            </w:tcBorders>
            <w:shd w:val="clear" w:color="000000" w:fill="FFFFFF"/>
            <w:noWrap/>
            <w:vAlign w:val="center"/>
            <w:hideMark/>
          </w:tcPr>
          <w:p w14:paraId="0A5BD700" w14:textId="77777777" w:rsidR="007B2784" w:rsidRPr="007B2784" w:rsidRDefault="007B2784" w:rsidP="007B2784">
            <w:pPr>
              <w:spacing w:after="0" w:line="240" w:lineRule="auto"/>
              <w:rPr>
                <w:rFonts w:ascii="Arial" w:eastAsia="Times New Roman" w:hAnsi="Arial" w:cs="Arial"/>
                <w:color w:val="000000"/>
                <w:sz w:val="20"/>
                <w:szCs w:val="20"/>
                <w:lang w:eastAsia="en-IN"/>
              </w:rPr>
            </w:pPr>
            <w:r w:rsidRPr="007B2784">
              <w:rPr>
                <w:rFonts w:ascii="Arial" w:eastAsia="Times New Roman" w:hAnsi="Arial" w:cs="Arial"/>
                <w:color w:val="000000"/>
                <w:sz w:val="20"/>
                <w:szCs w:val="20"/>
                <w:lang w:eastAsia="en-IN"/>
              </w:rPr>
              <w:t>Renewables</w:t>
            </w:r>
          </w:p>
        </w:tc>
        <w:tc>
          <w:tcPr>
            <w:tcW w:w="2044" w:type="dxa"/>
            <w:tcBorders>
              <w:top w:val="nil"/>
              <w:left w:val="nil"/>
              <w:bottom w:val="single" w:sz="8" w:space="0" w:color="auto"/>
              <w:right w:val="single" w:sz="8" w:space="0" w:color="auto"/>
            </w:tcBorders>
            <w:shd w:val="clear" w:color="000000" w:fill="FFFFFF"/>
            <w:noWrap/>
            <w:vAlign w:val="center"/>
            <w:hideMark/>
          </w:tcPr>
          <w:p w14:paraId="0053CE08" w14:textId="77777777" w:rsidR="007B2784" w:rsidRPr="007B2784" w:rsidRDefault="007B2784" w:rsidP="007B2784">
            <w:pPr>
              <w:spacing w:after="0" w:line="240" w:lineRule="auto"/>
              <w:jc w:val="center"/>
              <w:rPr>
                <w:rFonts w:ascii="Arial" w:eastAsia="Times New Roman" w:hAnsi="Arial" w:cs="Arial"/>
                <w:color w:val="000000"/>
                <w:sz w:val="20"/>
                <w:szCs w:val="20"/>
                <w:lang w:eastAsia="en-IN"/>
              </w:rPr>
            </w:pPr>
            <w:r w:rsidRPr="007B2784">
              <w:rPr>
                <w:rFonts w:ascii="Arial" w:eastAsia="Times New Roman" w:hAnsi="Arial" w:cs="Arial"/>
                <w:color w:val="000000"/>
                <w:sz w:val="20"/>
                <w:szCs w:val="20"/>
                <w:lang w:eastAsia="en-IN"/>
              </w:rPr>
              <w:t>19</w:t>
            </w:r>
          </w:p>
        </w:tc>
        <w:tc>
          <w:tcPr>
            <w:tcW w:w="743" w:type="dxa"/>
            <w:tcBorders>
              <w:top w:val="nil"/>
              <w:left w:val="nil"/>
              <w:bottom w:val="single" w:sz="8" w:space="0" w:color="auto"/>
              <w:right w:val="single" w:sz="8" w:space="0" w:color="auto"/>
            </w:tcBorders>
            <w:shd w:val="clear" w:color="000000" w:fill="FFFFFF"/>
            <w:noWrap/>
            <w:vAlign w:val="center"/>
            <w:hideMark/>
          </w:tcPr>
          <w:p w14:paraId="2A13B0C5" w14:textId="77777777" w:rsidR="007B2784" w:rsidRPr="007B2784" w:rsidRDefault="007B2784" w:rsidP="007B2784">
            <w:pPr>
              <w:spacing w:after="0" w:line="240" w:lineRule="auto"/>
              <w:jc w:val="center"/>
              <w:rPr>
                <w:rFonts w:ascii="Arial" w:eastAsia="Times New Roman" w:hAnsi="Arial" w:cs="Arial"/>
                <w:color w:val="000000"/>
                <w:sz w:val="20"/>
                <w:szCs w:val="20"/>
                <w:lang w:eastAsia="en-IN"/>
              </w:rPr>
            </w:pPr>
            <w:r w:rsidRPr="007B2784">
              <w:rPr>
                <w:rFonts w:ascii="Arial" w:eastAsia="Times New Roman" w:hAnsi="Arial" w:cs="Arial"/>
                <w:color w:val="000000"/>
                <w:sz w:val="20"/>
                <w:szCs w:val="20"/>
                <w:lang w:eastAsia="en-IN"/>
              </w:rPr>
              <w:t>20</w:t>
            </w:r>
          </w:p>
        </w:tc>
        <w:tc>
          <w:tcPr>
            <w:tcW w:w="743" w:type="dxa"/>
            <w:tcBorders>
              <w:top w:val="nil"/>
              <w:left w:val="nil"/>
              <w:bottom w:val="single" w:sz="8" w:space="0" w:color="auto"/>
              <w:right w:val="single" w:sz="8" w:space="0" w:color="auto"/>
            </w:tcBorders>
            <w:shd w:val="clear" w:color="000000" w:fill="FFFFFF"/>
            <w:noWrap/>
            <w:vAlign w:val="center"/>
            <w:hideMark/>
          </w:tcPr>
          <w:p w14:paraId="50714152" w14:textId="77777777" w:rsidR="007B2784" w:rsidRPr="007B2784" w:rsidRDefault="007B2784" w:rsidP="007B2784">
            <w:pPr>
              <w:spacing w:after="0" w:line="240" w:lineRule="auto"/>
              <w:jc w:val="center"/>
              <w:rPr>
                <w:rFonts w:ascii="Arial" w:eastAsia="Times New Roman" w:hAnsi="Arial" w:cs="Arial"/>
                <w:color w:val="000000"/>
                <w:sz w:val="20"/>
                <w:szCs w:val="20"/>
                <w:lang w:eastAsia="en-IN"/>
              </w:rPr>
            </w:pPr>
            <w:r w:rsidRPr="007B2784">
              <w:rPr>
                <w:rFonts w:ascii="Arial" w:eastAsia="Times New Roman" w:hAnsi="Arial" w:cs="Arial"/>
                <w:color w:val="000000"/>
                <w:sz w:val="20"/>
                <w:szCs w:val="20"/>
                <w:lang w:eastAsia="en-IN"/>
              </w:rPr>
              <w:t>21</w:t>
            </w:r>
          </w:p>
        </w:tc>
        <w:tc>
          <w:tcPr>
            <w:tcW w:w="743" w:type="dxa"/>
            <w:tcBorders>
              <w:top w:val="nil"/>
              <w:left w:val="nil"/>
              <w:bottom w:val="single" w:sz="8" w:space="0" w:color="auto"/>
              <w:right w:val="single" w:sz="8" w:space="0" w:color="auto"/>
            </w:tcBorders>
            <w:shd w:val="clear" w:color="000000" w:fill="FFFFFF"/>
            <w:noWrap/>
            <w:vAlign w:val="center"/>
            <w:hideMark/>
          </w:tcPr>
          <w:p w14:paraId="23E3C128" w14:textId="77777777" w:rsidR="007B2784" w:rsidRPr="007B2784" w:rsidRDefault="007B2784" w:rsidP="007B2784">
            <w:pPr>
              <w:spacing w:after="0" w:line="240" w:lineRule="auto"/>
              <w:jc w:val="center"/>
              <w:rPr>
                <w:rFonts w:ascii="Arial" w:eastAsia="Times New Roman" w:hAnsi="Arial" w:cs="Arial"/>
                <w:color w:val="000000"/>
                <w:sz w:val="20"/>
                <w:szCs w:val="20"/>
                <w:lang w:eastAsia="en-IN"/>
              </w:rPr>
            </w:pPr>
            <w:r w:rsidRPr="007B2784">
              <w:rPr>
                <w:rFonts w:ascii="Arial" w:eastAsia="Times New Roman" w:hAnsi="Arial" w:cs="Arial"/>
                <w:color w:val="000000"/>
                <w:sz w:val="20"/>
                <w:szCs w:val="20"/>
                <w:lang w:eastAsia="en-IN"/>
              </w:rPr>
              <w:t>23</w:t>
            </w:r>
          </w:p>
        </w:tc>
        <w:tc>
          <w:tcPr>
            <w:tcW w:w="743" w:type="dxa"/>
            <w:tcBorders>
              <w:top w:val="nil"/>
              <w:left w:val="nil"/>
              <w:bottom w:val="single" w:sz="8" w:space="0" w:color="auto"/>
              <w:right w:val="single" w:sz="8" w:space="0" w:color="auto"/>
            </w:tcBorders>
            <w:shd w:val="clear" w:color="000000" w:fill="FFFFFF"/>
            <w:noWrap/>
            <w:vAlign w:val="center"/>
            <w:hideMark/>
          </w:tcPr>
          <w:p w14:paraId="7375D141" w14:textId="77777777" w:rsidR="007B2784" w:rsidRPr="007B2784" w:rsidRDefault="007B2784" w:rsidP="007B2784">
            <w:pPr>
              <w:spacing w:after="0" w:line="240" w:lineRule="auto"/>
              <w:jc w:val="center"/>
              <w:rPr>
                <w:rFonts w:ascii="Arial" w:eastAsia="Times New Roman" w:hAnsi="Arial" w:cs="Arial"/>
                <w:color w:val="000000"/>
                <w:sz w:val="20"/>
                <w:szCs w:val="20"/>
                <w:lang w:eastAsia="en-IN"/>
              </w:rPr>
            </w:pPr>
            <w:r w:rsidRPr="007B2784">
              <w:rPr>
                <w:rFonts w:ascii="Arial" w:eastAsia="Times New Roman" w:hAnsi="Arial" w:cs="Arial"/>
                <w:color w:val="000000"/>
                <w:sz w:val="20"/>
                <w:szCs w:val="20"/>
                <w:lang w:eastAsia="en-IN"/>
              </w:rPr>
              <w:t>23</w:t>
            </w:r>
          </w:p>
        </w:tc>
        <w:tc>
          <w:tcPr>
            <w:tcW w:w="743" w:type="dxa"/>
            <w:tcBorders>
              <w:top w:val="nil"/>
              <w:left w:val="nil"/>
              <w:bottom w:val="single" w:sz="8" w:space="0" w:color="auto"/>
              <w:right w:val="single" w:sz="8" w:space="0" w:color="auto"/>
            </w:tcBorders>
            <w:shd w:val="clear" w:color="000000" w:fill="FFFFFF"/>
            <w:noWrap/>
            <w:vAlign w:val="center"/>
            <w:hideMark/>
          </w:tcPr>
          <w:p w14:paraId="09E98D86" w14:textId="77777777" w:rsidR="007B2784" w:rsidRPr="007B2784" w:rsidRDefault="007B2784" w:rsidP="007B2784">
            <w:pPr>
              <w:spacing w:after="0" w:line="240" w:lineRule="auto"/>
              <w:jc w:val="center"/>
              <w:rPr>
                <w:rFonts w:ascii="Arial" w:eastAsia="Times New Roman" w:hAnsi="Arial" w:cs="Arial"/>
                <w:color w:val="000000"/>
                <w:sz w:val="20"/>
                <w:szCs w:val="20"/>
                <w:lang w:eastAsia="en-IN"/>
              </w:rPr>
            </w:pPr>
            <w:r w:rsidRPr="007B2784">
              <w:rPr>
                <w:rFonts w:ascii="Arial" w:eastAsia="Times New Roman" w:hAnsi="Arial" w:cs="Arial"/>
                <w:color w:val="000000"/>
                <w:sz w:val="20"/>
                <w:szCs w:val="20"/>
                <w:lang w:eastAsia="en-IN"/>
              </w:rPr>
              <w:t>22</w:t>
            </w:r>
          </w:p>
        </w:tc>
        <w:tc>
          <w:tcPr>
            <w:tcW w:w="743" w:type="dxa"/>
            <w:tcBorders>
              <w:top w:val="nil"/>
              <w:left w:val="nil"/>
              <w:bottom w:val="single" w:sz="8" w:space="0" w:color="auto"/>
              <w:right w:val="single" w:sz="8" w:space="0" w:color="auto"/>
            </w:tcBorders>
            <w:shd w:val="clear" w:color="000000" w:fill="FFFFFF"/>
            <w:noWrap/>
            <w:vAlign w:val="center"/>
            <w:hideMark/>
          </w:tcPr>
          <w:p w14:paraId="5FE6F82A" w14:textId="77777777" w:rsidR="007B2784" w:rsidRPr="007B2784" w:rsidRDefault="007B2784" w:rsidP="007B2784">
            <w:pPr>
              <w:spacing w:after="0" w:line="240" w:lineRule="auto"/>
              <w:jc w:val="center"/>
              <w:rPr>
                <w:rFonts w:ascii="Arial" w:eastAsia="Times New Roman" w:hAnsi="Arial" w:cs="Arial"/>
                <w:color w:val="000000"/>
                <w:sz w:val="20"/>
                <w:szCs w:val="20"/>
                <w:lang w:eastAsia="en-IN"/>
              </w:rPr>
            </w:pPr>
            <w:r w:rsidRPr="007B2784">
              <w:rPr>
                <w:rFonts w:ascii="Arial" w:eastAsia="Times New Roman" w:hAnsi="Arial" w:cs="Arial"/>
                <w:color w:val="000000"/>
                <w:sz w:val="20"/>
                <w:szCs w:val="20"/>
                <w:lang w:eastAsia="en-IN"/>
              </w:rPr>
              <w:t>24</w:t>
            </w:r>
          </w:p>
        </w:tc>
        <w:tc>
          <w:tcPr>
            <w:tcW w:w="743" w:type="dxa"/>
            <w:tcBorders>
              <w:top w:val="nil"/>
              <w:left w:val="nil"/>
              <w:bottom w:val="single" w:sz="8" w:space="0" w:color="auto"/>
              <w:right w:val="single" w:sz="8" w:space="0" w:color="auto"/>
            </w:tcBorders>
            <w:shd w:val="clear" w:color="000000" w:fill="FFFFFF"/>
            <w:noWrap/>
            <w:vAlign w:val="center"/>
            <w:hideMark/>
          </w:tcPr>
          <w:p w14:paraId="3ACB3CB9" w14:textId="77777777" w:rsidR="007B2784" w:rsidRPr="007B2784" w:rsidRDefault="007B2784" w:rsidP="007B2784">
            <w:pPr>
              <w:spacing w:after="0" w:line="240" w:lineRule="auto"/>
              <w:jc w:val="center"/>
              <w:rPr>
                <w:rFonts w:ascii="Arial" w:eastAsia="Times New Roman" w:hAnsi="Arial" w:cs="Arial"/>
                <w:color w:val="000000"/>
                <w:sz w:val="20"/>
                <w:szCs w:val="20"/>
                <w:lang w:eastAsia="en-IN"/>
              </w:rPr>
            </w:pPr>
            <w:r w:rsidRPr="007B2784">
              <w:rPr>
                <w:rFonts w:ascii="Arial" w:eastAsia="Times New Roman" w:hAnsi="Arial" w:cs="Arial"/>
                <w:color w:val="000000"/>
                <w:sz w:val="20"/>
                <w:szCs w:val="20"/>
                <w:lang w:eastAsia="en-IN"/>
              </w:rPr>
              <w:t>33</w:t>
            </w:r>
          </w:p>
        </w:tc>
        <w:tc>
          <w:tcPr>
            <w:tcW w:w="743" w:type="dxa"/>
            <w:tcBorders>
              <w:top w:val="nil"/>
              <w:left w:val="nil"/>
              <w:bottom w:val="single" w:sz="8" w:space="0" w:color="auto"/>
              <w:right w:val="single" w:sz="8" w:space="0" w:color="auto"/>
            </w:tcBorders>
            <w:shd w:val="clear" w:color="000000" w:fill="FFFFFF"/>
            <w:noWrap/>
            <w:vAlign w:val="center"/>
            <w:hideMark/>
          </w:tcPr>
          <w:p w14:paraId="21E55A67" w14:textId="77777777" w:rsidR="007B2784" w:rsidRPr="007B2784" w:rsidRDefault="007B2784" w:rsidP="007B2784">
            <w:pPr>
              <w:spacing w:after="0" w:line="240" w:lineRule="auto"/>
              <w:jc w:val="center"/>
              <w:rPr>
                <w:rFonts w:ascii="Arial" w:eastAsia="Times New Roman" w:hAnsi="Arial" w:cs="Arial"/>
                <w:color w:val="000000"/>
                <w:sz w:val="20"/>
                <w:szCs w:val="20"/>
                <w:lang w:eastAsia="en-IN"/>
              </w:rPr>
            </w:pPr>
            <w:r w:rsidRPr="007B2784">
              <w:rPr>
                <w:rFonts w:ascii="Arial" w:eastAsia="Times New Roman" w:hAnsi="Arial" w:cs="Arial"/>
                <w:color w:val="000000"/>
                <w:sz w:val="20"/>
                <w:szCs w:val="20"/>
                <w:lang w:eastAsia="en-IN"/>
              </w:rPr>
              <w:t>47</w:t>
            </w:r>
          </w:p>
        </w:tc>
      </w:tr>
      <w:tr w:rsidR="007B2784" w:rsidRPr="007B2784" w14:paraId="65F0BFAB" w14:textId="77777777" w:rsidTr="007B2784">
        <w:trPr>
          <w:trHeight w:val="284"/>
        </w:trPr>
        <w:tc>
          <w:tcPr>
            <w:tcW w:w="2044" w:type="dxa"/>
            <w:tcBorders>
              <w:top w:val="nil"/>
              <w:left w:val="single" w:sz="8" w:space="0" w:color="auto"/>
              <w:bottom w:val="single" w:sz="8" w:space="0" w:color="auto"/>
              <w:right w:val="single" w:sz="8" w:space="0" w:color="auto"/>
            </w:tcBorders>
            <w:shd w:val="clear" w:color="000000" w:fill="FFFFFF"/>
            <w:noWrap/>
            <w:vAlign w:val="center"/>
            <w:hideMark/>
          </w:tcPr>
          <w:p w14:paraId="3AFE6413" w14:textId="77777777" w:rsidR="007B2784" w:rsidRPr="007B2784" w:rsidRDefault="007B2784" w:rsidP="007B2784">
            <w:pPr>
              <w:spacing w:after="0" w:line="240" w:lineRule="auto"/>
              <w:rPr>
                <w:rFonts w:ascii="Arial" w:eastAsia="Times New Roman" w:hAnsi="Arial" w:cs="Arial"/>
                <w:color w:val="000000"/>
                <w:sz w:val="20"/>
                <w:szCs w:val="20"/>
                <w:lang w:eastAsia="en-IN"/>
              </w:rPr>
            </w:pPr>
            <w:r w:rsidRPr="007B2784">
              <w:rPr>
                <w:rFonts w:ascii="Arial" w:eastAsia="Times New Roman" w:hAnsi="Arial" w:cs="Arial"/>
                <w:color w:val="000000"/>
                <w:sz w:val="20"/>
                <w:szCs w:val="20"/>
                <w:lang w:eastAsia="en-IN"/>
              </w:rPr>
              <w:t>Others</w:t>
            </w:r>
          </w:p>
        </w:tc>
        <w:tc>
          <w:tcPr>
            <w:tcW w:w="2044" w:type="dxa"/>
            <w:tcBorders>
              <w:top w:val="nil"/>
              <w:left w:val="nil"/>
              <w:bottom w:val="single" w:sz="8" w:space="0" w:color="auto"/>
              <w:right w:val="single" w:sz="8" w:space="0" w:color="auto"/>
            </w:tcBorders>
            <w:shd w:val="clear" w:color="000000" w:fill="FFFFFF"/>
            <w:noWrap/>
            <w:vAlign w:val="center"/>
            <w:hideMark/>
          </w:tcPr>
          <w:p w14:paraId="4C520A56" w14:textId="77777777" w:rsidR="007B2784" w:rsidRPr="007B2784" w:rsidRDefault="007B2784" w:rsidP="007B2784">
            <w:pPr>
              <w:spacing w:after="0" w:line="240" w:lineRule="auto"/>
              <w:jc w:val="center"/>
              <w:rPr>
                <w:rFonts w:ascii="Arial" w:eastAsia="Times New Roman" w:hAnsi="Arial" w:cs="Arial"/>
                <w:color w:val="000000"/>
                <w:sz w:val="20"/>
                <w:szCs w:val="20"/>
                <w:lang w:eastAsia="en-IN"/>
              </w:rPr>
            </w:pPr>
            <w:r w:rsidRPr="007B2784">
              <w:rPr>
                <w:rFonts w:ascii="Arial" w:eastAsia="Times New Roman" w:hAnsi="Arial" w:cs="Arial"/>
                <w:color w:val="000000"/>
                <w:sz w:val="20"/>
                <w:szCs w:val="20"/>
                <w:lang w:eastAsia="en-IN"/>
              </w:rPr>
              <w:t>40</w:t>
            </w:r>
          </w:p>
        </w:tc>
        <w:tc>
          <w:tcPr>
            <w:tcW w:w="743" w:type="dxa"/>
            <w:tcBorders>
              <w:top w:val="nil"/>
              <w:left w:val="nil"/>
              <w:bottom w:val="single" w:sz="8" w:space="0" w:color="auto"/>
              <w:right w:val="single" w:sz="8" w:space="0" w:color="auto"/>
            </w:tcBorders>
            <w:shd w:val="clear" w:color="000000" w:fill="FFFFFF"/>
            <w:noWrap/>
            <w:vAlign w:val="center"/>
            <w:hideMark/>
          </w:tcPr>
          <w:p w14:paraId="0263727E" w14:textId="77777777" w:rsidR="007B2784" w:rsidRPr="007B2784" w:rsidRDefault="007B2784" w:rsidP="007B2784">
            <w:pPr>
              <w:spacing w:after="0" w:line="240" w:lineRule="auto"/>
              <w:jc w:val="center"/>
              <w:rPr>
                <w:rFonts w:ascii="Arial" w:eastAsia="Times New Roman" w:hAnsi="Arial" w:cs="Arial"/>
                <w:color w:val="000000"/>
                <w:sz w:val="20"/>
                <w:szCs w:val="20"/>
                <w:lang w:eastAsia="en-IN"/>
              </w:rPr>
            </w:pPr>
            <w:r w:rsidRPr="007B2784">
              <w:rPr>
                <w:rFonts w:ascii="Arial" w:eastAsia="Times New Roman" w:hAnsi="Arial" w:cs="Arial"/>
                <w:color w:val="000000"/>
                <w:sz w:val="20"/>
                <w:szCs w:val="20"/>
                <w:lang w:eastAsia="en-IN"/>
              </w:rPr>
              <w:t>42</w:t>
            </w:r>
          </w:p>
        </w:tc>
        <w:tc>
          <w:tcPr>
            <w:tcW w:w="743" w:type="dxa"/>
            <w:tcBorders>
              <w:top w:val="nil"/>
              <w:left w:val="nil"/>
              <w:bottom w:val="single" w:sz="8" w:space="0" w:color="auto"/>
              <w:right w:val="single" w:sz="8" w:space="0" w:color="auto"/>
            </w:tcBorders>
            <w:shd w:val="clear" w:color="000000" w:fill="FFFFFF"/>
            <w:noWrap/>
            <w:vAlign w:val="center"/>
            <w:hideMark/>
          </w:tcPr>
          <w:p w14:paraId="3C2BF8CE" w14:textId="77777777" w:rsidR="007B2784" w:rsidRPr="007B2784" w:rsidRDefault="007B2784" w:rsidP="007B2784">
            <w:pPr>
              <w:spacing w:after="0" w:line="240" w:lineRule="auto"/>
              <w:jc w:val="center"/>
              <w:rPr>
                <w:rFonts w:ascii="Arial" w:eastAsia="Times New Roman" w:hAnsi="Arial" w:cs="Arial"/>
                <w:color w:val="000000"/>
                <w:sz w:val="20"/>
                <w:szCs w:val="20"/>
                <w:lang w:eastAsia="en-IN"/>
              </w:rPr>
            </w:pPr>
            <w:r w:rsidRPr="007B2784">
              <w:rPr>
                <w:rFonts w:ascii="Arial" w:eastAsia="Times New Roman" w:hAnsi="Arial" w:cs="Arial"/>
                <w:color w:val="000000"/>
                <w:sz w:val="20"/>
                <w:szCs w:val="20"/>
                <w:lang w:eastAsia="en-IN"/>
              </w:rPr>
              <w:t>45</w:t>
            </w:r>
          </w:p>
        </w:tc>
        <w:tc>
          <w:tcPr>
            <w:tcW w:w="743" w:type="dxa"/>
            <w:tcBorders>
              <w:top w:val="nil"/>
              <w:left w:val="nil"/>
              <w:bottom w:val="single" w:sz="8" w:space="0" w:color="auto"/>
              <w:right w:val="single" w:sz="8" w:space="0" w:color="auto"/>
            </w:tcBorders>
            <w:shd w:val="clear" w:color="000000" w:fill="FFFFFF"/>
            <w:noWrap/>
            <w:vAlign w:val="center"/>
            <w:hideMark/>
          </w:tcPr>
          <w:p w14:paraId="7DF4D70B" w14:textId="77777777" w:rsidR="007B2784" w:rsidRPr="007B2784" w:rsidRDefault="007B2784" w:rsidP="007B2784">
            <w:pPr>
              <w:spacing w:after="0" w:line="240" w:lineRule="auto"/>
              <w:jc w:val="center"/>
              <w:rPr>
                <w:rFonts w:ascii="Arial" w:eastAsia="Times New Roman" w:hAnsi="Arial" w:cs="Arial"/>
                <w:color w:val="000000"/>
                <w:sz w:val="20"/>
                <w:szCs w:val="20"/>
                <w:lang w:eastAsia="en-IN"/>
              </w:rPr>
            </w:pPr>
            <w:r w:rsidRPr="007B2784">
              <w:rPr>
                <w:rFonts w:ascii="Arial" w:eastAsia="Times New Roman" w:hAnsi="Arial" w:cs="Arial"/>
                <w:color w:val="000000"/>
                <w:sz w:val="20"/>
                <w:szCs w:val="20"/>
                <w:lang w:eastAsia="en-IN"/>
              </w:rPr>
              <w:t>46</w:t>
            </w:r>
          </w:p>
        </w:tc>
        <w:tc>
          <w:tcPr>
            <w:tcW w:w="743" w:type="dxa"/>
            <w:tcBorders>
              <w:top w:val="nil"/>
              <w:left w:val="nil"/>
              <w:bottom w:val="single" w:sz="8" w:space="0" w:color="auto"/>
              <w:right w:val="single" w:sz="8" w:space="0" w:color="auto"/>
            </w:tcBorders>
            <w:shd w:val="clear" w:color="000000" w:fill="FFFFFF"/>
            <w:noWrap/>
            <w:vAlign w:val="center"/>
            <w:hideMark/>
          </w:tcPr>
          <w:p w14:paraId="34EABA88" w14:textId="77777777" w:rsidR="007B2784" w:rsidRPr="007B2784" w:rsidRDefault="007B2784" w:rsidP="007B2784">
            <w:pPr>
              <w:spacing w:after="0" w:line="240" w:lineRule="auto"/>
              <w:jc w:val="center"/>
              <w:rPr>
                <w:rFonts w:ascii="Arial" w:eastAsia="Times New Roman" w:hAnsi="Arial" w:cs="Arial"/>
                <w:color w:val="000000"/>
                <w:sz w:val="20"/>
                <w:szCs w:val="20"/>
                <w:lang w:eastAsia="en-IN"/>
              </w:rPr>
            </w:pPr>
            <w:r w:rsidRPr="007B2784">
              <w:rPr>
                <w:rFonts w:ascii="Arial" w:eastAsia="Times New Roman" w:hAnsi="Arial" w:cs="Arial"/>
                <w:color w:val="000000"/>
                <w:sz w:val="20"/>
                <w:szCs w:val="20"/>
                <w:lang w:eastAsia="en-IN"/>
              </w:rPr>
              <w:t>48</w:t>
            </w:r>
          </w:p>
        </w:tc>
        <w:tc>
          <w:tcPr>
            <w:tcW w:w="743" w:type="dxa"/>
            <w:tcBorders>
              <w:top w:val="nil"/>
              <w:left w:val="nil"/>
              <w:bottom w:val="single" w:sz="8" w:space="0" w:color="auto"/>
              <w:right w:val="single" w:sz="8" w:space="0" w:color="auto"/>
            </w:tcBorders>
            <w:shd w:val="clear" w:color="000000" w:fill="FFFFFF"/>
            <w:noWrap/>
            <w:vAlign w:val="center"/>
            <w:hideMark/>
          </w:tcPr>
          <w:p w14:paraId="2C02BEDC" w14:textId="77777777" w:rsidR="007B2784" w:rsidRPr="007B2784" w:rsidRDefault="007B2784" w:rsidP="007B2784">
            <w:pPr>
              <w:spacing w:after="0" w:line="240" w:lineRule="auto"/>
              <w:jc w:val="center"/>
              <w:rPr>
                <w:rFonts w:ascii="Arial" w:eastAsia="Times New Roman" w:hAnsi="Arial" w:cs="Arial"/>
                <w:color w:val="000000"/>
                <w:sz w:val="20"/>
                <w:szCs w:val="20"/>
                <w:lang w:eastAsia="en-IN"/>
              </w:rPr>
            </w:pPr>
            <w:r w:rsidRPr="007B2784">
              <w:rPr>
                <w:rFonts w:ascii="Arial" w:eastAsia="Times New Roman" w:hAnsi="Arial" w:cs="Arial"/>
                <w:color w:val="000000"/>
                <w:sz w:val="20"/>
                <w:szCs w:val="20"/>
                <w:lang w:eastAsia="en-IN"/>
              </w:rPr>
              <w:t>42</w:t>
            </w:r>
          </w:p>
        </w:tc>
        <w:tc>
          <w:tcPr>
            <w:tcW w:w="743" w:type="dxa"/>
            <w:tcBorders>
              <w:top w:val="nil"/>
              <w:left w:val="nil"/>
              <w:bottom w:val="single" w:sz="8" w:space="0" w:color="auto"/>
              <w:right w:val="single" w:sz="8" w:space="0" w:color="auto"/>
            </w:tcBorders>
            <w:shd w:val="clear" w:color="000000" w:fill="FFFFFF"/>
            <w:noWrap/>
            <w:vAlign w:val="center"/>
            <w:hideMark/>
          </w:tcPr>
          <w:p w14:paraId="0060D465" w14:textId="77777777" w:rsidR="007B2784" w:rsidRPr="007B2784" w:rsidRDefault="007B2784" w:rsidP="007B2784">
            <w:pPr>
              <w:spacing w:after="0" w:line="240" w:lineRule="auto"/>
              <w:jc w:val="center"/>
              <w:rPr>
                <w:rFonts w:ascii="Arial" w:eastAsia="Times New Roman" w:hAnsi="Arial" w:cs="Arial"/>
                <w:color w:val="000000"/>
                <w:sz w:val="20"/>
                <w:szCs w:val="20"/>
                <w:lang w:eastAsia="en-IN"/>
              </w:rPr>
            </w:pPr>
            <w:r w:rsidRPr="007B2784">
              <w:rPr>
                <w:rFonts w:ascii="Arial" w:eastAsia="Times New Roman" w:hAnsi="Arial" w:cs="Arial"/>
                <w:color w:val="000000"/>
                <w:sz w:val="20"/>
                <w:szCs w:val="20"/>
                <w:lang w:eastAsia="en-IN"/>
              </w:rPr>
              <w:t>44</w:t>
            </w:r>
          </w:p>
        </w:tc>
        <w:tc>
          <w:tcPr>
            <w:tcW w:w="743" w:type="dxa"/>
            <w:tcBorders>
              <w:top w:val="nil"/>
              <w:left w:val="nil"/>
              <w:bottom w:val="single" w:sz="8" w:space="0" w:color="auto"/>
              <w:right w:val="single" w:sz="8" w:space="0" w:color="auto"/>
            </w:tcBorders>
            <w:shd w:val="clear" w:color="000000" w:fill="FFFFFF"/>
            <w:noWrap/>
            <w:vAlign w:val="center"/>
            <w:hideMark/>
          </w:tcPr>
          <w:p w14:paraId="1DC0CB55" w14:textId="77777777" w:rsidR="007B2784" w:rsidRPr="007B2784" w:rsidRDefault="007B2784" w:rsidP="007B2784">
            <w:pPr>
              <w:spacing w:after="0" w:line="240" w:lineRule="auto"/>
              <w:jc w:val="center"/>
              <w:rPr>
                <w:rFonts w:ascii="Arial" w:eastAsia="Times New Roman" w:hAnsi="Arial" w:cs="Arial"/>
                <w:color w:val="000000"/>
                <w:sz w:val="20"/>
                <w:szCs w:val="20"/>
                <w:lang w:eastAsia="en-IN"/>
              </w:rPr>
            </w:pPr>
            <w:r w:rsidRPr="007B2784">
              <w:rPr>
                <w:rFonts w:ascii="Arial" w:eastAsia="Times New Roman" w:hAnsi="Arial" w:cs="Arial"/>
                <w:color w:val="000000"/>
                <w:sz w:val="20"/>
                <w:szCs w:val="20"/>
                <w:lang w:eastAsia="en-IN"/>
              </w:rPr>
              <w:t>66</w:t>
            </w:r>
          </w:p>
        </w:tc>
        <w:tc>
          <w:tcPr>
            <w:tcW w:w="743" w:type="dxa"/>
            <w:tcBorders>
              <w:top w:val="nil"/>
              <w:left w:val="nil"/>
              <w:bottom w:val="single" w:sz="8" w:space="0" w:color="auto"/>
              <w:right w:val="single" w:sz="8" w:space="0" w:color="auto"/>
            </w:tcBorders>
            <w:shd w:val="clear" w:color="000000" w:fill="FFFFFF"/>
            <w:noWrap/>
            <w:vAlign w:val="center"/>
            <w:hideMark/>
          </w:tcPr>
          <w:p w14:paraId="08454EE8" w14:textId="77777777" w:rsidR="007B2784" w:rsidRPr="007B2784" w:rsidRDefault="007B2784" w:rsidP="007B2784">
            <w:pPr>
              <w:spacing w:after="0" w:line="240" w:lineRule="auto"/>
              <w:jc w:val="center"/>
              <w:rPr>
                <w:rFonts w:ascii="Arial" w:eastAsia="Times New Roman" w:hAnsi="Arial" w:cs="Arial"/>
                <w:color w:val="000000"/>
                <w:sz w:val="20"/>
                <w:szCs w:val="20"/>
                <w:lang w:eastAsia="en-IN"/>
              </w:rPr>
            </w:pPr>
            <w:r w:rsidRPr="007B2784">
              <w:rPr>
                <w:rFonts w:ascii="Arial" w:eastAsia="Times New Roman" w:hAnsi="Arial" w:cs="Arial"/>
                <w:color w:val="000000"/>
                <w:sz w:val="20"/>
                <w:szCs w:val="20"/>
                <w:lang w:eastAsia="en-IN"/>
              </w:rPr>
              <w:t>82</w:t>
            </w:r>
          </w:p>
        </w:tc>
      </w:tr>
      <w:tr w:rsidR="007B2784" w:rsidRPr="007B2784" w14:paraId="37DF1ED2" w14:textId="77777777" w:rsidTr="007B2784">
        <w:trPr>
          <w:trHeight w:val="284"/>
        </w:trPr>
        <w:tc>
          <w:tcPr>
            <w:tcW w:w="2044" w:type="dxa"/>
            <w:tcBorders>
              <w:top w:val="nil"/>
              <w:left w:val="single" w:sz="8" w:space="0" w:color="auto"/>
              <w:bottom w:val="single" w:sz="8" w:space="0" w:color="auto"/>
              <w:right w:val="single" w:sz="8" w:space="0" w:color="auto"/>
            </w:tcBorders>
            <w:shd w:val="clear" w:color="000000" w:fill="FFFFFF"/>
            <w:noWrap/>
            <w:vAlign w:val="center"/>
            <w:hideMark/>
          </w:tcPr>
          <w:p w14:paraId="5FF5F576" w14:textId="77777777" w:rsidR="007B2784" w:rsidRPr="007B2784" w:rsidRDefault="007B2784" w:rsidP="007B2784">
            <w:pPr>
              <w:spacing w:after="0" w:line="240" w:lineRule="auto"/>
              <w:rPr>
                <w:rFonts w:ascii="Arial" w:eastAsia="Times New Roman" w:hAnsi="Arial" w:cs="Arial"/>
                <w:b/>
                <w:bCs/>
                <w:color w:val="000000"/>
                <w:sz w:val="20"/>
                <w:szCs w:val="20"/>
                <w:lang w:eastAsia="en-IN"/>
              </w:rPr>
            </w:pPr>
            <w:r w:rsidRPr="007B2784">
              <w:rPr>
                <w:rFonts w:ascii="Arial" w:eastAsia="Times New Roman" w:hAnsi="Arial" w:cs="Arial"/>
                <w:b/>
                <w:bCs/>
                <w:color w:val="000000"/>
                <w:sz w:val="20"/>
                <w:szCs w:val="20"/>
                <w:lang w:eastAsia="en-IN"/>
              </w:rPr>
              <w:t>Total</w:t>
            </w:r>
          </w:p>
        </w:tc>
        <w:tc>
          <w:tcPr>
            <w:tcW w:w="2044" w:type="dxa"/>
            <w:tcBorders>
              <w:top w:val="nil"/>
              <w:left w:val="nil"/>
              <w:bottom w:val="single" w:sz="8" w:space="0" w:color="auto"/>
              <w:right w:val="single" w:sz="8" w:space="0" w:color="auto"/>
            </w:tcBorders>
            <w:shd w:val="clear" w:color="000000" w:fill="FFFFFF"/>
            <w:noWrap/>
            <w:vAlign w:val="center"/>
            <w:hideMark/>
          </w:tcPr>
          <w:p w14:paraId="79D690BF" w14:textId="77777777" w:rsidR="007B2784" w:rsidRPr="007B2784" w:rsidRDefault="007B2784" w:rsidP="007B2784">
            <w:pPr>
              <w:spacing w:after="0" w:line="240" w:lineRule="auto"/>
              <w:jc w:val="center"/>
              <w:rPr>
                <w:rFonts w:ascii="Arial" w:eastAsia="Times New Roman" w:hAnsi="Arial" w:cs="Arial"/>
                <w:b/>
                <w:bCs/>
                <w:color w:val="000000"/>
                <w:sz w:val="20"/>
                <w:szCs w:val="20"/>
                <w:lang w:eastAsia="en-IN"/>
              </w:rPr>
            </w:pPr>
            <w:r w:rsidRPr="007B2784">
              <w:rPr>
                <w:rFonts w:ascii="Arial" w:eastAsia="Times New Roman" w:hAnsi="Arial" w:cs="Arial"/>
                <w:b/>
                <w:bCs/>
                <w:color w:val="000000"/>
                <w:sz w:val="20"/>
                <w:szCs w:val="20"/>
                <w:lang w:eastAsia="en-IN"/>
              </w:rPr>
              <w:t>283</w:t>
            </w:r>
          </w:p>
        </w:tc>
        <w:tc>
          <w:tcPr>
            <w:tcW w:w="743" w:type="dxa"/>
            <w:tcBorders>
              <w:top w:val="nil"/>
              <w:left w:val="nil"/>
              <w:bottom w:val="single" w:sz="8" w:space="0" w:color="auto"/>
              <w:right w:val="single" w:sz="8" w:space="0" w:color="auto"/>
            </w:tcBorders>
            <w:shd w:val="clear" w:color="000000" w:fill="FFFFFF"/>
            <w:noWrap/>
            <w:vAlign w:val="center"/>
            <w:hideMark/>
          </w:tcPr>
          <w:p w14:paraId="377BEA45" w14:textId="77777777" w:rsidR="007B2784" w:rsidRPr="007B2784" w:rsidRDefault="007B2784" w:rsidP="007B2784">
            <w:pPr>
              <w:spacing w:after="0" w:line="240" w:lineRule="auto"/>
              <w:jc w:val="center"/>
              <w:rPr>
                <w:rFonts w:ascii="Arial" w:eastAsia="Times New Roman" w:hAnsi="Arial" w:cs="Arial"/>
                <w:b/>
                <w:bCs/>
                <w:color w:val="000000"/>
                <w:sz w:val="20"/>
                <w:szCs w:val="20"/>
                <w:lang w:eastAsia="en-IN"/>
              </w:rPr>
            </w:pPr>
            <w:r w:rsidRPr="007B2784">
              <w:rPr>
                <w:rFonts w:ascii="Arial" w:eastAsia="Times New Roman" w:hAnsi="Arial" w:cs="Arial"/>
                <w:b/>
                <w:bCs/>
                <w:color w:val="000000"/>
                <w:sz w:val="20"/>
                <w:szCs w:val="20"/>
                <w:lang w:eastAsia="en-IN"/>
              </w:rPr>
              <w:t>301</w:t>
            </w:r>
          </w:p>
        </w:tc>
        <w:tc>
          <w:tcPr>
            <w:tcW w:w="743" w:type="dxa"/>
            <w:tcBorders>
              <w:top w:val="nil"/>
              <w:left w:val="nil"/>
              <w:bottom w:val="single" w:sz="8" w:space="0" w:color="auto"/>
              <w:right w:val="single" w:sz="8" w:space="0" w:color="auto"/>
            </w:tcBorders>
            <w:shd w:val="clear" w:color="000000" w:fill="FFFFFF"/>
            <w:noWrap/>
            <w:vAlign w:val="center"/>
            <w:hideMark/>
          </w:tcPr>
          <w:p w14:paraId="27D72EB6" w14:textId="77777777" w:rsidR="007B2784" w:rsidRPr="007B2784" w:rsidRDefault="007B2784" w:rsidP="007B2784">
            <w:pPr>
              <w:spacing w:after="0" w:line="240" w:lineRule="auto"/>
              <w:jc w:val="center"/>
              <w:rPr>
                <w:rFonts w:ascii="Arial" w:eastAsia="Times New Roman" w:hAnsi="Arial" w:cs="Arial"/>
                <w:b/>
                <w:bCs/>
                <w:color w:val="000000"/>
                <w:sz w:val="20"/>
                <w:szCs w:val="20"/>
                <w:lang w:eastAsia="en-IN"/>
              </w:rPr>
            </w:pPr>
            <w:r w:rsidRPr="007B2784">
              <w:rPr>
                <w:rFonts w:ascii="Arial" w:eastAsia="Times New Roman" w:hAnsi="Arial" w:cs="Arial"/>
                <w:b/>
                <w:bCs/>
                <w:color w:val="000000"/>
                <w:sz w:val="20"/>
                <w:szCs w:val="20"/>
                <w:lang w:eastAsia="en-IN"/>
              </w:rPr>
              <w:t>317</w:t>
            </w:r>
          </w:p>
        </w:tc>
        <w:tc>
          <w:tcPr>
            <w:tcW w:w="743" w:type="dxa"/>
            <w:tcBorders>
              <w:top w:val="nil"/>
              <w:left w:val="nil"/>
              <w:bottom w:val="single" w:sz="8" w:space="0" w:color="auto"/>
              <w:right w:val="single" w:sz="8" w:space="0" w:color="auto"/>
            </w:tcBorders>
            <w:shd w:val="clear" w:color="000000" w:fill="FFFFFF"/>
            <w:noWrap/>
            <w:vAlign w:val="center"/>
            <w:hideMark/>
          </w:tcPr>
          <w:p w14:paraId="0527C733" w14:textId="77777777" w:rsidR="007B2784" w:rsidRPr="007B2784" w:rsidRDefault="007B2784" w:rsidP="007B2784">
            <w:pPr>
              <w:spacing w:after="0" w:line="240" w:lineRule="auto"/>
              <w:jc w:val="center"/>
              <w:rPr>
                <w:rFonts w:ascii="Arial" w:eastAsia="Times New Roman" w:hAnsi="Arial" w:cs="Arial"/>
                <w:b/>
                <w:bCs/>
                <w:color w:val="000000"/>
                <w:sz w:val="20"/>
                <w:szCs w:val="20"/>
                <w:lang w:eastAsia="en-IN"/>
              </w:rPr>
            </w:pPr>
            <w:r w:rsidRPr="007B2784">
              <w:rPr>
                <w:rFonts w:ascii="Arial" w:eastAsia="Times New Roman" w:hAnsi="Arial" w:cs="Arial"/>
                <w:b/>
                <w:bCs/>
                <w:color w:val="000000"/>
                <w:sz w:val="20"/>
                <w:szCs w:val="20"/>
                <w:lang w:eastAsia="en-IN"/>
              </w:rPr>
              <w:t>333</w:t>
            </w:r>
          </w:p>
        </w:tc>
        <w:tc>
          <w:tcPr>
            <w:tcW w:w="743" w:type="dxa"/>
            <w:tcBorders>
              <w:top w:val="nil"/>
              <w:left w:val="nil"/>
              <w:bottom w:val="single" w:sz="8" w:space="0" w:color="auto"/>
              <w:right w:val="single" w:sz="8" w:space="0" w:color="auto"/>
            </w:tcBorders>
            <w:shd w:val="clear" w:color="000000" w:fill="FFFFFF"/>
            <w:noWrap/>
            <w:vAlign w:val="center"/>
            <w:hideMark/>
          </w:tcPr>
          <w:p w14:paraId="6211A327" w14:textId="77777777" w:rsidR="007B2784" w:rsidRPr="007B2784" w:rsidRDefault="007B2784" w:rsidP="007B2784">
            <w:pPr>
              <w:spacing w:after="0" w:line="240" w:lineRule="auto"/>
              <w:jc w:val="center"/>
              <w:rPr>
                <w:rFonts w:ascii="Arial" w:eastAsia="Times New Roman" w:hAnsi="Arial" w:cs="Arial"/>
                <w:b/>
                <w:bCs/>
                <w:color w:val="000000"/>
                <w:sz w:val="20"/>
                <w:szCs w:val="20"/>
                <w:lang w:eastAsia="en-IN"/>
              </w:rPr>
            </w:pPr>
            <w:r w:rsidRPr="007B2784">
              <w:rPr>
                <w:rFonts w:ascii="Arial" w:eastAsia="Times New Roman" w:hAnsi="Arial" w:cs="Arial"/>
                <w:b/>
                <w:bCs/>
                <w:color w:val="000000"/>
                <w:sz w:val="20"/>
                <w:szCs w:val="20"/>
                <w:lang w:eastAsia="en-IN"/>
              </w:rPr>
              <w:t>349</w:t>
            </w:r>
          </w:p>
        </w:tc>
        <w:tc>
          <w:tcPr>
            <w:tcW w:w="743" w:type="dxa"/>
            <w:tcBorders>
              <w:top w:val="nil"/>
              <w:left w:val="nil"/>
              <w:bottom w:val="single" w:sz="8" w:space="0" w:color="auto"/>
              <w:right w:val="single" w:sz="8" w:space="0" w:color="auto"/>
            </w:tcBorders>
            <w:shd w:val="clear" w:color="000000" w:fill="FFFFFF"/>
            <w:noWrap/>
            <w:vAlign w:val="center"/>
            <w:hideMark/>
          </w:tcPr>
          <w:p w14:paraId="59ACEEC6" w14:textId="77777777" w:rsidR="007B2784" w:rsidRPr="007B2784" w:rsidRDefault="007B2784" w:rsidP="007B2784">
            <w:pPr>
              <w:spacing w:after="0" w:line="240" w:lineRule="auto"/>
              <w:jc w:val="center"/>
              <w:rPr>
                <w:rFonts w:ascii="Arial" w:eastAsia="Times New Roman" w:hAnsi="Arial" w:cs="Arial"/>
                <w:b/>
                <w:bCs/>
                <w:color w:val="000000"/>
                <w:sz w:val="20"/>
                <w:szCs w:val="20"/>
                <w:lang w:eastAsia="en-IN"/>
              </w:rPr>
            </w:pPr>
            <w:r w:rsidRPr="007B2784">
              <w:rPr>
                <w:rFonts w:ascii="Arial" w:eastAsia="Times New Roman" w:hAnsi="Arial" w:cs="Arial"/>
                <w:b/>
                <w:bCs/>
                <w:color w:val="000000"/>
                <w:sz w:val="20"/>
                <w:szCs w:val="20"/>
                <w:lang w:eastAsia="en-IN"/>
              </w:rPr>
              <w:t>322</w:t>
            </w:r>
          </w:p>
        </w:tc>
        <w:tc>
          <w:tcPr>
            <w:tcW w:w="743" w:type="dxa"/>
            <w:tcBorders>
              <w:top w:val="nil"/>
              <w:left w:val="nil"/>
              <w:bottom w:val="single" w:sz="8" w:space="0" w:color="auto"/>
              <w:right w:val="single" w:sz="8" w:space="0" w:color="auto"/>
            </w:tcBorders>
            <w:shd w:val="clear" w:color="000000" w:fill="FFFFFF"/>
            <w:noWrap/>
            <w:vAlign w:val="center"/>
            <w:hideMark/>
          </w:tcPr>
          <w:p w14:paraId="5A511970" w14:textId="77777777" w:rsidR="007B2784" w:rsidRPr="007B2784" w:rsidRDefault="007B2784" w:rsidP="007B2784">
            <w:pPr>
              <w:spacing w:after="0" w:line="240" w:lineRule="auto"/>
              <w:jc w:val="center"/>
              <w:rPr>
                <w:rFonts w:ascii="Arial" w:eastAsia="Times New Roman" w:hAnsi="Arial" w:cs="Arial"/>
                <w:b/>
                <w:bCs/>
                <w:color w:val="000000"/>
                <w:sz w:val="20"/>
                <w:szCs w:val="20"/>
                <w:lang w:eastAsia="en-IN"/>
              </w:rPr>
            </w:pPr>
            <w:r w:rsidRPr="007B2784">
              <w:rPr>
                <w:rFonts w:ascii="Arial" w:eastAsia="Times New Roman" w:hAnsi="Arial" w:cs="Arial"/>
                <w:b/>
                <w:bCs/>
                <w:color w:val="000000"/>
                <w:sz w:val="20"/>
                <w:szCs w:val="20"/>
                <w:lang w:eastAsia="en-IN"/>
              </w:rPr>
              <w:t>349</w:t>
            </w:r>
          </w:p>
        </w:tc>
        <w:tc>
          <w:tcPr>
            <w:tcW w:w="743" w:type="dxa"/>
            <w:tcBorders>
              <w:top w:val="nil"/>
              <w:left w:val="nil"/>
              <w:bottom w:val="single" w:sz="8" w:space="0" w:color="auto"/>
              <w:right w:val="single" w:sz="8" w:space="0" w:color="auto"/>
            </w:tcBorders>
            <w:shd w:val="clear" w:color="000000" w:fill="FFFFFF"/>
            <w:noWrap/>
            <w:vAlign w:val="center"/>
            <w:hideMark/>
          </w:tcPr>
          <w:p w14:paraId="7449D306" w14:textId="77777777" w:rsidR="007B2784" w:rsidRPr="007B2784" w:rsidRDefault="007B2784" w:rsidP="007B2784">
            <w:pPr>
              <w:spacing w:after="0" w:line="240" w:lineRule="auto"/>
              <w:jc w:val="center"/>
              <w:rPr>
                <w:rFonts w:ascii="Arial" w:eastAsia="Times New Roman" w:hAnsi="Arial" w:cs="Arial"/>
                <w:b/>
                <w:bCs/>
                <w:color w:val="000000"/>
                <w:sz w:val="20"/>
                <w:szCs w:val="20"/>
                <w:lang w:eastAsia="en-IN"/>
              </w:rPr>
            </w:pPr>
            <w:r w:rsidRPr="007B2784">
              <w:rPr>
                <w:rFonts w:ascii="Arial" w:eastAsia="Times New Roman" w:hAnsi="Arial" w:cs="Arial"/>
                <w:b/>
                <w:bCs/>
                <w:color w:val="000000"/>
                <w:sz w:val="20"/>
                <w:szCs w:val="20"/>
                <w:lang w:eastAsia="en-IN"/>
              </w:rPr>
              <w:t>485</w:t>
            </w:r>
          </w:p>
        </w:tc>
        <w:tc>
          <w:tcPr>
            <w:tcW w:w="743" w:type="dxa"/>
            <w:tcBorders>
              <w:top w:val="nil"/>
              <w:left w:val="nil"/>
              <w:bottom w:val="single" w:sz="8" w:space="0" w:color="auto"/>
              <w:right w:val="single" w:sz="8" w:space="0" w:color="auto"/>
            </w:tcBorders>
            <w:shd w:val="clear" w:color="000000" w:fill="FFFFFF"/>
            <w:noWrap/>
            <w:vAlign w:val="center"/>
            <w:hideMark/>
          </w:tcPr>
          <w:p w14:paraId="4F317840" w14:textId="77777777" w:rsidR="007B2784" w:rsidRPr="007B2784" w:rsidRDefault="007B2784" w:rsidP="007B2784">
            <w:pPr>
              <w:spacing w:after="0" w:line="240" w:lineRule="auto"/>
              <w:jc w:val="center"/>
              <w:rPr>
                <w:rFonts w:ascii="Arial" w:eastAsia="Times New Roman" w:hAnsi="Arial" w:cs="Arial"/>
                <w:b/>
                <w:bCs/>
                <w:color w:val="000000"/>
                <w:sz w:val="20"/>
                <w:szCs w:val="20"/>
                <w:lang w:eastAsia="en-IN"/>
              </w:rPr>
            </w:pPr>
            <w:r w:rsidRPr="007B2784">
              <w:rPr>
                <w:rFonts w:ascii="Arial" w:eastAsia="Times New Roman" w:hAnsi="Arial" w:cs="Arial"/>
                <w:b/>
                <w:bCs/>
                <w:color w:val="000000"/>
                <w:sz w:val="20"/>
                <w:szCs w:val="20"/>
                <w:lang w:eastAsia="en-IN"/>
              </w:rPr>
              <w:t>688</w:t>
            </w:r>
          </w:p>
        </w:tc>
      </w:tr>
    </w:tbl>
    <w:p w14:paraId="5916F311" w14:textId="77B91889" w:rsidR="0068383C" w:rsidRDefault="007B2784" w:rsidP="00D47A79">
      <w:pPr>
        <w:spacing w:line="360" w:lineRule="auto"/>
        <w:jc w:val="both"/>
        <w:rPr>
          <w:rFonts w:ascii="Arial" w:eastAsia="Arial" w:hAnsi="Arial" w:cs="Arial"/>
          <w:color w:val="000000" w:themeColor="text1"/>
          <w:sz w:val="24"/>
          <w:szCs w:val="24"/>
        </w:rPr>
      </w:pPr>
      <w:r w:rsidRPr="002B5730">
        <w:rPr>
          <w:b/>
          <w:noProof/>
          <w:color w:val="000000" w:themeColor="text1"/>
        </w:rPr>
        <mc:AlternateContent>
          <mc:Choice Requires="wps">
            <w:drawing>
              <wp:anchor distT="0" distB="0" distL="114300" distR="114300" simplePos="0" relativeHeight="252473344" behindDoc="0" locked="0" layoutInCell="1" allowOverlap="1" wp14:anchorId="508151D1" wp14:editId="25F4649B">
                <wp:simplePos x="0" y="0"/>
                <wp:positionH relativeFrom="margin">
                  <wp:posOffset>3667125</wp:posOffset>
                </wp:positionH>
                <wp:positionV relativeFrom="paragraph">
                  <wp:posOffset>167005</wp:posOffset>
                </wp:positionV>
                <wp:extent cx="2830195" cy="307340"/>
                <wp:effectExtent l="0" t="0" r="0" b="0"/>
                <wp:wrapNone/>
                <wp:docPr id="1265" name="TextBox 4"/>
                <wp:cNvGraphicFramePr/>
                <a:graphic xmlns:a="http://schemas.openxmlformats.org/drawingml/2006/main">
                  <a:graphicData uri="http://schemas.microsoft.com/office/word/2010/wordprocessingShape">
                    <wps:wsp>
                      <wps:cNvSpPr txBox="1"/>
                      <wps:spPr>
                        <a:xfrm>
                          <a:off x="0" y="0"/>
                          <a:ext cx="2830195" cy="307340"/>
                        </a:xfrm>
                        <a:prstGeom prst="rect">
                          <a:avLst/>
                        </a:prstGeom>
                        <a:noFill/>
                      </wps:spPr>
                      <wps:txbx>
                        <w:txbxContent>
                          <w:p w14:paraId="4915F2E4" w14:textId="77777777" w:rsidR="00051677" w:rsidRPr="002F3659" w:rsidRDefault="00051677" w:rsidP="00051677">
                            <w:pPr>
                              <w:jc w:val="right"/>
                              <w:textAlignment w:val="baseline"/>
                              <w:rPr>
                                <w:rFonts w:ascii="Verdana" w:eastAsia="Verdana" w:hAnsi="Verdana" w:cs="Verdana"/>
                                <w:i/>
                                <w:iCs/>
                                <w:color w:val="000000" w:themeColor="text1"/>
                                <w:kern w:val="24"/>
                                <w:sz w:val="12"/>
                                <w:szCs w:val="12"/>
                              </w:rPr>
                            </w:pPr>
                            <w:r w:rsidRPr="002F3659">
                              <w:rPr>
                                <w:rFonts w:ascii="Verdana" w:eastAsia="Verdana" w:hAnsi="Verdana" w:cs="Verdana"/>
                                <w:i/>
                                <w:iCs/>
                                <w:color w:val="000000" w:themeColor="text1"/>
                                <w:kern w:val="24"/>
                                <w:sz w:val="12"/>
                                <w:szCs w:val="12"/>
                              </w:rPr>
                              <w:t>Others include Défense, Aerospace, Electrical and electronics etc.</w:t>
                            </w:r>
                          </w:p>
                          <w:p w14:paraId="6A140212" w14:textId="77777777" w:rsidR="00051677" w:rsidRPr="002F3659" w:rsidRDefault="00051677" w:rsidP="00051677">
                            <w:pPr>
                              <w:jc w:val="right"/>
                              <w:textAlignment w:val="baseline"/>
                              <w:rPr>
                                <w:rFonts w:ascii="Verdana" w:eastAsia="Verdana" w:hAnsi="Verdana" w:cs="Verdana"/>
                                <w:i/>
                                <w:iCs/>
                                <w:color w:val="000000" w:themeColor="text1"/>
                                <w:kern w:val="24"/>
                                <w:sz w:val="12"/>
                                <w:szCs w:val="12"/>
                              </w:rPr>
                            </w:pPr>
                            <w:r w:rsidRPr="002F3659">
                              <w:rPr>
                                <w:rFonts w:ascii="Verdana" w:eastAsia="Verdana" w:hAnsi="Verdana" w:cs="Verdana"/>
                                <w:i/>
                                <w:iCs/>
                                <w:color w:val="000000" w:themeColor="text1"/>
                                <w:kern w:val="24"/>
                                <w:sz w:val="12"/>
                                <w:szCs w:val="12"/>
                              </w:rPr>
                              <w:t>Source: TechSci Research</w:t>
                            </w:r>
                          </w:p>
                        </w:txbxContent>
                      </wps:txbx>
                      <wps:bodyPr wrap="square" rtlCol="0">
                        <a:spAutoFit/>
                      </wps:bodyPr>
                    </wps:wsp>
                  </a:graphicData>
                </a:graphic>
                <wp14:sizeRelH relativeFrom="margin">
                  <wp14:pctWidth>0</wp14:pctWidth>
                </wp14:sizeRelH>
                <wp14:sizeRelV relativeFrom="margin">
                  <wp14:pctHeight>0</wp14:pctHeight>
                </wp14:sizeRelV>
              </wp:anchor>
            </w:drawing>
          </mc:Choice>
          <mc:Fallback>
            <w:pict>
              <v:shape w14:anchorId="508151D1" id="_x0000_s1068" type="#_x0000_t202" style="position:absolute;left:0;text-align:left;margin-left:288.75pt;margin-top:13.15pt;width:222.85pt;height:24.2pt;z-index:252473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" filled="f" stroked="f">
                <v:textbox style="mso-fit-shape-to-text:t">
                  <w:txbxContent>
                    <w:p w14:paraId="4915F2E4" w14:textId="77777777" w:rsidR="00051677" w:rsidRPr="002F3659" w:rsidRDefault="00051677" w:rsidP="00051677">
                      <w:pPr>
                        <w:jc w:val="right"/>
                        <w:textAlignment w:val="baseline"/>
                        <w:rPr>
                          <w:rFonts w:ascii="Verdana" w:eastAsia="Verdana" w:hAnsi="Verdana" w:cs="Verdana"/>
                          <w:i/>
                          <w:iCs/>
                          <w:color w:val="000000" w:themeColor="text1"/>
                          <w:kern w:val="24"/>
                          <w:sz w:val="12"/>
                          <w:szCs w:val="12"/>
                        </w:rPr>
                      </w:pPr>
                      <w:r w:rsidRPr="002F3659">
                        <w:rPr>
                          <w:rFonts w:ascii="Verdana" w:eastAsia="Verdana" w:hAnsi="Verdana" w:cs="Verdana"/>
                          <w:i/>
                          <w:iCs/>
                          <w:color w:val="000000" w:themeColor="text1"/>
                          <w:kern w:val="24"/>
                          <w:sz w:val="12"/>
                          <w:szCs w:val="12"/>
                        </w:rPr>
                        <w:t>Others include Défense, Aerospace, Electrical and electronics etc.</w:t>
                      </w:r>
                    </w:p>
                    <w:p w14:paraId="6A140212" w14:textId="77777777" w:rsidR="00051677" w:rsidRPr="002F3659" w:rsidRDefault="00051677" w:rsidP="00051677">
                      <w:pPr>
                        <w:jc w:val="right"/>
                        <w:textAlignment w:val="baseline"/>
                        <w:rPr>
                          <w:rFonts w:ascii="Verdana" w:eastAsia="Verdana" w:hAnsi="Verdana" w:cs="Verdana"/>
                          <w:i/>
                          <w:iCs/>
                          <w:color w:val="000000" w:themeColor="text1"/>
                          <w:kern w:val="24"/>
                          <w:sz w:val="12"/>
                          <w:szCs w:val="12"/>
                        </w:rPr>
                      </w:pPr>
                      <w:r w:rsidRPr="002F3659">
                        <w:rPr>
                          <w:rFonts w:ascii="Verdana" w:eastAsia="Verdana" w:hAnsi="Verdana" w:cs="Verdana"/>
                          <w:i/>
                          <w:iCs/>
                          <w:color w:val="000000" w:themeColor="text1"/>
                          <w:kern w:val="24"/>
                          <w:sz w:val="12"/>
                          <w:szCs w:val="12"/>
                        </w:rPr>
                        <w:t>Source: TechSci Research</w:t>
                      </w:r>
                    </w:p>
                  </w:txbxContent>
                </v:textbox>
                <w10:wrap anchorx="margin"/>
              </v:shape>
            </w:pict>
          </mc:Fallback>
        </mc:AlternateContent>
      </w:r>
    </w:p>
    <w:p w14:paraId="08BF8CF5" w14:textId="2635C451" w:rsidR="00E03735" w:rsidRDefault="00E03735" w:rsidP="00D47A79">
      <w:pPr>
        <w:spacing w:line="360" w:lineRule="auto"/>
        <w:jc w:val="both"/>
        <w:rPr>
          <w:rFonts w:ascii="Arial" w:eastAsia="Arial" w:hAnsi="Arial" w:cs="Arial"/>
          <w:color w:val="000000" w:themeColor="text1"/>
          <w:sz w:val="24"/>
          <w:szCs w:val="24"/>
        </w:rPr>
        <w:sectPr w:rsidR="00E03735" w:rsidSect="00600A5E">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0F2DC73F" w14:textId="661782CD" w:rsidR="0068383C" w:rsidRDefault="00CB6C8F" w:rsidP="00D47A79">
      <w:pPr>
        <w:spacing w:line="360" w:lineRule="auto"/>
        <w:jc w:val="both"/>
        <w:rPr>
          <w:rFonts w:ascii="Arial" w:eastAsia="Arial" w:hAnsi="Arial" w:cs="Arial"/>
          <w:color w:val="000000" w:themeColor="text1"/>
          <w:sz w:val="24"/>
          <w:szCs w:val="24"/>
        </w:rPr>
        <w:sectPr w:rsidR="0068383C" w:rsidSect="00600A5E">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r w:rsidRPr="00077181">
        <w:rPr>
          <w:rFonts w:ascii="Arial" w:eastAsia="Arial" w:hAnsi="Arial" w:cs="Arial"/>
          <w:noProof/>
          <w:color w:val="000000" w:themeColor="text1"/>
          <w:sz w:val="24"/>
          <w:szCs w:val="24"/>
        </w:rPr>
        <mc:AlternateContent>
          <mc:Choice Requires="wps">
            <w:drawing>
              <wp:anchor distT="45720" distB="45720" distL="114300" distR="114300" simplePos="0" relativeHeight="252565504" behindDoc="0" locked="0" layoutInCell="1" allowOverlap="1" wp14:anchorId="3322FD5C" wp14:editId="69328615">
                <wp:simplePos x="0" y="0"/>
                <wp:positionH relativeFrom="column">
                  <wp:posOffset>-113030</wp:posOffset>
                </wp:positionH>
                <wp:positionV relativeFrom="paragraph">
                  <wp:posOffset>427355</wp:posOffset>
                </wp:positionV>
                <wp:extent cx="6613525" cy="3919220"/>
                <wp:effectExtent l="76200" t="57150" r="92075" b="119380"/>
                <wp:wrapSquare wrapText="bothSides"/>
                <wp:docPr id="218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3525" cy="3919220"/>
                        </a:xfrm>
                        <a:prstGeom prst="rect">
                          <a:avLst/>
                        </a:prstGeom>
                        <a:ln>
                          <a:noFill/>
                          <a:headEnd/>
                          <a:tailEnd/>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wps:spPr>
                      <wps:style>
                        <a:lnRef idx="1">
                          <a:schemeClr val="accent6"/>
                        </a:lnRef>
                        <a:fillRef idx="2">
                          <a:schemeClr val="accent6"/>
                        </a:fillRef>
                        <a:effectRef idx="1">
                          <a:schemeClr val="accent6"/>
                        </a:effectRef>
                        <a:fontRef idx="minor">
                          <a:schemeClr val="dk1"/>
                        </a:fontRef>
                      </wps:style>
                      <wps:txbx>
                        <w:txbxContent>
                          <w:p w14:paraId="78FB4BB0" w14:textId="77777777" w:rsidR="00CB6C8F" w:rsidRDefault="00CB6C8F" w:rsidP="00F14E20">
                            <w:pPr>
                              <w:pStyle w:val="ListParagraph"/>
                              <w:numPr>
                                <w:ilvl w:val="0"/>
                                <w:numId w:val="27"/>
                              </w:numPr>
                              <w:spacing w:line="360" w:lineRule="auto"/>
                              <w:jc w:val="both"/>
                              <w:rPr>
                                <w:sz w:val="23"/>
                                <w:szCs w:val="23"/>
                              </w:rPr>
                            </w:pPr>
                            <w:r w:rsidRPr="00CB6C8F">
                              <w:rPr>
                                <w:sz w:val="23"/>
                                <w:szCs w:val="23"/>
                              </w:rPr>
                              <w:t xml:space="preserve">Vinyl Ester Resin market in the APAC region has been dominated by construction sector as demand for pipes and tanks remained robust in the region catering to increase in consumption from infrastructure development and residential buildings. This trend is likely to be continued during the forecasted period as construction sector is expected to lead the demand growth. </w:t>
                            </w:r>
                          </w:p>
                          <w:p w14:paraId="49051D22" w14:textId="77777777" w:rsidR="00CB6C8F" w:rsidRDefault="00CB6C8F" w:rsidP="00F14E20">
                            <w:pPr>
                              <w:pStyle w:val="ListParagraph"/>
                              <w:numPr>
                                <w:ilvl w:val="0"/>
                                <w:numId w:val="27"/>
                              </w:numPr>
                              <w:spacing w:line="360" w:lineRule="auto"/>
                              <w:jc w:val="both"/>
                              <w:rPr>
                                <w:sz w:val="23"/>
                                <w:szCs w:val="23"/>
                              </w:rPr>
                            </w:pPr>
                            <w:r w:rsidRPr="00CB6C8F">
                              <w:rPr>
                                <w:sz w:val="23"/>
                                <w:szCs w:val="23"/>
                              </w:rPr>
                              <w:t xml:space="preserve">In the APAC region, rising demand for portable water and expansion of piped water will continue to pressure demand for pipes and tanks, however degrading water quality and arrival of water treatment plants have mandated the use of vinyl ester resins in pipes and tanks manufacturing because of its good corrosion resistant and abrasion resistant qualities. </w:t>
                            </w:r>
                          </w:p>
                          <w:p w14:paraId="59287604" w14:textId="6E5B0601" w:rsidR="00CB6C8F" w:rsidRDefault="00CB6C8F" w:rsidP="00F14E20">
                            <w:pPr>
                              <w:pStyle w:val="ListParagraph"/>
                              <w:numPr>
                                <w:ilvl w:val="0"/>
                                <w:numId w:val="27"/>
                              </w:numPr>
                              <w:spacing w:line="360" w:lineRule="auto"/>
                              <w:jc w:val="both"/>
                              <w:rPr>
                                <w:sz w:val="23"/>
                                <w:szCs w:val="23"/>
                              </w:rPr>
                            </w:pPr>
                            <w:r w:rsidRPr="00CB6C8F">
                              <w:rPr>
                                <w:sz w:val="23"/>
                                <w:szCs w:val="23"/>
                              </w:rPr>
                              <w:t xml:space="preserve">Furthermore, Indian government’s flagship </w:t>
                            </w:r>
                            <w:r w:rsidR="0008641D" w:rsidRPr="00CB6C8F">
                              <w:rPr>
                                <w:sz w:val="23"/>
                                <w:szCs w:val="23"/>
                              </w:rPr>
                              <w:t>program</w:t>
                            </w:r>
                            <w:r w:rsidRPr="00CB6C8F">
                              <w:rPr>
                                <w:sz w:val="23"/>
                                <w:szCs w:val="23"/>
                              </w:rPr>
                              <w:t xml:space="preserve"> “Har Nal se Jal” under which government has envisioned to provide drinking water connections to every rural household by 2024 will augment for demand prospects in the region. </w:t>
                            </w:r>
                          </w:p>
                          <w:p w14:paraId="7A33AD39" w14:textId="0498DAA8" w:rsidR="00CB6C8F" w:rsidRPr="00CB6C8F" w:rsidRDefault="00CB6C8F" w:rsidP="00F14E20">
                            <w:pPr>
                              <w:pStyle w:val="ListParagraph"/>
                              <w:numPr>
                                <w:ilvl w:val="0"/>
                                <w:numId w:val="27"/>
                              </w:numPr>
                              <w:spacing w:line="360" w:lineRule="auto"/>
                              <w:jc w:val="both"/>
                              <w:rPr>
                                <w:sz w:val="23"/>
                                <w:szCs w:val="23"/>
                              </w:rPr>
                            </w:pPr>
                            <w:r w:rsidRPr="00CB6C8F">
                              <w:rPr>
                                <w:sz w:val="23"/>
                                <w:szCs w:val="23"/>
                              </w:rPr>
                              <w:t>APAC region is in line with its renewable energy targets as per Paris Agreement an</w:t>
                            </w:r>
                            <w:r w:rsidR="007D14B0">
                              <w:rPr>
                                <w:sz w:val="23"/>
                                <w:szCs w:val="23"/>
                              </w:rPr>
                              <w:t>d is</w:t>
                            </w:r>
                            <w:r w:rsidRPr="00CB6C8F">
                              <w:rPr>
                                <w:sz w:val="23"/>
                                <w:szCs w:val="23"/>
                              </w:rPr>
                              <w:t xml:space="preserve"> likely to build upon the available renewables, however uncertainties regarding current circumstances have forced countries to take more calculative and realistic approach which may impact the market prospects of renewables.</w:t>
                            </w:r>
                          </w:p>
                          <w:p w14:paraId="7E861DD7" w14:textId="77777777" w:rsidR="00CB6C8F" w:rsidRPr="00CB6C8F" w:rsidRDefault="00CB6C8F" w:rsidP="00CB6C8F">
                            <w:pPr>
                              <w:spacing w:line="360" w:lineRule="auto"/>
                              <w:jc w:val="both"/>
                              <w:rPr>
                                <w:rFonts w:ascii="Arial" w:hAnsi="Arial" w:cs="Arial"/>
                                <w:sz w:val="23"/>
                                <w:szCs w:val="23"/>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22FD5C" id="_x0000_s1069" type="#_x0000_t202" style="position:absolute;left:0;text-align:left;margin-left:-8.9pt;margin-top:33.65pt;width:520.75pt;height:308.6pt;z-index:2525655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" fillcolor="#9ecb81 [2169]" stroked="f" strokeweight=".5pt">
                <v:fill color2="#8ac066 [2617]" rotate="t" colors="0 #b5d5a7;.5 #aace99;1 #9cca86" focus="100%" type="gradient">
                  <o:fill v:ext="view" type="gradientUnscaled"/>
                </v:fill>
                <v:shadow on="t" color="black" opacity="20971f" offset="0,2.2pt"/>
                <v:textbox>
                  <w:txbxContent>
                    <w:p w14:paraId="78FB4BB0" w14:textId="77777777" w:rsidR="00CB6C8F" w:rsidRDefault="00CB6C8F" w:rsidP="00F14E20">
                      <w:pPr>
                        <w:pStyle w:val="ListParagraph"/>
                        <w:numPr>
                          <w:ilvl w:val="0"/>
                          <w:numId w:val="27"/>
                        </w:numPr>
                        <w:spacing w:line="360" w:lineRule="auto"/>
                        <w:jc w:val="both"/>
                        <w:rPr>
                          <w:sz w:val="23"/>
                          <w:szCs w:val="23"/>
                        </w:rPr>
                      </w:pPr>
                      <w:r w:rsidRPr="00CB6C8F">
                        <w:rPr>
                          <w:sz w:val="23"/>
                          <w:szCs w:val="23"/>
                        </w:rPr>
                        <w:t xml:space="preserve">Vinyl Ester Resin market in the APAC region has been dominated by construction sector as demand for pipes and tanks remained robust in the region catering to increase in consumption from infrastructure development and residential buildings. This trend is likely to be continued during the forecasted period as construction sector is expected to lead the demand growth. </w:t>
                      </w:r>
                    </w:p>
                    <w:p w14:paraId="49051D22" w14:textId="77777777" w:rsidR="00CB6C8F" w:rsidRDefault="00CB6C8F" w:rsidP="00F14E20">
                      <w:pPr>
                        <w:pStyle w:val="ListParagraph"/>
                        <w:numPr>
                          <w:ilvl w:val="0"/>
                          <w:numId w:val="27"/>
                        </w:numPr>
                        <w:spacing w:line="360" w:lineRule="auto"/>
                        <w:jc w:val="both"/>
                        <w:rPr>
                          <w:sz w:val="23"/>
                          <w:szCs w:val="23"/>
                        </w:rPr>
                      </w:pPr>
                      <w:r w:rsidRPr="00CB6C8F">
                        <w:rPr>
                          <w:sz w:val="23"/>
                          <w:szCs w:val="23"/>
                        </w:rPr>
                        <w:t xml:space="preserve">In the APAC region, rising demand for portable water and expansion of piped water will continue to pressure demand for pipes and tanks, however degrading water quality and arrival of water treatment plants have mandated the use of vinyl ester resins in pipes and tanks manufacturing because of its good corrosion resistant and abrasion resistant qualities. </w:t>
                      </w:r>
                    </w:p>
                    <w:p w14:paraId="59287604" w14:textId="6E5B0601" w:rsidR="00CB6C8F" w:rsidRDefault="00CB6C8F" w:rsidP="00F14E20">
                      <w:pPr>
                        <w:pStyle w:val="ListParagraph"/>
                        <w:numPr>
                          <w:ilvl w:val="0"/>
                          <w:numId w:val="27"/>
                        </w:numPr>
                        <w:spacing w:line="360" w:lineRule="auto"/>
                        <w:jc w:val="both"/>
                        <w:rPr>
                          <w:sz w:val="23"/>
                          <w:szCs w:val="23"/>
                        </w:rPr>
                      </w:pPr>
                      <w:r w:rsidRPr="00CB6C8F">
                        <w:rPr>
                          <w:sz w:val="23"/>
                          <w:szCs w:val="23"/>
                        </w:rPr>
                        <w:t xml:space="preserve">Furthermore, Indian government’s flagship </w:t>
                      </w:r>
                      <w:r w:rsidR="0008641D" w:rsidRPr="00CB6C8F">
                        <w:rPr>
                          <w:sz w:val="23"/>
                          <w:szCs w:val="23"/>
                        </w:rPr>
                        <w:t>program</w:t>
                      </w:r>
                      <w:r w:rsidRPr="00CB6C8F">
                        <w:rPr>
                          <w:sz w:val="23"/>
                          <w:szCs w:val="23"/>
                        </w:rPr>
                        <w:t xml:space="preserve"> “Har </w:t>
                      </w:r>
                      <w:proofErr w:type="spellStart"/>
                      <w:r w:rsidRPr="00CB6C8F">
                        <w:rPr>
                          <w:sz w:val="23"/>
                          <w:szCs w:val="23"/>
                        </w:rPr>
                        <w:t>Nal</w:t>
                      </w:r>
                      <w:proofErr w:type="spellEnd"/>
                      <w:r w:rsidRPr="00CB6C8F">
                        <w:rPr>
                          <w:sz w:val="23"/>
                          <w:szCs w:val="23"/>
                        </w:rPr>
                        <w:t xml:space="preserve"> se Jal” under which government has envisioned to provide drinking water connections to every rural household by 2024 will augment for demand prospects in the region. </w:t>
                      </w:r>
                    </w:p>
                    <w:p w14:paraId="7A33AD39" w14:textId="0498DAA8" w:rsidR="00CB6C8F" w:rsidRPr="00CB6C8F" w:rsidRDefault="00CB6C8F" w:rsidP="00F14E20">
                      <w:pPr>
                        <w:pStyle w:val="ListParagraph"/>
                        <w:numPr>
                          <w:ilvl w:val="0"/>
                          <w:numId w:val="27"/>
                        </w:numPr>
                        <w:spacing w:line="360" w:lineRule="auto"/>
                        <w:jc w:val="both"/>
                        <w:rPr>
                          <w:sz w:val="23"/>
                          <w:szCs w:val="23"/>
                        </w:rPr>
                      </w:pPr>
                      <w:r w:rsidRPr="00CB6C8F">
                        <w:rPr>
                          <w:sz w:val="23"/>
                          <w:szCs w:val="23"/>
                        </w:rPr>
                        <w:t>APAC region is in line with its renewable energy targets as per Paris Agreement an</w:t>
                      </w:r>
                      <w:r w:rsidR="007D14B0">
                        <w:rPr>
                          <w:sz w:val="23"/>
                          <w:szCs w:val="23"/>
                        </w:rPr>
                        <w:t>d is</w:t>
                      </w:r>
                      <w:r w:rsidRPr="00CB6C8F">
                        <w:rPr>
                          <w:sz w:val="23"/>
                          <w:szCs w:val="23"/>
                        </w:rPr>
                        <w:t xml:space="preserve"> likely to build upon the available renewables, however uncertainties regarding current circumstances have forced countries to take more calculative and realistic approach which may impact the market prospects of renewables.</w:t>
                      </w:r>
                    </w:p>
                    <w:p w14:paraId="7E861DD7" w14:textId="77777777" w:rsidR="00CB6C8F" w:rsidRPr="00CB6C8F" w:rsidRDefault="00CB6C8F" w:rsidP="00CB6C8F">
                      <w:pPr>
                        <w:spacing w:line="360" w:lineRule="auto"/>
                        <w:jc w:val="both"/>
                        <w:rPr>
                          <w:rFonts w:ascii="Arial" w:hAnsi="Arial" w:cs="Arial"/>
                          <w:sz w:val="23"/>
                          <w:szCs w:val="23"/>
                        </w:rPr>
                      </w:pPr>
                    </w:p>
                  </w:txbxContent>
                </v:textbox>
                <w10:wrap type="square"/>
              </v:shape>
            </w:pict>
          </mc:Fallback>
        </mc:AlternateContent>
      </w:r>
    </w:p>
    <w:p w14:paraId="5EEC825A" w14:textId="77777777" w:rsidR="003A525D" w:rsidRDefault="003A525D" w:rsidP="0061645E">
      <w:pPr>
        <w:spacing w:line="360" w:lineRule="auto"/>
        <w:rPr>
          <w:rFonts w:ascii="Arial" w:hAnsi="Arial" w:cs="Arial"/>
          <w:b/>
          <w:bCs/>
          <w:sz w:val="24"/>
          <w:szCs w:val="24"/>
        </w:rPr>
      </w:pPr>
    </w:p>
    <w:p w14:paraId="02E292BE" w14:textId="77777777" w:rsidR="003A525D" w:rsidRDefault="003A525D" w:rsidP="0061645E">
      <w:pPr>
        <w:spacing w:line="360" w:lineRule="auto"/>
        <w:rPr>
          <w:rFonts w:ascii="Arial" w:hAnsi="Arial" w:cs="Arial"/>
          <w:b/>
          <w:bCs/>
          <w:sz w:val="24"/>
          <w:szCs w:val="24"/>
        </w:rPr>
      </w:pPr>
    </w:p>
    <w:p w14:paraId="0AB39C0D" w14:textId="77777777" w:rsidR="003A525D" w:rsidRDefault="003A525D" w:rsidP="0061645E">
      <w:pPr>
        <w:spacing w:line="360" w:lineRule="auto"/>
        <w:rPr>
          <w:rFonts w:ascii="Arial" w:hAnsi="Arial" w:cs="Arial"/>
          <w:b/>
          <w:bCs/>
          <w:sz w:val="24"/>
          <w:szCs w:val="24"/>
        </w:rPr>
      </w:pPr>
    </w:p>
    <w:p w14:paraId="038C6590" w14:textId="77777777" w:rsidR="003A525D" w:rsidRDefault="003A525D" w:rsidP="0061645E">
      <w:pPr>
        <w:spacing w:line="360" w:lineRule="auto"/>
        <w:rPr>
          <w:rFonts w:ascii="Arial" w:hAnsi="Arial" w:cs="Arial"/>
          <w:b/>
          <w:bCs/>
          <w:sz w:val="24"/>
          <w:szCs w:val="24"/>
        </w:rPr>
      </w:pPr>
    </w:p>
    <w:p w14:paraId="5726385D" w14:textId="77777777" w:rsidR="003A525D" w:rsidRDefault="003A525D" w:rsidP="0061645E">
      <w:pPr>
        <w:spacing w:line="360" w:lineRule="auto"/>
        <w:rPr>
          <w:rFonts w:ascii="Arial" w:hAnsi="Arial" w:cs="Arial"/>
          <w:b/>
          <w:bCs/>
          <w:sz w:val="24"/>
          <w:szCs w:val="24"/>
        </w:rPr>
      </w:pPr>
    </w:p>
    <w:p w14:paraId="5E3758F2" w14:textId="77777777" w:rsidR="003A525D" w:rsidRDefault="003A525D" w:rsidP="0061645E">
      <w:pPr>
        <w:spacing w:line="360" w:lineRule="auto"/>
        <w:rPr>
          <w:rFonts w:ascii="Arial" w:hAnsi="Arial" w:cs="Arial"/>
          <w:b/>
          <w:bCs/>
          <w:sz w:val="24"/>
          <w:szCs w:val="24"/>
        </w:rPr>
      </w:pPr>
    </w:p>
    <w:p w14:paraId="36C0890B" w14:textId="77777777" w:rsidR="007B2784" w:rsidRDefault="007B2784" w:rsidP="0061645E">
      <w:pPr>
        <w:spacing w:line="360" w:lineRule="auto"/>
        <w:rPr>
          <w:rFonts w:ascii="Arial" w:hAnsi="Arial" w:cs="Arial"/>
          <w:b/>
          <w:bCs/>
          <w:sz w:val="24"/>
          <w:szCs w:val="24"/>
        </w:rPr>
      </w:pPr>
    </w:p>
    <w:p w14:paraId="5488FB1E" w14:textId="461F3852" w:rsidR="00912B14" w:rsidRDefault="00912B14" w:rsidP="0061645E">
      <w:pPr>
        <w:spacing w:line="360" w:lineRule="auto"/>
        <w:rPr>
          <w:rFonts w:ascii="Arial" w:hAnsi="Arial" w:cs="Arial"/>
          <w:b/>
          <w:bCs/>
          <w:sz w:val="24"/>
          <w:szCs w:val="24"/>
        </w:rPr>
      </w:pPr>
      <w:r w:rsidRPr="0061645E">
        <w:rPr>
          <w:rFonts w:ascii="Arial" w:hAnsi="Arial" w:cs="Arial"/>
          <w:b/>
          <w:bCs/>
          <w:sz w:val="24"/>
          <w:szCs w:val="24"/>
        </w:rPr>
        <w:t>3.2.1.4. Demand By Type</w:t>
      </w:r>
    </w:p>
    <w:p w14:paraId="23EFB55C" w14:textId="0055E4D9" w:rsidR="009531BD" w:rsidRDefault="009531BD" w:rsidP="0061645E">
      <w:pPr>
        <w:spacing w:line="360" w:lineRule="auto"/>
        <w:rPr>
          <w:rFonts w:ascii="Arial" w:hAnsi="Arial" w:cs="Arial"/>
          <w:b/>
          <w:bCs/>
          <w:sz w:val="24"/>
          <w:szCs w:val="24"/>
        </w:rPr>
      </w:pPr>
      <w:r w:rsidRPr="0061645E">
        <w:rPr>
          <w:rFonts w:ascii="Arial" w:hAnsi="Arial" w:cs="Arial"/>
          <w:b/>
          <w:bCs/>
          <w:sz w:val="24"/>
          <w:szCs w:val="24"/>
        </w:rPr>
        <w:t>Asia Pacific Vinyl Ester Resin Demand, By Type, By Volume</w:t>
      </w:r>
      <w:r>
        <w:rPr>
          <w:rFonts w:ascii="Arial" w:hAnsi="Arial" w:cs="Arial"/>
          <w:b/>
          <w:bCs/>
          <w:sz w:val="24"/>
          <w:szCs w:val="24"/>
        </w:rPr>
        <w:t xml:space="preserve"> (000’ Tonnes)</w:t>
      </w:r>
      <w:r w:rsidR="00681F3A">
        <w:rPr>
          <w:rFonts w:ascii="Arial" w:hAnsi="Arial" w:cs="Arial"/>
          <w:b/>
          <w:bCs/>
          <w:sz w:val="24"/>
          <w:szCs w:val="24"/>
        </w:rPr>
        <w:t xml:space="preserve"> (%)</w:t>
      </w:r>
      <w:r w:rsidRPr="0061645E">
        <w:rPr>
          <w:rFonts w:ascii="Arial" w:hAnsi="Arial" w:cs="Arial"/>
          <w:b/>
          <w:bCs/>
          <w:sz w:val="24"/>
          <w:szCs w:val="24"/>
        </w:rPr>
        <w:t>, 2015–2030F</w:t>
      </w:r>
    </w:p>
    <w:p w14:paraId="5D8B1E17" w14:textId="09048021" w:rsidR="00064CBC" w:rsidRPr="0061645E" w:rsidRDefault="00064CBC" w:rsidP="0061645E">
      <w:pPr>
        <w:spacing w:line="360" w:lineRule="auto"/>
        <w:rPr>
          <w:rFonts w:ascii="Arial" w:hAnsi="Arial" w:cs="Arial"/>
          <w:b/>
          <w:bCs/>
          <w:sz w:val="24"/>
          <w:szCs w:val="24"/>
        </w:rPr>
      </w:pPr>
    </w:p>
    <w:p w14:paraId="3E084E10" w14:textId="00C58A13" w:rsidR="00674114" w:rsidRDefault="009531BD" w:rsidP="00064CBC">
      <w:pPr>
        <w:spacing w:line="360" w:lineRule="auto"/>
        <w:rPr>
          <w:noProof/>
        </w:rPr>
      </w:pPr>
      <w:r>
        <w:rPr>
          <w:noProof/>
        </w:rPr>
        <mc:AlternateContent>
          <mc:Choice Requires="wps">
            <w:drawing>
              <wp:anchor distT="0" distB="0" distL="114300" distR="114300" simplePos="0" relativeHeight="252658688" behindDoc="0" locked="0" layoutInCell="1" allowOverlap="1" wp14:anchorId="67DDE9B8" wp14:editId="7BE9E5D1">
                <wp:simplePos x="0" y="0"/>
                <wp:positionH relativeFrom="column">
                  <wp:posOffset>2522574</wp:posOffset>
                </wp:positionH>
                <wp:positionV relativeFrom="paragraph">
                  <wp:posOffset>2711154</wp:posOffset>
                </wp:positionV>
                <wp:extent cx="3883237" cy="404037"/>
                <wp:effectExtent l="0" t="0" r="0" b="0"/>
                <wp:wrapNone/>
                <wp:docPr id="38" name="TextBox 22"/>
                <wp:cNvGraphicFramePr/>
                <a:graphic xmlns:a="http://schemas.openxmlformats.org/drawingml/2006/main">
                  <a:graphicData uri="http://schemas.microsoft.com/office/word/2010/wordprocessingShape">
                    <wps:wsp>
                      <wps:cNvSpPr txBox="1"/>
                      <wps:spPr>
                        <a:xfrm>
                          <a:off x="0" y="0"/>
                          <a:ext cx="3883237" cy="404037"/>
                        </a:xfrm>
                        <a:prstGeom prst="rect">
                          <a:avLst/>
                        </a:prstGeom>
                        <a:noFill/>
                      </wps:spPr>
                      <wps:txbx>
                        <w:txbxContent>
                          <w:p w14:paraId="61D88DDF" w14:textId="77777777" w:rsidR="009531BD" w:rsidRDefault="009531BD" w:rsidP="009531BD">
                            <w:pPr>
                              <w:spacing w:line="256" w:lineRule="auto"/>
                              <w:jc w:val="right"/>
                              <w:textAlignment w:val="baseline"/>
                              <w:rPr>
                                <w:rFonts w:ascii="Verdana" w:eastAsia="Verdana" w:hAnsi="Verdana" w:cs="Verdana"/>
                                <w:i/>
                                <w:iCs/>
                                <w:color w:val="000000"/>
                                <w:kern w:val="24"/>
                                <w:sz w:val="12"/>
                                <w:szCs w:val="12"/>
                              </w:rPr>
                            </w:pPr>
                            <w:r>
                              <w:rPr>
                                <w:rFonts w:ascii="Verdana" w:eastAsia="Verdana" w:hAnsi="Verdana" w:cs="Verdana"/>
                                <w:i/>
                                <w:iCs/>
                                <w:color w:val="000000"/>
                                <w:kern w:val="24"/>
                                <w:sz w:val="12"/>
                                <w:szCs w:val="12"/>
                              </w:rPr>
                              <w:t>Others include Urethane Modified vinyl ester resin, Elastomer Modified vinyl ester resin, etc.</w:t>
                            </w:r>
                          </w:p>
                          <w:p w14:paraId="4BC7960D" w14:textId="77777777" w:rsidR="009531BD" w:rsidRDefault="009531BD" w:rsidP="009531BD">
                            <w:pPr>
                              <w:spacing w:line="256" w:lineRule="auto"/>
                              <w:jc w:val="right"/>
                              <w:textAlignment w:val="baseline"/>
                              <w:rPr>
                                <w:rFonts w:ascii="Verdana" w:eastAsia="Verdana" w:hAnsi="Verdana" w:cs="Verdana"/>
                                <w:i/>
                                <w:iCs/>
                                <w:color w:val="000000"/>
                                <w:kern w:val="24"/>
                                <w:sz w:val="12"/>
                                <w:szCs w:val="12"/>
                              </w:rPr>
                            </w:pPr>
                            <w:r>
                              <w:rPr>
                                <w:rFonts w:ascii="Verdana" w:eastAsia="Verdana" w:hAnsi="Verdana" w:cs="Verdana"/>
                                <w:i/>
                                <w:iCs/>
                                <w:color w:val="000000"/>
                                <w:kern w:val="24"/>
                                <w:sz w:val="12"/>
                                <w:szCs w:val="12"/>
                              </w:rPr>
                              <w:t>Source: TechSci Research</w:t>
                            </w:r>
                          </w:p>
                        </w:txbxContent>
                      </wps:txbx>
                      <wps:bodyPr wrap="square" rtlCol="0">
                        <a:noAutofit/>
                      </wps:bodyPr>
                    </wps:wsp>
                  </a:graphicData>
                </a:graphic>
                <wp14:sizeRelV relativeFrom="margin">
                  <wp14:pctHeight>0</wp14:pctHeight>
                </wp14:sizeRelV>
              </wp:anchor>
            </w:drawing>
          </mc:Choice>
          <mc:Fallback>
            <w:pict>
              <v:shape w14:anchorId="67DDE9B8" id="_x0000_s1070" type="#_x0000_t202" style="position:absolute;margin-left:198.65pt;margin-top:213.5pt;width:305.75pt;height:31.8pt;z-index:2526586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" filled="f" stroked="f">
                <v:textbox>
                  <w:txbxContent>
                    <w:p w14:paraId="61D88DDF" w14:textId="77777777" w:rsidR="009531BD" w:rsidRDefault="009531BD" w:rsidP="009531BD">
                      <w:pPr>
                        <w:spacing w:line="256" w:lineRule="auto"/>
                        <w:jc w:val="right"/>
                        <w:textAlignment w:val="baseline"/>
                        <w:rPr>
                          <w:rFonts w:ascii="Verdana" w:eastAsia="Verdana" w:hAnsi="Verdana" w:cs="Verdana"/>
                          <w:i/>
                          <w:iCs/>
                          <w:color w:val="000000"/>
                          <w:kern w:val="24"/>
                          <w:sz w:val="12"/>
                          <w:szCs w:val="12"/>
                        </w:rPr>
                      </w:pPr>
                      <w:r>
                        <w:rPr>
                          <w:rFonts w:ascii="Verdana" w:eastAsia="Verdana" w:hAnsi="Verdana" w:cs="Verdana"/>
                          <w:i/>
                          <w:iCs/>
                          <w:color w:val="000000"/>
                          <w:kern w:val="24"/>
                          <w:sz w:val="12"/>
                          <w:szCs w:val="12"/>
                        </w:rPr>
                        <w:t>Others include Urethane Modified vinyl ester resin, Elastomer Modified vinyl ester resin, etc.</w:t>
                      </w:r>
                    </w:p>
                    <w:p w14:paraId="4BC7960D" w14:textId="77777777" w:rsidR="009531BD" w:rsidRDefault="009531BD" w:rsidP="009531BD">
                      <w:pPr>
                        <w:spacing w:line="256" w:lineRule="auto"/>
                        <w:jc w:val="right"/>
                        <w:textAlignment w:val="baseline"/>
                        <w:rPr>
                          <w:rFonts w:ascii="Verdana" w:eastAsia="Verdana" w:hAnsi="Verdana" w:cs="Verdana"/>
                          <w:i/>
                          <w:iCs/>
                          <w:color w:val="000000"/>
                          <w:kern w:val="24"/>
                          <w:sz w:val="12"/>
                          <w:szCs w:val="12"/>
                        </w:rPr>
                      </w:pPr>
                      <w:r>
                        <w:rPr>
                          <w:rFonts w:ascii="Verdana" w:eastAsia="Verdana" w:hAnsi="Verdana" w:cs="Verdana"/>
                          <w:i/>
                          <w:iCs/>
                          <w:color w:val="000000"/>
                          <w:kern w:val="24"/>
                          <w:sz w:val="12"/>
                          <w:szCs w:val="12"/>
                        </w:rPr>
                        <w:t>Source: TechSci Research</w:t>
                      </w:r>
                    </w:p>
                  </w:txbxContent>
                </v:textbox>
              </v:shape>
            </w:pict>
          </mc:Fallback>
        </mc:AlternateContent>
      </w:r>
      <w:r w:rsidR="00D47A79" w:rsidRPr="002B5730">
        <w:rPr>
          <w:rFonts w:ascii="Arial" w:eastAsia="Arial" w:hAnsi="Arial" w:cs="Arial"/>
          <w:noProof/>
          <w:color w:val="000000" w:themeColor="text1"/>
          <w:sz w:val="24"/>
          <w:szCs w:val="24"/>
        </w:rPr>
        <w:drawing>
          <wp:inline distT="0" distB="0" distL="0" distR="0" wp14:anchorId="3119E3C6" wp14:editId="34EFDCEC">
            <wp:extent cx="6400800" cy="2870791"/>
            <wp:effectExtent l="0" t="0" r="0" b="6350"/>
            <wp:docPr id="608" name="Chart 608">
              <a:extLst xmlns:a="http://schemas.openxmlformats.org/drawingml/2006/main">
                <a:ext uri="{FF2B5EF4-FFF2-40B4-BE49-F238E27FC236}">
                  <a16:creationId xmlns:a16="http://schemas.microsoft.com/office/drawing/2014/main" id="{C4B35CF8-AAA1-42FF-9636-3CBB36EDEC1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r w:rsidRPr="009531BD">
        <w:rPr>
          <w:noProof/>
        </w:rPr>
        <w:t xml:space="preserve"> </w:t>
      </w:r>
    </w:p>
    <w:p w14:paraId="354E9BB9" w14:textId="77777777" w:rsidR="003757E0" w:rsidRDefault="003757E0" w:rsidP="00064CBC">
      <w:pPr>
        <w:spacing w:line="360" w:lineRule="auto"/>
        <w:rPr>
          <w:rFonts w:ascii="Arial" w:eastAsia="Arial" w:hAnsi="Arial" w:cs="Arial"/>
          <w:color w:val="000000" w:themeColor="text1"/>
          <w:sz w:val="24"/>
          <w:szCs w:val="24"/>
        </w:rPr>
      </w:pPr>
    </w:p>
    <w:tbl>
      <w:tblPr>
        <w:tblW w:w="9962" w:type="dxa"/>
        <w:tblLook w:val="04A0" w:firstRow="1" w:lastRow="0" w:firstColumn="1" w:lastColumn="0" w:noHBand="0" w:noVBand="1"/>
      </w:tblPr>
      <w:tblGrid>
        <w:gridCol w:w="2354"/>
        <w:gridCol w:w="1209"/>
        <w:gridCol w:w="894"/>
        <w:gridCol w:w="756"/>
        <w:gridCol w:w="756"/>
        <w:gridCol w:w="756"/>
        <w:gridCol w:w="756"/>
        <w:gridCol w:w="835"/>
        <w:gridCol w:w="823"/>
        <w:gridCol w:w="823"/>
      </w:tblGrid>
      <w:tr w:rsidR="007B2784" w:rsidRPr="007B2784" w14:paraId="17144158" w14:textId="77777777" w:rsidTr="007B2784">
        <w:trPr>
          <w:trHeight w:val="259"/>
        </w:trPr>
        <w:tc>
          <w:tcPr>
            <w:tcW w:w="2354" w:type="dxa"/>
            <w:tcBorders>
              <w:top w:val="single" w:sz="8" w:space="0" w:color="auto"/>
              <w:left w:val="single" w:sz="8" w:space="0" w:color="auto"/>
              <w:bottom w:val="single" w:sz="8" w:space="0" w:color="auto"/>
              <w:right w:val="single" w:sz="8" w:space="0" w:color="auto"/>
            </w:tcBorders>
            <w:shd w:val="clear" w:color="000000" w:fill="C00000"/>
            <w:noWrap/>
            <w:vAlign w:val="center"/>
            <w:hideMark/>
          </w:tcPr>
          <w:p w14:paraId="6AD4ABFD" w14:textId="77777777" w:rsidR="007B2784" w:rsidRPr="007B2784" w:rsidRDefault="007B2784" w:rsidP="007B2784">
            <w:pPr>
              <w:spacing w:after="0" w:line="240" w:lineRule="auto"/>
              <w:jc w:val="center"/>
              <w:rPr>
                <w:rFonts w:ascii="Arial" w:eastAsia="Times New Roman" w:hAnsi="Arial" w:cs="Arial"/>
                <w:b/>
                <w:bCs/>
                <w:color w:val="FFFFFF"/>
                <w:sz w:val="20"/>
                <w:szCs w:val="20"/>
                <w:lang w:eastAsia="en-IN"/>
              </w:rPr>
            </w:pPr>
            <w:r w:rsidRPr="007B2784">
              <w:rPr>
                <w:rFonts w:ascii="Arial" w:eastAsia="Times New Roman" w:hAnsi="Arial" w:cs="Arial"/>
                <w:b/>
                <w:bCs/>
                <w:color w:val="FFFFFF"/>
                <w:sz w:val="20"/>
                <w:szCs w:val="20"/>
                <w:lang w:val="en-US" w:eastAsia="en-IN"/>
              </w:rPr>
              <w:t xml:space="preserve">Demand by Type </w:t>
            </w:r>
          </w:p>
        </w:tc>
        <w:tc>
          <w:tcPr>
            <w:tcW w:w="1209" w:type="dxa"/>
            <w:tcBorders>
              <w:top w:val="single" w:sz="8" w:space="0" w:color="auto"/>
              <w:left w:val="nil"/>
              <w:bottom w:val="single" w:sz="8" w:space="0" w:color="auto"/>
              <w:right w:val="single" w:sz="8" w:space="0" w:color="auto"/>
            </w:tcBorders>
            <w:shd w:val="clear" w:color="000000" w:fill="C00000"/>
            <w:noWrap/>
            <w:vAlign w:val="center"/>
            <w:hideMark/>
          </w:tcPr>
          <w:p w14:paraId="7BD6F88D" w14:textId="77777777" w:rsidR="007B2784" w:rsidRPr="007B2784" w:rsidRDefault="007B2784" w:rsidP="007B2784">
            <w:pPr>
              <w:spacing w:after="0" w:line="240" w:lineRule="auto"/>
              <w:jc w:val="center"/>
              <w:rPr>
                <w:rFonts w:ascii="Arial" w:eastAsia="Times New Roman" w:hAnsi="Arial" w:cs="Arial"/>
                <w:b/>
                <w:bCs/>
                <w:color w:val="FFFFFF"/>
                <w:sz w:val="20"/>
                <w:szCs w:val="20"/>
                <w:lang w:eastAsia="en-IN"/>
              </w:rPr>
            </w:pPr>
            <w:r w:rsidRPr="007B2784">
              <w:rPr>
                <w:rFonts w:ascii="Arial" w:eastAsia="Times New Roman" w:hAnsi="Arial" w:cs="Arial"/>
                <w:b/>
                <w:bCs/>
                <w:color w:val="FFFFFF"/>
                <w:sz w:val="20"/>
                <w:szCs w:val="20"/>
                <w:lang w:val="en-US" w:eastAsia="en-IN"/>
              </w:rPr>
              <w:t>2015</w:t>
            </w:r>
          </w:p>
        </w:tc>
        <w:tc>
          <w:tcPr>
            <w:tcW w:w="894" w:type="dxa"/>
            <w:tcBorders>
              <w:top w:val="single" w:sz="8" w:space="0" w:color="auto"/>
              <w:left w:val="nil"/>
              <w:bottom w:val="single" w:sz="8" w:space="0" w:color="auto"/>
              <w:right w:val="single" w:sz="8" w:space="0" w:color="auto"/>
            </w:tcBorders>
            <w:shd w:val="clear" w:color="000000" w:fill="C00000"/>
            <w:noWrap/>
            <w:vAlign w:val="center"/>
            <w:hideMark/>
          </w:tcPr>
          <w:p w14:paraId="010A2BF1" w14:textId="77777777" w:rsidR="007B2784" w:rsidRPr="007B2784" w:rsidRDefault="007B2784" w:rsidP="007B2784">
            <w:pPr>
              <w:spacing w:after="0" w:line="240" w:lineRule="auto"/>
              <w:jc w:val="center"/>
              <w:rPr>
                <w:rFonts w:ascii="Arial" w:eastAsia="Times New Roman" w:hAnsi="Arial" w:cs="Arial"/>
                <w:b/>
                <w:bCs/>
                <w:color w:val="FFFFFF"/>
                <w:sz w:val="20"/>
                <w:szCs w:val="20"/>
                <w:lang w:eastAsia="en-IN"/>
              </w:rPr>
            </w:pPr>
            <w:r w:rsidRPr="007B2784">
              <w:rPr>
                <w:rFonts w:ascii="Arial" w:eastAsia="Times New Roman" w:hAnsi="Arial" w:cs="Arial"/>
                <w:b/>
                <w:bCs/>
                <w:color w:val="FFFFFF"/>
                <w:sz w:val="20"/>
                <w:szCs w:val="20"/>
                <w:lang w:val="en-US" w:eastAsia="en-IN"/>
              </w:rPr>
              <w:t>2016</w:t>
            </w:r>
          </w:p>
        </w:tc>
        <w:tc>
          <w:tcPr>
            <w:tcW w:w="756" w:type="dxa"/>
            <w:tcBorders>
              <w:top w:val="single" w:sz="8" w:space="0" w:color="auto"/>
              <w:left w:val="nil"/>
              <w:bottom w:val="single" w:sz="8" w:space="0" w:color="auto"/>
              <w:right w:val="single" w:sz="8" w:space="0" w:color="auto"/>
            </w:tcBorders>
            <w:shd w:val="clear" w:color="000000" w:fill="C00000"/>
            <w:noWrap/>
            <w:vAlign w:val="center"/>
            <w:hideMark/>
          </w:tcPr>
          <w:p w14:paraId="7E44739F" w14:textId="77777777" w:rsidR="007B2784" w:rsidRPr="007B2784" w:rsidRDefault="007B2784" w:rsidP="007B2784">
            <w:pPr>
              <w:spacing w:after="0" w:line="240" w:lineRule="auto"/>
              <w:jc w:val="center"/>
              <w:rPr>
                <w:rFonts w:ascii="Arial" w:eastAsia="Times New Roman" w:hAnsi="Arial" w:cs="Arial"/>
                <w:b/>
                <w:bCs/>
                <w:color w:val="FFFFFF"/>
                <w:sz w:val="20"/>
                <w:szCs w:val="20"/>
                <w:lang w:eastAsia="en-IN"/>
              </w:rPr>
            </w:pPr>
            <w:r w:rsidRPr="007B2784">
              <w:rPr>
                <w:rFonts w:ascii="Arial" w:eastAsia="Times New Roman" w:hAnsi="Arial" w:cs="Arial"/>
                <w:b/>
                <w:bCs/>
                <w:color w:val="FFFFFF"/>
                <w:sz w:val="20"/>
                <w:szCs w:val="20"/>
                <w:lang w:val="en-US" w:eastAsia="en-IN"/>
              </w:rPr>
              <w:t>2017</w:t>
            </w:r>
          </w:p>
        </w:tc>
        <w:tc>
          <w:tcPr>
            <w:tcW w:w="756" w:type="dxa"/>
            <w:tcBorders>
              <w:top w:val="single" w:sz="8" w:space="0" w:color="auto"/>
              <w:left w:val="nil"/>
              <w:bottom w:val="single" w:sz="8" w:space="0" w:color="auto"/>
              <w:right w:val="single" w:sz="8" w:space="0" w:color="auto"/>
            </w:tcBorders>
            <w:shd w:val="clear" w:color="000000" w:fill="C00000"/>
            <w:noWrap/>
            <w:vAlign w:val="center"/>
            <w:hideMark/>
          </w:tcPr>
          <w:p w14:paraId="23148803" w14:textId="77777777" w:rsidR="007B2784" w:rsidRPr="007B2784" w:rsidRDefault="007B2784" w:rsidP="007B2784">
            <w:pPr>
              <w:spacing w:after="0" w:line="240" w:lineRule="auto"/>
              <w:jc w:val="center"/>
              <w:rPr>
                <w:rFonts w:ascii="Arial" w:eastAsia="Times New Roman" w:hAnsi="Arial" w:cs="Arial"/>
                <w:b/>
                <w:bCs/>
                <w:color w:val="FFFFFF"/>
                <w:sz w:val="20"/>
                <w:szCs w:val="20"/>
                <w:lang w:eastAsia="en-IN"/>
              </w:rPr>
            </w:pPr>
            <w:r w:rsidRPr="007B2784">
              <w:rPr>
                <w:rFonts w:ascii="Arial" w:eastAsia="Times New Roman" w:hAnsi="Arial" w:cs="Arial"/>
                <w:b/>
                <w:bCs/>
                <w:color w:val="FFFFFF"/>
                <w:sz w:val="20"/>
                <w:szCs w:val="20"/>
                <w:lang w:val="en-US" w:eastAsia="en-IN"/>
              </w:rPr>
              <w:t>2018</w:t>
            </w:r>
          </w:p>
        </w:tc>
        <w:tc>
          <w:tcPr>
            <w:tcW w:w="756" w:type="dxa"/>
            <w:tcBorders>
              <w:top w:val="single" w:sz="8" w:space="0" w:color="auto"/>
              <w:left w:val="nil"/>
              <w:bottom w:val="single" w:sz="8" w:space="0" w:color="auto"/>
              <w:right w:val="single" w:sz="8" w:space="0" w:color="auto"/>
            </w:tcBorders>
            <w:shd w:val="clear" w:color="000000" w:fill="C00000"/>
            <w:noWrap/>
            <w:vAlign w:val="center"/>
            <w:hideMark/>
          </w:tcPr>
          <w:p w14:paraId="65B293A9" w14:textId="77777777" w:rsidR="007B2784" w:rsidRPr="007B2784" w:rsidRDefault="007B2784" w:rsidP="007B2784">
            <w:pPr>
              <w:spacing w:after="0" w:line="240" w:lineRule="auto"/>
              <w:jc w:val="center"/>
              <w:rPr>
                <w:rFonts w:ascii="Arial" w:eastAsia="Times New Roman" w:hAnsi="Arial" w:cs="Arial"/>
                <w:b/>
                <w:bCs/>
                <w:color w:val="FFFFFF"/>
                <w:sz w:val="20"/>
                <w:szCs w:val="20"/>
                <w:lang w:eastAsia="en-IN"/>
              </w:rPr>
            </w:pPr>
            <w:r w:rsidRPr="007B2784">
              <w:rPr>
                <w:rFonts w:ascii="Arial" w:eastAsia="Times New Roman" w:hAnsi="Arial" w:cs="Arial"/>
                <w:b/>
                <w:bCs/>
                <w:color w:val="FFFFFF"/>
                <w:sz w:val="20"/>
                <w:szCs w:val="20"/>
                <w:lang w:val="en-US" w:eastAsia="en-IN"/>
              </w:rPr>
              <w:t>2019</w:t>
            </w:r>
          </w:p>
        </w:tc>
        <w:tc>
          <w:tcPr>
            <w:tcW w:w="756" w:type="dxa"/>
            <w:tcBorders>
              <w:top w:val="single" w:sz="8" w:space="0" w:color="auto"/>
              <w:left w:val="nil"/>
              <w:bottom w:val="single" w:sz="8" w:space="0" w:color="auto"/>
              <w:right w:val="single" w:sz="8" w:space="0" w:color="auto"/>
            </w:tcBorders>
            <w:shd w:val="clear" w:color="000000" w:fill="C00000"/>
            <w:noWrap/>
            <w:vAlign w:val="center"/>
            <w:hideMark/>
          </w:tcPr>
          <w:p w14:paraId="0ED7998F" w14:textId="77777777" w:rsidR="007B2784" w:rsidRPr="007B2784" w:rsidRDefault="007B2784" w:rsidP="007B2784">
            <w:pPr>
              <w:spacing w:after="0" w:line="240" w:lineRule="auto"/>
              <w:jc w:val="center"/>
              <w:rPr>
                <w:rFonts w:ascii="Arial" w:eastAsia="Times New Roman" w:hAnsi="Arial" w:cs="Arial"/>
                <w:b/>
                <w:bCs/>
                <w:color w:val="FFFFFF"/>
                <w:sz w:val="20"/>
                <w:szCs w:val="20"/>
                <w:lang w:eastAsia="en-IN"/>
              </w:rPr>
            </w:pPr>
            <w:r w:rsidRPr="007B2784">
              <w:rPr>
                <w:rFonts w:ascii="Arial" w:eastAsia="Times New Roman" w:hAnsi="Arial" w:cs="Arial"/>
                <w:b/>
                <w:bCs/>
                <w:color w:val="FFFFFF"/>
                <w:sz w:val="20"/>
                <w:szCs w:val="20"/>
                <w:lang w:val="en-US" w:eastAsia="en-IN"/>
              </w:rPr>
              <w:t>2020</w:t>
            </w:r>
          </w:p>
        </w:tc>
        <w:tc>
          <w:tcPr>
            <w:tcW w:w="835" w:type="dxa"/>
            <w:tcBorders>
              <w:top w:val="single" w:sz="8" w:space="0" w:color="auto"/>
              <w:left w:val="nil"/>
              <w:bottom w:val="single" w:sz="8" w:space="0" w:color="auto"/>
              <w:right w:val="single" w:sz="8" w:space="0" w:color="auto"/>
            </w:tcBorders>
            <w:shd w:val="clear" w:color="000000" w:fill="C00000"/>
            <w:noWrap/>
            <w:vAlign w:val="center"/>
            <w:hideMark/>
          </w:tcPr>
          <w:p w14:paraId="002AAA4A" w14:textId="77777777" w:rsidR="007B2784" w:rsidRPr="007B2784" w:rsidRDefault="007B2784" w:rsidP="007B2784">
            <w:pPr>
              <w:spacing w:after="0" w:line="240" w:lineRule="auto"/>
              <w:jc w:val="center"/>
              <w:rPr>
                <w:rFonts w:ascii="Arial" w:eastAsia="Times New Roman" w:hAnsi="Arial" w:cs="Arial"/>
                <w:b/>
                <w:bCs/>
                <w:color w:val="FFFFFF"/>
                <w:sz w:val="20"/>
                <w:szCs w:val="20"/>
                <w:lang w:eastAsia="en-IN"/>
              </w:rPr>
            </w:pPr>
            <w:r w:rsidRPr="007B2784">
              <w:rPr>
                <w:rFonts w:ascii="Arial" w:eastAsia="Times New Roman" w:hAnsi="Arial" w:cs="Arial"/>
                <w:b/>
                <w:bCs/>
                <w:color w:val="FFFFFF"/>
                <w:sz w:val="20"/>
                <w:szCs w:val="20"/>
                <w:lang w:val="en-US" w:eastAsia="en-IN"/>
              </w:rPr>
              <w:t>2021E</w:t>
            </w:r>
          </w:p>
        </w:tc>
        <w:tc>
          <w:tcPr>
            <w:tcW w:w="823" w:type="dxa"/>
            <w:tcBorders>
              <w:top w:val="single" w:sz="8" w:space="0" w:color="auto"/>
              <w:left w:val="nil"/>
              <w:bottom w:val="single" w:sz="8" w:space="0" w:color="auto"/>
              <w:right w:val="single" w:sz="8" w:space="0" w:color="auto"/>
            </w:tcBorders>
            <w:shd w:val="clear" w:color="000000" w:fill="C00000"/>
            <w:noWrap/>
            <w:vAlign w:val="center"/>
            <w:hideMark/>
          </w:tcPr>
          <w:p w14:paraId="7FD39A37" w14:textId="77777777" w:rsidR="007B2784" w:rsidRPr="007B2784" w:rsidRDefault="007B2784" w:rsidP="007B2784">
            <w:pPr>
              <w:spacing w:after="0" w:line="240" w:lineRule="auto"/>
              <w:jc w:val="center"/>
              <w:rPr>
                <w:rFonts w:ascii="Arial" w:eastAsia="Times New Roman" w:hAnsi="Arial" w:cs="Arial"/>
                <w:b/>
                <w:bCs/>
                <w:color w:val="FFFFFF"/>
                <w:sz w:val="20"/>
                <w:szCs w:val="20"/>
                <w:lang w:eastAsia="en-IN"/>
              </w:rPr>
            </w:pPr>
            <w:r w:rsidRPr="007B2784">
              <w:rPr>
                <w:rFonts w:ascii="Arial" w:eastAsia="Times New Roman" w:hAnsi="Arial" w:cs="Arial"/>
                <w:b/>
                <w:bCs/>
                <w:color w:val="FFFFFF"/>
                <w:sz w:val="20"/>
                <w:szCs w:val="20"/>
                <w:lang w:val="en-US" w:eastAsia="en-IN"/>
              </w:rPr>
              <w:t>2025F</w:t>
            </w:r>
          </w:p>
        </w:tc>
        <w:tc>
          <w:tcPr>
            <w:tcW w:w="823" w:type="dxa"/>
            <w:tcBorders>
              <w:top w:val="single" w:sz="8" w:space="0" w:color="auto"/>
              <w:left w:val="nil"/>
              <w:bottom w:val="single" w:sz="8" w:space="0" w:color="auto"/>
              <w:right w:val="single" w:sz="8" w:space="0" w:color="auto"/>
            </w:tcBorders>
            <w:shd w:val="clear" w:color="000000" w:fill="C00000"/>
            <w:noWrap/>
            <w:vAlign w:val="center"/>
            <w:hideMark/>
          </w:tcPr>
          <w:p w14:paraId="73D03F2B" w14:textId="77777777" w:rsidR="007B2784" w:rsidRPr="007B2784" w:rsidRDefault="007B2784" w:rsidP="007B2784">
            <w:pPr>
              <w:spacing w:after="0" w:line="240" w:lineRule="auto"/>
              <w:jc w:val="center"/>
              <w:rPr>
                <w:rFonts w:ascii="Arial" w:eastAsia="Times New Roman" w:hAnsi="Arial" w:cs="Arial"/>
                <w:b/>
                <w:bCs/>
                <w:color w:val="FFFFFF"/>
                <w:sz w:val="20"/>
                <w:szCs w:val="20"/>
                <w:lang w:eastAsia="en-IN"/>
              </w:rPr>
            </w:pPr>
            <w:r w:rsidRPr="007B2784">
              <w:rPr>
                <w:rFonts w:ascii="Arial" w:eastAsia="Times New Roman" w:hAnsi="Arial" w:cs="Arial"/>
                <w:b/>
                <w:bCs/>
                <w:color w:val="FFFFFF"/>
                <w:sz w:val="20"/>
                <w:szCs w:val="20"/>
                <w:lang w:val="en-US" w:eastAsia="en-IN"/>
              </w:rPr>
              <w:t>2030F</w:t>
            </w:r>
          </w:p>
        </w:tc>
      </w:tr>
      <w:tr w:rsidR="007B2784" w:rsidRPr="007B2784" w14:paraId="29516D2A" w14:textId="77777777" w:rsidTr="007B2784">
        <w:trPr>
          <w:trHeight w:val="259"/>
        </w:trPr>
        <w:tc>
          <w:tcPr>
            <w:tcW w:w="2354" w:type="dxa"/>
            <w:tcBorders>
              <w:top w:val="nil"/>
              <w:left w:val="single" w:sz="8" w:space="0" w:color="auto"/>
              <w:bottom w:val="single" w:sz="8" w:space="0" w:color="auto"/>
              <w:right w:val="single" w:sz="8" w:space="0" w:color="auto"/>
            </w:tcBorders>
            <w:shd w:val="clear" w:color="000000" w:fill="FFFFFF"/>
            <w:noWrap/>
            <w:vAlign w:val="center"/>
            <w:hideMark/>
          </w:tcPr>
          <w:p w14:paraId="7F1B9605" w14:textId="77777777" w:rsidR="007B2784" w:rsidRPr="007B2784" w:rsidRDefault="007B2784" w:rsidP="007B2784">
            <w:pPr>
              <w:spacing w:after="0" w:line="240" w:lineRule="auto"/>
              <w:rPr>
                <w:rFonts w:ascii="Arial" w:eastAsia="Times New Roman" w:hAnsi="Arial" w:cs="Arial"/>
                <w:color w:val="000000"/>
                <w:sz w:val="20"/>
                <w:szCs w:val="20"/>
                <w:lang w:eastAsia="en-IN"/>
              </w:rPr>
            </w:pPr>
            <w:r w:rsidRPr="007B2784">
              <w:rPr>
                <w:rFonts w:ascii="Arial" w:eastAsia="Times New Roman" w:hAnsi="Arial" w:cs="Arial"/>
                <w:color w:val="000000"/>
                <w:sz w:val="20"/>
                <w:szCs w:val="20"/>
                <w:lang w:eastAsia="en-IN"/>
              </w:rPr>
              <w:t>Bisphenol-A,F,S vinyl ester resin*</w:t>
            </w:r>
          </w:p>
        </w:tc>
        <w:tc>
          <w:tcPr>
            <w:tcW w:w="1209" w:type="dxa"/>
            <w:tcBorders>
              <w:top w:val="nil"/>
              <w:left w:val="nil"/>
              <w:bottom w:val="single" w:sz="8" w:space="0" w:color="auto"/>
              <w:right w:val="single" w:sz="8" w:space="0" w:color="auto"/>
            </w:tcBorders>
            <w:shd w:val="clear" w:color="000000" w:fill="FFFFFF"/>
            <w:noWrap/>
            <w:vAlign w:val="center"/>
            <w:hideMark/>
          </w:tcPr>
          <w:p w14:paraId="605741D7" w14:textId="77777777" w:rsidR="007B2784" w:rsidRPr="007B2784" w:rsidRDefault="007B2784" w:rsidP="007B2784">
            <w:pPr>
              <w:spacing w:after="0" w:line="240" w:lineRule="auto"/>
              <w:jc w:val="center"/>
              <w:rPr>
                <w:rFonts w:ascii="Arial" w:eastAsia="Times New Roman" w:hAnsi="Arial" w:cs="Arial"/>
                <w:color w:val="000000"/>
                <w:sz w:val="20"/>
                <w:szCs w:val="20"/>
                <w:lang w:eastAsia="en-IN"/>
              </w:rPr>
            </w:pPr>
            <w:r w:rsidRPr="007B2784">
              <w:rPr>
                <w:rFonts w:ascii="Arial" w:eastAsia="Times New Roman" w:hAnsi="Arial" w:cs="Arial"/>
                <w:color w:val="000000"/>
                <w:sz w:val="20"/>
                <w:szCs w:val="20"/>
                <w:lang w:eastAsia="en-IN"/>
              </w:rPr>
              <w:t>146</w:t>
            </w:r>
          </w:p>
        </w:tc>
        <w:tc>
          <w:tcPr>
            <w:tcW w:w="894" w:type="dxa"/>
            <w:tcBorders>
              <w:top w:val="nil"/>
              <w:left w:val="nil"/>
              <w:bottom w:val="single" w:sz="8" w:space="0" w:color="auto"/>
              <w:right w:val="single" w:sz="8" w:space="0" w:color="auto"/>
            </w:tcBorders>
            <w:shd w:val="clear" w:color="000000" w:fill="FFFFFF"/>
            <w:noWrap/>
            <w:vAlign w:val="center"/>
            <w:hideMark/>
          </w:tcPr>
          <w:p w14:paraId="0E85B10C" w14:textId="77777777" w:rsidR="007B2784" w:rsidRPr="007B2784" w:rsidRDefault="007B2784" w:rsidP="007B2784">
            <w:pPr>
              <w:spacing w:after="0" w:line="240" w:lineRule="auto"/>
              <w:jc w:val="center"/>
              <w:rPr>
                <w:rFonts w:ascii="Arial" w:eastAsia="Times New Roman" w:hAnsi="Arial" w:cs="Arial"/>
                <w:color w:val="000000"/>
                <w:sz w:val="20"/>
                <w:szCs w:val="20"/>
                <w:lang w:eastAsia="en-IN"/>
              </w:rPr>
            </w:pPr>
            <w:r w:rsidRPr="007B2784">
              <w:rPr>
                <w:rFonts w:ascii="Arial" w:eastAsia="Times New Roman" w:hAnsi="Arial" w:cs="Arial"/>
                <w:color w:val="000000"/>
                <w:sz w:val="20"/>
                <w:szCs w:val="20"/>
                <w:lang w:eastAsia="en-IN"/>
              </w:rPr>
              <w:t>156</w:t>
            </w:r>
          </w:p>
        </w:tc>
        <w:tc>
          <w:tcPr>
            <w:tcW w:w="756" w:type="dxa"/>
            <w:tcBorders>
              <w:top w:val="nil"/>
              <w:left w:val="nil"/>
              <w:bottom w:val="single" w:sz="8" w:space="0" w:color="auto"/>
              <w:right w:val="single" w:sz="8" w:space="0" w:color="auto"/>
            </w:tcBorders>
            <w:shd w:val="clear" w:color="000000" w:fill="FFFFFF"/>
            <w:noWrap/>
            <w:vAlign w:val="center"/>
            <w:hideMark/>
          </w:tcPr>
          <w:p w14:paraId="39E5C7F7" w14:textId="77777777" w:rsidR="007B2784" w:rsidRPr="007B2784" w:rsidRDefault="007B2784" w:rsidP="007B2784">
            <w:pPr>
              <w:spacing w:after="0" w:line="240" w:lineRule="auto"/>
              <w:jc w:val="center"/>
              <w:rPr>
                <w:rFonts w:ascii="Arial" w:eastAsia="Times New Roman" w:hAnsi="Arial" w:cs="Arial"/>
                <w:color w:val="000000"/>
                <w:sz w:val="20"/>
                <w:szCs w:val="20"/>
                <w:lang w:eastAsia="en-IN"/>
              </w:rPr>
            </w:pPr>
            <w:r w:rsidRPr="007B2784">
              <w:rPr>
                <w:rFonts w:ascii="Arial" w:eastAsia="Times New Roman" w:hAnsi="Arial" w:cs="Arial"/>
                <w:color w:val="000000"/>
                <w:sz w:val="20"/>
                <w:szCs w:val="20"/>
                <w:lang w:eastAsia="en-IN"/>
              </w:rPr>
              <w:t>164</w:t>
            </w:r>
          </w:p>
        </w:tc>
        <w:tc>
          <w:tcPr>
            <w:tcW w:w="756" w:type="dxa"/>
            <w:tcBorders>
              <w:top w:val="nil"/>
              <w:left w:val="nil"/>
              <w:bottom w:val="single" w:sz="8" w:space="0" w:color="auto"/>
              <w:right w:val="single" w:sz="8" w:space="0" w:color="auto"/>
            </w:tcBorders>
            <w:shd w:val="clear" w:color="000000" w:fill="FFFFFF"/>
            <w:noWrap/>
            <w:vAlign w:val="center"/>
            <w:hideMark/>
          </w:tcPr>
          <w:p w14:paraId="3F3527D2" w14:textId="77777777" w:rsidR="007B2784" w:rsidRPr="007B2784" w:rsidRDefault="007B2784" w:rsidP="007B2784">
            <w:pPr>
              <w:spacing w:after="0" w:line="240" w:lineRule="auto"/>
              <w:jc w:val="center"/>
              <w:rPr>
                <w:rFonts w:ascii="Arial" w:eastAsia="Times New Roman" w:hAnsi="Arial" w:cs="Arial"/>
                <w:color w:val="000000"/>
                <w:sz w:val="20"/>
                <w:szCs w:val="20"/>
                <w:lang w:eastAsia="en-IN"/>
              </w:rPr>
            </w:pPr>
            <w:r w:rsidRPr="007B2784">
              <w:rPr>
                <w:rFonts w:ascii="Arial" w:eastAsia="Times New Roman" w:hAnsi="Arial" w:cs="Arial"/>
                <w:color w:val="000000"/>
                <w:sz w:val="20"/>
                <w:szCs w:val="20"/>
                <w:lang w:eastAsia="en-IN"/>
              </w:rPr>
              <w:t>173</w:t>
            </w:r>
          </w:p>
        </w:tc>
        <w:tc>
          <w:tcPr>
            <w:tcW w:w="756" w:type="dxa"/>
            <w:tcBorders>
              <w:top w:val="nil"/>
              <w:left w:val="nil"/>
              <w:bottom w:val="single" w:sz="8" w:space="0" w:color="auto"/>
              <w:right w:val="single" w:sz="8" w:space="0" w:color="auto"/>
            </w:tcBorders>
            <w:shd w:val="clear" w:color="000000" w:fill="FFFFFF"/>
            <w:noWrap/>
            <w:vAlign w:val="center"/>
            <w:hideMark/>
          </w:tcPr>
          <w:p w14:paraId="75457C00" w14:textId="77777777" w:rsidR="007B2784" w:rsidRPr="007B2784" w:rsidRDefault="007B2784" w:rsidP="007B2784">
            <w:pPr>
              <w:spacing w:after="0" w:line="240" w:lineRule="auto"/>
              <w:jc w:val="center"/>
              <w:rPr>
                <w:rFonts w:ascii="Arial" w:eastAsia="Times New Roman" w:hAnsi="Arial" w:cs="Arial"/>
                <w:color w:val="000000"/>
                <w:sz w:val="20"/>
                <w:szCs w:val="20"/>
                <w:lang w:eastAsia="en-IN"/>
              </w:rPr>
            </w:pPr>
            <w:r w:rsidRPr="007B2784">
              <w:rPr>
                <w:rFonts w:ascii="Arial" w:eastAsia="Times New Roman" w:hAnsi="Arial" w:cs="Arial"/>
                <w:color w:val="000000"/>
                <w:sz w:val="20"/>
                <w:szCs w:val="20"/>
                <w:lang w:eastAsia="en-IN"/>
              </w:rPr>
              <w:t>180</w:t>
            </w:r>
          </w:p>
        </w:tc>
        <w:tc>
          <w:tcPr>
            <w:tcW w:w="756" w:type="dxa"/>
            <w:tcBorders>
              <w:top w:val="nil"/>
              <w:left w:val="nil"/>
              <w:bottom w:val="single" w:sz="8" w:space="0" w:color="auto"/>
              <w:right w:val="single" w:sz="8" w:space="0" w:color="auto"/>
            </w:tcBorders>
            <w:shd w:val="clear" w:color="000000" w:fill="FFFFFF"/>
            <w:noWrap/>
            <w:vAlign w:val="center"/>
            <w:hideMark/>
          </w:tcPr>
          <w:p w14:paraId="05B30E9B" w14:textId="77777777" w:rsidR="007B2784" w:rsidRPr="007B2784" w:rsidRDefault="007B2784" w:rsidP="007B2784">
            <w:pPr>
              <w:spacing w:after="0" w:line="240" w:lineRule="auto"/>
              <w:jc w:val="center"/>
              <w:rPr>
                <w:rFonts w:ascii="Arial" w:eastAsia="Times New Roman" w:hAnsi="Arial" w:cs="Arial"/>
                <w:color w:val="000000"/>
                <w:sz w:val="20"/>
                <w:szCs w:val="20"/>
                <w:lang w:eastAsia="en-IN"/>
              </w:rPr>
            </w:pPr>
            <w:r w:rsidRPr="007B2784">
              <w:rPr>
                <w:rFonts w:ascii="Arial" w:eastAsia="Times New Roman" w:hAnsi="Arial" w:cs="Arial"/>
                <w:color w:val="000000"/>
                <w:sz w:val="20"/>
                <w:szCs w:val="20"/>
                <w:lang w:eastAsia="en-IN"/>
              </w:rPr>
              <w:t>167</w:t>
            </w:r>
          </w:p>
        </w:tc>
        <w:tc>
          <w:tcPr>
            <w:tcW w:w="835" w:type="dxa"/>
            <w:tcBorders>
              <w:top w:val="nil"/>
              <w:left w:val="nil"/>
              <w:bottom w:val="single" w:sz="8" w:space="0" w:color="auto"/>
              <w:right w:val="single" w:sz="8" w:space="0" w:color="auto"/>
            </w:tcBorders>
            <w:shd w:val="clear" w:color="000000" w:fill="FFFFFF"/>
            <w:noWrap/>
            <w:vAlign w:val="center"/>
            <w:hideMark/>
          </w:tcPr>
          <w:p w14:paraId="4143F480" w14:textId="77777777" w:rsidR="007B2784" w:rsidRPr="007B2784" w:rsidRDefault="007B2784" w:rsidP="007B2784">
            <w:pPr>
              <w:spacing w:after="0" w:line="240" w:lineRule="auto"/>
              <w:jc w:val="center"/>
              <w:rPr>
                <w:rFonts w:ascii="Arial" w:eastAsia="Times New Roman" w:hAnsi="Arial" w:cs="Arial"/>
                <w:color w:val="000000"/>
                <w:sz w:val="20"/>
                <w:szCs w:val="20"/>
                <w:lang w:eastAsia="en-IN"/>
              </w:rPr>
            </w:pPr>
            <w:r w:rsidRPr="007B2784">
              <w:rPr>
                <w:rFonts w:ascii="Arial" w:eastAsia="Times New Roman" w:hAnsi="Arial" w:cs="Arial"/>
                <w:color w:val="000000"/>
                <w:sz w:val="20"/>
                <w:szCs w:val="20"/>
                <w:lang w:eastAsia="en-IN"/>
              </w:rPr>
              <w:t>181</w:t>
            </w:r>
          </w:p>
        </w:tc>
        <w:tc>
          <w:tcPr>
            <w:tcW w:w="823" w:type="dxa"/>
            <w:tcBorders>
              <w:top w:val="nil"/>
              <w:left w:val="nil"/>
              <w:bottom w:val="single" w:sz="8" w:space="0" w:color="auto"/>
              <w:right w:val="single" w:sz="8" w:space="0" w:color="auto"/>
            </w:tcBorders>
            <w:shd w:val="clear" w:color="000000" w:fill="FFFFFF"/>
            <w:noWrap/>
            <w:vAlign w:val="center"/>
            <w:hideMark/>
          </w:tcPr>
          <w:p w14:paraId="6707A212" w14:textId="77777777" w:rsidR="007B2784" w:rsidRPr="007B2784" w:rsidRDefault="007B2784" w:rsidP="007B2784">
            <w:pPr>
              <w:spacing w:after="0" w:line="240" w:lineRule="auto"/>
              <w:jc w:val="center"/>
              <w:rPr>
                <w:rFonts w:ascii="Arial" w:eastAsia="Times New Roman" w:hAnsi="Arial" w:cs="Arial"/>
                <w:color w:val="000000"/>
                <w:sz w:val="20"/>
                <w:szCs w:val="20"/>
                <w:lang w:eastAsia="en-IN"/>
              </w:rPr>
            </w:pPr>
            <w:r w:rsidRPr="007B2784">
              <w:rPr>
                <w:rFonts w:ascii="Arial" w:eastAsia="Times New Roman" w:hAnsi="Arial" w:cs="Arial"/>
                <w:color w:val="000000"/>
                <w:sz w:val="20"/>
                <w:szCs w:val="20"/>
                <w:lang w:eastAsia="en-IN"/>
              </w:rPr>
              <w:t>252</w:t>
            </w:r>
          </w:p>
        </w:tc>
        <w:tc>
          <w:tcPr>
            <w:tcW w:w="823" w:type="dxa"/>
            <w:tcBorders>
              <w:top w:val="nil"/>
              <w:left w:val="nil"/>
              <w:bottom w:val="single" w:sz="8" w:space="0" w:color="auto"/>
              <w:right w:val="single" w:sz="8" w:space="0" w:color="auto"/>
            </w:tcBorders>
            <w:shd w:val="clear" w:color="000000" w:fill="FFFFFF"/>
            <w:noWrap/>
            <w:vAlign w:val="center"/>
            <w:hideMark/>
          </w:tcPr>
          <w:p w14:paraId="2AE188FF" w14:textId="77777777" w:rsidR="007B2784" w:rsidRPr="007B2784" w:rsidRDefault="007B2784" w:rsidP="007B2784">
            <w:pPr>
              <w:spacing w:after="0" w:line="240" w:lineRule="auto"/>
              <w:jc w:val="center"/>
              <w:rPr>
                <w:rFonts w:ascii="Arial" w:eastAsia="Times New Roman" w:hAnsi="Arial" w:cs="Arial"/>
                <w:color w:val="000000"/>
                <w:sz w:val="20"/>
                <w:szCs w:val="20"/>
                <w:lang w:eastAsia="en-IN"/>
              </w:rPr>
            </w:pPr>
            <w:r w:rsidRPr="007B2784">
              <w:rPr>
                <w:rFonts w:ascii="Arial" w:eastAsia="Times New Roman" w:hAnsi="Arial" w:cs="Arial"/>
                <w:color w:val="000000"/>
                <w:sz w:val="20"/>
                <w:szCs w:val="20"/>
                <w:lang w:eastAsia="en-IN"/>
              </w:rPr>
              <w:t>360</w:t>
            </w:r>
          </w:p>
        </w:tc>
      </w:tr>
      <w:tr w:rsidR="007B2784" w:rsidRPr="007B2784" w14:paraId="4F3436FB" w14:textId="77777777" w:rsidTr="007B2784">
        <w:trPr>
          <w:trHeight w:val="259"/>
        </w:trPr>
        <w:tc>
          <w:tcPr>
            <w:tcW w:w="2354" w:type="dxa"/>
            <w:tcBorders>
              <w:top w:val="nil"/>
              <w:left w:val="single" w:sz="8" w:space="0" w:color="auto"/>
              <w:bottom w:val="single" w:sz="8" w:space="0" w:color="auto"/>
              <w:right w:val="single" w:sz="8" w:space="0" w:color="auto"/>
            </w:tcBorders>
            <w:shd w:val="clear" w:color="000000" w:fill="FFFFFF"/>
            <w:noWrap/>
            <w:vAlign w:val="center"/>
            <w:hideMark/>
          </w:tcPr>
          <w:p w14:paraId="33D5A585" w14:textId="77777777" w:rsidR="007B2784" w:rsidRPr="007B2784" w:rsidRDefault="007B2784" w:rsidP="007B2784">
            <w:pPr>
              <w:spacing w:after="0" w:line="240" w:lineRule="auto"/>
              <w:rPr>
                <w:rFonts w:ascii="Arial" w:eastAsia="Times New Roman" w:hAnsi="Arial" w:cs="Arial"/>
                <w:color w:val="000000"/>
                <w:sz w:val="20"/>
                <w:szCs w:val="20"/>
                <w:lang w:eastAsia="en-IN"/>
              </w:rPr>
            </w:pPr>
            <w:r w:rsidRPr="007B2784">
              <w:rPr>
                <w:rFonts w:ascii="Arial" w:eastAsia="Times New Roman" w:hAnsi="Arial" w:cs="Arial"/>
                <w:color w:val="000000"/>
                <w:sz w:val="20"/>
                <w:szCs w:val="20"/>
                <w:lang w:eastAsia="en-IN"/>
              </w:rPr>
              <w:t>Novolac vinyl ester resin</w:t>
            </w:r>
          </w:p>
        </w:tc>
        <w:tc>
          <w:tcPr>
            <w:tcW w:w="1209" w:type="dxa"/>
            <w:tcBorders>
              <w:top w:val="nil"/>
              <w:left w:val="nil"/>
              <w:bottom w:val="single" w:sz="8" w:space="0" w:color="auto"/>
              <w:right w:val="single" w:sz="8" w:space="0" w:color="auto"/>
            </w:tcBorders>
            <w:shd w:val="clear" w:color="000000" w:fill="FFFFFF"/>
            <w:noWrap/>
            <w:vAlign w:val="center"/>
            <w:hideMark/>
          </w:tcPr>
          <w:p w14:paraId="263BC12D" w14:textId="77777777" w:rsidR="007B2784" w:rsidRPr="007B2784" w:rsidRDefault="007B2784" w:rsidP="007B2784">
            <w:pPr>
              <w:spacing w:after="0" w:line="240" w:lineRule="auto"/>
              <w:jc w:val="center"/>
              <w:rPr>
                <w:rFonts w:ascii="Arial" w:eastAsia="Times New Roman" w:hAnsi="Arial" w:cs="Arial"/>
                <w:color w:val="000000"/>
                <w:sz w:val="20"/>
                <w:szCs w:val="20"/>
                <w:lang w:eastAsia="en-IN"/>
              </w:rPr>
            </w:pPr>
            <w:r w:rsidRPr="007B2784">
              <w:rPr>
                <w:rFonts w:ascii="Arial" w:eastAsia="Times New Roman" w:hAnsi="Arial" w:cs="Arial"/>
                <w:color w:val="000000"/>
                <w:sz w:val="20"/>
                <w:szCs w:val="20"/>
                <w:lang w:eastAsia="en-IN"/>
              </w:rPr>
              <w:t>79</w:t>
            </w:r>
          </w:p>
        </w:tc>
        <w:tc>
          <w:tcPr>
            <w:tcW w:w="894" w:type="dxa"/>
            <w:tcBorders>
              <w:top w:val="nil"/>
              <w:left w:val="nil"/>
              <w:bottom w:val="single" w:sz="8" w:space="0" w:color="auto"/>
              <w:right w:val="single" w:sz="8" w:space="0" w:color="auto"/>
            </w:tcBorders>
            <w:shd w:val="clear" w:color="000000" w:fill="FFFFFF"/>
            <w:noWrap/>
            <w:vAlign w:val="center"/>
            <w:hideMark/>
          </w:tcPr>
          <w:p w14:paraId="5D6E975D" w14:textId="77777777" w:rsidR="007B2784" w:rsidRPr="007B2784" w:rsidRDefault="007B2784" w:rsidP="007B2784">
            <w:pPr>
              <w:spacing w:after="0" w:line="240" w:lineRule="auto"/>
              <w:jc w:val="center"/>
              <w:rPr>
                <w:rFonts w:ascii="Arial" w:eastAsia="Times New Roman" w:hAnsi="Arial" w:cs="Arial"/>
                <w:color w:val="000000"/>
                <w:sz w:val="20"/>
                <w:szCs w:val="20"/>
                <w:lang w:eastAsia="en-IN"/>
              </w:rPr>
            </w:pPr>
            <w:r w:rsidRPr="007B2784">
              <w:rPr>
                <w:rFonts w:ascii="Arial" w:eastAsia="Times New Roman" w:hAnsi="Arial" w:cs="Arial"/>
                <w:color w:val="000000"/>
                <w:sz w:val="20"/>
                <w:szCs w:val="20"/>
                <w:lang w:eastAsia="en-IN"/>
              </w:rPr>
              <w:t>85</w:t>
            </w:r>
          </w:p>
        </w:tc>
        <w:tc>
          <w:tcPr>
            <w:tcW w:w="756" w:type="dxa"/>
            <w:tcBorders>
              <w:top w:val="nil"/>
              <w:left w:val="nil"/>
              <w:bottom w:val="single" w:sz="8" w:space="0" w:color="auto"/>
              <w:right w:val="single" w:sz="8" w:space="0" w:color="auto"/>
            </w:tcBorders>
            <w:shd w:val="clear" w:color="000000" w:fill="FFFFFF"/>
            <w:noWrap/>
            <w:vAlign w:val="center"/>
            <w:hideMark/>
          </w:tcPr>
          <w:p w14:paraId="76B1B794" w14:textId="77777777" w:rsidR="007B2784" w:rsidRPr="007B2784" w:rsidRDefault="007B2784" w:rsidP="007B2784">
            <w:pPr>
              <w:spacing w:after="0" w:line="240" w:lineRule="auto"/>
              <w:jc w:val="center"/>
              <w:rPr>
                <w:rFonts w:ascii="Arial" w:eastAsia="Times New Roman" w:hAnsi="Arial" w:cs="Arial"/>
                <w:color w:val="000000"/>
                <w:sz w:val="20"/>
                <w:szCs w:val="20"/>
                <w:lang w:eastAsia="en-IN"/>
              </w:rPr>
            </w:pPr>
            <w:r w:rsidRPr="007B2784">
              <w:rPr>
                <w:rFonts w:ascii="Arial" w:eastAsia="Times New Roman" w:hAnsi="Arial" w:cs="Arial"/>
                <w:color w:val="000000"/>
                <w:sz w:val="20"/>
                <w:szCs w:val="20"/>
                <w:lang w:eastAsia="en-IN"/>
              </w:rPr>
              <w:t>89</w:t>
            </w:r>
          </w:p>
        </w:tc>
        <w:tc>
          <w:tcPr>
            <w:tcW w:w="756" w:type="dxa"/>
            <w:tcBorders>
              <w:top w:val="nil"/>
              <w:left w:val="nil"/>
              <w:bottom w:val="single" w:sz="8" w:space="0" w:color="auto"/>
              <w:right w:val="single" w:sz="8" w:space="0" w:color="auto"/>
            </w:tcBorders>
            <w:shd w:val="clear" w:color="000000" w:fill="FFFFFF"/>
            <w:noWrap/>
            <w:vAlign w:val="center"/>
            <w:hideMark/>
          </w:tcPr>
          <w:p w14:paraId="1ADC9F14" w14:textId="77777777" w:rsidR="007B2784" w:rsidRPr="007B2784" w:rsidRDefault="007B2784" w:rsidP="007B2784">
            <w:pPr>
              <w:spacing w:after="0" w:line="240" w:lineRule="auto"/>
              <w:jc w:val="center"/>
              <w:rPr>
                <w:rFonts w:ascii="Arial" w:eastAsia="Times New Roman" w:hAnsi="Arial" w:cs="Arial"/>
                <w:color w:val="000000"/>
                <w:sz w:val="20"/>
                <w:szCs w:val="20"/>
                <w:lang w:eastAsia="en-IN"/>
              </w:rPr>
            </w:pPr>
            <w:r w:rsidRPr="007B2784">
              <w:rPr>
                <w:rFonts w:ascii="Arial" w:eastAsia="Times New Roman" w:hAnsi="Arial" w:cs="Arial"/>
                <w:color w:val="000000"/>
                <w:sz w:val="20"/>
                <w:szCs w:val="20"/>
                <w:lang w:eastAsia="en-IN"/>
              </w:rPr>
              <w:t>94</w:t>
            </w:r>
          </w:p>
        </w:tc>
        <w:tc>
          <w:tcPr>
            <w:tcW w:w="756" w:type="dxa"/>
            <w:tcBorders>
              <w:top w:val="nil"/>
              <w:left w:val="nil"/>
              <w:bottom w:val="single" w:sz="8" w:space="0" w:color="auto"/>
              <w:right w:val="single" w:sz="8" w:space="0" w:color="auto"/>
            </w:tcBorders>
            <w:shd w:val="clear" w:color="000000" w:fill="FFFFFF"/>
            <w:noWrap/>
            <w:vAlign w:val="center"/>
            <w:hideMark/>
          </w:tcPr>
          <w:p w14:paraId="1CCF94EA" w14:textId="77777777" w:rsidR="007B2784" w:rsidRPr="007B2784" w:rsidRDefault="007B2784" w:rsidP="007B2784">
            <w:pPr>
              <w:spacing w:after="0" w:line="240" w:lineRule="auto"/>
              <w:jc w:val="center"/>
              <w:rPr>
                <w:rFonts w:ascii="Arial" w:eastAsia="Times New Roman" w:hAnsi="Arial" w:cs="Arial"/>
                <w:color w:val="000000"/>
                <w:sz w:val="20"/>
                <w:szCs w:val="20"/>
                <w:lang w:eastAsia="en-IN"/>
              </w:rPr>
            </w:pPr>
            <w:r w:rsidRPr="007B2784">
              <w:rPr>
                <w:rFonts w:ascii="Arial" w:eastAsia="Times New Roman" w:hAnsi="Arial" w:cs="Arial"/>
                <w:color w:val="000000"/>
                <w:sz w:val="20"/>
                <w:szCs w:val="20"/>
                <w:lang w:eastAsia="en-IN"/>
              </w:rPr>
              <w:t>98</w:t>
            </w:r>
          </w:p>
        </w:tc>
        <w:tc>
          <w:tcPr>
            <w:tcW w:w="756" w:type="dxa"/>
            <w:tcBorders>
              <w:top w:val="nil"/>
              <w:left w:val="nil"/>
              <w:bottom w:val="single" w:sz="8" w:space="0" w:color="auto"/>
              <w:right w:val="single" w:sz="8" w:space="0" w:color="auto"/>
            </w:tcBorders>
            <w:shd w:val="clear" w:color="000000" w:fill="FFFFFF"/>
            <w:noWrap/>
            <w:vAlign w:val="center"/>
            <w:hideMark/>
          </w:tcPr>
          <w:p w14:paraId="629095E5" w14:textId="77777777" w:rsidR="007B2784" w:rsidRPr="007B2784" w:rsidRDefault="007B2784" w:rsidP="007B2784">
            <w:pPr>
              <w:spacing w:after="0" w:line="240" w:lineRule="auto"/>
              <w:jc w:val="center"/>
              <w:rPr>
                <w:rFonts w:ascii="Arial" w:eastAsia="Times New Roman" w:hAnsi="Arial" w:cs="Arial"/>
                <w:color w:val="000000"/>
                <w:sz w:val="20"/>
                <w:szCs w:val="20"/>
                <w:lang w:eastAsia="en-IN"/>
              </w:rPr>
            </w:pPr>
            <w:r w:rsidRPr="007B2784">
              <w:rPr>
                <w:rFonts w:ascii="Arial" w:eastAsia="Times New Roman" w:hAnsi="Arial" w:cs="Arial"/>
                <w:color w:val="000000"/>
                <w:sz w:val="20"/>
                <w:szCs w:val="20"/>
                <w:lang w:eastAsia="en-IN"/>
              </w:rPr>
              <w:t>91</w:t>
            </w:r>
          </w:p>
        </w:tc>
        <w:tc>
          <w:tcPr>
            <w:tcW w:w="835" w:type="dxa"/>
            <w:tcBorders>
              <w:top w:val="nil"/>
              <w:left w:val="nil"/>
              <w:bottom w:val="single" w:sz="8" w:space="0" w:color="auto"/>
              <w:right w:val="single" w:sz="8" w:space="0" w:color="auto"/>
            </w:tcBorders>
            <w:shd w:val="clear" w:color="000000" w:fill="FFFFFF"/>
            <w:noWrap/>
            <w:vAlign w:val="center"/>
            <w:hideMark/>
          </w:tcPr>
          <w:p w14:paraId="5FD35791" w14:textId="77777777" w:rsidR="007B2784" w:rsidRPr="007B2784" w:rsidRDefault="007B2784" w:rsidP="007B2784">
            <w:pPr>
              <w:spacing w:after="0" w:line="240" w:lineRule="auto"/>
              <w:jc w:val="center"/>
              <w:rPr>
                <w:rFonts w:ascii="Arial" w:eastAsia="Times New Roman" w:hAnsi="Arial" w:cs="Arial"/>
                <w:color w:val="000000"/>
                <w:sz w:val="20"/>
                <w:szCs w:val="20"/>
                <w:lang w:eastAsia="en-IN"/>
              </w:rPr>
            </w:pPr>
            <w:r w:rsidRPr="007B2784">
              <w:rPr>
                <w:rFonts w:ascii="Arial" w:eastAsia="Times New Roman" w:hAnsi="Arial" w:cs="Arial"/>
                <w:color w:val="000000"/>
                <w:sz w:val="20"/>
                <w:szCs w:val="20"/>
                <w:lang w:eastAsia="en-IN"/>
              </w:rPr>
              <w:t>98</w:t>
            </w:r>
          </w:p>
        </w:tc>
        <w:tc>
          <w:tcPr>
            <w:tcW w:w="823" w:type="dxa"/>
            <w:tcBorders>
              <w:top w:val="nil"/>
              <w:left w:val="nil"/>
              <w:bottom w:val="single" w:sz="8" w:space="0" w:color="auto"/>
              <w:right w:val="single" w:sz="8" w:space="0" w:color="auto"/>
            </w:tcBorders>
            <w:shd w:val="clear" w:color="000000" w:fill="FFFFFF"/>
            <w:noWrap/>
            <w:vAlign w:val="center"/>
            <w:hideMark/>
          </w:tcPr>
          <w:p w14:paraId="49D34CA9" w14:textId="77777777" w:rsidR="007B2784" w:rsidRPr="007B2784" w:rsidRDefault="007B2784" w:rsidP="007B2784">
            <w:pPr>
              <w:spacing w:after="0" w:line="240" w:lineRule="auto"/>
              <w:jc w:val="center"/>
              <w:rPr>
                <w:rFonts w:ascii="Arial" w:eastAsia="Times New Roman" w:hAnsi="Arial" w:cs="Arial"/>
                <w:color w:val="000000"/>
                <w:sz w:val="20"/>
                <w:szCs w:val="20"/>
                <w:lang w:eastAsia="en-IN"/>
              </w:rPr>
            </w:pPr>
            <w:r w:rsidRPr="007B2784">
              <w:rPr>
                <w:rFonts w:ascii="Arial" w:eastAsia="Times New Roman" w:hAnsi="Arial" w:cs="Arial"/>
                <w:color w:val="000000"/>
                <w:sz w:val="20"/>
                <w:szCs w:val="20"/>
                <w:lang w:eastAsia="en-IN"/>
              </w:rPr>
              <w:t>137</w:t>
            </w:r>
          </w:p>
        </w:tc>
        <w:tc>
          <w:tcPr>
            <w:tcW w:w="823" w:type="dxa"/>
            <w:tcBorders>
              <w:top w:val="nil"/>
              <w:left w:val="nil"/>
              <w:bottom w:val="single" w:sz="8" w:space="0" w:color="auto"/>
              <w:right w:val="single" w:sz="8" w:space="0" w:color="auto"/>
            </w:tcBorders>
            <w:shd w:val="clear" w:color="000000" w:fill="FFFFFF"/>
            <w:noWrap/>
            <w:vAlign w:val="center"/>
            <w:hideMark/>
          </w:tcPr>
          <w:p w14:paraId="4A30DA51" w14:textId="77777777" w:rsidR="007B2784" w:rsidRPr="007B2784" w:rsidRDefault="007B2784" w:rsidP="007B2784">
            <w:pPr>
              <w:spacing w:after="0" w:line="240" w:lineRule="auto"/>
              <w:jc w:val="center"/>
              <w:rPr>
                <w:rFonts w:ascii="Arial" w:eastAsia="Times New Roman" w:hAnsi="Arial" w:cs="Arial"/>
                <w:color w:val="000000"/>
                <w:sz w:val="20"/>
                <w:szCs w:val="20"/>
                <w:lang w:eastAsia="en-IN"/>
              </w:rPr>
            </w:pPr>
            <w:r w:rsidRPr="007B2784">
              <w:rPr>
                <w:rFonts w:ascii="Arial" w:eastAsia="Times New Roman" w:hAnsi="Arial" w:cs="Arial"/>
                <w:color w:val="000000"/>
                <w:sz w:val="20"/>
                <w:szCs w:val="20"/>
                <w:lang w:eastAsia="en-IN"/>
              </w:rPr>
              <w:t>194</w:t>
            </w:r>
          </w:p>
        </w:tc>
      </w:tr>
      <w:tr w:rsidR="007B2784" w:rsidRPr="007B2784" w14:paraId="6929C52A" w14:textId="77777777" w:rsidTr="007B2784">
        <w:trPr>
          <w:trHeight w:val="259"/>
        </w:trPr>
        <w:tc>
          <w:tcPr>
            <w:tcW w:w="2354" w:type="dxa"/>
            <w:tcBorders>
              <w:top w:val="nil"/>
              <w:left w:val="single" w:sz="8" w:space="0" w:color="auto"/>
              <w:bottom w:val="single" w:sz="8" w:space="0" w:color="auto"/>
              <w:right w:val="single" w:sz="8" w:space="0" w:color="auto"/>
            </w:tcBorders>
            <w:shd w:val="clear" w:color="000000" w:fill="FFFFFF"/>
            <w:noWrap/>
            <w:vAlign w:val="center"/>
            <w:hideMark/>
          </w:tcPr>
          <w:p w14:paraId="212E280E" w14:textId="77777777" w:rsidR="007B2784" w:rsidRPr="007B2784" w:rsidRDefault="007B2784" w:rsidP="007B2784">
            <w:pPr>
              <w:spacing w:after="0" w:line="240" w:lineRule="auto"/>
              <w:rPr>
                <w:rFonts w:ascii="Arial" w:eastAsia="Times New Roman" w:hAnsi="Arial" w:cs="Arial"/>
                <w:color w:val="000000"/>
                <w:sz w:val="20"/>
                <w:szCs w:val="20"/>
                <w:lang w:eastAsia="en-IN"/>
              </w:rPr>
            </w:pPr>
            <w:r w:rsidRPr="007B2784">
              <w:rPr>
                <w:rFonts w:ascii="Arial" w:eastAsia="Times New Roman" w:hAnsi="Arial" w:cs="Arial"/>
                <w:color w:val="000000"/>
                <w:sz w:val="20"/>
                <w:szCs w:val="20"/>
                <w:lang w:eastAsia="en-IN"/>
              </w:rPr>
              <w:t>Brominated vinyl ester resin</w:t>
            </w:r>
          </w:p>
        </w:tc>
        <w:tc>
          <w:tcPr>
            <w:tcW w:w="1209" w:type="dxa"/>
            <w:tcBorders>
              <w:top w:val="nil"/>
              <w:left w:val="nil"/>
              <w:bottom w:val="single" w:sz="8" w:space="0" w:color="auto"/>
              <w:right w:val="single" w:sz="8" w:space="0" w:color="auto"/>
            </w:tcBorders>
            <w:shd w:val="clear" w:color="000000" w:fill="FFFFFF"/>
            <w:noWrap/>
            <w:vAlign w:val="center"/>
            <w:hideMark/>
          </w:tcPr>
          <w:p w14:paraId="02C37802" w14:textId="77777777" w:rsidR="007B2784" w:rsidRPr="007B2784" w:rsidRDefault="007B2784" w:rsidP="007B2784">
            <w:pPr>
              <w:spacing w:after="0" w:line="240" w:lineRule="auto"/>
              <w:jc w:val="center"/>
              <w:rPr>
                <w:rFonts w:ascii="Arial" w:eastAsia="Times New Roman" w:hAnsi="Arial" w:cs="Arial"/>
                <w:color w:val="000000"/>
                <w:sz w:val="20"/>
                <w:szCs w:val="20"/>
                <w:lang w:eastAsia="en-IN"/>
              </w:rPr>
            </w:pPr>
            <w:r w:rsidRPr="007B2784">
              <w:rPr>
                <w:rFonts w:ascii="Arial" w:eastAsia="Times New Roman" w:hAnsi="Arial" w:cs="Arial"/>
                <w:color w:val="000000"/>
                <w:sz w:val="20"/>
                <w:szCs w:val="20"/>
                <w:lang w:eastAsia="en-IN"/>
              </w:rPr>
              <w:t>23</w:t>
            </w:r>
          </w:p>
        </w:tc>
        <w:tc>
          <w:tcPr>
            <w:tcW w:w="894" w:type="dxa"/>
            <w:tcBorders>
              <w:top w:val="nil"/>
              <w:left w:val="nil"/>
              <w:bottom w:val="single" w:sz="8" w:space="0" w:color="auto"/>
              <w:right w:val="single" w:sz="8" w:space="0" w:color="auto"/>
            </w:tcBorders>
            <w:shd w:val="clear" w:color="000000" w:fill="FFFFFF"/>
            <w:noWrap/>
            <w:vAlign w:val="center"/>
            <w:hideMark/>
          </w:tcPr>
          <w:p w14:paraId="1FDF8CD1" w14:textId="77777777" w:rsidR="007B2784" w:rsidRPr="007B2784" w:rsidRDefault="007B2784" w:rsidP="007B2784">
            <w:pPr>
              <w:spacing w:after="0" w:line="240" w:lineRule="auto"/>
              <w:jc w:val="center"/>
              <w:rPr>
                <w:rFonts w:ascii="Arial" w:eastAsia="Times New Roman" w:hAnsi="Arial" w:cs="Arial"/>
                <w:color w:val="000000"/>
                <w:sz w:val="20"/>
                <w:szCs w:val="20"/>
                <w:lang w:eastAsia="en-IN"/>
              </w:rPr>
            </w:pPr>
            <w:r w:rsidRPr="007B2784">
              <w:rPr>
                <w:rFonts w:ascii="Arial" w:eastAsia="Times New Roman" w:hAnsi="Arial" w:cs="Arial"/>
                <w:color w:val="000000"/>
                <w:sz w:val="20"/>
                <w:szCs w:val="20"/>
                <w:lang w:eastAsia="en-IN"/>
              </w:rPr>
              <w:t>24</w:t>
            </w:r>
          </w:p>
        </w:tc>
        <w:tc>
          <w:tcPr>
            <w:tcW w:w="756" w:type="dxa"/>
            <w:tcBorders>
              <w:top w:val="nil"/>
              <w:left w:val="nil"/>
              <w:bottom w:val="single" w:sz="8" w:space="0" w:color="auto"/>
              <w:right w:val="single" w:sz="8" w:space="0" w:color="auto"/>
            </w:tcBorders>
            <w:shd w:val="clear" w:color="000000" w:fill="FFFFFF"/>
            <w:noWrap/>
            <w:vAlign w:val="center"/>
            <w:hideMark/>
          </w:tcPr>
          <w:p w14:paraId="5E29E839" w14:textId="77777777" w:rsidR="007B2784" w:rsidRPr="007B2784" w:rsidRDefault="007B2784" w:rsidP="007B2784">
            <w:pPr>
              <w:spacing w:after="0" w:line="240" w:lineRule="auto"/>
              <w:jc w:val="center"/>
              <w:rPr>
                <w:rFonts w:ascii="Arial" w:eastAsia="Times New Roman" w:hAnsi="Arial" w:cs="Arial"/>
                <w:color w:val="000000"/>
                <w:sz w:val="20"/>
                <w:szCs w:val="20"/>
                <w:lang w:eastAsia="en-IN"/>
              </w:rPr>
            </w:pPr>
            <w:r w:rsidRPr="007B2784">
              <w:rPr>
                <w:rFonts w:ascii="Arial" w:eastAsia="Times New Roman" w:hAnsi="Arial" w:cs="Arial"/>
                <w:color w:val="000000"/>
                <w:sz w:val="20"/>
                <w:szCs w:val="20"/>
                <w:lang w:eastAsia="en-IN"/>
              </w:rPr>
              <w:t>25</w:t>
            </w:r>
          </w:p>
        </w:tc>
        <w:tc>
          <w:tcPr>
            <w:tcW w:w="756" w:type="dxa"/>
            <w:tcBorders>
              <w:top w:val="nil"/>
              <w:left w:val="nil"/>
              <w:bottom w:val="single" w:sz="8" w:space="0" w:color="auto"/>
              <w:right w:val="single" w:sz="8" w:space="0" w:color="auto"/>
            </w:tcBorders>
            <w:shd w:val="clear" w:color="000000" w:fill="FFFFFF"/>
            <w:noWrap/>
            <w:vAlign w:val="center"/>
            <w:hideMark/>
          </w:tcPr>
          <w:p w14:paraId="08BEA954" w14:textId="77777777" w:rsidR="007B2784" w:rsidRPr="007B2784" w:rsidRDefault="007B2784" w:rsidP="007B2784">
            <w:pPr>
              <w:spacing w:after="0" w:line="240" w:lineRule="auto"/>
              <w:jc w:val="center"/>
              <w:rPr>
                <w:rFonts w:ascii="Arial" w:eastAsia="Times New Roman" w:hAnsi="Arial" w:cs="Arial"/>
                <w:color w:val="000000"/>
                <w:sz w:val="20"/>
                <w:szCs w:val="20"/>
                <w:lang w:eastAsia="en-IN"/>
              </w:rPr>
            </w:pPr>
            <w:r w:rsidRPr="007B2784">
              <w:rPr>
                <w:rFonts w:ascii="Arial" w:eastAsia="Times New Roman" w:hAnsi="Arial" w:cs="Arial"/>
                <w:color w:val="000000"/>
                <w:sz w:val="20"/>
                <w:szCs w:val="20"/>
                <w:lang w:eastAsia="en-IN"/>
              </w:rPr>
              <w:t>26</w:t>
            </w:r>
          </w:p>
        </w:tc>
        <w:tc>
          <w:tcPr>
            <w:tcW w:w="756" w:type="dxa"/>
            <w:tcBorders>
              <w:top w:val="nil"/>
              <w:left w:val="nil"/>
              <w:bottom w:val="single" w:sz="8" w:space="0" w:color="auto"/>
              <w:right w:val="single" w:sz="8" w:space="0" w:color="auto"/>
            </w:tcBorders>
            <w:shd w:val="clear" w:color="000000" w:fill="FFFFFF"/>
            <w:noWrap/>
            <w:vAlign w:val="center"/>
            <w:hideMark/>
          </w:tcPr>
          <w:p w14:paraId="1572AE18" w14:textId="77777777" w:rsidR="007B2784" w:rsidRPr="007B2784" w:rsidRDefault="007B2784" w:rsidP="007B2784">
            <w:pPr>
              <w:spacing w:after="0" w:line="240" w:lineRule="auto"/>
              <w:jc w:val="center"/>
              <w:rPr>
                <w:rFonts w:ascii="Arial" w:eastAsia="Times New Roman" w:hAnsi="Arial" w:cs="Arial"/>
                <w:color w:val="000000"/>
                <w:sz w:val="20"/>
                <w:szCs w:val="20"/>
                <w:lang w:eastAsia="en-IN"/>
              </w:rPr>
            </w:pPr>
            <w:r w:rsidRPr="007B2784">
              <w:rPr>
                <w:rFonts w:ascii="Arial" w:eastAsia="Times New Roman" w:hAnsi="Arial" w:cs="Arial"/>
                <w:color w:val="000000"/>
                <w:sz w:val="20"/>
                <w:szCs w:val="20"/>
                <w:lang w:eastAsia="en-IN"/>
              </w:rPr>
              <w:t>28</w:t>
            </w:r>
          </w:p>
        </w:tc>
        <w:tc>
          <w:tcPr>
            <w:tcW w:w="756" w:type="dxa"/>
            <w:tcBorders>
              <w:top w:val="nil"/>
              <w:left w:val="nil"/>
              <w:bottom w:val="single" w:sz="8" w:space="0" w:color="auto"/>
              <w:right w:val="single" w:sz="8" w:space="0" w:color="auto"/>
            </w:tcBorders>
            <w:shd w:val="clear" w:color="000000" w:fill="FFFFFF"/>
            <w:noWrap/>
            <w:vAlign w:val="center"/>
            <w:hideMark/>
          </w:tcPr>
          <w:p w14:paraId="6B8D997F" w14:textId="77777777" w:rsidR="007B2784" w:rsidRPr="007B2784" w:rsidRDefault="007B2784" w:rsidP="007B2784">
            <w:pPr>
              <w:spacing w:after="0" w:line="240" w:lineRule="auto"/>
              <w:jc w:val="center"/>
              <w:rPr>
                <w:rFonts w:ascii="Arial" w:eastAsia="Times New Roman" w:hAnsi="Arial" w:cs="Arial"/>
                <w:color w:val="000000"/>
                <w:sz w:val="20"/>
                <w:szCs w:val="20"/>
                <w:lang w:eastAsia="en-IN"/>
              </w:rPr>
            </w:pPr>
            <w:r w:rsidRPr="007B2784">
              <w:rPr>
                <w:rFonts w:ascii="Arial" w:eastAsia="Times New Roman" w:hAnsi="Arial" w:cs="Arial"/>
                <w:color w:val="000000"/>
                <w:sz w:val="20"/>
                <w:szCs w:val="20"/>
                <w:lang w:eastAsia="en-IN"/>
              </w:rPr>
              <w:t>26</w:t>
            </w:r>
          </w:p>
        </w:tc>
        <w:tc>
          <w:tcPr>
            <w:tcW w:w="835" w:type="dxa"/>
            <w:tcBorders>
              <w:top w:val="nil"/>
              <w:left w:val="nil"/>
              <w:bottom w:val="single" w:sz="8" w:space="0" w:color="auto"/>
              <w:right w:val="single" w:sz="8" w:space="0" w:color="auto"/>
            </w:tcBorders>
            <w:shd w:val="clear" w:color="000000" w:fill="FFFFFF"/>
            <w:noWrap/>
            <w:vAlign w:val="center"/>
            <w:hideMark/>
          </w:tcPr>
          <w:p w14:paraId="3246819E" w14:textId="77777777" w:rsidR="007B2784" w:rsidRPr="007B2784" w:rsidRDefault="007B2784" w:rsidP="007B2784">
            <w:pPr>
              <w:spacing w:after="0" w:line="240" w:lineRule="auto"/>
              <w:jc w:val="center"/>
              <w:rPr>
                <w:rFonts w:ascii="Arial" w:eastAsia="Times New Roman" w:hAnsi="Arial" w:cs="Arial"/>
                <w:color w:val="000000"/>
                <w:sz w:val="20"/>
                <w:szCs w:val="20"/>
                <w:lang w:eastAsia="en-IN"/>
              </w:rPr>
            </w:pPr>
            <w:r w:rsidRPr="007B2784">
              <w:rPr>
                <w:rFonts w:ascii="Arial" w:eastAsia="Times New Roman" w:hAnsi="Arial" w:cs="Arial"/>
                <w:color w:val="000000"/>
                <w:sz w:val="20"/>
                <w:szCs w:val="20"/>
                <w:lang w:eastAsia="en-IN"/>
              </w:rPr>
              <w:t>28</w:t>
            </w:r>
          </w:p>
        </w:tc>
        <w:tc>
          <w:tcPr>
            <w:tcW w:w="823" w:type="dxa"/>
            <w:tcBorders>
              <w:top w:val="nil"/>
              <w:left w:val="nil"/>
              <w:bottom w:val="single" w:sz="8" w:space="0" w:color="auto"/>
              <w:right w:val="single" w:sz="8" w:space="0" w:color="auto"/>
            </w:tcBorders>
            <w:shd w:val="clear" w:color="000000" w:fill="FFFFFF"/>
            <w:noWrap/>
            <w:vAlign w:val="center"/>
            <w:hideMark/>
          </w:tcPr>
          <w:p w14:paraId="55E75434" w14:textId="77777777" w:rsidR="007B2784" w:rsidRPr="007B2784" w:rsidRDefault="007B2784" w:rsidP="007B2784">
            <w:pPr>
              <w:spacing w:after="0" w:line="240" w:lineRule="auto"/>
              <w:jc w:val="center"/>
              <w:rPr>
                <w:rFonts w:ascii="Arial" w:eastAsia="Times New Roman" w:hAnsi="Arial" w:cs="Arial"/>
                <w:color w:val="000000"/>
                <w:sz w:val="20"/>
                <w:szCs w:val="20"/>
                <w:lang w:eastAsia="en-IN"/>
              </w:rPr>
            </w:pPr>
            <w:r w:rsidRPr="007B2784">
              <w:rPr>
                <w:rFonts w:ascii="Arial" w:eastAsia="Times New Roman" w:hAnsi="Arial" w:cs="Arial"/>
                <w:color w:val="000000"/>
                <w:sz w:val="20"/>
                <w:szCs w:val="20"/>
                <w:lang w:eastAsia="en-IN"/>
              </w:rPr>
              <w:t>39</w:t>
            </w:r>
          </w:p>
        </w:tc>
        <w:tc>
          <w:tcPr>
            <w:tcW w:w="823" w:type="dxa"/>
            <w:tcBorders>
              <w:top w:val="nil"/>
              <w:left w:val="nil"/>
              <w:bottom w:val="single" w:sz="8" w:space="0" w:color="auto"/>
              <w:right w:val="single" w:sz="8" w:space="0" w:color="auto"/>
            </w:tcBorders>
            <w:shd w:val="clear" w:color="000000" w:fill="FFFFFF"/>
            <w:noWrap/>
            <w:vAlign w:val="center"/>
            <w:hideMark/>
          </w:tcPr>
          <w:p w14:paraId="26962582" w14:textId="77777777" w:rsidR="007B2784" w:rsidRPr="007B2784" w:rsidRDefault="007B2784" w:rsidP="007B2784">
            <w:pPr>
              <w:spacing w:after="0" w:line="240" w:lineRule="auto"/>
              <w:jc w:val="center"/>
              <w:rPr>
                <w:rFonts w:ascii="Arial" w:eastAsia="Times New Roman" w:hAnsi="Arial" w:cs="Arial"/>
                <w:color w:val="000000"/>
                <w:sz w:val="20"/>
                <w:szCs w:val="20"/>
                <w:lang w:eastAsia="en-IN"/>
              </w:rPr>
            </w:pPr>
            <w:r w:rsidRPr="007B2784">
              <w:rPr>
                <w:rFonts w:ascii="Arial" w:eastAsia="Times New Roman" w:hAnsi="Arial" w:cs="Arial"/>
                <w:color w:val="000000"/>
                <w:sz w:val="20"/>
                <w:szCs w:val="20"/>
                <w:lang w:eastAsia="en-IN"/>
              </w:rPr>
              <w:t>55</w:t>
            </w:r>
          </w:p>
        </w:tc>
      </w:tr>
      <w:tr w:rsidR="007B2784" w:rsidRPr="007B2784" w14:paraId="370A3939" w14:textId="77777777" w:rsidTr="007B2784">
        <w:trPr>
          <w:trHeight w:val="259"/>
        </w:trPr>
        <w:tc>
          <w:tcPr>
            <w:tcW w:w="2354" w:type="dxa"/>
            <w:tcBorders>
              <w:top w:val="nil"/>
              <w:left w:val="single" w:sz="8" w:space="0" w:color="auto"/>
              <w:bottom w:val="single" w:sz="8" w:space="0" w:color="auto"/>
              <w:right w:val="single" w:sz="8" w:space="0" w:color="auto"/>
            </w:tcBorders>
            <w:shd w:val="clear" w:color="000000" w:fill="FFFFFF"/>
            <w:noWrap/>
            <w:vAlign w:val="center"/>
            <w:hideMark/>
          </w:tcPr>
          <w:p w14:paraId="027DCD67" w14:textId="77777777" w:rsidR="007B2784" w:rsidRPr="007B2784" w:rsidRDefault="007B2784" w:rsidP="007B2784">
            <w:pPr>
              <w:spacing w:after="0" w:line="240" w:lineRule="auto"/>
              <w:rPr>
                <w:rFonts w:ascii="Arial" w:eastAsia="Times New Roman" w:hAnsi="Arial" w:cs="Arial"/>
                <w:color w:val="000000"/>
                <w:sz w:val="20"/>
                <w:szCs w:val="20"/>
                <w:lang w:eastAsia="en-IN"/>
              </w:rPr>
            </w:pPr>
            <w:r w:rsidRPr="007B2784">
              <w:rPr>
                <w:rFonts w:ascii="Arial" w:eastAsia="Times New Roman" w:hAnsi="Arial" w:cs="Arial"/>
                <w:color w:val="000000"/>
                <w:sz w:val="20"/>
                <w:szCs w:val="20"/>
                <w:lang w:eastAsia="en-IN"/>
              </w:rPr>
              <w:t>Other chemistry</w:t>
            </w:r>
          </w:p>
        </w:tc>
        <w:tc>
          <w:tcPr>
            <w:tcW w:w="1209" w:type="dxa"/>
            <w:tcBorders>
              <w:top w:val="nil"/>
              <w:left w:val="nil"/>
              <w:bottom w:val="single" w:sz="8" w:space="0" w:color="auto"/>
              <w:right w:val="single" w:sz="8" w:space="0" w:color="auto"/>
            </w:tcBorders>
            <w:shd w:val="clear" w:color="000000" w:fill="FFFFFF"/>
            <w:noWrap/>
            <w:vAlign w:val="center"/>
            <w:hideMark/>
          </w:tcPr>
          <w:p w14:paraId="2F3DA689" w14:textId="77777777" w:rsidR="007B2784" w:rsidRPr="007B2784" w:rsidRDefault="007B2784" w:rsidP="007B2784">
            <w:pPr>
              <w:spacing w:after="0" w:line="240" w:lineRule="auto"/>
              <w:jc w:val="center"/>
              <w:rPr>
                <w:rFonts w:ascii="Arial" w:eastAsia="Times New Roman" w:hAnsi="Arial" w:cs="Arial"/>
                <w:color w:val="000000"/>
                <w:sz w:val="20"/>
                <w:szCs w:val="20"/>
                <w:lang w:eastAsia="en-IN"/>
              </w:rPr>
            </w:pPr>
            <w:r w:rsidRPr="007B2784">
              <w:rPr>
                <w:rFonts w:ascii="Arial" w:eastAsia="Times New Roman" w:hAnsi="Arial" w:cs="Arial"/>
                <w:color w:val="000000"/>
                <w:sz w:val="20"/>
                <w:szCs w:val="20"/>
                <w:lang w:eastAsia="en-IN"/>
              </w:rPr>
              <w:t>35</w:t>
            </w:r>
          </w:p>
        </w:tc>
        <w:tc>
          <w:tcPr>
            <w:tcW w:w="894" w:type="dxa"/>
            <w:tcBorders>
              <w:top w:val="nil"/>
              <w:left w:val="nil"/>
              <w:bottom w:val="single" w:sz="8" w:space="0" w:color="auto"/>
              <w:right w:val="single" w:sz="8" w:space="0" w:color="auto"/>
            </w:tcBorders>
            <w:shd w:val="clear" w:color="000000" w:fill="FFFFFF"/>
            <w:noWrap/>
            <w:vAlign w:val="center"/>
            <w:hideMark/>
          </w:tcPr>
          <w:p w14:paraId="6B2A9F80" w14:textId="77777777" w:rsidR="007B2784" w:rsidRPr="007B2784" w:rsidRDefault="007B2784" w:rsidP="007B2784">
            <w:pPr>
              <w:spacing w:after="0" w:line="240" w:lineRule="auto"/>
              <w:jc w:val="center"/>
              <w:rPr>
                <w:rFonts w:ascii="Arial" w:eastAsia="Times New Roman" w:hAnsi="Arial" w:cs="Arial"/>
                <w:color w:val="000000"/>
                <w:sz w:val="20"/>
                <w:szCs w:val="20"/>
                <w:lang w:eastAsia="en-IN"/>
              </w:rPr>
            </w:pPr>
            <w:r w:rsidRPr="007B2784">
              <w:rPr>
                <w:rFonts w:ascii="Arial" w:eastAsia="Times New Roman" w:hAnsi="Arial" w:cs="Arial"/>
                <w:color w:val="000000"/>
                <w:sz w:val="20"/>
                <w:szCs w:val="20"/>
                <w:lang w:eastAsia="en-IN"/>
              </w:rPr>
              <w:t>36</w:t>
            </w:r>
          </w:p>
        </w:tc>
        <w:tc>
          <w:tcPr>
            <w:tcW w:w="756" w:type="dxa"/>
            <w:tcBorders>
              <w:top w:val="nil"/>
              <w:left w:val="nil"/>
              <w:bottom w:val="single" w:sz="8" w:space="0" w:color="auto"/>
              <w:right w:val="single" w:sz="8" w:space="0" w:color="auto"/>
            </w:tcBorders>
            <w:shd w:val="clear" w:color="000000" w:fill="FFFFFF"/>
            <w:noWrap/>
            <w:vAlign w:val="center"/>
            <w:hideMark/>
          </w:tcPr>
          <w:p w14:paraId="5D35D826" w14:textId="77777777" w:rsidR="007B2784" w:rsidRPr="007B2784" w:rsidRDefault="007B2784" w:rsidP="007B2784">
            <w:pPr>
              <w:spacing w:after="0" w:line="240" w:lineRule="auto"/>
              <w:jc w:val="center"/>
              <w:rPr>
                <w:rFonts w:ascii="Arial" w:eastAsia="Times New Roman" w:hAnsi="Arial" w:cs="Arial"/>
                <w:color w:val="000000"/>
                <w:sz w:val="20"/>
                <w:szCs w:val="20"/>
                <w:lang w:eastAsia="en-IN"/>
              </w:rPr>
            </w:pPr>
            <w:r w:rsidRPr="007B2784">
              <w:rPr>
                <w:rFonts w:ascii="Arial" w:eastAsia="Times New Roman" w:hAnsi="Arial" w:cs="Arial"/>
                <w:color w:val="000000"/>
                <w:sz w:val="20"/>
                <w:szCs w:val="20"/>
                <w:lang w:eastAsia="en-IN"/>
              </w:rPr>
              <w:t>39</w:t>
            </w:r>
          </w:p>
        </w:tc>
        <w:tc>
          <w:tcPr>
            <w:tcW w:w="756" w:type="dxa"/>
            <w:tcBorders>
              <w:top w:val="nil"/>
              <w:left w:val="nil"/>
              <w:bottom w:val="single" w:sz="8" w:space="0" w:color="auto"/>
              <w:right w:val="single" w:sz="8" w:space="0" w:color="auto"/>
            </w:tcBorders>
            <w:shd w:val="clear" w:color="000000" w:fill="FFFFFF"/>
            <w:noWrap/>
            <w:vAlign w:val="center"/>
            <w:hideMark/>
          </w:tcPr>
          <w:p w14:paraId="75B2244F" w14:textId="77777777" w:rsidR="007B2784" w:rsidRPr="007B2784" w:rsidRDefault="007B2784" w:rsidP="007B2784">
            <w:pPr>
              <w:spacing w:after="0" w:line="240" w:lineRule="auto"/>
              <w:jc w:val="center"/>
              <w:rPr>
                <w:rFonts w:ascii="Arial" w:eastAsia="Times New Roman" w:hAnsi="Arial" w:cs="Arial"/>
                <w:color w:val="000000"/>
                <w:sz w:val="20"/>
                <w:szCs w:val="20"/>
                <w:lang w:eastAsia="en-IN"/>
              </w:rPr>
            </w:pPr>
            <w:r w:rsidRPr="007B2784">
              <w:rPr>
                <w:rFonts w:ascii="Arial" w:eastAsia="Times New Roman" w:hAnsi="Arial" w:cs="Arial"/>
                <w:color w:val="000000"/>
                <w:sz w:val="20"/>
                <w:szCs w:val="20"/>
                <w:lang w:eastAsia="en-IN"/>
              </w:rPr>
              <w:t>40</w:t>
            </w:r>
          </w:p>
        </w:tc>
        <w:tc>
          <w:tcPr>
            <w:tcW w:w="756" w:type="dxa"/>
            <w:tcBorders>
              <w:top w:val="nil"/>
              <w:left w:val="nil"/>
              <w:bottom w:val="single" w:sz="8" w:space="0" w:color="auto"/>
              <w:right w:val="single" w:sz="8" w:space="0" w:color="auto"/>
            </w:tcBorders>
            <w:shd w:val="clear" w:color="000000" w:fill="FFFFFF"/>
            <w:noWrap/>
            <w:vAlign w:val="center"/>
            <w:hideMark/>
          </w:tcPr>
          <w:p w14:paraId="4E27EA3A" w14:textId="77777777" w:rsidR="007B2784" w:rsidRPr="007B2784" w:rsidRDefault="007B2784" w:rsidP="007B2784">
            <w:pPr>
              <w:spacing w:after="0" w:line="240" w:lineRule="auto"/>
              <w:jc w:val="center"/>
              <w:rPr>
                <w:rFonts w:ascii="Arial" w:eastAsia="Times New Roman" w:hAnsi="Arial" w:cs="Arial"/>
                <w:color w:val="000000"/>
                <w:sz w:val="20"/>
                <w:szCs w:val="20"/>
                <w:lang w:eastAsia="en-IN"/>
              </w:rPr>
            </w:pPr>
            <w:r w:rsidRPr="007B2784">
              <w:rPr>
                <w:rFonts w:ascii="Arial" w:eastAsia="Times New Roman" w:hAnsi="Arial" w:cs="Arial"/>
                <w:color w:val="000000"/>
                <w:sz w:val="20"/>
                <w:szCs w:val="20"/>
                <w:lang w:eastAsia="en-IN"/>
              </w:rPr>
              <w:t>43</w:t>
            </w:r>
          </w:p>
        </w:tc>
        <w:tc>
          <w:tcPr>
            <w:tcW w:w="756" w:type="dxa"/>
            <w:tcBorders>
              <w:top w:val="nil"/>
              <w:left w:val="nil"/>
              <w:bottom w:val="single" w:sz="8" w:space="0" w:color="auto"/>
              <w:right w:val="single" w:sz="8" w:space="0" w:color="auto"/>
            </w:tcBorders>
            <w:shd w:val="clear" w:color="000000" w:fill="FFFFFF"/>
            <w:noWrap/>
            <w:vAlign w:val="center"/>
            <w:hideMark/>
          </w:tcPr>
          <w:p w14:paraId="6C5192E7" w14:textId="77777777" w:rsidR="007B2784" w:rsidRPr="007B2784" w:rsidRDefault="007B2784" w:rsidP="007B2784">
            <w:pPr>
              <w:spacing w:after="0" w:line="240" w:lineRule="auto"/>
              <w:jc w:val="center"/>
              <w:rPr>
                <w:rFonts w:ascii="Arial" w:eastAsia="Times New Roman" w:hAnsi="Arial" w:cs="Arial"/>
                <w:color w:val="000000"/>
                <w:sz w:val="20"/>
                <w:szCs w:val="20"/>
                <w:lang w:eastAsia="en-IN"/>
              </w:rPr>
            </w:pPr>
            <w:r w:rsidRPr="007B2784">
              <w:rPr>
                <w:rFonts w:ascii="Arial" w:eastAsia="Times New Roman" w:hAnsi="Arial" w:cs="Arial"/>
                <w:color w:val="000000"/>
                <w:sz w:val="20"/>
                <w:szCs w:val="20"/>
                <w:lang w:eastAsia="en-IN"/>
              </w:rPr>
              <w:t>38</w:t>
            </w:r>
          </w:p>
        </w:tc>
        <w:tc>
          <w:tcPr>
            <w:tcW w:w="835" w:type="dxa"/>
            <w:tcBorders>
              <w:top w:val="nil"/>
              <w:left w:val="nil"/>
              <w:bottom w:val="single" w:sz="8" w:space="0" w:color="auto"/>
              <w:right w:val="single" w:sz="8" w:space="0" w:color="auto"/>
            </w:tcBorders>
            <w:shd w:val="clear" w:color="000000" w:fill="FFFFFF"/>
            <w:noWrap/>
            <w:vAlign w:val="center"/>
            <w:hideMark/>
          </w:tcPr>
          <w:p w14:paraId="107D8DF9" w14:textId="77777777" w:rsidR="007B2784" w:rsidRPr="007B2784" w:rsidRDefault="007B2784" w:rsidP="007B2784">
            <w:pPr>
              <w:spacing w:after="0" w:line="240" w:lineRule="auto"/>
              <w:jc w:val="center"/>
              <w:rPr>
                <w:rFonts w:ascii="Arial" w:eastAsia="Times New Roman" w:hAnsi="Arial" w:cs="Arial"/>
                <w:color w:val="000000"/>
                <w:sz w:val="20"/>
                <w:szCs w:val="20"/>
                <w:lang w:eastAsia="en-IN"/>
              </w:rPr>
            </w:pPr>
            <w:r w:rsidRPr="007B2784">
              <w:rPr>
                <w:rFonts w:ascii="Arial" w:eastAsia="Times New Roman" w:hAnsi="Arial" w:cs="Arial"/>
                <w:color w:val="000000"/>
                <w:sz w:val="20"/>
                <w:szCs w:val="20"/>
                <w:lang w:eastAsia="en-IN"/>
              </w:rPr>
              <w:t>42</w:t>
            </w:r>
          </w:p>
        </w:tc>
        <w:tc>
          <w:tcPr>
            <w:tcW w:w="823" w:type="dxa"/>
            <w:tcBorders>
              <w:top w:val="nil"/>
              <w:left w:val="nil"/>
              <w:bottom w:val="single" w:sz="8" w:space="0" w:color="auto"/>
              <w:right w:val="single" w:sz="8" w:space="0" w:color="auto"/>
            </w:tcBorders>
            <w:shd w:val="clear" w:color="000000" w:fill="FFFFFF"/>
            <w:noWrap/>
            <w:vAlign w:val="center"/>
            <w:hideMark/>
          </w:tcPr>
          <w:p w14:paraId="3BBC4C38" w14:textId="77777777" w:rsidR="007B2784" w:rsidRPr="007B2784" w:rsidRDefault="007B2784" w:rsidP="007B2784">
            <w:pPr>
              <w:spacing w:after="0" w:line="240" w:lineRule="auto"/>
              <w:jc w:val="center"/>
              <w:rPr>
                <w:rFonts w:ascii="Arial" w:eastAsia="Times New Roman" w:hAnsi="Arial" w:cs="Arial"/>
                <w:color w:val="000000"/>
                <w:sz w:val="20"/>
                <w:szCs w:val="20"/>
                <w:lang w:eastAsia="en-IN"/>
              </w:rPr>
            </w:pPr>
            <w:r w:rsidRPr="007B2784">
              <w:rPr>
                <w:rFonts w:ascii="Arial" w:eastAsia="Times New Roman" w:hAnsi="Arial" w:cs="Arial"/>
                <w:color w:val="000000"/>
                <w:sz w:val="20"/>
                <w:szCs w:val="20"/>
                <w:lang w:eastAsia="en-IN"/>
              </w:rPr>
              <w:t>57</w:t>
            </w:r>
          </w:p>
        </w:tc>
        <w:tc>
          <w:tcPr>
            <w:tcW w:w="823" w:type="dxa"/>
            <w:tcBorders>
              <w:top w:val="nil"/>
              <w:left w:val="nil"/>
              <w:bottom w:val="single" w:sz="8" w:space="0" w:color="auto"/>
              <w:right w:val="single" w:sz="8" w:space="0" w:color="auto"/>
            </w:tcBorders>
            <w:shd w:val="clear" w:color="000000" w:fill="FFFFFF"/>
            <w:noWrap/>
            <w:vAlign w:val="center"/>
            <w:hideMark/>
          </w:tcPr>
          <w:p w14:paraId="41C4D41D" w14:textId="77777777" w:rsidR="007B2784" w:rsidRPr="007B2784" w:rsidRDefault="007B2784" w:rsidP="007B2784">
            <w:pPr>
              <w:spacing w:after="0" w:line="240" w:lineRule="auto"/>
              <w:jc w:val="center"/>
              <w:rPr>
                <w:rFonts w:ascii="Arial" w:eastAsia="Times New Roman" w:hAnsi="Arial" w:cs="Arial"/>
                <w:color w:val="000000"/>
                <w:sz w:val="20"/>
                <w:szCs w:val="20"/>
                <w:lang w:eastAsia="en-IN"/>
              </w:rPr>
            </w:pPr>
            <w:r w:rsidRPr="007B2784">
              <w:rPr>
                <w:rFonts w:ascii="Arial" w:eastAsia="Times New Roman" w:hAnsi="Arial" w:cs="Arial"/>
                <w:color w:val="000000"/>
                <w:sz w:val="20"/>
                <w:szCs w:val="20"/>
                <w:lang w:eastAsia="en-IN"/>
              </w:rPr>
              <w:t>79</w:t>
            </w:r>
          </w:p>
        </w:tc>
      </w:tr>
      <w:tr w:rsidR="007B2784" w:rsidRPr="0008641D" w14:paraId="6A3B615B" w14:textId="77777777" w:rsidTr="007B2784">
        <w:trPr>
          <w:trHeight w:val="259"/>
        </w:trPr>
        <w:tc>
          <w:tcPr>
            <w:tcW w:w="2354" w:type="dxa"/>
            <w:tcBorders>
              <w:top w:val="nil"/>
              <w:left w:val="single" w:sz="8" w:space="0" w:color="auto"/>
              <w:bottom w:val="single" w:sz="8" w:space="0" w:color="auto"/>
              <w:right w:val="single" w:sz="8" w:space="0" w:color="auto"/>
            </w:tcBorders>
            <w:shd w:val="clear" w:color="000000" w:fill="FFFFFF"/>
            <w:noWrap/>
            <w:vAlign w:val="center"/>
            <w:hideMark/>
          </w:tcPr>
          <w:p w14:paraId="1E420DA3" w14:textId="77777777" w:rsidR="007B2784" w:rsidRPr="0008641D" w:rsidRDefault="007B2784" w:rsidP="007B2784">
            <w:pPr>
              <w:spacing w:after="0" w:line="240" w:lineRule="auto"/>
              <w:rPr>
                <w:rFonts w:ascii="Arial" w:eastAsia="Times New Roman" w:hAnsi="Arial" w:cs="Arial"/>
                <w:b/>
                <w:bCs/>
                <w:color w:val="000000"/>
                <w:sz w:val="20"/>
                <w:szCs w:val="20"/>
                <w:lang w:eastAsia="en-IN"/>
              </w:rPr>
            </w:pPr>
            <w:r w:rsidRPr="0008641D">
              <w:rPr>
                <w:rFonts w:ascii="Arial" w:eastAsia="Times New Roman" w:hAnsi="Arial" w:cs="Arial"/>
                <w:b/>
                <w:bCs/>
                <w:color w:val="000000"/>
                <w:sz w:val="20"/>
                <w:szCs w:val="20"/>
                <w:lang w:eastAsia="en-IN"/>
              </w:rPr>
              <w:t>Total</w:t>
            </w:r>
          </w:p>
        </w:tc>
        <w:tc>
          <w:tcPr>
            <w:tcW w:w="1209" w:type="dxa"/>
            <w:tcBorders>
              <w:top w:val="nil"/>
              <w:left w:val="nil"/>
              <w:bottom w:val="single" w:sz="8" w:space="0" w:color="auto"/>
              <w:right w:val="single" w:sz="8" w:space="0" w:color="auto"/>
            </w:tcBorders>
            <w:shd w:val="clear" w:color="000000" w:fill="FFFFFF"/>
            <w:noWrap/>
            <w:vAlign w:val="center"/>
            <w:hideMark/>
          </w:tcPr>
          <w:p w14:paraId="6711D618" w14:textId="77777777" w:rsidR="007B2784" w:rsidRPr="0008641D" w:rsidRDefault="007B2784" w:rsidP="007B2784">
            <w:pPr>
              <w:spacing w:after="0" w:line="240" w:lineRule="auto"/>
              <w:jc w:val="center"/>
              <w:rPr>
                <w:rFonts w:ascii="Arial" w:eastAsia="Times New Roman" w:hAnsi="Arial" w:cs="Arial"/>
                <w:b/>
                <w:bCs/>
                <w:color w:val="000000"/>
                <w:sz w:val="20"/>
                <w:szCs w:val="20"/>
                <w:lang w:eastAsia="en-IN"/>
              </w:rPr>
            </w:pPr>
            <w:r w:rsidRPr="0008641D">
              <w:rPr>
                <w:rFonts w:ascii="Arial" w:eastAsia="Times New Roman" w:hAnsi="Arial" w:cs="Arial"/>
                <w:b/>
                <w:bCs/>
                <w:color w:val="000000"/>
                <w:sz w:val="20"/>
                <w:szCs w:val="20"/>
                <w:lang w:eastAsia="en-IN"/>
              </w:rPr>
              <w:t>283</w:t>
            </w:r>
          </w:p>
        </w:tc>
        <w:tc>
          <w:tcPr>
            <w:tcW w:w="894" w:type="dxa"/>
            <w:tcBorders>
              <w:top w:val="nil"/>
              <w:left w:val="nil"/>
              <w:bottom w:val="single" w:sz="8" w:space="0" w:color="auto"/>
              <w:right w:val="single" w:sz="8" w:space="0" w:color="auto"/>
            </w:tcBorders>
            <w:shd w:val="clear" w:color="000000" w:fill="FFFFFF"/>
            <w:noWrap/>
            <w:vAlign w:val="center"/>
            <w:hideMark/>
          </w:tcPr>
          <w:p w14:paraId="324F332E" w14:textId="77777777" w:rsidR="007B2784" w:rsidRPr="0008641D" w:rsidRDefault="007B2784" w:rsidP="007B2784">
            <w:pPr>
              <w:spacing w:after="0" w:line="240" w:lineRule="auto"/>
              <w:jc w:val="center"/>
              <w:rPr>
                <w:rFonts w:ascii="Arial" w:eastAsia="Times New Roman" w:hAnsi="Arial" w:cs="Arial"/>
                <w:b/>
                <w:bCs/>
                <w:color w:val="000000"/>
                <w:sz w:val="20"/>
                <w:szCs w:val="20"/>
                <w:lang w:eastAsia="en-IN"/>
              </w:rPr>
            </w:pPr>
            <w:r w:rsidRPr="0008641D">
              <w:rPr>
                <w:rFonts w:ascii="Arial" w:eastAsia="Times New Roman" w:hAnsi="Arial" w:cs="Arial"/>
                <w:b/>
                <w:bCs/>
                <w:color w:val="000000"/>
                <w:sz w:val="20"/>
                <w:szCs w:val="20"/>
                <w:lang w:eastAsia="en-IN"/>
              </w:rPr>
              <w:t>301</w:t>
            </w:r>
          </w:p>
        </w:tc>
        <w:tc>
          <w:tcPr>
            <w:tcW w:w="756" w:type="dxa"/>
            <w:tcBorders>
              <w:top w:val="nil"/>
              <w:left w:val="nil"/>
              <w:bottom w:val="single" w:sz="8" w:space="0" w:color="auto"/>
              <w:right w:val="single" w:sz="8" w:space="0" w:color="auto"/>
            </w:tcBorders>
            <w:shd w:val="clear" w:color="000000" w:fill="FFFFFF"/>
            <w:noWrap/>
            <w:vAlign w:val="center"/>
            <w:hideMark/>
          </w:tcPr>
          <w:p w14:paraId="236B4B19" w14:textId="77777777" w:rsidR="007B2784" w:rsidRPr="0008641D" w:rsidRDefault="007B2784" w:rsidP="007B2784">
            <w:pPr>
              <w:spacing w:after="0" w:line="240" w:lineRule="auto"/>
              <w:jc w:val="center"/>
              <w:rPr>
                <w:rFonts w:ascii="Arial" w:eastAsia="Times New Roman" w:hAnsi="Arial" w:cs="Arial"/>
                <w:b/>
                <w:bCs/>
                <w:color w:val="000000"/>
                <w:sz w:val="20"/>
                <w:szCs w:val="20"/>
                <w:lang w:eastAsia="en-IN"/>
              </w:rPr>
            </w:pPr>
            <w:r w:rsidRPr="0008641D">
              <w:rPr>
                <w:rFonts w:ascii="Arial" w:eastAsia="Times New Roman" w:hAnsi="Arial" w:cs="Arial"/>
                <w:b/>
                <w:bCs/>
                <w:color w:val="000000"/>
                <w:sz w:val="20"/>
                <w:szCs w:val="20"/>
                <w:lang w:eastAsia="en-IN"/>
              </w:rPr>
              <w:t>317</w:t>
            </w:r>
          </w:p>
        </w:tc>
        <w:tc>
          <w:tcPr>
            <w:tcW w:w="756" w:type="dxa"/>
            <w:tcBorders>
              <w:top w:val="nil"/>
              <w:left w:val="nil"/>
              <w:bottom w:val="single" w:sz="8" w:space="0" w:color="auto"/>
              <w:right w:val="single" w:sz="8" w:space="0" w:color="auto"/>
            </w:tcBorders>
            <w:shd w:val="clear" w:color="000000" w:fill="FFFFFF"/>
            <w:noWrap/>
            <w:vAlign w:val="center"/>
            <w:hideMark/>
          </w:tcPr>
          <w:p w14:paraId="662CBA53" w14:textId="77777777" w:rsidR="007B2784" w:rsidRPr="0008641D" w:rsidRDefault="007B2784" w:rsidP="007B2784">
            <w:pPr>
              <w:spacing w:after="0" w:line="240" w:lineRule="auto"/>
              <w:jc w:val="center"/>
              <w:rPr>
                <w:rFonts w:ascii="Arial" w:eastAsia="Times New Roman" w:hAnsi="Arial" w:cs="Arial"/>
                <w:b/>
                <w:bCs/>
                <w:color w:val="000000"/>
                <w:sz w:val="20"/>
                <w:szCs w:val="20"/>
                <w:lang w:eastAsia="en-IN"/>
              </w:rPr>
            </w:pPr>
            <w:r w:rsidRPr="0008641D">
              <w:rPr>
                <w:rFonts w:ascii="Arial" w:eastAsia="Times New Roman" w:hAnsi="Arial" w:cs="Arial"/>
                <w:b/>
                <w:bCs/>
                <w:color w:val="000000"/>
                <w:sz w:val="20"/>
                <w:szCs w:val="20"/>
                <w:lang w:eastAsia="en-IN"/>
              </w:rPr>
              <w:t>333</w:t>
            </w:r>
          </w:p>
        </w:tc>
        <w:tc>
          <w:tcPr>
            <w:tcW w:w="756" w:type="dxa"/>
            <w:tcBorders>
              <w:top w:val="nil"/>
              <w:left w:val="nil"/>
              <w:bottom w:val="single" w:sz="8" w:space="0" w:color="auto"/>
              <w:right w:val="single" w:sz="8" w:space="0" w:color="auto"/>
            </w:tcBorders>
            <w:shd w:val="clear" w:color="000000" w:fill="FFFFFF"/>
            <w:noWrap/>
            <w:vAlign w:val="center"/>
            <w:hideMark/>
          </w:tcPr>
          <w:p w14:paraId="5CF4DD7D" w14:textId="77777777" w:rsidR="007B2784" w:rsidRPr="0008641D" w:rsidRDefault="007B2784" w:rsidP="007B2784">
            <w:pPr>
              <w:spacing w:after="0" w:line="240" w:lineRule="auto"/>
              <w:jc w:val="center"/>
              <w:rPr>
                <w:rFonts w:ascii="Arial" w:eastAsia="Times New Roman" w:hAnsi="Arial" w:cs="Arial"/>
                <w:b/>
                <w:bCs/>
                <w:color w:val="000000"/>
                <w:sz w:val="20"/>
                <w:szCs w:val="20"/>
                <w:lang w:eastAsia="en-IN"/>
              </w:rPr>
            </w:pPr>
            <w:r w:rsidRPr="0008641D">
              <w:rPr>
                <w:rFonts w:ascii="Arial" w:eastAsia="Times New Roman" w:hAnsi="Arial" w:cs="Arial"/>
                <w:b/>
                <w:bCs/>
                <w:color w:val="000000"/>
                <w:sz w:val="20"/>
                <w:szCs w:val="20"/>
                <w:lang w:eastAsia="en-IN"/>
              </w:rPr>
              <w:t>349</w:t>
            </w:r>
          </w:p>
        </w:tc>
        <w:tc>
          <w:tcPr>
            <w:tcW w:w="756" w:type="dxa"/>
            <w:tcBorders>
              <w:top w:val="nil"/>
              <w:left w:val="nil"/>
              <w:bottom w:val="single" w:sz="8" w:space="0" w:color="auto"/>
              <w:right w:val="single" w:sz="8" w:space="0" w:color="auto"/>
            </w:tcBorders>
            <w:shd w:val="clear" w:color="000000" w:fill="FFFFFF"/>
            <w:noWrap/>
            <w:vAlign w:val="center"/>
            <w:hideMark/>
          </w:tcPr>
          <w:p w14:paraId="38E1EE5C" w14:textId="77777777" w:rsidR="007B2784" w:rsidRPr="0008641D" w:rsidRDefault="007B2784" w:rsidP="007B2784">
            <w:pPr>
              <w:spacing w:after="0" w:line="240" w:lineRule="auto"/>
              <w:jc w:val="center"/>
              <w:rPr>
                <w:rFonts w:ascii="Arial" w:eastAsia="Times New Roman" w:hAnsi="Arial" w:cs="Arial"/>
                <w:b/>
                <w:bCs/>
                <w:color w:val="000000"/>
                <w:sz w:val="20"/>
                <w:szCs w:val="20"/>
                <w:lang w:eastAsia="en-IN"/>
              </w:rPr>
            </w:pPr>
            <w:r w:rsidRPr="0008641D">
              <w:rPr>
                <w:rFonts w:ascii="Arial" w:eastAsia="Times New Roman" w:hAnsi="Arial" w:cs="Arial"/>
                <w:b/>
                <w:bCs/>
                <w:color w:val="000000"/>
                <w:sz w:val="20"/>
                <w:szCs w:val="20"/>
                <w:lang w:eastAsia="en-IN"/>
              </w:rPr>
              <w:t>322</w:t>
            </w:r>
          </w:p>
        </w:tc>
        <w:tc>
          <w:tcPr>
            <w:tcW w:w="835" w:type="dxa"/>
            <w:tcBorders>
              <w:top w:val="nil"/>
              <w:left w:val="nil"/>
              <w:bottom w:val="single" w:sz="8" w:space="0" w:color="auto"/>
              <w:right w:val="single" w:sz="8" w:space="0" w:color="auto"/>
            </w:tcBorders>
            <w:shd w:val="clear" w:color="000000" w:fill="FFFFFF"/>
            <w:noWrap/>
            <w:vAlign w:val="center"/>
            <w:hideMark/>
          </w:tcPr>
          <w:p w14:paraId="4E82131E" w14:textId="77777777" w:rsidR="007B2784" w:rsidRPr="0008641D" w:rsidRDefault="007B2784" w:rsidP="007B2784">
            <w:pPr>
              <w:spacing w:after="0" w:line="240" w:lineRule="auto"/>
              <w:jc w:val="center"/>
              <w:rPr>
                <w:rFonts w:ascii="Arial" w:eastAsia="Times New Roman" w:hAnsi="Arial" w:cs="Arial"/>
                <w:b/>
                <w:bCs/>
                <w:color w:val="000000"/>
                <w:sz w:val="20"/>
                <w:szCs w:val="20"/>
                <w:lang w:eastAsia="en-IN"/>
              </w:rPr>
            </w:pPr>
            <w:r w:rsidRPr="0008641D">
              <w:rPr>
                <w:rFonts w:ascii="Arial" w:eastAsia="Times New Roman" w:hAnsi="Arial" w:cs="Arial"/>
                <w:b/>
                <w:bCs/>
                <w:color w:val="000000"/>
                <w:sz w:val="20"/>
                <w:szCs w:val="20"/>
                <w:lang w:eastAsia="en-IN"/>
              </w:rPr>
              <w:t>349</w:t>
            </w:r>
          </w:p>
        </w:tc>
        <w:tc>
          <w:tcPr>
            <w:tcW w:w="823" w:type="dxa"/>
            <w:tcBorders>
              <w:top w:val="nil"/>
              <w:left w:val="nil"/>
              <w:bottom w:val="single" w:sz="8" w:space="0" w:color="auto"/>
              <w:right w:val="single" w:sz="8" w:space="0" w:color="auto"/>
            </w:tcBorders>
            <w:shd w:val="clear" w:color="000000" w:fill="FFFFFF"/>
            <w:noWrap/>
            <w:vAlign w:val="center"/>
            <w:hideMark/>
          </w:tcPr>
          <w:p w14:paraId="6F243B9D" w14:textId="77777777" w:rsidR="007B2784" w:rsidRPr="0008641D" w:rsidRDefault="007B2784" w:rsidP="007B2784">
            <w:pPr>
              <w:spacing w:after="0" w:line="240" w:lineRule="auto"/>
              <w:jc w:val="center"/>
              <w:rPr>
                <w:rFonts w:ascii="Arial" w:eastAsia="Times New Roman" w:hAnsi="Arial" w:cs="Arial"/>
                <w:b/>
                <w:bCs/>
                <w:color w:val="000000"/>
                <w:sz w:val="20"/>
                <w:szCs w:val="20"/>
                <w:lang w:eastAsia="en-IN"/>
              </w:rPr>
            </w:pPr>
            <w:r w:rsidRPr="0008641D">
              <w:rPr>
                <w:rFonts w:ascii="Arial" w:eastAsia="Times New Roman" w:hAnsi="Arial" w:cs="Arial"/>
                <w:b/>
                <w:bCs/>
                <w:color w:val="000000"/>
                <w:sz w:val="20"/>
                <w:szCs w:val="20"/>
                <w:lang w:eastAsia="en-IN"/>
              </w:rPr>
              <w:t>485</w:t>
            </w:r>
          </w:p>
        </w:tc>
        <w:tc>
          <w:tcPr>
            <w:tcW w:w="823" w:type="dxa"/>
            <w:tcBorders>
              <w:top w:val="nil"/>
              <w:left w:val="nil"/>
              <w:bottom w:val="single" w:sz="8" w:space="0" w:color="auto"/>
              <w:right w:val="single" w:sz="8" w:space="0" w:color="auto"/>
            </w:tcBorders>
            <w:shd w:val="clear" w:color="000000" w:fill="FFFFFF"/>
            <w:noWrap/>
            <w:vAlign w:val="center"/>
            <w:hideMark/>
          </w:tcPr>
          <w:p w14:paraId="5C0FEE72" w14:textId="77777777" w:rsidR="007B2784" w:rsidRPr="0008641D" w:rsidRDefault="007B2784" w:rsidP="007B2784">
            <w:pPr>
              <w:spacing w:after="0" w:line="240" w:lineRule="auto"/>
              <w:jc w:val="center"/>
              <w:rPr>
                <w:rFonts w:ascii="Arial" w:eastAsia="Times New Roman" w:hAnsi="Arial" w:cs="Arial"/>
                <w:b/>
                <w:bCs/>
                <w:color w:val="000000"/>
                <w:sz w:val="20"/>
                <w:szCs w:val="20"/>
                <w:lang w:eastAsia="en-IN"/>
              </w:rPr>
            </w:pPr>
            <w:r w:rsidRPr="0008641D">
              <w:rPr>
                <w:rFonts w:ascii="Arial" w:eastAsia="Times New Roman" w:hAnsi="Arial" w:cs="Arial"/>
                <w:b/>
                <w:bCs/>
                <w:color w:val="000000"/>
                <w:sz w:val="20"/>
                <w:szCs w:val="20"/>
                <w:lang w:eastAsia="en-IN"/>
              </w:rPr>
              <w:t>688</w:t>
            </w:r>
          </w:p>
        </w:tc>
      </w:tr>
    </w:tbl>
    <w:p w14:paraId="4BF14300" w14:textId="5238E072" w:rsidR="00E03735" w:rsidRPr="002B5730" w:rsidRDefault="00051677" w:rsidP="0068477D">
      <w:pPr>
        <w:rPr>
          <w:rFonts w:ascii="Arial" w:eastAsia="Arial" w:hAnsi="Arial" w:cs="Arial"/>
          <w:color w:val="000000" w:themeColor="text1"/>
          <w:sz w:val="24"/>
          <w:szCs w:val="24"/>
        </w:rPr>
      </w:pPr>
      <w:r w:rsidRPr="002B5730">
        <w:rPr>
          <w:bCs/>
          <w:noProof/>
          <w:color w:val="000000" w:themeColor="text1"/>
        </w:rPr>
        <mc:AlternateContent>
          <mc:Choice Requires="wps">
            <w:drawing>
              <wp:anchor distT="0" distB="0" distL="114300" distR="114300" simplePos="0" relativeHeight="252022784" behindDoc="0" locked="0" layoutInCell="1" allowOverlap="1" wp14:anchorId="58537B88" wp14:editId="10057051">
                <wp:simplePos x="0" y="0"/>
                <wp:positionH relativeFrom="margin">
                  <wp:posOffset>2682340</wp:posOffset>
                </wp:positionH>
                <wp:positionV relativeFrom="paragraph">
                  <wp:posOffset>55468</wp:posOffset>
                </wp:positionV>
                <wp:extent cx="3819278" cy="307340"/>
                <wp:effectExtent l="0" t="0" r="0" b="0"/>
                <wp:wrapNone/>
                <wp:docPr id="255" name="TextBox 22"/>
                <wp:cNvGraphicFramePr/>
                <a:graphic xmlns:a="http://schemas.openxmlformats.org/drawingml/2006/main">
                  <a:graphicData uri="http://schemas.microsoft.com/office/word/2010/wordprocessingShape">
                    <wps:wsp>
                      <wps:cNvSpPr txBox="1"/>
                      <wps:spPr>
                        <a:xfrm>
                          <a:off x="0" y="0"/>
                          <a:ext cx="3819278" cy="307340"/>
                        </a:xfrm>
                        <a:prstGeom prst="rect">
                          <a:avLst/>
                        </a:prstGeom>
                        <a:noFill/>
                      </wps:spPr>
                      <wps:txbx>
                        <w:txbxContent>
                          <w:p w14:paraId="51324337" w14:textId="09DA2001" w:rsidR="0062149D" w:rsidRPr="002F3659" w:rsidRDefault="0062149D" w:rsidP="0062149D">
                            <w:pPr>
                              <w:jc w:val="right"/>
                              <w:textAlignment w:val="baseline"/>
                              <w:rPr>
                                <w:rFonts w:ascii="Verdana" w:eastAsia="Verdana" w:hAnsi="Verdana" w:cs="Verdana"/>
                                <w:i/>
                                <w:iCs/>
                                <w:color w:val="000000" w:themeColor="text1"/>
                                <w:kern w:val="24"/>
                                <w:sz w:val="12"/>
                                <w:szCs w:val="12"/>
                              </w:rPr>
                            </w:pPr>
                            <w:r w:rsidRPr="002F3659">
                              <w:rPr>
                                <w:rFonts w:ascii="Verdana" w:eastAsia="Verdana" w:hAnsi="Verdana" w:cs="Verdana"/>
                                <w:i/>
                                <w:iCs/>
                                <w:color w:val="000000" w:themeColor="text1"/>
                                <w:kern w:val="24"/>
                                <w:sz w:val="12"/>
                                <w:szCs w:val="12"/>
                              </w:rPr>
                              <w:t>Others include Urethane Modified vinyl ester resin, Elastomer Modified vinyl ester resin</w:t>
                            </w:r>
                            <w:r w:rsidR="00E623F8">
                              <w:rPr>
                                <w:rFonts w:ascii="Verdana" w:eastAsia="Verdana" w:hAnsi="Verdana" w:cs="Verdana"/>
                                <w:i/>
                                <w:iCs/>
                                <w:color w:val="000000" w:themeColor="text1"/>
                                <w:kern w:val="24"/>
                                <w:sz w:val="12"/>
                                <w:szCs w:val="12"/>
                              </w:rPr>
                              <w:t>,</w:t>
                            </w:r>
                            <w:r w:rsidRPr="002F3659">
                              <w:rPr>
                                <w:rFonts w:ascii="Verdana" w:eastAsia="Verdana" w:hAnsi="Verdana" w:cs="Verdana"/>
                                <w:i/>
                                <w:iCs/>
                                <w:color w:val="000000" w:themeColor="text1"/>
                                <w:kern w:val="24"/>
                                <w:sz w:val="12"/>
                                <w:szCs w:val="12"/>
                              </w:rPr>
                              <w:t xml:space="preserve"> etc.</w:t>
                            </w:r>
                          </w:p>
                          <w:p w14:paraId="10496562" w14:textId="77777777" w:rsidR="0062149D" w:rsidRPr="002F3659" w:rsidRDefault="0062149D" w:rsidP="0062149D">
                            <w:pPr>
                              <w:jc w:val="right"/>
                              <w:textAlignment w:val="baseline"/>
                              <w:rPr>
                                <w:rFonts w:ascii="Verdana" w:eastAsia="Verdana" w:hAnsi="Verdana" w:cs="Verdana"/>
                                <w:i/>
                                <w:iCs/>
                                <w:color w:val="000000" w:themeColor="text1"/>
                                <w:kern w:val="24"/>
                                <w:sz w:val="12"/>
                                <w:szCs w:val="12"/>
                              </w:rPr>
                            </w:pPr>
                            <w:r w:rsidRPr="002F3659">
                              <w:rPr>
                                <w:rFonts w:ascii="Verdana" w:eastAsia="Verdana" w:hAnsi="Verdana" w:cs="Verdana"/>
                                <w:i/>
                                <w:iCs/>
                                <w:color w:val="000000" w:themeColor="text1"/>
                                <w:kern w:val="24"/>
                                <w:sz w:val="12"/>
                                <w:szCs w:val="12"/>
                              </w:rPr>
                              <w:t>Source: TechSci Research</w:t>
                            </w:r>
                          </w:p>
                        </w:txbxContent>
                      </wps:txbx>
                      <wps:bodyPr wrap="square" rtlCol="0">
                        <a:spAutoFit/>
                      </wps:bodyPr>
                    </wps:wsp>
                  </a:graphicData>
                </a:graphic>
                <wp14:sizeRelH relativeFrom="margin">
                  <wp14:pctWidth>0</wp14:pctWidth>
                </wp14:sizeRelH>
                <wp14:sizeRelV relativeFrom="margin">
                  <wp14:pctHeight>0</wp14:pctHeight>
                </wp14:sizeRelV>
              </wp:anchor>
            </w:drawing>
          </mc:Choice>
          <mc:Fallback>
            <w:pict>
              <v:shape w14:anchorId="58537B88" id="_x0000_s1071" type="#_x0000_t202" style="position:absolute;margin-left:211.2pt;margin-top:4.35pt;width:300.75pt;height:24.2pt;z-index:252022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" filled="f" stroked="f">
                <v:textbox style="mso-fit-shape-to-text:t">
                  <w:txbxContent>
                    <w:p w14:paraId="51324337" w14:textId="09DA2001" w:rsidR="0062149D" w:rsidRPr="002F3659" w:rsidRDefault="0062149D" w:rsidP="0062149D">
                      <w:pPr>
                        <w:jc w:val="right"/>
                        <w:textAlignment w:val="baseline"/>
                        <w:rPr>
                          <w:rFonts w:ascii="Verdana" w:eastAsia="Verdana" w:hAnsi="Verdana" w:cs="Verdana"/>
                          <w:i/>
                          <w:iCs/>
                          <w:color w:val="000000" w:themeColor="text1"/>
                          <w:kern w:val="24"/>
                          <w:sz w:val="12"/>
                          <w:szCs w:val="12"/>
                        </w:rPr>
                      </w:pPr>
                      <w:r w:rsidRPr="002F3659">
                        <w:rPr>
                          <w:rFonts w:ascii="Verdana" w:eastAsia="Verdana" w:hAnsi="Verdana" w:cs="Verdana"/>
                          <w:i/>
                          <w:iCs/>
                          <w:color w:val="000000" w:themeColor="text1"/>
                          <w:kern w:val="24"/>
                          <w:sz w:val="12"/>
                          <w:szCs w:val="12"/>
                        </w:rPr>
                        <w:t>Others include Urethane Modified vinyl ester resin, Elastomer Modified vinyl ester resin</w:t>
                      </w:r>
                      <w:r w:rsidR="00E623F8">
                        <w:rPr>
                          <w:rFonts w:ascii="Verdana" w:eastAsia="Verdana" w:hAnsi="Verdana" w:cs="Verdana"/>
                          <w:i/>
                          <w:iCs/>
                          <w:color w:val="000000" w:themeColor="text1"/>
                          <w:kern w:val="24"/>
                          <w:sz w:val="12"/>
                          <w:szCs w:val="12"/>
                        </w:rPr>
                        <w:t>,</w:t>
                      </w:r>
                      <w:r w:rsidRPr="002F3659">
                        <w:rPr>
                          <w:rFonts w:ascii="Verdana" w:eastAsia="Verdana" w:hAnsi="Verdana" w:cs="Verdana"/>
                          <w:i/>
                          <w:iCs/>
                          <w:color w:val="000000" w:themeColor="text1"/>
                          <w:kern w:val="24"/>
                          <w:sz w:val="12"/>
                          <w:szCs w:val="12"/>
                        </w:rPr>
                        <w:t xml:space="preserve"> etc.</w:t>
                      </w:r>
                    </w:p>
                    <w:p w14:paraId="10496562" w14:textId="77777777" w:rsidR="0062149D" w:rsidRPr="002F3659" w:rsidRDefault="0062149D" w:rsidP="0062149D">
                      <w:pPr>
                        <w:jc w:val="right"/>
                        <w:textAlignment w:val="baseline"/>
                        <w:rPr>
                          <w:rFonts w:ascii="Verdana" w:eastAsia="Verdana" w:hAnsi="Verdana" w:cs="Verdana"/>
                          <w:i/>
                          <w:iCs/>
                          <w:color w:val="000000" w:themeColor="text1"/>
                          <w:kern w:val="24"/>
                          <w:sz w:val="12"/>
                          <w:szCs w:val="12"/>
                        </w:rPr>
                      </w:pPr>
                      <w:r w:rsidRPr="002F3659">
                        <w:rPr>
                          <w:rFonts w:ascii="Verdana" w:eastAsia="Verdana" w:hAnsi="Verdana" w:cs="Verdana"/>
                          <w:i/>
                          <w:iCs/>
                          <w:color w:val="000000" w:themeColor="text1"/>
                          <w:kern w:val="24"/>
                          <w:sz w:val="12"/>
                          <w:szCs w:val="12"/>
                        </w:rPr>
                        <w:t>Source: TechSci Research</w:t>
                      </w:r>
                    </w:p>
                  </w:txbxContent>
                </v:textbox>
                <w10:wrap anchorx="margin"/>
              </v:shape>
            </w:pict>
          </mc:Fallback>
        </mc:AlternateContent>
      </w:r>
    </w:p>
    <w:p w14:paraId="74D98C55" w14:textId="77777777" w:rsidR="003757E0" w:rsidRDefault="003757E0" w:rsidP="003757E0">
      <w:pPr>
        <w:tabs>
          <w:tab w:val="left" w:pos="1530"/>
        </w:tabs>
        <w:spacing w:line="480" w:lineRule="auto"/>
        <w:rPr>
          <w:rFonts w:ascii="Arial" w:eastAsia="Arial" w:hAnsi="Arial" w:cs="Arial"/>
          <w:bCs/>
          <w:i/>
          <w:iCs/>
          <w:color w:val="000000" w:themeColor="text1"/>
          <w:sz w:val="18"/>
          <w:szCs w:val="18"/>
        </w:rPr>
      </w:pPr>
    </w:p>
    <w:p w14:paraId="23B8D11E" w14:textId="61942B61" w:rsidR="003757E0" w:rsidRPr="003757E0" w:rsidRDefault="003757E0" w:rsidP="003757E0">
      <w:pPr>
        <w:tabs>
          <w:tab w:val="left" w:pos="1530"/>
        </w:tabs>
        <w:spacing w:line="480" w:lineRule="auto"/>
        <w:rPr>
          <w:rFonts w:ascii="Arial" w:eastAsia="Arial" w:hAnsi="Arial" w:cs="Arial"/>
          <w:bCs/>
          <w:i/>
          <w:iCs/>
          <w:color w:val="000000" w:themeColor="text1"/>
          <w:sz w:val="18"/>
          <w:szCs w:val="18"/>
        </w:rPr>
      </w:pPr>
      <w:r w:rsidRPr="003757E0">
        <w:rPr>
          <w:rFonts w:ascii="Arial" w:eastAsia="Arial" w:hAnsi="Arial" w:cs="Arial"/>
          <w:bCs/>
          <w:i/>
          <w:iCs/>
          <w:color w:val="000000" w:themeColor="text1"/>
          <w:sz w:val="18"/>
          <w:szCs w:val="18"/>
        </w:rPr>
        <w:t>*Note: In 2020, the percentage distribution of Bisp</w:t>
      </w:r>
      <w:r>
        <w:rPr>
          <w:rFonts w:ascii="Arial" w:eastAsia="Arial" w:hAnsi="Arial" w:cs="Arial"/>
          <w:bCs/>
          <w:i/>
          <w:iCs/>
          <w:color w:val="000000" w:themeColor="text1"/>
          <w:sz w:val="18"/>
          <w:szCs w:val="18"/>
        </w:rPr>
        <w:t>h</w:t>
      </w:r>
      <w:r w:rsidRPr="003757E0">
        <w:rPr>
          <w:rFonts w:ascii="Arial" w:eastAsia="Arial" w:hAnsi="Arial" w:cs="Arial"/>
          <w:bCs/>
          <w:i/>
          <w:iCs/>
          <w:color w:val="000000" w:themeColor="text1"/>
          <w:sz w:val="18"/>
          <w:szCs w:val="18"/>
        </w:rPr>
        <w:t>enol- A, F and S</w:t>
      </w:r>
      <w:r>
        <w:rPr>
          <w:rFonts w:ascii="Arial" w:eastAsia="Arial" w:hAnsi="Arial" w:cs="Arial"/>
          <w:bCs/>
          <w:i/>
          <w:iCs/>
          <w:color w:val="000000" w:themeColor="text1"/>
          <w:sz w:val="18"/>
          <w:szCs w:val="18"/>
        </w:rPr>
        <w:t xml:space="preserve"> in Asia Pacific</w:t>
      </w:r>
      <w:r w:rsidRPr="003757E0">
        <w:rPr>
          <w:rFonts w:ascii="Arial" w:eastAsia="Arial" w:hAnsi="Arial" w:cs="Arial"/>
          <w:bCs/>
          <w:i/>
          <w:iCs/>
          <w:color w:val="000000" w:themeColor="text1"/>
          <w:sz w:val="18"/>
          <w:szCs w:val="18"/>
        </w:rPr>
        <w:t xml:space="preserve"> was </w:t>
      </w:r>
      <w:r>
        <w:rPr>
          <w:rFonts w:ascii="Arial" w:eastAsia="Arial" w:hAnsi="Arial" w:cs="Arial"/>
          <w:bCs/>
          <w:i/>
          <w:iCs/>
          <w:color w:val="000000" w:themeColor="text1"/>
          <w:sz w:val="18"/>
          <w:szCs w:val="18"/>
        </w:rPr>
        <w:t>88</w:t>
      </w:r>
      <w:r w:rsidRPr="003757E0">
        <w:rPr>
          <w:rFonts w:ascii="Arial" w:eastAsia="Arial" w:hAnsi="Arial" w:cs="Arial"/>
          <w:bCs/>
          <w:i/>
          <w:iCs/>
          <w:color w:val="000000" w:themeColor="text1"/>
          <w:sz w:val="18"/>
          <w:szCs w:val="18"/>
        </w:rPr>
        <w:t xml:space="preserve">%, </w:t>
      </w:r>
      <w:r>
        <w:rPr>
          <w:rFonts w:ascii="Arial" w:eastAsia="Arial" w:hAnsi="Arial" w:cs="Arial"/>
          <w:bCs/>
          <w:i/>
          <w:iCs/>
          <w:color w:val="000000" w:themeColor="text1"/>
          <w:sz w:val="18"/>
          <w:szCs w:val="18"/>
        </w:rPr>
        <w:t>9</w:t>
      </w:r>
      <w:r w:rsidRPr="003757E0">
        <w:rPr>
          <w:rFonts w:ascii="Arial" w:eastAsia="Arial" w:hAnsi="Arial" w:cs="Arial"/>
          <w:bCs/>
          <w:i/>
          <w:iCs/>
          <w:color w:val="000000" w:themeColor="text1"/>
          <w:sz w:val="18"/>
          <w:szCs w:val="18"/>
        </w:rPr>
        <w:t xml:space="preserve">% and </w:t>
      </w:r>
      <w:r>
        <w:rPr>
          <w:rFonts w:ascii="Arial" w:eastAsia="Arial" w:hAnsi="Arial" w:cs="Arial"/>
          <w:bCs/>
          <w:i/>
          <w:iCs/>
          <w:color w:val="000000" w:themeColor="text1"/>
          <w:sz w:val="18"/>
          <w:szCs w:val="18"/>
        </w:rPr>
        <w:t>4</w:t>
      </w:r>
      <w:r w:rsidRPr="003757E0">
        <w:rPr>
          <w:rFonts w:ascii="Arial" w:eastAsia="Arial" w:hAnsi="Arial" w:cs="Arial"/>
          <w:bCs/>
          <w:i/>
          <w:iCs/>
          <w:color w:val="000000" w:themeColor="text1"/>
          <w:sz w:val="18"/>
          <w:szCs w:val="18"/>
        </w:rPr>
        <w:t>%, respectively.</w:t>
      </w:r>
    </w:p>
    <w:p w14:paraId="451FCEC0" w14:textId="77777777" w:rsidR="003A525D" w:rsidRDefault="003A525D" w:rsidP="00F15E2C">
      <w:pPr>
        <w:spacing w:line="360" w:lineRule="auto"/>
        <w:textAlignment w:val="baseline"/>
        <w:rPr>
          <w:rFonts w:ascii="Arial" w:eastAsia="Verdana" w:hAnsi="Arial" w:cs="Arial"/>
          <w:b/>
          <w:bCs/>
          <w:color w:val="000000"/>
          <w:kern w:val="24"/>
          <w:sz w:val="24"/>
          <w:szCs w:val="24"/>
        </w:rPr>
      </w:pPr>
    </w:p>
    <w:p w14:paraId="18024984" w14:textId="77777777" w:rsidR="003A525D" w:rsidRDefault="003A525D" w:rsidP="00F15E2C">
      <w:pPr>
        <w:spacing w:line="360" w:lineRule="auto"/>
        <w:textAlignment w:val="baseline"/>
        <w:rPr>
          <w:rFonts w:ascii="Arial" w:eastAsia="Verdana" w:hAnsi="Arial" w:cs="Arial"/>
          <w:b/>
          <w:bCs/>
          <w:color w:val="000000"/>
          <w:kern w:val="24"/>
          <w:sz w:val="24"/>
          <w:szCs w:val="24"/>
        </w:rPr>
      </w:pPr>
    </w:p>
    <w:p w14:paraId="4A4C3D14" w14:textId="77777777" w:rsidR="003A525D" w:rsidRDefault="003A525D" w:rsidP="00F15E2C">
      <w:pPr>
        <w:spacing w:line="360" w:lineRule="auto"/>
        <w:textAlignment w:val="baseline"/>
        <w:rPr>
          <w:rFonts w:ascii="Arial" w:eastAsia="Verdana" w:hAnsi="Arial" w:cs="Arial"/>
          <w:b/>
          <w:bCs/>
          <w:color w:val="000000"/>
          <w:kern w:val="24"/>
          <w:sz w:val="24"/>
          <w:szCs w:val="24"/>
        </w:rPr>
      </w:pPr>
    </w:p>
    <w:p w14:paraId="6D4C47B3" w14:textId="77777777" w:rsidR="003A525D" w:rsidRDefault="003A525D" w:rsidP="00F15E2C">
      <w:pPr>
        <w:spacing w:line="360" w:lineRule="auto"/>
        <w:textAlignment w:val="baseline"/>
        <w:rPr>
          <w:rFonts w:ascii="Arial" w:eastAsia="Verdana" w:hAnsi="Arial" w:cs="Arial"/>
          <w:b/>
          <w:bCs/>
          <w:color w:val="000000"/>
          <w:kern w:val="24"/>
          <w:sz w:val="24"/>
          <w:szCs w:val="24"/>
        </w:rPr>
      </w:pPr>
    </w:p>
    <w:p w14:paraId="56FF3845" w14:textId="69D00B3E" w:rsidR="00F15E2C" w:rsidRPr="008D1421" w:rsidRDefault="00F15E2C" w:rsidP="00F15E2C">
      <w:pPr>
        <w:spacing w:line="360" w:lineRule="auto"/>
        <w:textAlignment w:val="baseline"/>
        <w:rPr>
          <w:rFonts w:ascii="Arial" w:eastAsia="Verdana" w:hAnsi="Arial" w:cs="Arial"/>
          <w:b/>
          <w:bCs/>
          <w:color w:val="000000"/>
          <w:kern w:val="24"/>
          <w:sz w:val="24"/>
          <w:szCs w:val="24"/>
        </w:rPr>
      </w:pPr>
      <w:r w:rsidRPr="008D1421">
        <w:rPr>
          <w:rFonts w:ascii="Arial" w:eastAsia="Verdana" w:hAnsi="Arial" w:cs="Arial"/>
          <w:b/>
          <w:bCs/>
          <w:color w:val="000000"/>
          <w:kern w:val="24"/>
          <w:sz w:val="24"/>
          <w:szCs w:val="24"/>
        </w:rPr>
        <w:t>Asia Pacific Vinyl Ester Resin Demand Supply Analysis, By Volume, 2015-2030F (Thousand Tonnes)</w:t>
      </w:r>
    </w:p>
    <w:tbl>
      <w:tblPr>
        <w:tblW w:w="10004" w:type="dxa"/>
        <w:jc w:val="center"/>
        <w:tblCellMar>
          <w:left w:w="0" w:type="dxa"/>
          <w:right w:w="0" w:type="dxa"/>
        </w:tblCellMar>
        <w:tblLook w:val="0420" w:firstRow="1" w:lastRow="0" w:firstColumn="0" w:lastColumn="0" w:noHBand="0" w:noVBand="1"/>
      </w:tblPr>
      <w:tblGrid>
        <w:gridCol w:w="1055"/>
        <w:gridCol w:w="1136"/>
        <w:gridCol w:w="867"/>
        <w:gridCol w:w="867"/>
        <w:gridCol w:w="867"/>
        <w:gridCol w:w="867"/>
        <w:gridCol w:w="754"/>
        <w:gridCol w:w="980"/>
        <w:gridCol w:w="871"/>
        <w:gridCol w:w="870"/>
        <w:gridCol w:w="870"/>
      </w:tblGrid>
      <w:tr w:rsidR="00F15E2C" w:rsidRPr="00113DAD" w14:paraId="7D174B59" w14:textId="77777777" w:rsidTr="005B1169">
        <w:trPr>
          <w:trHeight w:val="384"/>
          <w:jc w:val="center"/>
        </w:trPr>
        <w:tc>
          <w:tcPr>
            <w:tcW w:w="1055"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181EA3A8" w14:textId="77777777" w:rsidR="00F15E2C" w:rsidRPr="00113DAD" w:rsidRDefault="00F15E2C" w:rsidP="005B1169">
            <w:pPr>
              <w:tabs>
                <w:tab w:val="left" w:pos="1290"/>
              </w:tabs>
              <w:spacing w:line="360" w:lineRule="auto"/>
              <w:jc w:val="center"/>
              <w:rPr>
                <w:rFonts w:ascii="Arial" w:eastAsia="Arial" w:hAnsi="Arial" w:cs="Arial"/>
                <w:color w:val="000000" w:themeColor="text1"/>
                <w:sz w:val="14"/>
                <w:szCs w:val="14"/>
                <w:lang w:val="en-US"/>
              </w:rPr>
            </w:pPr>
          </w:p>
        </w:tc>
        <w:tc>
          <w:tcPr>
            <w:tcW w:w="1136"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6A792FC8" w14:textId="77777777" w:rsidR="00F15E2C" w:rsidRPr="00113DAD" w:rsidRDefault="00F15E2C" w:rsidP="005B1169">
            <w:pPr>
              <w:tabs>
                <w:tab w:val="left" w:pos="1290"/>
              </w:tabs>
              <w:spacing w:line="360" w:lineRule="auto"/>
              <w:jc w:val="center"/>
              <w:rPr>
                <w:rFonts w:ascii="Arial" w:eastAsia="Arial" w:hAnsi="Arial" w:cs="Arial"/>
                <w:color w:val="000000" w:themeColor="text1"/>
                <w:sz w:val="14"/>
                <w:szCs w:val="14"/>
                <w:lang w:val="en-US"/>
              </w:rPr>
            </w:pPr>
          </w:p>
        </w:tc>
        <w:tc>
          <w:tcPr>
            <w:tcW w:w="867"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462AFDFF" w14:textId="77777777" w:rsidR="00F15E2C" w:rsidRPr="00113DAD" w:rsidRDefault="00F15E2C" w:rsidP="005B1169">
            <w:pPr>
              <w:tabs>
                <w:tab w:val="left" w:pos="1290"/>
              </w:tabs>
              <w:spacing w:line="360" w:lineRule="auto"/>
              <w:jc w:val="center"/>
              <w:rPr>
                <w:rFonts w:ascii="Arial" w:eastAsia="Arial" w:hAnsi="Arial" w:cs="Arial"/>
                <w:color w:val="FFFFFF" w:themeColor="background1"/>
                <w:sz w:val="14"/>
                <w:szCs w:val="14"/>
                <w:lang w:val="en-US"/>
              </w:rPr>
            </w:pPr>
            <w:r w:rsidRPr="00113DAD">
              <w:rPr>
                <w:rFonts w:ascii="Arial" w:eastAsia="Arial" w:hAnsi="Arial" w:cs="Arial"/>
                <w:b/>
                <w:bCs/>
                <w:color w:val="FFFFFF" w:themeColor="background1"/>
                <w:sz w:val="14"/>
                <w:szCs w:val="14"/>
              </w:rPr>
              <w:t>2015</w:t>
            </w:r>
          </w:p>
        </w:tc>
        <w:tc>
          <w:tcPr>
            <w:tcW w:w="867"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7A5F0084" w14:textId="77777777" w:rsidR="00F15E2C" w:rsidRPr="00113DAD" w:rsidRDefault="00F15E2C" w:rsidP="005B1169">
            <w:pPr>
              <w:tabs>
                <w:tab w:val="left" w:pos="1290"/>
              </w:tabs>
              <w:spacing w:line="360" w:lineRule="auto"/>
              <w:jc w:val="center"/>
              <w:rPr>
                <w:rFonts w:ascii="Arial" w:eastAsia="Arial" w:hAnsi="Arial" w:cs="Arial"/>
                <w:color w:val="FFFFFF" w:themeColor="background1"/>
                <w:sz w:val="14"/>
                <w:szCs w:val="14"/>
                <w:lang w:val="en-US"/>
              </w:rPr>
            </w:pPr>
            <w:r w:rsidRPr="00113DAD">
              <w:rPr>
                <w:rFonts w:ascii="Arial" w:eastAsia="Arial" w:hAnsi="Arial" w:cs="Arial"/>
                <w:b/>
                <w:bCs/>
                <w:color w:val="FFFFFF" w:themeColor="background1"/>
                <w:sz w:val="14"/>
                <w:szCs w:val="14"/>
              </w:rPr>
              <w:t>2016</w:t>
            </w:r>
          </w:p>
        </w:tc>
        <w:tc>
          <w:tcPr>
            <w:tcW w:w="867"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29A3C2D6" w14:textId="77777777" w:rsidR="00F15E2C" w:rsidRPr="00113DAD" w:rsidRDefault="00F15E2C" w:rsidP="005B1169">
            <w:pPr>
              <w:tabs>
                <w:tab w:val="left" w:pos="1290"/>
              </w:tabs>
              <w:spacing w:line="360" w:lineRule="auto"/>
              <w:jc w:val="center"/>
              <w:rPr>
                <w:rFonts w:ascii="Arial" w:eastAsia="Arial" w:hAnsi="Arial" w:cs="Arial"/>
                <w:color w:val="FFFFFF" w:themeColor="background1"/>
                <w:sz w:val="14"/>
                <w:szCs w:val="14"/>
                <w:lang w:val="en-US"/>
              </w:rPr>
            </w:pPr>
            <w:r w:rsidRPr="00113DAD">
              <w:rPr>
                <w:rFonts w:ascii="Arial" w:eastAsia="Arial" w:hAnsi="Arial" w:cs="Arial"/>
                <w:b/>
                <w:bCs/>
                <w:color w:val="FFFFFF" w:themeColor="background1"/>
                <w:sz w:val="14"/>
                <w:szCs w:val="14"/>
              </w:rPr>
              <w:t>2017</w:t>
            </w:r>
          </w:p>
        </w:tc>
        <w:tc>
          <w:tcPr>
            <w:tcW w:w="867"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0A766164" w14:textId="77777777" w:rsidR="00F15E2C" w:rsidRPr="00113DAD" w:rsidRDefault="00F15E2C" w:rsidP="005B1169">
            <w:pPr>
              <w:tabs>
                <w:tab w:val="left" w:pos="1290"/>
              </w:tabs>
              <w:spacing w:line="360" w:lineRule="auto"/>
              <w:jc w:val="center"/>
              <w:rPr>
                <w:rFonts w:ascii="Arial" w:eastAsia="Arial" w:hAnsi="Arial" w:cs="Arial"/>
                <w:color w:val="FFFFFF" w:themeColor="background1"/>
                <w:sz w:val="14"/>
                <w:szCs w:val="14"/>
                <w:lang w:val="en-US"/>
              </w:rPr>
            </w:pPr>
            <w:r w:rsidRPr="00113DAD">
              <w:rPr>
                <w:rFonts w:ascii="Arial" w:eastAsia="Arial" w:hAnsi="Arial" w:cs="Arial"/>
                <w:b/>
                <w:bCs/>
                <w:color w:val="FFFFFF" w:themeColor="background1"/>
                <w:sz w:val="14"/>
                <w:szCs w:val="14"/>
              </w:rPr>
              <w:t>2018</w:t>
            </w:r>
          </w:p>
        </w:tc>
        <w:tc>
          <w:tcPr>
            <w:tcW w:w="754"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7A82DE0A" w14:textId="77777777" w:rsidR="00F15E2C" w:rsidRPr="00113DAD" w:rsidRDefault="00F15E2C" w:rsidP="005B1169">
            <w:pPr>
              <w:tabs>
                <w:tab w:val="left" w:pos="1290"/>
              </w:tabs>
              <w:spacing w:line="360" w:lineRule="auto"/>
              <w:jc w:val="center"/>
              <w:rPr>
                <w:rFonts w:ascii="Arial" w:eastAsia="Arial" w:hAnsi="Arial" w:cs="Arial"/>
                <w:color w:val="FFFFFF" w:themeColor="background1"/>
                <w:sz w:val="14"/>
                <w:szCs w:val="14"/>
                <w:lang w:val="en-US"/>
              </w:rPr>
            </w:pPr>
            <w:r w:rsidRPr="00113DAD">
              <w:rPr>
                <w:rFonts w:ascii="Arial" w:eastAsia="Arial" w:hAnsi="Arial" w:cs="Arial"/>
                <w:b/>
                <w:bCs/>
                <w:color w:val="FFFFFF" w:themeColor="background1"/>
                <w:sz w:val="14"/>
                <w:szCs w:val="14"/>
              </w:rPr>
              <w:t>2019</w:t>
            </w:r>
          </w:p>
        </w:tc>
        <w:tc>
          <w:tcPr>
            <w:tcW w:w="980"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098D25FD" w14:textId="77777777" w:rsidR="00F15E2C" w:rsidRPr="00113DAD" w:rsidRDefault="00F15E2C" w:rsidP="005B1169">
            <w:pPr>
              <w:tabs>
                <w:tab w:val="left" w:pos="1290"/>
              </w:tabs>
              <w:spacing w:line="360" w:lineRule="auto"/>
              <w:jc w:val="center"/>
              <w:rPr>
                <w:rFonts w:ascii="Arial" w:eastAsia="Arial" w:hAnsi="Arial" w:cs="Arial"/>
                <w:color w:val="FFFFFF" w:themeColor="background1"/>
                <w:sz w:val="14"/>
                <w:szCs w:val="14"/>
                <w:lang w:val="en-US"/>
              </w:rPr>
            </w:pPr>
            <w:r w:rsidRPr="00113DAD">
              <w:rPr>
                <w:rFonts w:ascii="Arial" w:eastAsia="Arial" w:hAnsi="Arial" w:cs="Arial"/>
                <w:b/>
                <w:bCs/>
                <w:color w:val="FFFFFF" w:themeColor="background1"/>
                <w:sz w:val="14"/>
                <w:szCs w:val="14"/>
              </w:rPr>
              <w:t>2020</w:t>
            </w:r>
          </w:p>
        </w:tc>
        <w:tc>
          <w:tcPr>
            <w:tcW w:w="871"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06F7143C" w14:textId="77777777" w:rsidR="00F15E2C" w:rsidRPr="00113DAD" w:rsidRDefault="00F15E2C" w:rsidP="005B1169">
            <w:pPr>
              <w:tabs>
                <w:tab w:val="left" w:pos="1290"/>
              </w:tabs>
              <w:spacing w:line="360" w:lineRule="auto"/>
              <w:jc w:val="center"/>
              <w:rPr>
                <w:rFonts w:ascii="Arial" w:eastAsia="Arial" w:hAnsi="Arial" w:cs="Arial"/>
                <w:color w:val="FFFFFF" w:themeColor="background1"/>
                <w:sz w:val="14"/>
                <w:szCs w:val="14"/>
                <w:lang w:val="en-US"/>
              </w:rPr>
            </w:pPr>
            <w:r w:rsidRPr="00113DAD">
              <w:rPr>
                <w:rFonts w:ascii="Arial" w:eastAsia="Arial" w:hAnsi="Arial" w:cs="Arial"/>
                <w:b/>
                <w:bCs/>
                <w:color w:val="FFFFFF" w:themeColor="background1"/>
                <w:sz w:val="14"/>
                <w:szCs w:val="14"/>
              </w:rPr>
              <w:t>2021E</w:t>
            </w:r>
          </w:p>
        </w:tc>
        <w:tc>
          <w:tcPr>
            <w:tcW w:w="870"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4FCFF38C" w14:textId="77777777" w:rsidR="00F15E2C" w:rsidRPr="00113DAD" w:rsidRDefault="00F15E2C" w:rsidP="005B1169">
            <w:pPr>
              <w:tabs>
                <w:tab w:val="left" w:pos="1290"/>
              </w:tabs>
              <w:spacing w:line="360" w:lineRule="auto"/>
              <w:jc w:val="center"/>
              <w:rPr>
                <w:rFonts w:ascii="Arial" w:eastAsia="Arial" w:hAnsi="Arial" w:cs="Arial"/>
                <w:color w:val="FFFFFF" w:themeColor="background1"/>
                <w:sz w:val="14"/>
                <w:szCs w:val="14"/>
                <w:lang w:val="en-US"/>
              </w:rPr>
            </w:pPr>
            <w:r w:rsidRPr="00113DAD">
              <w:rPr>
                <w:rFonts w:ascii="Arial" w:eastAsia="Arial" w:hAnsi="Arial" w:cs="Arial"/>
                <w:b/>
                <w:bCs/>
                <w:color w:val="FFFFFF" w:themeColor="background1"/>
                <w:sz w:val="14"/>
                <w:szCs w:val="14"/>
              </w:rPr>
              <w:t>2025F</w:t>
            </w:r>
          </w:p>
        </w:tc>
        <w:tc>
          <w:tcPr>
            <w:tcW w:w="870"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77BF3313" w14:textId="77777777" w:rsidR="00F15E2C" w:rsidRPr="00113DAD" w:rsidRDefault="00F15E2C" w:rsidP="005B1169">
            <w:pPr>
              <w:tabs>
                <w:tab w:val="left" w:pos="1290"/>
              </w:tabs>
              <w:spacing w:line="360" w:lineRule="auto"/>
              <w:jc w:val="center"/>
              <w:rPr>
                <w:rFonts w:ascii="Arial" w:eastAsia="Arial" w:hAnsi="Arial" w:cs="Arial"/>
                <w:color w:val="FFFFFF" w:themeColor="background1"/>
                <w:sz w:val="14"/>
                <w:szCs w:val="14"/>
                <w:lang w:val="en-US"/>
              </w:rPr>
            </w:pPr>
            <w:r w:rsidRPr="00113DAD">
              <w:rPr>
                <w:rFonts w:ascii="Arial" w:eastAsia="Arial" w:hAnsi="Arial" w:cs="Arial"/>
                <w:b/>
                <w:bCs/>
                <w:color w:val="FFFFFF" w:themeColor="background1"/>
                <w:sz w:val="14"/>
                <w:szCs w:val="14"/>
              </w:rPr>
              <w:t>2030F</w:t>
            </w:r>
          </w:p>
        </w:tc>
      </w:tr>
      <w:tr w:rsidR="00F15E2C" w:rsidRPr="00113DAD" w14:paraId="1294AE6F" w14:textId="77777777" w:rsidTr="005B1169">
        <w:trPr>
          <w:trHeight w:val="441"/>
          <w:jc w:val="center"/>
        </w:trPr>
        <w:tc>
          <w:tcPr>
            <w:tcW w:w="1055" w:type="dxa"/>
            <w:vMerge w:val="restart"/>
            <w:tcBorders>
              <w:top w:val="single" w:sz="24" w:space="0" w:color="FFFFFF"/>
              <w:left w:val="single" w:sz="8" w:space="0" w:color="FFFFFF"/>
              <w:bottom w:val="single" w:sz="8" w:space="0" w:color="FFFFFF"/>
              <w:right w:val="single" w:sz="8" w:space="0" w:color="FFFFFF"/>
            </w:tcBorders>
            <w:shd w:val="clear" w:color="auto" w:fill="D5E3CF"/>
            <w:tcMar>
              <w:top w:w="72" w:type="dxa"/>
              <w:left w:w="144" w:type="dxa"/>
              <w:bottom w:w="72" w:type="dxa"/>
              <w:right w:w="144" w:type="dxa"/>
            </w:tcMar>
            <w:vAlign w:val="center"/>
            <w:hideMark/>
          </w:tcPr>
          <w:p w14:paraId="01B28175" w14:textId="77777777" w:rsidR="00F15E2C" w:rsidRPr="00113DAD" w:rsidRDefault="00F15E2C"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b/>
                <w:bCs/>
                <w:color w:val="000000" w:themeColor="text1"/>
                <w:sz w:val="14"/>
                <w:szCs w:val="14"/>
              </w:rPr>
              <w:t>Asia Pacific</w:t>
            </w:r>
          </w:p>
        </w:tc>
        <w:tc>
          <w:tcPr>
            <w:tcW w:w="1136" w:type="dxa"/>
            <w:tcBorders>
              <w:top w:val="single" w:sz="24" w:space="0" w:color="FFFFFF"/>
              <w:left w:val="single" w:sz="8" w:space="0" w:color="FFFFFF"/>
              <w:bottom w:val="single" w:sz="8" w:space="0" w:color="FFFFFF"/>
              <w:right w:val="single" w:sz="8" w:space="0" w:color="FFFFFF"/>
            </w:tcBorders>
            <w:shd w:val="clear" w:color="auto" w:fill="D5E3CF"/>
            <w:tcMar>
              <w:top w:w="72" w:type="dxa"/>
              <w:left w:w="144" w:type="dxa"/>
              <w:bottom w:w="72" w:type="dxa"/>
              <w:right w:w="144" w:type="dxa"/>
            </w:tcMar>
            <w:vAlign w:val="center"/>
            <w:hideMark/>
          </w:tcPr>
          <w:p w14:paraId="381D1D2D" w14:textId="77777777" w:rsidR="00F15E2C" w:rsidRPr="00113DAD" w:rsidRDefault="00F15E2C"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b/>
                <w:bCs/>
                <w:color w:val="000000" w:themeColor="text1"/>
                <w:sz w:val="14"/>
                <w:szCs w:val="14"/>
              </w:rPr>
              <w:t>Capacity</w:t>
            </w:r>
          </w:p>
        </w:tc>
        <w:tc>
          <w:tcPr>
            <w:tcW w:w="867"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4FF51F9D" w14:textId="77777777" w:rsidR="00F15E2C" w:rsidRPr="00113DAD" w:rsidRDefault="00F15E2C"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427</w:t>
            </w:r>
          </w:p>
        </w:tc>
        <w:tc>
          <w:tcPr>
            <w:tcW w:w="867"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09CAB9D5" w14:textId="77777777" w:rsidR="00F15E2C" w:rsidRPr="00113DAD" w:rsidRDefault="00F15E2C"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427</w:t>
            </w:r>
          </w:p>
        </w:tc>
        <w:tc>
          <w:tcPr>
            <w:tcW w:w="867"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4147D428" w14:textId="77777777" w:rsidR="00F15E2C" w:rsidRPr="00113DAD" w:rsidRDefault="00F15E2C"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427</w:t>
            </w:r>
          </w:p>
        </w:tc>
        <w:tc>
          <w:tcPr>
            <w:tcW w:w="867"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7BA2C9B6" w14:textId="77777777" w:rsidR="00F15E2C" w:rsidRPr="00113DAD" w:rsidRDefault="00F15E2C"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427</w:t>
            </w:r>
          </w:p>
        </w:tc>
        <w:tc>
          <w:tcPr>
            <w:tcW w:w="754"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2F213A63" w14:textId="77777777" w:rsidR="00F15E2C" w:rsidRPr="00113DAD" w:rsidRDefault="00F15E2C"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442</w:t>
            </w:r>
          </w:p>
        </w:tc>
        <w:tc>
          <w:tcPr>
            <w:tcW w:w="980"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28C9B7C4" w14:textId="77777777" w:rsidR="00F15E2C" w:rsidRPr="00113DAD" w:rsidRDefault="00F15E2C"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442</w:t>
            </w:r>
          </w:p>
        </w:tc>
        <w:tc>
          <w:tcPr>
            <w:tcW w:w="871"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5D9B9ED6" w14:textId="77777777" w:rsidR="00F15E2C" w:rsidRPr="00113DAD" w:rsidRDefault="00F15E2C"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477</w:t>
            </w:r>
          </w:p>
        </w:tc>
        <w:tc>
          <w:tcPr>
            <w:tcW w:w="870"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36296045" w14:textId="77777777" w:rsidR="00F15E2C" w:rsidRPr="00113DAD" w:rsidRDefault="00F15E2C"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482</w:t>
            </w:r>
          </w:p>
        </w:tc>
        <w:tc>
          <w:tcPr>
            <w:tcW w:w="870"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6C5EF973" w14:textId="77777777" w:rsidR="00F15E2C" w:rsidRPr="00113DAD" w:rsidRDefault="00F15E2C"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487</w:t>
            </w:r>
          </w:p>
        </w:tc>
      </w:tr>
      <w:tr w:rsidR="00F15E2C" w:rsidRPr="00113DAD" w14:paraId="32865DD7" w14:textId="77777777" w:rsidTr="005B1169">
        <w:trPr>
          <w:trHeight w:val="384"/>
          <w:jc w:val="center"/>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6CF4A353" w14:textId="77777777" w:rsidR="00F15E2C" w:rsidRPr="00113DAD" w:rsidRDefault="00F15E2C" w:rsidP="005B1169">
            <w:pPr>
              <w:tabs>
                <w:tab w:val="left" w:pos="1290"/>
              </w:tabs>
              <w:spacing w:line="360" w:lineRule="auto"/>
              <w:jc w:val="center"/>
              <w:rPr>
                <w:rFonts w:ascii="Arial" w:eastAsia="Arial" w:hAnsi="Arial" w:cs="Arial"/>
                <w:color w:val="000000" w:themeColor="text1"/>
                <w:sz w:val="14"/>
                <w:szCs w:val="14"/>
                <w:lang w:val="en-US"/>
              </w:rPr>
            </w:pPr>
          </w:p>
        </w:tc>
        <w:tc>
          <w:tcPr>
            <w:tcW w:w="1136" w:type="dxa"/>
            <w:tcBorders>
              <w:top w:val="single" w:sz="8" w:space="0" w:color="FFFFFF"/>
              <w:left w:val="single" w:sz="8" w:space="0" w:color="FFFFFF"/>
              <w:bottom w:val="single" w:sz="8" w:space="0" w:color="FFFFFF"/>
              <w:right w:val="single" w:sz="8" w:space="0" w:color="FFFFFF"/>
            </w:tcBorders>
            <w:shd w:val="clear" w:color="auto" w:fill="EBF1E9"/>
            <w:tcMar>
              <w:top w:w="72" w:type="dxa"/>
              <w:left w:w="144" w:type="dxa"/>
              <w:bottom w:w="72" w:type="dxa"/>
              <w:right w:w="144" w:type="dxa"/>
            </w:tcMar>
            <w:vAlign w:val="center"/>
            <w:hideMark/>
          </w:tcPr>
          <w:p w14:paraId="002AA08A" w14:textId="77777777" w:rsidR="00F15E2C" w:rsidRPr="00113DAD" w:rsidRDefault="00F15E2C"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b/>
                <w:bCs/>
                <w:color w:val="000000" w:themeColor="text1"/>
                <w:sz w:val="14"/>
                <w:szCs w:val="14"/>
              </w:rPr>
              <w:t>Production</w:t>
            </w:r>
          </w:p>
        </w:tc>
        <w:tc>
          <w:tcPr>
            <w:tcW w:w="867"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7E5D8B7F" w14:textId="77777777" w:rsidR="00F15E2C" w:rsidRPr="00113DAD" w:rsidRDefault="00F15E2C"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315</w:t>
            </w:r>
          </w:p>
        </w:tc>
        <w:tc>
          <w:tcPr>
            <w:tcW w:w="867"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65BD7E46" w14:textId="77777777" w:rsidR="00F15E2C" w:rsidRPr="00113DAD" w:rsidRDefault="00F15E2C"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326</w:t>
            </w:r>
          </w:p>
        </w:tc>
        <w:tc>
          <w:tcPr>
            <w:tcW w:w="867"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31A22450" w14:textId="77777777" w:rsidR="00F15E2C" w:rsidRPr="00113DAD" w:rsidRDefault="00F15E2C"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337</w:t>
            </w:r>
          </w:p>
        </w:tc>
        <w:tc>
          <w:tcPr>
            <w:tcW w:w="867"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3457E595" w14:textId="77777777" w:rsidR="00F15E2C" w:rsidRPr="00113DAD" w:rsidRDefault="00F15E2C"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340</w:t>
            </w:r>
          </w:p>
        </w:tc>
        <w:tc>
          <w:tcPr>
            <w:tcW w:w="754"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2B0F5AC6" w14:textId="77777777" w:rsidR="00F15E2C" w:rsidRPr="00113DAD" w:rsidRDefault="00F15E2C"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357</w:t>
            </w:r>
          </w:p>
        </w:tc>
        <w:tc>
          <w:tcPr>
            <w:tcW w:w="98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071A2903" w14:textId="77777777" w:rsidR="00F15E2C" w:rsidRPr="00113DAD" w:rsidRDefault="00F15E2C"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327</w:t>
            </w:r>
          </w:p>
        </w:tc>
        <w:tc>
          <w:tcPr>
            <w:tcW w:w="871"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11A40BB8" w14:textId="77777777" w:rsidR="00F15E2C" w:rsidRPr="00113DAD" w:rsidRDefault="00F15E2C"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369</w:t>
            </w:r>
          </w:p>
        </w:tc>
        <w:tc>
          <w:tcPr>
            <w:tcW w:w="87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5D624B16" w14:textId="77777777" w:rsidR="00F15E2C" w:rsidRPr="00113DAD" w:rsidRDefault="00F15E2C"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399</w:t>
            </w:r>
          </w:p>
        </w:tc>
        <w:tc>
          <w:tcPr>
            <w:tcW w:w="87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1EE78281" w14:textId="77777777" w:rsidR="00F15E2C" w:rsidRPr="00113DAD" w:rsidRDefault="00F15E2C"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441</w:t>
            </w:r>
          </w:p>
        </w:tc>
      </w:tr>
      <w:tr w:rsidR="00F15E2C" w:rsidRPr="00113DAD" w14:paraId="46A28A86" w14:textId="77777777" w:rsidTr="005B1169">
        <w:trPr>
          <w:trHeight w:val="624"/>
          <w:jc w:val="center"/>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67CAC5D0" w14:textId="77777777" w:rsidR="00F15E2C" w:rsidRPr="00113DAD" w:rsidRDefault="00F15E2C" w:rsidP="005B1169">
            <w:pPr>
              <w:tabs>
                <w:tab w:val="left" w:pos="1290"/>
              </w:tabs>
              <w:spacing w:line="360" w:lineRule="auto"/>
              <w:jc w:val="center"/>
              <w:rPr>
                <w:rFonts w:ascii="Arial" w:eastAsia="Arial" w:hAnsi="Arial" w:cs="Arial"/>
                <w:color w:val="000000" w:themeColor="text1"/>
                <w:sz w:val="14"/>
                <w:szCs w:val="14"/>
                <w:lang w:val="en-US"/>
              </w:rPr>
            </w:pPr>
          </w:p>
        </w:tc>
        <w:tc>
          <w:tcPr>
            <w:tcW w:w="1136" w:type="dxa"/>
            <w:tcBorders>
              <w:top w:val="single" w:sz="8" w:space="0" w:color="FFFFFF"/>
              <w:left w:val="single" w:sz="8" w:space="0" w:color="FFFFFF"/>
              <w:bottom w:val="single" w:sz="8" w:space="0" w:color="FFFFFF"/>
              <w:right w:val="single" w:sz="8" w:space="0" w:color="FFFFFF"/>
            </w:tcBorders>
            <w:shd w:val="clear" w:color="auto" w:fill="D5E3CF"/>
            <w:tcMar>
              <w:top w:w="72" w:type="dxa"/>
              <w:left w:w="144" w:type="dxa"/>
              <w:bottom w:w="72" w:type="dxa"/>
              <w:right w:w="144" w:type="dxa"/>
            </w:tcMar>
            <w:vAlign w:val="center"/>
            <w:hideMark/>
          </w:tcPr>
          <w:p w14:paraId="6913AC0E" w14:textId="77777777" w:rsidR="00F15E2C" w:rsidRPr="00113DAD" w:rsidRDefault="00F15E2C"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b/>
                <w:bCs/>
                <w:color w:val="000000" w:themeColor="text1"/>
                <w:sz w:val="14"/>
                <w:szCs w:val="14"/>
              </w:rPr>
              <w:t>Total Demand</w:t>
            </w:r>
          </w:p>
        </w:tc>
        <w:tc>
          <w:tcPr>
            <w:tcW w:w="867"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32BC79B7" w14:textId="77777777" w:rsidR="00F15E2C" w:rsidRPr="00113DAD" w:rsidRDefault="00F15E2C"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283.31</w:t>
            </w:r>
          </w:p>
        </w:tc>
        <w:tc>
          <w:tcPr>
            <w:tcW w:w="867"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03963927" w14:textId="77777777" w:rsidR="00F15E2C" w:rsidRPr="00113DAD" w:rsidRDefault="00F15E2C"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301.03</w:t>
            </w:r>
          </w:p>
        </w:tc>
        <w:tc>
          <w:tcPr>
            <w:tcW w:w="867"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351B2E36" w14:textId="77777777" w:rsidR="00F15E2C" w:rsidRPr="00113DAD" w:rsidRDefault="00F15E2C"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317.07</w:t>
            </w:r>
          </w:p>
        </w:tc>
        <w:tc>
          <w:tcPr>
            <w:tcW w:w="867"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6EC8AB6D" w14:textId="77777777" w:rsidR="00F15E2C" w:rsidRPr="00113DAD" w:rsidRDefault="00F15E2C"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332.53</w:t>
            </w:r>
          </w:p>
        </w:tc>
        <w:tc>
          <w:tcPr>
            <w:tcW w:w="754"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23655E53" w14:textId="77777777" w:rsidR="00F15E2C" w:rsidRPr="00113DAD" w:rsidRDefault="00F15E2C"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348.58</w:t>
            </w:r>
          </w:p>
        </w:tc>
        <w:tc>
          <w:tcPr>
            <w:tcW w:w="98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02E05505" w14:textId="77777777" w:rsidR="00F15E2C" w:rsidRPr="00113DAD" w:rsidRDefault="00F15E2C"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322.29</w:t>
            </w:r>
          </w:p>
        </w:tc>
        <w:tc>
          <w:tcPr>
            <w:tcW w:w="871"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732A6380" w14:textId="77777777" w:rsidR="00F15E2C" w:rsidRPr="00113DAD" w:rsidRDefault="00F15E2C"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349.49</w:t>
            </w:r>
          </w:p>
        </w:tc>
        <w:tc>
          <w:tcPr>
            <w:tcW w:w="87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3C3818AB" w14:textId="77777777" w:rsidR="00F15E2C" w:rsidRPr="00113DAD" w:rsidRDefault="00F15E2C"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484.81</w:t>
            </w:r>
          </w:p>
        </w:tc>
        <w:tc>
          <w:tcPr>
            <w:tcW w:w="87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4F172991" w14:textId="77777777" w:rsidR="00F15E2C" w:rsidRPr="00113DAD" w:rsidRDefault="00F15E2C"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688.20</w:t>
            </w:r>
          </w:p>
        </w:tc>
      </w:tr>
      <w:tr w:rsidR="00F15E2C" w:rsidRPr="00113DAD" w14:paraId="223D72C0" w14:textId="77777777" w:rsidTr="005B1169">
        <w:trPr>
          <w:trHeight w:val="624"/>
          <w:jc w:val="center"/>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64A91144" w14:textId="77777777" w:rsidR="00F15E2C" w:rsidRPr="00113DAD" w:rsidRDefault="00F15E2C" w:rsidP="005B1169">
            <w:pPr>
              <w:tabs>
                <w:tab w:val="left" w:pos="1290"/>
              </w:tabs>
              <w:spacing w:line="360" w:lineRule="auto"/>
              <w:jc w:val="center"/>
              <w:rPr>
                <w:rFonts w:ascii="Arial" w:eastAsia="Arial" w:hAnsi="Arial" w:cs="Arial"/>
                <w:color w:val="000000" w:themeColor="text1"/>
                <w:sz w:val="14"/>
                <w:szCs w:val="14"/>
                <w:lang w:val="en-US"/>
              </w:rPr>
            </w:pPr>
          </w:p>
        </w:tc>
        <w:tc>
          <w:tcPr>
            <w:tcW w:w="1136" w:type="dxa"/>
            <w:tcBorders>
              <w:top w:val="single" w:sz="8" w:space="0" w:color="FFFFFF"/>
              <w:left w:val="single" w:sz="8" w:space="0" w:color="FFFFFF"/>
              <w:bottom w:val="single" w:sz="8" w:space="0" w:color="FFFFFF"/>
              <w:right w:val="single" w:sz="8" w:space="0" w:color="FFFFFF"/>
            </w:tcBorders>
            <w:shd w:val="clear" w:color="auto" w:fill="EBF1E9"/>
            <w:tcMar>
              <w:top w:w="72" w:type="dxa"/>
              <w:left w:w="144" w:type="dxa"/>
              <w:bottom w:w="72" w:type="dxa"/>
              <w:right w:w="144" w:type="dxa"/>
            </w:tcMar>
            <w:vAlign w:val="center"/>
            <w:hideMark/>
          </w:tcPr>
          <w:p w14:paraId="45084EB2" w14:textId="77777777" w:rsidR="00F15E2C" w:rsidRPr="00113DAD" w:rsidRDefault="00F15E2C"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b/>
                <w:bCs/>
                <w:color w:val="000000" w:themeColor="text1"/>
                <w:sz w:val="14"/>
                <w:szCs w:val="14"/>
              </w:rPr>
              <w:t>Y-O-Y Growth (%)</w:t>
            </w:r>
          </w:p>
        </w:tc>
        <w:tc>
          <w:tcPr>
            <w:tcW w:w="867"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6ABFD934" w14:textId="77777777" w:rsidR="00F15E2C" w:rsidRPr="00113DAD" w:rsidRDefault="00F15E2C"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w:t>
            </w:r>
          </w:p>
        </w:tc>
        <w:tc>
          <w:tcPr>
            <w:tcW w:w="867"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5CFC9839" w14:textId="77777777" w:rsidR="00F15E2C" w:rsidRPr="00113DAD" w:rsidRDefault="00F15E2C"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6.26%</w:t>
            </w:r>
          </w:p>
        </w:tc>
        <w:tc>
          <w:tcPr>
            <w:tcW w:w="867"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6168B7F8" w14:textId="77777777" w:rsidR="00F15E2C" w:rsidRPr="00113DAD" w:rsidRDefault="00F15E2C"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5.33%</w:t>
            </w:r>
          </w:p>
        </w:tc>
        <w:tc>
          <w:tcPr>
            <w:tcW w:w="867"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09668934" w14:textId="77777777" w:rsidR="00F15E2C" w:rsidRPr="00113DAD" w:rsidRDefault="00F15E2C"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4.88%</w:t>
            </w:r>
          </w:p>
        </w:tc>
        <w:tc>
          <w:tcPr>
            <w:tcW w:w="754"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3DAA36C7" w14:textId="77777777" w:rsidR="00F15E2C" w:rsidRPr="00113DAD" w:rsidRDefault="00F15E2C"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4.83%</w:t>
            </w:r>
          </w:p>
        </w:tc>
        <w:tc>
          <w:tcPr>
            <w:tcW w:w="98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4604548C" w14:textId="77777777" w:rsidR="00F15E2C" w:rsidRPr="00113DAD" w:rsidRDefault="00F15E2C"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-7.54%</w:t>
            </w:r>
          </w:p>
        </w:tc>
        <w:tc>
          <w:tcPr>
            <w:tcW w:w="871"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2F2C5A0C" w14:textId="77777777" w:rsidR="00F15E2C" w:rsidRPr="00113DAD" w:rsidRDefault="00F15E2C"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8.44%</w:t>
            </w:r>
          </w:p>
        </w:tc>
        <w:tc>
          <w:tcPr>
            <w:tcW w:w="87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53875A5F" w14:textId="77777777" w:rsidR="00F15E2C" w:rsidRPr="00113DAD" w:rsidRDefault="00F15E2C"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8.06%</w:t>
            </w:r>
          </w:p>
        </w:tc>
        <w:tc>
          <w:tcPr>
            <w:tcW w:w="87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0AA2CA74" w14:textId="77777777" w:rsidR="00F15E2C" w:rsidRPr="00113DAD" w:rsidRDefault="00F15E2C"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6.84%</w:t>
            </w:r>
          </w:p>
        </w:tc>
      </w:tr>
      <w:tr w:rsidR="00F15E2C" w:rsidRPr="00113DAD" w14:paraId="6A31915B" w14:textId="77777777" w:rsidTr="005B1169">
        <w:trPr>
          <w:trHeight w:val="624"/>
          <w:jc w:val="center"/>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2A67E27A" w14:textId="77777777" w:rsidR="00F15E2C" w:rsidRPr="00113DAD" w:rsidRDefault="00F15E2C" w:rsidP="005B1169">
            <w:pPr>
              <w:tabs>
                <w:tab w:val="left" w:pos="1290"/>
              </w:tabs>
              <w:spacing w:line="360" w:lineRule="auto"/>
              <w:jc w:val="center"/>
              <w:rPr>
                <w:rFonts w:ascii="Arial" w:eastAsia="Arial" w:hAnsi="Arial" w:cs="Arial"/>
                <w:color w:val="000000" w:themeColor="text1"/>
                <w:sz w:val="14"/>
                <w:szCs w:val="14"/>
                <w:lang w:val="en-US"/>
              </w:rPr>
            </w:pPr>
          </w:p>
        </w:tc>
        <w:tc>
          <w:tcPr>
            <w:tcW w:w="1136" w:type="dxa"/>
            <w:tcBorders>
              <w:top w:val="single" w:sz="8" w:space="0" w:color="FFFFFF"/>
              <w:left w:val="single" w:sz="8" w:space="0" w:color="FFFFFF"/>
              <w:bottom w:val="single" w:sz="8" w:space="0" w:color="FFFFFF"/>
              <w:right w:val="single" w:sz="8" w:space="0" w:color="FFFFFF"/>
            </w:tcBorders>
            <w:shd w:val="clear" w:color="auto" w:fill="D5E3CF"/>
            <w:tcMar>
              <w:top w:w="72" w:type="dxa"/>
              <w:left w:w="144" w:type="dxa"/>
              <w:bottom w:w="72" w:type="dxa"/>
              <w:right w:w="144" w:type="dxa"/>
            </w:tcMar>
            <w:vAlign w:val="center"/>
            <w:hideMark/>
          </w:tcPr>
          <w:p w14:paraId="6E683B08" w14:textId="77777777" w:rsidR="00F15E2C" w:rsidRPr="00113DAD" w:rsidRDefault="00F15E2C"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b/>
                <w:bCs/>
                <w:color w:val="000000" w:themeColor="text1"/>
                <w:sz w:val="14"/>
                <w:szCs w:val="14"/>
              </w:rPr>
              <w:t>Demand Supply Gap</w:t>
            </w:r>
          </w:p>
        </w:tc>
        <w:tc>
          <w:tcPr>
            <w:tcW w:w="867"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2FADA482" w14:textId="77777777" w:rsidR="00F15E2C" w:rsidRPr="00113DAD" w:rsidRDefault="00F15E2C"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0.00</w:t>
            </w:r>
          </w:p>
        </w:tc>
        <w:tc>
          <w:tcPr>
            <w:tcW w:w="867"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338CD9C8" w14:textId="77777777" w:rsidR="00F15E2C" w:rsidRPr="00113DAD" w:rsidRDefault="00F15E2C"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0.00</w:t>
            </w:r>
          </w:p>
        </w:tc>
        <w:tc>
          <w:tcPr>
            <w:tcW w:w="867"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3D8B9D3B" w14:textId="77777777" w:rsidR="00F15E2C" w:rsidRPr="00113DAD" w:rsidRDefault="00F15E2C"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0.00</w:t>
            </w:r>
          </w:p>
        </w:tc>
        <w:tc>
          <w:tcPr>
            <w:tcW w:w="867"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301BB687" w14:textId="77777777" w:rsidR="00F15E2C" w:rsidRPr="00113DAD" w:rsidRDefault="00F15E2C"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0.00</w:t>
            </w:r>
          </w:p>
        </w:tc>
        <w:tc>
          <w:tcPr>
            <w:tcW w:w="754"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32362792" w14:textId="77777777" w:rsidR="00F15E2C" w:rsidRPr="00113DAD" w:rsidRDefault="00F15E2C"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0.00</w:t>
            </w:r>
          </w:p>
        </w:tc>
        <w:tc>
          <w:tcPr>
            <w:tcW w:w="98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6298CD4D" w14:textId="77777777" w:rsidR="00F15E2C" w:rsidRPr="00113DAD" w:rsidRDefault="00F15E2C"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0.00</w:t>
            </w:r>
          </w:p>
        </w:tc>
        <w:tc>
          <w:tcPr>
            <w:tcW w:w="871"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1B08E4D5" w14:textId="77777777" w:rsidR="00F15E2C" w:rsidRPr="00113DAD" w:rsidRDefault="00F15E2C"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27.90</w:t>
            </w:r>
          </w:p>
        </w:tc>
        <w:tc>
          <w:tcPr>
            <w:tcW w:w="87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3F3F7B66" w14:textId="77777777" w:rsidR="00F15E2C" w:rsidRPr="00113DAD" w:rsidRDefault="00F15E2C"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noProof/>
                <w:sz w:val="14"/>
                <w:szCs w:val="14"/>
              </w:rPr>
              <mc:AlternateContent>
                <mc:Choice Requires="wps">
                  <w:drawing>
                    <wp:anchor distT="0" distB="0" distL="114300" distR="114300" simplePos="0" relativeHeight="252807168" behindDoc="0" locked="0" layoutInCell="1" allowOverlap="1" wp14:anchorId="0ED72406" wp14:editId="6E8DB54C">
                      <wp:simplePos x="0" y="0"/>
                      <wp:positionH relativeFrom="column">
                        <wp:posOffset>-812800</wp:posOffset>
                      </wp:positionH>
                      <wp:positionV relativeFrom="paragraph">
                        <wp:posOffset>445770</wp:posOffset>
                      </wp:positionV>
                      <wp:extent cx="1809115" cy="584200"/>
                      <wp:effectExtent l="0" t="0" r="0" b="0"/>
                      <wp:wrapNone/>
                      <wp:docPr id="9" name="TextBox 4"/>
                      <wp:cNvGraphicFramePr/>
                      <a:graphic xmlns:a="http://schemas.openxmlformats.org/drawingml/2006/main">
                        <a:graphicData uri="http://schemas.microsoft.com/office/word/2010/wordprocessingShape">
                          <wps:wsp>
                            <wps:cNvSpPr txBox="1"/>
                            <wps:spPr>
                              <a:xfrm>
                                <a:off x="0" y="0"/>
                                <a:ext cx="1809115" cy="584200"/>
                              </a:xfrm>
                              <a:prstGeom prst="rect">
                                <a:avLst/>
                              </a:prstGeom>
                              <a:noFill/>
                            </wps:spPr>
                            <wps:txbx>
                              <w:txbxContent>
                                <w:p w14:paraId="457FE84A" w14:textId="77777777" w:rsidR="00F15E2C" w:rsidRPr="00E33B0C" w:rsidRDefault="00F15E2C" w:rsidP="00F15E2C">
                                  <w:pPr>
                                    <w:jc w:val="right"/>
                                    <w:textAlignment w:val="baseline"/>
                                    <w:rPr>
                                      <w:rFonts w:ascii="Verdana" w:eastAsia="Verdana" w:hAnsi="Verdana" w:cs="Verdana"/>
                                      <w:i/>
                                      <w:iCs/>
                                      <w:color w:val="7F7F7F"/>
                                      <w:kern w:val="24"/>
                                      <w:sz w:val="12"/>
                                      <w:szCs w:val="12"/>
                                    </w:rPr>
                                  </w:pPr>
                                  <w:r w:rsidRPr="00E33B0C">
                                    <w:rPr>
                                      <w:rFonts w:ascii="Verdana" w:eastAsia="Verdana" w:hAnsi="Verdana" w:cs="Verdana"/>
                                      <w:i/>
                                      <w:iCs/>
                                      <w:color w:val="7F7F7F"/>
                                      <w:kern w:val="24"/>
                                      <w:sz w:val="12"/>
                                      <w:szCs w:val="12"/>
                                    </w:rPr>
                                    <w:t>Source: TechSci Research</w:t>
                                  </w:r>
                                </w:p>
                              </w:txbxContent>
                            </wps:txbx>
                            <wps:bodyPr wrap="square" rtlCol="0">
                              <a:spAutoFit/>
                            </wps:bodyPr>
                          </wps:wsp>
                        </a:graphicData>
                      </a:graphic>
                      <wp14:sizeRelH relativeFrom="margin">
                        <wp14:pctWidth>0</wp14:pctWidth>
                      </wp14:sizeRelH>
                      <wp14:sizeRelV relativeFrom="margin">
                        <wp14:pctHeight>0</wp14:pctHeight>
                      </wp14:sizeRelV>
                    </wp:anchor>
                  </w:drawing>
                </mc:Choice>
                <mc:Fallback>
                  <w:pict>
                    <v:shape w14:anchorId="0ED72406" id="_x0000_s1072" type="#_x0000_t202" style="position:absolute;left:0;text-align:left;margin-left:-64pt;margin-top:35.1pt;width:142.45pt;height:46pt;z-index:252807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" filled="f" stroked="f">
                      <v:textbox style="mso-fit-shape-to-text:t">
                        <w:txbxContent>
                          <w:p w14:paraId="457FE84A" w14:textId="77777777" w:rsidR="00F15E2C" w:rsidRPr="00E33B0C" w:rsidRDefault="00F15E2C" w:rsidP="00F15E2C">
                            <w:pPr>
                              <w:jc w:val="right"/>
                              <w:textAlignment w:val="baseline"/>
                              <w:rPr>
                                <w:rFonts w:ascii="Verdana" w:eastAsia="Verdana" w:hAnsi="Verdana" w:cs="Verdana"/>
                                <w:i/>
                                <w:iCs/>
                                <w:color w:val="7F7F7F"/>
                                <w:kern w:val="24"/>
                                <w:sz w:val="12"/>
                                <w:szCs w:val="12"/>
                              </w:rPr>
                            </w:pPr>
                            <w:r w:rsidRPr="00E33B0C">
                              <w:rPr>
                                <w:rFonts w:ascii="Verdana" w:eastAsia="Verdana" w:hAnsi="Verdana" w:cs="Verdana"/>
                                <w:i/>
                                <w:iCs/>
                                <w:color w:val="7F7F7F"/>
                                <w:kern w:val="24"/>
                                <w:sz w:val="12"/>
                                <w:szCs w:val="12"/>
                              </w:rPr>
                              <w:t>Source: TechSci Research</w:t>
                            </w:r>
                          </w:p>
                        </w:txbxContent>
                      </v:textbox>
                    </v:shape>
                  </w:pict>
                </mc:Fallback>
              </mc:AlternateContent>
            </w:r>
            <w:r w:rsidRPr="00113DAD">
              <w:rPr>
                <w:rFonts w:ascii="Arial" w:eastAsia="Arial" w:hAnsi="Arial" w:cs="Arial"/>
                <w:color w:val="000000" w:themeColor="text1"/>
                <w:sz w:val="14"/>
                <w:szCs w:val="14"/>
                <w:lang w:val="en-US"/>
              </w:rPr>
              <w:t>-32.22</w:t>
            </w:r>
          </w:p>
        </w:tc>
        <w:tc>
          <w:tcPr>
            <w:tcW w:w="87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016DBE7E" w14:textId="77777777" w:rsidR="00F15E2C" w:rsidRPr="00113DAD" w:rsidRDefault="00F15E2C"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-102.63</w:t>
            </w:r>
          </w:p>
        </w:tc>
      </w:tr>
    </w:tbl>
    <w:p w14:paraId="7AADEA23" w14:textId="77777777" w:rsidR="00CB6C8F" w:rsidRDefault="00CB6C8F" w:rsidP="0061645E">
      <w:pPr>
        <w:spacing w:line="360" w:lineRule="auto"/>
        <w:rPr>
          <w:rFonts w:ascii="Arial" w:hAnsi="Arial" w:cs="Arial"/>
          <w:b/>
          <w:bCs/>
          <w:sz w:val="24"/>
          <w:szCs w:val="24"/>
        </w:rPr>
      </w:pPr>
    </w:p>
    <w:p w14:paraId="28E0FE7C" w14:textId="216A866A" w:rsidR="00912B14" w:rsidRPr="0061645E" w:rsidRDefault="00912B14" w:rsidP="0061645E">
      <w:pPr>
        <w:spacing w:line="360" w:lineRule="auto"/>
        <w:rPr>
          <w:rFonts w:ascii="Arial" w:hAnsi="Arial" w:cs="Arial"/>
          <w:b/>
          <w:bCs/>
          <w:sz w:val="24"/>
          <w:szCs w:val="24"/>
        </w:rPr>
      </w:pPr>
      <w:r w:rsidRPr="0061645E">
        <w:rPr>
          <w:rFonts w:ascii="Arial" w:hAnsi="Arial" w:cs="Arial"/>
          <w:b/>
          <w:bCs/>
          <w:sz w:val="24"/>
          <w:szCs w:val="24"/>
        </w:rPr>
        <w:t>3.2.1.5. Demand By Sales Channel</w:t>
      </w:r>
    </w:p>
    <w:p w14:paraId="2A44C16C" w14:textId="77777777" w:rsidR="0068383C" w:rsidRPr="0061645E" w:rsidRDefault="0068383C" w:rsidP="0061645E">
      <w:pPr>
        <w:spacing w:line="360" w:lineRule="auto"/>
        <w:rPr>
          <w:rFonts w:ascii="Arial" w:hAnsi="Arial" w:cs="Arial"/>
          <w:b/>
          <w:bCs/>
          <w:sz w:val="24"/>
          <w:szCs w:val="24"/>
        </w:rPr>
        <w:sectPr w:rsidR="0068383C" w:rsidRPr="0061645E" w:rsidSect="00600A5E">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00C36F69" w14:textId="490C1EC0" w:rsidR="00912B14" w:rsidRPr="0061645E" w:rsidRDefault="00912B14" w:rsidP="0061645E">
      <w:pPr>
        <w:spacing w:line="360" w:lineRule="auto"/>
        <w:rPr>
          <w:rFonts w:ascii="Arial" w:hAnsi="Arial" w:cs="Arial"/>
          <w:b/>
          <w:bCs/>
          <w:sz w:val="24"/>
          <w:szCs w:val="24"/>
        </w:rPr>
      </w:pPr>
      <w:r w:rsidRPr="0061645E">
        <w:rPr>
          <w:rFonts w:ascii="Arial" w:hAnsi="Arial" w:cs="Arial"/>
          <w:b/>
          <w:bCs/>
          <w:sz w:val="24"/>
          <w:szCs w:val="24"/>
        </w:rPr>
        <w:t>Asia Pacific Vinyl Ester Resin Demand, By Sales Channel, By Volume</w:t>
      </w:r>
      <w:r w:rsidR="007E26B0">
        <w:rPr>
          <w:rFonts w:ascii="Arial" w:hAnsi="Arial" w:cs="Arial"/>
          <w:b/>
          <w:bCs/>
          <w:sz w:val="24"/>
          <w:szCs w:val="24"/>
        </w:rPr>
        <w:t xml:space="preserve"> (000’ Tonnes)</w:t>
      </w:r>
      <w:r w:rsidR="00681F3A">
        <w:rPr>
          <w:rFonts w:ascii="Arial" w:hAnsi="Arial" w:cs="Arial"/>
          <w:b/>
          <w:bCs/>
          <w:sz w:val="24"/>
          <w:szCs w:val="24"/>
        </w:rPr>
        <w:t xml:space="preserve"> (%)</w:t>
      </w:r>
      <w:r w:rsidRPr="0061645E">
        <w:rPr>
          <w:rFonts w:ascii="Arial" w:hAnsi="Arial" w:cs="Arial"/>
          <w:b/>
          <w:bCs/>
          <w:sz w:val="24"/>
          <w:szCs w:val="24"/>
        </w:rPr>
        <w:t>, 2015–2020</w:t>
      </w:r>
    </w:p>
    <w:p w14:paraId="65DF9877" w14:textId="51D27C39" w:rsidR="0068477D" w:rsidRDefault="009B5E8F" w:rsidP="0068477D">
      <w:pPr>
        <w:rPr>
          <w:rFonts w:ascii="Arial" w:eastAsia="Arial" w:hAnsi="Arial" w:cs="Arial"/>
          <w:color w:val="000000" w:themeColor="text1"/>
          <w:sz w:val="24"/>
          <w:szCs w:val="24"/>
        </w:rPr>
      </w:pPr>
      <w:r w:rsidRPr="002B5730">
        <w:rPr>
          <w:noProof/>
          <w:color w:val="000000" w:themeColor="text1"/>
        </w:rPr>
        <mc:AlternateContent>
          <mc:Choice Requires="wps">
            <w:drawing>
              <wp:anchor distT="0" distB="0" distL="114300" distR="114300" simplePos="0" relativeHeight="252124160" behindDoc="0" locked="0" layoutInCell="1" allowOverlap="1" wp14:anchorId="5650F654" wp14:editId="6C75A87E">
                <wp:simplePos x="0" y="0"/>
                <wp:positionH relativeFrom="column">
                  <wp:posOffset>3951111</wp:posOffset>
                </wp:positionH>
                <wp:positionV relativeFrom="paragraph">
                  <wp:posOffset>3045460</wp:posOffset>
                </wp:positionV>
                <wp:extent cx="2337955" cy="200055"/>
                <wp:effectExtent l="0" t="0" r="0" b="0"/>
                <wp:wrapNone/>
                <wp:docPr id="176" name="TextBox 4"/>
                <wp:cNvGraphicFramePr/>
                <a:graphic xmlns:a="http://schemas.openxmlformats.org/drawingml/2006/main">
                  <a:graphicData uri="http://schemas.microsoft.com/office/word/2010/wordprocessingShape">
                    <wps:wsp>
                      <wps:cNvSpPr txBox="1"/>
                      <wps:spPr>
                        <a:xfrm>
                          <a:off x="0" y="0"/>
                          <a:ext cx="2337955" cy="200055"/>
                        </a:xfrm>
                        <a:prstGeom prst="rect">
                          <a:avLst/>
                        </a:prstGeom>
                        <a:noFill/>
                      </wps:spPr>
                      <wps:txbx>
                        <w:txbxContent>
                          <w:p w14:paraId="46C0D52C" w14:textId="77777777" w:rsidR="009B5E8F" w:rsidRPr="00687E98" w:rsidRDefault="009B5E8F" w:rsidP="009B5E8F">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687E98">
                              <w:rPr>
                                <w:rFonts w:ascii="Verdana" w:eastAsia="Verdana" w:hAnsi="Verdana" w:cs="Verdana"/>
                                <w:i/>
                                <w:iCs/>
                                <w:color w:val="7F7F7F"/>
                                <w:kern w:val="24"/>
                                <w:sz w:val="12"/>
                                <w:szCs w:val="12"/>
                                <w14:textFill>
                                  <w14:solidFill>
                                    <w14:srgbClr w14:val="7F7F7F">
                                      <w14:lumMod w14:val="50000"/>
                                    </w14:srgbClr>
                                  </w14:solidFill>
                                </w14:textFill>
                              </w:rPr>
                              <w:t>Source: TechSci Research</w:t>
                            </w:r>
                          </w:p>
                        </w:txbxContent>
                      </wps:txbx>
                      <wps:bodyPr wrap="square" rtlCol="0">
                        <a:spAutoFit/>
                      </wps:bodyPr>
                    </wps:wsp>
                  </a:graphicData>
                </a:graphic>
              </wp:anchor>
            </w:drawing>
          </mc:Choice>
          <mc:Fallback>
            <w:pict>
              <v:shape w14:anchorId="5650F654" id="_x0000_s1073" type="#_x0000_t202" style="position:absolute;margin-left:311.1pt;margin-top:239.8pt;width:184.1pt;height:15.75pt;z-index:252124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" filled="f" stroked="f">
                <v:textbox style="mso-fit-shape-to-text:t">
                  <w:txbxContent>
                    <w:p w14:paraId="46C0D52C" w14:textId="77777777" w:rsidR="009B5E8F" w:rsidRPr="00687E98" w:rsidRDefault="009B5E8F" w:rsidP="009B5E8F">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687E98">
                        <w:rPr>
                          <w:rFonts w:ascii="Verdana" w:eastAsia="Verdana" w:hAnsi="Verdana" w:cs="Verdana"/>
                          <w:i/>
                          <w:iCs/>
                          <w:color w:val="7F7F7F"/>
                          <w:kern w:val="24"/>
                          <w:sz w:val="12"/>
                          <w:szCs w:val="12"/>
                          <w14:textFill>
                            <w14:solidFill>
                              <w14:srgbClr w14:val="7F7F7F">
                                <w14:lumMod w14:val="50000"/>
                              </w14:srgbClr>
                            </w14:solidFill>
                          </w14:textFill>
                        </w:rPr>
                        <w:t>Source: TechSci Research</w:t>
                      </w:r>
                    </w:p>
                  </w:txbxContent>
                </v:textbox>
              </v:shape>
            </w:pict>
          </mc:Fallback>
        </mc:AlternateContent>
      </w:r>
      <w:r w:rsidR="0068477D" w:rsidRPr="002B5730">
        <w:rPr>
          <w:rFonts w:ascii="Arial" w:eastAsia="Arial" w:hAnsi="Arial" w:cs="Arial"/>
          <w:noProof/>
          <w:color w:val="000000" w:themeColor="text1"/>
          <w:sz w:val="24"/>
          <w:szCs w:val="24"/>
        </w:rPr>
        <w:drawing>
          <wp:inline distT="0" distB="0" distL="0" distR="0" wp14:anchorId="287E957D" wp14:editId="3CFA51F8">
            <wp:extent cx="6536055" cy="2850078"/>
            <wp:effectExtent l="0" t="0" r="0" b="7620"/>
            <wp:docPr id="609" name="Chart 609">
              <a:extLst xmlns:a="http://schemas.openxmlformats.org/drawingml/2006/main">
                <a:ext uri="{FF2B5EF4-FFF2-40B4-BE49-F238E27FC236}">
                  <a16:creationId xmlns:a16="http://schemas.microsoft.com/office/drawing/2014/main" id="{4CEF2024-BF1D-426E-95EE-86A4FCC55E6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p>
    <w:p w14:paraId="12F47E09" w14:textId="2986FCA5" w:rsidR="00243E52" w:rsidRDefault="00243E52" w:rsidP="0068477D">
      <w:pPr>
        <w:rPr>
          <w:rFonts w:ascii="Arial" w:eastAsia="Arial" w:hAnsi="Arial" w:cs="Arial"/>
          <w:color w:val="000000" w:themeColor="text1"/>
          <w:sz w:val="24"/>
          <w:szCs w:val="24"/>
        </w:rPr>
      </w:pPr>
    </w:p>
    <w:p w14:paraId="3A96FE5D" w14:textId="4DA90702" w:rsidR="00F15E2C" w:rsidRDefault="00F15E2C" w:rsidP="0068477D">
      <w:pPr>
        <w:rPr>
          <w:rFonts w:ascii="Arial" w:eastAsia="Arial" w:hAnsi="Arial" w:cs="Arial"/>
          <w:color w:val="000000" w:themeColor="text1"/>
          <w:sz w:val="24"/>
          <w:szCs w:val="24"/>
        </w:rPr>
      </w:pPr>
    </w:p>
    <w:p w14:paraId="687EADAB" w14:textId="77777777" w:rsidR="00F15E2C" w:rsidRDefault="00F15E2C" w:rsidP="0068477D">
      <w:pPr>
        <w:rPr>
          <w:rFonts w:ascii="Arial" w:eastAsia="Arial" w:hAnsi="Arial" w:cs="Arial"/>
          <w:color w:val="000000" w:themeColor="text1"/>
          <w:sz w:val="24"/>
          <w:szCs w:val="24"/>
        </w:rPr>
      </w:pPr>
    </w:p>
    <w:p w14:paraId="4EB94014" w14:textId="77777777" w:rsidR="00243E52" w:rsidRDefault="00243E52" w:rsidP="0068477D">
      <w:pPr>
        <w:rPr>
          <w:rFonts w:ascii="Arial" w:eastAsia="Arial" w:hAnsi="Arial" w:cs="Arial"/>
          <w:color w:val="000000" w:themeColor="text1"/>
          <w:sz w:val="24"/>
          <w:szCs w:val="24"/>
        </w:rPr>
      </w:pPr>
    </w:p>
    <w:tbl>
      <w:tblPr>
        <w:tblW w:w="10296" w:type="dxa"/>
        <w:tblInd w:w="-185" w:type="dxa"/>
        <w:tblLook w:val="04A0" w:firstRow="1" w:lastRow="0" w:firstColumn="1" w:lastColumn="0" w:noHBand="0" w:noVBand="1"/>
      </w:tblPr>
      <w:tblGrid>
        <w:gridCol w:w="2424"/>
        <w:gridCol w:w="1061"/>
        <w:gridCol w:w="1061"/>
        <w:gridCol w:w="1061"/>
        <w:gridCol w:w="1063"/>
        <w:gridCol w:w="1212"/>
        <w:gridCol w:w="1207"/>
        <w:gridCol w:w="1207"/>
      </w:tblGrid>
      <w:tr w:rsidR="00E03735" w:rsidRPr="00051677" w14:paraId="4D7D082B" w14:textId="77777777" w:rsidTr="00881A72">
        <w:trPr>
          <w:trHeight w:val="469"/>
        </w:trPr>
        <w:tc>
          <w:tcPr>
            <w:tcW w:w="2424" w:type="dxa"/>
            <w:tcBorders>
              <w:top w:val="single" w:sz="4" w:space="0" w:color="auto"/>
              <w:left w:val="single" w:sz="4" w:space="0" w:color="auto"/>
              <w:bottom w:val="single" w:sz="4" w:space="0" w:color="auto"/>
              <w:right w:val="single" w:sz="4" w:space="0" w:color="auto"/>
            </w:tcBorders>
            <w:shd w:val="clear" w:color="auto" w:fill="C00000"/>
            <w:noWrap/>
            <w:vAlign w:val="center"/>
            <w:hideMark/>
          </w:tcPr>
          <w:p w14:paraId="2E4C482B" w14:textId="226799BC" w:rsidR="00E03735" w:rsidRPr="00051677" w:rsidRDefault="00E03735" w:rsidP="00BF252C">
            <w:pPr>
              <w:spacing w:after="0" w:line="240" w:lineRule="auto"/>
              <w:jc w:val="center"/>
              <w:rPr>
                <w:rFonts w:ascii="Arial" w:eastAsia="Times New Roman" w:hAnsi="Arial" w:cs="Arial"/>
                <w:b/>
                <w:bCs/>
                <w:color w:val="FFFFFF" w:themeColor="background1"/>
                <w:sz w:val="20"/>
                <w:szCs w:val="20"/>
                <w:lang w:val="en-US"/>
              </w:rPr>
            </w:pPr>
            <w:r w:rsidRPr="00051677">
              <w:rPr>
                <w:rFonts w:ascii="Arial" w:eastAsia="Times New Roman" w:hAnsi="Arial" w:cs="Arial"/>
                <w:b/>
                <w:bCs/>
                <w:color w:val="FFFFFF" w:themeColor="background1"/>
                <w:sz w:val="20"/>
                <w:szCs w:val="20"/>
                <w:lang w:val="en-US"/>
              </w:rPr>
              <w:t xml:space="preserve">Demand by </w:t>
            </w:r>
            <w:r w:rsidR="007C5B32">
              <w:rPr>
                <w:rFonts w:ascii="Arial" w:eastAsia="Times New Roman" w:hAnsi="Arial" w:cs="Arial"/>
                <w:b/>
                <w:bCs/>
                <w:color w:val="FFFFFF" w:themeColor="background1"/>
                <w:sz w:val="20"/>
                <w:szCs w:val="20"/>
                <w:lang w:val="en-US"/>
              </w:rPr>
              <w:t xml:space="preserve">Sales Channel </w:t>
            </w:r>
          </w:p>
        </w:tc>
        <w:tc>
          <w:tcPr>
            <w:tcW w:w="1061" w:type="dxa"/>
            <w:tcBorders>
              <w:top w:val="single" w:sz="4" w:space="0" w:color="auto"/>
              <w:left w:val="nil"/>
              <w:bottom w:val="single" w:sz="4" w:space="0" w:color="auto"/>
              <w:right w:val="single" w:sz="4" w:space="0" w:color="auto"/>
            </w:tcBorders>
            <w:shd w:val="clear" w:color="auto" w:fill="C00000"/>
            <w:noWrap/>
            <w:vAlign w:val="center"/>
            <w:hideMark/>
          </w:tcPr>
          <w:p w14:paraId="3F79667F" w14:textId="77777777" w:rsidR="00E03735" w:rsidRPr="00051677" w:rsidRDefault="00E03735" w:rsidP="00BF252C">
            <w:pPr>
              <w:spacing w:after="0" w:line="480" w:lineRule="auto"/>
              <w:jc w:val="center"/>
              <w:rPr>
                <w:rFonts w:ascii="Arial" w:eastAsia="Times New Roman" w:hAnsi="Arial" w:cs="Arial"/>
                <w:b/>
                <w:bCs/>
                <w:color w:val="FFFFFF" w:themeColor="background1"/>
                <w:sz w:val="20"/>
                <w:szCs w:val="20"/>
                <w:lang w:val="en-US"/>
              </w:rPr>
            </w:pPr>
            <w:r w:rsidRPr="00051677">
              <w:rPr>
                <w:rFonts w:ascii="Arial" w:eastAsia="Times New Roman" w:hAnsi="Arial" w:cs="Arial"/>
                <w:b/>
                <w:bCs/>
                <w:color w:val="FFFFFF" w:themeColor="background1"/>
                <w:sz w:val="20"/>
                <w:szCs w:val="20"/>
                <w:lang w:val="en-US"/>
              </w:rPr>
              <w:t>2015</w:t>
            </w:r>
          </w:p>
        </w:tc>
        <w:tc>
          <w:tcPr>
            <w:tcW w:w="1061" w:type="dxa"/>
            <w:tcBorders>
              <w:top w:val="single" w:sz="4" w:space="0" w:color="auto"/>
              <w:left w:val="nil"/>
              <w:bottom w:val="single" w:sz="4" w:space="0" w:color="auto"/>
              <w:right w:val="single" w:sz="4" w:space="0" w:color="auto"/>
            </w:tcBorders>
            <w:shd w:val="clear" w:color="auto" w:fill="C00000"/>
            <w:noWrap/>
            <w:vAlign w:val="center"/>
            <w:hideMark/>
          </w:tcPr>
          <w:p w14:paraId="2F5DFDEA" w14:textId="77777777" w:rsidR="00E03735" w:rsidRPr="00051677" w:rsidRDefault="00E03735" w:rsidP="00BF252C">
            <w:pPr>
              <w:spacing w:after="0" w:line="480" w:lineRule="auto"/>
              <w:jc w:val="center"/>
              <w:rPr>
                <w:rFonts w:ascii="Arial" w:eastAsia="Times New Roman" w:hAnsi="Arial" w:cs="Arial"/>
                <w:b/>
                <w:bCs/>
                <w:color w:val="FFFFFF" w:themeColor="background1"/>
                <w:sz w:val="20"/>
                <w:szCs w:val="20"/>
                <w:lang w:val="en-US"/>
              </w:rPr>
            </w:pPr>
            <w:r w:rsidRPr="00051677">
              <w:rPr>
                <w:rFonts w:ascii="Arial" w:eastAsia="Times New Roman" w:hAnsi="Arial" w:cs="Arial"/>
                <w:b/>
                <w:bCs/>
                <w:color w:val="FFFFFF" w:themeColor="background1"/>
                <w:sz w:val="20"/>
                <w:szCs w:val="20"/>
                <w:lang w:val="en-US"/>
              </w:rPr>
              <w:t>2016</w:t>
            </w:r>
          </w:p>
        </w:tc>
        <w:tc>
          <w:tcPr>
            <w:tcW w:w="1061" w:type="dxa"/>
            <w:tcBorders>
              <w:top w:val="single" w:sz="4" w:space="0" w:color="auto"/>
              <w:left w:val="nil"/>
              <w:bottom w:val="single" w:sz="4" w:space="0" w:color="auto"/>
              <w:right w:val="single" w:sz="4" w:space="0" w:color="auto"/>
            </w:tcBorders>
            <w:shd w:val="clear" w:color="auto" w:fill="C00000"/>
            <w:noWrap/>
            <w:vAlign w:val="bottom"/>
            <w:hideMark/>
          </w:tcPr>
          <w:p w14:paraId="43E2C370" w14:textId="77777777" w:rsidR="00E03735" w:rsidRPr="00051677" w:rsidRDefault="00E03735" w:rsidP="00BF252C">
            <w:pPr>
              <w:spacing w:after="0" w:line="480" w:lineRule="auto"/>
              <w:jc w:val="center"/>
              <w:rPr>
                <w:rFonts w:ascii="Arial" w:eastAsia="Times New Roman" w:hAnsi="Arial" w:cs="Arial"/>
                <w:b/>
                <w:bCs/>
                <w:color w:val="FFFFFF" w:themeColor="background1"/>
                <w:sz w:val="20"/>
                <w:szCs w:val="20"/>
                <w:lang w:val="en-US"/>
              </w:rPr>
            </w:pPr>
            <w:r w:rsidRPr="00051677">
              <w:rPr>
                <w:rFonts w:ascii="Arial" w:eastAsia="Times New Roman" w:hAnsi="Arial" w:cs="Arial"/>
                <w:b/>
                <w:bCs/>
                <w:color w:val="FFFFFF" w:themeColor="background1"/>
                <w:sz w:val="20"/>
                <w:szCs w:val="20"/>
                <w:lang w:val="en-US"/>
              </w:rPr>
              <w:t>2017</w:t>
            </w:r>
          </w:p>
        </w:tc>
        <w:tc>
          <w:tcPr>
            <w:tcW w:w="1063" w:type="dxa"/>
            <w:tcBorders>
              <w:top w:val="single" w:sz="4" w:space="0" w:color="auto"/>
              <w:left w:val="nil"/>
              <w:bottom w:val="single" w:sz="4" w:space="0" w:color="auto"/>
              <w:right w:val="single" w:sz="4" w:space="0" w:color="auto"/>
            </w:tcBorders>
            <w:shd w:val="clear" w:color="auto" w:fill="C00000"/>
            <w:noWrap/>
            <w:vAlign w:val="bottom"/>
            <w:hideMark/>
          </w:tcPr>
          <w:p w14:paraId="6D7079D3" w14:textId="77777777" w:rsidR="00E03735" w:rsidRPr="00051677" w:rsidRDefault="00E03735" w:rsidP="00BF252C">
            <w:pPr>
              <w:spacing w:after="0" w:line="480" w:lineRule="auto"/>
              <w:jc w:val="center"/>
              <w:rPr>
                <w:rFonts w:ascii="Arial" w:eastAsia="Times New Roman" w:hAnsi="Arial" w:cs="Arial"/>
                <w:b/>
                <w:bCs/>
                <w:color w:val="FFFFFF" w:themeColor="background1"/>
                <w:sz w:val="20"/>
                <w:szCs w:val="20"/>
                <w:lang w:val="en-US"/>
              </w:rPr>
            </w:pPr>
            <w:r w:rsidRPr="00051677">
              <w:rPr>
                <w:rFonts w:ascii="Arial" w:eastAsia="Times New Roman" w:hAnsi="Arial" w:cs="Arial"/>
                <w:b/>
                <w:bCs/>
                <w:color w:val="FFFFFF" w:themeColor="background1"/>
                <w:sz w:val="20"/>
                <w:szCs w:val="20"/>
                <w:lang w:val="en-US"/>
              </w:rPr>
              <w:t>2018</w:t>
            </w:r>
          </w:p>
        </w:tc>
        <w:tc>
          <w:tcPr>
            <w:tcW w:w="1212" w:type="dxa"/>
            <w:tcBorders>
              <w:top w:val="single" w:sz="4" w:space="0" w:color="auto"/>
              <w:left w:val="nil"/>
              <w:bottom w:val="single" w:sz="4" w:space="0" w:color="auto"/>
              <w:right w:val="single" w:sz="4" w:space="0" w:color="auto"/>
            </w:tcBorders>
            <w:shd w:val="clear" w:color="auto" w:fill="C00000"/>
            <w:noWrap/>
            <w:vAlign w:val="bottom"/>
            <w:hideMark/>
          </w:tcPr>
          <w:p w14:paraId="0EFE8133" w14:textId="77777777" w:rsidR="00E03735" w:rsidRPr="00051677" w:rsidRDefault="00E03735" w:rsidP="00BF252C">
            <w:pPr>
              <w:spacing w:after="0" w:line="480" w:lineRule="auto"/>
              <w:jc w:val="center"/>
              <w:rPr>
                <w:rFonts w:ascii="Arial" w:eastAsia="Times New Roman" w:hAnsi="Arial" w:cs="Arial"/>
                <w:b/>
                <w:bCs/>
                <w:color w:val="FFFFFF" w:themeColor="background1"/>
                <w:sz w:val="20"/>
                <w:szCs w:val="20"/>
                <w:lang w:val="en-US"/>
              </w:rPr>
            </w:pPr>
            <w:r w:rsidRPr="00051677">
              <w:rPr>
                <w:rFonts w:ascii="Arial" w:eastAsia="Times New Roman" w:hAnsi="Arial" w:cs="Arial"/>
                <w:b/>
                <w:bCs/>
                <w:color w:val="FFFFFF" w:themeColor="background1"/>
                <w:sz w:val="20"/>
                <w:szCs w:val="20"/>
                <w:lang w:val="en-US"/>
              </w:rPr>
              <w:t>2019</w:t>
            </w:r>
          </w:p>
        </w:tc>
        <w:tc>
          <w:tcPr>
            <w:tcW w:w="1207" w:type="dxa"/>
            <w:tcBorders>
              <w:top w:val="single" w:sz="4" w:space="0" w:color="auto"/>
              <w:left w:val="nil"/>
              <w:bottom w:val="single" w:sz="4" w:space="0" w:color="auto"/>
              <w:right w:val="single" w:sz="4" w:space="0" w:color="auto"/>
            </w:tcBorders>
            <w:shd w:val="clear" w:color="auto" w:fill="C00000"/>
            <w:noWrap/>
            <w:vAlign w:val="bottom"/>
            <w:hideMark/>
          </w:tcPr>
          <w:p w14:paraId="54AF4A95" w14:textId="77777777" w:rsidR="00E03735" w:rsidRPr="00051677" w:rsidRDefault="00E03735" w:rsidP="00BF252C">
            <w:pPr>
              <w:spacing w:after="0" w:line="480" w:lineRule="auto"/>
              <w:jc w:val="center"/>
              <w:rPr>
                <w:rFonts w:ascii="Arial" w:eastAsia="Times New Roman" w:hAnsi="Arial" w:cs="Arial"/>
                <w:b/>
                <w:bCs/>
                <w:color w:val="FFFFFF" w:themeColor="background1"/>
                <w:sz w:val="20"/>
                <w:szCs w:val="20"/>
                <w:lang w:val="en-US"/>
              </w:rPr>
            </w:pPr>
            <w:r w:rsidRPr="00051677">
              <w:rPr>
                <w:rFonts w:ascii="Arial" w:eastAsia="Times New Roman" w:hAnsi="Arial" w:cs="Arial"/>
                <w:b/>
                <w:bCs/>
                <w:color w:val="FFFFFF" w:themeColor="background1"/>
                <w:sz w:val="20"/>
                <w:szCs w:val="20"/>
                <w:lang w:val="en-US"/>
              </w:rPr>
              <w:t>2020</w:t>
            </w:r>
          </w:p>
        </w:tc>
        <w:tc>
          <w:tcPr>
            <w:tcW w:w="1207" w:type="dxa"/>
            <w:tcBorders>
              <w:top w:val="single" w:sz="4" w:space="0" w:color="auto"/>
              <w:left w:val="nil"/>
              <w:bottom w:val="single" w:sz="4" w:space="0" w:color="auto"/>
              <w:right w:val="single" w:sz="4" w:space="0" w:color="auto"/>
            </w:tcBorders>
            <w:shd w:val="clear" w:color="auto" w:fill="C00000"/>
            <w:noWrap/>
            <w:vAlign w:val="bottom"/>
            <w:hideMark/>
          </w:tcPr>
          <w:p w14:paraId="63CD13CA" w14:textId="77777777" w:rsidR="00E03735" w:rsidRPr="00051677" w:rsidRDefault="00E03735" w:rsidP="00BF252C">
            <w:pPr>
              <w:spacing w:after="0" w:line="480" w:lineRule="auto"/>
              <w:jc w:val="center"/>
              <w:rPr>
                <w:rFonts w:ascii="Arial" w:eastAsia="Times New Roman" w:hAnsi="Arial" w:cs="Arial"/>
                <w:b/>
                <w:bCs/>
                <w:color w:val="FFFFFF" w:themeColor="background1"/>
                <w:sz w:val="20"/>
                <w:szCs w:val="20"/>
                <w:lang w:val="en-US"/>
              </w:rPr>
            </w:pPr>
            <w:r w:rsidRPr="00051677">
              <w:rPr>
                <w:rFonts w:ascii="Arial" w:eastAsia="Times New Roman" w:hAnsi="Arial" w:cs="Arial"/>
                <w:b/>
                <w:bCs/>
                <w:color w:val="FFFFFF" w:themeColor="background1"/>
                <w:sz w:val="20"/>
                <w:szCs w:val="20"/>
                <w:lang w:val="en-US"/>
              </w:rPr>
              <w:t>2021E</w:t>
            </w:r>
          </w:p>
        </w:tc>
      </w:tr>
      <w:tr w:rsidR="00E03735" w:rsidRPr="00051677" w14:paraId="0374EA93" w14:textId="77777777" w:rsidTr="00881A72">
        <w:trPr>
          <w:trHeight w:val="553"/>
        </w:trPr>
        <w:tc>
          <w:tcPr>
            <w:tcW w:w="2424" w:type="dxa"/>
            <w:tcBorders>
              <w:top w:val="nil"/>
              <w:left w:val="single" w:sz="4" w:space="0" w:color="auto"/>
              <w:bottom w:val="single" w:sz="4" w:space="0" w:color="auto"/>
              <w:right w:val="single" w:sz="4" w:space="0" w:color="auto"/>
            </w:tcBorders>
            <w:shd w:val="clear" w:color="000000" w:fill="FFFFFF"/>
            <w:noWrap/>
            <w:vAlign w:val="bottom"/>
            <w:hideMark/>
          </w:tcPr>
          <w:p w14:paraId="50AF4704" w14:textId="77777777" w:rsidR="00E03735" w:rsidRPr="00051677" w:rsidRDefault="00E03735" w:rsidP="00E03735">
            <w:pPr>
              <w:spacing w:after="0" w:line="240" w:lineRule="auto"/>
              <w:rPr>
                <w:rFonts w:ascii="Arial" w:eastAsia="Times New Roman" w:hAnsi="Arial" w:cs="Arial"/>
                <w:color w:val="000000"/>
                <w:sz w:val="20"/>
                <w:szCs w:val="20"/>
                <w:lang w:val="en-US"/>
              </w:rPr>
            </w:pPr>
            <w:r w:rsidRPr="00051677">
              <w:rPr>
                <w:rFonts w:ascii="Arial" w:hAnsi="Arial" w:cs="Arial"/>
                <w:color w:val="000000"/>
                <w:sz w:val="20"/>
                <w:szCs w:val="20"/>
              </w:rPr>
              <w:t xml:space="preserve">Direct </w:t>
            </w:r>
          </w:p>
        </w:tc>
        <w:tc>
          <w:tcPr>
            <w:tcW w:w="1061" w:type="dxa"/>
            <w:tcBorders>
              <w:top w:val="nil"/>
              <w:left w:val="nil"/>
              <w:bottom w:val="single" w:sz="4" w:space="0" w:color="auto"/>
              <w:right w:val="single" w:sz="4" w:space="0" w:color="auto"/>
            </w:tcBorders>
            <w:shd w:val="clear" w:color="000000" w:fill="FFFFFF"/>
            <w:noWrap/>
            <w:vAlign w:val="bottom"/>
            <w:hideMark/>
          </w:tcPr>
          <w:p w14:paraId="6F4445C8" w14:textId="1255CE38" w:rsidR="00E03735" w:rsidRPr="00051677" w:rsidRDefault="00E03735" w:rsidP="00E03735">
            <w:pPr>
              <w:spacing w:after="0" w:line="240" w:lineRule="auto"/>
              <w:jc w:val="center"/>
              <w:rPr>
                <w:rFonts w:ascii="Arial" w:eastAsia="Times New Roman" w:hAnsi="Arial" w:cs="Arial"/>
                <w:color w:val="000000" w:themeColor="text1"/>
                <w:sz w:val="20"/>
                <w:szCs w:val="20"/>
                <w:lang w:val="en-US"/>
              </w:rPr>
            </w:pPr>
            <w:r w:rsidRPr="00051677">
              <w:rPr>
                <w:rFonts w:ascii="Arial" w:hAnsi="Arial" w:cs="Arial"/>
                <w:color w:val="000000"/>
                <w:sz w:val="20"/>
                <w:szCs w:val="20"/>
              </w:rPr>
              <w:t>232</w:t>
            </w:r>
          </w:p>
        </w:tc>
        <w:tc>
          <w:tcPr>
            <w:tcW w:w="1061" w:type="dxa"/>
            <w:tcBorders>
              <w:top w:val="nil"/>
              <w:left w:val="nil"/>
              <w:bottom w:val="single" w:sz="4" w:space="0" w:color="auto"/>
              <w:right w:val="single" w:sz="4" w:space="0" w:color="auto"/>
            </w:tcBorders>
            <w:shd w:val="clear" w:color="000000" w:fill="FFFFFF"/>
            <w:noWrap/>
            <w:vAlign w:val="bottom"/>
            <w:hideMark/>
          </w:tcPr>
          <w:p w14:paraId="293607FD" w14:textId="036F6612" w:rsidR="00E03735" w:rsidRPr="00051677" w:rsidRDefault="00E03735" w:rsidP="00E03735">
            <w:pPr>
              <w:spacing w:after="0" w:line="240" w:lineRule="auto"/>
              <w:jc w:val="center"/>
              <w:rPr>
                <w:rFonts w:ascii="Arial" w:eastAsia="Times New Roman" w:hAnsi="Arial" w:cs="Arial"/>
                <w:color w:val="000000" w:themeColor="text1"/>
                <w:sz w:val="20"/>
                <w:szCs w:val="20"/>
                <w:lang w:val="en-US"/>
              </w:rPr>
            </w:pPr>
            <w:r w:rsidRPr="00051677">
              <w:rPr>
                <w:rFonts w:ascii="Arial" w:hAnsi="Arial" w:cs="Arial"/>
                <w:color w:val="000000"/>
                <w:sz w:val="20"/>
                <w:szCs w:val="20"/>
              </w:rPr>
              <w:t>247</w:t>
            </w:r>
          </w:p>
        </w:tc>
        <w:tc>
          <w:tcPr>
            <w:tcW w:w="1061" w:type="dxa"/>
            <w:tcBorders>
              <w:top w:val="nil"/>
              <w:left w:val="nil"/>
              <w:bottom w:val="single" w:sz="4" w:space="0" w:color="auto"/>
              <w:right w:val="single" w:sz="4" w:space="0" w:color="auto"/>
            </w:tcBorders>
            <w:shd w:val="clear" w:color="000000" w:fill="FFFFFF"/>
            <w:noWrap/>
            <w:vAlign w:val="bottom"/>
            <w:hideMark/>
          </w:tcPr>
          <w:p w14:paraId="18DD31FB" w14:textId="41107755" w:rsidR="00E03735" w:rsidRPr="00051677" w:rsidRDefault="00E03735" w:rsidP="00E03735">
            <w:pPr>
              <w:spacing w:after="0" w:line="240" w:lineRule="auto"/>
              <w:jc w:val="center"/>
              <w:rPr>
                <w:rFonts w:ascii="Arial" w:eastAsia="Times New Roman" w:hAnsi="Arial" w:cs="Arial"/>
                <w:color w:val="000000" w:themeColor="text1"/>
                <w:sz w:val="20"/>
                <w:szCs w:val="20"/>
                <w:lang w:val="en-US"/>
              </w:rPr>
            </w:pPr>
            <w:r w:rsidRPr="00051677">
              <w:rPr>
                <w:rFonts w:ascii="Arial" w:hAnsi="Arial" w:cs="Arial"/>
                <w:color w:val="000000"/>
                <w:sz w:val="20"/>
                <w:szCs w:val="20"/>
              </w:rPr>
              <w:t>261</w:t>
            </w:r>
          </w:p>
        </w:tc>
        <w:tc>
          <w:tcPr>
            <w:tcW w:w="1063" w:type="dxa"/>
            <w:tcBorders>
              <w:top w:val="nil"/>
              <w:left w:val="nil"/>
              <w:bottom w:val="single" w:sz="4" w:space="0" w:color="auto"/>
              <w:right w:val="single" w:sz="4" w:space="0" w:color="auto"/>
            </w:tcBorders>
            <w:shd w:val="clear" w:color="000000" w:fill="FFFFFF"/>
            <w:noWrap/>
            <w:vAlign w:val="bottom"/>
            <w:hideMark/>
          </w:tcPr>
          <w:p w14:paraId="78D31F14" w14:textId="469D1039" w:rsidR="00E03735" w:rsidRPr="00051677" w:rsidRDefault="00E03735" w:rsidP="00E03735">
            <w:pPr>
              <w:spacing w:after="0" w:line="240" w:lineRule="auto"/>
              <w:jc w:val="center"/>
              <w:rPr>
                <w:rFonts w:ascii="Arial" w:eastAsia="Times New Roman" w:hAnsi="Arial" w:cs="Arial"/>
                <w:color w:val="000000" w:themeColor="text1"/>
                <w:sz w:val="20"/>
                <w:szCs w:val="20"/>
                <w:lang w:val="en-US"/>
              </w:rPr>
            </w:pPr>
            <w:r w:rsidRPr="00051677">
              <w:rPr>
                <w:rFonts w:ascii="Arial" w:hAnsi="Arial" w:cs="Arial"/>
                <w:color w:val="000000"/>
                <w:sz w:val="20"/>
                <w:szCs w:val="20"/>
              </w:rPr>
              <w:t>283</w:t>
            </w:r>
          </w:p>
        </w:tc>
        <w:tc>
          <w:tcPr>
            <w:tcW w:w="1212" w:type="dxa"/>
            <w:tcBorders>
              <w:top w:val="nil"/>
              <w:left w:val="nil"/>
              <w:bottom w:val="single" w:sz="4" w:space="0" w:color="auto"/>
              <w:right w:val="single" w:sz="4" w:space="0" w:color="auto"/>
            </w:tcBorders>
            <w:shd w:val="clear" w:color="000000" w:fill="FFFFFF"/>
            <w:noWrap/>
            <w:vAlign w:val="bottom"/>
            <w:hideMark/>
          </w:tcPr>
          <w:p w14:paraId="565C4B9C" w14:textId="74623638" w:rsidR="00E03735" w:rsidRPr="00051677" w:rsidRDefault="00E03735" w:rsidP="00E03735">
            <w:pPr>
              <w:spacing w:after="0" w:line="240" w:lineRule="auto"/>
              <w:jc w:val="center"/>
              <w:rPr>
                <w:rFonts w:ascii="Arial" w:eastAsia="Times New Roman" w:hAnsi="Arial" w:cs="Arial"/>
                <w:color w:val="000000" w:themeColor="text1"/>
                <w:sz w:val="20"/>
                <w:szCs w:val="20"/>
                <w:lang w:val="en-US"/>
              </w:rPr>
            </w:pPr>
            <w:r w:rsidRPr="00051677">
              <w:rPr>
                <w:rFonts w:ascii="Arial" w:hAnsi="Arial" w:cs="Arial"/>
                <w:color w:val="000000"/>
                <w:sz w:val="20"/>
                <w:szCs w:val="20"/>
              </w:rPr>
              <w:t>302</w:t>
            </w:r>
          </w:p>
        </w:tc>
        <w:tc>
          <w:tcPr>
            <w:tcW w:w="1207" w:type="dxa"/>
            <w:tcBorders>
              <w:top w:val="nil"/>
              <w:left w:val="nil"/>
              <w:bottom w:val="single" w:sz="4" w:space="0" w:color="auto"/>
              <w:right w:val="single" w:sz="4" w:space="0" w:color="auto"/>
            </w:tcBorders>
            <w:shd w:val="clear" w:color="000000" w:fill="FFFFFF"/>
            <w:noWrap/>
            <w:vAlign w:val="bottom"/>
            <w:hideMark/>
          </w:tcPr>
          <w:p w14:paraId="2DCD7790" w14:textId="4A15D97D" w:rsidR="00E03735" w:rsidRPr="00051677" w:rsidRDefault="00E03735" w:rsidP="00E03735">
            <w:pPr>
              <w:spacing w:after="0" w:line="240" w:lineRule="auto"/>
              <w:jc w:val="center"/>
              <w:rPr>
                <w:rFonts w:ascii="Arial" w:eastAsia="Times New Roman" w:hAnsi="Arial" w:cs="Arial"/>
                <w:color w:val="000000" w:themeColor="text1"/>
                <w:sz w:val="20"/>
                <w:szCs w:val="20"/>
                <w:lang w:val="en-US"/>
              </w:rPr>
            </w:pPr>
            <w:r w:rsidRPr="00051677">
              <w:rPr>
                <w:rFonts w:ascii="Arial" w:hAnsi="Arial" w:cs="Arial"/>
                <w:color w:val="000000"/>
                <w:sz w:val="20"/>
                <w:szCs w:val="20"/>
              </w:rPr>
              <w:t>278</w:t>
            </w:r>
          </w:p>
        </w:tc>
        <w:tc>
          <w:tcPr>
            <w:tcW w:w="1207" w:type="dxa"/>
            <w:tcBorders>
              <w:top w:val="nil"/>
              <w:left w:val="nil"/>
              <w:bottom w:val="single" w:sz="4" w:space="0" w:color="auto"/>
              <w:right w:val="single" w:sz="4" w:space="0" w:color="auto"/>
            </w:tcBorders>
            <w:shd w:val="clear" w:color="000000" w:fill="FFFFFF"/>
            <w:noWrap/>
            <w:vAlign w:val="bottom"/>
            <w:hideMark/>
          </w:tcPr>
          <w:p w14:paraId="3E70ABA0" w14:textId="0083C433" w:rsidR="00E03735" w:rsidRPr="00051677" w:rsidRDefault="00E03735" w:rsidP="00E03735">
            <w:pPr>
              <w:spacing w:after="0" w:line="240" w:lineRule="auto"/>
              <w:jc w:val="center"/>
              <w:rPr>
                <w:rFonts w:ascii="Arial" w:eastAsia="Times New Roman" w:hAnsi="Arial" w:cs="Arial"/>
                <w:color w:val="000000" w:themeColor="text1"/>
                <w:sz w:val="20"/>
                <w:szCs w:val="20"/>
                <w:lang w:val="en-US"/>
              </w:rPr>
            </w:pPr>
            <w:r w:rsidRPr="00051677">
              <w:rPr>
                <w:rFonts w:ascii="Arial" w:hAnsi="Arial" w:cs="Arial"/>
                <w:color w:val="000000"/>
                <w:sz w:val="20"/>
                <w:szCs w:val="20"/>
              </w:rPr>
              <w:t>232</w:t>
            </w:r>
          </w:p>
        </w:tc>
      </w:tr>
      <w:tr w:rsidR="00E03735" w:rsidRPr="00051677" w14:paraId="472F2A1C" w14:textId="77777777" w:rsidTr="00881A72">
        <w:trPr>
          <w:trHeight w:val="553"/>
        </w:trPr>
        <w:tc>
          <w:tcPr>
            <w:tcW w:w="2424" w:type="dxa"/>
            <w:tcBorders>
              <w:top w:val="nil"/>
              <w:left w:val="single" w:sz="4" w:space="0" w:color="auto"/>
              <w:bottom w:val="single" w:sz="4" w:space="0" w:color="auto"/>
              <w:right w:val="single" w:sz="4" w:space="0" w:color="auto"/>
            </w:tcBorders>
            <w:shd w:val="clear" w:color="000000" w:fill="FFFFFF"/>
            <w:noWrap/>
            <w:vAlign w:val="bottom"/>
            <w:hideMark/>
          </w:tcPr>
          <w:p w14:paraId="3757CDE3" w14:textId="77777777" w:rsidR="00E03735" w:rsidRPr="00051677" w:rsidRDefault="00E03735" w:rsidP="00E03735">
            <w:pPr>
              <w:spacing w:after="0" w:line="240" w:lineRule="auto"/>
              <w:rPr>
                <w:rFonts w:ascii="Arial" w:eastAsia="Times New Roman" w:hAnsi="Arial" w:cs="Arial"/>
                <w:color w:val="000000"/>
                <w:sz w:val="20"/>
                <w:szCs w:val="20"/>
                <w:lang w:val="en-US"/>
              </w:rPr>
            </w:pPr>
            <w:r w:rsidRPr="00051677">
              <w:rPr>
                <w:rFonts w:ascii="Arial" w:hAnsi="Arial" w:cs="Arial"/>
                <w:color w:val="000000"/>
                <w:sz w:val="20"/>
                <w:szCs w:val="20"/>
              </w:rPr>
              <w:t xml:space="preserve">Indirect </w:t>
            </w:r>
          </w:p>
        </w:tc>
        <w:tc>
          <w:tcPr>
            <w:tcW w:w="1061" w:type="dxa"/>
            <w:tcBorders>
              <w:top w:val="nil"/>
              <w:left w:val="nil"/>
              <w:bottom w:val="single" w:sz="4" w:space="0" w:color="auto"/>
              <w:right w:val="single" w:sz="4" w:space="0" w:color="auto"/>
            </w:tcBorders>
            <w:shd w:val="clear" w:color="000000" w:fill="FFFFFF"/>
            <w:noWrap/>
            <w:vAlign w:val="bottom"/>
            <w:hideMark/>
          </w:tcPr>
          <w:p w14:paraId="3E82580E" w14:textId="5835347E" w:rsidR="00E03735" w:rsidRPr="00051677" w:rsidRDefault="00E03735" w:rsidP="00E03735">
            <w:pPr>
              <w:spacing w:after="0" w:line="240" w:lineRule="auto"/>
              <w:jc w:val="center"/>
              <w:rPr>
                <w:rFonts w:ascii="Arial" w:eastAsia="Times New Roman" w:hAnsi="Arial" w:cs="Arial"/>
                <w:color w:val="000000" w:themeColor="text1"/>
                <w:sz w:val="20"/>
                <w:szCs w:val="20"/>
                <w:lang w:val="en-US"/>
              </w:rPr>
            </w:pPr>
            <w:r w:rsidRPr="00051677">
              <w:rPr>
                <w:rFonts w:ascii="Arial" w:hAnsi="Arial" w:cs="Arial"/>
                <w:color w:val="000000"/>
                <w:sz w:val="20"/>
                <w:szCs w:val="20"/>
              </w:rPr>
              <w:t>51</w:t>
            </w:r>
          </w:p>
        </w:tc>
        <w:tc>
          <w:tcPr>
            <w:tcW w:w="1061" w:type="dxa"/>
            <w:tcBorders>
              <w:top w:val="nil"/>
              <w:left w:val="nil"/>
              <w:bottom w:val="single" w:sz="4" w:space="0" w:color="auto"/>
              <w:right w:val="single" w:sz="4" w:space="0" w:color="auto"/>
            </w:tcBorders>
            <w:shd w:val="clear" w:color="000000" w:fill="FFFFFF"/>
            <w:noWrap/>
            <w:vAlign w:val="bottom"/>
            <w:hideMark/>
          </w:tcPr>
          <w:p w14:paraId="2978DBB7" w14:textId="003B1FDA" w:rsidR="00E03735" w:rsidRPr="00051677" w:rsidRDefault="00E03735" w:rsidP="00E03735">
            <w:pPr>
              <w:spacing w:after="0" w:line="240" w:lineRule="auto"/>
              <w:jc w:val="center"/>
              <w:rPr>
                <w:rFonts w:ascii="Arial" w:eastAsia="Times New Roman" w:hAnsi="Arial" w:cs="Arial"/>
                <w:color w:val="000000" w:themeColor="text1"/>
                <w:sz w:val="20"/>
                <w:szCs w:val="20"/>
                <w:lang w:val="en-US"/>
              </w:rPr>
            </w:pPr>
            <w:r w:rsidRPr="00051677">
              <w:rPr>
                <w:rFonts w:ascii="Arial" w:hAnsi="Arial" w:cs="Arial"/>
                <w:color w:val="000000"/>
                <w:sz w:val="20"/>
                <w:szCs w:val="20"/>
              </w:rPr>
              <w:t>54</w:t>
            </w:r>
          </w:p>
        </w:tc>
        <w:tc>
          <w:tcPr>
            <w:tcW w:w="1061" w:type="dxa"/>
            <w:tcBorders>
              <w:top w:val="nil"/>
              <w:left w:val="nil"/>
              <w:bottom w:val="single" w:sz="4" w:space="0" w:color="auto"/>
              <w:right w:val="single" w:sz="4" w:space="0" w:color="auto"/>
            </w:tcBorders>
            <w:shd w:val="clear" w:color="000000" w:fill="FFFFFF"/>
            <w:noWrap/>
            <w:vAlign w:val="bottom"/>
            <w:hideMark/>
          </w:tcPr>
          <w:p w14:paraId="1C91D206" w14:textId="2896FB2E" w:rsidR="00E03735" w:rsidRPr="00051677" w:rsidRDefault="00E03735" w:rsidP="00E03735">
            <w:pPr>
              <w:spacing w:after="0" w:line="240" w:lineRule="auto"/>
              <w:jc w:val="center"/>
              <w:rPr>
                <w:rFonts w:ascii="Arial" w:eastAsia="Times New Roman" w:hAnsi="Arial" w:cs="Arial"/>
                <w:color w:val="000000" w:themeColor="text1"/>
                <w:sz w:val="20"/>
                <w:szCs w:val="20"/>
                <w:lang w:val="en-US"/>
              </w:rPr>
            </w:pPr>
            <w:r w:rsidRPr="00051677">
              <w:rPr>
                <w:rFonts w:ascii="Arial" w:hAnsi="Arial" w:cs="Arial"/>
                <w:color w:val="000000"/>
                <w:sz w:val="20"/>
                <w:szCs w:val="20"/>
              </w:rPr>
              <w:t>56</w:t>
            </w:r>
          </w:p>
        </w:tc>
        <w:tc>
          <w:tcPr>
            <w:tcW w:w="1063" w:type="dxa"/>
            <w:tcBorders>
              <w:top w:val="nil"/>
              <w:left w:val="nil"/>
              <w:bottom w:val="single" w:sz="4" w:space="0" w:color="auto"/>
              <w:right w:val="single" w:sz="4" w:space="0" w:color="auto"/>
            </w:tcBorders>
            <w:shd w:val="clear" w:color="000000" w:fill="FFFFFF"/>
            <w:noWrap/>
            <w:vAlign w:val="bottom"/>
            <w:hideMark/>
          </w:tcPr>
          <w:p w14:paraId="21330227" w14:textId="7A0B8F83" w:rsidR="00E03735" w:rsidRPr="00051677" w:rsidRDefault="00E03735" w:rsidP="00E03735">
            <w:pPr>
              <w:spacing w:after="0" w:line="240" w:lineRule="auto"/>
              <w:jc w:val="center"/>
              <w:rPr>
                <w:rFonts w:ascii="Arial" w:eastAsia="Times New Roman" w:hAnsi="Arial" w:cs="Arial"/>
                <w:color w:val="000000" w:themeColor="text1"/>
                <w:sz w:val="20"/>
                <w:szCs w:val="20"/>
                <w:lang w:val="en-US"/>
              </w:rPr>
            </w:pPr>
            <w:r w:rsidRPr="00051677">
              <w:rPr>
                <w:rFonts w:ascii="Arial" w:hAnsi="Arial" w:cs="Arial"/>
                <w:color w:val="000000"/>
                <w:sz w:val="20"/>
                <w:szCs w:val="20"/>
              </w:rPr>
              <w:t>50</w:t>
            </w:r>
          </w:p>
        </w:tc>
        <w:tc>
          <w:tcPr>
            <w:tcW w:w="1212" w:type="dxa"/>
            <w:tcBorders>
              <w:top w:val="nil"/>
              <w:left w:val="nil"/>
              <w:bottom w:val="single" w:sz="4" w:space="0" w:color="auto"/>
              <w:right w:val="single" w:sz="4" w:space="0" w:color="auto"/>
            </w:tcBorders>
            <w:shd w:val="clear" w:color="000000" w:fill="FFFFFF"/>
            <w:noWrap/>
            <w:vAlign w:val="bottom"/>
            <w:hideMark/>
          </w:tcPr>
          <w:p w14:paraId="3CE66111" w14:textId="5A8C41C0" w:rsidR="00E03735" w:rsidRPr="00051677" w:rsidRDefault="00E03735" w:rsidP="00E03735">
            <w:pPr>
              <w:spacing w:after="0" w:line="240" w:lineRule="auto"/>
              <w:jc w:val="center"/>
              <w:rPr>
                <w:rFonts w:ascii="Arial" w:eastAsia="Times New Roman" w:hAnsi="Arial" w:cs="Arial"/>
                <w:color w:val="000000" w:themeColor="text1"/>
                <w:sz w:val="20"/>
                <w:szCs w:val="20"/>
                <w:lang w:val="en-US"/>
              </w:rPr>
            </w:pPr>
            <w:r w:rsidRPr="00051677">
              <w:rPr>
                <w:rFonts w:ascii="Arial" w:hAnsi="Arial" w:cs="Arial"/>
                <w:color w:val="000000"/>
                <w:sz w:val="20"/>
                <w:szCs w:val="20"/>
              </w:rPr>
              <w:t>47</w:t>
            </w:r>
          </w:p>
        </w:tc>
        <w:tc>
          <w:tcPr>
            <w:tcW w:w="1207" w:type="dxa"/>
            <w:tcBorders>
              <w:top w:val="nil"/>
              <w:left w:val="nil"/>
              <w:bottom w:val="single" w:sz="4" w:space="0" w:color="auto"/>
              <w:right w:val="single" w:sz="4" w:space="0" w:color="auto"/>
            </w:tcBorders>
            <w:shd w:val="clear" w:color="000000" w:fill="FFFFFF"/>
            <w:noWrap/>
            <w:vAlign w:val="bottom"/>
            <w:hideMark/>
          </w:tcPr>
          <w:p w14:paraId="6D26AD47" w14:textId="4C2E850D" w:rsidR="00E03735" w:rsidRPr="00051677" w:rsidRDefault="00E03735" w:rsidP="00E03735">
            <w:pPr>
              <w:spacing w:after="0" w:line="240" w:lineRule="auto"/>
              <w:jc w:val="center"/>
              <w:rPr>
                <w:rFonts w:ascii="Arial" w:eastAsia="Times New Roman" w:hAnsi="Arial" w:cs="Arial"/>
                <w:color w:val="000000" w:themeColor="text1"/>
                <w:sz w:val="20"/>
                <w:szCs w:val="20"/>
                <w:lang w:val="en-US"/>
              </w:rPr>
            </w:pPr>
            <w:r w:rsidRPr="00051677">
              <w:rPr>
                <w:rFonts w:ascii="Arial" w:hAnsi="Arial" w:cs="Arial"/>
                <w:color w:val="000000"/>
                <w:sz w:val="20"/>
                <w:szCs w:val="20"/>
              </w:rPr>
              <w:t>44</w:t>
            </w:r>
          </w:p>
        </w:tc>
        <w:tc>
          <w:tcPr>
            <w:tcW w:w="1207" w:type="dxa"/>
            <w:tcBorders>
              <w:top w:val="nil"/>
              <w:left w:val="nil"/>
              <w:bottom w:val="single" w:sz="4" w:space="0" w:color="auto"/>
              <w:right w:val="single" w:sz="4" w:space="0" w:color="auto"/>
            </w:tcBorders>
            <w:shd w:val="clear" w:color="000000" w:fill="FFFFFF"/>
            <w:noWrap/>
            <w:vAlign w:val="bottom"/>
            <w:hideMark/>
          </w:tcPr>
          <w:p w14:paraId="7FD27067" w14:textId="607641DF" w:rsidR="00E03735" w:rsidRPr="00051677" w:rsidRDefault="00E03735" w:rsidP="00E03735">
            <w:pPr>
              <w:spacing w:after="0" w:line="240" w:lineRule="auto"/>
              <w:jc w:val="center"/>
              <w:rPr>
                <w:rFonts w:ascii="Arial" w:eastAsia="Times New Roman" w:hAnsi="Arial" w:cs="Arial"/>
                <w:color w:val="000000" w:themeColor="text1"/>
                <w:sz w:val="20"/>
                <w:szCs w:val="20"/>
                <w:lang w:val="en-US"/>
              </w:rPr>
            </w:pPr>
            <w:r w:rsidRPr="00051677">
              <w:rPr>
                <w:rFonts w:ascii="Arial" w:hAnsi="Arial" w:cs="Arial"/>
                <w:color w:val="000000"/>
                <w:sz w:val="20"/>
                <w:szCs w:val="20"/>
              </w:rPr>
              <w:t>51</w:t>
            </w:r>
          </w:p>
        </w:tc>
      </w:tr>
      <w:tr w:rsidR="00E03735" w:rsidRPr="00051677" w14:paraId="4E276269" w14:textId="77777777" w:rsidTr="00881A72">
        <w:trPr>
          <w:trHeight w:val="553"/>
        </w:trPr>
        <w:tc>
          <w:tcPr>
            <w:tcW w:w="2424" w:type="dxa"/>
            <w:tcBorders>
              <w:top w:val="nil"/>
              <w:left w:val="single" w:sz="4" w:space="0" w:color="auto"/>
              <w:bottom w:val="single" w:sz="4" w:space="0" w:color="auto"/>
              <w:right w:val="single" w:sz="4" w:space="0" w:color="auto"/>
            </w:tcBorders>
            <w:shd w:val="clear" w:color="000000" w:fill="FFFFFF"/>
            <w:noWrap/>
            <w:vAlign w:val="bottom"/>
            <w:hideMark/>
          </w:tcPr>
          <w:p w14:paraId="776F5666" w14:textId="77777777" w:rsidR="00E03735" w:rsidRPr="00477C5A" w:rsidRDefault="00E03735" w:rsidP="00E03735">
            <w:pPr>
              <w:spacing w:after="0" w:line="240" w:lineRule="auto"/>
              <w:rPr>
                <w:rFonts w:ascii="Arial" w:eastAsia="Times New Roman" w:hAnsi="Arial" w:cs="Arial"/>
                <w:b/>
                <w:bCs/>
                <w:color w:val="000000"/>
                <w:sz w:val="20"/>
                <w:szCs w:val="20"/>
                <w:lang w:val="en-US"/>
              </w:rPr>
            </w:pPr>
            <w:r w:rsidRPr="00477C5A">
              <w:rPr>
                <w:rFonts w:ascii="Arial" w:hAnsi="Arial" w:cs="Arial"/>
                <w:b/>
                <w:bCs/>
                <w:color w:val="000000"/>
                <w:sz w:val="20"/>
                <w:szCs w:val="20"/>
              </w:rPr>
              <w:t>Total</w:t>
            </w:r>
          </w:p>
        </w:tc>
        <w:tc>
          <w:tcPr>
            <w:tcW w:w="1061" w:type="dxa"/>
            <w:tcBorders>
              <w:top w:val="nil"/>
              <w:left w:val="nil"/>
              <w:bottom w:val="single" w:sz="4" w:space="0" w:color="auto"/>
              <w:right w:val="single" w:sz="4" w:space="0" w:color="auto"/>
            </w:tcBorders>
            <w:shd w:val="clear" w:color="000000" w:fill="FFFFFF"/>
            <w:noWrap/>
            <w:vAlign w:val="bottom"/>
            <w:hideMark/>
          </w:tcPr>
          <w:p w14:paraId="05528C48" w14:textId="04821A80" w:rsidR="00E03735" w:rsidRPr="00477C5A" w:rsidRDefault="00E03735" w:rsidP="00E03735">
            <w:pPr>
              <w:spacing w:after="0" w:line="240" w:lineRule="auto"/>
              <w:jc w:val="center"/>
              <w:rPr>
                <w:rFonts w:ascii="Arial" w:eastAsia="Times New Roman" w:hAnsi="Arial" w:cs="Arial"/>
                <w:b/>
                <w:bCs/>
                <w:color w:val="000000" w:themeColor="text1"/>
                <w:sz w:val="20"/>
                <w:szCs w:val="20"/>
                <w:lang w:val="en-US"/>
              </w:rPr>
            </w:pPr>
            <w:r w:rsidRPr="00477C5A">
              <w:rPr>
                <w:rFonts w:ascii="Arial" w:hAnsi="Arial" w:cs="Arial"/>
                <w:b/>
                <w:bCs/>
                <w:color w:val="000000"/>
                <w:sz w:val="20"/>
                <w:szCs w:val="20"/>
              </w:rPr>
              <w:t>283</w:t>
            </w:r>
          </w:p>
        </w:tc>
        <w:tc>
          <w:tcPr>
            <w:tcW w:w="1061" w:type="dxa"/>
            <w:tcBorders>
              <w:top w:val="nil"/>
              <w:left w:val="nil"/>
              <w:bottom w:val="single" w:sz="4" w:space="0" w:color="auto"/>
              <w:right w:val="single" w:sz="4" w:space="0" w:color="auto"/>
            </w:tcBorders>
            <w:shd w:val="clear" w:color="000000" w:fill="FFFFFF"/>
            <w:noWrap/>
            <w:vAlign w:val="bottom"/>
            <w:hideMark/>
          </w:tcPr>
          <w:p w14:paraId="4ADC5822" w14:textId="2BED6D5E" w:rsidR="00E03735" w:rsidRPr="00477C5A" w:rsidRDefault="00E03735" w:rsidP="00E03735">
            <w:pPr>
              <w:spacing w:after="0" w:line="240" w:lineRule="auto"/>
              <w:jc w:val="center"/>
              <w:rPr>
                <w:rFonts w:ascii="Arial" w:eastAsia="Times New Roman" w:hAnsi="Arial" w:cs="Arial"/>
                <w:b/>
                <w:bCs/>
                <w:color w:val="000000" w:themeColor="text1"/>
                <w:sz w:val="20"/>
                <w:szCs w:val="20"/>
                <w:lang w:val="en-US"/>
              </w:rPr>
            </w:pPr>
            <w:r w:rsidRPr="00477C5A">
              <w:rPr>
                <w:rFonts w:ascii="Arial" w:hAnsi="Arial" w:cs="Arial"/>
                <w:b/>
                <w:bCs/>
                <w:color w:val="000000"/>
                <w:sz w:val="20"/>
                <w:szCs w:val="20"/>
              </w:rPr>
              <w:t>301</w:t>
            </w:r>
          </w:p>
        </w:tc>
        <w:tc>
          <w:tcPr>
            <w:tcW w:w="1061" w:type="dxa"/>
            <w:tcBorders>
              <w:top w:val="nil"/>
              <w:left w:val="nil"/>
              <w:bottom w:val="single" w:sz="4" w:space="0" w:color="auto"/>
              <w:right w:val="single" w:sz="4" w:space="0" w:color="auto"/>
            </w:tcBorders>
            <w:shd w:val="clear" w:color="000000" w:fill="FFFFFF"/>
            <w:noWrap/>
            <w:vAlign w:val="bottom"/>
            <w:hideMark/>
          </w:tcPr>
          <w:p w14:paraId="022DF01D" w14:textId="0C36D0A6" w:rsidR="00E03735" w:rsidRPr="00477C5A" w:rsidRDefault="00E03735" w:rsidP="00E03735">
            <w:pPr>
              <w:spacing w:after="0" w:line="240" w:lineRule="auto"/>
              <w:jc w:val="center"/>
              <w:rPr>
                <w:rFonts w:ascii="Arial" w:eastAsia="Times New Roman" w:hAnsi="Arial" w:cs="Arial"/>
                <w:b/>
                <w:bCs/>
                <w:color w:val="000000" w:themeColor="text1"/>
                <w:sz w:val="20"/>
                <w:szCs w:val="20"/>
                <w:lang w:val="en-US"/>
              </w:rPr>
            </w:pPr>
            <w:r w:rsidRPr="00477C5A">
              <w:rPr>
                <w:rFonts w:ascii="Arial" w:hAnsi="Arial" w:cs="Arial"/>
                <w:b/>
                <w:bCs/>
                <w:color w:val="000000"/>
                <w:sz w:val="20"/>
                <w:szCs w:val="20"/>
              </w:rPr>
              <w:t>317</w:t>
            </w:r>
          </w:p>
        </w:tc>
        <w:tc>
          <w:tcPr>
            <w:tcW w:w="1063" w:type="dxa"/>
            <w:tcBorders>
              <w:top w:val="nil"/>
              <w:left w:val="nil"/>
              <w:bottom w:val="single" w:sz="4" w:space="0" w:color="auto"/>
              <w:right w:val="single" w:sz="4" w:space="0" w:color="auto"/>
            </w:tcBorders>
            <w:shd w:val="clear" w:color="000000" w:fill="FFFFFF"/>
            <w:noWrap/>
            <w:vAlign w:val="bottom"/>
            <w:hideMark/>
          </w:tcPr>
          <w:p w14:paraId="37614142" w14:textId="494DEC10" w:rsidR="00E03735" w:rsidRPr="00477C5A" w:rsidRDefault="00E03735" w:rsidP="00E03735">
            <w:pPr>
              <w:spacing w:after="0" w:line="240" w:lineRule="auto"/>
              <w:jc w:val="center"/>
              <w:rPr>
                <w:rFonts w:ascii="Arial" w:eastAsia="Times New Roman" w:hAnsi="Arial" w:cs="Arial"/>
                <w:b/>
                <w:bCs/>
                <w:color w:val="000000" w:themeColor="text1"/>
                <w:sz w:val="20"/>
                <w:szCs w:val="20"/>
                <w:lang w:val="en-US"/>
              </w:rPr>
            </w:pPr>
            <w:r w:rsidRPr="00477C5A">
              <w:rPr>
                <w:rFonts w:ascii="Arial" w:hAnsi="Arial" w:cs="Arial"/>
                <w:b/>
                <w:bCs/>
                <w:color w:val="000000"/>
                <w:sz w:val="20"/>
                <w:szCs w:val="20"/>
              </w:rPr>
              <w:t>333</w:t>
            </w:r>
          </w:p>
        </w:tc>
        <w:tc>
          <w:tcPr>
            <w:tcW w:w="1212" w:type="dxa"/>
            <w:tcBorders>
              <w:top w:val="nil"/>
              <w:left w:val="nil"/>
              <w:bottom w:val="single" w:sz="4" w:space="0" w:color="auto"/>
              <w:right w:val="single" w:sz="4" w:space="0" w:color="auto"/>
            </w:tcBorders>
            <w:shd w:val="clear" w:color="000000" w:fill="FFFFFF"/>
            <w:noWrap/>
            <w:vAlign w:val="bottom"/>
            <w:hideMark/>
          </w:tcPr>
          <w:p w14:paraId="291147B7" w14:textId="5BE72DAD" w:rsidR="00E03735" w:rsidRPr="00477C5A" w:rsidRDefault="00E03735" w:rsidP="00E03735">
            <w:pPr>
              <w:spacing w:after="0" w:line="240" w:lineRule="auto"/>
              <w:jc w:val="center"/>
              <w:rPr>
                <w:rFonts w:ascii="Arial" w:eastAsia="Times New Roman" w:hAnsi="Arial" w:cs="Arial"/>
                <w:b/>
                <w:bCs/>
                <w:color w:val="000000" w:themeColor="text1"/>
                <w:sz w:val="20"/>
                <w:szCs w:val="20"/>
                <w:lang w:val="en-US"/>
              </w:rPr>
            </w:pPr>
            <w:r w:rsidRPr="00477C5A">
              <w:rPr>
                <w:rFonts w:ascii="Arial" w:hAnsi="Arial" w:cs="Arial"/>
                <w:b/>
                <w:bCs/>
                <w:color w:val="000000"/>
                <w:sz w:val="20"/>
                <w:szCs w:val="20"/>
              </w:rPr>
              <w:t>349</w:t>
            </w:r>
          </w:p>
        </w:tc>
        <w:tc>
          <w:tcPr>
            <w:tcW w:w="1207" w:type="dxa"/>
            <w:tcBorders>
              <w:top w:val="nil"/>
              <w:left w:val="nil"/>
              <w:bottom w:val="single" w:sz="4" w:space="0" w:color="auto"/>
              <w:right w:val="single" w:sz="4" w:space="0" w:color="auto"/>
            </w:tcBorders>
            <w:shd w:val="clear" w:color="000000" w:fill="FFFFFF"/>
            <w:noWrap/>
            <w:vAlign w:val="bottom"/>
            <w:hideMark/>
          </w:tcPr>
          <w:p w14:paraId="16F8ED95" w14:textId="22CF43EE" w:rsidR="00E03735" w:rsidRPr="00477C5A" w:rsidRDefault="00E03735" w:rsidP="00E03735">
            <w:pPr>
              <w:spacing w:after="0" w:line="240" w:lineRule="auto"/>
              <w:jc w:val="center"/>
              <w:rPr>
                <w:rFonts w:ascii="Arial" w:eastAsia="Times New Roman" w:hAnsi="Arial" w:cs="Arial"/>
                <w:b/>
                <w:bCs/>
                <w:color w:val="000000" w:themeColor="text1"/>
                <w:sz w:val="20"/>
                <w:szCs w:val="20"/>
                <w:lang w:val="en-US"/>
              </w:rPr>
            </w:pPr>
            <w:r w:rsidRPr="00477C5A">
              <w:rPr>
                <w:rFonts w:ascii="Arial" w:hAnsi="Arial" w:cs="Arial"/>
                <w:b/>
                <w:bCs/>
                <w:color w:val="000000"/>
                <w:sz w:val="20"/>
                <w:szCs w:val="20"/>
              </w:rPr>
              <w:t>322</w:t>
            </w:r>
          </w:p>
        </w:tc>
        <w:tc>
          <w:tcPr>
            <w:tcW w:w="1207" w:type="dxa"/>
            <w:tcBorders>
              <w:top w:val="nil"/>
              <w:left w:val="nil"/>
              <w:bottom w:val="single" w:sz="4" w:space="0" w:color="auto"/>
              <w:right w:val="single" w:sz="4" w:space="0" w:color="auto"/>
            </w:tcBorders>
            <w:shd w:val="clear" w:color="000000" w:fill="FFFFFF"/>
            <w:noWrap/>
            <w:vAlign w:val="bottom"/>
            <w:hideMark/>
          </w:tcPr>
          <w:p w14:paraId="66BF2626" w14:textId="67680622" w:rsidR="00E03735" w:rsidRPr="00477C5A" w:rsidRDefault="00E03735" w:rsidP="00E03735">
            <w:pPr>
              <w:spacing w:after="0" w:line="240" w:lineRule="auto"/>
              <w:jc w:val="center"/>
              <w:rPr>
                <w:rFonts w:ascii="Arial" w:eastAsia="Times New Roman" w:hAnsi="Arial" w:cs="Arial"/>
                <w:b/>
                <w:bCs/>
                <w:color w:val="000000" w:themeColor="text1"/>
                <w:sz w:val="20"/>
                <w:szCs w:val="20"/>
                <w:lang w:val="en-US"/>
              </w:rPr>
            </w:pPr>
            <w:r w:rsidRPr="00477C5A">
              <w:rPr>
                <w:rFonts w:ascii="Arial" w:hAnsi="Arial" w:cs="Arial"/>
                <w:b/>
                <w:bCs/>
                <w:color w:val="000000"/>
                <w:sz w:val="20"/>
                <w:szCs w:val="20"/>
              </w:rPr>
              <w:t>283</w:t>
            </w:r>
          </w:p>
        </w:tc>
      </w:tr>
    </w:tbl>
    <w:p w14:paraId="1EE3A005" w14:textId="4F0E9DF2" w:rsidR="00F15E2C" w:rsidRDefault="00F15E2C" w:rsidP="00F15E2C">
      <w:pPr>
        <w:rPr>
          <w:rFonts w:ascii="Arial" w:eastAsia="Arial" w:hAnsi="Arial" w:cs="Arial"/>
          <w:color w:val="000000" w:themeColor="text1"/>
          <w:sz w:val="24"/>
          <w:szCs w:val="24"/>
        </w:rPr>
      </w:pPr>
      <w:r w:rsidRPr="002B5730">
        <w:rPr>
          <w:noProof/>
          <w:color w:val="000000" w:themeColor="text1"/>
        </w:rPr>
        <mc:AlternateContent>
          <mc:Choice Requires="wps">
            <w:drawing>
              <wp:anchor distT="0" distB="0" distL="114300" distR="114300" simplePos="0" relativeHeight="252475392" behindDoc="0" locked="0" layoutInCell="1" allowOverlap="1" wp14:anchorId="24A3AD5D" wp14:editId="015F4D9E">
                <wp:simplePos x="0" y="0"/>
                <wp:positionH relativeFrom="column">
                  <wp:posOffset>4197350</wp:posOffset>
                </wp:positionH>
                <wp:positionV relativeFrom="paragraph">
                  <wp:posOffset>160020</wp:posOffset>
                </wp:positionV>
                <wp:extent cx="2337955" cy="200055"/>
                <wp:effectExtent l="0" t="0" r="0" b="0"/>
                <wp:wrapNone/>
                <wp:docPr id="1266" name="TextBox 4"/>
                <wp:cNvGraphicFramePr/>
                <a:graphic xmlns:a="http://schemas.openxmlformats.org/drawingml/2006/main">
                  <a:graphicData uri="http://schemas.microsoft.com/office/word/2010/wordprocessingShape">
                    <wps:wsp>
                      <wps:cNvSpPr txBox="1"/>
                      <wps:spPr>
                        <a:xfrm>
                          <a:off x="0" y="0"/>
                          <a:ext cx="2337955" cy="200055"/>
                        </a:xfrm>
                        <a:prstGeom prst="rect">
                          <a:avLst/>
                        </a:prstGeom>
                        <a:noFill/>
                      </wps:spPr>
                      <wps:txbx>
                        <w:txbxContent>
                          <w:p w14:paraId="4628BB8B" w14:textId="77777777" w:rsidR="00051677" w:rsidRPr="00687E98" w:rsidRDefault="00051677" w:rsidP="00051677">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687E98">
                              <w:rPr>
                                <w:rFonts w:ascii="Verdana" w:eastAsia="Verdana" w:hAnsi="Verdana" w:cs="Verdana"/>
                                <w:i/>
                                <w:iCs/>
                                <w:color w:val="7F7F7F"/>
                                <w:kern w:val="24"/>
                                <w:sz w:val="12"/>
                                <w:szCs w:val="12"/>
                                <w14:textFill>
                                  <w14:solidFill>
                                    <w14:srgbClr w14:val="7F7F7F">
                                      <w14:lumMod w14:val="50000"/>
                                    </w14:srgbClr>
                                  </w14:solidFill>
                                </w14:textFill>
                              </w:rPr>
                              <w:t>Source: TechSci Research</w:t>
                            </w:r>
                          </w:p>
                        </w:txbxContent>
                      </wps:txbx>
                      <wps:bodyPr wrap="square" rtlCol="0">
                        <a:spAutoFit/>
                      </wps:bodyPr>
                    </wps:wsp>
                  </a:graphicData>
                </a:graphic>
              </wp:anchor>
            </w:drawing>
          </mc:Choice>
          <mc:Fallback>
            <w:pict>
              <v:shape w14:anchorId="24A3AD5D" id="_x0000_s1074" type="#_x0000_t202" style="position:absolute;margin-left:330.5pt;margin-top:12.6pt;width:184.1pt;height:15.75pt;z-index:252475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" filled="f" stroked="f">
                <v:textbox style="mso-fit-shape-to-text:t">
                  <w:txbxContent>
                    <w:p w14:paraId="4628BB8B" w14:textId="77777777" w:rsidR="00051677" w:rsidRPr="00687E98" w:rsidRDefault="00051677" w:rsidP="00051677">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687E98">
                        <w:rPr>
                          <w:rFonts w:ascii="Verdana" w:eastAsia="Verdana" w:hAnsi="Verdana" w:cs="Verdana"/>
                          <w:i/>
                          <w:iCs/>
                          <w:color w:val="7F7F7F"/>
                          <w:kern w:val="24"/>
                          <w:sz w:val="12"/>
                          <w:szCs w:val="12"/>
                          <w14:textFill>
                            <w14:solidFill>
                              <w14:srgbClr w14:val="7F7F7F">
                                <w14:lumMod w14:val="50000"/>
                              </w14:srgbClr>
                            </w14:solidFill>
                          </w14:textFill>
                        </w:rPr>
                        <w:t>Source: TechSci Research</w:t>
                      </w:r>
                    </w:p>
                  </w:txbxContent>
                </v:textbox>
              </v:shape>
            </w:pict>
          </mc:Fallback>
        </mc:AlternateContent>
      </w:r>
    </w:p>
    <w:p w14:paraId="4ABE6BF7" w14:textId="77777777" w:rsidR="00F15E2C" w:rsidRDefault="00F15E2C" w:rsidP="00912B14">
      <w:pPr>
        <w:spacing w:line="360" w:lineRule="auto"/>
        <w:textAlignment w:val="baseline"/>
        <w:rPr>
          <w:rFonts w:ascii="Arial" w:hAnsi="Arial" w:cs="Arial"/>
          <w:b/>
          <w:bCs/>
          <w:sz w:val="24"/>
          <w:szCs w:val="24"/>
        </w:rPr>
      </w:pPr>
    </w:p>
    <w:p w14:paraId="0BBCD1A2" w14:textId="58B2499A" w:rsidR="00912B14" w:rsidRPr="0061645E" w:rsidRDefault="00912B14" w:rsidP="00912B14">
      <w:pPr>
        <w:spacing w:line="360" w:lineRule="auto"/>
        <w:textAlignment w:val="baseline"/>
        <w:rPr>
          <w:rFonts w:ascii="Arial" w:hAnsi="Arial" w:cs="Arial"/>
          <w:b/>
          <w:bCs/>
          <w:sz w:val="24"/>
          <w:szCs w:val="24"/>
        </w:rPr>
      </w:pPr>
      <w:r w:rsidRPr="0061645E">
        <w:rPr>
          <w:rFonts w:ascii="Arial" w:hAnsi="Arial" w:cs="Arial"/>
          <w:b/>
          <w:bCs/>
          <w:sz w:val="24"/>
          <w:szCs w:val="24"/>
        </w:rPr>
        <w:t>3.2.1.6. Sales By Company</w:t>
      </w:r>
    </w:p>
    <w:p w14:paraId="295BE25A" w14:textId="740C26AF" w:rsidR="00C77616" w:rsidRPr="0061645E" w:rsidRDefault="00912B14" w:rsidP="00912B14">
      <w:pPr>
        <w:spacing w:line="360" w:lineRule="auto"/>
        <w:textAlignment w:val="baseline"/>
        <w:rPr>
          <w:rFonts w:ascii="Arial" w:hAnsi="Arial" w:cs="Arial"/>
          <w:b/>
          <w:bCs/>
          <w:sz w:val="24"/>
          <w:szCs w:val="24"/>
        </w:rPr>
      </w:pPr>
      <w:r w:rsidRPr="0061645E">
        <w:rPr>
          <w:rFonts w:ascii="Arial" w:hAnsi="Arial" w:cs="Arial"/>
          <w:b/>
          <w:bCs/>
          <w:sz w:val="24"/>
          <w:szCs w:val="24"/>
        </w:rPr>
        <w:t>Asia Pacific Vinyl Ester Resin Sales, By Company, By Volume</w:t>
      </w:r>
      <w:r w:rsidR="007C5B32">
        <w:rPr>
          <w:rFonts w:ascii="Arial" w:hAnsi="Arial" w:cs="Arial"/>
          <w:b/>
          <w:bCs/>
          <w:sz w:val="24"/>
          <w:szCs w:val="24"/>
        </w:rPr>
        <w:t xml:space="preserve"> (000’ Tonnes)</w:t>
      </w:r>
      <w:r w:rsidRPr="0061645E">
        <w:rPr>
          <w:rFonts w:ascii="Arial" w:hAnsi="Arial" w:cs="Arial"/>
          <w:b/>
          <w:bCs/>
          <w:sz w:val="24"/>
          <w:szCs w:val="24"/>
        </w:rPr>
        <w:t>, 2020</w:t>
      </w:r>
    </w:p>
    <w:p w14:paraId="46057104" w14:textId="77777777" w:rsidR="00C77616" w:rsidRPr="0061645E" w:rsidRDefault="00C77616" w:rsidP="0068477D">
      <w:pPr>
        <w:rPr>
          <w:rFonts w:ascii="Arial" w:hAnsi="Arial" w:cs="Arial"/>
          <w:b/>
          <w:bCs/>
          <w:sz w:val="24"/>
          <w:szCs w:val="24"/>
        </w:rPr>
      </w:pPr>
    </w:p>
    <w:p w14:paraId="16B0012D" w14:textId="2BC948C8" w:rsidR="00C77616" w:rsidRDefault="00C77616" w:rsidP="0068477D">
      <w:pPr>
        <w:rPr>
          <w:rFonts w:ascii="Arial" w:eastAsia="Arial" w:hAnsi="Arial" w:cs="Arial"/>
          <w:color w:val="000000" w:themeColor="text1"/>
          <w:sz w:val="24"/>
          <w:szCs w:val="24"/>
        </w:rPr>
      </w:pPr>
      <w:r w:rsidRPr="002B5730">
        <w:rPr>
          <w:noProof/>
          <w:color w:val="000000" w:themeColor="text1"/>
        </w:rPr>
        <w:drawing>
          <wp:inline distT="0" distB="0" distL="0" distR="0" wp14:anchorId="06433C1C" wp14:editId="644AE49A">
            <wp:extent cx="6457950" cy="3676650"/>
            <wp:effectExtent l="0" t="0" r="0" b="0"/>
            <wp:docPr id="2071" name="Chart 2071">
              <a:extLst xmlns:a="http://schemas.openxmlformats.org/drawingml/2006/main">
                <a:ext uri="{FF2B5EF4-FFF2-40B4-BE49-F238E27FC236}">
                  <a16:creationId xmlns:a16="http://schemas.microsoft.com/office/drawing/2014/main" id="{216E1D67-D8C4-4C9D-B19D-4637D83171F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p>
    <w:p w14:paraId="53779742" w14:textId="63F9F2DA" w:rsidR="00C77616" w:rsidRDefault="007B2784" w:rsidP="0068477D">
      <w:pPr>
        <w:rPr>
          <w:rFonts w:ascii="Arial" w:eastAsia="Arial" w:hAnsi="Arial" w:cs="Arial"/>
          <w:color w:val="000000" w:themeColor="text1"/>
          <w:sz w:val="24"/>
          <w:szCs w:val="24"/>
        </w:rPr>
      </w:pPr>
      <w:r w:rsidRPr="002B5730">
        <w:rPr>
          <w:noProof/>
          <w:color w:val="000000" w:themeColor="text1"/>
        </w:rPr>
        <mc:AlternateContent>
          <mc:Choice Requires="wps">
            <w:drawing>
              <wp:anchor distT="0" distB="0" distL="114300" distR="114300" simplePos="0" relativeHeight="252276736" behindDoc="0" locked="0" layoutInCell="1" allowOverlap="1" wp14:anchorId="20FA0D01" wp14:editId="719B2CC9">
                <wp:simplePos x="0" y="0"/>
                <wp:positionH relativeFrom="margin">
                  <wp:posOffset>3171190</wp:posOffset>
                </wp:positionH>
                <wp:positionV relativeFrom="paragraph">
                  <wp:posOffset>8890</wp:posOffset>
                </wp:positionV>
                <wp:extent cx="3236595" cy="504825"/>
                <wp:effectExtent l="0" t="0" r="0" b="0"/>
                <wp:wrapNone/>
                <wp:docPr id="2074" name="TextBox 4"/>
                <wp:cNvGraphicFramePr/>
                <a:graphic xmlns:a="http://schemas.openxmlformats.org/drawingml/2006/main">
                  <a:graphicData uri="http://schemas.microsoft.com/office/word/2010/wordprocessingShape">
                    <wps:wsp>
                      <wps:cNvSpPr txBox="1"/>
                      <wps:spPr>
                        <a:xfrm>
                          <a:off x="0" y="0"/>
                          <a:ext cx="3236595" cy="504825"/>
                        </a:xfrm>
                        <a:prstGeom prst="rect">
                          <a:avLst/>
                        </a:prstGeom>
                        <a:noFill/>
                      </wps:spPr>
                      <wps:txbx>
                        <w:txbxContent>
                          <w:p w14:paraId="52872E8B" w14:textId="50112F39" w:rsidR="00C77616" w:rsidRPr="00CE35EB" w:rsidRDefault="00C77616" w:rsidP="00066D13">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CE35EB">
                              <w:rPr>
                                <w:rFonts w:ascii="Verdana" w:eastAsia="Verdana" w:hAnsi="Verdana" w:cs="Verdana"/>
                                <w:i/>
                                <w:iCs/>
                                <w:color w:val="7F7F7F"/>
                                <w:kern w:val="24"/>
                                <w:sz w:val="12"/>
                                <w:szCs w:val="12"/>
                                <w14:textFill>
                                  <w14:solidFill>
                                    <w14:srgbClr w14:val="7F7F7F">
                                      <w14:lumMod w14:val="50000"/>
                                    </w14:srgbClr>
                                  </w14:solidFill>
                                </w14:textFill>
                              </w:rPr>
                              <w:t>Others include DIC Corporation,</w:t>
                            </w:r>
                            <w:r w:rsidR="00066D13">
                              <w:rPr>
                                <w:rFonts w:ascii="Verdana" w:eastAsia="Verdana" w:hAnsi="Verdana" w:cs="Verdana"/>
                                <w:i/>
                                <w:iCs/>
                                <w:color w:val="7F7F7F"/>
                                <w:kern w:val="24"/>
                                <w:sz w:val="12"/>
                                <w:szCs w:val="12"/>
                                <w14:textFill>
                                  <w14:solidFill>
                                    <w14:srgbClr w14:val="7F7F7F">
                                      <w14:lumMod w14:val="50000"/>
                                    </w14:srgbClr>
                                  </w14:solidFill>
                                </w14:textFill>
                              </w:rPr>
                              <w:t xml:space="preserve"> </w:t>
                            </w:r>
                            <w:r w:rsidR="00066D13" w:rsidRPr="00066D13">
                              <w:rPr>
                                <w:rFonts w:ascii="Verdana" w:eastAsia="Verdana" w:hAnsi="Verdana" w:cs="Verdana"/>
                                <w:i/>
                                <w:iCs/>
                                <w:color w:val="7F7F7F"/>
                                <w:kern w:val="24"/>
                                <w:sz w:val="12"/>
                                <w:szCs w:val="12"/>
                                <w14:textFill>
                                  <w14:solidFill>
                                    <w14:srgbClr w14:val="7F7F7F">
                                      <w14:lumMod w14:val="50000"/>
                                    </w14:srgbClr>
                                  </w14:solidFill>
                                </w14:textFill>
                              </w:rPr>
                              <w:t>Sino Polymer</w:t>
                            </w:r>
                            <w:r w:rsidR="00066D13">
                              <w:rPr>
                                <w:rFonts w:ascii="Verdana" w:eastAsia="Verdana" w:hAnsi="Verdana" w:cs="Verdana"/>
                                <w:i/>
                                <w:iCs/>
                                <w:color w:val="7F7F7F"/>
                                <w:kern w:val="24"/>
                                <w:sz w:val="12"/>
                                <w:szCs w:val="12"/>
                                <w14:textFill>
                                  <w14:solidFill>
                                    <w14:srgbClr w14:val="7F7F7F">
                                      <w14:lumMod w14:val="50000"/>
                                    </w14:srgbClr>
                                  </w14:solidFill>
                                </w14:textFill>
                              </w:rPr>
                              <w:t xml:space="preserve">, </w:t>
                            </w:r>
                            <w:r w:rsidR="00066D13" w:rsidRPr="00066D13">
                              <w:rPr>
                                <w:rFonts w:ascii="Verdana" w:eastAsia="Verdana" w:hAnsi="Verdana" w:cs="Verdana"/>
                                <w:i/>
                                <w:iCs/>
                                <w:color w:val="7F7F7F"/>
                                <w:kern w:val="24"/>
                                <w:sz w:val="12"/>
                                <w:szCs w:val="12"/>
                                <w14:textFill>
                                  <w14:solidFill>
                                    <w14:srgbClr w14:val="7F7F7F">
                                      <w14:lumMod w14:val="50000"/>
                                    </w14:srgbClr>
                                  </w14:solidFill>
                                </w14:textFill>
                              </w:rPr>
                              <w:t>Innovative Resins Pvt. Ltd.</w:t>
                            </w:r>
                            <w:r w:rsidR="00066D13">
                              <w:rPr>
                                <w:rFonts w:ascii="Verdana" w:eastAsia="Verdana" w:hAnsi="Verdana" w:cs="Verdana"/>
                                <w:i/>
                                <w:iCs/>
                                <w:color w:val="7F7F7F"/>
                                <w:kern w:val="24"/>
                                <w:sz w:val="12"/>
                                <w:szCs w:val="12"/>
                                <w14:textFill>
                                  <w14:solidFill>
                                    <w14:srgbClr w14:val="7F7F7F">
                                      <w14:lumMod w14:val="50000"/>
                                    </w14:srgbClr>
                                  </w14:solidFill>
                                </w14:textFill>
                              </w:rPr>
                              <w:t xml:space="preserve">, </w:t>
                            </w:r>
                            <w:r w:rsidR="00066D13" w:rsidRPr="00066D13">
                              <w:rPr>
                                <w:rFonts w:ascii="Verdana" w:eastAsia="Verdana" w:hAnsi="Verdana" w:cs="Verdana"/>
                                <w:i/>
                                <w:iCs/>
                                <w:color w:val="7F7F7F"/>
                                <w:kern w:val="24"/>
                                <w:sz w:val="12"/>
                                <w:szCs w:val="12"/>
                                <w14:textFill>
                                  <w14:solidFill>
                                    <w14:srgbClr w14:val="7F7F7F">
                                      <w14:lumMod w14:val="50000"/>
                                    </w14:srgbClr>
                                  </w14:solidFill>
                                </w14:textFill>
                              </w:rPr>
                              <w:t>Orson Chemical</w:t>
                            </w:r>
                            <w:r w:rsidR="00066D13">
                              <w:rPr>
                                <w:rFonts w:ascii="Verdana" w:eastAsia="Verdana" w:hAnsi="Verdana" w:cs="Verdana"/>
                                <w:i/>
                                <w:iCs/>
                                <w:color w:val="7F7F7F"/>
                                <w:kern w:val="24"/>
                                <w:sz w:val="12"/>
                                <w:szCs w:val="12"/>
                                <w14:textFill>
                                  <w14:solidFill>
                                    <w14:srgbClr w14:val="7F7F7F">
                                      <w14:lumMod w14:val="50000"/>
                                    </w14:srgbClr>
                                  </w14:solidFill>
                                </w14:textFill>
                              </w:rPr>
                              <w:t xml:space="preserve">s, </w:t>
                            </w:r>
                            <w:r w:rsidR="00066D13" w:rsidRPr="00066D13">
                              <w:rPr>
                                <w:rFonts w:ascii="Verdana" w:eastAsia="Verdana" w:hAnsi="Verdana" w:cs="Verdana"/>
                                <w:i/>
                                <w:iCs/>
                                <w:color w:val="7F7F7F"/>
                                <w:kern w:val="24"/>
                                <w:sz w:val="12"/>
                                <w:szCs w:val="12"/>
                                <w14:textFill>
                                  <w14:solidFill>
                                    <w14:srgbClr w14:val="7F7F7F">
                                      <w14:lumMod w14:val="50000"/>
                                    </w14:srgbClr>
                                  </w14:solidFill>
                                </w14:textFill>
                              </w:rPr>
                              <w:t>Reichhold India Pvt. Ltd.</w:t>
                            </w:r>
                            <w:r w:rsidR="00066D13">
                              <w:rPr>
                                <w:rFonts w:ascii="Verdana" w:eastAsia="Verdana" w:hAnsi="Verdana" w:cs="Verdana"/>
                                <w:i/>
                                <w:iCs/>
                                <w:color w:val="7F7F7F"/>
                                <w:kern w:val="24"/>
                                <w:sz w:val="12"/>
                                <w:szCs w:val="12"/>
                                <w14:textFill>
                                  <w14:solidFill>
                                    <w14:srgbClr w14:val="7F7F7F">
                                      <w14:lumMod w14:val="50000"/>
                                    </w14:srgbClr>
                                  </w14:solidFill>
                                </w14:textFill>
                              </w:rPr>
                              <w:t xml:space="preserve"> </w:t>
                            </w:r>
                            <w:r w:rsidRPr="00CE35EB">
                              <w:rPr>
                                <w:rFonts w:ascii="Verdana" w:eastAsia="Verdana" w:hAnsi="Verdana" w:cs="Verdana"/>
                                <w:i/>
                                <w:iCs/>
                                <w:color w:val="7F7F7F"/>
                                <w:kern w:val="24"/>
                                <w:sz w:val="12"/>
                                <w:szCs w:val="12"/>
                                <w14:textFill>
                                  <w14:solidFill>
                                    <w14:srgbClr w14:val="7F7F7F">
                                      <w14:lumMod w14:val="50000"/>
                                    </w14:srgbClr>
                                  </w14:solidFill>
                                </w14:textFill>
                              </w:rPr>
                              <w:t>etc.</w:t>
                            </w:r>
                            <w:r w:rsidRPr="00CE35EB">
                              <w:rPr>
                                <w:rFonts w:ascii="Verdana" w:eastAsia="Verdana" w:hAnsi="Verdana" w:cs="Verdana"/>
                                <w:i/>
                                <w:iCs/>
                                <w:color w:val="7F7F7F"/>
                                <w:kern w:val="24"/>
                                <w:sz w:val="12"/>
                                <w:szCs w:val="12"/>
                                <w14:textFill>
                                  <w14:solidFill>
                                    <w14:srgbClr w14:val="7F7F7F">
                                      <w14:lumMod w14:val="50000"/>
                                    </w14:srgbClr>
                                  </w14:solidFill>
                                </w14:textFill>
                              </w:rPr>
                              <w:tab/>
                              <w:t xml:space="preserve">  </w:t>
                            </w:r>
                          </w:p>
                          <w:p w14:paraId="27115CD8" w14:textId="77777777" w:rsidR="00C77616" w:rsidRPr="00CE35EB" w:rsidRDefault="00C77616" w:rsidP="00C77616">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CE35EB">
                              <w:rPr>
                                <w:rFonts w:ascii="Verdana" w:eastAsia="Verdana" w:hAnsi="Verdana" w:cs="Verdana"/>
                                <w:i/>
                                <w:iCs/>
                                <w:color w:val="7F7F7F"/>
                                <w:kern w:val="24"/>
                                <w:sz w:val="12"/>
                                <w:szCs w:val="12"/>
                                <w14:textFill>
                                  <w14:solidFill>
                                    <w14:srgbClr w14:val="7F7F7F">
                                      <w14:lumMod w14:val="50000"/>
                                    </w14:srgbClr>
                                  </w14:solidFill>
                                </w14:textFill>
                              </w:rPr>
                              <w:t xml:space="preserve"> Source: TechSci Research</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20FA0D01" id="_x0000_s1075" type="#_x0000_t202" style="position:absolute;margin-left:249.7pt;margin-top:.7pt;width:254.85pt;height:39.75pt;z-index:252276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" filled="f" stroked="f">
                <v:textbox>
                  <w:txbxContent>
                    <w:p w14:paraId="52872E8B" w14:textId="50112F39" w:rsidR="00C77616" w:rsidRPr="00CE35EB" w:rsidRDefault="00C77616" w:rsidP="00066D13">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CE35EB">
                        <w:rPr>
                          <w:rFonts w:ascii="Verdana" w:eastAsia="Verdana" w:hAnsi="Verdana" w:cs="Verdana"/>
                          <w:i/>
                          <w:iCs/>
                          <w:color w:val="7F7F7F"/>
                          <w:kern w:val="24"/>
                          <w:sz w:val="12"/>
                          <w:szCs w:val="12"/>
                          <w14:textFill>
                            <w14:solidFill>
                              <w14:srgbClr w14:val="7F7F7F">
                                <w14:lumMod w14:val="50000"/>
                              </w14:srgbClr>
                            </w14:solidFill>
                          </w14:textFill>
                        </w:rPr>
                        <w:t>Others include DIC Corporation,</w:t>
                      </w:r>
                      <w:r w:rsidR="00066D13">
                        <w:rPr>
                          <w:rFonts w:ascii="Verdana" w:eastAsia="Verdana" w:hAnsi="Verdana" w:cs="Verdana"/>
                          <w:i/>
                          <w:iCs/>
                          <w:color w:val="7F7F7F"/>
                          <w:kern w:val="24"/>
                          <w:sz w:val="12"/>
                          <w:szCs w:val="12"/>
                          <w14:textFill>
                            <w14:solidFill>
                              <w14:srgbClr w14:val="7F7F7F">
                                <w14:lumMod w14:val="50000"/>
                              </w14:srgbClr>
                            </w14:solidFill>
                          </w14:textFill>
                        </w:rPr>
                        <w:t xml:space="preserve"> </w:t>
                      </w:r>
                      <w:r w:rsidR="00066D13" w:rsidRPr="00066D13">
                        <w:rPr>
                          <w:rFonts w:ascii="Verdana" w:eastAsia="Verdana" w:hAnsi="Verdana" w:cs="Verdana"/>
                          <w:i/>
                          <w:iCs/>
                          <w:color w:val="7F7F7F"/>
                          <w:kern w:val="24"/>
                          <w:sz w:val="12"/>
                          <w:szCs w:val="12"/>
                          <w14:textFill>
                            <w14:solidFill>
                              <w14:srgbClr w14:val="7F7F7F">
                                <w14:lumMod w14:val="50000"/>
                              </w14:srgbClr>
                            </w14:solidFill>
                          </w14:textFill>
                        </w:rPr>
                        <w:t>Sino Polymer</w:t>
                      </w:r>
                      <w:r w:rsidR="00066D13">
                        <w:rPr>
                          <w:rFonts w:ascii="Verdana" w:eastAsia="Verdana" w:hAnsi="Verdana" w:cs="Verdana"/>
                          <w:i/>
                          <w:iCs/>
                          <w:color w:val="7F7F7F"/>
                          <w:kern w:val="24"/>
                          <w:sz w:val="12"/>
                          <w:szCs w:val="12"/>
                          <w14:textFill>
                            <w14:solidFill>
                              <w14:srgbClr w14:val="7F7F7F">
                                <w14:lumMod w14:val="50000"/>
                              </w14:srgbClr>
                            </w14:solidFill>
                          </w14:textFill>
                        </w:rPr>
                        <w:t xml:space="preserve">, </w:t>
                      </w:r>
                      <w:r w:rsidR="00066D13" w:rsidRPr="00066D13">
                        <w:rPr>
                          <w:rFonts w:ascii="Verdana" w:eastAsia="Verdana" w:hAnsi="Verdana" w:cs="Verdana"/>
                          <w:i/>
                          <w:iCs/>
                          <w:color w:val="7F7F7F"/>
                          <w:kern w:val="24"/>
                          <w:sz w:val="12"/>
                          <w:szCs w:val="12"/>
                          <w14:textFill>
                            <w14:solidFill>
                              <w14:srgbClr w14:val="7F7F7F">
                                <w14:lumMod w14:val="50000"/>
                              </w14:srgbClr>
                            </w14:solidFill>
                          </w14:textFill>
                        </w:rPr>
                        <w:t xml:space="preserve">Innovative Resins </w:t>
                      </w:r>
                      <w:proofErr w:type="spellStart"/>
                      <w:r w:rsidR="00066D13" w:rsidRPr="00066D13">
                        <w:rPr>
                          <w:rFonts w:ascii="Verdana" w:eastAsia="Verdana" w:hAnsi="Verdana" w:cs="Verdana"/>
                          <w:i/>
                          <w:iCs/>
                          <w:color w:val="7F7F7F"/>
                          <w:kern w:val="24"/>
                          <w:sz w:val="12"/>
                          <w:szCs w:val="12"/>
                          <w14:textFill>
                            <w14:solidFill>
                              <w14:srgbClr w14:val="7F7F7F">
                                <w14:lumMod w14:val="50000"/>
                              </w14:srgbClr>
                            </w14:solidFill>
                          </w14:textFill>
                        </w:rPr>
                        <w:t>Pvt.</w:t>
                      </w:r>
                      <w:proofErr w:type="spellEnd"/>
                      <w:r w:rsidR="00066D13" w:rsidRPr="00066D13">
                        <w:rPr>
                          <w:rFonts w:ascii="Verdana" w:eastAsia="Verdana" w:hAnsi="Verdana" w:cs="Verdana"/>
                          <w:i/>
                          <w:iCs/>
                          <w:color w:val="7F7F7F"/>
                          <w:kern w:val="24"/>
                          <w:sz w:val="12"/>
                          <w:szCs w:val="12"/>
                          <w14:textFill>
                            <w14:solidFill>
                              <w14:srgbClr w14:val="7F7F7F">
                                <w14:lumMod w14:val="50000"/>
                              </w14:srgbClr>
                            </w14:solidFill>
                          </w14:textFill>
                        </w:rPr>
                        <w:t xml:space="preserve"> Ltd.</w:t>
                      </w:r>
                      <w:r w:rsidR="00066D13">
                        <w:rPr>
                          <w:rFonts w:ascii="Verdana" w:eastAsia="Verdana" w:hAnsi="Verdana" w:cs="Verdana"/>
                          <w:i/>
                          <w:iCs/>
                          <w:color w:val="7F7F7F"/>
                          <w:kern w:val="24"/>
                          <w:sz w:val="12"/>
                          <w:szCs w:val="12"/>
                          <w14:textFill>
                            <w14:solidFill>
                              <w14:srgbClr w14:val="7F7F7F">
                                <w14:lumMod w14:val="50000"/>
                              </w14:srgbClr>
                            </w14:solidFill>
                          </w14:textFill>
                        </w:rPr>
                        <w:t xml:space="preserve">, </w:t>
                      </w:r>
                      <w:r w:rsidR="00066D13" w:rsidRPr="00066D13">
                        <w:rPr>
                          <w:rFonts w:ascii="Verdana" w:eastAsia="Verdana" w:hAnsi="Verdana" w:cs="Verdana"/>
                          <w:i/>
                          <w:iCs/>
                          <w:color w:val="7F7F7F"/>
                          <w:kern w:val="24"/>
                          <w:sz w:val="12"/>
                          <w:szCs w:val="12"/>
                          <w14:textFill>
                            <w14:solidFill>
                              <w14:srgbClr w14:val="7F7F7F">
                                <w14:lumMod w14:val="50000"/>
                              </w14:srgbClr>
                            </w14:solidFill>
                          </w14:textFill>
                        </w:rPr>
                        <w:t>Orson Chemical</w:t>
                      </w:r>
                      <w:r w:rsidR="00066D13">
                        <w:rPr>
                          <w:rFonts w:ascii="Verdana" w:eastAsia="Verdana" w:hAnsi="Verdana" w:cs="Verdana"/>
                          <w:i/>
                          <w:iCs/>
                          <w:color w:val="7F7F7F"/>
                          <w:kern w:val="24"/>
                          <w:sz w:val="12"/>
                          <w:szCs w:val="12"/>
                          <w14:textFill>
                            <w14:solidFill>
                              <w14:srgbClr w14:val="7F7F7F">
                                <w14:lumMod w14:val="50000"/>
                              </w14:srgbClr>
                            </w14:solidFill>
                          </w14:textFill>
                        </w:rPr>
                        <w:t xml:space="preserve">s, </w:t>
                      </w:r>
                      <w:proofErr w:type="spellStart"/>
                      <w:r w:rsidR="00066D13" w:rsidRPr="00066D13">
                        <w:rPr>
                          <w:rFonts w:ascii="Verdana" w:eastAsia="Verdana" w:hAnsi="Verdana" w:cs="Verdana"/>
                          <w:i/>
                          <w:iCs/>
                          <w:color w:val="7F7F7F"/>
                          <w:kern w:val="24"/>
                          <w:sz w:val="12"/>
                          <w:szCs w:val="12"/>
                          <w14:textFill>
                            <w14:solidFill>
                              <w14:srgbClr w14:val="7F7F7F">
                                <w14:lumMod w14:val="50000"/>
                              </w14:srgbClr>
                            </w14:solidFill>
                          </w14:textFill>
                        </w:rPr>
                        <w:t>Reichhold</w:t>
                      </w:r>
                      <w:proofErr w:type="spellEnd"/>
                      <w:r w:rsidR="00066D13" w:rsidRPr="00066D13">
                        <w:rPr>
                          <w:rFonts w:ascii="Verdana" w:eastAsia="Verdana" w:hAnsi="Verdana" w:cs="Verdana"/>
                          <w:i/>
                          <w:iCs/>
                          <w:color w:val="7F7F7F"/>
                          <w:kern w:val="24"/>
                          <w:sz w:val="12"/>
                          <w:szCs w:val="12"/>
                          <w14:textFill>
                            <w14:solidFill>
                              <w14:srgbClr w14:val="7F7F7F">
                                <w14:lumMod w14:val="50000"/>
                              </w14:srgbClr>
                            </w14:solidFill>
                          </w14:textFill>
                        </w:rPr>
                        <w:t xml:space="preserve"> India </w:t>
                      </w:r>
                      <w:proofErr w:type="spellStart"/>
                      <w:r w:rsidR="00066D13" w:rsidRPr="00066D13">
                        <w:rPr>
                          <w:rFonts w:ascii="Verdana" w:eastAsia="Verdana" w:hAnsi="Verdana" w:cs="Verdana"/>
                          <w:i/>
                          <w:iCs/>
                          <w:color w:val="7F7F7F"/>
                          <w:kern w:val="24"/>
                          <w:sz w:val="12"/>
                          <w:szCs w:val="12"/>
                          <w14:textFill>
                            <w14:solidFill>
                              <w14:srgbClr w14:val="7F7F7F">
                                <w14:lumMod w14:val="50000"/>
                              </w14:srgbClr>
                            </w14:solidFill>
                          </w14:textFill>
                        </w:rPr>
                        <w:t>Pvt.</w:t>
                      </w:r>
                      <w:proofErr w:type="spellEnd"/>
                      <w:r w:rsidR="00066D13" w:rsidRPr="00066D13">
                        <w:rPr>
                          <w:rFonts w:ascii="Verdana" w:eastAsia="Verdana" w:hAnsi="Verdana" w:cs="Verdana"/>
                          <w:i/>
                          <w:iCs/>
                          <w:color w:val="7F7F7F"/>
                          <w:kern w:val="24"/>
                          <w:sz w:val="12"/>
                          <w:szCs w:val="12"/>
                          <w14:textFill>
                            <w14:solidFill>
                              <w14:srgbClr w14:val="7F7F7F">
                                <w14:lumMod w14:val="50000"/>
                              </w14:srgbClr>
                            </w14:solidFill>
                          </w14:textFill>
                        </w:rPr>
                        <w:t xml:space="preserve"> Ltd.</w:t>
                      </w:r>
                      <w:r w:rsidR="00066D13">
                        <w:rPr>
                          <w:rFonts w:ascii="Verdana" w:eastAsia="Verdana" w:hAnsi="Verdana" w:cs="Verdana"/>
                          <w:i/>
                          <w:iCs/>
                          <w:color w:val="7F7F7F"/>
                          <w:kern w:val="24"/>
                          <w:sz w:val="12"/>
                          <w:szCs w:val="12"/>
                          <w14:textFill>
                            <w14:solidFill>
                              <w14:srgbClr w14:val="7F7F7F">
                                <w14:lumMod w14:val="50000"/>
                              </w14:srgbClr>
                            </w14:solidFill>
                          </w14:textFill>
                        </w:rPr>
                        <w:t xml:space="preserve"> </w:t>
                      </w:r>
                      <w:r w:rsidRPr="00CE35EB">
                        <w:rPr>
                          <w:rFonts w:ascii="Verdana" w:eastAsia="Verdana" w:hAnsi="Verdana" w:cs="Verdana"/>
                          <w:i/>
                          <w:iCs/>
                          <w:color w:val="7F7F7F"/>
                          <w:kern w:val="24"/>
                          <w:sz w:val="12"/>
                          <w:szCs w:val="12"/>
                          <w14:textFill>
                            <w14:solidFill>
                              <w14:srgbClr w14:val="7F7F7F">
                                <w14:lumMod w14:val="50000"/>
                              </w14:srgbClr>
                            </w14:solidFill>
                          </w14:textFill>
                        </w:rPr>
                        <w:t>etc.</w:t>
                      </w:r>
                      <w:r w:rsidRPr="00CE35EB">
                        <w:rPr>
                          <w:rFonts w:ascii="Verdana" w:eastAsia="Verdana" w:hAnsi="Verdana" w:cs="Verdana"/>
                          <w:i/>
                          <w:iCs/>
                          <w:color w:val="7F7F7F"/>
                          <w:kern w:val="24"/>
                          <w:sz w:val="12"/>
                          <w:szCs w:val="12"/>
                          <w14:textFill>
                            <w14:solidFill>
                              <w14:srgbClr w14:val="7F7F7F">
                                <w14:lumMod w14:val="50000"/>
                              </w14:srgbClr>
                            </w14:solidFill>
                          </w14:textFill>
                        </w:rPr>
                        <w:tab/>
                        <w:t xml:space="preserve">  </w:t>
                      </w:r>
                    </w:p>
                    <w:p w14:paraId="27115CD8" w14:textId="77777777" w:rsidR="00C77616" w:rsidRPr="00CE35EB" w:rsidRDefault="00C77616" w:rsidP="00C77616">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CE35EB">
                        <w:rPr>
                          <w:rFonts w:ascii="Verdana" w:eastAsia="Verdana" w:hAnsi="Verdana" w:cs="Verdana"/>
                          <w:i/>
                          <w:iCs/>
                          <w:color w:val="7F7F7F"/>
                          <w:kern w:val="24"/>
                          <w:sz w:val="12"/>
                          <w:szCs w:val="12"/>
                          <w14:textFill>
                            <w14:solidFill>
                              <w14:srgbClr w14:val="7F7F7F">
                                <w14:lumMod w14:val="50000"/>
                              </w14:srgbClr>
                            </w14:solidFill>
                          </w14:textFill>
                        </w:rPr>
                        <w:t xml:space="preserve"> Source: TechSci Research</w:t>
                      </w:r>
                    </w:p>
                  </w:txbxContent>
                </v:textbox>
                <w10:wrap anchorx="margin"/>
              </v:shape>
            </w:pict>
          </mc:Fallback>
        </mc:AlternateContent>
      </w:r>
    </w:p>
    <w:p w14:paraId="4E30E35B" w14:textId="37CCCB60" w:rsidR="00C77616" w:rsidRDefault="00C77616" w:rsidP="0068477D">
      <w:pPr>
        <w:rPr>
          <w:rFonts w:ascii="Arial" w:eastAsia="Arial" w:hAnsi="Arial" w:cs="Arial"/>
          <w:color w:val="000000" w:themeColor="text1"/>
          <w:sz w:val="24"/>
          <w:szCs w:val="24"/>
        </w:rPr>
      </w:pPr>
    </w:p>
    <w:p w14:paraId="46A2F353" w14:textId="745D92A3" w:rsidR="007B2784" w:rsidRDefault="007B2784" w:rsidP="0068477D">
      <w:pPr>
        <w:rPr>
          <w:rFonts w:ascii="Arial" w:eastAsia="Arial" w:hAnsi="Arial" w:cs="Arial"/>
          <w:color w:val="000000" w:themeColor="text1"/>
          <w:sz w:val="24"/>
          <w:szCs w:val="24"/>
        </w:rPr>
      </w:pPr>
    </w:p>
    <w:p w14:paraId="44CF6F1A" w14:textId="64E603E5" w:rsidR="007B2784" w:rsidRDefault="007B2784" w:rsidP="0068477D">
      <w:pPr>
        <w:rPr>
          <w:rFonts w:ascii="Arial" w:eastAsia="Arial" w:hAnsi="Arial" w:cs="Arial"/>
          <w:color w:val="000000" w:themeColor="text1"/>
          <w:sz w:val="24"/>
          <w:szCs w:val="24"/>
        </w:rPr>
      </w:pPr>
    </w:p>
    <w:p w14:paraId="67306505" w14:textId="46A0622F" w:rsidR="007B2784" w:rsidRDefault="007B2784" w:rsidP="0068477D">
      <w:pPr>
        <w:rPr>
          <w:rFonts w:ascii="Arial" w:eastAsia="Arial" w:hAnsi="Arial" w:cs="Arial"/>
          <w:color w:val="000000" w:themeColor="text1"/>
          <w:sz w:val="24"/>
          <w:szCs w:val="24"/>
        </w:rPr>
      </w:pPr>
    </w:p>
    <w:p w14:paraId="11E37819" w14:textId="5E831472" w:rsidR="007B2784" w:rsidRDefault="007B2784" w:rsidP="0068477D">
      <w:pPr>
        <w:rPr>
          <w:rFonts w:ascii="Arial" w:eastAsia="Arial" w:hAnsi="Arial" w:cs="Arial"/>
          <w:color w:val="000000" w:themeColor="text1"/>
          <w:sz w:val="24"/>
          <w:szCs w:val="24"/>
        </w:rPr>
      </w:pPr>
    </w:p>
    <w:p w14:paraId="65B4508C" w14:textId="77777777" w:rsidR="007B2784" w:rsidRDefault="007B2784" w:rsidP="0068477D">
      <w:pPr>
        <w:rPr>
          <w:rFonts w:ascii="Arial" w:eastAsia="Arial" w:hAnsi="Arial" w:cs="Arial"/>
          <w:color w:val="000000" w:themeColor="text1"/>
          <w:sz w:val="24"/>
          <w:szCs w:val="24"/>
        </w:rPr>
      </w:pPr>
    </w:p>
    <w:p w14:paraId="52EE7AE1" w14:textId="77777777" w:rsidR="00870FD9" w:rsidRPr="007B77F3" w:rsidRDefault="00870FD9" w:rsidP="00F14E20">
      <w:pPr>
        <w:pStyle w:val="ListParagraph"/>
        <w:widowControl/>
        <w:numPr>
          <w:ilvl w:val="0"/>
          <w:numId w:val="26"/>
        </w:numPr>
        <w:autoSpaceDE/>
        <w:autoSpaceDN/>
        <w:spacing w:after="160" w:line="360" w:lineRule="auto"/>
        <w:contextualSpacing/>
        <w:textAlignment w:val="baseline"/>
        <w:rPr>
          <w:sz w:val="24"/>
          <w:szCs w:val="24"/>
        </w:rPr>
      </w:pPr>
      <w:r w:rsidRPr="007B77F3">
        <w:rPr>
          <w:sz w:val="24"/>
          <w:szCs w:val="24"/>
        </w:rPr>
        <w:t xml:space="preserve">Swancor Holding and Jinling AOC are the major manufacturers in the APAC region with the combined market share of close to one-third in terms of sales. </w:t>
      </w:r>
    </w:p>
    <w:p w14:paraId="21ECF137" w14:textId="77777777" w:rsidR="00870FD9" w:rsidRPr="007B77F3" w:rsidRDefault="00870FD9" w:rsidP="00F14E20">
      <w:pPr>
        <w:pStyle w:val="ListParagraph"/>
        <w:widowControl/>
        <w:numPr>
          <w:ilvl w:val="0"/>
          <w:numId w:val="26"/>
        </w:numPr>
        <w:autoSpaceDE/>
        <w:autoSpaceDN/>
        <w:spacing w:after="160" w:line="360" w:lineRule="auto"/>
        <w:contextualSpacing/>
        <w:textAlignment w:val="baseline"/>
        <w:rPr>
          <w:sz w:val="24"/>
          <w:szCs w:val="24"/>
        </w:rPr>
      </w:pPr>
      <w:r w:rsidRPr="007B77F3">
        <w:rPr>
          <w:sz w:val="24"/>
          <w:szCs w:val="24"/>
        </w:rPr>
        <w:t>AOC, globally, has been a key producer of specialty resins and collaboration with China based Jinling has enhanced the VER market prospects in the region.</w:t>
      </w:r>
    </w:p>
    <w:p w14:paraId="19EE9EE7" w14:textId="77777777" w:rsidR="00870FD9" w:rsidRPr="007B77F3" w:rsidRDefault="00870FD9" w:rsidP="00F14E20">
      <w:pPr>
        <w:pStyle w:val="ListParagraph"/>
        <w:widowControl/>
        <w:numPr>
          <w:ilvl w:val="0"/>
          <w:numId w:val="26"/>
        </w:numPr>
        <w:autoSpaceDE/>
        <w:autoSpaceDN/>
        <w:spacing w:after="160" w:line="360" w:lineRule="auto"/>
        <w:contextualSpacing/>
        <w:textAlignment w:val="baseline"/>
        <w:rPr>
          <w:sz w:val="24"/>
          <w:szCs w:val="24"/>
        </w:rPr>
      </w:pPr>
      <w:r w:rsidRPr="007B77F3">
        <w:rPr>
          <w:sz w:val="24"/>
          <w:szCs w:val="24"/>
        </w:rPr>
        <w:t>With construction sector and electrical &amp; electronics sector are likely to lead demand growth in the region, market participants are expected to consolidate on the market prospects.</w:t>
      </w:r>
    </w:p>
    <w:p w14:paraId="7252C82D" w14:textId="1C5B3F57" w:rsidR="00870FD9" w:rsidRPr="007B77F3" w:rsidRDefault="00870FD9" w:rsidP="00F14E20">
      <w:pPr>
        <w:pStyle w:val="ListParagraph"/>
        <w:widowControl/>
        <w:numPr>
          <w:ilvl w:val="0"/>
          <w:numId w:val="26"/>
        </w:numPr>
        <w:autoSpaceDE/>
        <w:autoSpaceDN/>
        <w:spacing w:after="160" w:line="360" w:lineRule="auto"/>
        <w:contextualSpacing/>
        <w:textAlignment w:val="baseline"/>
        <w:rPr>
          <w:sz w:val="24"/>
          <w:szCs w:val="24"/>
        </w:rPr>
      </w:pPr>
      <w:r w:rsidRPr="007B77F3">
        <w:rPr>
          <w:sz w:val="24"/>
          <w:szCs w:val="24"/>
        </w:rPr>
        <w:t>Taiwan headquartered Swancor Holding has observed improved performance in the last two quarters after a lackluster 2020.</w:t>
      </w:r>
    </w:p>
    <w:p w14:paraId="57D06283" w14:textId="7B8196F0" w:rsidR="002B5C26" w:rsidRPr="007B77F3" w:rsidRDefault="00870FD9" w:rsidP="00F14E20">
      <w:pPr>
        <w:pStyle w:val="ListParagraph"/>
        <w:widowControl/>
        <w:numPr>
          <w:ilvl w:val="0"/>
          <w:numId w:val="26"/>
        </w:numPr>
        <w:autoSpaceDE/>
        <w:autoSpaceDN/>
        <w:spacing w:after="160" w:line="360" w:lineRule="auto"/>
        <w:contextualSpacing/>
        <w:textAlignment w:val="baseline"/>
        <w:rPr>
          <w:sz w:val="24"/>
          <w:szCs w:val="24"/>
        </w:rPr>
      </w:pPr>
      <w:r w:rsidRPr="007B77F3">
        <w:rPr>
          <w:sz w:val="24"/>
          <w:szCs w:val="24"/>
        </w:rPr>
        <w:t xml:space="preserve"> INEOS Composites, a US based company, also cater to the market demand in Asia Pacific countries with several manufacturing units in China. </w:t>
      </w:r>
    </w:p>
    <w:p w14:paraId="358866A1" w14:textId="4C506665" w:rsidR="003A525D" w:rsidRDefault="003A525D" w:rsidP="003A525D">
      <w:pPr>
        <w:spacing w:line="360" w:lineRule="auto"/>
        <w:contextualSpacing/>
        <w:textAlignment w:val="baseline"/>
        <w:rPr>
          <w:sz w:val="24"/>
          <w:szCs w:val="24"/>
        </w:rPr>
      </w:pPr>
    </w:p>
    <w:p w14:paraId="024519AD" w14:textId="77777777" w:rsidR="00143C36" w:rsidRPr="003A525D" w:rsidRDefault="00143C36" w:rsidP="00143C36">
      <w:pPr>
        <w:tabs>
          <w:tab w:val="left" w:pos="1530"/>
        </w:tabs>
        <w:spacing w:line="360" w:lineRule="auto"/>
        <w:jc w:val="both"/>
        <w:rPr>
          <w:rFonts w:ascii="Arial" w:eastAsia="Arial" w:hAnsi="Arial" w:cs="Arial"/>
          <w:b/>
          <w:color w:val="000000" w:themeColor="text1"/>
          <w:sz w:val="24"/>
          <w:szCs w:val="24"/>
        </w:rPr>
      </w:pPr>
      <w:r w:rsidRPr="003A525D">
        <w:rPr>
          <w:rFonts w:ascii="Arial" w:eastAsia="Arial" w:hAnsi="Arial" w:cs="Arial"/>
          <w:b/>
          <w:color w:val="000000" w:themeColor="text1"/>
          <w:sz w:val="24"/>
          <w:szCs w:val="24"/>
        </w:rPr>
        <w:t>Asia Pacific Market Insights</w:t>
      </w:r>
    </w:p>
    <w:p w14:paraId="2FF6BFE4" w14:textId="63AD4969" w:rsidR="00143C36" w:rsidRPr="003A525D" w:rsidRDefault="00143C36" w:rsidP="00143C36">
      <w:pPr>
        <w:tabs>
          <w:tab w:val="left" w:pos="1530"/>
        </w:tabs>
        <w:spacing w:line="360" w:lineRule="auto"/>
        <w:jc w:val="both"/>
        <w:rPr>
          <w:rFonts w:ascii="Arial" w:eastAsia="Arial" w:hAnsi="Arial" w:cs="Arial"/>
          <w:bCs/>
          <w:color w:val="000000" w:themeColor="text1"/>
          <w:sz w:val="24"/>
          <w:szCs w:val="24"/>
        </w:rPr>
      </w:pPr>
      <w:r w:rsidRPr="003A525D">
        <w:rPr>
          <w:rFonts w:ascii="Arial" w:eastAsia="Arial" w:hAnsi="Arial" w:cs="Arial"/>
          <w:bCs/>
          <w:color w:val="000000" w:themeColor="text1"/>
          <w:sz w:val="24"/>
          <w:szCs w:val="24"/>
        </w:rPr>
        <w:t>VER is classified as highly versatile resin, and its market is growing tremendously due to healthy demand growth across several downstream sectors. The demand for VER grew at a CAGR of 2.61% between 2015-2020 and is expected to register a CAGR of 7.82% by volume between 2021-2030. As per our estimates, VER industry operating rate in Asia stands around 77.21% in the current year. Strong projections of GDP growth in several Asian countries will propel the market growth in the coming years, with India leading among several Asian countries.</w:t>
      </w:r>
    </w:p>
    <w:p w14:paraId="282C5098" w14:textId="77777777" w:rsidR="00143C36" w:rsidRPr="003A525D" w:rsidRDefault="00143C36" w:rsidP="00143C36">
      <w:pPr>
        <w:tabs>
          <w:tab w:val="left" w:pos="1530"/>
        </w:tabs>
        <w:spacing w:line="360" w:lineRule="auto"/>
        <w:jc w:val="both"/>
        <w:rPr>
          <w:rFonts w:ascii="Arial" w:eastAsia="Arial" w:hAnsi="Arial" w:cs="Arial"/>
          <w:bCs/>
          <w:color w:val="000000" w:themeColor="text1"/>
          <w:sz w:val="24"/>
          <w:szCs w:val="24"/>
        </w:rPr>
      </w:pPr>
      <w:r w:rsidRPr="003A525D">
        <w:rPr>
          <w:rFonts w:ascii="Arial" w:eastAsia="Arial" w:hAnsi="Arial" w:cs="Arial"/>
          <w:bCs/>
          <w:color w:val="000000" w:themeColor="text1"/>
          <w:sz w:val="24"/>
          <w:szCs w:val="24"/>
        </w:rPr>
        <w:t xml:space="preserve">Based on application, the APAC VER market has been segmented into pipes and tanks, marine composites, renewables and others, with pipes &amp; tanks holding more than 59% share in the overall demand, followed by marine composites. This is largely attributed to rising demand for portable water and expansion of piped water from the agricultural sector. </w:t>
      </w:r>
    </w:p>
    <w:p w14:paraId="471C9BA1" w14:textId="77777777" w:rsidR="00143C36" w:rsidRDefault="00143C36" w:rsidP="00143C36">
      <w:pPr>
        <w:tabs>
          <w:tab w:val="left" w:pos="1530"/>
        </w:tabs>
        <w:spacing w:line="360" w:lineRule="auto"/>
        <w:jc w:val="both"/>
        <w:rPr>
          <w:rFonts w:ascii="Arial" w:eastAsia="Arial" w:hAnsi="Arial" w:cs="Arial"/>
          <w:bCs/>
          <w:color w:val="000000" w:themeColor="text1"/>
          <w:sz w:val="24"/>
          <w:szCs w:val="24"/>
        </w:rPr>
      </w:pPr>
      <w:r w:rsidRPr="003A525D">
        <w:rPr>
          <w:rFonts w:ascii="Arial" w:eastAsia="Arial" w:hAnsi="Arial" w:cs="Arial"/>
          <w:bCs/>
          <w:color w:val="000000" w:themeColor="text1"/>
          <w:sz w:val="24"/>
          <w:szCs w:val="24"/>
        </w:rPr>
        <w:t xml:space="preserve">Based on Type, Bisphenol A, F, S based VER dominates the Asian market, holding more than 50% share followed by Novolac VER. Strong demand share of BPA-based VER is attributed to their versatile chemical applications and their high corrosion resistance. </w:t>
      </w:r>
      <w:r w:rsidRPr="002B5730">
        <w:rPr>
          <w:rFonts w:ascii="Arial" w:eastAsia="Arial" w:hAnsi="Arial" w:cs="Arial"/>
          <w:bCs/>
          <w:color w:val="000000" w:themeColor="text1"/>
          <w:sz w:val="24"/>
          <w:szCs w:val="24"/>
        </w:rPr>
        <w:t xml:space="preserve"> </w:t>
      </w:r>
    </w:p>
    <w:p w14:paraId="43751911" w14:textId="7E4F7BFC" w:rsidR="003A525D" w:rsidRDefault="003A525D" w:rsidP="003A525D">
      <w:pPr>
        <w:spacing w:line="360" w:lineRule="auto"/>
        <w:contextualSpacing/>
        <w:textAlignment w:val="baseline"/>
        <w:rPr>
          <w:sz w:val="24"/>
          <w:szCs w:val="24"/>
        </w:rPr>
      </w:pPr>
    </w:p>
    <w:p w14:paraId="4A547872" w14:textId="259D77AC" w:rsidR="003A525D" w:rsidRDefault="003A525D" w:rsidP="003A525D">
      <w:pPr>
        <w:spacing w:line="360" w:lineRule="auto"/>
        <w:contextualSpacing/>
        <w:textAlignment w:val="baseline"/>
        <w:rPr>
          <w:sz w:val="24"/>
          <w:szCs w:val="24"/>
        </w:rPr>
      </w:pPr>
    </w:p>
    <w:p w14:paraId="4FF3EB8C" w14:textId="5BA0314D" w:rsidR="003A525D" w:rsidRDefault="003A525D" w:rsidP="003A525D">
      <w:pPr>
        <w:spacing w:line="360" w:lineRule="auto"/>
        <w:contextualSpacing/>
        <w:textAlignment w:val="baseline"/>
        <w:rPr>
          <w:sz w:val="24"/>
          <w:szCs w:val="24"/>
        </w:rPr>
      </w:pPr>
    </w:p>
    <w:p w14:paraId="2B902FD7" w14:textId="55880EEA" w:rsidR="003A525D" w:rsidRDefault="003A525D" w:rsidP="003A525D">
      <w:pPr>
        <w:spacing w:line="360" w:lineRule="auto"/>
        <w:contextualSpacing/>
        <w:textAlignment w:val="baseline"/>
        <w:rPr>
          <w:sz w:val="24"/>
          <w:szCs w:val="24"/>
        </w:rPr>
      </w:pPr>
    </w:p>
    <w:p w14:paraId="2CCE4ECB" w14:textId="6A2F1B1F" w:rsidR="003A525D" w:rsidRDefault="007B77F3" w:rsidP="0068477D">
      <w:pPr>
        <w:rPr>
          <w:noProof/>
          <w:color w:val="000000" w:themeColor="text1"/>
        </w:rPr>
      </w:pPr>
      <w:r w:rsidRPr="002B5730">
        <w:rPr>
          <w:noProof/>
          <w:color w:val="000000" w:themeColor="text1"/>
        </w:rPr>
        <w:lastRenderedPageBreak/>
        <w:drawing>
          <wp:anchor distT="0" distB="0" distL="114300" distR="114300" simplePos="0" relativeHeight="252134400" behindDoc="1" locked="0" layoutInCell="1" allowOverlap="1" wp14:anchorId="18418C80" wp14:editId="1D42DD51">
            <wp:simplePos x="0" y="0"/>
            <wp:positionH relativeFrom="page">
              <wp:posOffset>-4445</wp:posOffset>
            </wp:positionH>
            <wp:positionV relativeFrom="paragraph">
              <wp:posOffset>-1087120</wp:posOffset>
            </wp:positionV>
            <wp:extent cx="7550150" cy="10859135"/>
            <wp:effectExtent l="0" t="0" r="0" b="0"/>
            <wp:wrapNone/>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7550150" cy="108591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D300A84" w14:textId="2A647026" w:rsidR="00F15E2C" w:rsidRDefault="00F15E2C" w:rsidP="0068477D">
      <w:pPr>
        <w:rPr>
          <w:noProof/>
          <w:color w:val="000000" w:themeColor="text1"/>
        </w:rPr>
      </w:pPr>
    </w:p>
    <w:p w14:paraId="799F7771" w14:textId="44B5CC00" w:rsidR="002B5C26" w:rsidRDefault="00870FD9" w:rsidP="0068477D">
      <w:pPr>
        <w:rPr>
          <w:noProof/>
          <w:color w:val="000000" w:themeColor="text1"/>
        </w:rPr>
      </w:pPr>
      <w:r w:rsidRPr="002B5730">
        <w:rPr>
          <w:noProof/>
          <w:color w:val="000000" w:themeColor="text1"/>
        </w:rPr>
        <mc:AlternateContent>
          <mc:Choice Requires="wps">
            <w:drawing>
              <wp:anchor distT="0" distB="0" distL="114300" distR="114300" simplePos="0" relativeHeight="252136448" behindDoc="0" locked="0" layoutInCell="1" allowOverlap="1" wp14:anchorId="58B92077" wp14:editId="36753E9F">
                <wp:simplePos x="0" y="0"/>
                <wp:positionH relativeFrom="page">
                  <wp:posOffset>1659919</wp:posOffset>
                </wp:positionH>
                <wp:positionV relativeFrom="paragraph">
                  <wp:posOffset>275664</wp:posOffset>
                </wp:positionV>
                <wp:extent cx="4267200" cy="2433955"/>
                <wp:effectExtent l="0" t="0" r="0" b="0"/>
                <wp:wrapNone/>
                <wp:docPr id="182" name="Content Placeholder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267200" cy="2433955"/>
                        </a:xfrm>
                        <a:prstGeom prst="rect">
                          <a:avLst/>
                        </a:prstGeom>
                      </wps:spPr>
                      <wps:txbx>
                        <w:txbxContent>
                          <w:p w14:paraId="0B03B4CB" w14:textId="77777777" w:rsidR="00A63DF1" w:rsidRPr="002927E4" w:rsidRDefault="00A63DF1" w:rsidP="00A63DF1">
                            <w:pPr>
                              <w:spacing w:after="120"/>
                              <w:jc w:val="center"/>
                              <w:rPr>
                                <w:rFonts w:ascii="Verdana" w:hAnsi="Verdana" w:cs="Arial"/>
                                <w:b/>
                                <w:bCs/>
                                <w:color w:val="FFFFFF" w:themeColor="background1"/>
                                <w:spacing w:val="-27"/>
                                <w:kern w:val="24"/>
                                <w:sz w:val="64"/>
                                <w:szCs w:val="160"/>
                                <w:lang w:val="en-US"/>
                                <w14:shadow w14:blurRad="38100" w14:dist="38100" w14:dir="2700000" w14:sx="100000" w14:sy="100000" w14:kx="0" w14:ky="0" w14:algn="tl">
                                  <w14:srgbClr w14:val="000000">
                                    <w14:alpha w14:val="57000"/>
                                  </w14:srgbClr>
                                </w14:shadow>
                              </w:rPr>
                            </w:pPr>
                            <w:r w:rsidRPr="002927E4">
                              <w:rPr>
                                <w:rFonts w:ascii="Verdana" w:hAnsi="Verdana" w:cs="Arial"/>
                                <w:b/>
                                <w:bCs/>
                                <w:color w:val="FFFFFF" w:themeColor="background1"/>
                                <w:spacing w:val="-27"/>
                                <w:kern w:val="24"/>
                                <w:sz w:val="64"/>
                                <w:szCs w:val="160"/>
                                <w:lang w:val="en-US"/>
                                <w14:shadow w14:blurRad="38100" w14:dist="38100" w14:dir="2700000" w14:sx="100000" w14:sy="100000" w14:kx="0" w14:ky="0" w14:algn="tl">
                                  <w14:srgbClr w14:val="000000">
                                    <w14:alpha w14:val="57000"/>
                                  </w14:srgbClr>
                                </w14:shadow>
                              </w:rPr>
                              <w:t>EUROPE</w:t>
                            </w:r>
                          </w:p>
                          <w:p w14:paraId="283B846C" w14:textId="7A0A4446" w:rsidR="00A63DF1" w:rsidRPr="002927E4" w:rsidRDefault="00A63DF1" w:rsidP="00A63DF1">
                            <w:pPr>
                              <w:spacing w:after="120"/>
                              <w:jc w:val="center"/>
                              <w:rPr>
                                <w:rFonts w:ascii="Verdana" w:hAnsi="Verdana" w:cs="Arial"/>
                                <w:b/>
                                <w:bCs/>
                                <w:color w:val="FFFFFF" w:themeColor="background1"/>
                                <w:spacing w:val="-27"/>
                                <w:kern w:val="24"/>
                                <w:sz w:val="64"/>
                                <w:szCs w:val="160"/>
                                <w:lang w:val="en-US"/>
                                <w14:shadow w14:blurRad="38100" w14:dist="38100" w14:dir="2700000" w14:sx="100000" w14:sy="100000" w14:kx="0" w14:ky="0" w14:algn="tl">
                                  <w14:srgbClr w14:val="000000">
                                    <w14:alpha w14:val="57000"/>
                                  </w14:srgbClr>
                                </w14:shadow>
                              </w:rPr>
                            </w:pPr>
                            <w:r w:rsidRPr="002927E4">
                              <w:rPr>
                                <w:rFonts w:ascii="Verdana" w:hAnsi="Verdana" w:cs="Arial"/>
                                <w:b/>
                                <w:bCs/>
                                <w:color w:val="FFFFFF" w:themeColor="background1"/>
                                <w:spacing w:val="-27"/>
                                <w:kern w:val="24"/>
                                <w:sz w:val="64"/>
                                <w:szCs w:val="160"/>
                                <w:lang w:val="en-US"/>
                                <w14:shadow w14:blurRad="38100" w14:dist="38100" w14:dir="2700000" w14:sx="100000" w14:sy="100000" w14:kx="0" w14:ky="0" w14:algn="tl">
                                  <w14:srgbClr w14:val="000000">
                                    <w14:alpha w14:val="57000"/>
                                  </w14:srgbClr>
                                </w14:shadow>
                              </w:rPr>
                              <w:t xml:space="preserve">VINYL ESTER RESIN </w:t>
                            </w:r>
                            <w:r w:rsidR="00676DE5">
                              <w:rPr>
                                <w:rFonts w:ascii="Verdana" w:hAnsi="Verdana" w:cs="Arial"/>
                                <w:b/>
                                <w:bCs/>
                                <w:color w:val="FFFFFF" w:themeColor="background1"/>
                                <w:spacing w:val="-27"/>
                                <w:kern w:val="24"/>
                                <w:sz w:val="64"/>
                                <w:szCs w:val="160"/>
                                <w:lang w:val="en-US"/>
                                <w14:shadow w14:blurRad="38100" w14:dist="38100" w14:dir="2700000" w14:sx="100000" w14:sy="100000" w14:kx="0" w14:ky="0" w14:algn="tl">
                                  <w14:srgbClr w14:val="000000">
                                    <w14:alpha w14:val="57000"/>
                                  </w14:srgbClr>
                                </w14:shadow>
                              </w:rPr>
                              <w:t xml:space="preserve">DEMAND SUPPLY </w:t>
                            </w:r>
                            <w:r w:rsidRPr="002927E4">
                              <w:rPr>
                                <w:rFonts w:ascii="Verdana" w:hAnsi="Verdana" w:cs="Arial"/>
                                <w:b/>
                                <w:bCs/>
                                <w:color w:val="FFFFFF" w:themeColor="background1"/>
                                <w:spacing w:val="-27"/>
                                <w:kern w:val="24"/>
                                <w:sz w:val="64"/>
                                <w:szCs w:val="160"/>
                                <w:lang w:val="en-US"/>
                                <w14:shadow w14:blurRad="38100" w14:dist="38100" w14:dir="2700000" w14:sx="100000" w14:sy="100000" w14:kx="0" w14:ky="0" w14:algn="tl">
                                  <w14:srgbClr w14:val="000000">
                                    <w14:alpha w14:val="57000"/>
                                  </w14:srgbClr>
                                </w14:shadow>
                              </w:rPr>
                              <w:t>OUTLOOK</w:t>
                            </w:r>
                          </w:p>
                        </w:txbxContent>
                      </wps:txbx>
                      <wps:bodyPr vert="horz" wrap="square" lIns="83127" tIns="41564" rIns="83127" bIns="41564" rtlCol="0">
                        <a:noAutofit/>
                      </wps:bodyPr>
                    </wps:wsp>
                  </a:graphicData>
                </a:graphic>
                <wp14:sizeRelH relativeFrom="margin">
                  <wp14:pctWidth>0</wp14:pctWidth>
                </wp14:sizeRelH>
                <wp14:sizeRelV relativeFrom="margin">
                  <wp14:pctHeight>0</wp14:pctHeight>
                </wp14:sizeRelV>
              </wp:anchor>
            </w:drawing>
          </mc:Choice>
          <mc:Fallback>
            <w:pict>
              <v:shape w14:anchorId="58B92077" id="_x0000_s1076" type="#_x0000_t202" style="position:absolute;margin-left:130.7pt;margin-top:21.7pt;width:336pt;height:191.65pt;z-index:2521364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" filled="f" stroked="f">
                <v:textbox inset="2.30908mm,1.1546mm,2.30908mm,1.1546mm">
                  <w:txbxContent>
                    <w:p w14:paraId="0B03B4CB" w14:textId="77777777" w:rsidR="00A63DF1" w:rsidRPr="002927E4" w:rsidRDefault="00A63DF1" w:rsidP="00A63DF1">
                      <w:pPr>
                        <w:spacing w:after="120"/>
                        <w:jc w:val="center"/>
                        <w:rPr>
                          <w:rFonts w:ascii="Verdana" w:hAnsi="Verdana" w:cs="Arial"/>
                          <w:b/>
                          <w:bCs/>
                          <w:color w:val="FFFFFF" w:themeColor="background1"/>
                          <w:spacing w:val="-27"/>
                          <w:kern w:val="24"/>
                          <w:sz w:val="64"/>
                          <w:szCs w:val="160"/>
                          <w:lang w:val="en-US"/>
                          <w14:shadow w14:blurRad="38100" w14:dist="38100" w14:dir="2700000" w14:sx="100000" w14:sy="100000" w14:kx="0" w14:ky="0" w14:algn="tl">
                            <w14:srgbClr w14:val="000000">
                              <w14:alpha w14:val="57000"/>
                            </w14:srgbClr>
                          </w14:shadow>
                        </w:rPr>
                      </w:pPr>
                      <w:r w:rsidRPr="002927E4">
                        <w:rPr>
                          <w:rFonts w:ascii="Verdana" w:hAnsi="Verdana" w:cs="Arial"/>
                          <w:b/>
                          <w:bCs/>
                          <w:color w:val="FFFFFF" w:themeColor="background1"/>
                          <w:spacing w:val="-27"/>
                          <w:kern w:val="24"/>
                          <w:sz w:val="64"/>
                          <w:szCs w:val="160"/>
                          <w:lang w:val="en-US"/>
                          <w14:shadow w14:blurRad="38100" w14:dist="38100" w14:dir="2700000" w14:sx="100000" w14:sy="100000" w14:kx="0" w14:ky="0" w14:algn="tl">
                            <w14:srgbClr w14:val="000000">
                              <w14:alpha w14:val="57000"/>
                            </w14:srgbClr>
                          </w14:shadow>
                        </w:rPr>
                        <w:t>EUROPE</w:t>
                      </w:r>
                    </w:p>
                    <w:p w14:paraId="283B846C" w14:textId="7A0A4446" w:rsidR="00A63DF1" w:rsidRPr="002927E4" w:rsidRDefault="00A63DF1" w:rsidP="00A63DF1">
                      <w:pPr>
                        <w:spacing w:after="120"/>
                        <w:jc w:val="center"/>
                        <w:rPr>
                          <w:rFonts w:ascii="Verdana" w:hAnsi="Verdana" w:cs="Arial"/>
                          <w:b/>
                          <w:bCs/>
                          <w:color w:val="FFFFFF" w:themeColor="background1"/>
                          <w:spacing w:val="-27"/>
                          <w:kern w:val="24"/>
                          <w:sz w:val="64"/>
                          <w:szCs w:val="160"/>
                          <w:lang w:val="en-US"/>
                          <w14:shadow w14:blurRad="38100" w14:dist="38100" w14:dir="2700000" w14:sx="100000" w14:sy="100000" w14:kx="0" w14:ky="0" w14:algn="tl">
                            <w14:srgbClr w14:val="000000">
                              <w14:alpha w14:val="57000"/>
                            </w14:srgbClr>
                          </w14:shadow>
                        </w:rPr>
                      </w:pPr>
                      <w:r w:rsidRPr="002927E4">
                        <w:rPr>
                          <w:rFonts w:ascii="Verdana" w:hAnsi="Verdana" w:cs="Arial"/>
                          <w:b/>
                          <w:bCs/>
                          <w:color w:val="FFFFFF" w:themeColor="background1"/>
                          <w:spacing w:val="-27"/>
                          <w:kern w:val="24"/>
                          <w:sz w:val="64"/>
                          <w:szCs w:val="160"/>
                          <w:lang w:val="en-US"/>
                          <w14:shadow w14:blurRad="38100" w14:dist="38100" w14:dir="2700000" w14:sx="100000" w14:sy="100000" w14:kx="0" w14:ky="0" w14:algn="tl">
                            <w14:srgbClr w14:val="000000">
                              <w14:alpha w14:val="57000"/>
                            </w14:srgbClr>
                          </w14:shadow>
                        </w:rPr>
                        <w:t xml:space="preserve">VINYL ESTER RESIN </w:t>
                      </w:r>
                      <w:r w:rsidR="00676DE5">
                        <w:rPr>
                          <w:rFonts w:ascii="Verdana" w:hAnsi="Verdana" w:cs="Arial"/>
                          <w:b/>
                          <w:bCs/>
                          <w:color w:val="FFFFFF" w:themeColor="background1"/>
                          <w:spacing w:val="-27"/>
                          <w:kern w:val="24"/>
                          <w:sz w:val="64"/>
                          <w:szCs w:val="160"/>
                          <w:lang w:val="en-US"/>
                          <w14:shadow w14:blurRad="38100" w14:dist="38100" w14:dir="2700000" w14:sx="100000" w14:sy="100000" w14:kx="0" w14:ky="0" w14:algn="tl">
                            <w14:srgbClr w14:val="000000">
                              <w14:alpha w14:val="57000"/>
                            </w14:srgbClr>
                          </w14:shadow>
                        </w:rPr>
                        <w:t xml:space="preserve">DEMAND SUPPLY </w:t>
                      </w:r>
                      <w:r w:rsidRPr="002927E4">
                        <w:rPr>
                          <w:rFonts w:ascii="Verdana" w:hAnsi="Verdana" w:cs="Arial"/>
                          <w:b/>
                          <w:bCs/>
                          <w:color w:val="FFFFFF" w:themeColor="background1"/>
                          <w:spacing w:val="-27"/>
                          <w:kern w:val="24"/>
                          <w:sz w:val="64"/>
                          <w:szCs w:val="160"/>
                          <w:lang w:val="en-US"/>
                          <w14:shadow w14:blurRad="38100" w14:dist="38100" w14:dir="2700000" w14:sx="100000" w14:sy="100000" w14:kx="0" w14:ky="0" w14:algn="tl">
                            <w14:srgbClr w14:val="000000">
                              <w14:alpha w14:val="57000"/>
                            </w14:srgbClr>
                          </w14:shadow>
                        </w:rPr>
                        <w:t>OUTLOOK</w:t>
                      </w:r>
                    </w:p>
                  </w:txbxContent>
                </v:textbox>
                <w10:wrap anchorx="page"/>
              </v:shape>
            </w:pict>
          </mc:Fallback>
        </mc:AlternateContent>
      </w:r>
    </w:p>
    <w:p w14:paraId="14B39855" w14:textId="44B1993B" w:rsidR="002B5C26" w:rsidRDefault="002B5C26" w:rsidP="0068477D">
      <w:pPr>
        <w:rPr>
          <w:noProof/>
          <w:color w:val="000000" w:themeColor="text1"/>
        </w:rPr>
      </w:pPr>
    </w:p>
    <w:p w14:paraId="1AFBC2BA" w14:textId="22A96F31" w:rsidR="002B5C26" w:rsidRDefault="002B5C26" w:rsidP="0068477D">
      <w:pPr>
        <w:rPr>
          <w:noProof/>
          <w:color w:val="000000" w:themeColor="text1"/>
        </w:rPr>
      </w:pPr>
    </w:p>
    <w:p w14:paraId="3DADB384" w14:textId="05A36A26" w:rsidR="00C77616" w:rsidRDefault="00C77616" w:rsidP="0068477D">
      <w:pPr>
        <w:rPr>
          <w:rFonts w:ascii="Arial" w:eastAsia="Arial" w:hAnsi="Arial" w:cs="Arial"/>
          <w:color w:val="000000" w:themeColor="text1"/>
          <w:sz w:val="24"/>
          <w:szCs w:val="24"/>
        </w:rPr>
      </w:pPr>
    </w:p>
    <w:p w14:paraId="31F1F98B" w14:textId="5A3E6785" w:rsidR="00C77616" w:rsidRDefault="00C77616" w:rsidP="0068477D">
      <w:pPr>
        <w:rPr>
          <w:rFonts w:ascii="Arial" w:eastAsia="Arial" w:hAnsi="Arial" w:cs="Arial"/>
          <w:color w:val="000000" w:themeColor="text1"/>
          <w:sz w:val="24"/>
          <w:szCs w:val="24"/>
        </w:rPr>
      </w:pPr>
    </w:p>
    <w:p w14:paraId="0499C2B8" w14:textId="5AEFCFB4" w:rsidR="00C77616" w:rsidRDefault="00C77616" w:rsidP="0068477D">
      <w:pPr>
        <w:rPr>
          <w:rFonts w:ascii="Arial" w:eastAsia="Arial" w:hAnsi="Arial" w:cs="Arial"/>
          <w:color w:val="000000" w:themeColor="text1"/>
          <w:sz w:val="24"/>
          <w:szCs w:val="24"/>
        </w:rPr>
      </w:pPr>
    </w:p>
    <w:p w14:paraId="0232ACA7" w14:textId="6936DC62" w:rsidR="009D1168" w:rsidRDefault="009D1168" w:rsidP="0068477D">
      <w:pPr>
        <w:rPr>
          <w:rFonts w:ascii="Arial" w:eastAsia="Arial" w:hAnsi="Arial" w:cs="Arial"/>
          <w:color w:val="000000" w:themeColor="text1"/>
          <w:sz w:val="24"/>
          <w:szCs w:val="24"/>
        </w:rPr>
      </w:pPr>
    </w:p>
    <w:p w14:paraId="09BA7F41" w14:textId="15E21D43" w:rsidR="00E45E28" w:rsidRPr="002B5730" w:rsidRDefault="00E45E28">
      <w:pPr>
        <w:rPr>
          <w:color w:val="000000" w:themeColor="text1"/>
        </w:rPr>
      </w:pPr>
    </w:p>
    <w:p w14:paraId="5B398782" w14:textId="7C09461C" w:rsidR="00E45E28" w:rsidRPr="002B5730" w:rsidRDefault="00E45E28">
      <w:pPr>
        <w:rPr>
          <w:color w:val="000000" w:themeColor="text1"/>
        </w:rPr>
      </w:pPr>
    </w:p>
    <w:p w14:paraId="3C69F33A" w14:textId="6E866B16" w:rsidR="00473C99" w:rsidRDefault="00473C99">
      <w:pPr>
        <w:rPr>
          <w:color w:val="000000" w:themeColor="text1"/>
        </w:rPr>
      </w:pPr>
    </w:p>
    <w:p w14:paraId="7FD00310" w14:textId="10B3BA3C" w:rsidR="00912B14" w:rsidRDefault="00912B14">
      <w:pPr>
        <w:rPr>
          <w:color w:val="000000" w:themeColor="text1"/>
        </w:rPr>
      </w:pPr>
    </w:p>
    <w:p w14:paraId="2CD76DEA" w14:textId="2C6975FD" w:rsidR="00912B14" w:rsidRDefault="00912B14">
      <w:pPr>
        <w:rPr>
          <w:color w:val="000000" w:themeColor="text1"/>
        </w:rPr>
      </w:pPr>
    </w:p>
    <w:p w14:paraId="543D1532" w14:textId="5DE2C7EC" w:rsidR="00912B14" w:rsidRDefault="00912B14">
      <w:pPr>
        <w:rPr>
          <w:color w:val="000000" w:themeColor="text1"/>
        </w:rPr>
      </w:pPr>
    </w:p>
    <w:p w14:paraId="65F730E5" w14:textId="273A2D9F" w:rsidR="00912B14" w:rsidRDefault="00870FD9">
      <w:pPr>
        <w:rPr>
          <w:color w:val="000000" w:themeColor="text1"/>
        </w:rPr>
      </w:pPr>
      <w:r w:rsidRPr="002B5730">
        <w:rPr>
          <w:noProof/>
          <w:color w:val="000000" w:themeColor="text1"/>
        </w:rPr>
        <w:drawing>
          <wp:anchor distT="0" distB="0" distL="114300" distR="114300" simplePos="0" relativeHeight="252139520" behindDoc="0" locked="0" layoutInCell="1" allowOverlap="1" wp14:anchorId="5B37B19D" wp14:editId="44FF2CC7">
            <wp:simplePos x="0" y="0"/>
            <wp:positionH relativeFrom="page">
              <wp:posOffset>2413428</wp:posOffset>
            </wp:positionH>
            <wp:positionV relativeFrom="paragraph">
              <wp:posOffset>232336</wp:posOffset>
            </wp:positionV>
            <wp:extent cx="3044825" cy="1973580"/>
            <wp:effectExtent l="38100" t="38100" r="98425" b="102870"/>
            <wp:wrapNone/>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044825" cy="1973580"/>
                    </a:xfrm>
                    <a:prstGeom prst="rect">
                      <a:avLst/>
                    </a:prstGeom>
                    <a:noFill/>
                    <a:ln>
                      <a:noFill/>
                    </a:ln>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p>
    <w:p w14:paraId="46CF0A1D" w14:textId="5008A193" w:rsidR="00912B14" w:rsidRDefault="00912B14">
      <w:pPr>
        <w:rPr>
          <w:color w:val="000000" w:themeColor="text1"/>
        </w:rPr>
      </w:pPr>
    </w:p>
    <w:p w14:paraId="5BC2C511" w14:textId="759F193D" w:rsidR="00912B14" w:rsidRDefault="00912B14">
      <w:pPr>
        <w:rPr>
          <w:color w:val="000000" w:themeColor="text1"/>
        </w:rPr>
      </w:pPr>
    </w:p>
    <w:p w14:paraId="6D214B1E" w14:textId="4A7D38C8" w:rsidR="00912B14" w:rsidRDefault="00912B14">
      <w:pPr>
        <w:rPr>
          <w:color w:val="000000" w:themeColor="text1"/>
        </w:rPr>
      </w:pPr>
    </w:p>
    <w:p w14:paraId="0B7A54BF" w14:textId="69A961B7" w:rsidR="00912B14" w:rsidRPr="002B5730" w:rsidRDefault="00912B14">
      <w:pPr>
        <w:rPr>
          <w:color w:val="000000" w:themeColor="text1"/>
        </w:rPr>
      </w:pPr>
    </w:p>
    <w:p w14:paraId="0E53F150" w14:textId="13DBB9F3" w:rsidR="00A63DF1" w:rsidRPr="002B5730" w:rsidRDefault="00A63DF1" w:rsidP="00A63DF1">
      <w:pPr>
        <w:rPr>
          <w:color w:val="000000" w:themeColor="text1"/>
        </w:rPr>
      </w:pPr>
    </w:p>
    <w:p w14:paraId="455D47E1" w14:textId="079C7E54" w:rsidR="00A63DF1" w:rsidRPr="002B5730" w:rsidRDefault="00A63DF1" w:rsidP="00A63DF1">
      <w:pPr>
        <w:rPr>
          <w:color w:val="000000" w:themeColor="text1"/>
        </w:rPr>
      </w:pPr>
    </w:p>
    <w:p w14:paraId="269B56F6" w14:textId="60B2CD5F" w:rsidR="00A63DF1" w:rsidRPr="002B5730" w:rsidRDefault="00A63DF1" w:rsidP="00A63DF1">
      <w:pPr>
        <w:rPr>
          <w:color w:val="000000" w:themeColor="text1"/>
        </w:rPr>
      </w:pPr>
    </w:p>
    <w:p w14:paraId="3063D523" w14:textId="5B954C76" w:rsidR="00A63DF1" w:rsidRPr="002B5730" w:rsidRDefault="00A63DF1" w:rsidP="00A63DF1">
      <w:pPr>
        <w:rPr>
          <w:color w:val="000000" w:themeColor="text1"/>
        </w:rPr>
      </w:pPr>
    </w:p>
    <w:p w14:paraId="00F47B48" w14:textId="59E7A88E" w:rsidR="00A63DF1" w:rsidRPr="002B5730" w:rsidRDefault="00A63DF1" w:rsidP="00A63DF1">
      <w:pPr>
        <w:rPr>
          <w:color w:val="000000" w:themeColor="text1"/>
        </w:rPr>
      </w:pPr>
    </w:p>
    <w:p w14:paraId="3E2A2B49" w14:textId="7FF9BC6C" w:rsidR="00A63DF1" w:rsidRPr="002B5730" w:rsidRDefault="00A63DF1" w:rsidP="00A63DF1">
      <w:pPr>
        <w:rPr>
          <w:color w:val="000000" w:themeColor="text1"/>
        </w:rPr>
      </w:pPr>
    </w:p>
    <w:p w14:paraId="72CB56DA" w14:textId="50B46DF3" w:rsidR="00A63DF1" w:rsidRPr="002B5730" w:rsidRDefault="00A63DF1" w:rsidP="00A63DF1">
      <w:pPr>
        <w:rPr>
          <w:color w:val="000000" w:themeColor="text1"/>
        </w:rPr>
      </w:pPr>
    </w:p>
    <w:p w14:paraId="7DCFCB7F" w14:textId="6DC4A6EE" w:rsidR="00A63DF1" w:rsidRPr="002B5730" w:rsidRDefault="00A63DF1" w:rsidP="00A63DF1">
      <w:pPr>
        <w:rPr>
          <w:color w:val="000000" w:themeColor="text1"/>
        </w:rPr>
      </w:pPr>
    </w:p>
    <w:p w14:paraId="27BED354" w14:textId="2DA1A14F" w:rsidR="00A63DF1" w:rsidRPr="002B5730" w:rsidRDefault="00676DE5" w:rsidP="00676DE5">
      <w:pPr>
        <w:tabs>
          <w:tab w:val="left" w:pos="9060"/>
        </w:tabs>
        <w:rPr>
          <w:color w:val="000000" w:themeColor="text1"/>
        </w:rPr>
      </w:pPr>
      <w:r>
        <w:rPr>
          <w:color w:val="000000" w:themeColor="text1"/>
        </w:rPr>
        <w:tab/>
      </w:r>
    </w:p>
    <w:p w14:paraId="5C75BC2A" w14:textId="77777777" w:rsidR="007D14B0" w:rsidRDefault="007D14B0" w:rsidP="0061645E">
      <w:pPr>
        <w:spacing w:line="360" w:lineRule="auto"/>
        <w:textAlignment w:val="baseline"/>
        <w:rPr>
          <w:rFonts w:ascii="Arial" w:hAnsi="Arial" w:cs="Arial"/>
          <w:b/>
          <w:bCs/>
          <w:sz w:val="24"/>
          <w:szCs w:val="24"/>
        </w:rPr>
      </w:pPr>
    </w:p>
    <w:p w14:paraId="5D18D689" w14:textId="77777777" w:rsidR="00143C36" w:rsidRDefault="00143C36" w:rsidP="0061645E">
      <w:pPr>
        <w:spacing w:line="360" w:lineRule="auto"/>
        <w:textAlignment w:val="baseline"/>
        <w:rPr>
          <w:rFonts w:ascii="Arial" w:hAnsi="Arial" w:cs="Arial"/>
          <w:b/>
          <w:bCs/>
          <w:sz w:val="24"/>
          <w:szCs w:val="24"/>
        </w:rPr>
      </w:pPr>
    </w:p>
    <w:p w14:paraId="6ACB1258" w14:textId="09E624A7" w:rsidR="00E913AE" w:rsidRPr="0061645E" w:rsidRDefault="00E913AE" w:rsidP="0061645E">
      <w:pPr>
        <w:spacing w:line="360" w:lineRule="auto"/>
        <w:textAlignment w:val="baseline"/>
        <w:rPr>
          <w:rFonts w:ascii="Arial" w:hAnsi="Arial" w:cs="Arial"/>
          <w:b/>
          <w:bCs/>
          <w:sz w:val="24"/>
          <w:szCs w:val="24"/>
        </w:rPr>
      </w:pPr>
      <w:r>
        <w:rPr>
          <w:rFonts w:ascii="Arial" w:hAnsi="Arial" w:cs="Arial"/>
          <w:b/>
          <w:bCs/>
          <w:sz w:val="24"/>
          <w:szCs w:val="24"/>
        </w:rPr>
        <w:t>Europe</w:t>
      </w:r>
      <w:r w:rsidRPr="0022076A">
        <w:rPr>
          <w:rFonts w:ascii="Arial" w:hAnsi="Arial" w:cs="Arial"/>
          <w:b/>
          <w:bCs/>
          <w:sz w:val="24"/>
          <w:szCs w:val="24"/>
        </w:rPr>
        <w:t xml:space="preserve"> </w:t>
      </w:r>
      <w:r w:rsidR="00912B14">
        <w:rPr>
          <w:rFonts w:ascii="Arial" w:hAnsi="Arial" w:cs="Arial"/>
          <w:b/>
          <w:bCs/>
          <w:sz w:val="24"/>
          <w:szCs w:val="24"/>
        </w:rPr>
        <w:t>Vinyl Ester</w:t>
      </w:r>
      <w:r>
        <w:rPr>
          <w:rFonts w:ascii="Arial" w:hAnsi="Arial" w:cs="Arial"/>
          <w:b/>
          <w:bCs/>
          <w:sz w:val="24"/>
          <w:szCs w:val="24"/>
        </w:rPr>
        <w:t xml:space="preserve"> Resin </w:t>
      </w:r>
      <w:r w:rsidRPr="00257590">
        <w:rPr>
          <w:rFonts w:ascii="Arial" w:hAnsi="Arial" w:cs="Arial"/>
          <w:b/>
          <w:bCs/>
          <w:sz w:val="24"/>
          <w:szCs w:val="24"/>
        </w:rPr>
        <w:t>Capacity</w:t>
      </w:r>
      <w:r w:rsidR="008D1421">
        <w:rPr>
          <w:rFonts w:ascii="Arial" w:hAnsi="Arial" w:cs="Arial"/>
          <w:b/>
          <w:bCs/>
          <w:sz w:val="24"/>
          <w:szCs w:val="24"/>
        </w:rPr>
        <w:t xml:space="preserve"> &amp;</w:t>
      </w:r>
      <w:r w:rsidRPr="00257590">
        <w:rPr>
          <w:rFonts w:ascii="Arial" w:hAnsi="Arial" w:cs="Arial"/>
          <w:b/>
          <w:bCs/>
          <w:sz w:val="24"/>
          <w:szCs w:val="24"/>
        </w:rPr>
        <w:t xml:space="preserve"> Production</w:t>
      </w:r>
      <w:r>
        <w:rPr>
          <w:rFonts w:ascii="Arial" w:hAnsi="Arial" w:cs="Arial"/>
          <w:b/>
          <w:bCs/>
          <w:sz w:val="24"/>
          <w:szCs w:val="24"/>
        </w:rPr>
        <w:t>, By Volume, 2015 - 2030F (</w:t>
      </w:r>
      <w:r w:rsidR="007C5B32">
        <w:rPr>
          <w:rFonts w:ascii="Arial" w:hAnsi="Arial" w:cs="Arial"/>
          <w:b/>
          <w:bCs/>
          <w:sz w:val="24"/>
          <w:szCs w:val="24"/>
        </w:rPr>
        <w:t>000’</w:t>
      </w:r>
      <w:r>
        <w:rPr>
          <w:rFonts w:ascii="Arial" w:hAnsi="Arial" w:cs="Arial"/>
          <w:b/>
          <w:bCs/>
          <w:sz w:val="24"/>
          <w:szCs w:val="24"/>
        </w:rPr>
        <w:t xml:space="preserve"> Tonnes) </w:t>
      </w:r>
      <w:r w:rsidRPr="0061645E">
        <w:rPr>
          <w:rFonts w:ascii="Arial" w:hAnsi="Arial" w:cs="Arial"/>
          <w:b/>
          <w:bCs/>
          <w:noProof/>
          <w:sz w:val="24"/>
          <w:szCs w:val="24"/>
        </w:rPr>
        <mc:AlternateContent>
          <mc:Choice Requires="wps">
            <w:drawing>
              <wp:anchor distT="0" distB="0" distL="114300" distR="114300" simplePos="0" relativeHeight="252443648" behindDoc="0" locked="0" layoutInCell="1" allowOverlap="1" wp14:anchorId="4048BB70" wp14:editId="414B84B7">
                <wp:simplePos x="0" y="0"/>
                <wp:positionH relativeFrom="column">
                  <wp:posOffset>5187315</wp:posOffset>
                </wp:positionH>
                <wp:positionV relativeFrom="paragraph">
                  <wp:posOffset>2807335</wp:posOffset>
                </wp:positionV>
                <wp:extent cx="1280160" cy="292735"/>
                <wp:effectExtent l="0" t="0" r="0" b="0"/>
                <wp:wrapNone/>
                <wp:docPr id="163"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80160" cy="292735"/>
                        </a:xfrm>
                        <a:prstGeom prst="rect">
                          <a:avLst/>
                        </a:prstGeom>
                        <a:noFill/>
                      </wps:spPr>
                      <wps:txbx>
                        <w:txbxContent>
                          <w:p w14:paraId="3B3EB885" w14:textId="77777777" w:rsidR="00E913AE" w:rsidRPr="005858C1" w:rsidRDefault="00E913AE" w:rsidP="00E913AE">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wps:txbx>
                      <wps:bodyPr wrap="square" rtlCol="0">
                        <a:spAutoFit/>
                      </wps:bodyPr>
                    </wps:wsp>
                  </a:graphicData>
                </a:graphic>
                <wp14:sizeRelH relativeFrom="margin">
                  <wp14:pctWidth>0</wp14:pctWidth>
                </wp14:sizeRelH>
                <wp14:sizeRelV relativeFrom="page">
                  <wp14:pctHeight>0</wp14:pctHeight>
                </wp14:sizeRelV>
              </wp:anchor>
            </w:drawing>
          </mc:Choice>
          <mc:Fallback>
            <w:pict>
              <v:shape w14:anchorId="4048BB70" id="_x0000_s1077" type="#_x0000_t202" style="position:absolute;margin-left:408.45pt;margin-top:221.05pt;width:100.8pt;height:23.05pt;z-index:25244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" filled="f" stroked="f">
                <v:textbox style="mso-fit-shape-to-text:t">
                  <w:txbxContent>
                    <w:p w14:paraId="3B3EB885" w14:textId="77777777" w:rsidR="00E913AE" w:rsidRPr="005858C1" w:rsidRDefault="00E913AE" w:rsidP="00E913AE">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v:textbox>
              </v:shape>
            </w:pict>
          </mc:Fallback>
        </mc:AlternateContent>
      </w:r>
    </w:p>
    <w:p w14:paraId="74276639" w14:textId="2F287E5F" w:rsidR="00E913AE" w:rsidRDefault="00E913AE" w:rsidP="00E913AE">
      <w:pPr>
        <w:rPr>
          <w:rFonts w:ascii="Arial" w:hAnsi="Arial" w:cs="Arial"/>
          <w:sz w:val="24"/>
          <w:szCs w:val="24"/>
        </w:rPr>
      </w:pPr>
      <w:r w:rsidRPr="002B5730">
        <w:rPr>
          <w:noProof/>
          <w:color w:val="000000" w:themeColor="text1"/>
        </w:rPr>
        <w:drawing>
          <wp:inline distT="0" distB="0" distL="0" distR="0" wp14:anchorId="3F84CB7E" wp14:editId="236C8E52">
            <wp:extent cx="6457950" cy="2353102"/>
            <wp:effectExtent l="0" t="0" r="0" b="0"/>
            <wp:docPr id="193" name="Chart 193">
              <a:extLst xmlns:a="http://schemas.openxmlformats.org/drawingml/2006/main">
                <a:ext uri="{FF2B5EF4-FFF2-40B4-BE49-F238E27FC236}">
                  <a16:creationId xmlns:a16="http://schemas.microsoft.com/office/drawing/2014/main" id="{15E61FC9-444F-41DF-BE32-6475C80E25A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inline>
        </w:drawing>
      </w:r>
    </w:p>
    <w:tbl>
      <w:tblPr>
        <w:tblpPr w:leftFromText="180" w:rightFromText="180" w:vertAnchor="text" w:horzAnchor="margin" w:tblpY="197"/>
        <w:tblW w:w="10098" w:type="dxa"/>
        <w:tblLook w:val="04A0" w:firstRow="1" w:lastRow="0" w:firstColumn="1" w:lastColumn="0" w:noHBand="0" w:noVBand="1"/>
      </w:tblPr>
      <w:tblGrid>
        <w:gridCol w:w="5151"/>
        <w:gridCol w:w="1566"/>
        <w:gridCol w:w="1566"/>
        <w:gridCol w:w="1815"/>
      </w:tblGrid>
      <w:tr w:rsidR="00881A72" w:rsidRPr="008D1421" w14:paraId="2B840251" w14:textId="77777777" w:rsidTr="00881A72">
        <w:trPr>
          <w:trHeight w:val="337"/>
        </w:trPr>
        <w:tc>
          <w:tcPr>
            <w:tcW w:w="5151" w:type="dxa"/>
            <w:tcBorders>
              <w:top w:val="single" w:sz="4" w:space="0" w:color="auto"/>
              <w:left w:val="single" w:sz="4" w:space="0" w:color="auto"/>
              <w:bottom w:val="single" w:sz="4" w:space="0" w:color="auto"/>
              <w:right w:val="single" w:sz="4" w:space="0" w:color="auto"/>
            </w:tcBorders>
            <w:shd w:val="clear" w:color="auto" w:fill="C00000"/>
            <w:noWrap/>
            <w:vAlign w:val="bottom"/>
            <w:hideMark/>
          </w:tcPr>
          <w:p w14:paraId="0B8BA14C" w14:textId="06E67901" w:rsidR="00E913AE" w:rsidRPr="007B2784" w:rsidRDefault="00E913AE" w:rsidP="00881A72">
            <w:pPr>
              <w:spacing w:after="0" w:line="240" w:lineRule="auto"/>
              <w:rPr>
                <w:rFonts w:ascii="Arial" w:eastAsia="Times New Roman" w:hAnsi="Arial" w:cs="Arial"/>
                <w:color w:val="FFFFFF" w:themeColor="background1"/>
                <w:lang w:val="en-US"/>
              </w:rPr>
            </w:pPr>
            <w:r w:rsidRPr="007B2784">
              <w:rPr>
                <w:rFonts w:ascii="Arial" w:eastAsia="Times New Roman" w:hAnsi="Arial" w:cs="Arial"/>
                <w:color w:val="FFFFFF" w:themeColor="background1"/>
                <w:lang w:val="en-US"/>
              </w:rPr>
              <w:t>Company</w:t>
            </w:r>
            <w:r w:rsidR="007C5B32" w:rsidRPr="007B2784">
              <w:rPr>
                <w:rFonts w:ascii="Arial" w:eastAsia="Times New Roman" w:hAnsi="Arial" w:cs="Arial"/>
                <w:color w:val="FFFFFF" w:themeColor="background1"/>
                <w:lang w:val="en-US"/>
              </w:rPr>
              <w:t xml:space="preserve"> </w:t>
            </w:r>
          </w:p>
        </w:tc>
        <w:tc>
          <w:tcPr>
            <w:tcW w:w="1566" w:type="dxa"/>
            <w:tcBorders>
              <w:top w:val="single" w:sz="4" w:space="0" w:color="auto"/>
              <w:left w:val="nil"/>
              <w:bottom w:val="single" w:sz="4" w:space="0" w:color="auto"/>
              <w:right w:val="single" w:sz="4" w:space="0" w:color="auto"/>
            </w:tcBorders>
            <w:shd w:val="clear" w:color="auto" w:fill="C00000"/>
            <w:noWrap/>
            <w:vAlign w:val="bottom"/>
            <w:hideMark/>
          </w:tcPr>
          <w:p w14:paraId="06B7A6AC" w14:textId="77777777" w:rsidR="00E913AE" w:rsidRPr="007B2784" w:rsidRDefault="00E913AE" w:rsidP="007B2784">
            <w:pPr>
              <w:spacing w:after="0" w:line="240" w:lineRule="auto"/>
              <w:jc w:val="center"/>
              <w:rPr>
                <w:rFonts w:ascii="Arial" w:eastAsia="Times New Roman" w:hAnsi="Arial" w:cs="Arial"/>
                <w:color w:val="FFFFFF" w:themeColor="background1"/>
                <w:lang w:val="en-US"/>
              </w:rPr>
            </w:pPr>
            <w:r w:rsidRPr="007B2784">
              <w:rPr>
                <w:rFonts w:ascii="Arial" w:eastAsia="Times New Roman" w:hAnsi="Arial" w:cs="Arial"/>
                <w:color w:val="FFFFFF" w:themeColor="background1"/>
                <w:lang w:val="en-US"/>
              </w:rPr>
              <w:t>2015</w:t>
            </w:r>
          </w:p>
        </w:tc>
        <w:tc>
          <w:tcPr>
            <w:tcW w:w="1566" w:type="dxa"/>
            <w:tcBorders>
              <w:top w:val="single" w:sz="4" w:space="0" w:color="auto"/>
              <w:left w:val="nil"/>
              <w:bottom w:val="single" w:sz="4" w:space="0" w:color="auto"/>
              <w:right w:val="single" w:sz="4" w:space="0" w:color="auto"/>
            </w:tcBorders>
            <w:shd w:val="clear" w:color="auto" w:fill="C00000"/>
            <w:noWrap/>
            <w:vAlign w:val="bottom"/>
            <w:hideMark/>
          </w:tcPr>
          <w:p w14:paraId="4E81C197" w14:textId="77777777" w:rsidR="00E913AE" w:rsidRPr="007B2784" w:rsidRDefault="00E913AE" w:rsidP="007B2784">
            <w:pPr>
              <w:spacing w:after="0" w:line="240" w:lineRule="auto"/>
              <w:jc w:val="center"/>
              <w:rPr>
                <w:rFonts w:ascii="Arial" w:eastAsia="Times New Roman" w:hAnsi="Arial" w:cs="Arial"/>
                <w:color w:val="FFFFFF" w:themeColor="background1"/>
                <w:lang w:val="en-US"/>
              </w:rPr>
            </w:pPr>
            <w:r w:rsidRPr="007B2784">
              <w:rPr>
                <w:rFonts w:ascii="Arial" w:eastAsia="Times New Roman" w:hAnsi="Arial" w:cs="Arial"/>
                <w:color w:val="FFFFFF" w:themeColor="background1"/>
                <w:lang w:val="en-US"/>
              </w:rPr>
              <w:t>2020</w:t>
            </w:r>
          </w:p>
        </w:tc>
        <w:tc>
          <w:tcPr>
            <w:tcW w:w="1815" w:type="dxa"/>
            <w:tcBorders>
              <w:top w:val="single" w:sz="4" w:space="0" w:color="auto"/>
              <w:left w:val="nil"/>
              <w:bottom w:val="single" w:sz="4" w:space="0" w:color="auto"/>
              <w:right w:val="single" w:sz="4" w:space="0" w:color="auto"/>
            </w:tcBorders>
            <w:shd w:val="clear" w:color="auto" w:fill="C00000"/>
            <w:noWrap/>
            <w:vAlign w:val="bottom"/>
            <w:hideMark/>
          </w:tcPr>
          <w:p w14:paraId="62ECA508" w14:textId="77777777" w:rsidR="00E913AE" w:rsidRPr="007B2784" w:rsidRDefault="00E913AE" w:rsidP="007B2784">
            <w:pPr>
              <w:spacing w:after="0" w:line="240" w:lineRule="auto"/>
              <w:jc w:val="center"/>
              <w:rPr>
                <w:rFonts w:ascii="Arial" w:eastAsia="Times New Roman" w:hAnsi="Arial" w:cs="Arial"/>
                <w:color w:val="FFFFFF" w:themeColor="background1"/>
                <w:lang w:val="en-US"/>
              </w:rPr>
            </w:pPr>
            <w:r w:rsidRPr="007B2784">
              <w:rPr>
                <w:rFonts w:ascii="Arial" w:eastAsia="Times New Roman" w:hAnsi="Arial" w:cs="Arial"/>
                <w:color w:val="FFFFFF" w:themeColor="background1"/>
                <w:lang w:val="en-US"/>
              </w:rPr>
              <w:t>2030F</w:t>
            </w:r>
          </w:p>
        </w:tc>
      </w:tr>
      <w:tr w:rsidR="00881A72" w:rsidRPr="008D1421" w14:paraId="4F888C6B" w14:textId="77777777" w:rsidTr="00881A72">
        <w:trPr>
          <w:trHeight w:val="337"/>
        </w:trPr>
        <w:tc>
          <w:tcPr>
            <w:tcW w:w="5151" w:type="dxa"/>
            <w:tcBorders>
              <w:top w:val="nil"/>
              <w:left w:val="single" w:sz="4" w:space="0" w:color="auto"/>
              <w:bottom w:val="single" w:sz="4" w:space="0" w:color="auto"/>
              <w:right w:val="single" w:sz="4" w:space="0" w:color="auto"/>
            </w:tcBorders>
            <w:shd w:val="clear" w:color="auto" w:fill="auto"/>
            <w:noWrap/>
            <w:vAlign w:val="bottom"/>
            <w:hideMark/>
          </w:tcPr>
          <w:p w14:paraId="0259B22C" w14:textId="6D83E406" w:rsidR="00924CE7" w:rsidRPr="008D1421" w:rsidRDefault="00924CE7" w:rsidP="00881A72">
            <w:pPr>
              <w:spacing w:after="0" w:line="240" w:lineRule="auto"/>
              <w:rPr>
                <w:rFonts w:ascii="Arial" w:eastAsia="Times New Roman" w:hAnsi="Arial" w:cs="Arial"/>
                <w:color w:val="000000"/>
                <w:sz w:val="20"/>
                <w:szCs w:val="20"/>
                <w:lang w:val="en-US"/>
              </w:rPr>
            </w:pPr>
            <w:r>
              <w:rPr>
                <w:rFonts w:ascii="Arial" w:hAnsi="Arial" w:cs="Arial"/>
                <w:sz w:val="20"/>
                <w:szCs w:val="20"/>
              </w:rPr>
              <w:t>INEOS Composites</w:t>
            </w:r>
          </w:p>
        </w:tc>
        <w:tc>
          <w:tcPr>
            <w:tcW w:w="1566" w:type="dxa"/>
            <w:tcBorders>
              <w:top w:val="nil"/>
              <w:left w:val="nil"/>
              <w:bottom w:val="single" w:sz="4" w:space="0" w:color="auto"/>
              <w:right w:val="single" w:sz="4" w:space="0" w:color="auto"/>
            </w:tcBorders>
            <w:shd w:val="clear" w:color="auto" w:fill="auto"/>
            <w:noWrap/>
            <w:vAlign w:val="bottom"/>
            <w:hideMark/>
          </w:tcPr>
          <w:p w14:paraId="4615062B" w14:textId="5884B316" w:rsidR="00924CE7" w:rsidRPr="008D1421" w:rsidRDefault="00924CE7" w:rsidP="007B2784">
            <w:pPr>
              <w:spacing w:after="0" w:line="240" w:lineRule="auto"/>
              <w:jc w:val="center"/>
              <w:rPr>
                <w:rFonts w:ascii="Arial" w:eastAsia="Times New Roman" w:hAnsi="Arial" w:cs="Arial"/>
                <w:color w:val="000000"/>
                <w:sz w:val="20"/>
                <w:szCs w:val="20"/>
                <w:lang w:val="en-US"/>
              </w:rPr>
            </w:pPr>
            <w:r>
              <w:rPr>
                <w:rFonts w:ascii="Arial" w:hAnsi="Arial" w:cs="Arial"/>
                <w:sz w:val="20"/>
                <w:szCs w:val="20"/>
              </w:rPr>
              <w:t>0</w:t>
            </w:r>
          </w:p>
        </w:tc>
        <w:tc>
          <w:tcPr>
            <w:tcW w:w="1566" w:type="dxa"/>
            <w:tcBorders>
              <w:top w:val="nil"/>
              <w:left w:val="nil"/>
              <w:bottom w:val="single" w:sz="4" w:space="0" w:color="auto"/>
              <w:right w:val="single" w:sz="4" w:space="0" w:color="auto"/>
            </w:tcBorders>
            <w:shd w:val="clear" w:color="auto" w:fill="auto"/>
            <w:noWrap/>
            <w:vAlign w:val="bottom"/>
            <w:hideMark/>
          </w:tcPr>
          <w:p w14:paraId="2F9A84B4" w14:textId="5E1E73AD" w:rsidR="00924CE7" w:rsidRPr="008D1421" w:rsidRDefault="00924CE7" w:rsidP="007B2784">
            <w:pPr>
              <w:spacing w:after="0" w:line="240" w:lineRule="auto"/>
              <w:jc w:val="center"/>
              <w:rPr>
                <w:rFonts w:ascii="Arial" w:eastAsia="Times New Roman" w:hAnsi="Arial" w:cs="Arial"/>
                <w:color w:val="000000"/>
                <w:sz w:val="20"/>
                <w:szCs w:val="20"/>
                <w:lang w:val="en-US"/>
              </w:rPr>
            </w:pPr>
            <w:r>
              <w:rPr>
                <w:rFonts w:ascii="Arial" w:hAnsi="Arial" w:cs="Arial"/>
                <w:sz w:val="20"/>
                <w:szCs w:val="20"/>
              </w:rPr>
              <w:t>30</w:t>
            </w:r>
          </w:p>
        </w:tc>
        <w:tc>
          <w:tcPr>
            <w:tcW w:w="1815" w:type="dxa"/>
            <w:tcBorders>
              <w:top w:val="nil"/>
              <w:left w:val="nil"/>
              <w:bottom w:val="single" w:sz="4" w:space="0" w:color="auto"/>
              <w:right w:val="single" w:sz="4" w:space="0" w:color="auto"/>
            </w:tcBorders>
            <w:shd w:val="clear" w:color="auto" w:fill="auto"/>
            <w:noWrap/>
            <w:vAlign w:val="bottom"/>
            <w:hideMark/>
          </w:tcPr>
          <w:p w14:paraId="55E1B924" w14:textId="671FEE3A" w:rsidR="00924CE7" w:rsidRPr="008D1421" w:rsidRDefault="00924CE7" w:rsidP="007B2784">
            <w:pPr>
              <w:spacing w:after="0" w:line="240" w:lineRule="auto"/>
              <w:jc w:val="center"/>
              <w:rPr>
                <w:rFonts w:ascii="Arial" w:eastAsia="Times New Roman" w:hAnsi="Arial" w:cs="Arial"/>
                <w:color w:val="000000"/>
                <w:sz w:val="20"/>
                <w:szCs w:val="20"/>
                <w:lang w:val="en-US"/>
              </w:rPr>
            </w:pPr>
            <w:r>
              <w:rPr>
                <w:rFonts w:ascii="Arial" w:hAnsi="Arial" w:cs="Arial"/>
                <w:sz w:val="20"/>
                <w:szCs w:val="20"/>
              </w:rPr>
              <w:t>30</w:t>
            </w:r>
          </w:p>
        </w:tc>
      </w:tr>
      <w:tr w:rsidR="00881A72" w:rsidRPr="008D1421" w14:paraId="232C2FD8" w14:textId="77777777" w:rsidTr="00881A72">
        <w:trPr>
          <w:trHeight w:val="337"/>
        </w:trPr>
        <w:tc>
          <w:tcPr>
            <w:tcW w:w="5151" w:type="dxa"/>
            <w:tcBorders>
              <w:top w:val="nil"/>
              <w:left w:val="single" w:sz="4" w:space="0" w:color="auto"/>
              <w:bottom w:val="single" w:sz="4" w:space="0" w:color="auto"/>
              <w:right w:val="single" w:sz="4" w:space="0" w:color="auto"/>
            </w:tcBorders>
            <w:shd w:val="clear" w:color="auto" w:fill="auto"/>
            <w:noWrap/>
            <w:vAlign w:val="bottom"/>
            <w:hideMark/>
          </w:tcPr>
          <w:p w14:paraId="447FC5C1" w14:textId="77958EB1" w:rsidR="00924CE7" w:rsidRPr="008D1421" w:rsidRDefault="00924CE7" w:rsidP="00881A72">
            <w:pPr>
              <w:spacing w:after="0" w:line="240" w:lineRule="auto"/>
              <w:rPr>
                <w:rFonts w:ascii="Arial" w:eastAsia="Times New Roman" w:hAnsi="Arial" w:cs="Arial"/>
                <w:color w:val="000000"/>
                <w:sz w:val="20"/>
                <w:szCs w:val="20"/>
                <w:lang w:val="en-US"/>
              </w:rPr>
            </w:pPr>
            <w:r>
              <w:rPr>
                <w:rFonts w:ascii="Arial" w:hAnsi="Arial" w:cs="Arial"/>
                <w:sz w:val="20"/>
                <w:szCs w:val="20"/>
              </w:rPr>
              <w:t>Hexion Inc.</w:t>
            </w:r>
          </w:p>
        </w:tc>
        <w:tc>
          <w:tcPr>
            <w:tcW w:w="1566" w:type="dxa"/>
            <w:tcBorders>
              <w:top w:val="nil"/>
              <w:left w:val="nil"/>
              <w:bottom w:val="single" w:sz="4" w:space="0" w:color="auto"/>
              <w:right w:val="single" w:sz="4" w:space="0" w:color="auto"/>
            </w:tcBorders>
            <w:shd w:val="clear" w:color="auto" w:fill="auto"/>
            <w:noWrap/>
            <w:vAlign w:val="bottom"/>
            <w:hideMark/>
          </w:tcPr>
          <w:p w14:paraId="74D251A1" w14:textId="4700BA5C" w:rsidR="00924CE7" w:rsidRPr="008D1421" w:rsidRDefault="00924CE7" w:rsidP="007B2784">
            <w:pPr>
              <w:spacing w:after="0" w:line="240" w:lineRule="auto"/>
              <w:jc w:val="center"/>
              <w:rPr>
                <w:rFonts w:ascii="Arial" w:eastAsia="Times New Roman" w:hAnsi="Arial" w:cs="Arial"/>
                <w:color w:val="000000"/>
                <w:sz w:val="20"/>
                <w:szCs w:val="20"/>
                <w:lang w:val="en-US"/>
              </w:rPr>
            </w:pPr>
            <w:r>
              <w:rPr>
                <w:rFonts w:ascii="Arial" w:hAnsi="Arial" w:cs="Arial"/>
                <w:sz w:val="20"/>
                <w:szCs w:val="20"/>
              </w:rPr>
              <w:t>30</w:t>
            </w:r>
          </w:p>
        </w:tc>
        <w:tc>
          <w:tcPr>
            <w:tcW w:w="1566" w:type="dxa"/>
            <w:tcBorders>
              <w:top w:val="nil"/>
              <w:left w:val="nil"/>
              <w:bottom w:val="single" w:sz="4" w:space="0" w:color="auto"/>
              <w:right w:val="single" w:sz="4" w:space="0" w:color="auto"/>
            </w:tcBorders>
            <w:shd w:val="clear" w:color="auto" w:fill="auto"/>
            <w:noWrap/>
            <w:vAlign w:val="bottom"/>
            <w:hideMark/>
          </w:tcPr>
          <w:p w14:paraId="4392897F" w14:textId="78050F8F" w:rsidR="00924CE7" w:rsidRPr="008D1421" w:rsidRDefault="00924CE7" w:rsidP="007B2784">
            <w:pPr>
              <w:spacing w:after="0" w:line="240" w:lineRule="auto"/>
              <w:jc w:val="center"/>
              <w:rPr>
                <w:rFonts w:ascii="Arial" w:eastAsia="Times New Roman" w:hAnsi="Arial" w:cs="Arial"/>
                <w:color w:val="000000"/>
                <w:sz w:val="20"/>
                <w:szCs w:val="20"/>
                <w:lang w:val="en-US"/>
              </w:rPr>
            </w:pPr>
            <w:r>
              <w:rPr>
                <w:rFonts w:ascii="Arial" w:hAnsi="Arial" w:cs="Arial"/>
                <w:sz w:val="20"/>
                <w:szCs w:val="20"/>
              </w:rPr>
              <w:t>30</w:t>
            </w:r>
          </w:p>
        </w:tc>
        <w:tc>
          <w:tcPr>
            <w:tcW w:w="1815" w:type="dxa"/>
            <w:tcBorders>
              <w:top w:val="nil"/>
              <w:left w:val="nil"/>
              <w:bottom w:val="single" w:sz="4" w:space="0" w:color="auto"/>
              <w:right w:val="single" w:sz="4" w:space="0" w:color="auto"/>
            </w:tcBorders>
            <w:shd w:val="clear" w:color="auto" w:fill="auto"/>
            <w:noWrap/>
            <w:vAlign w:val="bottom"/>
            <w:hideMark/>
          </w:tcPr>
          <w:p w14:paraId="67B1984A" w14:textId="3AE64A00" w:rsidR="00924CE7" w:rsidRPr="008D1421" w:rsidRDefault="00924CE7" w:rsidP="007B2784">
            <w:pPr>
              <w:spacing w:after="0" w:line="240" w:lineRule="auto"/>
              <w:jc w:val="center"/>
              <w:rPr>
                <w:rFonts w:ascii="Arial" w:eastAsia="Times New Roman" w:hAnsi="Arial" w:cs="Arial"/>
                <w:color w:val="000000"/>
                <w:sz w:val="20"/>
                <w:szCs w:val="20"/>
                <w:lang w:val="en-US"/>
              </w:rPr>
            </w:pPr>
            <w:r>
              <w:rPr>
                <w:rFonts w:ascii="Arial" w:hAnsi="Arial" w:cs="Arial"/>
                <w:sz w:val="20"/>
                <w:szCs w:val="20"/>
              </w:rPr>
              <w:t>30</w:t>
            </w:r>
          </w:p>
        </w:tc>
      </w:tr>
      <w:tr w:rsidR="00881A72" w:rsidRPr="008D1421" w14:paraId="5FD93854" w14:textId="77777777" w:rsidTr="00881A72">
        <w:trPr>
          <w:trHeight w:val="337"/>
        </w:trPr>
        <w:tc>
          <w:tcPr>
            <w:tcW w:w="5151" w:type="dxa"/>
            <w:tcBorders>
              <w:top w:val="nil"/>
              <w:left w:val="single" w:sz="4" w:space="0" w:color="auto"/>
              <w:bottom w:val="single" w:sz="4" w:space="0" w:color="auto"/>
              <w:right w:val="single" w:sz="4" w:space="0" w:color="auto"/>
            </w:tcBorders>
            <w:shd w:val="clear" w:color="auto" w:fill="auto"/>
            <w:noWrap/>
            <w:vAlign w:val="bottom"/>
            <w:hideMark/>
          </w:tcPr>
          <w:p w14:paraId="71342697" w14:textId="12A300A7" w:rsidR="00924CE7" w:rsidRPr="008D1421" w:rsidRDefault="00924CE7" w:rsidP="00881A72">
            <w:pPr>
              <w:spacing w:after="0" w:line="240" w:lineRule="auto"/>
              <w:rPr>
                <w:rFonts w:ascii="Arial" w:eastAsia="Times New Roman" w:hAnsi="Arial" w:cs="Arial"/>
                <w:color w:val="000000"/>
                <w:sz w:val="20"/>
                <w:szCs w:val="20"/>
                <w:lang w:val="en-US"/>
              </w:rPr>
            </w:pPr>
            <w:r>
              <w:rPr>
                <w:rFonts w:ascii="Arial" w:hAnsi="Arial" w:cs="Arial"/>
                <w:sz w:val="20"/>
                <w:szCs w:val="20"/>
              </w:rPr>
              <w:t>Allnex group</w:t>
            </w:r>
          </w:p>
        </w:tc>
        <w:tc>
          <w:tcPr>
            <w:tcW w:w="1566" w:type="dxa"/>
            <w:tcBorders>
              <w:top w:val="nil"/>
              <w:left w:val="nil"/>
              <w:bottom w:val="single" w:sz="4" w:space="0" w:color="auto"/>
              <w:right w:val="single" w:sz="4" w:space="0" w:color="auto"/>
            </w:tcBorders>
            <w:shd w:val="clear" w:color="auto" w:fill="auto"/>
            <w:noWrap/>
            <w:vAlign w:val="bottom"/>
            <w:hideMark/>
          </w:tcPr>
          <w:p w14:paraId="78B966BD" w14:textId="4FA5829B" w:rsidR="00924CE7" w:rsidRPr="008D1421" w:rsidRDefault="00924CE7" w:rsidP="007B2784">
            <w:pPr>
              <w:spacing w:after="0" w:line="240" w:lineRule="auto"/>
              <w:jc w:val="center"/>
              <w:rPr>
                <w:rFonts w:ascii="Arial" w:eastAsia="Times New Roman" w:hAnsi="Arial" w:cs="Arial"/>
                <w:color w:val="000000"/>
                <w:sz w:val="20"/>
                <w:szCs w:val="20"/>
                <w:lang w:val="en-US"/>
              </w:rPr>
            </w:pPr>
            <w:r>
              <w:rPr>
                <w:rFonts w:ascii="Arial" w:hAnsi="Arial" w:cs="Arial"/>
                <w:sz w:val="20"/>
                <w:szCs w:val="20"/>
              </w:rPr>
              <w:t>20</w:t>
            </w:r>
          </w:p>
        </w:tc>
        <w:tc>
          <w:tcPr>
            <w:tcW w:w="1566" w:type="dxa"/>
            <w:tcBorders>
              <w:top w:val="nil"/>
              <w:left w:val="nil"/>
              <w:bottom w:val="single" w:sz="4" w:space="0" w:color="auto"/>
              <w:right w:val="single" w:sz="4" w:space="0" w:color="auto"/>
            </w:tcBorders>
            <w:shd w:val="clear" w:color="auto" w:fill="auto"/>
            <w:noWrap/>
            <w:vAlign w:val="bottom"/>
            <w:hideMark/>
          </w:tcPr>
          <w:p w14:paraId="7BA75279" w14:textId="0AF30F65" w:rsidR="00924CE7" w:rsidRPr="008D1421" w:rsidRDefault="00924CE7" w:rsidP="007B2784">
            <w:pPr>
              <w:spacing w:after="0" w:line="240" w:lineRule="auto"/>
              <w:jc w:val="center"/>
              <w:rPr>
                <w:rFonts w:ascii="Arial" w:eastAsia="Times New Roman" w:hAnsi="Arial" w:cs="Arial"/>
                <w:color w:val="000000"/>
                <w:sz w:val="20"/>
                <w:szCs w:val="20"/>
                <w:lang w:val="en-US"/>
              </w:rPr>
            </w:pPr>
            <w:r>
              <w:rPr>
                <w:rFonts w:ascii="Arial" w:hAnsi="Arial" w:cs="Arial"/>
                <w:sz w:val="20"/>
                <w:szCs w:val="20"/>
              </w:rPr>
              <w:t>20</w:t>
            </w:r>
          </w:p>
        </w:tc>
        <w:tc>
          <w:tcPr>
            <w:tcW w:w="1815" w:type="dxa"/>
            <w:tcBorders>
              <w:top w:val="nil"/>
              <w:left w:val="nil"/>
              <w:bottom w:val="single" w:sz="4" w:space="0" w:color="auto"/>
              <w:right w:val="single" w:sz="4" w:space="0" w:color="auto"/>
            </w:tcBorders>
            <w:shd w:val="clear" w:color="auto" w:fill="auto"/>
            <w:noWrap/>
            <w:vAlign w:val="bottom"/>
            <w:hideMark/>
          </w:tcPr>
          <w:p w14:paraId="5D13E8DC" w14:textId="4F9EE228" w:rsidR="00924CE7" w:rsidRPr="008D1421" w:rsidRDefault="00924CE7" w:rsidP="007B2784">
            <w:pPr>
              <w:spacing w:after="0" w:line="240" w:lineRule="auto"/>
              <w:jc w:val="center"/>
              <w:rPr>
                <w:rFonts w:ascii="Arial" w:eastAsia="Times New Roman" w:hAnsi="Arial" w:cs="Arial"/>
                <w:color w:val="000000"/>
                <w:sz w:val="20"/>
                <w:szCs w:val="20"/>
                <w:lang w:val="en-US"/>
              </w:rPr>
            </w:pPr>
            <w:r>
              <w:rPr>
                <w:rFonts w:ascii="Arial" w:hAnsi="Arial" w:cs="Arial"/>
                <w:sz w:val="20"/>
                <w:szCs w:val="20"/>
              </w:rPr>
              <w:t>20</w:t>
            </w:r>
          </w:p>
        </w:tc>
      </w:tr>
      <w:tr w:rsidR="00881A72" w:rsidRPr="008D1421" w14:paraId="70C8A46F" w14:textId="77777777" w:rsidTr="00881A72">
        <w:trPr>
          <w:trHeight w:val="337"/>
        </w:trPr>
        <w:tc>
          <w:tcPr>
            <w:tcW w:w="5151" w:type="dxa"/>
            <w:tcBorders>
              <w:top w:val="nil"/>
              <w:left w:val="single" w:sz="4" w:space="0" w:color="auto"/>
              <w:bottom w:val="single" w:sz="4" w:space="0" w:color="auto"/>
              <w:right w:val="single" w:sz="4" w:space="0" w:color="auto"/>
            </w:tcBorders>
            <w:shd w:val="clear" w:color="auto" w:fill="auto"/>
            <w:noWrap/>
            <w:vAlign w:val="bottom"/>
            <w:hideMark/>
          </w:tcPr>
          <w:p w14:paraId="2B52EAC0" w14:textId="0CBC73D4" w:rsidR="00924CE7" w:rsidRPr="008D1421" w:rsidRDefault="00924CE7" w:rsidP="00881A72">
            <w:pPr>
              <w:spacing w:after="0" w:line="240" w:lineRule="auto"/>
              <w:rPr>
                <w:rFonts w:ascii="Arial" w:eastAsia="Times New Roman" w:hAnsi="Arial" w:cs="Arial"/>
                <w:color w:val="000000"/>
                <w:sz w:val="20"/>
                <w:szCs w:val="20"/>
                <w:lang w:val="en-US"/>
              </w:rPr>
            </w:pPr>
            <w:r>
              <w:rPr>
                <w:rFonts w:ascii="Arial" w:hAnsi="Arial" w:cs="Arial"/>
                <w:sz w:val="20"/>
                <w:szCs w:val="20"/>
              </w:rPr>
              <w:t>Reinhold GmbH</w:t>
            </w:r>
          </w:p>
        </w:tc>
        <w:tc>
          <w:tcPr>
            <w:tcW w:w="1566" w:type="dxa"/>
            <w:tcBorders>
              <w:top w:val="nil"/>
              <w:left w:val="nil"/>
              <w:bottom w:val="single" w:sz="4" w:space="0" w:color="auto"/>
              <w:right w:val="single" w:sz="4" w:space="0" w:color="auto"/>
            </w:tcBorders>
            <w:shd w:val="clear" w:color="auto" w:fill="auto"/>
            <w:noWrap/>
            <w:vAlign w:val="bottom"/>
            <w:hideMark/>
          </w:tcPr>
          <w:p w14:paraId="2704815F" w14:textId="2E5498E3" w:rsidR="00924CE7" w:rsidRPr="008D1421" w:rsidRDefault="00924CE7" w:rsidP="007B2784">
            <w:pPr>
              <w:spacing w:after="0" w:line="240" w:lineRule="auto"/>
              <w:jc w:val="center"/>
              <w:rPr>
                <w:rFonts w:ascii="Arial" w:eastAsia="Times New Roman" w:hAnsi="Arial" w:cs="Arial"/>
                <w:color w:val="000000"/>
                <w:sz w:val="20"/>
                <w:szCs w:val="20"/>
                <w:lang w:val="en-US"/>
              </w:rPr>
            </w:pPr>
            <w:r>
              <w:rPr>
                <w:rFonts w:ascii="Arial" w:hAnsi="Arial" w:cs="Arial"/>
                <w:sz w:val="20"/>
                <w:szCs w:val="20"/>
              </w:rPr>
              <w:t>20</w:t>
            </w:r>
          </w:p>
        </w:tc>
        <w:tc>
          <w:tcPr>
            <w:tcW w:w="1566" w:type="dxa"/>
            <w:tcBorders>
              <w:top w:val="nil"/>
              <w:left w:val="nil"/>
              <w:bottom w:val="single" w:sz="4" w:space="0" w:color="auto"/>
              <w:right w:val="single" w:sz="4" w:space="0" w:color="auto"/>
            </w:tcBorders>
            <w:shd w:val="clear" w:color="auto" w:fill="auto"/>
            <w:noWrap/>
            <w:vAlign w:val="bottom"/>
            <w:hideMark/>
          </w:tcPr>
          <w:p w14:paraId="72E3E722" w14:textId="2CAB0087" w:rsidR="00924CE7" w:rsidRPr="008D1421" w:rsidRDefault="00924CE7" w:rsidP="007B2784">
            <w:pPr>
              <w:spacing w:after="0" w:line="240" w:lineRule="auto"/>
              <w:jc w:val="center"/>
              <w:rPr>
                <w:rFonts w:ascii="Arial" w:eastAsia="Times New Roman" w:hAnsi="Arial" w:cs="Arial"/>
                <w:color w:val="000000"/>
                <w:sz w:val="20"/>
                <w:szCs w:val="20"/>
                <w:lang w:val="en-US"/>
              </w:rPr>
            </w:pPr>
            <w:r>
              <w:rPr>
                <w:rFonts w:ascii="Arial" w:hAnsi="Arial" w:cs="Arial"/>
                <w:sz w:val="20"/>
                <w:szCs w:val="20"/>
              </w:rPr>
              <w:t>20</w:t>
            </w:r>
          </w:p>
        </w:tc>
        <w:tc>
          <w:tcPr>
            <w:tcW w:w="1815" w:type="dxa"/>
            <w:tcBorders>
              <w:top w:val="nil"/>
              <w:left w:val="nil"/>
              <w:bottom w:val="single" w:sz="4" w:space="0" w:color="auto"/>
              <w:right w:val="single" w:sz="4" w:space="0" w:color="auto"/>
            </w:tcBorders>
            <w:shd w:val="clear" w:color="auto" w:fill="auto"/>
            <w:noWrap/>
            <w:vAlign w:val="bottom"/>
            <w:hideMark/>
          </w:tcPr>
          <w:p w14:paraId="2C270A73" w14:textId="2D1B1A0E" w:rsidR="00924CE7" w:rsidRPr="008D1421" w:rsidRDefault="00924CE7" w:rsidP="007B2784">
            <w:pPr>
              <w:spacing w:after="0" w:line="240" w:lineRule="auto"/>
              <w:jc w:val="center"/>
              <w:rPr>
                <w:rFonts w:ascii="Arial" w:eastAsia="Times New Roman" w:hAnsi="Arial" w:cs="Arial"/>
                <w:color w:val="000000"/>
                <w:sz w:val="20"/>
                <w:szCs w:val="20"/>
                <w:lang w:val="en-US"/>
              </w:rPr>
            </w:pPr>
            <w:r>
              <w:rPr>
                <w:rFonts w:ascii="Arial" w:hAnsi="Arial" w:cs="Arial"/>
                <w:sz w:val="20"/>
                <w:szCs w:val="20"/>
              </w:rPr>
              <w:t>20</w:t>
            </w:r>
          </w:p>
        </w:tc>
      </w:tr>
      <w:tr w:rsidR="00881A72" w:rsidRPr="008D1421" w14:paraId="39BFB2A3" w14:textId="77777777" w:rsidTr="00881A72">
        <w:trPr>
          <w:trHeight w:val="337"/>
        </w:trPr>
        <w:tc>
          <w:tcPr>
            <w:tcW w:w="5151" w:type="dxa"/>
            <w:tcBorders>
              <w:top w:val="nil"/>
              <w:left w:val="single" w:sz="4" w:space="0" w:color="auto"/>
              <w:bottom w:val="single" w:sz="4" w:space="0" w:color="auto"/>
              <w:right w:val="single" w:sz="4" w:space="0" w:color="auto"/>
            </w:tcBorders>
            <w:shd w:val="clear" w:color="auto" w:fill="auto"/>
            <w:noWrap/>
            <w:vAlign w:val="bottom"/>
            <w:hideMark/>
          </w:tcPr>
          <w:p w14:paraId="5C591B2D" w14:textId="03CEE11C" w:rsidR="00924CE7" w:rsidRPr="008D1421" w:rsidRDefault="00924CE7" w:rsidP="00881A72">
            <w:pPr>
              <w:spacing w:after="0" w:line="240" w:lineRule="auto"/>
              <w:rPr>
                <w:rFonts w:ascii="Arial" w:eastAsia="Times New Roman" w:hAnsi="Arial" w:cs="Arial"/>
                <w:color w:val="000000"/>
                <w:sz w:val="20"/>
                <w:szCs w:val="20"/>
                <w:lang w:val="en-US"/>
              </w:rPr>
            </w:pPr>
            <w:r>
              <w:rPr>
                <w:rFonts w:ascii="Arial" w:hAnsi="Arial" w:cs="Arial"/>
                <w:sz w:val="20"/>
                <w:szCs w:val="20"/>
              </w:rPr>
              <w:t>Scott Bader Company Ltd.</w:t>
            </w:r>
          </w:p>
        </w:tc>
        <w:tc>
          <w:tcPr>
            <w:tcW w:w="1566" w:type="dxa"/>
            <w:tcBorders>
              <w:top w:val="nil"/>
              <w:left w:val="nil"/>
              <w:bottom w:val="single" w:sz="4" w:space="0" w:color="auto"/>
              <w:right w:val="single" w:sz="4" w:space="0" w:color="auto"/>
            </w:tcBorders>
            <w:shd w:val="clear" w:color="auto" w:fill="auto"/>
            <w:noWrap/>
            <w:vAlign w:val="bottom"/>
            <w:hideMark/>
          </w:tcPr>
          <w:p w14:paraId="61747A11" w14:textId="78C777FE" w:rsidR="00924CE7" w:rsidRPr="008D1421" w:rsidRDefault="00924CE7" w:rsidP="007B2784">
            <w:pPr>
              <w:spacing w:after="0" w:line="240" w:lineRule="auto"/>
              <w:jc w:val="center"/>
              <w:rPr>
                <w:rFonts w:ascii="Arial" w:eastAsia="Times New Roman" w:hAnsi="Arial" w:cs="Arial"/>
                <w:color w:val="000000"/>
                <w:sz w:val="20"/>
                <w:szCs w:val="20"/>
                <w:lang w:val="en-US"/>
              </w:rPr>
            </w:pPr>
            <w:r>
              <w:rPr>
                <w:rFonts w:ascii="Arial" w:hAnsi="Arial" w:cs="Arial"/>
                <w:sz w:val="20"/>
                <w:szCs w:val="20"/>
              </w:rPr>
              <w:t>20</w:t>
            </w:r>
          </w:p>
        </w:tc>
        <w:tc>
          <w:tcPr>
            <w:tcW w:w="1566" w:type="dxa"/>
            <w:tcBorders>
              <w:top w:val="nil"/>
              <w:left w:val="nil"/>
              <w:bottom w:val="single" w:sz="4" w:space="0" w:color="auto"/>
              <w:right w:val="single" w:sz="4" w:space="0" w:color="auto"/>
            </w:tcBorders>
            <w:shd w:val="clear" w:color="auto" w:fill="auto"/>
            <w:noWrap/>
            <w:vAlign w:val="bottom"/>
            <w:hideMark/>
          </w:tcPr>
          <w:p w14:paraId="4C7BCD85" w14:textId="7063E5FF" w:rsidR="00924CE7" w:rsidRPr="008D1421" w:rsidRDefault="00924CE7" w:rsidP="007B2784">
            <w:pPr>
              <w:spacing w:after="0" w:line="240" w:lineRule="auto"/>
              <w:jc w:val="center"/>
              <w:rPr>
                <w:rFonts w:ascii="Arial" w:eastAsia="Times New Roman" w:hAnsi="Arial" w:cs="Arial"/>
                <w:color w:val="000000"/>
                <w:sz w:val="20"/>
                <w:szCs w:val="20"/>
                <w:lang w:val="en-US"/>
              </w:rPr>
            </w:pPr>
            <w:r>
              <w:rPr>
                <w:rFonts w:ascii="Arial" w:hAnsi="Arial" w:cs="Arial"/>
                <w:sz w:val="20"/>
                <w:szCs w:val="20"/>
              </w:rPr>
              <w:t>20</w:t>
            </w:r>
          </w:p>
        </w:tc>
        <w:tc>
          <w:tcPr>
            <w:tcW w:w="1815" w:type="dxa"/>
            <w:tcBorders>
              <w:top w:val="nil"/>
              <w:left w:val="nil"/>
              <w:bottom w:val="single" w:sz="4" w:space="0" w:color="auto"/>
              <w:right w:val="single" w:sz="4" w:space="0" w:color="auto"/>
            </w:tcBorders>
            <w:shd w:val="clear" w:color="auto" w:fill="auto"/>
            <w:noWrap/>
            <w:vAlign w:val="bottom"/>
            <w:hideMark/>
          </w:tcPr>
          <w:p w14:paraId="44883E02" w14:textId="6FCA1ABF" w:rsidR="00924CE7" w:rsidRPr="008D1421" w:rsidRDefault="00924CE7" w:rsidP="007B2784">
            <w:pPr>
              <w:spacing w:after="0" w:line="240" w:lineRule="auto"/>
              <w:jc w:val="center"/>
              <w:rPr>
                <w:rFonts w:ascii="Arial" w:eastAsia="Times New Roman" w:hAnsi="Arial" w:cs="Arial"/>
                <w:color w:val="000000"/>
                <w:sz w:val="20"/>
                <w:szCs w:val="20"/>
                <w:lang w:val="en-US"/>
              </w:rPr>
            </w:pPr>
            <w:r>
              <w:rPr>
                <w:rFonts w:ascii="Arial" w:hAnsi="Arial" w:cs="Arial"/>
                <w:sz w:val="20"/>
                <w:szCs w:val="20"/>
              </w:rPr>
              <w:t>20</w:t>
            </w:r>
          </w:p>
        </w:tc>
      </w:tr>
      <w:tr w:rsidR="002B1115" w:rsidRPr="008D1421" w14:paraId="50F81B49" w14:textId="77777777" w:rsidTr="00881A72">
        <w:trPr>
          <w:trHeight w:val="337"/>
        </w:trPr>
        <w:tc>
          <w:tcPr>
            <w:tcW w:w="5151" w:type="dxa"/>
            <w:tcBorders>
              <w:top w:val="nil"/>
              <w:left w:val="single" w:sz="4" w:space="0" w:color="auto"/>
              <w:bottom w:val="single" w:sz="4" w:space="0" w:color="auto"/>
              <w:right w:val="single" w:sz="4" w:space="0" w:color="auto"/>
            </w:tcBorders>
            <w:shd w:val="clear" w:color="auto" w:fill="auto"/>
            <w:noWrap/>
            <w:vAlign w:val="bottom"/>
          </w:tcPr>
          <w:p w14:paraId="54CA9735" w14:textId="74111A2D" w:rsidR="002B1115" w:rsidRPr="008D1421" w:rsidRDefault="002B1115" w:rsidP="00881A72">
            <w:pPr>
              <w:spacing w:after="0" w:line="240" w:lineRule="auto"/>
              <w:rPr>
                <w:rFonts w:ascii="Arial" w:hAnsi="Arial" w:cs="Arial"/>
                <w:color w:val="000000"/>
                <w:sz w:val="20"/>
                <w:szCs w:val="20"/>
              </w:rPr>
            </w:pPr>
            <w:r>
              <w:rPr>
                <w:rFonts w:ascii="Arial" w:hAnsi="Arial" w:cs="Arial"/>
                <w:color w:val="000000"/>
                <w:sz w:val="20"/>
                <w:szCs w:val="20"/>
              </w:rPr>
              <w:t>Others</w:t>
            </w:r>
          </w:p>
        </w:tc>
        <w:tc>
          <w:tcPr>
            <w:tcW w:w="1566" w:type="dxa"/>
            <w:tcBorders>
              <w:top w:val="nil"/>
              <w:left w:val="nil"/>
              <w:bottom w:val="single" w:sz="4" w:space="0" w:color="auto"/>
              <w:right w:val="single" w:sz="4" w:space="0" w:color="auto"/>
            </w:tcBorders>
            <w:shd w:val="clear" w:color="auto" w:fill="auto"/>
            <w:noWrap/>
            <w:vAlign w:val="bottom"/>
          </w:tcPr>
          <w:p w14:paraId="7B17A68A" w14:textId="56F50704" w:rsidR="002B1115" w:rsidRPr="008D1421" w:rsidRDefault="002B1115" w:rsidP="007B2784">
            <w:pPr>
              <w:spacing w:after="0" w:line="240" w:lineRule="auto"/>
              <w:jc w:val="center"/>
              <w:rPr>
                <w:rFonts w:ascii="Arial" w:hAnsi="Arial" w:cs="Arial"/>
                <w:sz w:val="20"/>
                <w:szCs w:val="20"/>
              </w:rPr>
            </w:pPr>
            <w:r>
              <w:rPr>
                <w:rFonts w:ascii="Calibri" w:hAnsi="Calibri"/>
                <w:color w:val="000000"/>
              </w:rPr>
              <w:t>118</w:t>
            </w:r>
          </w:p>
        </w:tc>
        <w:tc>
          <w:tcPr>
            <w:tcW w:w="1566" w:type="dxa"/>
            <w:tcBorders>
              <w:top w:val="nil"/>
              <w:left w:val="nil"/>
              <w:bottom w:val="single" w:sz="4" w:space="0" w:color="auto"/>
              <w:right w:val="single" w:sz="4" w:space="0" w:color="auto"/>
            </w:tcBorders>
            <w:shd w:val="clear" w:color="auto" w:fill="auto"/>
            <w:noWrap/>
            <w:vAlign w:val="bottom"/>
          </w:tcPr>
          <w:p w14:paraId="555CF79D" w14:textId="111AFA40" w:rsidR="002B1115" w:rsidRPr="008D1421" w:rsidRDefault="002B1115" w:rsidP="007B2784">
            <w:pPr>
              <w:spacing w:after="0" w:line="240" w:lineRule="auto"/>
              <w:jc w:val="center"/>
              <w:rPr>
                <w:rFonts w:ascii="Arial" w:hAnsi="Arial" w:cs="Arial"/>
                <w:sz w:val="20"/>
                <w:szCs w:val="20"/>
              </w:rPr>
            </w:pPr>
            <w:r>
              <w:rPr>
                <w:rFonts w:ascii="Calibri" w:hAnsi="Calibri"/>
                <w:color w:val="000000"/>
              </w:rPr>
              <w:t>93</w:t>
            </w:r>
          </w:p>
        </w:tc>
        <w:tc>
          <w:tcPr>
            <w:tcW w:w="1815" w:type="dxa"/>
            <w:tcBorders>
              <w:top w:val="nil"/>
              <w:left w:val="nil"/>
              <w:bottom w:val="single" w:sz="4" w:space="0" w:color="auto"/>
              <w:right w:val="single" w:sz="4" w:space="0" w:color="auto"/>
            </w:tcBorders>
            <w:shd w:val="clear" w:color="auto" w:fill="auto"/>
            <w:noWrap/>
            <w:vAlign w:val="bottom"/>
          </w:tcPr>
          <w:p w14:paraId="6A94290F" w14:textId="52FF1BE7" w:rsidR="002B1115" w:rsidRPr="008D1421" w:rsidRDefault="002B1115" w:rsidP="007B2784">
            <w:pPr>
              <w:spacing w:after="0" w:line="240" w:lineRule="auto"/>
              <w:jc w:val="center"/>
              <w:rPr>
                <w:rFonts w:ascii="Arial" w:hAnsi="Arial" w:cs="Arial"/>
                <w:sz w:val="20"/>
                <w:szCs w:val="20"/>
              </w:rPr>
            </w:pPr>
            <w:r>
              <w:rPr>
                <w:rFonts w:ascii="Calibri" w:hAnsi="Calibri"/>
                <w:color w:val="000000"/>
              </w:rPr>
              <w:t>93</w:t>
            </w:r>
          </w:p>
        </w:tc>
      </w:tr>
      <w:tr w:rsidR="00881A72" w:rsidRPr="008D1421" w14:paraId="1A725EAB" w14:textId="77777777" w:rsidTr="00881A72">
        <w:trPr>
          <w:trHeight w:val="337"/>
        </w:trPr>
        <w:tc>
          <w:tcPr>
            <w:tcW w:w="5151" w:type="dxa"/>
            <w:tcBorders>
              <w:top w:val="nil"/>
              <w:left w:val="single" w:sz="4" w:space="0" w:color="auto"/>
              <w:bottom w:val="single" w:sz="4" w:space="0" w:color="auto"/>
              <w:right w:val="single" w:sz="4" w:space="0" w:color="auto"/>
            </w:tcBorders>
            <w:shd w:val="clear" w:color="auto" w:fill="C00000"/>
            <w:noWrap/>
            <w:vAlign w:val="bottom"/>
            <w:hideMark/>
          </w:tcPr>
          <w:p w14:paraId="0A34DDE0" w14:textId="77777777" w:rsidR="002B1115" w:rsidRPr="007B2784" w:rsidRDefault="002B1115" w:rsidP="00881A72">
            <w:pPr>
              <w:spacing w:after="0" w:line="240" w:lineRule="auto"/>
              <w:rPr>
                <w:rFonts w:ascii="Arial" w:eastAsia="Times New Roman" w:hAnsi="Arial" w:cs="Arial"/>
                <w:color w:val="FFFFFF" w:themeColor="background1"/>
                <w:lang w:val="en-US"/>
              </w:rPr>
            </w:pPr>
            <w:r w:rsidRPr="007B2784">
              <w:rPr>
                <w:rFonts w:ascii="Arial" w:eastAsia="Times New Roman" w:hAnsi="Arial" w:cs="Arial"/>
                <w:color w:val="FFFFFF" w:themeColor="background1"/>
                <w:lang w:val="en-US"/>
              </w:rPr>
              <w:t>Total</w:t>
            </w:r>
          </w:p>
        </w:tc>
        <w:tc>
          <w:tcPr>
            <w:tcW w:w="1566" w:type="dxa"/>
            <w:tcBorders>
              <w:top w:val="nil"/>
              <w:left w:val="nil"/>
              <w:bottom w:val="single" w:sz="4" w:space="0" w:color="auto"/>
              <w:right w:val="single" w:sz="4" w:space="0" w:color="auto"/>
            </w:tcBorders>
            <w:shd w:val="clear" w:color="auto" w:fill="C00000"/>
            <w:noWrap/>
            <w:vAlign w:val="bottom"/>
            <w:hideMark/>
          </w:tcPr>
          <w:p w14:paraId="293098DE" w14:textId="47A3CED3" w:rsidR="002B1115" w:rsidRPr="007B2784" w:rsidRDefault="002B1115" w:rsidP="007B2784">
            <w:pPr>
              <w:spacing w:after="0" w:line="240" w:lineRule="auto"/>
              <w:jc w:val="center"/>
              <w:rPr>
                <w:rFonts w:ascii="Arial" w:eastAsia="Times New Roman" w:hAnsi="Arial" w:cs="Arial"/>
                <w:color w:val="FFFFFF" w:themeColor="background1"/>
                <w:lang w:val="en-US"/>
              </w:rPr>
            </w:pPr>
            <w:r w:rsidRPr="007B2784">
              <w:rPr>
                <w:rFonts w:ascii="Arial" w:hAnsi="Arial" w:cs="Arial"/>
              </w:rPr>
              <w:t>208</w:t>
            </w:r>
          </w:p>
        </w:tc>
        <w:tc>
          <w:tcPr>
            <w:tcW w:w="1566" w:type="dxa"/>
            <w:tcBorders>
              <w:top w:val="nil"/>
              <w:left w:val="nil"/>
              <w:bottom w:val="single" w:sz="4" w:space="0" w:color="auto"/>
              <w:right w:val="single" w:sz="4" w:space="0" w:color="auto"/>
            </w:tcBorders>
            <w:shd w:val="clear" w:color="auto" w:fill="C00000"/>
            <w:noWrap/>
            <w:vAlign w:val="bottom"/>
            <w:hideMark/>
          </w:tcPr>
          <w:p w14:paraId="486542DB" w14:textId="73E6F3A9" w:rsidR="002B1115" w:rsidRPr="007B2784" w:rsidRDefault="002B1115" w:rsidP="007B2784">
            <w:pPr>
              <w:spacing w:after="0" w:line="240" w:lineRule="auto"/>
              <w:jc w:val="center"/>
              <w:rPr>
                <w:rFonts w:ascii="Arial" w:eastAsia="Times New Roman" w:hAnsi="Arial" w:cs="Arial"/>
                <w:color w:val="FFFFFF" w:themeColor="background1"/>
                <w:lang w:val="en-US"/>
              </w:rPr>
            </w:pPr>
            <w:r w:rsidRPr="007B2784">
              <w:rPr>
                <w:rFonts w:ascii="Arial" w:hAnsi="Arial" w:cs="Arial"/>
              </w:rPr>
              <w:t>213</w:t>
            </w:r>
          </w:p>
        </w:tc>
        <w:tc>
          <w:tcPr>
            <w:tcW w:w="1815" w:type="dxa"/>
            <w:tcBorders>
              <w:top w:val="nil"/>
              <w:left w:val="nil"/>
              <w:bottom w:val="single" w:sz="4" w:space="0" w:color="auto"/>
              <w:right w:val="single" w:sz="4" w:space="0" w:color="auto"/>
            </w:tcBorders>
            <w:shd w:val="clear" w:color="auto" w:fill="C00000"/>
            <w:noWrap/>
            <w:vAlign w:val="bottom"/>
            <w:hideMark/>
          </w:tcPr>
          <w:p w14:paraId="6FC2ACF6" w14:textId="741B53FC" w:rsidR="002B1115" w:rsidRPr="007B2784" w:rsidRDefault="002B1115" w:rsidP="007B2784">
            <w:pPr>
              <w:spacing w:after="0" w:line="240" w:lineRule="auto"/>
              <w:jc w:val="center"/>
              <w:rPr>
                <w:rFonts w:ascii="Arial" w:eastAsia="Times New Roman" w:hAnsi="Arial" w:cs="Arial"/>
                <w:color w:val="FFFFFF" w:themeColor="background1"/>
                <w:lang w:val="en-US"/>
              </w:rPr>
            </w:pPr>
            <w:r w:rsidRPr="007B2784">
              <w:rPr>
                <w:rFonts w:ascii="Arial" w:hAnsi="Arial" w:cs="Arial"/>
              </w:rPr>
              <w:t>213</w:t>
            </w:r>
          </w:p>
        </w:tc>
      </w:tr>
    </w:tbl>
    <w:p w14:paraId="30A67EFE" w14:textId="7EB2FEA1" w:rsidR="00E913AE" w:rsidRDefault="00881A72" w:rsidP="00E913AE">
      <w:pPr>
        <w:jc w:val="both"/>
        <w:rPr>
          <w:rFonts w:ascii="Arial" w:hAnsi="Arial" w:cs="Arial"/>
          <w:sz w:val="24"/>
          <w:szCs w:val="24"/>
        </w:rPr>
      </w:pPr>
      <w:r w:rsidRPr="0061645E">
        <w:rPr>
          <w:rFonts w:ascii="Arial" w:hAnsi="Arial" w:cs="Arial"/>
          <w:b/>
          <w:bCs/>
          <w:noProof/>
          <w:sz w:val="24"/>
          <w:szCs w:val="24"/>
        </w:rPr>
        <mc:AlternateContent>
          <mc:Choice Requires="wps">
            <w:drawing>
              <wp:anchor distT="0" distB="0" distL="114300" distR="114300" simplePos="0" relativeHeight="252524544" behindDoc="0" locked="0" layoutInCell="1" allowOverlap="1" wp14:anchorId="6DB3AE22" wp14:editId="6A646F93">
                <wp:simplePos x="0" y="0"/>
                <wp:positionH relativeFrom="column">
                  <wp:posOffset>5118265</wp:posOffset>
                </wp:positionH>
                <wp:positionV relativeFrom="paragraph">
                  <wp:posOffset>1970645</wp:posOffset>
                </wp:positionV>
                <wp:extent cx="1280160" cy="292735"/>
                <wp:effectExtent l="0" t="0" r="0" b="0"/>
                <wp:wrapNone/>
                <wp:docPr id="2190"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80160" cy="292735"/>
                        </a:xfrm>
                        <a:prstGeom prst="rect">
                          <a:avLst/>
                        </a:prstGeom>
                        <a:noFill/>
                      </wps:spPr>
                      <wps:txbx>
                        <w:txbxContent>
                          <w:p w14:paraId="04436DA3" w14:textId="77777777" w:rsidR="00881A72" w:rsidRPr="005858C1" w:rsidRDefault="00881A72" w:rsidP="00881A72">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wps:txbx>
                      <wps:bodyPr wrap="square" rtlCol="0">
                        <a:spAutoFit/>
                      </wps:bodyPr>
                    </wps:wsp>
                  </a:graphicData>
                </a:graphic>
                <wp14:sizeRelH relativeFrom="margin">
                  <wp14:pctWidth>0</wp14:pctWidth>
                </wp14:sizeRelH>
                <wp14:sizeRelV relativeFrom="page">
                  <wp14:pctHeight>0</wp14:pctHeight>
                </wp14:sizeRelV>
              </wp:anchor>
            </w:drawing>
          </mc:Choice>
          <mc:Fallback>
            <w:pict>
              <v:shape w14:anchorId="6DB3AE22" id="_x0000_s1078" type="#_x0000_t202" style="position:absolute;left:0;text-align:left;margin-left:403pt;margin-top:155.15pt;width:100.8pt;height:23.05pt;z-index:25252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" filled="f" stroked="f">
                <v:textbox style="mso-fit-shape-to-text:t">
                  <w:txbxContent>
                    <w:p w14:paraId="04436DA3" w14:textId="77777777" w:rsidR="00881A72" w:rsidRPr="005858C1" w:rsidRDefault="00881A72" w:rsidP="00881A72">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v:textbox>
              </v:shape>
            </w:pict>
          </mc:Fallback>
        </mc:AlternateContent>
      </w:r>
    </w:p>
    <w:p w14:paraId="27A7D7F1" w14:textId="4659D0FB" w:rsidR="00E913AE" w:rsidRPr="0022076A" w:rsidRDefault="00E913AE" w:rsidP="00881A72">
      <w:pPr>
        <w:pStyle w:val="ListParagraph"/>
        <w:ind w:left="720" w:firstLine="0"/>
        <w:jc w:val="both"/>
        <w:rPr>
          <w:sz w:val="24"/>
          <w:szCs w:val="24"/>
          <w:highlight w:val="yellow"/>
        </w:rPr>
      </w:pPr>
    </w:p>
    <w:p w14:paraId="6DB55310" w14:textId="484634EB" w:rsidR="00912B14" w:rsidRPr="0061645E" w:rsidRDefault="00912B14" w:rsidP="0061645E">
      <w:pPr>
        <w:spacing w:line="360" w:lineRule="auto"/>
        <w:textAlignment w:val="baseline"/>
        <w:rPr>
          <w:rFonts w:ascii="Arial" w:hAnsi="Arial" w:cs="Arial"/>
          <w:b/>
          <w:bCs/>
          <w:sz w:val="24"/>
          <w:szCs w:val="24"/>
        </w:rPr>
      </w:pPr>
      <w:r w:rsidRPr="0061645E">
        <w:rPr>
          <w:rFonts w:ascii="Arial" w:hAnsi="Arial" w:cs="Arial"/>
          <w:b/>
          <w:bCs/>
          <w:sz w:val="24"/>
          <w:szCs w:val="24"/>
        </w:rPr>
        <w:t>3.2.3. Europe Vinyl Ester Resin Demand Supply Outlook</w:t>
      </w:r>
    </w:p>
    <w:p w14:paraId="4BA6F0DD" w14:textId="61489800" w:rsidR="00023038" w:rsidRPr="0061645E" w:rsidRDefault="00912B14" w:rsidP="0061645E">
      <w:pPr>
        <w:spacing w:line="360" w:lineRule="auto"/>
        <w:textAlignment w:val="baseline"/>
        <w:rPr>
          <w:rFonts w:ascii="Arial" w:hAnsi="Arial" w:cs="Arial"/>
          <w:b/>
          <w:bCs/>
          <w:sz w:val="24"/>
          <w:szCs w:val="24"/>
        </w:rPr>
      </w:pPr>
      <w:r w:rsidRPr="0061645E">
        <w:rPr>
          <w:rFonts w:ascii="Arial" w:hAnsi="Arial" w:cs="Arial"/>
          <w:b/>
          <w:bCs/>
          <w:sz w:val="24"/>
          <w:szCs w:val="24"/>
        </w:rPr>
        <w:t>Europe Vinyl Ester Resin Demand, By Volume (</w:t>
      </w:r>
      <w:r w:rsidR="007C5B32">
        <w:rPr>
          <w:rFonts w:ascii="Arial" w:hAnsi="Arial" w:cs="Arial"/>
          <w:b/>
          <w:bCs/>
          <w:sz w:val="24"/>
          <w:szCs w:val="24"/>
        </w:rPr>
        <w:t>000’</w:t>
      </w:r>
      <w:r w:rsidRPr="0061645E">
        <w:rPr>
          <w:rFonts w:ascii="Arial" w:hAnsi="Arial" w:cs="Arial"/>
          <w:b/>
          <w:bCs/>
          <w:sz w:val="24"/>
          <w:szCs w:val="24"/>
        </w:rPr>
        <w:t xml:space="preserve"> Tonnes), 2015–2030F</w:t>
      </w:r>
    </w:p>
    <w:p w14:paraId="2D0EDD41" w14:textId="60935B17" w:rsidR="008D05CC" w:rsidRPr="002B5730" w:rsidRDefault="00D51608">
      <w:pPr>
        <w:rPr>
          <w:color w:val="000000" w:themeColor="text1"/>
        </w:rPr>
      </w:pPr>
      <w:r w:rsidRPr="002B5730">
        <w:rPr>
          <w:noProof/>
          <w:color w:val="000000" w:themeColor="text1"/>
        </w:rPr>
        <mc:AlternateContent>
          <mc:Choice Requires="wps">
            <w:drawing>
              <wp:anchor distT="0" distB="0" distL="114300" distR="114300" simplePos="0" relativeHeight="251663360" behindDoc="0" locked="0" layoutInCell="1" allowOverlap="1" wp14:anchorId="5006F929" wp14:editId="0DD6A163">
                <wp:simplePos x="0" y="0"/>
                <wp:positionH relativeFrom="column">
                  <wp:posOffset>4349115</wp:posOffset>
                </wp:positionH>
                <wp:positionV relativeFrom="paragraph">
                  <wp:posOffset>1748790</wp:posOffset>
                </wp:positionV>
                <wp:extent cx="1651000" cy="860804"/>
                <wp:effectExtent l="0" t="0" r="0" b="0"/>
                <wp:wrapNone/>
                <wp:docPr id="36" name="Rectangle 35">
                  <a:extLst xmlns:a="http://schemas.openxmlformats.org/drawingml/2006/main">
                    <a:ext uri="{FF2B5EF4-FFF2-40B4-BE49-F238E27FC236}">
                      <a16:creationId xmlns:a16="http://schemas.microsoft.com/office/drawing/2014/main" id="{A09720C9-19AD-4573-9FB4-E6C795D7E816}"/>
                    </a:ext>
                  </a:extLst>
                </wp:docPr>
                <wp:cNvGraphicFramePr/>
                <a:graphic xmlns:a="http://schemas.openxmlformats.org/drawingml/2006/main">
                  <a:graphicData uri="http://schemas.microsoft.com/office/word/2010/wordprocessingShape">
                    <wps:wsp>
                      <wps:cNvSpPr/>
                      <wps:spPr>
                        <a:xfrm>
                          <a:off x="0" y="0"/>
                          <a:ext cx="1651000" cy="860804"/>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47D54354" w14:textId="77777777" w:rsidR="00023038" w:rsidRPr="008D1421" w:rsidRDefault="00023038" w:rsidP="00D51608">
                            <w:pPr>
                              <w:spacing w:line="240" w:lineRule="auto"/>
                              <w:jc w:val="center"/>
                              <w:textAlignment w:val="baseline"/>
                              <w:rPr>
                                <w:rFonts w:ascii="Arial" w:eastAsia="Verdana" w:hAnsi="Arial" w:cs="Arial"/>
                                <w:b/>
                                <w:bCs/>
                                <w:color w:val="000000"/>
                                <w:kern w:val="24"/>
                                <w:sz w:val="20"/>
                                <w:szCs w:val="20"/>
                                <w:lang w:val="en-US"/>
                              </w:rPr>
                            </w:pPr>
                            <w:r w:rsidRPr="008D1421">
                              <w:rPr>
                                <w:rFonts w:ascii="Arial" w:eastAsia="Verdana" w:hAnsi="Arial" w:cs="Arial"/>
                                <w:b/>
                                <w:bCs/>
                                <w:color w:val="000000"/>
                                <w:kern w:val="24"/>
                                <w:sz w:val="20"/>
                                <w:szCs w:val="20"/>
                                <w:lang w:val="en-US"/>
                              </w:rPr>
                              <w:t>2021E-2030F</w:t>
                            </w:r>
                          </w:p>
                          <w:p w14:paraId="5B84BBBD" w14:textId="77777777" w:rsidR="00023038" w:rsidRPr="008D1421" w:rsidRDefault="00023038" w:rsidP="00D51608">
                            <w:pPr>
                              <w:spacing w:line="240" w:lineRule="auto"/>
                              <w:jc w:val="center"/>
                              <w:textAlignment w:val="baseline"/>
                              <w:rPr>
                                <w:rFonts w:ascii="Arial" w:eastAsia="Verdana" w:hAnsi="Arial" w:cs="Arial"/>
                                <w:b/>
                                <w:bCs/>
                                <w:color w:val="000000"/>
                                <w:kern w:val="24"/>
                                <w:sz w:val="20"/>
                                <w:szCs w:val="20"/>
                                <w:lang w:val="en-US"/>
                              </w:rPr>
                            </w:pPr>
                            <w:r w:rsidRPr="008D1421">
                              <w:rPr>
                                <w:rFonts w:ascii="Arial" w:eastAsia="Verdana" w:hAnsi="Arial" w:cs="Arial"/>
                                <w:b/>
                                <w:bCs/>
                                <w:color w:val="000000"/>
                                <w:kern w:val="24"/>
                                <w:sz w:val="20"/>
                                <w:szCs w:val="20"/>
                                <w:lang w:val="en-US"/>
                              </w:rPr>
                              <w:t xml:space="preserve">CAGR </w:t>
                            </w:r>
                          </w:p>
                          <w:p w14:paraId="0E2333C8" w14:textId="541C44AF" w:rsidR="00023038" w:rsidRDefault="00023038" w:rsidP="00D51608">
                            <w:pPr>
                              <w:spacing w:line="240" w:lineRule="auto"/>
                              <w:jc w:val="center"/>
                              <w:textAlignment w:val="baseline"/>
                              <w:rPr>
                                <w:rFonts w:ascii="Verdana" w:eastAsia="Verdana" w:hAnsi="Verdana" w:cs="Verdana"/>
                                <w:b/>
                                <w:bCs/>
                                <w:color w:val="000000"/>
                                <w:kern w:val="24"/>
                                <w:sz w:val="18"/>
                                <w:szCs w:val="18"/>
                                <w:lang w:val="en-US"/>
                              </w:rPr>
                            </w:pPr>
                            <w:r w:rsidRPr="008D1421">
                              <w:rPr>
                                <w:rFonts w:ascii="Arial" w:eastAsia="Verdana" w:hAnsi="Arial" w:cs="Arial"/>
                                <w:b/>
                                <w:bCs/>
                                <w:color w:val="000000"/>
                                <w:kern w:val="24"/>
                                <w:sz w:val="20"/>
                                <w:szCs w:val="20"/>
                                <w:lang w:val="en-US"/>
                              </w:rPr>
                              <w:t>4.</w:t>
                            </w:r>
                            <w:r w:rsidR="00AA4CCC" w:rsidRPr="008D1421">
                              <w:rPr>
                                <w:rFonts w:ascii="Arial" w:eastAsia="Verdana" w:hAnsi="Arial" w:cs="Arial"/>
                                <w:b/>
                                <w:bCs/>
                                <w:color w:val="000000"/>
                                <w:kern w:val="24"/>
                                <w:sz w:val="20"/>
                                <w:szCs w:val="20"/>
                                <w:lang w:val="en-US"/>
                              </w:rPr>
                              <w:t>66</w:t>
                            </w:r>
                            <w:r w:rsidRPr="008D1421">
                              <w:rPr>
                                <w:rFonts w:ascii="Arial" w:eastAsia="Verdana" w:hAnsi="Arial" w:cs="Arial"/>
                                <w:b/>
                                <w:bCs/>
                                <w:color w:val="000000"/>
                                <w:kern w:val="24"/>
                                <w:sz w:val="20"/>
                                <w:szCs w:val="20"/>
                                <w:lang w:val="en-US"/>
                              </w:rPr>
                              <w:t>% By Volume</w:t>
                            </w:r>
                          </w:p>
                        </w:txbxContent>
                      </wps:txbx>
                      <wps:bodyPr rtlCol="0" anchor="ctr">
                        <a:noAutofit/>
                      </wps:bodyPr>
                    </wps:wsp>
                  </a:graphicData>
                </a:graphic>
                <wp14:sizeRelV relativeFrom="margin">
                  <wp14:pctHeight>0</wp14:pctHeight>
                </wp14:sizeRelV>
              </wp:anchor>
            </w:drawing>
          </mc:Choice>
          <mc:Fallback>
            <w:pict>
              <v:rect w14:anchorId="5006F929" id="_x0000_s1079" style="position:absolute;margin-left:342.45pt;margin-top:137.7pt;width:130pt;height:67.8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" filled="f" stroked="f" strokeweight="1pt">
                <v:textbox>
                  <w:txbxContent>
                    <w:p w14:paraId="47D54354" w14:textId="77777777" w:rsidR="00023038" w:rsidRPr="008D1421" w:rsidRDefault="00023038" w:rsidP="00D51608">
                      <w:pPr>
                        <w:spacing w:line="240" w:lineRule="auto"/>
                        <w:jc w:val="center"/>
                        <w:textAlignment w:val="baseline"/>
                        <w:rPr>
                          <w:rFonts w:ascii="Arial" w:eastAsia="Verdana" w:hAnsi="Arial" w:cs="Arial"/>
                          <w:b/>
                          <w:bCs/>
                          <w:color w:val="000000"/>
                          <w:kern w:val="24"/>
                          <w:sz w:val="20"/>
                          <w:szCs w:val="20"/>
                          <w:lang w:val="en-US"/>
                        </w:rPr>
                      </w:pPr>
                      <w:r w:rsidRPr="008D1421">
                        <w:rPr>
                          <w:rFonts w:ascii="Arial" w:eastAsia="Verdana" w:hAnsi="Arial" w:cs="Arial"/>
                          <w:b/>
                          <w:bCs/>
                          <w:color w:val="000000"/>
                          <w:kern w:val="24"/>
                          <w:sz w:val="20"/>
                          <w:szCs w:val="20"/>
                          <w:lang w:val="en-US"/>
                        </w:rPr>
                        <w:t>2021E-2030F</w:t>
                      </w:r>
                    </w:p>
                    <w:p w14:paraId="5B84BBBD" w14:textId="77777777" w:rsidR="00023038" w:rsidRPr="008D1421" w:rsidRDefault="00023038" w:rsidP="00D51608">
                      <w:pPr>
                        <w:spacing w:line="240" w:lineRule="auto"/>
                        <w:jc w:val="center"/>
                        <w:textAlignment w:val="baseline"/>
                        <w:rPr>
                          <w:rFonts w:ascii="Arial" w:eastAsia="Verdana" w:hAnsi="Arial" w:cs="Arial"/>
                          <w:b/>
                          <w:bCs/>
                          <w:color w:val="000000"/>
                          <w:kern w:val="24"/>
                          <w:sz w:val="20"/>
                          <w:szCs w:val="20"/>
                          <w:lang w:val="en-US"/>
                        </w:rPr>
                      </w:pPr>
                      <w:r w:rsidRPr="008D1421">
                        <w:rPr>
                          <w:rFonts w:ascii="Arial" w:eastAsia="Verdana" w:hAnsi="Arial" w:cs="Arial"/>
                          <w:b/>
                          <w:bCs/>
                          <w:color w:val="000000"/>
                          <w:kern w:val="24"/>
                          <w:sz w:val="20"/>
                          <w:szCs w:val="20"/>
                          <w:lang w:val="en-US"/>
                        </w:rPr>
                        <w:t xml:space="preserve">CAGR </w:t>
                      </w:r>
                    </w:p>
                    <w:p w14:paraId="0E2333C8" w14:textId="541C44AF" w:rsidR="00023038" w:rsidRDefault="00023038" w:rsidP="00D51608">
                      <w:pPr>
                        <w:spacing w:line="240" w:lineRule="auto"/>
                        <w:jc w:val="center"/>
                        <w:textAlignment w:val="baseline"/>
                        <w:rPr>
                          <w:rFonts w:ascii="Verdana" w:eastAsia="Verdana" w:hAnsi="Verdana" w:cs="Verdana"/>
                          <w:b/>
                          <w:bCs/>
                          <w:color w:val="000000"/>
                          <w:kern w:val="24"/>
                          <w:sz w:val="18"/>
                          <w:szCs w:val="18"/>
                          <w:lang w:val="en-US"/>
                        </w:rPr>
                      </w:pPr>
                      <w:r w:rsidRPr="008D1421">
                        <w:rPr>
                          <w:rFonts w:ascii="Arial" w:eastAsia="Verdana" w:hAnsi="Arial" w:cs="Arial"/>
                          <w:b/>
                          <w:bCs/>
                          <w:color w:val="000000"/>
                          <w:kern w:val="24"/>
                          <w:sz w:val="20"/>
                          <w:szCs w:val="20"/>
                          <w:lang w:val="en-US"/>
                        </w:rPr>
                        <w:t>4.</w:t>
                      </w:r>
                      <w:r w:rsidR="00AA4CCC" w:rsidRPr="008D1421">
                        <w:rPr>
                          <w:rFonts w:ascii="Arial" w:eastAsia="Verdana" w:hAnsi="Arial" w:cs="Arial"/>
                          <w:b/>
                          <w:bCs/>
                          <w:color w:val="000000"/>
                          <w:kern w:val="24"/>
                          <w:sz w:val="20"/>
                          <w:szCs w:val="20"/>
                          <w:lang w:val="en-US"/>
                        </w:rPr>
                        <w:t>66</w:t>
                      </w:r>
                      <w:r w:rsidRPr="008D1421">
                        <w:rPr>
                          <w:rFonts w:ascii="Arial" w:eastAsia="Verdana" w:hAnsi="Arial" w:cs="Arial"/>
                          <w:b/>
                          <w:bCs/>
                          <w:color w:val="000000"/>
                          <w:kern w:val="24"/>
                          <w:sz w:val="20"/>
                          <w:szCs w:val="20"/>
                          <w:lang w:val="en-US"/>
                        </w:rPr>
                        <w:t>% By Volume</w:t>
                      </w:r>
                    </w:p>
                  </w:txbxContent>
                </v:textbox>
              </v:rect>
            </w:pict>
          </mc:Fallback>
        </mc:AlternateContent>
      </w:r>
      <w:r w:rsidRPr="002B5730">
        <w:rPr>
          <w:noProof/>
          <w:color w:val="000000" w:themeColor="text1"/>
        </w:rPr>
        <mc:AlternateContent>
          <mc:Choice Requires="wps">
            <w:drawing>
              <wp:anchor distT="0" distB="0" distL="114300" distR="114300" simplePos="0" relativeHeight="251662336" behindDoc="0" locked="0" layoutInCell="1" allowOverlap="1" wp14:anchorId="2211F1A4" wp14:editId="32BFC31F">
                <wp:simplePos x="0" y="0"/>
                <wp:positionH relativeFrom="column">
                  <wp:posOffset>867794</wp:posOffset>
                </wp:positionH>
                <wp:positionV relativeFrom="paragraph">
                  <wp:posOffset>1720599</wp:posOffset>
                </wp:positionV>
                <wp:extent cx="1651000" cy="859809"/>
                <wp:effectExtent l="0" t="0" r="0" b="0"/>
                <wp:wrapNone/>
                <wp:docPr id="34" name="Rectangle 33">
                  <a:extLst xmlns:a="http://schemas.openxmlformats.org/drawingml/2006/main">
                    <a:ext uri="{FF2B5EF4-FFF2-40B4-BE49-F238E27FC236}">
                      <a16:creationId xmlns:a16="http://schemas.microsoft.com/office/drawing/2014/main" id="{21742814-0102-4032-8677-1ED403258F55}"/>
                    </a:ext>
                  </a:extLst>
                </wp:docPr>
                <wp:cNvGraphicFramePr/>
                <a:graphic xmlns:a="http://schemas.openxmlformats.org/drawingml/2006/main">
                  <a:graphicData uri="http://schemas.microsoft.com/office/word/2010/wordprocessingShape">
                    <wps:wsp>
                      <wps:cNvSpPr/>
                      <wps:spPr>
                        <a:xfrm>
                          <a:off x="0" y="0"/>
                          <a:ext cx="1651000" cy="859809"/>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3364D521" w14:textId="77777777" w:rsidR="00023038" w:rsidRPr="008D1421" w:rsidRDefault="00023038" w:rsidP="00D51608">
                            <w:pPr>
                              <w:spacing w:line="240" w:lineRule="auto"/>
                              <w:jc w:val="center"/>
                              <w:textAlignment w:val="baseline"/>
                              <w:rPr>
                                <w:rFonts w:ascii="Arial" w:eastAsia="Verdana" w:hAnsi="Arial" w:cs="Arial"/>
                                <w:b/>
                                <w:bCs/>
                                <w:color w:val="000000"/>
                                <w:kern w:val="24"/>
                                <w:sz w:val="20"/>
                                <w:szCs w:val="20"/>
                                <w:lang w:val="en-US"/>
                              </w:rPr>
                            </w:pPr>
                            <w:r w:rsidRPr="008D1421">
                              <w:rPr>
                                <w:rFonts w:ascii="Arial" w:eastAsia="Verdana" w:hAnsi="Arial" w:cs="Arial"/>
                                <w:b/>
                                <w:bCs/>
                                <w:color w:val="000000"/>
                                <w:kern w:val="24"/>
                                <w:sz w:val="20"/>
                                <w:szCs w:val="20"/>
                                <w:lang w:val="en-US"/>
                              </w:rPr>
                              <w:t>2015-2020</w:t>
                            </w:r>
                          </w:p>
                          <w:p w14:paraId="3E512CD4" w14:textId="77777777" w:rsidR="00023038" w:rsidRPr="008D1421" w:rsidRDefault="00023038" w:rsidP="00D51608">
                            <w:pPr>
                              <w:spacing w:line="240" w:lineRule="auto"/>
                              <w:jc w:val="center"/>
                              <w:textAlignment w:val="baseline"/>
                              <w:rPr>
                                <w:rFonts w:ascii="Arial" w:eastAsia="Verdana" w:hAnsi="Arial" w:cs="Arial"/>
                                <w:b/>
                                <w:bCs/>
                                <w:color w:val="000000"/>
                                <w:kern w:val="24"/>
                                <w:sz w:val="20"/>
                                <w:szCs w:val="20"/>
                                <w:lang w:val="en-US"/>
                              </w:rPr>
                            </w:pPr>
                            <w:r w:rsidRPr="008D1421">
                              <w:rPr>
                                <w:rFonts w:ascii="Arial" w:eastAsia="Verdana" w:hAnsi="Arial" w:cs="Arial"/>
                                <w:b/>
                                <w:bCs/>
                                <w:color w:val="000000"/>
                                <w:kern w:val="24"/>
                                <w:sz w:val="20"/>
                                <w:szCs w:val="20"/>
                                <w:lang w:val="en-US"/>
                              </w:rPr>
                              <w:t xml:space="preserve">CAGR </w:t>
                            </w:r>
                          </w:p>
                          <w:p w14:paraId="4B3192B0" w14:textId="77777777" w:rsidR="00023038" w:rsidRPr="008D1421" w:rsidRDefault="00023038" w:rsidP="00D51608">
                            <w:pPr>
                              <w:spacing w:line="240" w:lineRule="auto"/>
                              <w:jc w:val="center"/>
                              <w:rPr>
                                <w:rFonts w:ascii="Arial" w:eastAsia="Verdana" w:hAnsi="Arial" w:cs="Arial"/>
                                <w:b/>
                                <w:bCs/>
                                <w:color w:val="000000"/>
                                <w:kern w:val="24"/>
                                <w:sz w:val="20"/>
                                <w:szCs w:val="20"/>
                                <w:lang w:val="en-US"/>
                              </w:rPr>
                            </w:pPr>
                            <w:r w:rsidRPr="008D1421">
                              <w:rPr>
                                <w:rFonts w:ascii="Arial" w:eastAsia="Verdana" w:hAnsi="Arial" w:cs="Arial"/>
                                <w:b/>
                                <w:bCs/>
                                <w:color w:val="000000"/>
                                <w:kern w:val="24"/>
                                <w:sz w:val="20"/>
                                <w:szCs w:val="20"/>
                                <w:lang w:val="en-US"/>
                              </w:rPr>
                              <w:t>0.75% By Volume</w:t>
                            </w:r>
                          </w:p>
                        </w:txbxContent>
                      </wps:txbx>
                      <wps:bodyPr rtlCol="0" anchor="ctr">
                        <a:noAutofit/>
                      </wps:bodyPr>
                    </wps:wsp>
                  </a:graphicData>
                </a:graphic>
                <wp14:sizeRelV relativeFrom="margin">
                  <wp14:pctHeight>0</wp14:pctHeight>
                </wp14:sizeRelV>
              </wp:anchor>
            </w:drawing>
          </mc:Choice>
          <mc:Fallback>
            <w:pict>
              <v:rect w14:anchorId="2211F1A4" id="_x0000_s1080" style="position:absolute;margin-left:68.35pt;margin-top:135.5pt;width:130pt;height:67.7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" filled="f" stroked="f" strokeweight="1pt">
                <v:textbox>
                  <w:txbxContent>
                    <w:p w14:paraId="3364D521" w14:textId="77777777" w:rsidR="00023038" w:rsidRPr="008D1421" w:rsidRDefault="00023038" w:rsidP="00D51608">
                      <w:pPr>
                        <w:spacing w:line="240" w:lineRule="auto"/>
                        <w:jc w:val="center"/>
                        <w:textAlignment w:val="baseline"/>
                        <w:rPr>
                          <w:rFonts w:ascii="Arial" w:eastAsia="Verdana" w:hAnsi="Arial" w:cs="Arial"/>
                          <w:b/>
                          <w:bCs/>
                          <w:color w:val="000000"/>
                          <w:kern w:val="24"/>
                          <w:sz w:val="20"/>
                          <w:szCs w:val="20"/>
                          <w:lang w:val="en-US"/>
                        </w:rPr>
                      </w:pPr>
                      <w:r w:rsidRPr="008D1421">
                        <w:rPr>
                          <w:rFonts w:ascii="Arial" w:eastAsia="Verdana" w:hAnsi="Arial" w:cs="Arial"/>
                          <w:b/>
                          <w:bCs/>
                          <w:color w:val="000000"/>
                          <w:kern w:val="24"/>
                          <w:sz w:val="20"/>
                          <w:szCs w:val="20"/>
                          <w:lang w:val="en-US"/>
                        </w:rPr>
                        <w:t>2015-2020</w:t>
                      </w:r>
                    </w:p>
                    <w:p w14:paraId="3E512CD4" w14:textId="77777777" w:rsidR="00023038" w:rsidRPr="008D1421" w:rsidRDefault="00023038" w:rsidP="00D51608">
                      <w:pPr>
                        <w:spacing w:line="240" w:lineRule="auto"/>
                        <w:jc w:val="center"/>
                        <w:textAlignment w:val="baseline"/>
                        <w:rPr>
                          <w:rFonts w:ascii="Arial" w:eastAsia="Verdana" w:hAnsi="Arial" w:cs="Arial"/>
                          <w:b/>
                          <w:bCs/>
                          <w:color w:val="000000"/>
                          <w:kern w:val="24"/>
                          <w:sz w:val="20"/>
                          <w:szCs w:val="20"/>
                          <w:lang w:val="en-US"/>
                        </w:rPr>
                      </w:pPr>
                      <w:r w:rsidRPr="008D1421">
                        <w:rPr>
                          <w:rFonts w:ascii="Arial" w:eastAsia="Verdana" w:hAnsi="Arial" w:cs="Arial"/>
                          <w:b/>
                          <w:bCs/>
                          <w:color w:val="000000"/>
                          <w:kern w:val="24"/>
                          <w:sz w:val="20"/>
                          <w:szCs w:val="20"/>
                          <w:lang w:val="en-US"/>
                        </w:rPr>
                        <w:t xml:space="preserve">CAGR </w:t>
                      </w:r>
                    </w:p>
                    <w:p w14:paraId="4B3192B0" w14:textId="77777777" w:rsidR="00023038" w:rsidRPr="008D1421" w:rsidRDefault="00023038" w:rsidP="00D51608">
                      <w:pPr>
                        <w:spacing w:line="240" w:lineRule="auto"/>
                        <w:jc w:val="center"/>
                        <w:rPr>
                          <w:rFonts w:ascii="Arial" w:eastAsia="Verdana" w:hAnsi="Arial" w:cs="Arial"/>
                          <w:b/>
                          <w:bCs/>
                          <w:color w:val="000000"/>
                          <w:kern w:val="24"/>
                          <w:sz w:val="20"/>
                          <w:szCs w:val="20"/>
                          <w:lang w:val="en-US"/>
                        </w:rPr>
                      </w:pPr>
                      <w:r w:rsidRPr="008D1421">
                        <w:rPr>
                          <w:rFonts w:ascii="Arial" w:eastAsia="Verdana" w:hAnsi="Arial" w:cs="Arial"/>
                          <w:b/>
                          <w:bCs/>
                          <w:color w:val="000000"/>
                          <w:kern w:val="24"/>
                          <w:sz w:val="20"/>
                          <w:szCs w:val="20"/>
                          <w:lang w:val="en-US"/>
                        </w:rPr>
                        <w:t>0.75% By Volume</w:t>
                      </w:r>
                    </w:p>
                  </w:txbxContent>
                </v:textbox>
              </v:rect>
            </w:pict>
          </mc:Fallback>
        </mc:AlternateContent>
      </w:r>
      <w:r w:rsidR="00023038" w:rsidRPr="002B5730">
        <w:rPr>
          <w:noProof/>
          <w:color w:val="000000" w:themeColor="text1"/>
        </w:rPr>
        <w:drawing>
          <wp:inline distT="0" distB="0" distL="0" distR="0" wp14:anchorId="27F685AD" wp14:editId="7C062B2B">
            <wp:extent cx="6410325" cy="2115820"/>
            <wp:effectExtent l="0" t="0" r="0" b="0"/>
            <wp:docPr id="1" name="Chart 1">
              <a:extLst xmlns:a="http://schemas.openxmlformats.org/drawingml/2006/main">
                <a:ext uri="{FF2B5EF4-FFF2-40B4-BE49-F238E27FC236}">
                  <a16:creationId xmlns:a16="http://schemas.microsoft.com/office/drawing/2014/main" id="{5B9C2E5B-639D-46C4-B506-014FEF8B088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p>
    <w:p w14:paraId="2934244E" w14:textId="7D8C8499" w:rsidR="008D05CC" w:rsidRPr="002B5730" w:rsidRDefault="008D05CC">
      <w:pPr>
        <w:rPr>
          <w:color w:val="000000" w:themeColor="text1"/>
        </w:rPr>
      </w:pPr>
    </w:p>
    <w:p w14:paraId="0903F69A" w14:textId="101A5C2C" w:rsidR="00EE4063" w:rsidRDefault="007B2784" w:rsidP="00EE4063">
      <w:r w:rsidRPr="002B5730">
        <w:rPr>
          <w:noProof/>
          <w:color w:val="000000" w:themeColor="text1"/>
        </w:rPr>
        <w:lastRenderedPageBreak/>
        <mc:AlternateContent>
          <mc:Choice Requires="wps">
            <w:drawing>
              <wp:anchor distT="0" distB="0" distL="114300" distR="114300" simplePos="0" relativeHeight="251664384" behindDoc="0" locked="0" layoutInCell="1" allowOverlap="1" wp14:anchorId="0559A1BD" wp14:editId="00A3A818">
                <wp:simplePos x="0" y="0"/>
                <wp:positionH relativeFrom="margin">
                  <wp:posOffset>4072890</wp:posOffset>
                </wp:positionH>
                <wp:positionV relativeFrom="paragraph">
                  <wp:posOffset>90805</wp:posOffset>
                </wp:positionV>
                <wp:extent cx="2337435" cy="200025"/>
                <wp:effectExtent l="0" t="0" r="0" b="0"/>
                <wp:wrapNone/>
                <wp:docPr id="2" name="TextBox 4">
                  <a:extLst xmlns:a="http://schemas.openxmlformats.org/drawingml/2006/main">
                    <a:ext uri="{FF2B5EF4-FFF2-40B4-BE49-F238E27FC236}">
                      <a16:creationId xmlns:a16="http://schemas.microsoft.com/office/drawing/2014/main" id="{64E12DB3-236D-4593-A006-1DB68A6A461A}"/>
                    </a:ext>
                  </a:extLst>
                </wp:docPr>
                <wp:cNvGraphicFramePr/>
                <a:graphic xmlns:a="http://schemas.openxmlformats.org/drawingml/2006/main">
                  <a:graphicData uri="http://schemas.microsoft.com/office/word/2010/wordprocessingShape">
                    <wps:wsp>
                      <wps:cNvSpPr txBox="1"/>
                      <wps:spPr>
                        <a:xfrm>
                          <a:off x="0" y="0"/>
                          <a:ext cx="2337435" cy="200025"/>
                        </a:xfrm>
                        <a:prstGeom prst="rect">
                          <a:avLst/>
                        </a:prstGeom>
                        <a:noFill/>
                      </wps:spPr>
                      <wps:txbx>
                        <w:txbxContent>
                          <w:p w14:paraId="77862544" w14:textId="77777777" w:rsidR="00023038" w:rsidRPr="00687E98" w:rsidRDefault="00023038" w:rsidP="00023038">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wps:txbx>
                      <wps:bodyPr wrap="square" rtlCol="0">
                        <a:spAutoFit/>
                      </wps:bodyPr>
                    </wps:wsp>
                  </a:graphicData>
                </a:graphic>
              </wp:anchor>
            </w:drawing>
          </mc:Choice>
          <mc:Fallback>
            <w:pict>
              <v:shape w14:anchorId="0559A1BD" id="_x0000_s1081" type="#_x0000_t202" style="position:absolute;margin-left:320.7pt;margin-top:7.15pt;width:184.05pt;height:15.75pt;z-index:25166438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" filled="f" stroked="f">
                <v:textbox style="mso-fit-shape-to-text:t">
                  <w:txbxContent>
                    <w:p w14:paraId="77862544" w14:textId="77777777" w:rsidR="00023038" w:rsidRPr="00687E98" w:rsidRDefault="00023038" w:rsidP="00023038">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v:textbox>
                <w10:wrap anchorx="margin"/>
              </v:shape>
            </w:pict>
          </mc:Fallback>
        </mc:AlternateContent>
      </w:r>
    </w:p>
    <w:p w14:paraId="3452CE92" w14:textId="46BD1B4D" w:rsidR="00EE4063" w:rsidRDefault="007C5B32" w:rsidP="00EE4063">
      <w:pPr>
        <w:rPr>
          <w:rFonts w:ascii="Arial" w:hAnsi="Arial" w:cs="Arial"/>
          <w:b/>
          <w:bCs/>
          <w:color w:val="000000" w:themeColor="text1"/>
          <w:sz w:val="24"/>
          <w:szCs w:val="24"/>
          <w:lang w:val="en-US"/>
        </w:rPr>
      </w:pPr>
      <w:r w:rsidRPr="003B1BF5">
        <w:rPr>
          <w:rFonts w:ascii="Arial" w:hAnsi="Arial" w:cs="Arial"/>
          <w:b/>
          <w:bCs/>
          <w:noProof/>
          <w:color w:val="000000" w:themeColor="text1"/>
          <w:sz w:val="24"/>
          <w:szCs w:val="24"/>
        </w:rPr>
        <mc:AlternateContent>
          <mc:Choice Requires="wps">
            <w:drawing>
              <wp:anchor distT="0" distB="0" distL="114300" distR="114300" simplePos="0" relativeHeight="252561408" behindDoc="0" locked="0" layoutInCell="1" allowOverlap="1" wp14:anchorId="36FA63D5" wp14:editId="62D2228F">
                <wp:simplePos x="0" y="0"/>
                <wp:positionH relativeFrom="column">
                  <wp:posOffset>-111878</wp:posOffset>
                </wp:positionH>
                <wp:positionV relativeFrom="paragraph">
                  <wp:posOffset>33980</wp:posOffset>
                </wp:positionV>
                <wp:extent cx="6457950" cy="2978785"/>
                <wp:effectExtent l="0" t="0" r="0" b="0"/>
                <wp:wrapNone/>
                <wp:docPr id="8" name="Rectangle 7">
                  <a:extLst xmlns:a="http://schemas.openxmlformats.org/drawingml/2006/main">
                    <a:ext uri="{FF2B5EF4-FFF2-40B4-BE49-F238E27FC236}">
                      <a16:creationId xmlns:a16="http://schemas.microsoft.com/office/drawing/2014/main" id="{163022E0-2592-47D7-87E9-D70D38426099}"/>
                    </a:ext>
                  </a:extLst>
                </wp:docPr>
                <wp:cNvGraphicFramePr/>
                <a:graphic xmlns:a="http://schemas.openxmlformats.org/drawingml/2006/main">
                  <a:graphicData uri="http://schemas.microsoft.com/office/word/2010/wordprocessingShape">
                    <wps:wsp>
                      <wps:cNvSpPr/>
                      <wps:spPr>
                        <a:xfrm>
                          <a:off x="0" y="0"/>
                          <a:ext cx="6457950" cy="2978785"/>
                        </a:xfrm>
                        <a:prstGeom prst="rect">
                          <a:avLst/>
                        </a:prstGeom>
                        <a:solidFill>
                          <a:schemeClr val="accent5">
                            <a:lumMod val="20000"/>
                            <a:lumOff val="80000"/>
                          </a:schemeClr>
                        </a:solidFill>
                      </wps:spPr>
                      <wps:txbx>
                        <w:txbxContent>
                          <w:p w14:paraId="0FDF6567" w14:textId="77777777" w:rsidR="003B1BF5" w:rsidRPr="003B1BF5" w:rsidRDefault="003B1BF5" w:rsidP="00F14E20">
                            <w:pPr>
                              <w:pStyle w:val="ListParagraph"/>
                              <w:widowControl/>
                              <w:numPr>
                                <w:ilvl w:val="0"/>
                                <w:numId w:val="16"/>
                              </w:numPr>
                              <w:autoSpaceDE/>
                              <w:autoSpaceDN/>
                              <w:spacing w:line="360" w:lineRule="auto"/>
                              <w:contextualSpacing/>
                              <w:jc w:val="both"/>
                              <w:rPr>
                                <w:rFonts w:eastAsia="Verdana"/>
                                <w:color w:val="000000" w:themeColor="text1"/>
                                <w:kern w:val="24"/>
                                <w:sz w:val="24"/>
                                <w:szCs w:val="24"/>
                              </w:rPr>
                            </w:pPr>
                            <w:r w:rsidRPr="003B1BF5">
                              <w:rPr>
                                <w:rFonts w:eastAsia="Verdana"/>
                                <w:color w:val="000000" w:themeColor="text1"/>
                                <w:kern w:val="24"/>
                                <w:sz w:val="24"/>
                                <w:szCs w:val="24"/>
                              </w:rPr>
                              <w:t>Substantial increase in wind energy installation, marine components production and defense project allocation coupled with stable lending rate is contributing to the rapid growth in the sales of vinyl ester resin in Europe.</w:t>
                            </w:r>
                          </w:p>
                          <w:p w14:paraId="0841E43C" w14:textId="73277D47" w:rsidR="003B1BF5" w:rsidRPr="003B1BF5" w:rsidRDefault="003B1BF5" w:rsidP="00F14E20">
                            <w:pPr>
                              <w:pStyle w:val="ListParagraph"/>
                              <w:widowControl/>
                              <w:numPr>
                                <w:ilvl w:val="0"/>
                                <w:numId w:val="16"/>
                              </w:numPr>
                              <w:autoSpaceDE/>
                              <w:autoSpaceDN/>
                              <w:spacing w:line="360" w:lineRule="auto"/>
                              <w:contextualSpacing/>
                              <w:jc w:val="both"/>
                              <w:rPr>
                                <w:rFonts w:eastAsia="Verdana"/>
                                <w:color w:val="000000" w:themeColor="text1"/>
                                <w:kern w:val="24"/>
                                <w:sz w:val="24"/>
                                <w:szCs w:val="24"/>
                              </w:rPr>
                            </w:pPr>
                            <w:r w:rsidRPr="003B1BF5">
                              <w:rPr>
                                <w:rFonts w:eastAsia="Verdana"/>
                                <w:color w:val="000000" w:themeColor="text1"/>
                                <w:kern w:val="24"/>
                                <w:sz w:val="24"/>
                                <w:szCs w:val="24"/>
                              </w:rPr>
                              <w:t xml:space="preserve">Product availability, flexibility and convenience </w:t>
                            </w:r>
                            <w:r w:rsidR="007D14B0">
                              <w:rPr>
                                <w:rFonts w:eastAsia="Verdana"/>
                                <w:color w:val="000000" w:themeColor="text1"/>
                                <w:kern w:val="24"/>
                                <w:sz w:val="24"/>
                                <w:szCs w:val="24"/>
                              </w:rPr>
                              <w:t>are the</w:t>
                            </w:r>
                            <w:r w:rsidRPr="003B1BF5">
                              <w:rPr>
                                <w:rFonts w:eastAsia="Verdana"/>
                                <w:color w:val="000000" w:themeColor="text1"/>
                                <w:kern w:val="24"/>
                                <w:sz w:val="24"/>
                                <w:szCs w:val="24"/>
                              </w:rPr>
                              <w:t xml:space="preserve"> major factors propelling the demand. Furthermore, with technological advancements, and product innovations is also continuously increasing. Moreover, manufacturers are rapidly innovating their products with an aim of providing multi-functional features.</w:t>
                            </w:r>
                          </w:p>
                          <w:p w14:paraId="62DD7C09" w14:textId="4F128DBE" w:rsidR="003B1BF5" w:rsidRPr="003B1BF5" w:rsidRDefault="003B1BF5" w:rsidP="00F14E20">
                            <w:pPr>
                              <w:pStyle w:val="ListParagraph"/>
                              <w:widowControl/>
                              <w:numPr>
                                <w:ilvl w:val="0"/>
                                <w:numId w:val="16"/>
                              </w:numPr>
                              <w:autoSpaceDE/>
                              <w:autoSpaceDN/>
                              <w:spacing w:line="360" w:lineRule="auto"/>
                              <w:contextualSpacing/>
                              <w:jc w:val="both"/>
                              <w:rPr>
                                <w:rFonts w:eastAsia="Verdana"/>
                                <w:color w:val="000000" w:themeColor="text1"/>
                                <w:kern w:val="24"/>
                                <w:sz w:val="24"/>
                                <w:szCs w:val="24"/>
                              </w:rPr>
                            </w:pPr>
                            <w:r w:rsidRPr="003B1BF5">
                              <w:rPr>
                                <w:rFonts w:eastAsia="Verdana"/>
                                <w:color w:val="000000" w:themeColor="text1"/>
                                <w:kern w:val="24"/>
                                <w:sz w:val="24"/>
                                <w:szCs w:val="24"/>
                              </w:rPr>
                              <w:t>Merger &amp; acquisition activities are becoming prevalent in the market in Europe. For Instance, in 2019, I</w:t>
                            </w:r>
                            <w:r w:rsidR="005A2ABC">
                              <w:rPr>
                                <w:rFonts w:eastAsia="Verdana"/>
                                <w:color w:val="000000" w:themeColor="text1"/>
                                <w:kern w:val="24"/>
                                <w:sz w:val="24"/>
                                <w:szCs w:val="24"/>
                              </w:rPr>
                              <w:t>NEOS</w:t>
                            </w:r>
                            <w:r w:rsidRPr="003B1BF5">
                              <w:rPr>
                                <w:rFonts w:eastAsia="Verdana"/>
                                <w:color w:val="000000" w:themeColor="text1"/>
                                <w:kern w:val="24"/>
                                <w:sz w:val="24"/>
                                <w:szCs w:val="24"/>
                              </w:rPr>
                              <w:t xml:space="preserve"> Composite completed the acquisition of the Ashland Composites polymer business. The company sells the product under the brand name of Derakane, Hetron, Arotran and Signia.</w:t>
                            </w:r>
                          </w:p>
                        </w:txbxContent>
                      </wps:txbx>
                      <wps:bodyPr wrap="square">
                        <a:spAutoFit/>
                      </wps:bodyPr>
                    </wps:wsp>
                  </a:graphicData>
                </a:graphic>
                <wp14:sizeRelH relativeFrom="margin">
                  <wp14:pctWidth>0</wp14:pctWidth>
                </wp14:sizeRelH>
              </wp:anchor>
            </w:drawing>
          </mc:Choice>
          <mc:Fallback>
            <w:pict>
              <v:rect w14:anchorId="36FA63D5" id="Rectangle 7" o:spid="_x0000_s1082" style="position:absolute;margin-left:-8.8pt;margin-top:2.7pt;width:508.5pt;height:234.55pt;z-index:252561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" fillcolor="#deeaf6 [664]" stroked="f">
                <v:textbox style="mso-fit-shape-to-text:t">
                  <w:txbxContent>
                    <w:p w14:paraId="0FDF6567" w14:textId="77777777" w:rsidR="003B1BF5" w:rsidRPr="003B1BF5" w:rsidRDefault="003B1BF5" w:rsidP="00F14E20">
                      <w:pPr>
                        <w:pStyle w:val="ListParagraph"/>
                        <w:widowControl/>
                        <w:numPr>
                          <w:ilvl w:val="0"/>
                          <w:numId w:val="16"/>
                        </w:numPr>
                        <w:autoSpaceDE/>
                        <w:autoSpaceDN/>
                        <w:spacing w:line="360" w:lineRule="auto"/>
                        <w:contextualSpacing/>
                        <w:jc w:val="both"/>
                        <w:rPr>
                          <w:rFonts w:eastAsia="Verdana"/>
                          <w:color w:val="000000" w:themeColor="text1"/>
                          <w:kern w:val="24"/>
                          <w:sz w:val="24"/>
                          <w:szCs w:val="24"/>
                        </w:rPr>
                      </w:pPr>
                      <w:r w:rsidRPr="003B1BF5">
                        <w:rPr>
                          <w:rFonts w:eastAsia="Verdana"/>
                          <w:color w:val="000000" w:themeColor="text1"/>
                          <w:kern w:val="24"/>
                          <w:sz w:val="24"/>
                          <w:szCs w:val="24"/>
                        </w:rPr>
                        <w:t>Substantial increase in wind energy installation, marine components production and defense project allocation coupled with stable lending rate is contributing to the rapid growth in the sales of vinyl ester resin in Europe.</w:t>
                      </w:r>
                    </w:p>
                    <w:p w14:paraId="0841E43C" w14:textId="73277D47" w:rsidR="003B1BF5" w:rsidRPr="003B1BF5" w:rsidRDefault="003B1BF5" w:rsidP="00F14E20">
                      <w:pPr>
                        <w:pStyle w:val="ListParagraph"/>
                        <w:widowControl/>
                        <w:numPr>
                          <w:ilvl w:val="0"/>
                          <w:numId w:val="16"/>
                        </w:numPr>
                        <w:autoSpaceDE/>
                        <w:autoSpaceDN/>
                        <w:spacing w:line="360" w:lineRule="auto"/>
                        <w:contextualSpacing/>
                        <w:jc w:val="both"/>
                        <w:rPr>
                          <w:rFonts w:eastAsia="Verdana"/>
                          <w:color w:val="000000" w:themeColor="text1"/>
                          <w:kern w:val="24"/>
                          <w:sz w:val="24"/>
                          <w:szCs w:val="24"/>
                        </w:rPr>
                      </w:pPr>
                      <w:r w:rsidRPr="003B1BF5">
                        <w:rPr>
                          <w:rFonts w:eastAsia="Verdana"/>
                          <w:color w:val="000000" w:themeColor="text1"/>
                          <w:kern w:val="24"/>
                          <w:sz w:val="24"/>
                          <w:szCs w:val="24"/>
                        </w:rPr>
                        <w:t xml:space="preserve">Product availability, flexibility and convenience </w:t>
                      </w:r>
                      <w:r w:rsidR="007D14B0">
                        <w:rPr>
                          <w:rFonts w:eastAsia="Verdana"/>
                          <w:color w:val="000000" w:themeColor="text1"/>
                          <w:kern w:val="24"/>
                          <w:sz w:val="24"/>
                          <w:szCs w:val="24"/>
                        </w:rPr>
                        <w:t>are the</w:t>
                      </w:r>
                      <w:r w:rsidRPr="003B1BF5">
                        <w:rPr>
                          <w:rFonts w:eastAsia="Verdana"/>
                          <w:color w:val="000000" w:themeColor="text1"/>
                          <w:kern w:val="24"/>
                          <w:sz w:val="24"/>
                          <w:szCs w:val="24"/>
                        </w:rPr>
                        <w:t xml:space="preserve"> major factors propelling the demand. Furthermore, with technological advancements, and product innovations is also continuously increasing. Moreover, manufacturers are rapidly innovating their products with an aim of providing multi-functional features.</w:t>
                      </w:r>
                    </w:p>
                    <w:p w14:paraId="62DD7C09" w14:textId="4F128DBE" w:rsidR="003B1BF5" w:rsidRPr="003B1BF5" w:rsidRDefault="003B1BF5" w:rsidP="00F14E20">
                      <w:pPr>
                        <w:pStyle w:val="ListParagraph"/>
                        <w:widowControl/>
                        <w:numPr>
                          <w:ilvl w:val="0"/>
                          <w:numId w:val="16"/>
                        </w:numPr>
                        <w:autoSpaceDE/>
                        <w:autoSpaceDN/>
                        <w:spacing w:line="360" w:lineRule="auto"/>
                        <w:contextualSpacing/>
                        <w:jc w:val="both"/>
                        <w:rPr>
                          <w:rFonts w:eastAsia="Verdana"/>
                          <w:color w:val="000000" w:themeColor="text1"/>
                          <w:kern w:val="24"/>
                          <w:sz w:val="24"/>
                          <w:szCs w:val="24"/>
                        </w:rPr>
                      </w:pPr>
                      <w:r w:rsidRPr="003B1BF5">
                        <w:rPr>
                          <w:rFonts w:eastAsia="Verdana"/>
                          <w:color w:val="000000" w:themeColor="text1"/>
                          <w:kern w:val="24"/>
                          <w:sz w:val="24"/>
                          <w:szCs w:val="24"/>
                        </w:rPr>
                        <w:t>Merger &amp; acquisition activities are becoming prevalent in the market in Europe. For Instance, in 2019, I</w:t>
                      </w:r>
                      <w:r w:rsidR="005A2ABC">
                        <w:rPr>
                          <w:rFonts w:eastAsia="Verdana"/>
                          <w:color w:val="000000" w:themeColor="text1"/>
                          <w:kern w:val="24"/>
                          <w:sz w:val="24"/>
                          <w:szCs w:val="24"/>
                        </w:rPr>
                        <w:t>NEOS</w:t>
                      </w:r>
                      <w:r w:rsidRPr="003B1BF5">
                        <w:rPr>
                          <w:rFonts w:eastAsia="Verdana"/>
                          <w:color w:val="000000" w:themeColor="text1"/>
                          <w:kern w:val="24"/>
                          <w:sz w:val="24"/>
                          <w:szCs w:val="24"/>
                        </w:rPr>
                        <w:t xml:space="preserve"> Composite completed the acquisition of the Ashland Composites polymer business. The company sells the product under the brand name of </w:t>
                      </w:r>
                      <w:proofErr w:type="spellStart"/>
                      <w:r w:rsidRPr="003B1BF5">
                        <w:rPr>
                          <w:rFonts w:eastAsia="Verdana"/>
                          <w:color w:val="000000" w:themeColor="text1"/>
                          <w:kern w:val="24"/>
                          <w:sz w:val="24"/>
                          <w:szCs w:val="24"/>
                        </w:rPr>
                        <w:t>Derakane</w:t>
                      </w:r>
                      <w:proofErr w:type="spellEnd"/>
                      <w:r w:rsidRPr="003B1BF5">
                        <w:rPr>
                          <w:rFonts w:eastAsia="Verdana"/>
                          <w:color w:val="000000" w:themeColor="text1"/>
                          <w:kern w:val="24"/>
                          <w:sz w:val="24"/>
                          <w:szCs w:val="24"/>
                        </w:rPr>
                        <w:t xml:space="preserve">, </w:t>
                      </w:r>
                      <w:proofErr w:type="spellStart"/>
                      <w:r w:rsidRPr="003B1BF5">
                        <w:rPr>
                          <w:rFonts w:eastAsia="Verdana"/>
                          <w:color w:val="000000" w:themeColor="text1"/>
                          <w:kern w:val="24"/>
                          <w:sz w:val="24"/>
                          <w:szCs w:val="24"/>
                        </w:rPr>
                        <w:t>Hetron</w:t>
                      </w:r>
                      <w:proofErr w:type="spellEnd"/>
                      <w:r w:rsidRPr="003B1BF5">
                        <w:rPr>
                          <w:rFonts w:eastAsia="Verdana"/>
                          <w:color w:val="000000" w:themeColor="text1"/>
                          <w:kern w:val="24"/>
                          <w:sz w:val="24"/>
                          <w:szCs w:val="24"/>
                        </w:rPr>
                        <w:t xml:space="preserve">, </w:t>
                      </w:r>
                      <w:proofErr w:type="spellStart"/>
                      <w:r w:rsidRPr="003B1BF5">
                        <w:rPr>
                          <w:rFonts w:eastAsia="Verdana"/>
                          <w:color w:val="000000" w:themeColor="text1"/>
                          <w:kern w:val="24"/>
                          <w:sz w:val="24"/>
                          <w:szCs w:val="24"/>
                        </w:rPr>
                        <w:t>Arotran</w:t>
                      </w:r>
                      <w:proofErr w:type="spellEnd"/>
                      <w:r w:rsidRPr="003B1BF5">
                        <w:rPr>
                          <w:rFonts w:eastAsia="Verdana"/>
                          <w:color w:val="000000" w:themeColor="text1"/>
                          <w:kern w:val="24"/>
                          <w:sz w:val="24"/>
                          <w:szCs w:val="24"/>
                        </w:rPr>
                        <w:t xml:space="preserve"> and </w:t>
                      </w:r>
                      <w:proofErr w:type="spellStart"/>
                      <w:r w:rsidRPr="003B1BF5">
                        <w:rPr>
                          <w:rFonts w:eastAsia="Verdana"/>
                          <w:color w:val="000000" w:themeColor="text1"/>
                          <w:kern w:val="24"/>
                          <w:sz w:val="24"/>
                          <w:szCs w:val="24"/>
                        </w:rPr>
                        <w:t>Signia</w:t>
                      </w:r>
                      <w:proofErr w:type="spellEnd"/>
                      <w:r w:rsidRPr="003B1BF5">
                        <w:rPr>
                          <w:rFonts w:eastAsia="Verdana"/>
                          <w:color w:val="000000" w:themeColor="text1"/>
                          <w:kern w:val="24"/>
                          <w:sz w:val="24"/>
                          <w:szCs w:val="24"/>
                        </w:rPr>
                        <w:t>.</w:t>
                      </w:r>
                    </w:p>
                  </w:txbxContent>
                </v:textbox>
              </v:rect>
            </w:pict>
          </mc:Fallback>
        </mc:AlternateContent>
      </w:r>
    </w:p>
    <w:p w14:paraId="2DC8ADD2" w14:textId="4A806175" w:rsidR="00EE4063" w:rsidRDefault="00EE4063" w:rsidP="00EE4063">
      <w:pPr>
        <w:rPr>
          <w:rFonts w:ascii="Arial" w:hAnsi="Arial" w:cs="Arial"/>
          <w:b/>
          <w:bCs/>
          <w:color w:val="000000" w:themeColor="text1"/>
          <w:sz w:val="24"/>
          <w:szCs w:val="24"/>
          <w:lang w:val="en-US"/>
        </w:rPr>
      </w:pPr>
    </w:p>
    <w:p w14:paraId="6A8CFB4A" w14:textId="77777777" w:rsidR="00EE4063" w:rsidRDefault="00EE4063" w:rsidP="00EE4063">
      <w:pPr>
        <w:rPr>
          <w:rFonts w:ascii="Arial" w:hAnsi="Arial" w:cs="Arial"/>
          <w:b/>
          <w:bCs/>
          <w:color w:val="000000" w:themeColor="text1"/>
          <w:sz w:val="24"/>
          <w:szCs w:val="24"/>
          <w:lang w:val="en-US"/>
        </w:rPr>
      </w:pPr>
    </w:p>
    <w:p w14:paraId="6AE7C44B" w14:textId="77777777" w:rsidR="00EE4063" w:rsidRDefault="00EE4063" w:rsidP="00EE4063">
      <w:pPr>
        <w:rPr>
          <w:rFonts w:ascii="Arial" w:hAnsi="Arial" w:cs="Arial"/>
          <w:b/>
          <w:bCs/>
          <w:color w:val="000000" w:themeColor="text1"/>
          <w:sz w:val="24"/>
          <w:szCs w:val="24"/>
          <w:lang w:val="en-US"/>
        </w:rPr>
      </w:pPr>
    </w:p>
    <w:p w14:paraId="0AD470AF" w14:textId="77777777" w:rsidR="00EE4063" w:rsidRDefault="00EE4063" w:rsidP="00EE4063">
      <w:pPr>
        <w:rPr>
          <w:rFonts w:ascii="Arial" w:hAnsi="Arial" w:cs="Arial"/>
          <w:b/>
          <w:bCs/>
          <w:color w:val="000000" w:themeColor="text1"/>
          <w:sz w:val="24"/>
          <w:szCs w:val="24"/>
          <w:lang w:val="en-US"/>
        </w:rPr>
      </w:pPr>
    </w:p>
    <w:p w14:paraId="3D613688" w14:textId="77777777" w:rsidR="00EE4063" w:rsidRDefault="00EE4063" w:rsidP="00EE4063">
      <w:pPr>
        <w:rPr>
          <w:rFonts w:ascii="Arial" w:hAnsi="Arial" w:cs="Arial"/>
          <w:b/>
          <w:bCs/>
          <w:color w:val="000000" w:themeColor="text1"/>
          <w:sz w:val="24"/>
          <w:szCs w:val="24"/>
          <w:lang w:val="en-US"/>
        </w:rPr>
      </w:pPr>
    </w:p>
    <w:p w14:paraId="589DBFF6" w14:textId="5A3D5CA8" w:rsidR="00EE4063" w:rsidRDefault="00EE4063" w:rsidP="00EE4063">
      <w:pPr>
        <w:rPr>
          <w:rFonts w:ascii="Arial" w:hAnsi="Arial" w:cs="Arial"/>
          <w:b/>
          <w:bCs/>
          <w:color w:val="000000" w:themeColor="text1"/>
          <w:sz w:val="24"/>
          <w:szCs w:val="24"/>
          <w:lang w:val="en-US"/>
        </w:rPr>
      </w:pPr>
    </w:p>
    <w:p w14:paraId="7F189170" w14:textId="4ED84480" w:rsidR="00477C5A" w:rsidRDefault="00477C5A" w:rsidP="00EE4063">
      <w:pPr>
        <w:rPr>
          <w:rFonts w:ascii="Arial" w:hAnsi="Arial" w:cs="Arial"/>
          <w:b/>
          <w:bCs/>
          <w:color w:val="000000" w:themeColor="text1"/>
          <w:sz w:val="24"/>
          <w:szCs w:val="24"/>
          <w:lang w:val="en-US"/>
        </w:rPr>
      </w:pPr>
    </w:p>
    <w:p w14:paraId="59C8C208" w14:textId="7F00126F" w:rsidR="00477C5A" w:rsidRDefault="00477C5A" w:rsidP="00EE4063">
      <w:pPr>
        <w:rPr>
          <w:rFonts w:ascii="Arial" w:hAnsi="Arial" w:cs="Arial"/>
          <w:b/>
          <w:bCs/>
          <w:color w:val="000000" w:themeColor="text1"/>
          <w:sz w:val="24"/>
          <w:szCs w:val="24"/>
          <w:lang w:val="en-US"/>
        </w:rPr>
      </w:pPr>
    </w:p>
    <w:p w14:paraId="40D0287B" w14:textId="007A112F" w:rsidR="00477C5A" w:rsidRDefault="00477C5A" w:rsidP="00EE4063">
      <w:pPr>
        <w:rPr>
          <w:rFonts w:ascii="Arial" w:hAnsi="Arial" w:cs="Arial"/>
          <w:b/>
          <w:bCs/>
          <w:color w:val="000000" w:themeColor="text1"/>
          <w:sz w:val="24"/>
          <w:szCs w:val="24"/>
          <w:lang w:val="en-US"/>
        </w:rPr>
      </w:pPr>
    </w:p>
    <w:p w14:paraId="65F1DC31" w14:textId="26DC036A" w:rsidR="00477C5A" w:rsidRDefault="00477C5A" w:rsidP="00EE4063">
      <w:pPr>
        <w:rPr>
          <w:rFonts w:ascii="Arial" w:hAnsi="Arial" w:cs="Arial"/>
          <w:b/>
          <w:bCs/>
          <w:color w:val="000000" w:themeColor="text1"/>
          <w:sz w:val="24"/>
          <w:szCs w:val="24"/>
          <w:lang w:val="en-US"/>
        </w:rPr>
      </w:pPr>
    </w:p>
    <w:p w14:paraId="3D2CCDBE" w14:textId="77777777" w:rsidR="00EE4063" w:rsidRPr="002B5730" w:rsidRDefault="00EE4063">
      <w:pPr>
        <w:rPr>
          <w:color w:val="000000" w:themeColor="text1"/>
        </w:rPr>
      </w:pPr>
    </w:p>
    <w:p w14:paraId="72913C61" w14:textId="77777777" w:rsidR="00912B14" w:rsidRPr="0061645E" w:rsidRDefault="00912B14" w:rsidP="00912B14">
      <w:pPr>
        <w:spacing w:line="360" w:lineRule="auto"/>
        <w:textAlignment w:val="baseline"/>
        <w:rPr>
          <w:rFonts w:ascii="Arial" w:hAnsi="Arial" w:cs="Arial"/>
          <w:b/>
          <w:bCs/>
          <w:sz w:val="24"/>
          <w:szCs w:val="24"/>
        </w:rPr>
      </w:pPr>
      <w:r w:rsidRPr="0061645E">
        <w:rPr>
          <w:rFonts w:ascii="Arial" w:hAnsi="Arial" w:cs="Arial"/>
          <w:b/>
          <w:bCs/>
          <w:sz w:val="24"/>
          <w:szCs w:val="24"/>
        </w:rPr>
        <w:t>3.2.3.2. Operating Efficiency</w:t>
      </w:r>
    </w:p>
    <w:p w14:paraId="047AE4D4" w14:textId="512E245D" w:rsidR="009E2A18" w:rsidRPr="0061645E" w:rsidRDefault="00912B14" w:rsidP="0061645E">
      <w:pPr>
        <w:spacing w:line="360" w:lineRule="auto"/>
        <w:textAlignment w:val="baseline"/>
        <w:rPr>
          <w:rFonts w:ascii="Arial" w:hAnsi="Arial" w:cs="Arial"/>
          <w:b/>
          <w:bCs/>
          <w:sz w:val="24"/>
          <w:szCs w:val="24"/>
        </w:rPr>
      </w:pPr>
      <w:r w:rsidRPr="0061645E">
        <w:rPr>
          <w:rFonts w:ascii="Arial" w:hAnsi="Arial" w:cs="Arial"/>
          <w:b/>
          <w:bCs/>
          <w:sz w:val="24"/>
          <w:szCs w:val="24"/>
        </w:rPr>
        <w:t>Europe Vinyl Ester Resin Operating Efficiency (Percentage), 2015-2030F</w:t>
      </w:r>
    </w:p>
    <w:p w14:paraId="3645D15C" w14:textId="2D73CFB5" w:rsidR="00023038" w:rsidRDefault="00AE05DC">
      <w:pPr>
        <w:rPr>
          <w:color w:val="000000" w:themeColor="text1"/>
        </w:rPr>
      </w:pPr>
      <w:r w:rsidRPr="002B5730">
        <w:rPr>
          <w:noProof/>
          <w:color w:val="000000" w:themeColor="text1"/>
        </w:rPr>
        <w:drawing>
          <wp:inline distT="0" distB="0" distL="0" distR="0" wp14:anchorId="364F61D4" wp14:editId="19BBFD99">
            <wp:extent cx="6429375" cy="2731325"/>
            <wp:effectExtent l="0" t="0" r="0" b="0"/>
            <wp:docPr id="17" name="Chart 17">
              <a:extLst xmlns:a="http://schemas.openxmlformats.org/drawingml/2006/main">
                <a:ext uri="{FF2B5EF4-FFF2-40B4-BE49-F238E27FC236}">
                  <a16:creationId xmlns:a16="http://schemas.microsoft.com/office/drawing/2014/main" id="{E4EEAB80-5A48-4228-8FAC-BE9291850C9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p>
    <w:p w14:paraId="6B5B9056" w14:textId="7BB88392" w:rsidR="00912B14" w:rsidRDefault="00912B14" w:rsidP="00912B14">
      <w:pPr>
        <w:spacing w:line="360" w:lineRule="auto"/>
        <w:rPr>
          <w:rFonts w:ascii="Verdana" w:eastAsia="Verdana" w:hAnsi="Verdana" w:cs="Verdana"/>
          <w:b/>
          <w:bCs/>
          <w:color w:val="000000"/>
          <w:kern w:val="24"/>
          <w:sz w:val="20"/>
          <w:szCs w:val="20"/>
        </w:rPr>
      </w:pPr>
    </w:p>
    <w:p w14:paraId="39964D64" w14:textId="4EF41644" w:rsidR="00912B14" w:rsidRDefault="002B5C26" w:rsidP="00912B14">
      <w:pPr>
        <w:spacing w:line="360" w:lineRule="auto"/>
        <w:rPr>
          <w:rFonts w:ascii="Verdana" w:eastAsia="Verdana" w:hAnsi="Verdana" w:cs="Verdana"/>
          <w:b/>
          <w:bCs/>
          <w:color w:val="000000"/>
          <w:kern w:val="24"/>
          <w:sz w:val="20"/>
          <w:szCs w:val="20"/>
        </w:rPr>
      </w:pPr>
      <w:r w:rsidRPr="002B5730">
        <w:rPr>
          <w:noProof/>
          <w:color w:val="000000" w:themeColor="text1"/>
        </w:rPr>
        <mc:AlternateContent>
          <mc:Choice Requires="wps">
            <w:drawing>
              <wp:anchor distT="0" distB="0" distL="114300" distR="114300" simplePos="0" relativeHeight="252104704" behindDoc="0" locked="0" layoutInCell="1" allowOverlap="1" wp14:anchorId="3CD75C49" wp14:editId="522C3BBB">
                <wp:simplePos x="0" y="0"/>
                <wp:positionH relativeFrom="column">
                  <wp:posOffset>3836604</wp:posOffset>
                </wp:positionH>
                <wp:positionV relativeFrom="paragraph">
                  <wp:posOffset>29119</wp:posOffset>
                </wp:positionV>
                <wp:extent cx="2588458" cy="200055"/>
                <wp:effectExtent l="0" t="0" r="0" b="0"/>
                <wp:wrapNone/>
                <wp:docPr id="165" name="TextBox 4"/>
                <wp:cNvGraphicFramePr/>
                <a:graphic xmlns:a="http://schemas.openxmlformats.org/drawingml/2006/main">
                  <a:graphicData uri="http://schemas.microsoft.com/office/word/2010/wordprocessingShape">
                    <wps:wsp>
                      <wps:cNvSpPr txBox="1"/>
                      <wps:spPr>
                        <a:xfrm>
                          <a:off x="0" y="0"/>
                          <a:ext cx="2588458" cy="200055"/>
                        </a:xfrm>
                        <a:prstGeom prst="rect">
                          <a:avLst/>
                        </a:prstGeom>
                        <a:noFill/>
                      </wps:spPr>
                      <wps:txbx>
                        <w:txbxContent>
                          <w:p w14:paraId="17A3DF2C" w14:textId="77777777" w:rsidR="00AB7B64" w:rsidRPr="00687E98" w:rsidRDefault="00AB7B64" w:rsidP="00AB7B64">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wps:txbx>
                      <wps:bodyPr wrap="square" rtlCol="0">
                        <a:spAutoFit/>
                      </wps:bodyPr>
                    </wps:wsp>
                  </a:graphicData>
                </a:graphic>
              </wp:anchor>
            </w:drawing>
          </mc:Choice>
          <mc:Fallback>
            <w:pict>
              <v:shape w14:anchorId="3CD75C49" id="_x0000_s1083" type="#_x0000_t202" style="position:absolute;margin-left:302.1pt;margin-top:2.3pt;width:203.8pt;height:15.75pt;z-index:252104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" filled="f" stroked="f">
                <v:textbox style="mso-fit-shape-to-text:t">
                  <w:txbxContent>
                    <w:p w14:paraId="17A3DF2C" w14:textId="77777777" w:rsidR="00AB7B64" w:rsidRPr="00687E98" w:rsidRDefault="00AB7B64" w:rsidP="00AB7B64">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v:textbox>
              </v:shape>
            </w:pict>
          </mc:Fallback>
        </mc:AlternateContent>
      </w:r>
    </w:p>
    <w:p w14:paraId="2ED9D284" w14:textId="34EC86D7" w:rsidR="0068383C" w:rsidRDefault="0068383C">
      <w:pPr>
        <w:rPr>
          <w:color w:val="000000" w:themeColor="text1"/>
        </w:rPr>
      </w:pPr>
    </w:p>
    <w:p w14:paraId="70FDAB7D" w14:textId="512E63D7" w:rsidR="002B5C26" w:rsidRDefault="002B5C26">
      <w:pPr>
        <w:rPr>
          <w:color w:val="000000" w:themeColor="text1"/>
        </w:rPr>
      </w:pPr>
    </w:p>
    <w:p w14:paraId="0BA9911F" w14:textId="04565085" w:rsidR="00912B14" w:rsidRDefault="00912B14">
      <w:pPr>
        <w:rPr>
          <w:color w:val="000000" w:themeColor="text1"/>
        </w:rPr>
      </w:pPr>
    </w:p>
    <w:p w14:paraId="7E5BABA5" w14:textId="77777777" w:rsidR="002B5C26" w:rsidRDefault="002B5C26">
      <w:pPr>
        <w:rPr>
          <w:color w:val="000000" w:themeColor="text1"/>
        </w:rPr>
      </w:pPr>
    </w:p>
    <w:p w14:paraId="1543D8FD" w14:textId="77777777" w:rsidR="0097059C" w:rsidRDefault="0097059C" w:rsidP="0061645E">
      <w:pPr>
        <w:spacing w:line="360" w:lineRule="auto"/>
        <w:rPr>
          <w:rFonts w:ascii="Arial" w:hAnsi="Arial" w:cs="Arial"/>
          <w:b/>
          <w:bCs/>
          <w:sz w:val="24"/>
          <w:szCs w:val="24"/>
        </w:rPr>
      </w:pPr>
    </w:p>
    <w:p w14:paraId="74EACC26" w14:textId="6FDD3B96" w:rsidR="00912B14" w:rsidRPr="0061645E" w:rsidRDefault="00912B14" w:rsidP="0061645E">
      <w:pPr>
        <w:spacing w:line="360" w:lineRule="auto"/>
        <w:rPr>
          <w:rFonts w:ascii="Arial" w:hAnsi="Arial" w:cs="Arial"/>
          <w:b/>
          <w:bCs/>
          <w:sz w:val="24"/>
          <w:szCs w:val="24"/>
        </w:rPr>
      </w:pPr>
      <w:r w:rsidRPr="0061645E">
        <w:rPr>
          <w:rFonts w:ascii="Arial" w:hAnsi="Arial" w:cs="Arial"/>
          <w:b/>
          <w:bCs/>
          <w:sz w:val="24"/>
          <w:szCs w:val="24"/>
        </w:rPr>
        <w:t>3.2.3.3. Demand By Application</w:t>
      </w:r>
    </w:p>
    <w:p w14:paraId="02950EB4" w14:textId="5445F036" w:rsidR="00023038" w:rsidRPr="0061645E" w:rsidRDefault="00912B14" w:rsidP="0061645E">
      <w:pPr>
        <w:spacing w:line="360" w:lineRule="auto"/>
        <w:rPr>
          <w:rFonts w:ascii="Arial" w:hAnsi="Arial" w:cs="Arial"/>
          <w:b/>
          <w:bCs/>
          <w:sz w:val="24"/>
          <w:szCs w:val="24"/>
        </w:rPr>
      </w:pPr>
      <w:r w:rsidRPr="0061645E">
        <w:rPr>
          <w:rFonts w:ascii="Arial" w:hAnsi="Arial" w:cs="Arial"/>
          <w:b/>
          <w:bCs/>
          <w:sz w:val="24"/>
          <w:szCs w:val="24"/>
        </w:rPr>
        <w:t>Europe Vinyl Ester Resin Demand, By Application, By Volume</w:t>
      </w:r>
      <w:r w:rsidR="007C5B32">
        <w:rPr>
          <w:rFonts w:ascii="Arial" w:hAnsi="Arial" w:cs="Arial"/>
          <w:b/>
          <w:bCs/>
          <w:sz w:val="24"/>
          <w:szCs w:val="24"/>
        </w:rPr>
        <w:t xml:space="preserve"> (000’ Tonnes)</w:t>
      </w:r>
      <w:r w:rsidR="00681F3A">
        <w:rPr>
          <w:rFonts w:ascii="Arial" w:hAnsi="Arial" w:cs="Arial"/>
          <w:b/>
          <w:bCs/>
          <w:sz w:val="24"/>
          <w:szCs w:val="24"/>
        </w:rPr>
        <w:t xml:space="preserve"> </w:t>
      </w:r>
      <w:r w:rsidR="00F81BEE">
        <w:rPr>
          <w:rFonts w:ascii="Arial" w:hAnsi="Arial" w:cs="Arial"/>
          <w:b/>
          <w:bCs/>
          <w:sz w:val="24"/>
          <w:szCs w:val="24"/>
        </w:rPr>
        <w:t>(%)</w:t>
      </w:r>
      <w:r w:rsidRPr="0061645E">
        <w:rPr>
          <w:rFonts w:ascii="Arial" w:hAnsi="Arial" w:cs="Arial"/>
          <w:b/>
          <w:bCs/>
          <w:sz w:val="24"/>
          <w:szCs w:val="24"/>
        </w:rPr>
        <w:t>, 2015–2030F</w:t>
      </w:r>
    </w:p>
    <w:p w14:paraId="50E79939" w14:textId="765C9C9F" w:rsidR="0069198A" w:rsidRPr="002B5730" w:rsidRDefault="0062149D">
      <w:pPr>
        <w:rPr>
          <w:color w:val="000000" w:themeColor="text1"/>
        </w:rPr>
      </w:pPr>
      <w:r w:rsidRPr="002B5730">
        <w:rPr>
          <w:b/>
          <w:noProof/>
          <w:color w:val="000000" w:themeColor="text1"/>
        </w:rPr>
        <mc:AlternateContent>
          <mc:Choice Requires="wps">
            <w:drawing>
              <wp:anchor distT="0" distB="0" distL="114300" distR="114300" simplePos="0" relativeHeight="252016640" behindDoc="0" locked="0" layoutInCell="1" allowOverlap="1" wp14:anchorId="00003767" wp14:editId="12DD22D1">
                <wp:simplePos x="0" y="0"/>
                <wp:positionH relativeFrom="margin">
                  <wp:posOffset>2905125</wp:posOffset>
                </wp:positionH>
                <wp:positionV relativeFrom="paragraph">
                  <wp:posOffset>4093845</wp:posOffset>
                </wp:positionV>
                <wp:extent cx="3297555" cy="307777"/>
                <wp:effectExtent l="0" t="0" r="0" b="0"/>
                <wp:wrapNone/>
                <wp:docPr id="247" name="TextBox 4"/>
                <wp:cNvGraphicFramePr/>
                <a:graphic xmlns:a="http://schemas.openxmlformats.org/drawingml/2006/main">
                  <a:graphicData uri="http://schemas.microsoft.com/office/word/2010/wordprocessingShape">
                    <wps:wsp>
                      <wps:cNvSpPr txBox="1"/>
                      <wps:spPr>
                        <a:xfrm>
                          <a:off x="0" y="0"/>
                          <a:ext cx="3297555" cy="307777"/>
                        </a:xfrm>
                        <a:prstGeom prst="rect">
                          <a:avLst/>
                        </a:prstGeom>
                        <a:noFill/>
                      </wps:spPr>
                      <wps:txbx>
                        <w:txbxContent>
                          <w:p w14:paraId="541E9445" w14:textId="77777777" w:rsidR="0062149D" w:rsidRPr="00687E98" w:rsidRDefault="0062149D" w:rsidP="0062149D">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Others include Défense, Aerospace, Electrical and electronics etc.</w:t>
                            </w:r>
                          </w:p>
                          <w:p w14:paraId="342B0936" w14:textId="77777777" w:rsidR="0062149D" w:rsidRPr="00687E98" w:rsidRDefault="0062149D" w:rsidP="0062149D">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wps:txbx>
                      <wps:bodyPr wrap="square" rtlCol="0">
                        <a:spAutoFit/>
                      </wps:bodyPr>
                    </wps:wsp>
                  </a:graphicData>
                </a:graphic>
                <wp14:sizeRelH relativeFrom="margin">
                  <wp14:pctWidth>0</wp14:pctWidth>
                </wp14:sizeRelH>
              </wp:anchor>
            </w:drawing>
          </mc:Choice>
          <mc:Fallback>
            <w:pict>
              <v:shape w14:anchorId="00003767" id="_x0000_s1084" type="#_x0000_t202" style="position:absolute;margin-left:228.75pt;margin-top:322.35pt;width:259.65pt;height:24.25pt;z-index:25201664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" filled="f" stroked="f">
                <v:textbox style="mso-fit-shape-to-text:t">
                  <w:txbxContent>
                    <w:p w14:paraId="541E9445" w14:textId="77777777" w:rsidR="0062149D" w:rsidRPr="00687E98" w:rsidRDefault="0062149D" w:rsidP="0062149D">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Others include Défense, Aerospace, Electrical and electronics etc.</w:t>
                      </w:r>
                    </w:p>
                    <w:p w14:paraId="342B0936" w14:textId="77777777" w:rsidR="0062149D" w:rsidRPr="00687E98" w:rsidRDefault="0062149D" w:rsidP="0062149D">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v:textbox>
                <w10:wrap anchorx="margin"/>
              </v:shape>
            </w:pict>
          </mc:Fallback>
        </mc:AlternateContent>
      </w:r>
      <w:r w:rsidR="00023038" w:rsidRPr="002B5730">
        <w:rPr>
          <w:noProof/>
          <w:color w:val="000000" w:themeColor="text1"/>
        </w:rPr>
        <w:drawing>
          <wp:inline distT="0" distB="0" distL="0" distR="0" wp14:anchorId="7E0573C7" wp14:editId="176CE4D5">
            <wp:extent cx="6410325" cy="4895850"/>
            <wp:effectExtent l="0" t="0" r="0" b="0"/>
            <wp:docPr id="20" name="Chart 20">
              <a:extLst xmlns:a="http://schemas.openxmlformats.org/drawingml/2006/main">
                <a:ext uri="{FF2B5EF4-FFF2-40B4-BE49-F238E27FC236}">
                  <a16:creationId xmlns:a16="http://schemas.microsoft.com/office/drawing/2014/main" id="{9E02658E-A856-4998-BAF4-EB7A4C31418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p>
    <w:p w14:paraId="1665D529" w14:textId="13640492" w:rsidR="00214D2B" w:rsidRDefault="00214D2B" w:rsidP="00831834">
      <w:pPr>
        <w:spacing w:line="360" w:lineRule="auto"/>
        <w:jc w:val="both"/>
        <w:rPr>
          <w:rFonts w:ascii="Arial" w:hAnsi="Arial" w:cs="Arial"/>
          <w:color w:val="000000" w:themeColor="text1"/>
          <w:sz w:val="24"/>
          <w:szCs w:val="24"/>
        </w:rPr>
      </w:pPr>
    </w:p>
    <w:tbl>
      <w:tblPr>
        <w:tblW w:w="10024" w:type="dxa"/>
        <w:tblLook w:val="04A0" w:firstRow="1" w:lastRow="0" w:firstColumn="1" w:lastColumn="0" w:noHBand="0" w:noVBand="1"/>
      </w:tblPr>
      <w:tblGrid>
        <w:gridCol w:w="2347"/>
        <w:gridCol w:w="853"/>
        <w:gridCol w:w="853"/>
        <w:gridCol w:w="853"/>
        <w:gridCol w:w="853"/>
        <w:gridCol w:w="853"/>
        <w:gridCol w:w="853"/>
        <w:gridCol w:w="853"/>
        <w:gridCol w:w="853"/>
        <w:gridCol w:w="853"/>
      </w:tblGrid>
      <w:tr w:rsidR="0097059C" w:rsidRPr="0097059C" w14:paraId="285780ED" w14:textId="77777777" w:rsidTr="0097059C">
        <w:trPr>
          <w:trHeight w:val="378"/>
        </w:trPr>
        <w:tc>
          <w:tcPr>
            <w:tcW w:w="2347" w:type="dxa"/>
            <w:tcBorders>
              <w:top w:val="single" w:sz="8" w:space="0" w:color="auto"/>
              <w:left w:val="single" w:sz="8" w:space="0" w:color="auto"/>
              <w:bottom w:val="single" w:sz="8" w:space="0" w:color="auto"/>
              <w:right w:val="single" w:sz="8" w:space="0" w:color="auto"/>
            </w:tcBorders>
            <w:shd w:val="clear" w:color="000000" w:fill="C00000"/>
            <w:noWrap/>
            <w:vAlign w:val="center"/>
            <w:hideMark/>
          </w:tcPr>
          <w:p w14:paraId="5E7F2011" w14:textId="77777777" w:rsidR="0097059C" w:rsidRPr="0097059C" w:rsidRDefault="0097059C" w:rsidP="0097059C">
            <w:pPr>
              <w:spacing w:after="0" w:line="240" w:lineRule="auto"/>
              <w:jc w:val="center"/>
              <w:rPr>
                <w:rFonts w:ascii="Arial" w:eastAsia="Times New Roman" w:hAnsi="Arial" w:cs="Arial"/>
                <w:b/>
                <w:bCs/>
                <w:color w:val="FFFFFF"/>
                <w:sz w:val="20"/>
                <w:szCs w:val="20"/>
                <w:lang w:eastAsia="en-IN"/>
              </w:rPr>
            </w:pPr>
            <w:r w:rsidRPr="0097059C">
              <w:rPr>
                <w:rFonts w:ascii="Arial" w:eastAsia="Times New Roman" w:hAnsi="Arial" w:cs="Arial"/>
                <w:b/>
                <w:bCs/>
                <w:color w:val="FFFFFF"/>
                <w:sz w:val="20"/>
                <w:szCs w:val="20"/>
                <w:lang w:val="en-US" w:eastAsia="en-IN"/>
              </w:rPr>
              <w:t xml:space="preserve">Demand by Application </w:t>
            </w:r>
          </w:p>
        </w:tc>
        <w:tc>
          <w:tcPr>
            <w:tcW w:w="853" w:type="dxa"/>
            <w:tcBorders>
              <w:top w:val="single" w:sz="8" w:space="0" w:color="auto"/>
              <w:left w:val="nil"/>
              <w:bottom w:val="single" w:sz="8" w:space="0" w:color="auto"/>
              <w:right w:val="single" w:sz="8" w:space="0" w:color="auto"/>
            </w:tcBorders>
            <w:shd w:val="clear" w:color="000000" w:fill="C00000"/>
            <w:noWrap/>
            <w:vAlign w:val="center"/>
            <w:hideMark/>
          </w:tcPr>
          <w:p w14:paraId="4DFE0E42" w14:textId="77777777" w:rsidR="0097059C" w:rsidRPr="0097059C" w:rsidRDefault="0097059C" w:rsidP="0097059C">
            <w:pPr>
              <w:spacing w:after="0" w:line="240" w:lineRule="auto"/>
              <w:jc w:val="center"/>
              <w:rPr>
                <w:rFonts w:ascii="Arial" w:eastAsia="Times New Roman" w:hAnsi="Arial" w:cs="Arial"/>
                <w:b/>
                <w:bCs/>
                <w:color w:val="FFFFFF"/>
                <w:sz w:val="20"/>
                <w:szCs w:val="20"/>
                <w:lang w:eastAsia="en-IN"/>
              </w:rPr>
            </w:pPr>
            <w:r w:rsidRPr="0097059C">
              <w:rPr>
                <w:rFonts w:ascii="Arial" w:eastAsia="Times New Roman" w:hAnsi="Arial" w:cs="Arial"/>
                <w:b/>
                <w:bCs/>
                <w:color w:val="FFFFFF"/>
                <w:sz w:val="20"/>
                <w:szCs w:val="20"/>
                <w:lang w:val="en-US" w:eastAsia="en-IN"/>
              </w:rPr>
              <w:t>2015</w:t>
            </w:r>
          </w:p>
        </w:tc>
        <w:tc>
          <w:tcPr>
            <w:tcW w:w="853" w:type="dxa"/>
            <w:tcBorders>
              <w:top w:val="single" w:sz="8" w:space="0" w:color="auto"/>
              <w:left w:val="nil"/>
              <w:bottom w:val="single" w:sz="8" w:space="0" w:color="auto"/>
              <w:right w:val="single" w:sz="8" w:space="0" w:color="auto"/>
            </w:tcBorders>
            <w:shd w:val="clear" w:color="000000" w:fill="C00000"/>
            <w:noWrap/>
            <w:vAlign w:val="center"/>
            <w:hideMark/>
          </w:tcPr>
          <w:p w14:paraId="2675CAE7" w14:textId="77777777" w:rsidR="0097059C" w:rsidRPr="0097059C" w:rsidRDefault="0097059C" w:rsidP="0097059C">
            <w:pPr>
              <w:spacing w:after="0" w:line="240" w:lineRule="auto"/>
              <w:jc w:val="center"/>
              <w:rPr>
                <w:rFonts w:ascii="Arial" w:eastAsia="Times New Roman" w:hAnsi="Arial" w:cs="Arial"/>
                <w:b/>
                <w:bCs/>
                <w:color w:val="FFFFFF"/>
                <w:sz w:val="20"/>
                <w:szCs w:val="20"/>
                <w:lang w:eastAsia="en-IN"/>
              </w:rPr>
            </w:pPr>
            <w:r w:rsidRPr="0097059C">
              <w:rPr>
                <w:rFonts w:ascii="Arial" w:eastAsia="Times New Roman" w:hAnsi="Arial" w:cs="Arial"/>
                <w:b/>
                <w:bCs/>
                <w:color w:val="FFFFFF"/>
                <w:sz w:val="20"/>
                <w:szCs w:val="20"/>
                <w:lang w:val="en-US" w:eastAsia="en-IN"/>
              </w:rPr>
              <w:t>2016</w:t>
            </w:r>
          </w:p>
        </w:tc>
        <w:tc>
          <w:tcPr>
            <w:tcW w:w="853" w:type="dxa"/>
            <w:tcBorders>
              <w:top w:val="single" w:sz="8" w:space="0" w:color="auto"/>
              <w:left w:val="nil"/>
              <w:bottom w:val="single" w:sz="8" w:space="0" w:color="auto"/>
              <w:right w:val="single" w:sz="8" w:space="0" w:color="auto"/>
            </w:tcBorders>
            <w:shd w:val="clear" w:color="000000" w:fill="C00000"/>
            <w:noWrap/>
            <w:vAlign w:val="center"/>
            <w:hideMark/>
          </w:tcPr>
          <w:p w14:paraId="0FF5B9FE" w14:textId="77777777" w:rsidR="0097059C" w:rsidRPr="0097059C" w:rsidRDefault="0097059C" w:rsidP="0097059C">
            <w:pPr>
              <w:spacing w:after="0" w:line="240" w:lineRule="auto"/>
              <w:jc w:val="center"/>
              <w:rPr>
                <w:rFonts w:ascii="Arial" w:eastAsia="Times New Roman" w:hAnsi="Arial" w:cs="Arial"/>
                <w:b/>
                <w:bCs/>
                <w:color w:val="FFFFFF"/>
                <w:sz w:val="20"/>
                <w:szCs w:val="20"/>
                <w:lang w:eastAsia="en-IN"/>
              </w:rPr>
            </w:pPr>
            <w:r w:rsidRPr="0097059C">
              <w:rPr>
                <w:rFonts w:ascii="Arial" w:eastAsia="Times New Roman" w:hAnsi="Arial" w:cs="Arial"/>
                <w:b/>
                <w:bCs/>
                <w:color w:val="FFFFFF"/>
                <w:sz w:val="20"/>
                <w:szCs w:val="20"/>
                <w:lang w:val="en-US" w:eastAsia="en-IN"/>
              </w:rPr>
              <w:t>2017</w:t>
            </w:r>
          </w:p>
        </w:tc>
        <w:tc>
          <w:tcPr>
            <w:tcW w:w="853" w:type="dxa"/>
            <w:tcBorders>
              <w:top w:val="single" w:sz="8" w:space="0" w:color="auto"/>
              <w:left w:val="nil"/>
              <w:bottom w:val="single" w:sz="8" w:space="0" w:color="auto"/>
              <w:right w:val="single" w:sz="8" w:space="0" w:color="auto"/>
            </w:tcBorders>
            <w:shd w:val="clear" w:color="000000" w:fill="C00000"/>
            <w:noWrap/>
            <w:vAlign w:val="center"/>
            <w:hideMark/>
          </w:tcPr>
          <w:p w14:paraId="60ECEFFB" w14:textId="77777777" w:rsidR="0097059C" w:rsidRPr="0097059C" w:rsidRDefault="0097059C" w:rsidP="0097059C">
            <w:pPr>
              <w:spacing w:after="0" w:line="240" w:lineRule="auto"/>
              <w:jc w:val="center"/>
              <w:rPr>
                <w:rFonts w:ascii="Arial" w:eastAsia="Times New Roman" w:hAnsi="Arial" w:cs="Arial"/>
                <w:b/>
                <w:bCs/>
                <w:color w:val="FFFFFF"/>
                <w:sz w:val="20"/>
                <w:szCs w:val="20"/>
                <w:lang w:eastAsia="en-IN"/>
              </w:rPr>
            </w:pPr>
            <w:r w:rsidRPr="0097059C">
              <w:rPr>
                <w:rFonts w:ascii="Arial" w:eastAsia="Times New Roman" w:hAnsi="Arial" w:cs="Arial"/>
                <w:b/>
                <w:bCs/>
                <w:color w:val="FFFFFF"/>
                <w:sz w:val="20"/>
                <w:szCs w:val="20"/>
                <w:lang w:val="en-US" w:eastAsia="en-IN"/>
              </w:rPr>
              <w:t>2018</w:t>
            </w:r>
          </w:p>
        </w:tc>
        <w:tc>
          <w:tcPr>
            <w:tcW w:w="853" w:type="dxa"/>
            <w:tcBorders>
              <w:top w:val="single" w:sz="8" w:space="0" w:color="auto"/>
              <w:left w:val="nil"/>
              <w:bottom w:val="single" w:sz="8" w:space="0" w:color="auto"/>
              <w:right w:val="single" w:sz="8" w:space="0" w:color="auto"/>
            </w:tcBorders>
            <w:shd w:val="clear" w:color="000000" w:fill="C00000"/>
            <w:noWrap/>
            <w:vAlign w:val="center"/>
            <w:hideMark/>
          </w:tcPr>
          <w:p w14:paraId="7CBF5E8D" w14:textId="77777777" w:rsidR="0097059C" w:rsidRPr="0097059C" w:rsidRDefault="0097059C" w:rsidP="0097059C">
            <w:pPr>
              <w:spacing w:after="0" w:line="240" w:lineRule="auto"/>
              <w:jc w:val="center"/>
              <w:rPr>
                <w:rFonts w:ascii="Arial" w:eastAsia="Times New Roman" w:hAnsi="Arial" w:cs="Arial"/>
                <w:b/>
                <w:bCs/>
                <w:color w:val="FFFFFF"/>
                <w:sz w:val="20"/>
                <w:szCs w:val="20"/>
                <w:lang w:eastAsia="en-IN"/>
              </w:rPr>
            </w:pPr>
            <w:r w:rsidRPr="0097059C">
              <w:rPr>
                <w:rFonts w:ascii="Arial" w:eastAsia="Times New Roman" w:hAnsi="Arial" w:cs="Arial"/>
                <w:b/>
                <w:bCs/>
                <w:color w:val="FFFFFF"/>
                <w:sz w:val="20"/>
                <w:szCs w:val="20"/>
                <w:lang w:val="en-US" w:eastAsia="en-IN"/>
              </w:rPr>
              <w:t>2019</w:t>
            </w:r>
          </w:p>
        </w:tc>
        <w:tc>
          <w:tcPr>
            <w:tcW w:w="853" w:type="dxa"/>
            <w:tcBorders>
              <w:top w:val="single" w:sz="8" w:space="0" w:color="auto"/>
              <w:left w:val="nil"/>
              <w:bottom w:val="single" w:sz="8" w:space="0" w:color="auto"/>
              <w:right w:val="single" w:sz="8" w:space="0" w:color="auto"/>
            </w:tcBorders>
            <w:shd w:val="clear" w:color="000000" w:fill="C00000"/>
            <w:noWrap/>
            <w:vAlign w:val="center"/>
            <w:hideMark/>
          </w:tcPr>
          <w:p w14:paraId="549B366A" w14:textId="77777777" w:rsidR="0097059C" w:rsidRPr="0097059C" w:rsidRDefault="0097059C" w:rsidP="0097059C">
            <w:pPr>
              <w:spacing w:after="0" w:line="240" w:lineRule="auto"/>
              <w:jc w:val="center"/>
              <w:rPr>
                <w:rFonts w:ascii="Arial" w:eastAsia="Times New Roman" w:hAnsi="Arial" w:cs="Arial"/>
                <w:b/>
                <w:bCs/>
                <w:color w:val="FFFFFF"/>
                <w:sz w:val="20"/>
                <w:szCs w:val="20"/>
                <w:lang w:eastAsia="en-IN"/>
              </w:rPr>
            </w:pPr>
            <w:r w:rsidRPr="0097059C">
              <w:rPr>
                <w:rFonts w:ascii="Arial" w:eastAsia="Times New Roman" w:hAnsi="Arial" w:cs="Arial"/>
                <w:b/>
                <w:bCs/>
                <w:color w:val="FFFFFF"/>
                <w:sz w:val="20"/>
                <w:szCs w:val="20"/>
                <w:lang w:val="en-US" w:eastAsia="en-IN"/>
              </w:rPr>
              <w:t>2020</w:t>
            </w:r>
          </w:p>
        </w:tc>
        <w:tc>
          <w:tcPr>
            <w:tcW w:w="853" w:type="dxa"/>
            <w:tcBorders>
              <w:top w:val="single" w:sz="8" w:space="0" w:color="auto"/>
              <w:left w:val="nil"/>
              <w:bottom w:val="single" w:sz="8" w:space="0" w:color="auto"/>
              <w:right w:val="single" w:sz="8" w:space="0" w:color="auto"/>
            </w:tcBorders>
            <w:shd w:val="clear" w:color="000000" w:fill="C00000"/>
            <w:noWrap/>
            <w:vAlign w:val="center"/>
            <w:hideMark/>
          </w:tcPr>
          <w:p w14:paraId="61836FA0" w14:textId="77777777" w:rsidR="0097059C" w:rsidRPr="0097059C" w:rsidRDefault="0097059C" w:rsidP="0097059C">
            <w:pPr>
              <w:spacing w:after="0" w:line="240" w:lineRule="auto"/>
              <w:jc w:val="center"/>
              <w:rPr>
                <w:rFonts w:ascii="Arial" w:eastAsia="Times New Roman" w:hAnsi="Arial" w:cs="Arial"/>
                <w:b/>
                <w:bCs/>
                <w:color w:val="FFFFFF"/>
                <w:sz w:val="20"/>
                <w:szCs w:val="20"/>
                <w:lang w:eastAsia="en-IN"/>
              </w:rPr>
            </w:pPr>
            <w:r w:rsidRPr="0097059C">
              <w:rPr>
                <w:rFonts w:ascii="Arial" w:eastAsia="Times New Roman" w:hAnsi="Arial" w:cs="Arial"/>
                <w:b/>
                <w:bCs/>
                <w:color w:val="FFFFFF"/>
                <w:sz w:val="20"/>
                <w:szCs w:val="20"/>
                <w:lang w:val="en-US" w:eastAsia="en-IN"/>
              </w:rPr>
              <w:t>2021E</w:t>
            </w:r>
          </w:p>
        </w:tc>
        <w:tc>
          <w:tcPr>
            <w:tcW w:w="853" w:type="dxa"/>
            <w:tcBorders>
              <w:top w:val="single" w:sz="8" w:space="0" w:color="auto"/>
              <w:left w:val="nil"/>
              <w:bottom w:val="single" w:sz="8" w:space="0" w:color="auto"/>
              <w:right w:val="single" w:sz="8" w:space="0" w:color="auto"/>
            </w:tcBorders>
            <w:shd w:val="clear" w:color="000000" w:fill="C00000"/>
            <w:noWrap/>
            <w:vAlign w:val="center"/>
            <w:hideMark/>
          </w:tcPr>
          <w:p w14:paraId="0A5E3547" w14:textId="77777777" w:rsidR="0097059C" w:rsidRPr="0097059C" w:rsidRDefault="0097059C" w:rsidP="0097059C">
            <w:pPr>
              <w:spacing w:after="0" w:line="240" w:lineRule="auto"/>
              <w:jc w:val="center"/>
              <w:rPr>
                <w:rFonts w:ascii="Arial" w:eastAsia="Times New Roman" w:hAnsi="Arial" w:cs="Arial"/>
                <w:b/>
                <w:bCs/>
                <w:color w:val="FFFFFF"/>
                <w:sz w:val="20"/>
                <w:szCs w:val="20"/>
                <w:lang w:eastAsia="en-IN"/>
              </w:rPr>
            </w:pPr>
            <w:r w:rsidRPr="0097059C">
              <w:rPr>
                <w:rFonts w:ascii="Arial" w:eastAsia="Times New Roman" w:hAnsi="Arial" w:cs="Arial"/>
                <w:b/>
                <w:bCs/>
                <w:color w:val="FFFFFF"/>
                <w:sz w:val="20"/>
                <w:szCs w:val="20"/>
                <w:lang w:val="en-US" w:eastAsia="en-IN"/>
              </w:rPr>
              <w:t>2025F</w:t>
            </w:r>
          </w:p>
        </w:tc>
        <w:tc>
          <w:tcPr>
            <w:tcW w:w="853" w:type="dxa"/>
            <w:tcBorders>
              <w:top w:val="single" w:sz="8" w:space="0" w:color="auto"/>
              <w:left w:val="nil"/>
              <w:bottom w:val="single" w:sz="8" w:space="0" w:color="auto"/>
              <w:right w:val="single" w:sz="8" w:space="0" w:color="auto"/>
            </w:tcBorders>
            <w:shd w:val="clear" w:color="000000" w:fill="C00000"/>
            <w:noWrap/>
            <w:vAlign w:val="center"/>
            <w:hideMark/>
          </w:tcPr>
          <w:p w14:paraId="5B2EAAB3" w14:textId="77777777" w:rsidR="0097059C" w:rsidRPr="0097059C" w:rsidRDefault="0097059C" w:rsidP="0097059C">
            <w:pPr>
              <w:spacing w:after="0" w:line="240" w:lineRule="auto"/>
              <w:jc w:val="center"/>
              <w:rPr>
                <w:rFonts w:ascii="Arial" w:eastAsia="Times New Roman" w:hAnsi="Arial" w:cs="Arial"/>
                <w:b/>
                <w:bCs/>
                <w:color w:val="FFFFFF"/>
                <w:sz w:val="20"/>
                <w:szCs w:val="20"/>
                <w:lang w:eastAsia="en-IN"/>
              </w:rPr>
            </w:pPr>
            <w:r w:rsidRPr="0097059C">
              <w:rPr>
                <w:rFonts w:ascii="Arial" w:eastAsia="Times New Roman" w:hAnsi="Arial" w:cs="Arial"/>
                <w:b/>
                <w:bCs/>
                <w:color w:val="FFFFFF"/>
                <w:sz w:val="20"/>
                <w:szCs w:val="20"/>
                <w:lang w:val="en-US" w:eastAsia="en-IN"/>
              </w:rPr>
              <w:t>2030F</w:t>
            </w:r>
          </w:p>
        </w:tc>
      </w:tr>
      <w:tr w:rsidR="0097059C" w:rsidRPr="0097059C" w14:paraId="230A4DF8" w14:textId="77777777" w:rsidTr="0097059C">
        <w:trPr>
          <w:trHeight w:val="378"/>
        </w:trPr>
        <w:tc>
          <w:tcPr>
            <w:tcW w:w="2347" w:type="dxa"/>
            <w:tcBorders>
              <w:top w:val="nil"/>
              <w:left w:val="single" w:sz="8" w:space="0" w:color="auto"/>
              <w:bottom w:val="single" w:sz="8" w:space="0" w:color="auto"/>
              <w:right w:val="single" w:sz="8" w:space="0" w:color="auto"/>
            </w:tcBorders>
            <w:shd w:val="clear" w:color="000000" w:fill="FFFFFF"/>
            <w:noWrap/>
            <w:vAlign w:val="center"/>
            <w:hideMark/>
          </w:tcPr>
          <w:p w14:paraId="3FF9CD27" w14:textId="77777777" w:rsidR="0097059C" w:rsidRPr="0097059C" w:rsidRDefault="0097059C" w:rsidP="0097059C">
            <w:pPr>
              <w:spacing w:after="0" w:line="240" w:lineRule="auto"/>
              <w:rPr>
                <w:rFonts w:ascii="Arial" w:eastAsia="Times New Roman" w:hAnsi="Arial" w:cs="Arial"/>
                <w:color w:val="000000"/>
                <w:sz w:val="20"/>
                <w:szCs w:val="20"/>
                <w:lang w:eastAsia="en-IN"/>
              </w:rPr>
            </w:pPr>
            <w:r w:rsidRPr="0097059C">
              <w:rPr>
                <w:rFonts w:ascii="Arial" w:eastAsia="Times New Roman" w:hAnsi="Arial" w:cs="Arial"/>
                <w:color w:val="000000"/>
                <w:sz w:val="20"/>
                <w:szCs w:val="20"/>
                <w:lang w:eastAsia="en-IN"/>
              </w:rPr>
              <w:t>Pipes &amp; Tanks</w:t>
            </w:r>
          </w:p>
        </w:tc>
        <w:tc>
          <w:tcPr>
            <w:tcW w:w="853" w:type="dxa"/>
            <w:tcBorders>
              <w:top w:val="nil"/>
              <w:left w:val="nil"/>
              <w:bottom w:val="single" w:sz="8" w:space="0" w:color="auto"/>
              <w:right w:val="single" w:sz="8" w:space="0" w:color="auto"/>
            </w:tcBorders>
            <w:shd w:val="clear" w:color="000000" w:fill="FFFFFF"/>
            <w:noWrap/>
            <w:vAlign w:val="center"/>
            <w:hideMark/>
          </w:tcPr>
          <w:p w14:paraId="6D402ED3" w14:textId="77777777" w:rsidR="0097059C" w:rsidRPr="0097059C" w:rsidRDefault="0097059C" w:rsidP="0097059C">
            <w:pPr>
              <w:spacing w:after="0" w:line="240" w:lineRule="auto"/>
              <w:jc w:val="center"/>
              <w:rPr>
                <w:rFonts w:ascii="Arial" w:eastAsia="Times New Roman" w:hAnsi="Arial" w:cs="Arial"/>
                <w:color w:val="000000"/>
                <w:sz w:val="20"/>
                <w:szCs w:val="20"/>
                <w:lang w:eastAsia="en-IN"/>
              </w:rPr>
            </w:pPr>
            <w:r w:rsidRPr="0097059C">
              <w:rPr>
                <w:rFonts w:ascii="Arial" w:eastAsia="Times New Roman" w:hAnsi="Arial" w:cs="Arial"/>
                <w:color w:val="000000"/>
                <w:sz w:val="20"/>
                <w:szCs w:val="20"/>
                <w:lang w:eastAsia="en-IN"/>
              </w:rPr>
              <w:t>100</w:t>
            </w:r>
          </w:p>
        </w:tc>
        <w:tc>
          <w:tcPr>
            <w:tcW w:w="853" w:type="dxa"/>
            <w:tcBorders>
              <w:top w:val="nil"/>
              <w:left w:val="nil"/>
              <w:bottom w:val="single" w:sz="8" w:space="0" w:color="auto"/>
              <w:right w:val="single" w:sz="8" w:space="0" w:color="auto"/>
            </w:tcBorders>
            <w:shd w:val="clear" w:color="000000" w:fill="FFFFFF"/>
            <w:noWrap/>
            <w:vAlign w:val="center"/>
            <w:hideMark/>
          </w:tcPr>
          <w:p w14:paraId="525156CD" w14:textId="77777777" w:rsidR="0097059C" w:rsidRPr="0097059C" w:rsidRDefault="0097059C" w:rsidP="0097059C">
            <w:pPr>
              <w:spacing w:after="0" w:line="240" w:lineRule="auto"/>
              <w:jc w:val="center"/>
              <w:rPr>
                <w:rFonts w:ascii="Arial" w:eastAsia="Times New Roman" w:hAnsi="Arial" w:cs="Arial"/>
                <w:color w:val="000000"/>
                <w:sz w:val="20"/>
                <w:szCs w:val="20"/>
                <w:lang w:eastAsia="en-IN"/>
              </w:rPr>
            </w:pPr>
            <w:r w:rsidRPr="0097059C">
              <w:rPr>
                <w:rFonts w:ascii="Arial" w:eastAsia="Times New Roman" w:hAnsi="Arial" w:cs="Arial"/>
                <w:color w:val="000000"/>
                <w:sz w:val="20"/>
                <w:szCs w:val="20"/>
                <w:lang w:eastAsia="en-IN"/>
              </w:rPr>
              <w:t>103</w:t>
            </w:r>
          </w:p>
        </w:tc>
        <w:tc>
          <w:tcPr>
            <w:tcW w:w="853" w:type="dxa"/>
            <w:tcBorders>
              <w:top w:val="nil"/>
              <w:left w:val="nil"/>
              <w:bottom w:val="single" w:sz="8" w:space="0" w:color="auto"/>
              <w:right w:val="single" w:sz="8" w:space="0" w:color="auto"/>
            </w:tcBorders>
            <w:shd w:val="clear" w:color="000000" w:fill="FFFFFF"/>
            <w:noWrap/>
            <w:vAlign w:val="center"/>
            <w:hideMark/>
          </w:tcPr>
          <w:p w14:paraId="157BE3F2" w14:textId="77777777" w:rsidR="0097059C" w:rsidRPr="0097059C" w:rsidRDefault="0097059C" w:rsidP="0097059C">
            <w:pPr>
              <w:spacing w:after="0" w:line="240" w:lineRule="auto"/>
              <w:jc w:val="center"/>
              <w:rPr>
                <w:rFonts w:ascii="Arial" w:eastAsia="Times New Roman" w:hAnsi="Arial" w:cs="Arial"/>
                <w:color w:val="000000"/>
                <w:sz w:val="20"/>
                <w:szCs w:val="20"/>
                <w:lang w:eastAsia="en-IN"/>
              </w:rPr>
            </w:pPr>
            <w:r w:rsidRPr="0097059C">
              <w:rPr>
                <w:rFonts w:ascii="Arial" w:eastAsia="Times New Roman" w:hAnsi="Arial" w:cs="Arial"/>
                <w:color w:val="000000"/>
                <w:sz w:val="20"/>
                <w:szCs w:val="20"/>
                <w:lang w:eastAsia="en-IN"/>
              </w:rPr>
              <w:t>105</w:t>
            </w:r>
          </w:p>
        </w:tc>
        <w:tc>
          <w:tcPr>
            <w:tcW w:w="853" w:type="dxa"/>
            <w:tcBorders>
              <w:top w:val="nil"/>
              <w:left w:val="nil"/>
              <w:bottom w:val="single" w:sz="8" w:space="0" w:color="auto"/>
              <w:right w:val="single" w:sz="8" w:space="0" w:color="auto"/>
            </w:tcBorders>
            <w:shd w:val="clear" w:color="000000" w:fill="FFFFFF"/>
            <w:noWrap/>
            <w:vAlign w:val="center"/>
            <w:hideMark/>
          </w:tcPr>
          <w:p w14:paraId="4CE47CDA" w14:textId="77777777" w:rsidR="0097059C" w:rsidRPr="0097059C" w:rsidRDefault="0097059C" w:rsidP="0097059C">
            <w:pPr>
              <w:spacing w:after="0" w:line="240" w:lineRule="auto"/>
              <w:jc w:val="center"/>
              <w:rPr>
                <w:rFonts w:ascii="Arial" w:eastAsia="Times New Roman" w:hAnsi="Arial" w:cs="Arial"/>
                <w:color w:val="000000"/>
                <w:sz w:val="20"/>
                <w:szCs w:val="20"/>
                <w:lang w:eastAsia="en-IN"/>
              </w:rPr>
            </w:pPr>
            <w:r w:rsidRPr="0097059C">
              <w:rPr>
                <w:rFonts w:ascii="Arial" w:eastAsia="Times New Roman" w:hAnsi="Arial" w:cs="Arial"/>
                <w:color w:val="000000"/>
                <w:sz w:val="20"/>
                <w:szCs w:val="20"/>
                <w:lang w:eastAsia="en-IN"/>
              </w:rPr>
              <w:t>109</w:t>
            </w:r>
          </w:p>
        </w:tc>
        <w:tc>
          <w:tcPr>
            <w:tcW w:w="853" w:type="dxa"/>
            <w:tcBorders>
              <w:top w:val="nil"/>
              <w:left w:val="nil"/>
              <w:bottom w:val="single" w:sz="8" w:space="0" w:color="auto"/>
              <w:right w:val="single" w:sz="8" w:space="0" w:color="auto"/>
            </w:tcBorders>
            <w:shd w:val="clear" w:color="000000" w:fill="FFFFFF"/>
            <w:noWrap/>
            <w:vAlign w:val="center"/>
            <w:hideMark/>
          </w:tcPr>
          <w:p w14:paraId="74968B0A" w14:textId="77777777" w:rsidR="0097059C" w:rsidRPr="0097059C" w:rsidRDefault="0097059C" w:rsidP="0097059C">
            <w:pPr>
              <w:spacing w:after="0" w:line="240" w:lineRule="auto"/>
              <w:jc w:val="center"/>
              <w:rPr>
                <w:rFonts w:ascii="Arial" w:eastAsia="Times New Roman" w:hAnsi="Arial" w:cs="Arial"/>
                <w:color w:val="000000"/>
                <w:sz w:val="20"/>
                <w:szCs w:val="20"/>
                <w:lang w:eastAsia="en-IN"/>
              </w:rPr>
            </w:pPr>
            <w:r w:rsidRPr="0097059C">
              <w:rPr>
                <w:rFonts w:ascii="Arial" w:eastAsia="Times New Roman" w:hAnsi="Arial" w:cs="Arial"/>
                <w:color w:val="000000"/>
                <w:sz w:val="20"/>
                <w:szCs w:val="20"/>
                <w:lang w:eastAsia="en-IN"/>
              </w:rPr>
              <w:t>111</w:t>
            </w:r>
          </w:p>
        </w:tc>
        <w:tc>
          <w:tcPr>
            <w:tcW w:w="853" w:type="dxa"/>
            <w:tcBorders>
              <w:top w:val="nil"/>
              <w:left w:val="nil"/>
              <w:bottom w:val="single" w:sz="8" w:space="0" w:color="auto"/>
              <w:right w:val="single" w:sz="8" w:space="0" w:color="auto"/>
            </w:tcBorders>
            <w:shd w:val="clear" w:color="000000" w:fill="FFFFFF"/>
            <w:noWrap/>
            <w:vAlign w:val="center"/>
            <w:hideMark/>
          </w:tcPr>
          <w:p w14:paraId="4E60E249" w14:textId="77777777" w:rsidR="0097059C" w:rsidRPr="0097059C" w:rsidRDefault="0097059C" w:rsidP="0097059C">
            <w:pPr>
              <w:spacing w:after="0" w:line="240" w:lineRule="auto"/>
              <w:jc w:val="center"/>
              <w:rPr>
                <w:rFonts w:ascii="Arial" w:eastAsia="Times New Roman" w:hAnsi="Arial" w:cs="Arial"/>
                <w:color w:val="000000"/>
                <w:sz w:val="20"/>
                <w:szCs w:val="20"/>
                <w:lang w:eastAsia="en-IN"/>
              </w:rPr>
            </w:pPr>
            <w:r w:rsidRPr="0097059C">
              <w:rPr>
                <w:rFonts w:ascii="Arial" w:eastAsia="Times New Roman" w:hAnsi="Arial" w:cs="Arial"/>
                <w:color w:val="000000"/>
                <w:sz w:val="20"/>
                <w:szCs w:val="20"/>
                <w:lang w:eastAsia="en-IN"/>
              </w:rPr>
              <w:t>104</w:t>
            </w:r>
          </w:p>
        </w:tc>
        <w:tc>
          <w:tcPr>
            <w:tcW w:w="853" w:type="dxa"/>
            <w:tcBorders>
              <w:top w:val="nil"/>
              <w:left w:val="nil"/>
              <w:bottom w:val="single" w:sz="8" w:space="0" w:color="auto"/>
              <w:right w:val="single" w:sz="8" w:space="0" w:color="auto"/>
            </w:tcBorders>
            <w:shd w:val="clear" w:color="000000" w:fill="FFFFFF"/>
            <w:noWrap/>
            <w:vAlign w:val="center"/>
            <w:hideMark/>
          </w:tcPr>
          <w:p w14:paraId="75D5FAD6" w14:textId="77777777" w:rsidR="0097059C" w:rsidRPr="0097059C" w:rsidRDefault="0097059C" w:rsidP="0097059C">
            <w:pPr>
              <w:spacing w:after="0" w:line="240" w:lineRule="auto"/>
              <w:jc w:val="center"/>
              <w:rPr>
                <w:rFonts w:ascii="Arial" w:eastAsia="Times New Roman" w:hAnsi="Arial" w:cs="Arial"/>
                <w:color w:val="000000"/>
                <w:sz w:val="20"/>
                <w:szCs w:val="20"/>
                <w:lang w:eastAsia="en-IN"/>
              </w:rPr>
            </w:pPr>
            <w:r w:rsidRPr="0097059C">
              <w:rPr>
                <w:rFonts w:ascii="Arial" w:eastAsia="Times New Roman" w:hAnsi="Arial" w:cs="Arial"/>
                <w:color w:val="000000"/>
                <w:sz w:val="20"/>
                <w:szCs w:val="20"/>
                <w:lang w:eastAsia="en-IN"/>
              </w:rPr>
              <w:t>110</w:t>
            </w:r>
          </w:p>
        </w:tc>
        <w:tc>
          <w:tcPr>
            <w:tcW w:w="853" w:type="dxa"/>
            <w:tcBorders>
              <w:top w:val="nil"/>
              <w:left w:val="nil"/>
              <w:bottom w:val="single" w:sz="8" w:space="0" w:color="auto"/>
              <w:right w:val="single" w:sz="8" w:space="0" w:color="auto"/>
            </w:tcBorders>
            <w:shd w:val="clear" w:color="000000" w:fill="FFFFFF"/>
            <w:noWrap/>
            <w:vAlign w:val="center"/>
            <w:hideMark/>
          </w:tcPr>
          <w:p w14:paraId="2D04C84C" w14:textId="77777777" w:rsidR="0097059C" w:rsidRPr="0097059C" w:rsidRDefault="0097059C" w:rsidP="0097059C">
            <w:pPr>
              <w:spacing w:after="0" w:line="240" w:lineRule="auto"/>
              <w:jc w:val="center"/>
              <w:rPr>
                <w:rFonts w:ascii="Arial" w:eastAsia="Times New Roman" w:hAnsi="Arial" w:cs="Arial"/>
                <w:color w:val="000000"/>
                <w:sz w:val="20"/>
                <w:szCs w:val="20"/>
                <w:lang w:eastAsia="en-IN"/>
              </w:rPr>
            </w:pPr>
            <w:r w:rsidRPr="0097059C">
              <w:rPr>
                <w:rFonts w:ascii="Arial" w:eastAsia="Times New Roman" w:hAnsi="Arial" w:cs="Arial"/>
                <w:color w:val="000000"/>
                <w:sz w:val="20"/>
                <w:szCs w:val="20"/>
                <w:lang w:eastAsia="en-IN"/>
              </w:rPr>
              <w:t>134</w:t>
            </w:r>
          </w:p>
        </w:tc>
        <w:tc>
          <w:tcPr>
            <w:tcW w:w="853" w:type="dxa"/>
            <w:tcBorders>
              <w:top w:val="nil"/>
              <w:left w:val="nil"/>
              <w:bottom w:val="single" w:sz="8" w:space="0" w:color="auto"/>
              <w:right w:val="single" w:sz="8" w:space="0" w:color="auto"/>
            </w:tcBorders>
            <w:shd w:val="clear" w:color="000000" w:fill="FFFFFF"/>
            <w:noWrap/>
            <w:vAlign w:val="center"/>
            <w:hideMark/>
          </w:tcPr>
          <w:p w14:paraId="2B84DC75" w14:textId="77777777" w:rsidR="0097059C" w:rsidRPr="0097059C" w:rsidRDefault="0097059C" w:rsidP="0097059C">
            <w:pPr>
              <w:spacing w:after="0" w:line="240" w:lineRule="auto"/>
              <w:jc w:val="center"/>
              <w:rPr>
                <w:rFonts w:ascii="Arial" w:eastAsia="Times New Roman" w:hAnsi="Arial" w:cs="Arial"/>
                <w:color w:val="000000"/>
                <w:sz w:val="20"/>
                <w:szCs w:val="20"/>
                <w:lang w:eastAsia="en-IN"/>
              </w:rPr>
            </w:pPr>
            <w:r w:rsidRPr="0097059C">
              <w:rPr>
                <w:rFonts w:ascii="Arial" w:eastAsia="Times New Roman" w:hAnsi="Arial" w:cs="Arial"/>
                <w:color w:val="000000"/>
                <w:sz w:val="20"/>
                <w:szCs w:val="20"/>
                <w:lang w:eastAsia="en-IN"/>
              </w:rPr>
              <w:t>166</w:t>
            </w:r>
          </w:p>
        </w:tc>
      </w:tr>
      <w:tr w:rsidR="0097059C" w:rsidRPr="0097059C" w14:paraId="439B8A38" w14:textId="77777777" w:rsidTr="0097059C">
        <w:trPr>
          <w:trHeight w:val="378"/>
        </w:trPr>
        <w:tc>
          <w:tcPr>
            <w:tcW w:w="2347" w:type="dxa"/>
            <w:tcBorders>
              <w:top w:val="nil"/>
              <w:left w:val="single" w:sz="8" w:space="0" w:color="auto"/>
              <w:bottom w:val="single" w:sz="8" w:space="0" w:color="auto"/>
              <w:right w:val="single" w:sz="8" w:space="0" w:color="auto"/>
            </w:tcBorders>
            <w:shd w:val="clear" w:color="000000" w:fill="FFFFFF"/>
            <w:noWrap/>
            <w:vAlign w:val="center"/>
            <w:hideMark/>
          </w:tcPr>
          <w:p w14:paraId="5D5DF849" w14:textId="77777777" w:rsidR="0097059C" w:rsidRPr="0097059C" w:rsidRDefault="0097059C" w:rsidP="0097059C">
            <w:pPr>
              <w:spacing w:after="0" w:line="240" w:lineRule="auto"/>
              <w:rPr>
                <w:rFonts w:ascii="Arial" w:eastAsia="Times New Roman" w:hAnsi="Arial" w:cs="Arial"/>
                <w:color w:val="000000"/>
                <w:sz w:val="20"/>
                <w:szCs w:val="20"/>
                <w:lang w:eastAsia="en-IN"/>
              </w:rPr>
            </w:pPr>
            <w:r w:rsidRPr="0097059C">
              <w:rPr>
                <w:rFonts w:ascii="Arial" w:eastAsia="Times New Roman" w:hAnsi="Arial" w:cs="Arial"/>
                <w:color w:val="000000"/>
                <w:sz w:val="20"/>
                <w:szCs w:val="20"/>
                <w:lang w:eastAsia="en-IN"/>
              </w:rPr>
              <w:t>Marine Components</w:t>
            </w:r>
          </w:p>
        </w:tc>
        <w:tc>
          <w:tcPr>
            <w:tcW w:w="853" w:type="dxa"/>
            <w:tcBorders>
              <w:top w:val="nil"/>
              <w:left w:val="nil"/>
              <w:bottom w:val="single" w:sz="8" w:space="0" w:color="auto"/>
              <w:right w:val="single" w:sz="8" w:space="0" w:color="auto"/>
            </w:tcBorders>
            <w:shd w:val="clear" w:color="000000" w:fill="FFFFFF"/>
            <w:noWrap/>
            <w:vAlign w:val="center"/>
            <w:hideMark/>
          </w:tcPr>
          <w:p w14:paraId="790AF683" w14:textId="77777777" w:rsidR="0097059C" w:rsidRPr="0097059C" w:rsidRDefault="0097059C" w:rsidP="0097059C">
            <w:pPr>
              <w:spacing w:after="0" w:line="240" w:lineRule="auto"/>
              <w:jc w:val="center"/>
              <w:rPr>
                <w:rFonts w:ascii="Arial" w:eastAsia="Times New Roman" w:hAnsi="Arial" w:cs="Arial"/>
                <w:color w:val="000000"/>
                <w:sz w:val="20"/>
                <w:szCs w:val="20"/>
                <w:lang w:eastAsia="en-IN"/>
              </w:rPr>
            </w:pPr>
            <w:r w:rsidRPr="0097059C">
              <w:rPr>
                <w:rFonts w:ascii="Arial" w:eastAsia="Times New Roman" w:hAnsi="Arial" w:cs="Arial"/>
                <w:color w:val="000000"/>
                <w:sz w:val="20"/>
                <w:szCs w:val="20"/>
                <w:lang w:eastAsia="en-IN"/>
              </w:rPr>
              <w:t>29</w:t>
            </w:r>
          </w:p>
        </w:tc>
        <w:tc>
          <w:tcPr>
            <w:tcW w:w="853" w:type="dxa"/>
            <w:tcBorders>
              <w:top w:val="nil"/>
              <w:left w:val="nil"/>
              <w:bottom w:val="single" w:sz="8" w:space="0" w:color="auto"/>
              <w:right w:val="single" w:sz="8" w:space="0" w:color="auto"/>
            </w:tcBorders>
            <w:shd w:val="clear" w:color="000000" w:fill="FFFFFF"/>
            <w:noWrap/>
            <w:vAlign w:val="center"/>
            <w:hideMark/>
          </w:tcPr>
          <w:p w14:paraId="349FF24E" w14:textId="77777777" w:rsidR="0097059C" w:rsidRPr="0097059C" w:rsidRDefault="0097059C" w:rsidP="0097059C">
            <w:pPr>
              <w:spacing w:after="0" w:line="240" w:lineRule="auto"/>
              <w:jc w:val="center"/>
              <w:rPr>
                <w:rFonts w:ascii="Arial" w:eastAsia="Times New Roman" w:hAnsi="Arial" w:cs="Arial"/>
                <w:color w:val="000000"/>
                <w:sz w:val="20"/>
                <w:szCs w:val="20"/>
                <w:lang w:eastAsia="en-IN"/>
              </w:rPr>
            </w:pPr>
            <w:r w:rsidRPr="0097059C">
              <w:rPr>
                <w:rFonts w:ascii="Arial" w:eastAsia="Times New Roman" w:hAnsi="Arial" w:cs="Arial"/>
                <w:color w:val="000000"/>
                <w:sz w:val="20"/>
                <w:szCs w:val="20"/>
                <w:lang w:eastAsia="en-IN"/>
              </w:rPr>
              <w:t>30</w:t>
            </w:r>
          </w:p>
        </w:tc>
        <w:tc>
          <w:tcPr>
            <w:tcW w:w="853" w:type="dxa"/>
            <w:tcBorders>
              <w:top w:val="nil"/>
              <w:left w:val="nil"/>
              <w:bottom w:val="single" w:sz="8" w:space="0" w:color="auto"/>
              <w:right w:val="single" w:sz="8" w:space="0" w:color="auto"/>
            </w:tcBorders>
            <w:shd w:val="clear" w:color="000000" w:fill="FFFFFF"/>
            <w:noWrap/>
            <w:vAlign w:val="center"/>
            <w:hideMark/>
          </w:tcPr>
          <w:p w14:paraId="771F77C5" w14:textId="77777777" w:rsidR="0097059C" w:rsidRPr="0097059C" w:rsidRDefault="0097059C" w:rsidP="0097059C">
            <w:pPr>
              <w:spacing w:after="0" w:line="240" w:lineRule="auto"/>
              <w:jc w:val="center"/>
              <w:rPr>
                <w:rFonts w:ascii="Arial" w:eastAsia="Times New Roman" w:hAnsi="Arial" w:cs="Arial"/>
                <w:color w:val="000000"/>
                <w:sz w:val="20"/>
                <w:szCs w:val="20"/>
                <w:lang w:eastAsia="en-IN"/>
              </w:rPr>
            </w:pPr>
            <w:r w:rsidRPr="0097059C">
              <w:rPr>
                <w:rFonts w:ascii="Arial" w:eastAsia="Times New Roman" w:hAnsi="Arial" w:cs="Arial"/>
                <w:color w:val="000000"/>
                <w:sz w:val="20"/>
                <w:szCs w:val="20"/>
                <w:lang w:eastAsia="en-IN"/>
              </w:rPr>
              <w:t>30</w:t>
            </w:r>
          </w:p>
        </w:tc>
        <w:tc>
          <w:tcPr>
            <w:tcW w:w="853" w:type="dxa"/>
            <w:tcBorders>
              <w:top w:val="nil"/>
              <w:left w:val="nil"/>
              <w:bottom w:val="single" w:sz="8" w:space="0" w:color="auto"/>
              <w:right w:val="single" w:sz="8" w:space="0" w:color="auto"/>
            </w:tcBorders>
            <w:shd w:val="clear" w:color="000000" w:fill="FFFFFF"/>
            <w:noWrap/>
            <w:vAlign w:val="center"/>
            <w:hideMark/>
          </w:tcPr>
          <w:p w14:paraId="0D42ADD1" w14:textId="77777777" w:rsidR="0097059C" w:rsidRPr="0097059C" w:rsidRDefault="0097059C" w:rsidP="0097059C">
            <w:pPr>
              <w:spacing w:after="0" w:line="240" w:lineRule="auto"/>
              <w:jc w:val="center"/>
              <w:rPr>
                <w:rFonts w:ascii="Arial" w:eastAsia="Times New Roman" w:hAnsi="Arial" w:cs="Arial"/>
                <w:color w:val="000000"/>
                <w:sz w:val="20"/>
                <w:szCs w:val="20"/>
                <w:lang w:eastAsia="en-IN"/>
              </w:rPr>
            </w:pPr>
            <w:r w:rsidRPr="0097059C">
              <w:rPr>
                <w:rFonts w:ascii="Arial" w:eastAsia="Times New Roman" w:hAnsi="Arial" w:cs="Arial"/>
                <w:color w:val="000000"/>
                <w:sz w:val="20"/>
                <w:szCs w:val="20"/>
                <w:lang w:eastAsia="en-IN"/>
              </w:rPr>
              <w:t>31</w:t>
            </w:r>
          </w:p>
        </w:tc>
        <w:tc>
          <w:tcPr>
            <w:tcW w:w="853" w:type="dxa"/>
            <w:tcBorders>
              <w:top w:val="nil"/>
              <w:left w:val="nil"/>
              <w:bottom w:val="single" w:sz="8" w:space="0" w:color="auto"/>
              <w:right w:val="single" w:sz="8" w:space="0" w:color="auto"/>
            </w:tcBorders>
            <w:shd w:val="clear" w:color="000000" w:fill="FFFFFF"/>
            <w:noWrap/>
            <w:vAlign w:val="center"/>
            <w:hideMark/>
          </w:tcPr>
          <w:p w14:paraId="5212D81B" w14:textId="77777777" w:rsidR="0097059C" w:rsidRPr="0097059C" w:rsidRDefault="0097059C" w:rsidP="0097059C">
            <w:pPr>
              <w:spacing w:after="0" w:line="240" w:lineRule="auto"/>
              <w:jc w:val="center"/>
              <w:rPr>
                <w:rFonts w:ascii="Arial" w:eastAsia="Times New Roman" w:hAnsi="Arial" w:cs="Arial"/>
                <w:color w:val="000000"/>
                <w:sz w:val="20"/>
                <w:szCs w:val="20"/>
                <w:lang w:eastAsia="en-IN"/>
              </w:rPr>
            </w:pPr>
            <w:r w:rsidRPr="0097059C">
              <w:rPr>
                <w:rFonts w:ascii="Arial" w:eastAsia="Times New Roman" w:hAnsi="Arial" w:cs="Arial"/>
                <w:color w:val="000000"/>
                <w:sz w:val="20"/>
                <w:szCs w:val="20"/>
                <w:lang w:eastAsia="en-IN"/>
              </w:rPr>
              <w:t>32</w:t>
            </w:r>
          </w:p>
        </w:tc>
        <w:tc>
          <w:tcPr>
            <w:tcW w:w="853" w:type="dxa"/>
            <w:tcBorders>
              <w:top w:val="nil"/>
              <w:left w:val="nil"/>
              <w:bottom w:val="single" w:sz="8" w:space="0" w:color="auto"/>
              <w:right w:val="single" w:sz="8" w:space="0" w:color="auto"/>
            </w:tcBorders>
            <w:shd w:val="clear" w:color="000000" w:fill="FFFFFF"/>
            <w:noWrap/>
            <w:vAlign w:val="center"/>
            <w:hideMark/>
          </w:tcPr>
          <w:p w14:paraId="37F971F4" w14:textId="77777777" w:rsidR="0097059C" w:rsidRPr="0097059C" w:rsidRDefault="0097059C" w:rsidP="0097059C">
            <w:pPr>
              <w:spacing w:after="0" w:line="240" w:lineRule="auto"/>
              <w:jc w:val="center"/>
              <w:rPr>
                <w:rFonts w:ascii="Arial" w:eastAsia="Times New Roman" w:hAnsi="Arial" w:cs="Arial"/>
                <w:color w:val="000000"/>
                <w:sz w:val="20"/>
                <w:szCs w:val="20"/>
                <w:lang w:eastAsia="en-IN"/>
              </w:rPr>
            </w:pPr>
            <w:r w:rsidRPr="0097059C">
              <w:rPr>
                <w:rFonts w:ascii="Arial" w:eastAsia="Times New Roman" w:hAnsi="Arial" w:cs="Arial"/>
                <w:color w:val="000000"/>
                <w:sz w:val="20"/>
                <w:szCs w:val="20"/>
                <w:lang w:eastAsia="en-IN"/>
              </w:rPr>
              <w:t>30</w:t>
            </w:r>
          </w:p>
        </w:tc>
        <w:tc>
          <w:tcPr>
            <w:tcW w:w="853" w:type="dxa"/>
            <w:tcBorders>
              <w:top w:val="nil"/>
              <w:left w:val="nil"/>
              <w:bottom w:val="single" w:sz="8" w:space="0" w:color="auto"/>
              <w:right w:val="single" w:sz="8" w:space="0" w:color="auto"/>
            </w:tcBorders>
            <w:shd w:val="clear" w:color="000000" w:fill="FFFFFF"/>
            <w:noWrap/>
            <w:vAlign w:val="center"/>
            <w:hideMark/>
          </w:tcPr>
          <w:p w14:paraId="779577ED" w14:textId="77777777" w:rsidR="0097059C" w:rsidRPr="0097059C" w:rsidRDefault="0097059C" w:rsidP="0097059C">
            <w:pPr>
              <w:spacing w:after="0" w:line="240" w:lineRule="auto"/>
              <w:jc w:val="center"/>
              <w:rPr>
                <w:rFonts w:ascii="Arial" w:eastAsia="Times New Roman" w:hAnsi="Arial" w:cs="Arial"/>
                <w:color w:val="000000"/>
                <w:sz w:val="20"/>
                <w:szCs w:val="20"/>
                <w:lang w:eastAsia="en-IN"/>
              </w:rPr>
            </w:pPr>
            <w:r w:rsidRPr="0097059C">
              <w:rPr>
                <w:rFonts w:ascii="Arial" w:eastAsia="Times New Roman" w:hAnsi="Arial" w:cs="Arial"/>
                <w:color w:val="000000"/>
                <w:sz w:val="20"/>
                <w:szCs w:val="20"/>
                <w:lang w:eastAsia="en-IN"/>
              </w:rPr>
              <w:t>32</w:t>
            </w:r>
          </w:p>
        </w:tc>
        <w:tc>
          <w:tcPr>
            <w:tcW w:w="853" w:type="dxa"/>
            <w:tcBorders>
              <w:top w:val="nil"/>
              <w:left w:val="nil"/>
              <w:bottom w:val="single" w:sz="8" w:space="0" w:color="auto"/>
              <w:right w:val="single" w:sz="8" w:space="0" w:color="auto"/>
            </w:tcBorders>
            <w:shd w:val="clear" w:color="000000" w:fill="FFFFFF"/>
            <w:noWrap/>
            <w:vAlign w:val="center"/>
            <w:hideMark/>
          </w:tcPr>
          <w:p w14:paraId="3C26BA94" w14:textId="77777777" w:rsidR="0097059C" w:rsidRPr="0097059C" w:rsidRDefault="0097059C" w:rsidP="0097059C">
            <w:pPr>
              <w:spacing w:after="0" w:line="240" w:lineRule="auto"/>
              <w:jc w:val="center"/>
              <w:rPr>
                <w:rFonts w:ascii="Arial" w:eastAsia="Times New Roman" w:hAnsi="Arial" w:cs="Arial"/>
                <w:color w:val="000000"/>
                <w:sz w:val="20"/>
                <w:szCs w:val="20"/>
                <w:lang w:eastAsia="en-IN"/>
              </w:rPr>
            </w:pPr>
            <w:r w:rsidRPr="0097059C">
              <w:rPr>
                <w:rFonts w:ascii="Arial" w:eastAsia="Times New Roman" w:hAnsi="Arial" w:cs="Arial"/>
                <w:color w:val="000000"/>
                <w:sz w:val="20"/>
                <w:szCs w:val="20"/>
                <w:lang w:eastAsia="en-IN"/>
              </w:rPr>
              <w:t>39</w:t>
            </w:r>
          </w:p>
        </w:tc>
        <w:tc>
          <w:tcPr>
            <w:tcW w:w="853" w:type="dxa"/>
            <w:tcBorders>
              <w:top w:val="nil"/>
              <w:left w:val="nil"/>
              <w:bottom w:val="single" w:sz="8" w:space="0" w:color="auto"/>
              <w:right w:val="single" w:sz="8" w:space="0" w:color="auto"/>
            </w:tcBorders>
            <w:shd w:val="clear" w:color="000000" w:fill="FFFFFF"/>
            <w:noWrap/>
            <w:vAlign w:val="center"/>
            <w:hideMark/>
          </w:tcPr>
          <w:p w14:paraId="34D0A6CB" w14:textId="77777777" w:rsidR="0097059C" w:rsidRPr="0097059C" w:rsidRDefault="0097059C" w:rsidP="0097059C">
            <w:pPr>
              <w:spacing w:after="0" w:line="240" w:lineRule="auto"/>
              <w:jc w:val="center"/>
              <w:rPr>
                <w:rFonts w:ascii="Arial" w:eastAsia="Times New Roman" w:hAnsi="Arial" w:cs="Arial"/>
                <w:color w:val="000000"/>
                <w:sz w:val="20"/>
                <w:szCs w:val="20"/>
                <w:lang w:eastAsia="en-IN"/>
              </w:rPr>
            </w:pPr>
            <w:r w:rsidRPr="0097059C">
              <w:rPr>
                <w:rFonts w:ascii="Arial" w:eastAsia="Times New Roman" w:hAnsi="Arial" w:cs="Arial"/>
                <w:color w:val="000000"/>
                <w:sz w:val="20"/>
                <w:szCs w:val="20"/>
                <w:lang w:eastAsia="en-IN"/>
              </w:rPr>
              <w:t>48</w:t>
            </w:r>
          </w:p>
        </w:tc>
      </w:tr>
      <w:tr w:rsidR="0097059C" w:rsidRPr="0097059C" w14:paraId="7DAA281B" w14:textId="77777777" w:rsidTr="0097059C">
        <w:trPr>
          <w:trHeight w:val="378"/>
        </w:trPr>
        <w:tc>
          <w:tcPr>
            <w:tcW w:w="2347" w:type="dxa"/>
            <w:tcBorders>
              <w:top w:val="nil"/>
              <w:left w:val="single" w:sz="8" w:space="0" w:color="auto"/>
              <w:bottom w:val="single" w:sz="8" w:space="0" w:color="auto"/>
              <w:right w:val="single" w:sz="8" w:space="0" w:color="auto"/>
            </w:tcBorders>
            <w:shd w:val="clear" w:color="000000" w:fill="FFFFFF"/>
            <w:noWrap/>
            <w:vAlign w:val="center"/>
            <w:hideMark/>
          </w:tcPr>
          <w:p w14:paraId="41126354" w14:textId="77777777" w:rsidR="0097059C" w:rsidRPr="0097059C" w:rsidRDefault="0097059C" w:rsidP="0097059C">
            <w:pPr>
              <w:spacing w:after="0" w:line="240" w:lineRule="auto"/>
              <w:rPr>
                <w:rFonts w:ascii="Arial" w:eastAsia="Times New Roman" w:hAnsi="Arial" w:cs="Arial"/>
                <w:color w:val="000000"/>
                <w:sz w:val="20"/>
                <w:szCs w:val="20"/>
                <w:lang w:eastAsia="en-IN"/>
              </w:rPr>
            </w:pPr>
            <w:r w:rsidRPr="0097059C">
              <w:rPr>
                <w:rFonts w:ascii="Arial" w:eastAsia="Times New Roman" w:hAnsi="Arial" w:cs="Arial"/>
                <w:color w:val="000000"/>
                <w:sz w:val="20"/>
                <w:szCs w:val="20"/>
                <w:lang w:eastAsia="en-IN"/>
              </w:rPr>
              <w:t>Renewables</w:t>
            </w:r>
          </w:p>
        </w:tc>
        <w:tc>
          <w:tcPr>
            <w:tcW w:w="853" w:type="dxa"/>
            <w:tcBorders>
              <w:top w:val="nil"/>
              <w:left w:val="nil"/>
              <w:bottom w:val="single" w:sz="8" w:space="0" w:color="auto"/>
              <w:right w:val="single" w:sz="8" w:space="0" w:color="auto"/>
            </w:tcBorders>
            <w:shd w:val="clear" w:color="000000" w:fill="FFFFFF"/>
            <w:noWrap/>
            <w:vAlign w:val="center"/>
            <w:hideMark/>
          </w:tcPr>
          <w:p w14:paraId="79797750" w14:textId="77777777" w:rsidR="0097059C" w:rsidRPr="0097059C" w:rsidRDefault="0097059C" w:rsidP="0097059C">
            <w:pPr>
              <w:spacing w:after="0" w:line="240" w:lineRule="auto"/>
              <w:jc w:val="center"/>
              <w:rPr>
                <w:rFonts w:ascii="Arial" w:eastAsia="Times New Roman" w:hAnsi="Arial" w:cs="Arial"/>
                <w:color w:val="000000"/>
                <w:sz w:val="20"/>
                <w:szCs w:val="20"/>
                <w:lang w:eastAsia="en-IN"/>
              </w:rPr>
            </w:pPr>
            <w:r w:rsidRPr="0097059C">
              <w:rPr>
                <w:rFonts w:ascii="Arial" w:eastAsia="Times New Roman" w:hAnsi="Arial" w:cs="Arial"/>
                <w:color w:val="000000"/>
                <w:sz w:val="20"/>
                <w:szCs w:val="20"/>
                <w:lang w:eastAsia="en-IN"/>
              </w:rPr>
              <w:t>10</w:t>
            </w:r>
          </w:p>
        </w:tc>
        <w:tc>
          <w:tcPr>
            <w:tcW w:w="853" w:type="dxa"/>
            <w:tcBorders>
              <w:top w:val="nil"/>
              <w:left w:val="nil"/>
              <w:bottom w:val="single" w:sz="8" w:space="0" w:color="auto"/>
              <w:right w:val="single" w:sz="8" w:space="0" w:color="auto"/>
            </w:tcBorders>
            <w:shd w:val="clear" w:color="000000" w:fill="FFFFFF"/>
            <w:noWrap/>
            <w:vAlign w:val="center"/>
            <w:hideMark/>
          </w:tcPr>
          <w:p w14:paraId="43E3242F" w14:textId="77777777" w:rsidR="0097059C" w:rsidRPr="0097059C" w:rsidRDefault="0097059C" w:rsidP="0097059C">
            <w:pPr>
              <w:spacing w:after="0" w:line="240" w:lineRule="auto"/>
              <w:jc w:val="center"/>
              <w:rPr>
                <w:rFonts w:ascii="Arial" w:eastAsia="Times New Roman" w:hAnsi="Arial" w:cs="Arial"/>
                <w:color w:val="000000"/>
                <w:sz w:val="20"/>
                <w:szCs w:val="20"/>
                <w:lang w:eastAsia="en-IN"/>
              </w:rPr>
            </w:pPr>
            <w:r w:rsidRPr="0097059C">
              <w:rPr>
                <w:rFonts w:ascii="Arial" w:eastAsia="Times New Roman" w:hAnsi="Arial" w:cs="Arial"/>
                <w:color w:val="000000"/>
                <w:sz w:val="20"/>
                <w:szCs w:val="20"/>
                <w:lang w:eastAsia="en-IN"/>
              </w:rPr>
              <w:t>10</w:t>
            </w:r>
          </w:p>
        </w:tc>
        <w:tc>
          <w:tcPr>
            <w:tcW w:w="853" w:type="dxa"/>
            <w:tcBorders>
              <w:top w:val="nil"/>
              <w:left w:val="nil"/>
              <w:bottom w:val="single" w:sz="8" w:space="0" w:color="auto"/>
              <w:right w:val="single" w:sz="8" w:space="0" w:color="auto"/>
            </w:tcBorders>
            <w:shd w:val="clear" w:color="000000" w:fill="FFFFFF"/>
            <w:noWrap/>
            <w:vAlign w:val="center"/>
            <w:hideMark/>
          </w:tcPr>
          <w:p w14:paraId="7BEFFD1B" w14:textId="77777777" w:rsidR="0097059C" w:rsidRPr="0097059C" w:rsidRDefault="0097059C" w:rsidP="0097059C">
            <w:pPr>
              <w:spacing w:after="0" w:line="240" w:lineRule="auto"/>
              <w:jc w:val="center"/>
              <w:rPr>
                <w:rFonts w:ascii="Arial" w:eastAsia="Times New Roman" w:hAnsi="Arial" w:cs="Arial"/>
                <w:color w:val="000000"/>
                <w:sz w:val="20"/>
                <w:szCs w:val="20"/>
                <w:lang w:eastAsia="en-IN"/>
              </w:rPr>
            </w:pPr>
            <w:r w:rsidRPr="0097059C">
              <w:rPr>
                <w:rFonts w:ascii="Arial" w:eastAsia="Times New Roman" w:hAnsi="Arial" w:cs="Arial"/>
                <w:color w:val="000000"/>
                <w:sz w:val="20"/>
                <w:szCs w:val="20"/>
                <w:lang w:eastAsia="en-IN"/>
              </w:rPr>
              <w:t>10</w:t>
            </w:r>
          </w:p>
        </w:tc>
        <w:tc>
          <w:tcPr>
            <w:tcW w:w="853" w:type="dxa"/>
            <w:tcBorders>
              <w:top w:val="nil"/>
              <w:left w:val="nil"/>
              <w:bottom w:val="single" w:sz="8" w:space="0" w:color="auto"/>
              <w:right w:val="single" w:sz="8" w:space="0" w:color="auto"/>
            </w:tcBorders>
            <w:shd w:val="clear" w:color="000000" w:fill="FFFFFF"/>
            <w:noWrap/>
            <w:vAlign w:val="center"/>
            <w:hideMark/>
          </w:tcPr>
          <w:p w14:paraId="40CDF370" w14:textId="77777777" w:rsidR="0097059C" w:rsidRPr="0097059C" w:rsidRDefault="0097059C" w:rsidP="0097059C">
            <w:pPr>
              <w:spacing w:after="0" w:line="240" w:lineRule="auto"/>
              <w:jc w:val="center"/>
              <w:rPr>
                <w:rFonts w:ascii="Arial" w:eastAsia="Times New Roman" w:hAnsi="Arial" w:cs="Arial"/>
                <w:color w:val="000000"/>
                <w:sz w:val="20"/>
                <w:szCs w:val="20"/>
                <w:lang w:eastAsia="en-IN"/>
              </w:rPr>
            </w:pPr>
            <w:r w:rsidRPr="0097059C">
              <w:rPr>
                <w:rFonts w:ascii="Arial" w:eastAsia="Times New Roman" w:hAnsi="Arial" w:cs="Arial"/>
                <w:color w:val="000000"/>
                <w:sz w:val="20"/>
                <w:szCs w:val="20"/>
                <w:lang w:eastAsia="en-IN"/>
              </w:rPr>
              <w:t>11</w:t>
            </w:r>
          </w:p>
        </w:tc>
        <w:tc>
          <w:tcPr>
            <w:tcW w:w="853" w:type="dxa"/>
            <w:tcBorders>
              <w:top w:val="nil"/>
              <w:left w:val="nil"/>
              <w:bottom w:val="single" w:sz="8" w:space="0" w:color="auto"/>
              <w:right w:val="single" w:sz="8" w:space="0" w:color="auto"/>
            </w:tcBorders>
            <w:shd w:val="clear" w:color="000000" w:fill="FFFFFF"/>
            <w:noWrap/>
            <w:vAlign w:val="center"/>
            <w:hideMark/>
          </w:tcPr>
          <w:p w14:paraId="3800E8A1" w14:textId="77777777" w:rsidR="0097059C" w:rsidRPr="0097059C" w:rsidRDefault="0097059C" w:rsidP="0097059C">
            <w:pPr>
              <w:spacing w:after="0" w:line="240" w:lineRule="auto"/>
              <w:jc w:val="center"/>
              <w:rPr>
                <w:rFonts w:ascii="Arial" w:eastAsia="Times New Roman" w:hAnsi="Arial" w:cs="Arial"/>
                <w:color w:val="000000"/>
                <w:sz w:val="20"/>
                <w:szCs w:val="20"/>
                <w:lang w:eastAsia="en-IN"/>
              </w:rPr>
            </w:pPr>
            <w:r w:rsidRPr="0097059C">
              <w:rPr>
                <w:rFonts w:ascii="Arial" w:eastAsia="Times New Roman" w:hAnsi="Arial" w:cs="Arial"/>
                <w:color w:val="000000"/>
                <w:sz w:val="20"/>
                <w:szCs w:val="20"/>
                <w:lang w:eastAsia="en-IN"/>
              </w:rPr>
              <w:t>11</w:t>
            </w:r>
          </w:p>
        </w:tc>
        <w:tc>
          <w:tcPr>
            <w:tcW w:w="853" w:type="dxa"/>
            <w:tcBorders>
              <w:top w:val="nil"/>
              <w:left w:val="nil"/>
              <w:bottom w:val="single" w:sz="8" w:space="0" w:color="auto"/>
              <w:right w:val="single" w:sz="8" w:space="0" w:color="auto"/>
            </w:tcBorders>
            <w:shd w:val="clear" w:color="000000" w:fill="FFFFFF"/>
            <w:noWrap/>
            <w:vAlign w:val="center"/>
            <w:hideMark/>
          </w:tcPr>
          <w:p w14:paraId="15E93345" w14:textId="77777777" w:rsidR="0097059C" w:rsidRPr="0097059C" w:rsidRDefault="0097059C" w:rsidP="0097059C">
            <w:pPr>
              <w:spacing w:after="0" w:line="240" w:lineRule="auto"/>
              <w:jc w:val="center"/>
              <w:rPr>
                <w:rFonts w:ascii="Arial" w:eastAsia="Times New Roman" w:hAnsi="Arial" w:cs="Arial"/>
                <w:color w:val="000000"/>
                <w:sz w:val="20"/>
                <w:szCs w:val="20"/>
                <w:lang w:eastAsia="en-IN"/>
              </w:rPr>
            </w:pPr>
            <w:r w:rsidRPr="0097059C">
              <w:rPr>
                <w:rFonts w:ascii="Arial" w:eastAsia="Times New Roman" w:hAnsi="Arial" w:cs="Arial"/>
                <w:color w:val="000000"/>
                <w:sz w:val="20"/>
                <w:szCs w:val="20"/>
                <w:lang w:eastAsia="en-IN"/>
              </w:rPr>
              <w:t>10</w:t>
            </w:r>
          </w:p>
        </w:tc>
        <w:tc>
          <w:tcPr>
            <w:tcW w:w="853" w:type="dxa"/>
            <w:tcBorders>
              <w:top w:val="nil"/>
              <w:left w:val="nil"/>
              <w:bottom w:val="single" w:sz="8" w:space="0" w:color="auto"/>
              <w:right w:val="single" w:sz="8" w:space="0" w:color="auto"/>
            </w:tcBorders>
            <w:shd w:val="clear" w:color="000000" w:fill="FFFFFF"/>
            <w:noWrap/>
            <w:vAlign w:val="center"/>
            <w:hideMark/>
          </w:tcPr>
          <w:p w14:paraId="2E609C2F" w14:textId="77777777" w:rsidR="0097059C" w:rsidRPr="0097059C" w:rsidRDefault="0097059C" w:rsidP="0097059C">
            <w:pPr>
              <w:spacing w:after="0" w:line="240" w:lineRule="auto"/>
              <w:jc w:val="center"/>
              <w:rPr>
                <w:rFonts w:ascii="Arial" w:eastAsia="Times New Roman" w:hAnsi="Arial" w:cs="Arial"/>
                <w:color w:val="000000"/>
                <w:sz w:val="20"/>
                <w:szCs w:val="20"/>
                <w:lang w:eastAsia="en-IN"/>
              </w:rPr>
            </w:pPr>
            <w:r w:rsidRPr="0097059C">
              <w:rPr>
                <w:rFonts w:ascii="Arial" w:eastAsia="Times New Roman" w:hAnsi="Arial" w:cs="Arial"/>
                <w:color w:val="000000"/>
                <w:sz w:val="20"/>
                <w:szCs w:val="20"/>
                <w:lang w:eastAsia="en-IN"/>
              </w:rPr>
              <w:t>11</w:t>
            </w:r>
          </w:p>
        </w:tc>
        <w:tc>
          <w:tcPr>
            <w:tcW w:w="853" w:type="dxa"/>
            <w:tcBorders>
              <w:top w:val="nil"/>
              <w:left w:val="nil"/>
              <w:bottom w:val="single" w:sz="8" w:space="0" w:color="auto"/>
              <w:right w:val="single" w:sz="8" w:space="0" w:color="auto"/>
            </w:tcBorders>
            <w:shd w:val="clear" w:color="000000" w:fill="FFFFFF"/>
            <w:noWrap/>
            <w:vAlign w:val="center"/>
            <w:hideMark/>
          </w:tcPr>
          <w:p w14:paraId="4B5480CE" w14:textId="77777777" w:rsidR="0097059C" w:rsidRPr="0097059C" w:rsidRDefault="0097059C" w:rsidP="0097059C">
            <w:pPr>
              <w:spacing w:after="0" w:line="240" w:lineRule="auto"/>
              <w:jc w:val="center"/>
              <w:rPr>
                <w:rFonts w:ascii="Arial" w:eastAsia="Times New Roman" w:hAnsi="Arial" w:cs="Arial"/>
                <w:color w:val="000000"/>
                <w:sz w:val="20"/>
                <w:szCs w:val="20"/>
                <w:lang w:eastAsia="en-IN"/>
              </w:rPr>
            </w:pPr>
            <w:r w:rsidRPr="0097059C">
              <w:rPr>
                <w:rFonts w:ascii="Arial" w:eastAsia="Times New Roman" w:hAnsi="Arial" w:cs="Arial"/>
                <w:color w:val="000000"/>
                <w:sz w:val="20"/>
                <w:szCs w:val="20"/>
                <w:lang w:eastAsia="en-IN"/>
              </w:rPr>
              <w:t>13</w:t>
            </w:r>
          </w:p>
        </w:tc>
        <w:tc>
          <w:tcPr>
            <w:tcW w:w="853" w:type="dxa"/>
            <w:tcBorders>
              <w:top w:val="nil"/>
              <w:left w:val="nil"/>
              <w:bottom w:val="single" w:sz="8" w:space="0" w:color="auto"/>
              <w:right w:val="single" w:sz="8" w:space="0" w:color="auto"/>
            </w:tcBorders>
            <w:shd w:val="clear" w:color="000000" w:fill="FFFFFF"/>
            <w:noWrap/>
            <w:vAlign w:val="center"/>
            <w:hideMark/>
          </w:tcPr>
          <w:p w14:paraId="03DE2E7D" w14:textId="77777777" w:rsidR="0097059C" w:rsidRPr="0097059C" w:rsidRDefault="0097059C" w:rsidP="0097059C">
            <w:pPr>
              <w:spacing w:after="0" w:line="240" w:lineRule="auto"/>
              <w:jc w:val="center"/>
              <w:rPr>
                <w:rFonts w:ascii="Arial" w:eastAsia="Times New Roman" w:hAnsi="Arial" w:cs="Arial"/>
                <w:color w:val="000000"/>
                <w:sz w:val="20"/>
                <w:szCs w:val="20"/>
                <w:lang w:eastAsia="en-IN"/>
              </w:rPr>
            </w:pPr>
            <w:r w:rsidRPr="0097059C">
              <w:rPr>
                <w:rFonts w:ascii="Arial" w:eastAsia="Times New Roman" w:hAnsi="Arial" w:cs="Arial"/>
                <w:color w:val="000000"/>
                <w:sz w:val="20"/>
                <w:szCs w:val="20"/>
                <w:lang w:eastAsia="en-IN"/>
              </w:rPr>
              <w:t>16</w:t>
            </w:r>
          </w:p>
        </w:tc>
      </w:tr>
      <w:tr w:rsidR="0097059C" w:rsidRPr="0097059C" w14:paraId="7C6A0646" w14:textId="77777777" w:rsidTr="0097059C">
        <w:trPr>
          <w:trHeight w:val="378"/>
        </w:trPr>
        <w:tc>
          <w:tcPr>
            <w:tcW w:w="2347" w:type="dxa"/>
            <w:tcBorders>
              <w:top w:val="nil"/>
              <w:left w:val="single" w:sz="8" w:space="0" w:color="auto"/>
              <w:bottom w:val="single" w:sz="8" w:space="0" w:color="auto"/>
              <w:right w:val="single" w:sz="8" w:space="0" w:color="auto"/>
            </w:tcBorders>
            <w:shd w:val="clear" w:color="000000" w:fill="FFFFFF"/>
            <w:noWrap/>
            <w:vAlign w:val="center"/>
            <w:hideMark/>
          </w:tcPr>
          <w:p w14:paraId="03D18494" w14:textId="77777777" w:rsidR="0097059C" w:rsidRPr="0097059C" w:rsidRDefault="0097059C" w:rsidP="0097059C">
            <w:pPr>
              <w:spacing w:after="0" w:line="240" w:lineRule="auto"/>
              <w:rPr>
                <w:rFonts w:ascii="Arial" w:eastAsia="Times New Roman" w:hAnsi="Arial" w:cs="Arial"/>
                <w:color w:val="000000"/>
                <w:sz w:val="20"/>
                <w:szCs w:val="20"/>
                <w:lang w:eastAsia="en-IN"/>
              </w:rPr>
            </w:pPr>
            <w:r w:rsidRPr="0097059C">
              <w:rPr>
                <w:rFonts w:ascii="Arial" w:eastAsia="Times New Roman" w:hAnsi="Arial" w:cs="Arial"/>
                <w:color w:val="000000"/>
                <w:sz w:val="20"/>
                <w:szCs w:val="20"/>
                <w:lang w:eastAsia="en-IN"/>
              </w:rPr>
              <w:t>Others</w:t>
            </w:r>
          </w:p>
        </w:tc>
        <w:tc>
          <w:tcPr>
            <w:tcW w:w="853" w:type="dxa"/>
            <w:tcBorders>
              <w:top w:val="nil"/>
              <w:left w:val="nil"/>
              <w:bottom w:val="single" w:sz="8" w:space="0" w:color="auto"/>
              <w:right w:val="single" w:sz="8" w:space="0" w:color="auto"/>
            </w:tcBorders>
            <w:shd w:val="clear" w:color="000000" w:fill="FFFFFF"/>
            <w:noWrap/>
            <w:vAlign w:val="center"/>
            <w:hideMark/>
          </w:tcPr>
          <w:p w14:paraId="17D7E37B" w14:textId="77777777" w:rsidR="0097059C" w:rsidRPr="0097059C" w:rsidRDefault="0097059C" w:rsidP="0097059C">
            <w:pPr>
              <w:spacing w:after="0" w:line="240" w:lineRule="auto"/>
              <w:jc w:val="center"/>
              <w:rPr>
                <w:rFonts w:ascii="Arial" w:eastAsia="Times New Roman" w:hAnsi="Arial" w:cs="Arial"/>
                <w:color w:val="000000"/>
                <w:sz w:val="20"/>
                <w:szCs w:val="20"/>
                <w:lang w:eastAsia="en-IN"/>
              </w:rPr>
            </w:pPr>
            <w:r w:rsidRPr="0097059C">
              <w:rPr>
                <w:rFonts w:ascii="Arial" w:eastAsia="Times New Roman" w:hAnsi="Arial" w:cs="Arial"/>
                <w:color w:val="000000"/>
                <w:sz w:val="20"/>
                <w:szCs w:val="20"/>
                <w:lang w:eastAsia="en-IN"/>
              </w:rPr>
              <w:t>32</w:t>
            </w:r>
          </w:p>
        </w:tc>
        <w:tc>
          <w:tcPr>
            <w:tcW w:w="853" w:type="dxa"/>
            <w:tcBorders>
              <w:top w:val="nil"/>
              <w:left w:val="nil"/>
              <w:bottom w:val="single" w:sz="8" w:space="0" w:color="auto"/>
              <w:right w:val="single" w:sz="8" w:space="0" w:color="auto"/>
            </w:tcBorders>
            <w:shd w:val="clear" w:color="000000" w:fill="FFFFFF"/>
            <w:noWrap/>
            <w:vAlign w:val="center"/>
            <w:hideMark/>
          </w:tcPr>
          <w:p w14:paraId="503EA49F" w14:textId="77777777" w:rsidR="0097059C" w:rsidRPr="0097059C" w:rsidRDefault="0097059C" w:rsidP="0097059C">
            <w:pPr>
              <w:spacing w:after="0" w:line="240" w:lineRule="auto"/>
              <w:jc w:val="center"/>
              <w:rPr>
                <w:rFonts w:ascii="Arial" w:eastAsia="Times New Roman" w:hAnsi="Arial" w:cs="Arial"/>
                <w:color w:val="000000"/>
                <w:sz w:val="20"/>
                <w:szCs w:val="20"/>
                <w:lang w:eastAsia="en-IN"/>
              </w:rPr>
            </w:pPr>
            <w:r w:rsidRPr="0097059C">
              <w:rPr>
                <w:rFonts w:ascii="Arial" w:eastAsia="Times New Roman" w:hAnsi="Arial" w:cs="Arial"/>
                <w:color w:val="000000"/>
                <w:sz w:val="20"/>
                <w:szCs w:val="20"/>
                <w:lang w:eastAsia="en-IN"/>
              </w:rPr>
              <w:t>33</w:t>
            </w:r>
          </w:p>
        </w:tc>
        <w:tc>
          <w:tcPr>
            <w:tcW w:w="853" w:type="dxa"/>
            <w:tcBorders>
              <w:top w:val="nil"/>
              <w:left w:val="nil"/>
              <w:bottom w:val="single" w:sz="8" w:space="0" w:color="auto"/>
              <w:right w:val="single" w:sz="8" w:space="0" w:color="auto"/>
            </w:tcBorders>
            <w:shd w:val="clear" w:color="000000" w:fill="FFFFFF"/>
            <w:noWrap/>
            <w:vAlign w:val="center"/>
            <w:hideMark/>
          </w:tcPr>
          <w:p w14:paraId="0E3E57C8" w14:textId="77777777" w:rsidR="0097059C" w:rsidRPr="0097059C" w:rsidRDefault="0097059C" w:rsidP="0097059C">
            <w:pPr>
              <w:spacing w:after="0" w:line="240" w:lineRule="auto"/>
              <w:jc w:val="center"/>
              <w:rPr>
                <w:rFonts w:ascii="Arial" w:eastAsia="Times New Roman" w:hAnsi="Arial" w:cs="Arial"/>
                <w:color w:val="000000"/>
                <w:sz w:val="20"/>
                <w:szCs w:val="20"/>
                <w:lang w:eastAsia="en-IN"/>
              </w:rPr>
            </w:pPr>
            <w:r w:rsidRPr="0097059C">
              <w:rPr>
                <w:rFonts w:ascii="Arial" w:eastAsia="Times New Roman" w:hAnsi="Arial" w:cs="Arial"/>
                <w:color w:val="000000"/>
                <w:sz w:val="20"/>
                <w:szCs w:val="20"/>
                <w:lang w:eastAsia="en-IN"/>
              </w:rPr>
              <w:t>35</w:t>
            </w:r>
          </w:p>
        </w:tc>
        <w:tc>
          <w:tcPr>
            <w:tcW w:w="853" w:type="dxa"/>
            <w:tcBorders>
              <w:top w:val="nil"/>
              <w:left w:val="nil"/>
              <w:bottom w:val="single" w:sz="8" w:space="0" w:color="auto"/>
              <w:right w:val="single" w:sz="8" w:space="0" w:color="auto"/>
            </w:tcBorders>
            <w:shd w:val="clear" w:color="000000" w:fill="FFFFFF"/>
            <w:noWrap/>
            <w:vAlign w:val="center"/>
            <w:hideMark/>
          </w:tcPr>
          <w:p w14:paraId="08BA5C57" w14:textId="77777777" w:rsidR="0097059C" w:rsidRPr="0097059C" w:rsidRDefault="0097059C" w:rsidP="0097059C">
            <w:pPr>
              <w:spacing w:after="0" w:line="240" w:lineRule="auto"/>
              <w:jc w:val="center"/>
              <w:rPr>
                <w:rFonts w:ascii="Arial" w:eastAsia="Times New Roman" w:hAnsi="Arial" w:cs="Arial"/>
                <w:color w:val="000000"/>
                <w:sz w:val="20"/>
                <w:szCs w:val="20"/>
                <w:lang w:eastAsia="en-IN"/>
              </w:rPr>
            </w:pPr>
            <w:r w:rsidRPr="0097059C">
              <w:rPr>
                <w:rFonts w:ascii="Arial" w:eastAsia="Times New Roman" w:hAnsi="Arial" w:cs="Arial"/>
                <w:color w:val="000000"/>
                <w:sz w:val="20"/>
                <w:szCs w:val="20"/>
                <w:lang w:eastAsia="en-IN"/>
              </w:rPr>
              <w:t>35</w:t>
            </w:r>
          </w:p>
        </w:tc>
        <w:tc>
          <w:tcPr>
            <w:tcW w:w="853" w:type="dxa"/>
            <w:tcBorders>
              <w:top w:val="nil"/>
              <w:left w:val="nil"/>
              <w:bottom w:val="single" w:sz="8" w:space="0" w:color="auto"/>
              <w:right w:val="single" w:sz="8" w:space="0" w:color="auto"/>
            </w:tcBorders>
            <w:shd w:val="clear" w:color="000000" w:fill="FFFFFF"/>
            <w:noWrap/>
            <w:vAlign w:val="center"/>
            <w:hideMark/>
          </w:tcPr>
          <w:p w14:paraId="7075306C" w14:textId="77777777" w:rsidR="0097059C" w:rsidRPr="0097059C" w:rsidRDefault="0097059C" w:rsidP="0097059C">
            <w:pPr>
              <w:spacing w:after="0" w:line="240" w:lineRule="auto"/>
              <w:jc w:val="center"/>
              <w:rPr>
                <w:rFonts w:ascii="Arial" w:eastAsia="Times New Roman" w:hAnsi="Arial" w:cs="Arial"/>
                <w:color w:val="000000"/>
                <w:sz w:val="20"/>
                <w:szCs w:val="20"/>
                <w:lang w:eastAsia="en-IN"/>
              </w:rPr>
            </w:pPr>
            <w:r w:rsidRPr="0097059C">
              <w:rPr>
                <w:rFonts w:ascii="Arial" w:eastAsia="Times New Roman" w:hAnsi="Arial" w:cs="Arial"/>
                <w:color w:val="000000"/>
                <w:sz w:val="20"/>
                <w:szCs w:val="20"/>
                <w:lang w:eastAsia="en-IN"/>
              </w:rPr>
              <w:t>36</w:t>
            </w:r>
          </w:p>
        </w:tc>
        <w:tc>
          <w:tcPr>
            <w:tcW w:w="853" w:type="dxa"/>
            <w:tcBorders>
              <w:top w:val="nil"/>
              <w:left w:val="nil"/>
              <w:bottom w:val="single" w:sz="8" w:space="0" w:color="auto"/>
              <w:right w:val="single" w:sz="8" w:space="0" w:color="auto"/>
            </w:tcBorders>
            <w:shd w:val="clear" w:color="000000" w:fill="FFFFFF"/>
            <w:noWrap/>
            <w:vAlign w:val="center"/>
            <w:hideMark/>
          </w:tcPr>
          <w:p w14:paraId="5ACF8FA0" w14:textId="77777777" w:rsidR="0097059C" w:rsidRPr="0097059C" w:rsidRDefault="0097059C" w:rsidP="0097059C">
            <w:pPr>
              <w:spacing w:after="0" w:line="240" w:lineRule="auto"/>
              <w:jc w:val="center"/>
              <w:rPr>
                <w:rFonts w:ascii="Arial" w:eastAsia="Times New Roman" w:hAnsi="Arial" w:cs="Arial"/>
                <w:color w:val="000000"/>
                <w:sz w:val="20"/>
                <w:szCs w:val="20"/>
                <w:lang w:eastAsia="en-IN"/>
              </w:rPr>
            </w:pPr>
            <w:r w:rsidRPr="0097059C">
              <w:rPr>
                <w:rFonts w:ascii="Arial" w:eastAsia="Times New Roman" w:hAnsi="Arial" w:cs="Arial"/>
                <w:color w:val="000000"/>
                <w:sz w:val="20"/>
                <w:szCs w:val="20"/>
                <w:lang w:eastAsia="en-IN"/>
              </w:rPr>
              <w:t>34</w:t>
            </w:r>
          </w:p>
        </w:tc>
        <w:tc>
          <w:tcPr>
            <w:tcW w:w="853" w:type="dxa"/>
            <w:tcBorders>
              <w:top w:val="nil"/>
              <w:left w:val="nil"/>
              <w:bottom w:val="single" w:sz="8" w:space="0" w:color="auto"/>
              <w:right w:val="single" w:sz="8" w:space="0" w:color="auto"/>
            </w:tcBorders>
            <w:shd w:val="clear" w:color="000000" w:fill="FFFFFF"/>
            <w:noWrap/>
            <w:vAlign w:val="center"/>
            <w:hideMark/>
          </w:tcPr>
          <w:p w14:paraId="67C5D8A5" w14:textId="77777777" w:rsidR="0097059C" w:rsidRPr="0097059C" w:rsidRDefault="0097059C" w:rsidP="0097059C">
            <w:pPr>
              <w:spacing w:after="0" w:line="240" w:lineRule="auto"/>
              <w:jc w:val="center"/>
              <w:rPr>
                <w:rFonts w:ascii="Arial" w:eastAsia="Times New Roman" w:hAnsi="Arial" w:cs="Arial"/>
                <w:color w:val="000000"/>
                <w:sz w:val="20"/>
                <w:szCs w:val="20"/>
                <w:lang w:eastAsia="en-IN"/>
              </w:rPr>
            </w:pPr>
            <w:r w:rsidRPr="0097059C">
              <w:rPr>
                <w:rFonts w:ascii="Arial" w:eastAsia="Times New Roman" w:hAnsi="Arial" w:cs="Arial"/>
                <w:color w:val="000000"/>
                <w:sz w:val="20"/>
                <w:szCs w:val="20"/>
                <w:lang w:eastAsia="en-IN"/>
              </w:rPr>
              <w:t>34</w:t>
            </w:r>
          </w:p>
        </w:tc>
        <w:tc>
          <w:tcPr>
            <w:tcW w:w="853" w:type="dxa"/>
            <w:tcBorders>
              <w:top w:val="nil"/>
              <w:left w:val="nil"/>
              <w:bottom w:val="single" w:sz="8" w:space="0" w:color="auto"/>
              <w:right w:val="single" w:sz="8" w:space="0" w:color="auto"/>
            </w:tcBorders>
            <w:shd w:val="clear" w:color="000000" w:fill="FFFFFF"/>
            <w:noWrap/>
            <w:vAlign w:val="center"/>
            <w:hideMark/>
          </w:tcPr>
          <w:p w14:paraId="2C1524E2" w14:textId="77777777" w:rsidR="0097059C" w:rsidRPr="0097059C" w:rsidRDefault="0097059C" w:rsidP="0097059C">
            <w:pPr>
              <w:spacing w:after="0" w:line="240" w:lineRule="auto"/>
              <w:jc w:val="center"/>
              <w:rPr>
                <w:rFonts w:ascii="Arial" w:eastAsia="Times New Roman" w:hAnsi="Arial" w:cs="Arial"/>
                <w:color w:val="000000"/>
                <w:sz w:val="20"/>
                <w:szCs w:val="20"/>
                <w:lang w:eastAsia="en-IN"/>
              </w:rPr>
            </w:pPr>
            <w:r w:rsidRPr="0097059C">
              <w:rPr>
                <w:rFonts w:ascii="Arial" w:eastAsia="Times New Roman" w:hAnsi="Arial" w:cs="Arial"/>
                <w:color w:val="000000"/>
                <w:sz w:val="20"/>
                <w:szCs w:val="20"/>
                <w:lang w:eastAsia="en-IN"/>
              </w:rPr>
              <w:t>43</w:t>
            </w:r>
          </w:p>
        </w:tc>
        <w:tc>
          <w:tcPr>
            <w:tcW w:w="853" w:type="dxa"/>
            <w:tcBorders>
              <w:top w:val="nil"/>
              <w:left w:val="nil"/>
              <w:bottom w:val="single" w:sz="8" w:space="0" w:color="auto"/>
              <w:right w:val="single" w:sz="8" w:space="0" w:color="auto"/>
            </w:tcBorders>
            <w:shd w:val="clear" w:color="000000" w:fill="FFFFFF"/>
            <w:noWrap/>
            <w:vAlign w:val="center"/>
            <w:hideMark/>
          </w:tcPr>
          <w:p w14:paraId="4234BE01" w14:textId="77777777" w:rsidR="0097059C" w:rsidRPr="0097059C" w:rsidRDefault="0097059C" w:rsidP="0097059C">
            <w:pPr>
              <w:spacing w:after="0" w:line="240" w:lineRule="auto"/>
              <w:jc w:val="center"/>
              <w:rPr>
                <w:rFonts w:ascii="Arial" w:eastAsia="Times New Roman" w:hAnsi="Arial" w:cs="Arial"/>
                <w:color w:val="000000"/>
                <w:sz w:val="20"/>
                <w:szCs w:val="20"/>
                <w:lang w:eastAsia="en-IN"/>
              </w:rPr>
            </w:pPr>
            <w:r w:rsidRPr="0097059C">
              <w:rPr>
                <w:rFonts w:ascii="Arial" w:eastAsia="Times New Roman" w:hAnsi="Arial" w:cs="Arial"/>
                <w:color w:val="000000"/>
                <w:sz w:val="20"/>
                <w:szCs w:val="20"/>
                <w:lang w:eastAsia="en-IN"/>
              </w:rPr>
              <w:t>52</w:t>
            </w:r>
          </w:p>
        </w:tc>
      </w:tr>
      <w:tr w:rsidR="0097059C" w:rsidRPr="0097059C" w14:paraId="41C1B2A9" w14:textId="77777777" w:rsidTr="0097059C">
        <w:trPr>
          <w:trHeight w:val="378"/>
        </w:trPr>
        <w:tc>
          <w:tcPr>
            <w:tcW w:w="2347" w:type="dxa"/>
            <w:tcBorders>
              <w:top w:val="nil"/>
              <w:left w:val="single" w:sz="8" w:space="0" w:color="auto"/>
              <w:bottom w:val="single" w:sz="8" w:space="0" w:color="auto"/>
              <w:right w:val="single" w:sz="8" w:space="0" w:color="auto"/>
            </w:tcBorders>
            <w:shd w:val="clear" w:color="000000" w:fill="FFFFFF"/>
            <w:noWrap/>
            <w:vAlign w:val="center"/>
            <w:hideMark/>
          </w:tcPr>
          <w:p w14:paraId="0A7FAA70" w14:textId="77777777" w:rsidR="0097059C" w:rsidRPr="0097059C" w:rsidRDefault="0097059C" w:rsidP="0097059C">
            <w:pPr>
              <w:spacing w:after="0" w:line="240" w:lineRule="auto"/>
              <w:rPr>
                <w:rFonts w:ascii="Arial" w:eastAsia="Times New Roman" w:hAnsi="Arial" w:cs="Arial"/>
                <w:b/>
                <w:bCs/>
                <w:color w:val="000000"/>
                <w:sz w:val="20"/>
                <w:szCs w:val="20"/>
                <w:lang w:eastAsia="en-IN"/>
              </w:rPr>
            </w:pPr>
            <w:r w:rsidRPr="0097059C">
              <w:rPr>
                <w:rFonts w:ascii="Arial" w:eastAsia="Times New Roman" w:hAnsi="Arial" w:cs="Arial"/>
                <w:b/>
                <w:bCs/>
                <w:color w:val="000000"/>
                <w:sz w:val="20"/>
                <w:szCs w:val="20"/>
                <w:lang w:eastAsia="en-IN"/>
              </w:rPr>
              <w:t>Total</w:t>
            </w:r>
          </w:p>
        </w:tc>
        <w:tc>
          <w:tcPr>
            <w:tcW w:w="853" w:type="dxa"/>
            <w:tcBorders>
              <w:top w:val="nil"/>
              <w:left w:val="nil"/>
              <w:bottom w:val="single" w:sz="8" w:space="0" w:color="auto"/>
              <w:right w:val="single" w:sz="8" w:space="0" w:color="auto"/>
            </w:tcBorders>
            <w:shd w:val="clear" w:color="000000" w:fill="FFFFFF"/>
            <w:noWrap/>
            <w:vAlign w:val="center"/>
            <w:hideMark/>
          </w:tcPr>
          <w:p w14:paraId="5EBA39AA" w14:textId="77777777" w:rsidR="0097059C" w:rsidRPr="0097059C" w:rsidRDefault="0097059C" w:rsidP="0097059C">
            <w:pPr>
              <w:spacing w:after="0" w:line="240" w:lineRule="auto"/>
              <w:jc w:val="center"/>
              <w:rPr>
                <w:rFonts w:ascii="Arial" w:eastAsia="Times New Roman" w:hAnsi="Arial" w:cs="Arial"/>
                <w:b/>
                <w:bCs/>
                <w:color w:val="000000"/>
                <w:sz w:val="20"/>
                <w:szCs w:val="20"/>
                <w:lang w:eastAsia="en-IN"/>
              </w:rPr>
            </w:pPr>
            <w:r w:rsidRPr="0097059C">
              <w:rPr>
                <w:rFonts w:ascii="Arial" w:eastAsia="Times New Roman" w:hAnsi="Arial" w:cs="Arial"/>
                <w:b/>
                <w:bCs/>
                <w:color w:val="000000"/>
                <w:sz w:val="20"/>
                <w:szCs w:val="20"/>
                <w:lang w:eastAsia="en-IN"/>
              </w:rPr>
              <w:t>171</w:t>
            </w:r>
          </w:p>
        </w:tc>
        <w:tc>
          <w:tcPr>
            <w:tcW w:w="853" w:type="dxa"/>
            <w:tcBorders>
              <w:top w:val="nil"/>
              <w:left w:val="nil"/>
              <w:bottom w:val="single" w:sz="8" w:space="0" w:color="auto"/>
              <w:right w:val="single" w:sz="8" w:space="0" w:color="auto"/>
            </w:tcBorders>
            <w:shd w:val="clear" w:color="000000" w:fill="FFFFFF"/>
            <w:noWrap/>
            <w:vAlign w:val="center"/>
            <w:hideMark/>
          </w:tcPr>
          <w:p w14:paraId="29432AB1" w14:textId="77777777" w:rsidR="0097059C" w:rsidRPr="0097059C" w:rsidRDefault="0097059C" w:rsidP="0097059C">
            <w:pPr>
              <w:spacing w:after="0" w:line="240" w:lineRule="auto"/>
              <w:jc w:val="center"/>
              <w:rPr>
                <w:rFonts w:ascii="Arial" w:eastAsia="Times New Roman" w:hAnsi="Arial" w:cs="Arial"/>
                <w:b/>
                <w:bCs/>
                <w:color w:val="000000"/>
                <w:sz w:val="20"/>
                <w:szCs w:val="20"/>
                <w:lang w:eastAsia="en-IN"/>
              </w:rPr>
            </w:pPr>
            <w:r w:rsidRPr="0097059C">
              <w:rPr>
                <w:rFonts w:ascii="Arial" w:eastAsia="Times New Roman" w:hAnsi="Arial" w:cs="Arial"/>
                <w:b/>
                <w:bCs/>
                <w:color w:val="000000"/>
                <w:sz w:val="20"/>
                <w:szCs w:val="20"/>
                <w:lang w:eastAsia="en-IN"/>
              </w:rPr>
              <w:t>176</w:t>
            </w:r>
          </w:p>
        </w:tc>
        <w:tc>
          <w:tcPr>
            <w:tcW w:w="853" w:type="dxa"/>
            <w:tcBorders>
              <w:top w:val="nil"/>
              <w:left w:val="nil"/>
              <w:bottom w:val="single" w:sz="8" w:space="0" w:color="auto"/>
              <w:right w:val="single" w:sz="8" w:space="0" w:color="auto"/>
            </w:tcBorders>
            <w:shd w:val="clear" w:color="000000" w:fill="FFFFFF"/>
            <w:noWrap/>
            <w:vAlign w:val="center"/>
            <w:hideMark/>
          </w:tcPr>
          <w:p w14:paraId="10C98C6A" w14:textId="77777777" w:rsidR="0097059C" w:rsidRPr="0097059C" w:rsidRDefault="0097059C" w:rsidP="0097059C">
            <w:pPr>
              <w:spacing w:after="0" w:line="240" w:lineRule="auto"/>
              <w:jc w:val="center"/>
              <w:rPr>
                <w:rFonts w:ascii="Arial" w:eastAsia="Times New Roman" w:hAnsi="Arial" w:cs="Arial"/>
                <w:b/>
                <w:bCs/>
                <w:color w:val="000000"/>
                <w:sz w:val="20"/>
                <w:szCs w:val="20"/>
                <w:lang w:eastAsia="en-IN"/>
              </w:rPr>
            </w:pPr>
            <w:r w:rsidRPr="0097059C">
              <w:rPr>
                <w:rFonts w:ascii="Arial" w:eastAsia="Times New Roman" w:hAnsi="Arial" w:cs="Arial"/>
                <w:b/>
                <w:bCs/>
                <w:color w:val="000000"/>
                <w:sz w:val="20"/>
                <w:szCs w:val="20"/>
                <w:lang w:eastAsia="en-IN"/>
              </w:rPr>
              <w:t>180</w:t>
            </w:r>
          </w:p>
        </w:tc>
        <w:tc>
          <w:tcPr>
            <w:tcW w:w="853" w:type="dxa"/>
            <w:tcBorders>
              <w:top w:val="nil"/>
              <w:left w:val="nil"/>
              <w:bottom w:val="single" w:sz="8" w:space="0" w:color="auto"/>
              <w:right w:val="single" w:sz="8" w:space="0" w:color="auto"/>
            </w:tcBorders>
            <w:shd w:val="clear" w:color="000000" w:fill="FFFFFF"/>
            <w:noWrap/>
            <w:vAlign w:val="center"/>
            <w:hideMark/>
          </w:tcPr>
          <w:p w14:paraId="1F1C7642" w14:textId="77777777" w:rsidR="0097059C" w:rsidRPr="0097059C" w:rsidRDefault="0097059C" w:rsidP="0097059C">
            <w:pPr>
              <w:spacing w:after="0" w:line="240" w:lineRule="auto"/>
              <w:jc w:val="center"/>
              <w:rPr>
                <w:rFonts w:ascii="Arial" w:eastAsia="Times New Roman" w:hAnsi="Arial" w:cs="Arial"/>
                <w:b/>
                <w:bCs/>
                <w:color w:val="000000"/>
                <w:sz w:val="20"/>
                <w:szCs w:val="20"/>
                <w:lang w:eastAsia="en-IN"/>
              </w:rPr>
            </w:pPr>
            <w:r w:rsidRPr="0097059C">
              <w:rPr>
                <w:rFonts w:ascii="Arial" w:eastAsia="Times New Roman" w:hAnsi="Arial" w:cs="Arial"/>
                <w:b/>
                <w:bCs/>
                <w:color w:val="000000"/>
                <w:sz w:val="20"/>
                <w:szCs w:val="20"/>
                <w:lang w:eastAsia="en-IN"/>
              </w:rPr>
              <w:t>186</w:t>
            </w:r>
          </w:p>
        </w:tc>
        <w:tc>
          <w:tcPr>
            <w:tcW w:w="853" w:type="dxa"/>
            <w:tcBorders>
              <w:top w:val="nil"/>
              <w:left w:val="nil"/>
              <w:bottom w:val="single" w:sz="8" w:space="0" w:color="auto"/>
              <w:right w:val="single" w:sz="8" w:space="0" w:color="auto"/>
            </w:tcBorders>
            <w:shd w:val="clear" w:color="000000" w:fill="FFFFFF"/>
            <w:noWrap/>
            <w:vAlign w:val="center"/>
            <w:hideMark/>
          </w:tcPr>
          <w:p w14:paraId="21F17AD9" w14:textId="77777777" w:rsidR="0097059C" w:rsidRPr="0097059C" w:rsidRDefault="0097059C" w:rsidP="0097059C">
            <w:pPr>
              <w:spacing w:after="0" w:line="240" w:lineRule="auto"/>
              <w:jc w:val="center"/>
              <w:rPr>
                <w:rFonts w:ascii="Arial" w:eastAsia="Times New Roman" w:hAnsi="Arial" w:cs="Arial"/>
                <w:b/>
                <w:bCs/>
                <w:color w:val="000000"/>
                <w:sz w:val="20"/>
                <w:szCs w:val="20"/>
                <w:lang w:eastAsia="en-IN"/>
              </w:rPr>
            </w:pPr>
            <w:r w:rsidRPr="0097059C">
              <w:rPr>
                <w:rFonts w:ascii="Arial" w:eastAsia="Times New Roman" w:hAnsi="Arial" w:cs="Arial"/>
                <w:b/>
                <w:bCs/>
                <w:color w:val="000000"/>
                <w:sz w:val="20"/>
                <w:szCs w:val="20"/>
                <w:lang w:eastAsia="en-IN"/>
              </w:rPr>
              <w:t>190</w:t>
            </w:r>
          </w:p>
        </w:tc>
        <w:tc>
          <w:tcPr>
            <w:tcW w:w="853" w:type="dxa"/>
            <w:tcBorders>
              <w:top w:val="nil"/>
              <w:left w:val="nil"/>
              <w:bottom w:val="single" w:sz="8" w:space="0" w:color="auto"/>
              <w:right w:val="single" w:sz="8" w:space="0" w:color="auto"/>
            </w:tcBorders>
            <w:shd w:val="clear" w:color="000000" w:fill="FFFFFF"/>
            <w:noWrap/>
            <w:vAlign w:val="center"/>
            <w:hideMark/>
          </w:tcPr>
          <w:p w14:paraId="4802AB80" w14:textId="77777777" w:rsidR="0097059C" w:rsidRPr="0097059C" w:rsidRDefault="0097059C" w:rsidP="0097059C">
            <w:pPr>
              <w:spacing w:after="0" w:line="240" w:lineRule="auto"/>
              <w:jc w:val="center"/>
              <w:rPr>
                <w:rFonts w:ascii="Arial" w:eastAsia="Times New Roman" w:hAnsi="Arial" w:cs="Arial"/>
                <w:b/>
                <w:bCs/>
                <w:color w:val="000000"/>
                <w:sz w:val="20"/>
                <w:szCs w:val="20"/>
                <w:lang w:eastAsia="en-IN"/>
              </w:rPr>
            </w:pPr>
            <w:r w:rsidRPr="0097059C">
              <w:rPr>
                <w:rFonts w:ascii="Arial" w:eastAsia="Times New Roman" w:hAnsi="Arial" w:cs="Arial"/>
                <w:b/>
                <w:bCs/>
                <w:color w:val="000000"/>
                <w:sz w:val="20"/>
                <w:szCs w:val="20"/>
                <w:lang w:eastAsia="en-IN"/>
              </w:rPr>
              <w:t>178</w:t>
            </w:r>
          </w:p>
        </w:tc>
        <w:tc>
          <w:tcPr>
            <w:tcW w:w="853" w:type="dxa"/>
            <w:tcBorders>
              <w:top w:val="nil"/>
              <w:left w:val="nil"/>
              <w:bottom w:val="single" w:sz="8" w:space="0" w:color="auto"/>
              <w:right w:val="single" w:sz="8" w:space="0" w:color="auto"/>
            </w:tcBorders>
            <w:shd w:val="clear" w:color="000000" w:fill="FFFFFF"/>
            <w:noWrap/>
            <w:vAlign w:val="center"/>
            <w:hideMark/>
          </w:tcPr>
          <w:p w14:paraId="297A3115" w14:textId="77777777" w:rsidR="0097059C" w:rsidRPr="0097059C" w:rsidRDefault="0097059C" w:rsidP="0097059C">
            <w:pPr>
              <w:spacing w:after="0" w:line="240" w:lineRule="auto"/>
              <w:jc w:val="center"/>
              <w:rPr>
                <w:rFonts w:ascii="Arial" w:eastAsia="Times New Roman" w:hAnsi="Arial" w:cs="Arial"/>
                <w:b/>
                <w:bCs/>
                <w:color w:val="000000"/>
                <w:sz w:val="20"/>
                <w:szCs w:val="20"/>
                <w:lang w:eastAsia="en-IN"/>
              </w:rPr>
            </w:pPr>
            <w:r w:rsidRPr="0097059C">
              <w:rPr>
                <w:rFonts w:ascii="Arial" w:eastAsia="Times New Roman" w:hAnsi="Arial" w:cs="Arial"/>
                <w:b/>
                <w:bCs/>
                <w:color w:val="000000"/>
                <w:sz w:val="20"/>
                <w:szCs w:val="20"/>
                <w:lang w:eastAsia="en-IN"/>
              </w:rPr>
              <w:t>187</w:t>
            </w:r>
          </w:p>
        </w:tc>
        <w:tc>
          <w:tcPr>
            <w:tcW w:w="853" w:type="dxa"/>
            <w:tcBorders>
              <w:top w:val="nil"/>
              <w:left w:val="nil"/>
              <w:bottom w:val="single" w:sz="8" w:space="0" w:color="auto"/>
              <w:right w:val="single" w:sz="8" w:space="0" w:color="auto"/>
            </w:tcBorders>
            <w:shd w:val="clear" w:color="000000" w:fill="FFFFFF"/>
            <w:noWrap/>
            <w:vAlign w:val="center"/>
            <w:hideMark/>
          </w:tcPr>
          <w:p w14:paraId="4FB9B577" w14:textId="77777777" w:rsidR="0097059C" w:rsidRPr="0097059C" w:rsidRDefault="0097059C" w:rsidP="0097059C">
            <w:pPr>
              <w:spacing w:after="0" w:line="240" w:lineRule="auto"/>
              <w:jc w:val="center"/>
              <w:rPr>
                <w:rFonts w:ascii="Arial" w:eastAsia="Times New Roman" w:hAnsi="Arial" w:cs="Arial"/>
                <w:b/>
                <w:bCs/>
                <w:color w:val="000000"/>
                <w:sz w:val="20"/>
                <w:szCs w:val="20"/>
                <w:lang w:eastAsia="en-IN"/>
              </w:rPr>
            </w:pPr>
            <w:r w:rsidRPr="0097059C">
              <w:rPr>
                <w:rFonts w:ascii="Arial" w:eastAsia="Times New Roman" w:hAnsi="Arial" w:cs="Arial"/>
                <w:b/>
                <w:bCs/>
                <w:color w:val="000000"/>
                <w:sz w:val="20"/>
                <w:szCs w:val="20"/>
                <w:lang w:eastAsia="en-IN"/>
              </w:rPr>
              <w:t>229</w:t>
            </w:r>
          </w:p>
        </w:tc>
        <w:tc>
          <w:tcPr>
            <w:tcW w:w="853" w:type="dxa"/>
            <w:tcBorders>
              <w:top w:val="nil"/>
              <w:left w:val="nil"/>
              <w:bottom w:val="single" w:sz="8" w:space="0" w:color="auto"/>
              <w:right w:val="single" w:sz="8" w:space="0" w:color="auto"/>
            </w:tcBorders>
            <w:shd w:val="clear" w:color="000000" w:fill="FFFFFF"/>
            <w:noWrap/>
            <w:vAlign w:val="center"/>
            <w:hideMark/>
          </w:tcPr>
          <w:p w14:paraId="227370F9" w14:textId="77777777" w:rsidR="0097059C" w:rsidRPr="0097059C" w:rsidRDefault="0097059C" w:rsidP="0097059C">
            <w:pPr>
              <w:spacing w:after="0" w:line="240" w:lineRule="auto"/>
              <w:jc w:val="center"/>
              <w:rPr>
                <w:rFonts w:ascii="Arial" w:eastAsia="Times New Roman" w:hAnsi="Arial" w:cs="Arial"/>
                <w:b/>
                <w:bCs/>
                <w:color w:val="000000"/>
                <w:sz w:val="20"/>
                <w:szCs w:val="20"/>
                <w:lang w:eastAsia="en-IN"/>
              </w:rPr>
            </w:pPr>
            <w:r w:rsidRPr="0097059C">
              <w:rPr>
                <w:rFonts w:ascii="Arial" w:eastAsia="Times New Roman" w:hAnsi="Arial" w:cs="Arial"/>
                <w:b/>
                <w:bCs/>
                <w:color w:val="000000"/>
                <w:sz w:val="20"/>
                <w:szCs w:val="20"/>
                <w:lang w:eastAsia="en-IN"/>
              </w:rPr>
              <w:t>282</w:t>
            </w:r>
          </w:p>
        </w:tc>
      </w:tr>
    </w:tbl>
    <w:p w14:paraId="18033955" w14:textId="364CDCD4" w:rsidR="00E03735" w:rsidRDefault="00881A72" w:rsidP="00831834">
      <w:pPr>
        <w:spacing w:line="360" w:lineRule="auto"/>
        <w:jc w:val="both"/>
        <w:rPr>
          <w:rFonts w:ascii="Arial" w:hAnsi="Arial" w:cs="Arial"/>
          <w:color w:val="000000" w:themeColor="text1"/>
          <w:sz w:val="24"/>
          <w:szCs w:val="24"/>
        </w:rPr>
        <w:sectPr w:rsidR="00E03735" w:rsidSect="00600A5E">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r w:rsidRPr="002B5730">
        <w:rPr>
          <w:b/>
          <w:noProof/>
          <w:color w:val="000000" w:themeColor="text1"/>
        </w:rPr>
        <mc:AlternateContent>
          <mc:Choice Requires="wps">
            <w:drawing>
              <wp:anchor distT="0" distB="0" distL="114300" distR="114300" simplePos="0" relativeHeight="252477440" behindDoc="0" locked="0" layoutInCell="1" allowOverlap="1" wp14:anchorId="051FF21E" wp14:editId="04A472B7">
                <wp:simplePos x="0" y="0"/>
                <wp:positionH relativeFrom="margin">
                  <wp:posOffset>3194050</wp:posOffset>
                </wp:positionH>
                <wp:positionV relativeFrom="paragraph">
                  <wp:posOffset>271499</wp:posOffset>
                </wp:positionV>
                <wp:extent cx="3297555" cy="307777"/>
                <wp:effectExtent l="0" t="0" r="0" b="0"/>
                <wp:wrapNone/>
                <wp:docPr id="1267" name="TextBox 4"/>
                <wp:cNvGraphicFramePr/>
                <a:graphic xmlns:a="http://schemas.openxmlformats.org/drawingml/2006/main">
                  <a:graphicData uri="http://schemas.microsoft.com/office/word/2010/wordprocessingShape">
                    <wps:wsp>
                      <wps:cNvSpPr txBox="1"/>
                      <wps:spPr>
                        <a:xfrm>
                          <a:off x="0" y="0"/>
                          <a:ext cx="3297555" cy="307777"/>
                        </a:xfrm>
                        <a:prstGeom prst="rect">
                          <a:avLst/>
                        </a:prstGeom>
                        <a:noFill/>
                      </wps:spPr>
                      <wps:txbx>
                        <w:txbxContent>
                          <w:p w14:paraId="777D493E" w14:textId="77777777" w:rsidR="008D1421" w:rsidRPr="00687E98" w:rsidRDefault="008D1421" w:rsidP="008D1421">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Others include Défense, Aerospace, Electrical and electronics etc.</w:t>
                            </w:r>
                          </w:p>
                          <w:p w14:paraId="1C6FCA1C" w14:textId="77777777" w:rsidR="008D1421" w:rsidRPr="00687E98" w:rsidRDefault="008D1421" w:rsidP="008D1421">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wps:txbx>
                      <wps:bodyPr wrap="square" rtlCol="0">
                        <a:spAutoFit/>
                      </wps:bodyPr>
                    </wps:wsp>
                  </a:graphicData>
                </a:graphic>
                <wp14:sizeRelH relativeFrom="margin">
                  <wp14:pctWidth>0</wp14:pctWidth>
                </wp14:sizeRelH>
              </wp:anchor>
            </w:drawing>
          </mc:Choice>
          <mc:Fallback>
            <w:pict>
              <v:shape w14:anchorId="051FF21E" id="_x0000_s1085" type="#_x0000_t202" style="position:absolute;left:0;text-align:left;margin-left:251.5pt;margin-top:21.4pt;width:259.65pt;height:24.25pt;z-index:25247744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" filled="f" stroked="f">
                <v:textbox style="mso-fit-shape-to-text:t">
                  <w:txbxContent>
                    <w:p w14:paraId="777D493E" w14:textId="77777777" w:rsidR="008D1421" w:rsidRPr="00687E98" w:rsidRDefault="008D1421" w:rsidP="008D1421">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Others include Défense, Aerospace, Electrical and electronics etc.</w:t>
                      </w:r>
                    </w:p>
                    <w:p w14:paraId="1C6FCA1C" w14:textId="77777777" w:rsidR="008D1421" w:rsidRPr="00687E98" w:rsidRDefault="008D1421" w:rsidP="008D1421">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v:textbox>
                <w10:wrap anchorx="margin"/>
              </v:shape>
            </w:pict>
          </mc:Fallback>
        </mc:AlternateContent>
      </w:r>
    </w:p>
    <w:p w14:paraId="31A717B9" w14:textId="37F7BE50" w:rsidR="00A72FE3" w:rsidRDefault="00A72FE3">
      <w:pPr>
        <w:rPr>
          <w:color w:val="000000" w:themeColor="text1"/>
        </w:rPr>
      </w:pPr>
    </w:p>
    <w:p w14:paraId="3C00CFA5" w14:textId="272EDBB2" w:rsidR="00555BDB" w:rsidRPr="0061645E" w:rsidRDefault="00555BDB" w:rsidP="0061645E">
      <w:pPr>
        <w:spacing w:line="360" w:lineRule="auto"/>
        <w:rPr>
          <w:rFonts w:ascii="Arial" w:hAnsi="Arial" w:cs="Arial"/>
          <w:b/>
          <w:bCs/>
          <w:sz w:val="24"/>
          <w:szCs w:val="24"/>
        </w:rPr>
      </w:pPr>
      <w:r w:rsidRPr="0061645E">
        <w:rPr>
          <w:rFonts w:ascii="Arial" w:hAnsi="Arial" w:cs="Arial"/>
          <w:b/>
          <w:bCs/>
          <w:sz w:val="24"/>
          <w:szCs w:val="24"/>
        </w:rPr>
        <w:t>3.2.3.4. Demand By Type</w:t>
      </w:r>
    </w:p>
    <w:p w14:paraId="49CD14A9" w14:textId="1860739E" w:rsidR="00555BDB" w:rsidRPr="0061645E" w:rsidRDefault="00555BDB" w:rsidP="0061645E">
      <w:pPr>
        <w:spacing w:line="360" w:lineRule="auto"/>
        <w:rPr>
          <w:rFonts w:ascii="Arial" w:hAnsi="Arial" w:cs="Arial"/>
          <w:b/>
          <w:bCs/>
          <w:sz w:val="24"/>
          <w:szCs w:val="24"/>
        </w:rPr>
      </w:pPr>
      <w:r w:rsidRPr="0061645E">
        <w:rPr>
          <w:rFonts w:ascii="Arial" w:hAnsi="Arial" w:cs="Arial"/>
          <w:b/>
          <w:bCs/>
          <w:sz w:val="24"/>
          <w:szCs w:val="24"/>
        </w:rPr>
        <w:t>Europe Vinyl Ester Resin Demand, By Type, By Volume</w:t>
      </w:r>
      <w:r w:rsidR="007C5B32">
        <w:rPr>
          <w:rFonts w:ascii="Arial" w:hAnsi="Arial" w:cs="Arial"/>
          <w:b/>
          <w:bCs/>
          <w:sz w:val="24"/>
          <w:szCs w:val="24"/>
        </w:rPr>
        <w:t xml:space="preserve"> (000’ </w:t>
      </w:r>
      <w:r w:rsidR="00F81BEE">
        <w:rPr>
          <w:rFonts w:ascii="Arial" w:hAnsi="Arial" w:cs="Arial"/>
          <w:b/>
          <w:bCs/>
          <w:sz w:val="24"/>
          <w:szCs w:val="24"/>
        </w:rPr>
        <w:t>Tonnes) (%)</w:t>
      </w:r>
      <w:r w:rsidRPr="0061645E">
        <w:rPr>
          <w:rFonts w:ascii="Arial" w:hAnsi="Arial" w:cs="Arial"/>
          <w:b/>
          <w:bCs/>
          <w:sz w:val="24"/>
          <w:szCs w:val="24"/>
        </w:rPr>
        <w:t>, 2015–2030F</w:t>
      </w:r>
    </w:p>
    <w:p w14:paraId="2ABD1168" w14:textId="1E6C4E33" w:rsidR="00555BDB" w:rsidRDefault="00555BDB">
      <w:pPr>
        <w:rPr>
          <w:color w:val="000000" w:themeColor="text1"/>
        </w:rPr>
        <w:sectPr w:rsidR="00555BDB" w:rsidSect="00600A5E">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4B3AF34C" w14:textId="30A6EB00" w:rsidR="0069198A" w:rsidRDefault="0068383C">
      <w:pPr>
        <w:rPr>
          <w:color w:val="000000" w:themeColor="text1"/>
        </w:rPr>
      </w:pPr>
      <w:r w:rsidRPr="002B5730">
        <w:rPr>
          <w:bCs/>
          <w:noProof/>
          <w:color w:val="000000" w:themeColor="text1"/>
        </w:rPr>
        <mc:AlternateContent>
          <mc:Choice Requires="wps">
            <w:drawing>
              <wp:anchor distT="0" distB="0" distL="114300" distR="114300" simplePos="0" relativeHeight="252024832" behindDoc="0" locked="0" layoutInCell="1" allowOverlap="1" wp14:anchorId="3F62677D" wp14:editId="1A12E950">
                <wp:simplePos x="0" y="0"/>
                <wp:positionH relativeFrom="margin">
                  <wp:posOffset>2194560</wp:posOffset>
                </wp:positionH>
                <wp:positionV relativeFrom="paragraph">
                  <wp:posOffset>2752725</wp:posOffset>
                </wp:positionV>
                <wp:extent cx="4333875" cy="307340"/>
                <wp:effectExtent l="0" t="0" r="0" b="0"/>
                <wp:wrapNone/>
                <wp:docPr id="1088" name="TextBox 22"/>
                <wp:cNvGraphicFramePr/>
                <a:graphic xmlns:a="http://schemas.openxmlformats.org/drawingml/2006/main">
                  <a:graphicData uri="http://schemas.microsoft.com/office/word/2010/wordprocessingShape">
                    <wps:wsp>
                      <wps:cNvSpPr txBox="1"/>
                      <wps:spPr>
                        <a:xfrm>
                          <a:off x="0" y="0"/>
                          <a:ext cx="4333875" cy="307340"/>
                        </a:xfrm>
                        <a:prstGeom prst="rect">
                          <a:avLst/>
                        </a:prstGeom>
                        <a:noFill/>
                      </wps:spPr>
                      <wps:txbx>
                        <w:txbxContent>
                          <w:p w14:paraId="264B2EC2" w14:textId="77777777" w:rsidR="0062149D" w:rsidRPr="00687E98" w:rsidRDefault="0062149D" w:rsidP="0062149D">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Others include Urethane Modified vinyl ester resin, Elastomer Modified vinyl ester resin etc.</w:t>
                            </w:r>
                          </w:p>
                          <w:p w14:paraId="2D4D86E5" w14:textId="77777777" w:rsidR="0062149D" w:rsidRPr="00687E98" w:rsidRDefault="0062149D" w:rsidP="0062149D">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wps:txbx>
                      <wps:bodyPr wrap="square" rtlCol="0">
                        <a:spAutoFit/>
                      </wps:bodyPr>
                    </wps:wsp>
                  </a:graphicData>
                </a:graphic>
                <wp14:sizeRelH relativeFrom="margin">
                  <wp14:pctWidth>0</wp14:pctWidth>
                </wp14:sizeRelH>
              </wp:anchor>
            </w:drawing>
          </mc:Choice>
          <mc:Fallback>
            <w:pict>
              <v:shape w14:anchorId="3F62677D" id="_x0000_s1086" type="#_x0000_t202" style="position:absolute;margin-left:172.8pt;margin-top:216.75pt;width:341.25pt;height:24.2pt;z-index:25202483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" filled="f" stroked="f">
                <v:textbox style="mso-fit-shape-to-text:t">
                  <w:txbxContent>
                    <w:p w14:paraId="264B2EC2" w14:textId="77777777" w:rsidR="0062149D" w:rsidRPr="00687E98" w:rsidRDefault="0062149D" w:rsidP="0062149D">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Others include Urethane Modified vinyl ester resin, Elastomer Modified vinyl ester resin etc.</w:t>
                      </w:r>
                    </w:p>
                    <w:p w14:paraId="2D4D86E5" w14:textId="77777777" w:rsidR="0062149D" w:rsidRPr="00687E98" w:rsidRDefault="0062149D" w:rsidP="0062149D">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v:textbox>
                <w10:wrap anchorx="margin"/>
              </v:shape>
            </w:pict>
          </mc:Fallback>
        </mc:AlternateContent>
      </w:r>
      <w:r w:rsidR="0013644D" w:rsidRPr="002B5730">
        <w:rPr>
          <w:noProof/>
          <w:color w:val="000000" w:themeColor="text1"/>
        </w:rPr>
        <w:drawing>
          <wp:inline distT="0" distB="0" distL="0" distR="0" wp14:anchorId="3EBB95C7" wp14:editId="4B4A9C1B">
            <wp:extent cx="6448425" cy="2828925"/>
            <wp:effectExtent l="0" t="0" r="0" b="0"/>
            <wp:docPr id="22" name="Chart 22">
              <a:extLst xmlns:a="http://schemas.openxmlformats.org/drawingml/2006/main">
                <a:ext uri="{FF2B5EF4-FFF2-40B4-BE49-F238E27FC236}">
                  <a16:creationId xmlns:a16="http://schemas.microsoft.com/office/drawing/2014/main" id="{5083EE75-E38F-4D2E-83CF-7096F52B3E5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p w14:paraId="3A780397" w14:textId="48ED63D4" w:rsidR="00E03735" w:rsidRDefault="00E03735">
      <w:pPr>
        <w:rPr>
          <w:color w:val="000000" w:themeColor="text1"/>
        </w:rPr>
      </w:pPr>
    </w:p>
    <w:tbl>
      <w:tblPr>
        <w:tblW w:w="10461" w:type="dxa"/>
        <w:tblInd w:w="-185" w:type="dxa"/>
        <w:tblLook w:val="04A0" w:firstRow="1" w:lastRow="0" w:firstColumn="1" w:lastColumn="0" w:noHBand="0" w:noVBand="1"/>
      </w:tblPr>
      <w:tblGrid>
        <w:gridCol w:w="2003"/>
        <w:gridCol w:w="877"/>
        <w:gridCol w:w="877"/>
        <w:gridCol w:w="877"/>
        <w:gridCol w:w="878"/>
        <w:gridCol w:w="1002"/>
        <w:gridCol w:w="997"/>
        <w:gridCol w:w="997"/>
        <w:gridCol w:w="997"/>
        <w:gridCol w:w="956"/>
      </w:tblGrid>
      <w:tr w:rsidR="008D1421" w:rsidRPr="008D1421" w14:paraId="726CD1FC" w14:textId="77777777" w:rsidTr="00881A72">
        <w:trPr>
          <w:trHeight w:val="429"/>
        </w:trPr>
        <w:tc>
          <w:tcPr>
            <w:tcW w:w="2003" w:type="dxa"/>
            <w:tcBorders>
              <w:top w:val="single" w:sz="4" w:space="0" w:color="auto"/>
              <w:left w:val="single" w:sz="4" w:space="0" w:color="auto"/>
              <w:bottom w:val="single" w:sz="4" w:space="0" w:color="auto"/>
              <w:right w:val="single" w:sz="4" w:space="0" w:color="auto"/>
            </w:tcBorders>
            <w:shd w:val="clear" w:color="auto" w:fill="C00000"/>
            <w:noWrap/>
            <w:vAlign w:val="center"/>
            <w:hideMark/>
          </w:tcPr>
          <w:p w14:paraId="7E5E23C0" w14:textId="01DBF98D" w:rsidR="008D1421" w:rsidRPr="008D1421" w:rsidRDefault="008D1421" w:rsidP="00BF252C">
            <w:pPr>
              <w:spacing w:after="0" w:line="240" w:lineRule="auto"/>
              <w:jc w:val="center"/>
              <w:rPr>
                <w:rFonts w:ascii="Arial" w:eastAsia="Times New Roman" w:hAnsi="Arial" w:cs="Arial"/>
                <w:b/>
                <w:bCs/>
                <w:color w:val="FFFFFF" w:themeColor="background1"/>
                <w:sz w:val="20"/>
                <w:szCs w:val="20"/>
                <w:lang w:val="en-US"/>
              </w:rPr>
            </w:pPr>
            <w:r w:rsidRPr="008D1421">
              <w:rPr>
                <w:rFonts w:ascii="Arial" w:eastAsia="Times New Roman" w:hAnsi="Arial" w:cs="Arial"/>
                <w:b/>
                <w:bCs/>
                <w:color w:val="FFFFFF" w:themeColor="background1"/>
                <w:sz w:val="20"/>
                <w:szCs w:val="20"/>
                <w:lang w:val="en-US"/>
              </w:rPr>
              <w:t>Demand by Type</w:t>
            </w:r>
            <w:r w:rsidR="007C5B32">
              <w:rPr>
                <w:rFonts w:ascii="Arial" w:eastAsia="Times New Roman" w:hAnsi="Arial" w:cs="Arial"/>
                <w:b/>
                <w:bCs/>
                <w:color w:val="FFFFFF" w:themeColor="background1"/>
                <w:sz w:val="20"/>
                <w:szCs w:val="20"/>
                <w:lang w:val="en-US"/>
              </w:rPr>
              <w:t xml:space="preserve"> </w:t>
            </w:r>
          </w:p>
        </w:tc>
        <w:tc>
          <w:tcPr>
            <w:tcW w:w="877" w:type="dxa"/>
            <w:tcBorders>
              <w:top w:val="single" w:sz="4" w:space="0" w:color="auto"/>
              <w:left w:val="nil"/>
              <w:bottom w:val="single" w:sz="4" w:space="0" w:color="auto"/>
              <w:right w:val="single" w:sz="4" w:space="0" w:color="auto"/>
            </w:tcBorders>
            <w:shd w:val="clear" w:color="auto" w:fill="C00000"/>
            <w:noWrap/>
            <w:vAlign w:val="center"/>
            <w:hideMark/>
          </w:tcPr>
          <w:p w14:paraId="7C8E7E39" w14:textId="77777777" w:rsidR="008D1421" w:rsidRPr="008D1421" w:rsidRDefault="008D1421" w:rsidP="00BF252C">
            <w:pPr>
              <w:spacing w:after="0" w:line="480" w:lineRule="auto"/>
              <w:jc w:val="center"/>
              <w:rPr>
                <w:rFonts w:ascii="Arial" w:eastAsia="Times New Roman" w:hAnsi="Arial" w:cs="Arial"/>
                <w:b/>
                <w:bCs/>
                <w:color w:val="FFFFFF" w:themeColor="background1"/>
                <w:sz w:val="20"/>
                <w:szCs w:val="20"/>
                <w:lang w:val="en-US"/>
              </w:rPr>
            </w:pPr>
            <w:r w:rsidRPr="008D1421">
              <w:rPr>
                <w:rFonts w:ascii="Arial" w:eastAsia="Times New Roman" w:hAnsi="Arial" w:cs="Arial"/>
                <w:b/>
                <w:bCs/>
                <w:color w:val="FFFFFF" w:themeColor="background1"/>
                <w:sz w:val="20"/>
                <w:szCs w:val="20"/>
                <w:lang w:val="en-US"/>
              </w:rPr>
              <w:t>2015</w:t>
            </w:r>
          </w:p>
        </w:tc>
        <w:tc>
          <w:tcPr>
            <w:tcW w:w="877" w:type="dxa"/>
            <w:tcBorders>
              <w:top w:val="single" w:sz="4" w:space="0" w:color="auto"/>
              <w:left w:val="nil"/>
              <w:bottom w:val="single" w:sz="4" w:space="0" w:color="auto"/>
              <w:right w:val="single" w:sz="4" w:space="0" w:color="auto"/>
            </w:tcBorders>
            <w:shd w:val="clear" w:color="auto" w:fill="C00000"/>
            <w:noWrap/>
            <w:vAlign w:val="center"/>
            <w:hideMark/>
          </w:tcPr>
          <w:p w14:paraId="018D4C1E" w14:textId="77777777" w:rsidR="008D1421" w:rsidRPr="008D1421" w:rsidRDefault="008D1421" w:rsidP="00BF252C">
            <w:pPr>
              <w:spacing w:after="0" w:line="480" w:lineRule="auto"/>
              <w:jc w:val="center"/>
              <w:rPr>
                <w:rFonts w:ascii="Arial" w:eastAsia="Times New Roman" w:hAnsi="Arial" w:cs="Arial"/>
                <w:b/>
                <w:bCs/>
                <w:color w:val="FFFFFF" w:themeColor="background1"/>
                <w:sz w:val="20"/>
                <w:szCs w:val="20"/>
                <w:lang w:val="en-US"/>
              </w:rPr>
            </w:pPr>
            <w:r w:rsidRPr="008D1421">
              <w:rPr>
                <w:rFonts w:ascii="Arial" w:eastAsia="Times New Roman" w:hAnsi="Arial" w:cs="Arial"/>
                <w:b/>
                <w:bCs/>
                <w:color w:val="FFFFFF" w:themeColor="background1"/>
                <w:sz w:val="20"/>
                <w:szCs w:val="20"/>
                <w:lang w:val="en-US"/>
              </w:rPr>
              <w:t>2016</w:t>
            </w:r>
          </w:p>
        </w:tc>
        <w:tc>
          <w:tcPr>
            <w:tcW w:w="877" w:type="dxa"/>
            <w:tcBorders>
              <w:top w:val="single" w:sz="4" w:space="0" w:color="auto"/>
              <w:left w:val="nil"/>
              <w:bottom w:val="single" w:sz="4" w:space="0" w:color="auto"/>
              <w:right w:val="single" w:sz="4" w:space="0" w:color="auto"/>
            </w:tcBorders>
            <w:shd w:val="clear" w:color="auto" w:fill="C00000"/>
            <w:noWrap/>
            <w:vAlign w:val="bottom"/>
            <w:hideMark/>
          </w:tcPr>
          <w:p w14:paraId="24ADD4AC" w14:textId="77777777" w:rsidR="008D1421" w:rsidRPr="008D1421" w:rsidRDefault="008D1421" w:rsidP="00BF252C">
            <w:pPr>
              <w:spacing w:after="0" w:line="480" w:lineRule="auto"/>
              <w:jc w:val="center"/>
              <w:rPr>
                <w:rFonts w:ascii="Arial" w:eastAsia="Times New Roman" w:hAnsi="Arial" w:cs="Arial"/>
                <w:b/>
                <w:bCs/>
                <w:color w:val="FFFFFF" w:themeColor="background1"/>
                <w:sz w:val="20"/>
                <w:szCs w:val="20"/>
                <w:lang w:val="en-US"/>
              </w:rPr>
            </w:pPr>
            <w:r w:rsidRPr="008D1421">
              <w:rPr>
                <w:rFonts w:ascii="Arial" w:eastAsia="Times New Roman" w:hAnsi="Arial" w:cs="Arial"/>
                <w:b/>
                <w:bCs/>
                <w:color w:val="FFFFFF" w:themeColor="background1"/>
                <w:sz w:val="20"/>
                <w:szCs w:val="20"/>
                <w:lang w:val="en-US"/>
              </w:rPr>
              <w:t>2017</w:t>
            </w:r>
          </w:p>
        </w:tc>
        <w:tc>
          <w:tcPr>
            <w:tcW w:w="878" w:type="dxa"/>
            <w:tcBorders>
              <w:top w:val="single" w:sz="4" w:space="0" w:color="auto"/>
              <w:left w:val="nil"/>
              <w:bottom w:val="single" w:sz="4" w:space="0" w:color="auto"/>
              <w:right w:val="single" w:sz="4" w:space="0" w:color="auto"/>
            </w:tcBorders>
            <w:shd w:val="clear" w:color="auto" w:fill="C00000"/>
            <w:noWrap/>
            <w:vAlign w:val="bottom"/>
            <w:hideMark/>
          </w:tcPr>
          <w:p w14:paraId="3BC47FAF" w14:textId="77777777" w:rsidR="008D1421" w:rsidRPr="008D1421" w:rsidRDefault="008D1421" w:rsidP="00BF252C">
            <w:pPr>
              <w:spacing w:after="0" w:line="480" w:lineRule="auto"/>
              <w:jc w:val="center"/>
              <w:rPr>
                <w:rFonts w:ascii="Arial" w:eastAsia="Times New Roman" w:hAnsi="Arial" w:cs="Arial"/>
                <w:b/>
                <w:bCs/>
                <w:color w:val="FFFFFF" w:themeColor="background1"/>
                <w:sz w:val="20"/>
                <w:szCs w:val="20"/>
                <w:lang w:val="en-US"/>
              </w:rPr>
            </w:pPr>
            <w:r w:rsidRPr="008D1421">
              <w:rPr>
                <w:rFonts w:ascii="Arial" w:eastAsia="Times New Roman" w:hAnsi="Arial" w:cs="Arial"/>
                <w:b/>
                <w:bCs/>
                <w:color w:val="FFFFFF" w:themeColor="background1"/>
                <w:sz w:val="20"/>
                <w:szCs w:val="20"/>
                <w:lang w:val="en-US"/>
              </w:rPr>
              <w:t>2018</w:t>
            </w:r>
          </w:p>
        </w:tc>
        <w:tc>
          <w:tcPr>
            <w:tcW w:w="1002" w:type="dxa"/>
            <w:tcBorders>
              <w:top w:val="single" w:sz="4" w:space="0" w:color="auto"/>
              <w:left w:val="nil"/>
              <w:bottom w:val="single" w:sz="4" w:space="0" w:color="auto"/>
              <w:right w:val="single" w:sz="4" w:space="0" w:color="auto"/>
            </w:tcBorders>
            <w:shd w:val="clear" w:color="auto" w:fill="C00000"/>
            <w:noWrap/>
            <w:vAlign w:val="bottom"/>
            <w:hideMark/>
          </w:tcPr>
          <w:p w14:paraId="7C634090" w14:textId="77777777" w:rsidR="008D1421" w:rsidRPr="008D1421" w:rsidRDefault="008D1421" w:rsidP="00BF252C">
            <w:pPr>
              <w:spacing w:after="0" w:line="480" w:lineRule="auto"/>
              <w:jc w:val="center"/>
              <w:rPr>
                <w:rFonts w:ascii="Arial" w:eastAsia="Times New Roman" w:hAnsi="Arial" w:cs="Arial"/>
                <w:b/>
                <w:bCs/>
                <w:color w:val="FFFFFF" w:themeColor="background1"/>
                <w:sz w:val="20"/>
                <w:szCs w:val="20"/>
                <w:lang w:val="en-US"/>
              </w:rPr>
            </w:pPr>
            <w:r w:rsidRPr="008D1421">
              <w:rPr>
                <w:rFonts w:ascii="Arial" w:eastAsia="Times New Roman" w:hAnsi="Arial" w:cs="Arial"/>
                <w:b/>
                <w:bCs/>
                <w:color w:val="FFFFFF" w:themeColor="background1"/>
                <w:sz w:val="20"/>
                <w:szCs w:val="20"/>
                <w:lang w:val="en-US"/>
              </w:rPr>
              <w:t>2019</w:t>
            </w:r>
          </w:p>
        </w:tc>
        <w:tc>
          <w:tcPr>
            <w:tcW w:w="997" w:type="dxa"/>
            <w:tcBorders>
              <w:top w:val="single" w:sz="4" w:space="0" w:color="auto"/>
              <w:left w:val="nil"/>
              <w:bottom w:val="single" w:sz="4" w:space="0" w:color="auto"/>
              <w:right w:val="single" w:sz="4" w:space="0" w:color="auto"/>
            </w:tcBorders>
            <w:shd w:val="clear" w:color="auto" w:fill="C00000"/>
            <w:noWrap/>
            <w:vAlign w:val="bottom"/>
            <w:hideMark/>
          </w:tcPr>
          <w:p w14:paraId="06B0D0B3" w14:textId="77777777" w:rsidR="008D1421" w:rsidRPr="008D1421" w:rsidRDefault="008D1421" w:rsidP="00BF252C">
            <w:pPr>
              <w:spacing w:after="0" w:line="480" w:lineRule="auto"/>
              <w:jc w:val="center"/>
              <w:rPr>
                <w:rFonts w:ascii="Arial" w:eastAsia="Times New Roman" w:hAnsi="Arial" w:cs="Arial"/>
                <w:b/>
                <w:bCs/>
                <w:color w:val="FFFFFF" w:themeColor="background1"/>
                <w:sz w:val="20"/>
                <w:szCs w:val="20"/>
                <w:lang w:val="en-US"/>
              </w:rPr>
            </w:pPr>
            <w:r w:rsidRPr="008D1421">
              <w:rPr>
                <w:rFonts w:ascii="Arial" w:eastAsia="Times New Roman" w:hAnsi="Arial" w:cs="Arial"/>
                <w:b/>
                <w:bCs/>
                <w:color w:val="FFFFFF" w:themeColor="background1"/>
                <w:sz w:val="20"/>
                <w:szCs w:val="20"/>
                <w:lang w:val="en-US"/>
              </w:rPr>
              <w:t>2020</w:t>
            </w:r>
          </w:p>
        </w:tc>
        <w:tc>
          <w:tcPr>
            <w:tcW w:w="997" w:type="dxa"/>
            <w:tcBorders>
              <w:top w:val="single" w:sz="4" w:space="0" w:color="auto"/>
              <w:left w:val="nil"/>
              <w:bottom w:val="single" w:sz="4" w:space="0" w:color="auto"/>
              <w:right w:val="single" w:sz="4" w:space="0" w:color="auto"/>
            </w:tcBorders>
            <w:shd w:val="clear" w:color="auto" w:fill="C00000"/>
            <w:noWrap/>
            <w:vAlign w:val="bottom"/>
            <w:hideMark/>
          </w:tcPr>
          <w:p w14:paraId="48430438" w14:textId="77777777" w:rsidR="008D1421" w:rsidRPr="008D1421" w:rsidRDefault="008D1421" w:rsidP="00BF252C">
            <w:pPr>
              <w:spacing w:after="0" w:line="480" w:lineRule="auto"/>
              <w:jc w:val="center"/>
              <w:rPr>
                <w:rFonts w:ascii="Arial" w:eastAsia="Times New Roman" w:hAnsi="Arial" w:cs="Arial"/>
                <w:b/>
                <w:bCs/>
                <w:color w:val="FFFFFF" w:themeColor="background1"/>
                <w:sz w:val="20"/>
                <w:szCs w:val="20"/>
                <w:lang w:val="en-US"/>
              </w:rPr>
            </w:pPr>
            <w:r w:rsidRPr="008D1421">
              <w:rPr>
                <w:rFonts w:ascii="Arial" w:eastAsia="Times New Roman" w:hAnsi="Arial" w:cs="Arial"/>
                <w:b/>
                <w:bCs/>
                <w:color w:val="FFFFFF" w:themeColor="background1"/>
                <w:sz w:val="20"/>
                <w:szCs w:val="20"/>
                <w:lang w:val="en-US"/>
              </w:rPr>
              <w:t>2021E</w:t>
            </w:r>
          </w:p>
        </w:tc>
        <w:tc>
          <w:tcPr>
            <w:tcW w:w="997" w:type="dxa"/>
            <w:tcBorders>
              <w:top w:val="single" w:sz="4" w:space="0" w:color="auto"/>
              <w:left w:val="nil"/>
              <w:bottom w:val="single" w:sz="4" w:space="0" w:color="auto"/>
              <w:right w:val="single" w:sz="4" w:space="0" w:color="auto"/>
            </w:tcBorders>
            <w:shd w:val="clear" w:color="auto" w:fill="C00000"/>
            <w:noWrap/>
            <w:vAlign w:val="bottom"/>
            <w:hideMark/>
          </w:tcPr>
          <w:p w14:paraId="747A4EFA" w14:textId="77777777" w:rsidR="008D1421" w:rsidRPr="008D1421" w:rsidRDefault="008D1421" w:rsidP="00BF252C">
            <w:pPr>
              <w:spacing w:after="0" w:line="480" w:lineRule="auto"/>
              <w:jc w:val="center"/>
              <w:rPr>
                <w:rFonts w:ascii="Arial" w:eastAsia="Times New Roman" w:hAnsi="Arial" w:cs="Arial"/>
                <w:b/>
                <w:bCs/>
                <w:color w:val="FFFFFF" w:themeColor="background1"/>
                <w:sz w:val="20"/>
                <w:szCs w:val="20"/>
                <w:lang w:val="en-US"/>
              </w:rPr>
            </w:pPr>
            <w:r w:rsidRPr="008D1421">
              <w:rPr>
                <w:rFonts w:ascii="Arial" w:eastAsia="Times New Roman" w:hAnsi="Arial" w:cs="Arial"/>
                <w:b/>
                <w:bCs/>
                <w:color w:val="FFFFFF" w:themeColor="background1"/>
                <w:sz w:val="20"/>
                <w:szCs w:val="20"/>
                <w:lang w:val="en-US"/>
              </w:rPr>
              <w:t>2025F</w:t>
            </w:r>
          </w:p>
        </w:tc>
        <w:tc>
          <w:tcPr>
            <w:tcW w:w="956" w:type="dxa"/>
            <w:tcBorders>
              <w:top w:val="single" w:sz="4" w:space="0" w:color="auto"/>
              <w:left w:val="single" w:sz="4" w:space="0" w:color="auto"/>
              <w:bottom w:val="single" w:sz="4" w:space="0" w:color="auto"/>
              <w:right w:val="single" w:sz="4" w:space="0" w:color="auto"/>
            </w:tcBorders>
            <w:shd w:val="clear" w:color="auto" w:fill="C00000"/>
            <w:noWrap/>
            <w:vAlign w:val="bottom"/>
            <w:hideMark/>
          </w:tcPr>
          <w:p w14:paraId="36A1A612" w14:textId="77777777" w:rsidR="008D1421" w:rsidRPr="008D1421" w:rsidRDefault="008D1421" w:rsidP="00BF252C">
            <w:pPr>
              <w:spacing w:after="0" w:line="480" w:lineRule="auto"/>
              <w:jc w:val="center"/>
              <w:rPr>
                <w:rFonts w:ascii="Arial" w:eastAsia="Times New Roman" w:hAnsi="Arial" w:cs="Arial"/>
                <w:b/>
                <w:bCs/>
                <w:color w:val="FFFFFF" w:themeColor="background1"/>
                <w:sz w:val="20"/>
                <w:szCs w:val="20"/>
                <w:lang w:val="en-US"/>
              </w:rPr>
            </w:pPr>
            <w:r w:rsidRPr="008D1421">
              <w:rPr>
                <w:rFonts w:ascii="Arial" w:eastAsia="Times New Roman" w:hAnsi="Arial" w:cs="Arial"/>
                <w:b/>
                <w:bCs/>
                <w:color w:val="FFFFFF" w:themeColor="background1"/>
                <w:sz w:val="20"/>
                <w:szCs w:val="20"/>
                <w:lang w:val="en-US"/>
              </w:rPr>
              <w:t>2030F</w:t>
            </w:r>
          </w:p>
        </w:tc>
      </w:tr>
      <w:tr w:rsidR="008D1421" w:rsidRPr="008D1421" w14:paraId="6D106478" w14:textId="77777777" w:rsidTr="00881A72">
        <w:trPr>
          <w:trHeight w:val="504"/>
        </w:trPr>
        <w:tc>
          <w:tcPr>
            <w:tcW w:w="2003" w:type="dxa"/>
            <w:tcBorders>
              <w:top w:val="nil"/>
              <w:left w:val="single" w:sz="4" w:space="0" w:color="auto"/>
              <w:bottom w:val="single" w:sz="4" w:space="0" w:color="auto"/>
              <w:right w:val="single" w:sz="4" w:space="0" w:color="auto"/>
            </w:tcBorders>
            <w:shd w:val="clear" w:color="000000" w:fill="FFFFFF"/>
            <w:noWrap/>
            <w:vAlign w:val="bottom"/>
            <w:hideMark/>
          </w:tcPr>
          <w:p w14:paraId="53C09B65" w14:textId="77777777" w:rsidR="008D1421" w:rsidRPr="008D1421" w:rsidRDefault="008D1421" w:rsidP="00E03735">
            <w:pPr>
              <w:spacing w:after="0" w:line="240" w:lineRule="auto"/>
              <w:rPr>
                <w:rFonts w:ascii="Arial" w:eastAsia="Times New Roman" w:hAnsi="Arial" w:cs="Arial"/>
                <w:color w:val="000000"/>
                <w:sz w:val="20"/>
                <w:szCs w:val="20"/>
                <w:lang w:val="en-US"/>
              </w:rPr>
            </w:pPr>
            <w:r w:rsidRPr="008D1421">
              <w:rPr>
                <w:rFonts w:ascii="Arial" w:hAnsi="Arial" w:cs="Arial"/>
                <w:color w:val="000000"/>
                <w:sz w:val="20"/>
                <w:szCs w:val="20"/>
              </w:rPr>
              <w:t>Bisphenol-A,F,S vinyl ester resin</w:t>
            </w:r>
          </w:p>
        </w:tc>
        <w:tc>
          <w:tcPr>
            <w:tcW w:w="877" w:type="dxa"/>
            <w:tcBorders>
              <w:top w:val="nil"/>
              <w:left w:val="nil"/>
              <w:bottom w:val="single" w:sz="4" w:space="0" w:color="auto"/>
              <w:right w:val="single" w:sz="4" w:space="0" w:color="auto"/>
            </w:tcBorders>
            <w:shd w:val="clear" w:color="000000" w:fill="FFFFFF"/>
            <w:noWrap/>
            <w:vAlign w:val="bottom"/>
            <w:hideMark/>
          </w:tcPr>
          <w:p w14:paraId="1F164C6F" w14:textId="7DDAB331" w:rsidR="008D1421" w:rsidRPr="008D1421" w:rsidRDefault="008D1421" w:rsidP="00E03735">
            <w:pPr>
              <w:spacing w:after="0" w:line="240" w:lineRule="auto"/>
              <w:jc w:val="center"/>
              <w:rPr>
                <w:rFonts w:ascii="Arial" w:eastAsia="Times New Roman" w:hAnsi="Arial" w:cs="Arial"/>
                <w:color w:val="000000" w:themeColor="text1"/>
                <w:sz w:val="20"/>
                <w:szCs w:val="20"/>
                <w:lang w:val="en-US"/>
              </w:rPr>
            </w:pPr>
            <w:r w:rsidRPr="008D1421">
              <w:rPr>
                <w:rFonts w:ascii="Arial" w:hAnsi="Arial" w:cs="Arial"/>
                <w:color w:val="000000"/>
                <w:sz w:val="20"/>
                <w:szCs w:val="20"/>
              </w:rPr>
              <w:t>91</w:t>
            </w:r>
          </w:p>
        </w:tc>
        <w:tc>
          <w:tcPr>
            <w:tcW w:w="877" w:type="dxa"/>
            <w:tcBorders>
              <w:top w:val="nil"/>
              <w:left w:val="nil"/>
              <w:bottom w:val="single" w:sz="4" w:space="0" w:color="auto"/>
              <w:right w:val="single" w:sz="4" w:space="0" w:color="auto"/>
            </w:tcBorders>
            <w:shd w:val="clear" w:color="000000" w:fill="FFFFFF"/>
            <w:noWrap/>
            <w:vAlign w:val="bottom"/>
            <w:hideMark/>
          </w:tcPr>
          <w:p w14:paraId="357EF087" w14:textId="4C75230E" w:rsidR="008D1421" w:rsidRPr="008D1421" w:rsidRDefault="008D1421" w:rsidP="00E03735">
            <w:pPr>
              <w:spacing w:after="0" w:line="240" w:lineRule="auto"/>
              <w:jc w:val="center"/>
              <w:rPr>
                <w:rFonts w:ascii="Arial" w:eastAsia="Times New Roman" w:hAnsi="Arial" w:cs="Arial"/>
                <w:color w:val="000000" w:themeColor="text1"/>
                <w:sz w:val="20"/>
                <w:szCs w:val="20"/>
                <w:lang w:val="en-US"/>
              </w:rPr>
            </w:pPr>
            <w:r w:rsidRPr="008D1421">
              <w:rPr>
                <w:rFonts w:ascii="Arial" w:hAnsi="Arial" w:cs="Arial"/>
                <w:color w:val="000000"/>
                <w:sz w:val="20"/>
                <w:szCs w:val="20"/>
              </w:rPr>
              <w:t>93</w:t>
            </w:r>
          </w:p>
        </w:tc>
        <w:tc>
          <w:tcPr>
            <w:tcW w:w="877" w:type="dxa"/>
            <w:tcBorders>
              <w:top w:val="nil"/>
              <w:left w:val="nil"/>
              <w:bottom w:val="single" w:sz="4" w:space="0" w:color="auto"/>
              <w:right w:val="single" w:sz="4" w:space="0" w:color="auto"/>
            </w:tcBorders>
            <w:shd w:val="clear" w:color="000000" w:fill="FFFFFF"/>
            <w:noWrap/>
            <w:vAlign w:val="bottom"/>
            <w:hideMark/>
          </w:tcPr>
          <w:p w14:paraId="61DE3957" w14:textId="48708E3A" w:rsidR="008D1421" w:rsidRPr="008D1421" w:rsidRDefault="008D1421" w:rsidP="00E03735">
            <w:pPr>
              <w:spacing w:after="0" w:line="240" w:lineRule="auto"/>
              <w:jc w:val="center"/>
              <w:rPr>
                <w:rFonts w:ascii="Arial" w:eastAsia="Times New Roman" w:hAnsi="Arial" w:cs="Arial"/>
                <w:color w:val="000000" w:themeColor="text1"/>
                <w:sz w:val="20"/>
                <w:szCs w:val="20"/>
                <w:lang w:val="en-US"/>
              </w:rPr>
            </w:pPr>
            <w:r w:rsidRPr="008D1421">
              <w:rPr>
                <w:rFonts w:ascii="Arial" w:hAnsi="Arial" w:cs="Arial"/>
                <w:color w:val="000000"/>
                <w:sz w:val="20"/>
                <w:szCs w:val="20"/>
              </w:rPr>
              <w:t>96</w:t>
            </w:r>
          </w:p>
        </w:tc>
        <w:tc>
          <w:tcPr>
            <w:tcW w:w="878" w:type="dxa"/>
            <w:tcBorders>
              <w:top w:val="nil"/>
              <w:left w:val="nil"/>
              <w:bottom w:val="single" w:sz="4" w:space="0" w:color="auto"/>
              <w:right w:val="single" w:sz="4" w:space="0" w:color="auto"/>
            </w:tcBorders>
            <w:shd w:val="clear" w:color="000000" w:fill="FFFFFF"/>
            <w:noWrap/>
            <w:vAlign w:val="bottom"/>
            <w:hideMark/>
          </w:tcPr>
          <w:p w14:paraId="254AB7B1" w14:textId="0D3918E7" w:rsidR="008D1421" w:rsidRPr="008D1421" w:rsidRDefault="008D1421" w:rsidP="00E03735">
            <w:pPr>
              <w:spacing w:after="0" w:line="240" w:lineRule="auto"/>
              <w:jc w:val="center"/>
              <w:rPr>
                <w:rFonts w:ascii="Arial" w:eastAsia="Times New Roman" w:hAnsi="Arial" w:cs="Arial"/>
                <w:color w:val="000000" w:themeColor="text1"/>
                <w:sz w:val="20"/>
                <w:szCs w:val="20"/>
                <w:lang w:val="en-US"/>
              </w:rPr>
            </w:pPr>
            <w:r w:rsidRPr="008D1421">
              <w:rPr>
                <w:rFonts w:ascii="Arial" w:hAnsi="Arial" w:cs="Arial"/>
                <w:color w:val="000000"/>
                <w:sz w:val="20"/>
                <w:szCs w:val="20"/>
              </w:rPr>
              <w:t>100</w:t>
            </w:r>
          </w:p>
        </w:tc>
        <w:tc>
          <w:tcPr>
            <w:tcW w:w="1002" w:type="dxa"/>
            <w:tcBorders>
              <w:top w:val="nil"/>
              <w:left w:val="nil"/>
              <w:bottom w:val="single" w:sz="4" w:space="0" w:color="auto"/>
              <w:right w:val="single" w:sz="4" w:space="0" w:color="auto"/>
            </w:tcBorders>
            <w:shd w:val="clear" w:color="000000" w:fill="FFFFFF"/>
            <w:noWrap/>
            <w:vAlign w:val="bottom"/>
            <w:hideMark/>
          </w:tcPr>
          <w:p w14:paraId="3E75C928" w14:textId="704EAB56" w:rsidR="008D1421" w:rsidRPr="008D1421" w:rsidRDefault="008D1421" w:rsidP="00E03735">
            <w:pPr>
              <w:spacing w:after="0" w:line="240" w:lineRule="auto"/>
              <w:jc w:val="center"/>
              <w:rPr>
                <w:rFonts w:ascii="Arial" w:eastAsia="Times New Roman" w:hAnsi="Arial" w:cs="Arial"/>
                <w:color w:val="000000" w:themeColor="text1"/>
                <w:sz w:val="20"/>
                <w:szCs w:val="20"/>
                <w:lang w:val="en-US"/>
              </w:rPr>
            </w:pPr>
            <w:r w:rsidRPr="008D1421">
              <w:rPr>
                <w:rFonts w:ascii="Arial" w:hAnsi="Arial" w:cs="Arial"/>
                <w:color w:val="000000"/>
                <w:sz w:val="20"/>
                <w:szCs w:val="20"/>
              </w:rPr>
              <w:t>101</w:t>
            </w:r>
          </w:p>
        </w:tc>
        <w:tc>
          <w:tcPr>
            <w:tcW w:w="997" w:type="dxa"/>
            <w:tcBorders>
              <w:top w:val="nil"/>
              <w:left w:val="nil"/>
              <w:bottom w:val="single" w:sz="4" w:space="0" w:color="auto"/>
              <w:right w:val="single" w:sz="4" w:space="0" w:color="auto"/>
            </w:tcBorders>
            <w:shd w:val="clear" w:color="000000" w:fill="FFFFFF"/>
            <w:noWrap/>
            <w:vAlign w:val="bottom"/>
            <w:hideMark/>
          </w:tcPr>
          <w:p w14:paraId="47B2E4CA" w14:textId="21C4C68A" w:rsidR="008D1421" w:rsidRPr="008D1421" w:rsidRDefault="008D1421" w:rsidP="00E03735">
            <w:pPr>
              <w:spacing w:after="0" w:line="240" w:lineRule="auto"/>
              <w:jc w:val="center"/>
              <w:rPr>
                <w:rFonts w:ascii="Arial" w:eastAsia="Times New Roman" w:hAnsi="Arial" w:cs="Arial"/>
                <w:color w:val="000000" w:themeColor="text1"/>
                <w:sz w:val="20"/>
                <w:szCs w:val="20"/>
                <w:lang w:val="en-US"/>
              </w:rPr>
            </w:pPr>
            <w:r w:rsidRPr="008D1421">
              <w:rPr>
                <w:rFonts w:ascii="Arial" w:hAnsi="Arial" w:cs="Arial"/>
                <w:color w:val="000000"/>
                <w:sz w:val="20"/>
                <w:szCs w:val="20"/>
              </w:rPr>
              <w:t>94</w:t>
            </w:r>
          </w:p>
        </w:tc>
        <w:tc>
          <w:tcPr>
            <w:tcW w:w="997" w:type="dxa"/>
            <w:tcBorders>
              <w:top w:val="nil"/>
              <w:left w:val="nil"/>
              <w:bottom w:val="single" w:sz="4" w:space="0" w:color="auto"/>
              <w:right w:val="single" w:sz="4" w:space="0" w:color="auto"/>
            </w:tcBorders>
            <w:shd w:val="clear" w:color="000000" w:fill="FFFFFF"/>
            <w:noWrap/>
            <w:vAlign w:val="bottom"/>
            <w:hideMark/>
          </w:tcPr>
          <w:p w14:paraId="34FFEA62" w14:textId="72B0534B" w:rsidR="008D1421" w:rsidRPr="008D1421" w:rsidRDefault="008D1421" w:rsidP="00E03735">
            <w:pPr>
              <w:spacing w:after="0" w:line="240" w:lineRule="auto"/>
              <w:jc w:val="center"/>
              <w:rPr>
                <w:rFonts w:ascii="Arial" w:eastAsia="Times New Roman" w:hAnsi="Arial" w:cs="Arial"/>
                <w:color w:val="000000" w:themeColor="text1"/>
                <w:sz w:val="20"/>
                <w:szCs w:val="20"/>
                <w:lang w:val="en-US"/>
              </w:rPr>
            </w:pPr>
            <w:r w:rsidRPr="008D1421">
              <w:rPr>
                <w:rFonts w:ascii="Arial" w:hAnsi="Arial" w:cs="Arial"/>
                <w:color w:val="000000"/>
                <w:sz w:val="20"/>
                <w:szCs w:val="20"/>
              </w:rPr>
              <w:t>100</w:t>
            </w:r>
          </w:p>
        </w:tc>
        <w:tc>
          <w:tcPr>
            <w:tcW w:w="997" w:type="dxa"/>
            <w:tcBorders>
              <w:top w:val="nil"/>
              <w:left w:val="nil"/>
              <w:bottom w:val="single" w:sz="4" w:space="0" w:color="auto"/>
              <w:right w:val="single" w:sz="4" w:space="0" w:color="auto"/>
            </w:tcBorders>
            <w:shd w:val="clear" w:color="000000" w:fill="FFFFFF"/>
            <w:noWrap/>
            <w:vAlign w:val="bottom"/>
            <w:hideMark/>
          </w:tcPr>
          <w:p w14:paraId="2DA289B1" w14:textId="7FB07C7F" w:rsidR="008D1421" w:rsidRPr="008D1421" w:rsidRDefault="008D1421" w:rsidP="00E03735">
            <w:pPr>
              <w:spacing w:after="0" w:line="240" w:lineRule="auto"/>
              <w:jc w:val="center"/>
              <w:rPr>
                <w:rFonts w:ascii="Arial" w:eastAsia="Times New Roman" w:hAnsi="Arial" w:cs="Arial"/>
                <w:color w:val="000000" w:themeColor="text1"/>
                <w:sz w:val="20"/>
                <w:szCs w:val="20"/>
                <w:lang w:val="en-US"/>
              </w:rPr>
            </w:pPr>
            <w:r w:rsidRPr="008D1421">
              <w:rPr>
                <w:rFonts w:ascii="Arial" w:hAnsi="Arial" w:cs="Arial"/>
                <w:color w:val="000000"/>
                <w:sz w:val="20"/>
                <w:szCs w:val="20"/>
              </w:rPr>
              <w:t>122</w:t>
            </w:r>
          </w:p>
        </w:tc>
        <w:tc>
          <w:tcPr>
            <w:tcW w:w="956" w:type="dxa"/>
            <w:tcBorders>
              <w:top w:val="nil"/>
              <w:left w:val="nil"/>
              <w:bottom w:val="single" w:sz="4" w:space="0" w:color="auto"/>
              <w:right w:val="single" w:sz="4" w:space="0" w:color="auto"/>
            </w:tcBorders>
            <w:shd w:val="clear" w:color="000000" w:fill="FFFFFF"/>
            <w:noWrap/>
            <w:vAlign w:val="bottom"/>
            <w:hideMark/>
          </w:tcPr>
          <w:p w14:paraId="160586C8" w14:textId="282C3517" w:rsidR="008D1421" w:rsidRPr="008D1421" w:rsidRDefault="008D1421" w:rsidP="00E03735">
            <w:pPr>
              <w:spacing w:after="0" w:line="240" w:lineRule="auto"/>
              <w:jc w:val="center"/>
              <w:rPr>
                <w:rFonts w:ascii="Arial" w:eastAsia="Times New Roman" w:hAnsi="Arial" w:cs="Arial"/>
                <w:color w:val="000000" w:themeColor="text1"/>
                <w:sz w:val="20"/>
                <w:szCs w:val="20"/>
                <w:lang w:val="en-US"/>
              </w:rPr>
            </w:pPr>
            <w:r w:rsidRPr="008D1421">
              <w:rPr>
                <w:rFonts w:ascii="Arial" w:hAnsi="Arial" w:cs="Arial"/>
                <w:color w:val="000000"/>
                <w:sz w:val="20"/>
                <w:szCs w:val="20"/>
              </w:rPr>
              <w:t>150</w:t>
            </w:r>
          </w:p>
        </w:tc>
      </w:tr>
      <w:tr w:rsidR="008D1421" w:rsidRPr="008D1421" w14:paraId="1A357353" w14:textId="77777777" w:rsidTr="00881A72">
        <w:trPr>
          <w:trHeight w:val="504"/>
        </w:trPr>
        <w:tc>
          <w:tcPr>
            <w:tcW w:w="2003" w:type="dxa"/>
            <w:tcBorders>
              <w:top w:val="nil"/>
              <w:left w:val="single" w:sz="4" w:space="0" w:color="auto"/>
              <w:bottom w:val="single" w:sz="4" w:space="0" w:color="auto"/>
              <w:right w:val="single" w:sz="4" w:space="0" w:color="auto"/>
            </w:tcBorders>
            <w:shd w:val="clear" w:color="000000" w:fill="FFFFFF"/>
            <w:noWrap/>
            <w:vAlign w:val="bottom"/>
            <w:hideMark/>
          </w:tcPr>
          <w:p w14:paraId="28EB4A2E" w14:textId="77777777" w:rsidR="008D1421" w:rsidRPr="008D1421" w:rsidRDefault="008D1421" w:rsidP="00E03735">
            <w:pPr>
              <w:spacing w:after="0" w:line="240" w:lineRule="auto"/>
              <w:rPr>
                <w:rFonts w:ascii="Arial" w:eastAsia="Times New Roman" w:hAnsi="Arial" w:cs="Arial"/>
                <w:color w:val="000000"/>
                <w:sz w:val="20"/>
                <w:szCs w:val="20"/>
                <w:lang w:val="en-US"/>
              </w:rPr>
            </w:pPr>
            <w:r w:rsidRPr="008D1421">
              <w:rPr>
                <w:rFonts w:ascii="Arial" w:hAnsi="Arial" w:cs="Arial"/>
                <w:color w:val="000000"/>
                <w:sz w:val="20"/>
                <w:szCs w:val="20"/>
              </w:rPr>
              <w:t>Novolac vinyl ester resin</w:t>
            </w:r>
          </w:p>
        </w:tc>
        <w:tc>
          <w:tcPr>
            <w:tcW w:w="877" w:type="dxa"/>
            <w:tcBorders>
              <w:top w:val="nil"/>
              <w:left w:val="nil"/>
              <w:bottom w:val="single" w:sz="4" w:space="0" w:color="auto"/>
              <w:right w:val="single" w:sz="4" w:space="0" w:color="auto"/>
            </w:tcBorders>
            <w:shd w:val="clear" w:color="000000" w:fill="FFFFFF"/>
            <w:noWrap/>
            <w:vAlign w:val="bottom"/>
            <w:hideMark/>
          </w:tcPr>
          <w:p w14:paraId="6589807B" w14:textId="0FF138F3" w:rsidR="008D1421" w:rsidRPr="008D1421" w:rsidRDefault="008D1421" w:rsidP="00E03735">
            <w:pPr>
              <w:spacing w:after="0" w:line="240" w:lineRule="auto"/>
              <w:jc w:val="center"/>
              <w:rPr>
                <w:rFonts w:ascii="Arial" w:eastAsia="Times New Roman" w:hAnsi="Arial" w:cs="Arial"/>
                <w:color w:val="000000" w:themeColor="text1"/>
                <w:sz w:val="20"/>
                <w:szCs w:val="20"/>
                <w:lang w:val="en-US"/>
              </w:rPr>
            </w:pPr>
            <w:r w:rsidRPr="008D1421">
              <w:rPr>
                <w:rFonts w:ascii="Arial" w:hAnsi="Arial" w:cs="Arial"/>
                <w:color w:val="000000"/>
                <w:sz w:val="20"/>
                <w:szCs w:val="20"/>
              </w:rPr>
              <w:t>47</w:t>
            </w:r>
          </w:p>
        </w:tc>
        <w:tc>
          <w:tcPr>
            <w:tcW w:w="877" w:type="dxa"/>
            <w:tcBorders>
              <w:top w:val="nil"/>
              <w:left w:val="nil"/>
              <w:bottom w:val="single" w:sz="4" w:space="0" w:color="auto"/>
              <w:right w:val="single" w:sz="4" w:space="0" w:color="auto"/>
            </w:tcBorders>
            <w:shd w:val="clear" w:color="000000" w:fill="FFFFFF"/>
            <w:noWrap/>
            <w:vAlign w:val="bottom"/>
            <w:hideMark/>
          </w:tcPr>
          <w:p w14:paraId="6712CA3E" w14:textId="28C18226" w:rsidR="008D1421" w:rsidRPr="008D1421" w:rsidRDefault="008D1421" w:rsidP="00E03735">
            <w:pPr>
              <w:spacing w:after="0" w:line="240" w:lineRule="auto"/>
              <w:jc w:val="center"/>
              <w:rPr>
                <w:rFonts w:ascii="Arial" w:eastAsia="Times New Roman" w:hAnsi="Arial" w:cs="Arial"/>
                <w:color w:val="000000" w:themeColor="text1"/>
                <w:sz w:val="20"/>
                <w:szCs w:val="20"/>
                <w:lang w:val="en-US"/>
              </w:rPr>
            </w:pPr>
            <w:r w:rsidRPr="008D1421">
              <w:rPr>
                <w:rFonts w:ascii="Arial" w:hAnsi="Arial" w:cs="Arial"/>
                <w:color w:val="000000"/>
                <w:sz w:val="20"/>
                <w:szCs w:val="20"/>
              </w:rPr>
              <w:t>49</w:t>
            </w:r>
          </w:p>
        </w:tc>
        <w:tc>
          <w:tcPr>
            <w:tcW w:w="877" w:type="dxa"/>
            <w:tcBorders>
              <w:top w:val="nil"/>
              <w:left w:val="nil"/>
              <w:bottom w:val="single" w:sz="4" w:space="0" w:color="auto"/>
              <w:right w:val="single" w:sz="4" w:space="0" w:color="auto"/>
            </w:tcBorders>
            <w:shd w:val="clear" w:color="000000" w:fill="FFFFFF"/>
            <w:noWrap/>
            <w:vAlign w:val="bottom"/>
            <w:hideMark/>
          </w:tcPr>
          <w:p w14:paraId="56E5AB60" w14:textId="0B2B2B1A" w:rsidR="008D1421" w:rsidRPr="008D1421" w:rsidRDefault="008D1421" w:rsidP="00E03735">
            <w:pPr>
              <w:spacing w:after="0" w:line="240" w:lineRule="auto"/>
              <w:jc w:val="center"/>
              <w:rPr>
                <w:rFonts w:ascii="Arial" w:eastAsia="Times New Roman" w:hAnsi="Arial" w:cs="Arial"/>
                <w:color w:val="000000" w:themeColor="text1"/>
                <w:sz w:val="20"/>
                <w:szCs w:val="20"/>
                <w:lang w:val="en-US"/>
              </w:rPr>
            </w:pPr>
            <w:r w:rsidRPr="008D1421">
              <w:rPr>
                <w:rFonts w:ascii="Arial" w:hAnsi="Arial" w:cs="Arial"/>
                <w:color w:val="000000"/>
                <w:sz w:val="20"/>
                <w:szCs w:val="20"/>
              </w:rPr>
              <w:t>50</w:t>
            </w:r>
          </w:p>
        </w:tc>
        <w:tc>
          <w:tcPr>
            <w:tcW w:w="878" w:type="dxa"/>
            <w:tcBorders>
              <w:top w:val="nil"/>
              <w:left w:val="nil"/>
              <w:bottom w:val="single" w:sz="4" w:space="0" w:color="auto"/>
              <w:right w:val="single" w:sz="4" w:space="0" w:color="auto"/>
            </w:tcBorders>
            <w:shd w:val="clear" w:color="000000" w:fill="FFFFFF"/>
            <w:noWrap/>
            <w:vAlign w:val="bottom"/>
            <w:hideMark/>
          </w:tcPr>
          <w:p w14:paraId="43EC6F92" w14:textId="1F87E91E" w:rsidR="008D1421" w:rsidRPr="008D1421" w:rsidRDefault="008D1421" w:rsidP="00E03735">
            <w:pPr>
              <w:spacing w:after="0" w:line="240" w:lineRule="auto"/>
              <w:jc w:val="center"/>
              <w:rPr>
                <w:rFonts w:ascii="Arial" w:eastAsia="Times New Roman" w:hAnsi="Arial" w:cs="Arial"/>
                <w:color w:val="000000" w:themeColor="text1"/>
                <w:sz w:val="20"/>
                <w:szCs w:val="20"/>
                <w:lang w:val="en-US"/>
              </w:rPr>
            </w:pPr>
            <w:r w:rsidRPr="008D1421">
              <w:rPr>
                <w:rFonts w:ascii="Arial" w:hAnsi="Arial" w:cs="Arial"/>
                <w:color w:val="000000"/>
                <w:sz w:val="20"/>
                <w:szCs w:val="20"/>
              </w:rPr>
              <w:t>51</w:t>
            </w:r>
          </w:p>
        </w:tc>
        <w:tc>
          <w:tcPr>
            <w:tcW w:w="1002" w:type="dxa"/>
            <w:tcBorders>
              <w:top w:val="nil"/>
              <w:left w:val="nil"/>
              <w:bottom w:val="single" w:sz="4" w:space="0" w:color="auto"/>
              <w:right w:val="single" w:sz="4" w:space="0" w:color="auto"/>
            </w:tcBorders>
            <w:shd w:val="clear" w:color="000000" w:fill="FFFFFF"/>
            <w:noWrap/>
            <w:vAlign w:val="bottom"/>
            <w:hideMark/>
          </w:tcPr>
          <w:p w14:paraId="60810AE1" w14:textId="6D02D53C" w:rsidR="008D1421" w:rsidRPr="008D1421" w:rsidRDefault="008D1421" w:rsidP="00E03735">
            <w:pPr>
              <w:spacing w:after="0" w:line="240" w:lineRule="auto"/>
              <w:jc w:val="center"/>
              <w:rPr>
                <w:rFonts w:ascii="Arial" w:eastAsia="Times New Roman" w:hAnsi="Arial" w:cs="Arial"/>
                <w:color w:val="000000" w:themeColor="text1"/>
                <w:sz w:val="20"/>
                <w:szCs w:val="20"/>
                <w:lang w:val="en-US"/>
              </w:rPr>
            </w:pPr>
            <w:r w:rsidRPr="008D1421">
              <w:rPr>
                <w:rFonts w:ascii="Arial" w:hAnsi="Arial" w:cs="Arial"/>
                <w:color w:val="000000"/>
                <w:sz w:val="20"/>
                <w:szCs w:val="20"/>
              </w:rPr>
              <w:t>52</w:t>
            </w:r>
          </w:p>
        </w:tc>
        <w:tc>
          <w:tcPr>
            <w:tcW w:w="997" w:type="dxa"/>
            <w:tcBorders>
              <w:top w:val="nil"/>
              <w:left w:val="nil"/>
              <w:bottom w:val="single" w:sz="4" w:space="0" w:color="auto"/>
              <w:right w:val="single" w:sz="4" w:space="0" w:color="auto"/>
            </w:tcBorders>
            <w:shd w:val="clear" w:color="000000" w:fill="FFFFFF"/>
            <w:noWrap/>
            <w:vAlign w:val="bottom"/>
            <w:hideMark/>
          </w:tcPr>
          <w:p w14:paraId="518B4795" w14:textId="4D94A7A1" w:rsidR="008D1421" w:rsidRPr="008D1421" w:rsidRDefault="008D1421" w:rsidP="00E03735">
            <w:pPr>
              <w:spacing w:after="0" w:line="240" w:lineRule="auto"/>
              <w:jc w:val="center"/>
              <w:rPr>
                <w:rFonts w:ascii="Arial" w:eastAsia="Times New Roman" w:hAnsi="Arial" w:cs="Arial"/>
                <w:color w:val="000000" w:themeColor="text1"/>
                <w:sz w:val="20"/>
                <w:szCs w:val="20"/>
                <w:lang w:val="en-US"/>
              </w:rPr>
            </w:pPr>
            <w:r w:rsidRPr="008D1421">
              <w:rPr>
                <w:rFonts w:ascii="Arial" w:hAnsi="Arial" w:cs="Arial"/>
                <w:color w:val="000000"/>
                <w:sz w:val="20"/>
                <w:szCs w:val="20"/>
              </w:rPr>
              <w:t>49</w:t>
            </w:r>
          </w:p>
        </w:tc>
        <w:tc>
          <w:tcPr>
            <w:tcW w:w="997" w:type="dxa"/>
            <w:tcBorders>
              <w:top w:val="nil"/>
              <w:left w:val="nil"/>
              <w:bottom w:val="single" w:sz="4" w:space="0" w:color="auto"/>
              <w:right w:val="single" w:sz="4" w:space="0" w:color="auto"/>
            </w:tcBorders>
            <w:shd w:val="clear" w:color="000000" w:fill="FFFFFF"/>
            <w:noWrap/>
            <w:vAlign w:val="bottom"/>
            <w:hideMark/>
          </w:tcPr>
          <w:p w14:paraId="674603E8" w14:textId="35CEC2E3" w:rsidR="008D1421" w:rsidRPr="008D1421" w:rsidRDefault="008D1421" w:rsidP="00E03735">
            <w:pPr>
              <w:spacing w:after="0" w:line="240" w:lineRule="auto"/>
              <w:jc w:val="center"/>
              <w:rPr>
                <w:rFonts w:ascii="Arial" w:eastAsia="Times New Roman" w:hAnsi="Arial" w:cs="Arial"/>
                <w:color w:val="000000" w:themeColor="text1"/>
                <w:sz w:val="20"/>
                <w:szCs w:val="20"/>
                <w:lang w:val="en-US"/>
              </w:rPr>
            </w:pPr>
            <w:r w:rsidRPr="008D1421">
              <w:rPr>
                <w:rFonts w:ascii="Arial" w:hAnsi="Arial" w:cs="Arial"/>
                <w:color w:val="000000"/>
                <w:sz w:val="20"/>
                <w:szCs w:val="20"/>
              </w:rPr>
              <w:t>51</w:t>
            </w:r>
          </w:p>
        </w:tc>
        <w:tc>
          <w:tcPr>
            <w:tcW w:w="997" w:type="dxa"/>
            <w:tcBorders>
              <w:top w:val="nil"/>
              <w:left w:val="nil"/>
              <w:bottom w:val="single" w:sz="4" w:space="0" w:color="auto"/>
              <w:right w:val="single" w:sz="4" w:space="0" w:color="auto"/>
            </w:tcBorders>
            <w:shd w:val="clear" w:color="000000" w:fill="FFFFFF"/>
            <w:noWrap/>
            <w:vAlign w:val="bottom"/>
            <w:hideMark/>
          </w:tcPr>
          <w:p w14:paraId="3A5B2D0A" w14:textId="2B83070A" w:rsidR="008D1421" w:rsidRPr="008D1421" w:rsidRDefault="008D1421" w:rsidP="00E03735">
            <w:pPr>
              <w:spacing w:after="0" w:line="240" w:lineRule="auto"/>
              <w:jc w:val="center"/>
              <w:rPr>
                <w:rFonts w:ascii="Arial" w:eastAsia="Times New Roman" w:hAnsi="Arial" w:cs="Arial"/>
                <w:color w:val="000000" w:themeColor="text1"/>
                <w:sz w:val="20"/>
                <w:szCs w:val="20"/>
                <w:lang w:val="en-US"/>
              </w:rPr>
            </w:pPr>
            <w:r w:rsidRPr="008D1421">
              <w:rPr>
                <w:rFonts w:ascii="Arial" w:hAnsi="Arial" w:cs="Arial"/>
                <w:color w:val="000000"/>
                <w:sz w:val="20"/>
                <w:szCs w:val="20"/>
              </w:rPr>
              <w:t>62</w:t>
            </w:r>
          </w:p>
        </w:tc>
        <w:tc>
          <w:tcPr>
            <w:tcW w:w="956" w:type="dxa"/>
            <w:tcBorders>
              <w:top w:val="nil"/>
              <w:left w:val="nil"/>
              <w:bottom w:val="single" w:sz="4" w:space="0" w:color="auto"/>
              <w:right w:val="single" w:sz="4" w:space="0" w:color="auto"/>
            </w:tcBorders>
            <w:shd w:val="clear" w:color="000000" w:fill="FFFFFF"/>
            <w:noWrap/>
            <w:vAlign w:val="bottom"/>
            <w:hideMark/>
          </w:tcPr>
          <w:p w14:paraId="3F1EC341" w14:textId="4914314D" w:rsidR="008D1421" w:rsidRPr="008D1421" w:rsidRDefault="008D1421" w:rsidP="00E03735">
            <w:pPr>
              <w:spacing w:after="0" w:line="240" w:lineRule="auto"/>
              <w:jc w:val="center"/>
              <w:rPr>
                <w:rFonts w:ascii="Arial" w:eastAsia="Times New Roman" w:hAnsi="Arial" w:cs="Arial"/>
                <w:color w:val="000000" w:themeColor="text1"/>
                <w:sz w:val="20"/>
                <w:szCs w:val="20"/>
                <w:lang w:val="en-US"/>
              </w:rPr>
            </w:pPr>
            <w:r w:rsidRPr="008D1421">
              <w:rPr>
                <w:rFonts w:ascii="Arial" w:hAnsi="Arial" w:cs="Arial"/>
                <w:color w:val="000000"/>
                <w:sz w:val="20"/>
                <w:szCs w:val="20"/>
              </w:rPr>
              <w:t>78</w:t>
            </w:r>
          </w:p>
        </w:tc>
      </w:tr>
      <w:tr w:rsidR="008D1421" w:rsidRPr="008D1421" w14:paraId="49575773" w14:textId="77777777" w:rsidTr="00881A72">
        <w:trPr>
          <w:trHeight w:val="504"/>
        </w:trPr>
        <w:tc>
          <w:tcPr>
            <w:tcW w:w="2003" w:type="dxa"/>
            <w:tcBorders>
              <w:top w:val="nil"/>
              <w:left w:val="single" w:sz="4" w:space="0" w:color="auto"/>
              <w:bottom w:val="single" w:sz="4" w:space="0" w:color="auto"/>
              <w:right w:val="single" w:sz="4" w:space="0" w:color="auto"/>
            </w:tcBorders>
            <w:shd w:val="clear" w:color="000000" w:fill="FFFFFF"/>
            <w:noWrap/>
            <w:vAlign w:val="bottom"/>
            <w:hideMark/>
          </w:tcPr>
          <w:p w14:paraId="0F960169" w14:textId="77777777" w:rsidR="008D1421" w:rsidRPr="008D1421" w:rsidRDefault="008D1421" w:rsidP="00E03735">
            <w:pPr>
              <w:spacing w:after="0" w:line="240" w:lineRule="auto"/>
              <w:rPr>
                <w:rFonts w:ascii="Arial" w:eastAsia="Times New Roman" w:hAnsi="Arial" w:cs="Arial"/>
                <w:color w:val="000000"/>
                <w:sz w:val="20"/>
                <w:szCs w:val="20"/>
                <w:lang w:val="en-US"/>
              </w:rPr>
            </w:pPr>
            <w:r w:rsidRPr="008D1421">
              <w:rPr>
                <w:rFonts w:ascii="Arial" w:hAnsi="Arial" w:cs="Arial"/>
                <w:color w:val="000000"/>
                <w:sz w:val="20"/>
                <w:szCs w:val="20"/>
              </w:rPr>
              <w:t>Brominated vinyl ester resin</w:t>
            </w:r>
          </w:p>
        </w:tc>
        <w:tc>
          <w:tcPr>
            <w:tcW w:w="877" w:type="dxa"/>
            <w:tcBorders>
              <w:top w:val="nil"/>
              <w:left w:val="nil"/>
              <w:bottom w:val="single" w:sz="4" w:space="0" w:color="auto"/>
              <w:right w:val="single" w:sz="4" w:space="0" w:color="auto"/>
            </w:tcBorders>
            <w:shd w:val="clear" w:color="000000" w:fill="FFFFFF"/>
            <w:noWrap/>
            <w:vAlign w:val="bottom"/>
            <w:hideMark/>
          </w:tcPr>
          <w:p w14:paraId="08C0CCD9" w14:textId="6AD560D1" w:rsidR="008D1421" w:rsidRPr="008D1421" w:rsidRDefault="008D1421" w:rsidP="00E03735">
            <w:pPr>
              <w:spacing w:after="0" w:line="240" w:lineRule="auto"/>
              <w:jc w:val="center"/>
              <w:rPr>
                <w:rFonts w:ascii="Arial" w:eastAsia="Times New Roman" w:hAnsi="Arial" w:cs="Arial"/>
                <w:color w:val="000000" w:themeColor="text1"/>
                <w:sz w:val="20"/>
                <w:szCs w:val="20"/>
                <w:lang w:val="en-US"/>
              </w:rPr>
            </w:pPr>
            <w:r w:rsidRPr="008D1421">
              <w:rPr>
                <w:rFonts w:ascii="Arial" w:hAnsi="Arial" w:cs="Arial"/>
                <w:color w:val="000000"/>
                <w:sz w:val="20"/>
                <w:szCs w:val="20"/>
              </w:rPr>
              <w:t>16</w:t>
            </w:r>
          </w:p>
        </w:tc>
        <w:tc>
          <w:tcPr>
            <w:tcW w:w="877" w:type="dxa"/>
            <w:tcBorders>
              <w:top w:val="nil"/>
              <w:left w:val="nil"/>
              <w:bottom w:val="single" w:sz="4" w:space="0" w:color="auto"/>
              <w:right w:val="single" w:sz="4" w:space="0" w:color="auto"/>
            </w:tcBorders>
            <w:shd w:val="clear" w:color="000000" w:fill="FFFFFF"/>
            <w:noWrap/>
            <w:vAlign w:val="bottom"/>
            <w:hideMark/>
          </w:tcPr>
          <w:p w14:paraId="677F610B" w14:textId="15E2C335" w:rsidR="008D1421" w:rsidRPr="008D1421" w:rsidRDefault="008D1421" w:rsidP="00E03735">
            <w:pPr>
              <w:spacing w:after="0" w:line="240" w:lineRule="auto"/>
              <w:jc w:val="center"/>
              <w:rPr>
                <w:rFonts w:ascii="Arial" w:eastAsia="Times New Roman" w:hAnsi="Arial" w:cs="Arial"/>
                <w:color w:val="000000" w:themeColor="text1"/>
                <w:sz w:val="20"/>
                <w:szCs w:val="20"/>
                <w:lang w:val="en-US"/>
              </w:rPr>
            </w:pPr>
            <w:r w:rsidRPr="008D1421">
              <w:rPr>
                <w:rFonts w:ascii="Arial" w:hAnsi="Arial" w:cs="Arial"/>
                <w:color w:val="000000"/>
                <w:sz w:val="20"/>
                <w:szCs w:val="20"/>
              </w:rPr>
              <w:t>16</w:t>
            </w:r>
          </w:p>
        </w:tc>
        <w:tc>
          <w:tcPr>
            <w:tcW w:w="877" w:type="dxa"/>
            <w:tcBorders>
              <w:top w:val="nil"/>
              <w:left w:val="nil"/>
              <w:bottom w:val="single" w:sz="4" w:space="0" w:color="auto"/>
              <w:right w:val="single" w:sz="4" w:space="0" w:color="auto"/>
            </w:tcBorders>
            <w:shd w:val="clear" w:color="000000" w:fill="FFFFFF"/>
            <w:noWrap/>
            <w:vAlign w:val="bottom"/>
            <w:hideMark/>
          </w:tcPr>
          <w:p w14:paraId="1CBAD663" w14:textId="1805667B" w:rsidR="008D1421" w:rsidRPr="008D1421" w:rsidRDefault="008D1421" w:rsidP="00E03735">
            <w:pPr>
              <w:spacing w:after="0" w:line="240" w:lineRule="auto"/>
              <w:jc w:val="center"/>
              <w:rPr>
                <w:rFonts w:ascii="Arial" w:eastAsia="Times New Roman" w:hAnsi="Arial" w:cs="Arial"/>
                <w:color w:val="000000" w:themeColor="text1"/>
                <w:sz w:val="20"/>
                <w:szCs w:val="20"/>
                <w:lang w:val="en-US"/>
              </w:rPr>
            </w:pPr>
            <w:r w:rsidRPr="008D1421">
              <w:rPr>
                <w:rFonts w:ascii="Arial" w:hAnsi="Arial" w:cs="Arial"/>
                <w:color w:val="000000"/>
                <w:sz w:val="20"/>
                <w:szCs w:val="20"/>
              </w:rPr>
              <w:t>16</w:t>
            </w:r>
          </w:p>
        </w:tc>
        <w:tc>
          <w:tcPr>
            <w:tcW w:w="878" w:type="dxa"/>
            <w:tcBorders>
              <w:top w:val="nil"/>
              <w:left w:val="nil"/>
              <w:bottom w:val="single" w:sz="4" w:space="0" w:color="auto"/>
              <w:right w:val="single" w:sz="4" w:space="0" w:color="auto"/>
            </w:tcBorders>
            <w:shd w:val="clear" w:color="000000" w:fill="FFFFFF"/>
            <w:noWrap/>
            <w:vAlign w:val="bottom"/>
            <w:hideMark/>
          </w:tcPr>
          <w:p w14:paraId="46BF6350" w14:textId="064A0E76" w:rsidR="008D1421" w:rsidRPr="008D1421" w:rsidRDefault="008D1421" w:rsidP="00E03735">
            <w:pPr>
              <w:spacing w:after="0" w:line="240" w:lineRule="auto"/>
              <w:jc w:val="center"/>
              <w:rPr>
                <w:rFonts w:ascii="Arial" w:eastAsia="Times New Roman" w:hAnsi="Arial" w:cs="Arial"/>
                <w:color w:val="000000" w:themeColor="text1"/>
                <w:sz w:val="20"/>
                <w:szCs w:val="20"/>
                <w:lang w:val="en-US"/>
              </w:rPr>
            </w:pPr>
            <w:r w:rsidRPr="008D1421">
              <w:rPr>
                <w:rFonts w:ascii="Arial" w:hAnsi="Arial" w:cs="Arial"/>
                <w:color w:val="000000"/>
                <w:sz w:val="20"/>
                <w:szCs w:val="20"/>
              </w:rPr>
              <w:t>16</w:t>
            </w:r>
          </w:p>
        </w:tc>
        <w:tc>
          <w:tcPr>
            <w:tcW w:w="1002" w:type="dxa"/>
            <w:tcBorders>
              <w:top w:val="nil"/>
              <w:left w:val="nil"/>
              <w:bottom w:val="single" w:sz="4" w:space="0" w:color="auto"/>
              <w:right w:val="single" w:sz="4" w:space="0" w:color="auto"/>
            </w:tcBorders>
            <w:shd w:val="clear" w:color="000000" w:fill="FFFFFF"/>
            <w:noWrap/>
            <w:vAlign w:val="bottom"/>
            <w:hideMark/>
          </w:tcPr>
          <w:p w14:paraId="3751DB9D" w14:textId="03871809" w:rsidR="008D1421" w:rsidRPr="008D1421" w:rsidRDefault="008D1421" w:rsidP="00E03735">
            <w:pPr>
              <w:spacing w:after="0" w:line="240" w:lineRule="auto"/>
              <w:jc w:val="center"/>
              <w:rPr>
                <w:rFonts w:ascii="Arial" w:eastAsia="Times New Roman" w:hAnsi="Arial" w:cs="Arial"/>
                <w:color w:val="000000" w:themeColor="text1"/>
                <w:sz w:val="20"/>
                <w:szCs w:val="20"/>
                <w:lang w:val="en-US"/>
              </w:rPr>
            </w:pPr>
            <w:r w:rsidRPr="008D1421">
              <w:rPr>
                <w:rFonts w:ascii="Arial" w:hAnsi="Arial" w:cs="Arial"/>
                <w:color w:val="000000"/>
                <w:sz w:val="20"/>
                <w:szCs w:val="20"/>
              </w:rPr>
              <w:t>16</w:t>
            </w:r>
          </w:p>
        </w:tc>
        <w:tc>
          <w:tcPr>
            <w:tcW w:w="997" w:type="dxa"/>
            <w:tcBorders>
              <w:top w:val="nil"/>
              <w:left w:val="nil"/>
              <w:bottom w:val="single" w:sz="4" w:space="0" w:color="auto"/>
              <w:right w:val="single" w:sz="4" w:space="0" w:color="auto"/>
            </w:tcBorders>
            <w:shd w:val="clear" w:color="000000" w:fill="FFFFFF"/>
            <w:noWrap/>
            <w:vAlign w:val="bottom"/>
            <w:hideMark/>
          </w:tcPr>
          <w:p w14:paraId="5A62F0EC" w14:textId="702BB5AB" w:rsidR="008D1421" w:rsidRPr="008D1421" w:rsidRDefault="008D1421" w:rsidP="00E03735">
            <w:pPr>
              <w:spacing w:after="0" w:line="240" w:lineRule="auto"/>
              <w:jc w:val="center"/>
              <w:rPr>
                <w:rFonts w:ascii="Arial" w:eastAsia="Times New Roman" w:hAnsi="Arial" w:cs="Arial"/>
                <w:color w:val="000000" w:themeColor="text1"/>
                <w:sz w:val="20"/>
                <w:szCs w:val="20"/>
                <w:lang w:val="en-US"/>
              </w:rPr>
            </w:pPr>
            <w:r w:rsidRPr="008D1421">
              <w:rPr>
                <w:rFonts w:ascii="Arial" w:hAnsi="Arial" w:cs="Arial"/>
                <w:color w:val="000000"/>
                <w:sz w:val="20"/>
                <w:szCs w:val="20"/>
              </w:rPr>
              <w:t>16</w:t>
            </w:r>
          </w:p>
        </w:tc>
        <w:tc>
          <w:tcPr>
            <w:tcW w:w="997" w:type="dxa"/>
            <w:tcBorders>
              <w:top w:val="nil"/>
              <w:left w:val="nil"/>
              <w:bottom w:val="single" w:sz="4" w:space="0" w:color="auto"/>
              <w:right w:val="single" w:sz="4" w:space="0" w:color="auto"/>
            </w:tcBorders>
            <w:shd w:val="clear" w:color="000000" w:fill="FFFFFF"/>
            <w:noWrap/>
            <w:vAlign w:val="bottom"/>
            <w:hideMark/>
          </w:tcPr>
          <w:p w14:paraId="20C1743D" w14:textId="11447369" w:rsidR="008D1421" w:rsidRPr="008D1421" w:rsidRDefault="008D1421" w:rsidP="00E03735">
            <w:pPr>
              <w:spacing w:after="0" w:line="240" w:lineRule="auto"/>
              <w:jc w:val="center"/>
              <w:rPr>
                <w:rFonts w:ascii="Arial" w:eastAsia="Times New Roman" w:hAnsi="Arial" w:cs="Arial"/>
                <w:color w:val="000000" w:themeColor="text1"/>
                <w:sz w:val="20"/>
                <w:szCs w:val="20"/>
                <w:lang w:val="en-US"/>
              </w:rPr>
            </w:pPr>
            <w:r w:rsidRPr="008D1421">
              <w:rPr>
                <w:rFonts w:ascii="Arial" w:hAnsi="Arial" w:cs="Arial"/>
                <w:color w:val="000000"/>
                <w:sz w:val="20"/>
                <w:szCs w:val="20"/>
              </w:rPr>
              <w:t>17</w:t>
            </w:r>
          </w:p>
        </w:tc>
        <w:tc>
          <w:tcPr>
            <w:tcW w:w="997" w:type="dxa"/>
            <w:tcBorders>
              <w:top w:val="nil"/>
              <w:left w:val="nil"/>
              <w:bottom w:val="single" w:sz="4" w:space="0" w:color="auto"/>
              <w:right w:val="single" w:sz="4" w:space="0" w:color="auto"/>
            </w:tcBorders>
            <w:shd w:val="clear" w:color="000000" w:fill="FFFFFF"/>
            <w:noWrap/>
            <w:vAlign w:val="bottom"/>
            <w:hideMark/>
          </w:tcPr>
          <w:p w14:paraId="12F43013" w14:textId="2C7FBEFC" w:rsidR="008D1421" w:rsidRPr="008D1421" w:rsidRDefault="008D1421" w:rsidP="00E03735">
            <w:pPr>
              <w:spacing w:after="0" w:line="240" w:lineRule="auto"/>
              <w:jc w:val="center"/>
              <w:rPr>
                <w:rFonts w:ascii="Arial" w:eastAsia="Times New Roman" w:hAnsi="Arial" w:cs="Arial"/>
                <w:color w:val="000000" w:themeColor="text1"/>
                <w:sz w:val="20"/>
                <w:szCs w:val="20"/>
                <w:lang w:val="en-US"/>
              </w:rPr>
            </w:pPr>
            <w:r w:rsidRPr="008D1421">
              <w:rPr>
                <w:rFonts w:ascii="Arial" w:hAnsi="Arial" w:cs="Arial"/>
                <w:color w:val="000000"/>
                <w:sz w:val="20"/>
                <w:szCs w:val="20"/>
              </w:rPr>
              <w:t>20</w:t>
            </w:r>
          </w:p>
        </w:tc>
        <w:tc>
          <w:tcPr>
            <w:tcW w:w="956" w:type="dxa"/>
            <w:tcBorders>
              <w:top w:val="nil"/>
              <w:left w:val="nil"/>
              <w:bottom w:val="single" w:sz="4" w:space="0" w:color="auto"/>
              <w:right w:val="single" w:sz="4" w:space="0" w:color="auto"/>
            </w:tcBorders>
            <w:shd w:val="clear" w:color="000000" w:fill="FFFFFF"/>
            <w:noWrap/>
            <w:vAlign w:val="bottom"/>
            <w:hideMark/>
          </w:tcPr>
          <w:p w14:paraId="7F3C5A0B" w14:textId="5D7F72CC" w:rsidR="008D1421" w:rsidRPr="008D1421" w:rsidRDefault="008D1421" w:rsidP="00E03735">
            <w:pPr>
              <w:spacing w:after="0" w:line="240" w:lineRule="auto"/>
              <w:jc w:val="center"/>
              <w:rPr>
                <w:rFonts w:ascii="Arial" w:eastAsia="Times New Roman" w:hAnsi="Arial" w:cs="Arial"/>
                <w:color w:val="000000" w:themeColor="text1"/>
                <w:sz w:val="20"/>
                <w:szCs w:val="20"/>
                <w:lang w:val="en-US"/>
              </w:rPr>
            </w:pPr>
            <w:r w:rsidRPr="008D1421">
              <w:rPr>
                <w:rFonts w:ascii="Arial" w:hAnsi="Arial" w:cs="Arial"/>
                <w:color w:val="000000"/>
                <w:sz w:val="20"/>
                <w:szCs w:val="20"/>
              </w:rPr>
              <w:t>24</w:t>
            </w:r>
          </w:p>
        </w:tc>
      </w:tr>
      <w:tr w:rsidR="008D1421" w:rsidRPr="008D1421" w14:paraId="743DC11C" w14:textId="77777777" w:rsidTr="00881A72">
        <w:trPr>
          <w:trHeight w:val="504"/>
        </w:trPr>
        <w:tc>
          <w:tcPr>
            <w:tcW w:w="2003" w:type="dxa"/>
            <w:tcBorders>
              <w:top w:val="nil"/>
              <w:left w:val="single" w:sz="4" w:space="0" w:color="auto"/>
              <w:bottom w:val="single" w:sz="4" w:space="0" w:color="auto"/>
              <w:right w:val="single" w:sz="4" w:space="0" w:color="auto"/>
            </w:tcBorders>
            <w:shd w:val="clear" w:color="000000" w:fill="FFFFFF"/>
            <w:noWrap/>
            <w:vAlign w:val="bottom"/>
            <w:hideMark/>
          </w:tcPr>
          <w:p w14:paraId="36C2AF91" w14:textId="77777777" w:rsidR="008D1421" w:rsidRPr="008D1421" w:rsidRDefault="008D1421" w:rsidP="00E03735">
            <w:pPr>
              <w:spacing w:after="0" w:line="240" w:lineRule="auto"/>
              <w:rPr>
                <w:rFonts w:ascii="Arial" w:eastAsia="Times New Roman" w:hAnsi="Arial" w:cs="Arial"/>
                <w:color w:val="000000"/>
                <w:sz w:val="20"/>
                <w:szCs w:val="20"/>
                <w:lang w:val="en-US"/>
              </w:rPr>
            </w:pPr>
            <w:r w:rsidRPr="008D1421">
              <w:rPr>
                <w:rFonts w:ascii="Arial" w:hAnsi="Arial" w:cs="Arial"/>
                <w:color w:val="000000"/>
                <w:sz w:val="20"/>
                <w:szCs w:val="20"/>
              </w:rPr>
              <w:t>Other chemistry</w:t>
            </w:r>
          </w:p>
        </w:tc>
        <w:tc>
          <w:tcPr>
            <w:tcW w:w="877" w:type="dxa"/>
            <w:tcBorders>
              <w:top w:val="nil"/>
              <w:left w:val="nil"/>
              <w:bottom w:val="single" w:sz="4" w:space="0" w:color="auto"/>
              <w:right w:val="single" w:sz="4" w:space="0" w:color="auto"/>
            </w:tcBorders>
            <w:shd w:val="clear" w:color="000000" w:fill="FFFFFF"/>
            <w:noWrap/>
            <w:vAlign w:val="bottom"/>
            <w:hideMark/>
          </w:tcPr>
          <w:p w14:paraId="65D630E1" w14:textId="7C6F41CA" w:rsidR="008D1421" w:rsidRPr="008D1421" w:rsidRDefault="008D1421" w:rsidP="00E03735">
            <w:pPr>
              <w:spacing w:after="0" w:line="240" w:lineRule="auto"/>
              <w:jc w:val="center"/>
              <w:rPr>
                <w:rFonts w:ascii="Arial" w:eastAsia="Times New Roman" w:hAnsi="Arial" w:cs="Arial"/>
                <w:color w:val="000000" w:themeColor="text1"/>
                <w:sz w:val="20"/>
                <w:szCs w:val="20"/>
                <w:lang w:val="en-US"/>
              </w:rPr>
            </w:pPr>
            <w:r w:rsidRPr="008D1421">
              <w:rPr>
                <w:rFonts w:ascii="Arial" w:hAnsi="Arial" w:cs="Arial"/>
                <w:color w:val="000000"/>
                <w:sz w:val="20"/>
                <w:szCs w:val="20"/>
              </w:rPr>
              <w:t>17</w:t>
            </w:r>
          </w:p>
        </w:tc>
        <w:tc>
          <w:tcPr>
            <w:tcW w:w="877" w:type="dxa"/>
            <w:tcBorders>
              <w:top w:val="nil"/>
              <w:left w:val="nil"/>
              <w:bottom w:val="single" w:sz="4" w:space="0" w:color="auto"/>
              <w:right w:val="single" w:sz="4" w:space="0" w:color="auto"/>
            </w:tcBorders>
            <w:shd w:val="clear" w:color="000000" w:fill="FFFFFF"/>
            <w:noWrap/>
            <w:vAlign w:val="bottom"/>
            <w:hideMark/>
          </w:tcPr>
          <w:p w14:paraId="651E1475" w14:textId="38290C01" w:rsidR="008D1421" w:rsidRPr="008D1421" w:rsidRDefault="008D1421" w:rsidP="00E03735">
            <w:pPr>
              <w:spacing w:after="0" w:line="240" w:lineRule="auto"/>
              <w:jc w:val="center"/>
              <w:rPr>
                <w:rFonts w:ascii="Arial" w:eastAsia="Times New Roman" w:hAnsi="Arial" w:cs="Arial"/>
                <w:color w:val="000000" w:themeColor="text1"/>
                <w:sz w:val="20"/>
                <w:szCs w:val="20"/>
                <w:lang w:val="en-US"/>
              </w:rPr>
            </w:pPr>
            <w:r w:rsidRPr="008D1421">
              <w:rPr>
                <w:rFonts w:ascii="Arial" w:hAnsi="Arial" w:cs="Arial"/>
                <w:color w:val="000000"/>
                <w:sz w:val="20"/>
                <w:szCs w:val="20"/>
              </w:rPr>
              <w:t>18</w:t>
            </w:r>
          </w:p>
        </w:tc>
        <w:tc>
          <w:tcPr>
            <w:tcW w:w="877" w:type="dxa"/>
            <w:tcBorders>
              <w:top w:val="nil"/>
              <w:left w:val="nil"/>
              <w:bottom w:val="single" w:sz="4" w:space="0" w:color="auto"/>
              <w:right w:val="single" w:sz="4" w:space="0" w:color="auto"/>
            </w:tcBorders>
            <w:shd w:val="clear" w:color="000000" w:fill="FFFFFF"/>
            <w:noWrap/>
            <w:vAlign w:val="bottom"/>
            <w:hideMark/>
          </w:tcPr>
          <w:p w14:paraId="4E03BBD9" w14:textId="343AC737" w:rsidR="008D1421" w:rsidRPr="008D1421" w:rsidRDefault="008D1421" w:rsidP="00E03735">
            <w:pPr>
              <w:spacing w:after="0" w:line="240" w:lineRule="auto"/>
              <w:jc w:val="center"/>
              <w:rPr>
                <w:rFonts w:ascii="Arial" w:eastAsia="Times New Roman" w:hAnsi="Arial" w:cs="Arial"/>
                <w:color w:val="000000" w:themeColor="text1"/>
                <w:sz w:val="20"/>
                <w:szCs w:val="20"/>
                <w:lang w:val="en-US"/>
              </w:rPr>
            </w:pPr>
            <w:r w:rsidRPr="008D1421">
              <w:rPr>
                <w:rFonts w:ascii="Arial" w:hAnsi="Arial" w:cs="Arial"/>
                <w:color w:val="000000"/>
                <w:sz w:val="20"/>
                <w:szCs w:val="20"/>
              </w:rPr>
              <w:t>18</w:t>
            </w:r>
          </w:p>
        </w:tc>
        <w:tc>
          <w:tcPr>
            <w:tcW w:w="878" w:type="dxa"/>
            <w:tcBorders>
              <w:top w:val="nil"/>
              <w:left w:val="nil"/>
              <w:bottom w:val="single" w:sz="4" w:space="0" w:color="auto"/>
              <w:right w:val="single" w:sz="4" w:space="0" w:color="auto"/>
            </w:tcBorders>
            <w:shd w:val="clear" w:color="000000" w:fill="FFFFFF"/>
            <w:noWrap/>
            <w:vAlign w:val="bottom"/>
            <w:hideMark/>
          </w:tcPr>
          <w:p w14:paraId="004A4A87" w14:textId="7023688F" w:rsidR="008D1421" w:rsidRPr="008D1421" w:rsidRDefault="008D1421" w:rsidP="00E03735">
            <w:pPr>
              <w:spacing w:after="0" w:line="240" w:lineRule="auto"/>
              <w:jc w:val="center"/>
              <w:rPr>
                <w:rFonts w:ascii="Arial" w:eastAsia="Times New Roman" w:hAnsi="Arial" w:cs="Arial"/>
                <w:color w:val="000000" w:themeColor="text1"/>
                <w:sz w:val="20"/>
                <w:szCs w:val="20"/>
                <w:lang w:val="en-US"/>
              </w:rPr>
            </w:pPr>
            <w:r w:rsidRPr="008D1421">
              <w:rPr>
                <w:rFonts w:ascii="Arial" w:hAnsi="Arial" w:cs="Arial"/>
                <w:color w:val="000000"/>
                <w:sz w:val="20"/>
                <w:szCs w:val="20"/>
              </w:rPr>
              <w:t>19</w:t>
            </w:r>
          </w:p>
        </w:tc>
        <w:tc>
          <w:tcPr>
            <w:tcW w:w="1002" w:type="dxa"/>
            <w:tcBorders>
              <w:top w:val="nil"/>
              <w:left w:val="nil"/>
              <w:bottom w:val="single" w:sz="4" w:space="0" w:color="auto"/>
              <w:right w:val="single" w:sz="4" w:space="0" w:color="auto"/>
            </w:tcBorders>
            <w:shd w:val="clear" w:color="000000" w:fill="FFFFFF"/>
            <w:noWrap/>
            <w:vAlign w:val="bottom"/>
            <w:hideMark/>
          </w:tcPr>
          <w:p w14:paraId="3D19D697" w14:textId="56F99078" w:rsidR="008D1421" w:rsidRPr="008D1421" w:rsidRDefault="008D1421" w:rsidP="00E03735">
            <w:pPr>
              <w:spacing w:after="0" w:line="240" w:lineRule="auto"/>
              <w:jc w:val="center"/>
              <w:rPr>
                <w:rFonts w:ascii="Arial" w:eastAsia="Times New Roman" w:hAnsi="Arial" w:cs="Arial"/>
                <w:color w:val="000000" w:themeColor="text1"/>
                <w:sz w:val="20"/>
                <w:szCs w:val="20"/>
                <w:lang w:val="en-US"/>
              </w:rPr>
            </w:pPr>
            <w:r w:rsidRPr="008D1421">
              <w:rPr>
                <w:rFonts w:ascii="Arial" w:hAnsi="Arial" w:cs="Arial"/>
                <w:color w:val="000000"/>
                <w:sz w:val="20"/>
                <w:szCs w:val="20"/>
              </w:rPr>
              <w:t>21</w:t>
            </w:r>
          </w:p>
        </w:tc>
        <w:tc>
          <w:tcPr>
            <w:tcW w:w="997" w:type="dxa"/>
            <w:tcBorders>
              <w:top w:val="nil"/>
              <w:left w:val="nil"/>
              <w:bottom w:val="single" w:sz="4" w:space="0" w:color="auto"/>
              <w:right w:val="single" w:sz="4" w:space="0" w:color="auto"/>
            </w:tcBorders>
            <w:shd w:val="clear" w:color="000000" w:fill="FFFFFF"/>
            <w:noWrap/>
            <w:vAlign w:val="bottom"/>
            <w:hideMark/>
          </w:tcPr>
          <w:p w14:paraId="234A2584" w14:textId="020B86AE" w:rsidR="008D1421" w:rsidRPr="008D1421" w:rsidRDefault="008D1421" w:rsidP="00E03735">
            <w:pPr>
              <w:spacing w:after="0" w:line="240" w:lineRule="auto"/>
              <w:jc w:val="center"/>
              <w:rPr>
                <w:rFonts w:ascii="Arial" w:eastAsia="Times New Roman" w:hAnsi="Arial" w:cs="Arial"/>
                <w:color w:val="000000" w:themeColor="text1"/>
                <w:sz w:val="20"/>
                <w:szCs w:val="20"/>
                <w:lang w:val="en-US"/>
              </w:rPr>
            </w:pPr>
            <w:r w:rsidRPr="008D1421">
              <w:rPr>
                <w:rFonts w:ascii="Arial" w:hAnsi="Arial" w:cs="Arial"/>
                <w:color w:val="000000"/>
                <w:sz w:val="20"/>
                <w:szCs w:val="20"/>
              </w:rPr>
              <w:t>18</w:t>
            </w:r>
          </w:p>
        </w:tc>
        <w:tc>
          <w:tcPr>
            <w:tcW w:w="997" w:type="dxa"/>
            <w:tcBorders>
              <w:top w:val="nil"/>
              <w:left w:val="nil"/>
              <w:bottom w:val="single" w:sz="4" w:space="0" w:color="auto"/>
              <w:right w:val="single" w:sz="4" w:space="0" w:color="auto"/>
            </w:tcBorders>
            <w:shd w:val="clear" w:color="000000" w:fill="FFFFFF"/>
            <w:noWrap/>
            <w:vAlign w:val="bottom"/>
            <w:hideMark/>
          </w:tcPr>
          <w:p w14:paraId="6E8E05D4" w14:textId="52D19C22" w:rsidR="008D1421" w:rsidRPr="008D1421" w:rsidRDefault="008D1421" w:rsidP="00E03735">
            <w:pPr>
              <w:spacing w:after="0" w:line="240" w:lineRule="auto"/>
              <w:jc w:val="center"/>
              <w:rPr>
                <w:rFonts w:ascii="Arial" w:eastAsia="Times New Roman" w:hAnsi="Arial" w:cs="Arial"/>
                <w:color w:val="000000" w:themeColor="text1"/>
                <w:sz w:val="20"/>
                <w:szCs w:val="20"/>
                <w:lang w:val="en-US"/>
              </w:rPr>
            </w:pPr>
            <w:r w:rsidRPr="008D1421">
              <w:rPr>
                <w:rFonts w:ascii="Arial" w:hAnsi="Arial" w:cs="Arial"/>
                <w:color w:val="000000"/>
                <w:sz w:val="20"/>
                <w:szCs w:val="20"/>
              </w:rPr>
              <w:t>20</w:t>
            </w:r>
          </w:p>
        </w:tc>
        <w:tc>
          <w:tcPr>
            <w:tcW w:w="997" w:type="dxa"/>
            <w:tcBorders>
              <w:top w:val="nil"/>
              <w:left w:val="nil"/>
              <w:bottom w:val="single" w:sz="4" w:space="0" w:color="auto"/>
              <w:right w:val="single" w:sz="4" w:space="0" w:color="auto"/>
            </w:tcBorders>
            <w:shd w:val="clear" w:color="000000" w:fill="FFFFFF"/>
            <w:noWrap/>
            <w:vAlign w:val="bottom"/>
            <w:hideMark/>
          </w:tcPr>
          <w:p w14:paraId="4656327C" w14:textId="267287AA" w:rsidR="008D1421" w:rsidRPr="008D1421" w:rsidRDefault="008D1421" w:rsidP="00E03735">
            <w:pPr>
              <w:spacing w:after="0" w:line="240" w:lineRule="auto"/>
              <w:jc w:val="center"/>
              <w:rPr>
                <w:rFonts w:ascii="Arial" w:eastAsia="Times New Roman" w:hAnsi="Arial" w:cs="Arial"/>
                <w:color w:val="000000" w:themeColor="text1"/>
                <w:sz w:val="20"/>
                <w:szCs w:val="20"/>
                <w:lang w:val="en-US"/>
              </w:rPr>
            </w:pPr>
            <w:r w:rsidRPr="008D1421">
              <w:rPr>
                <w:rFonts w:ascii="Arial" w:hAnsi="Arial" w:cs="Arial"/>
                <w:color w:val="000000"/>
                <w:sz w:val="20"/>
                <w:szCs w:val="20"/>
              </w:rPr>
              <w:t>24</w:t>
            </w:r>
          </w:p>
        </w:tc>
        <w:tc>
          <w:tcPr>
            <w:tcW w:w="956" w:type="dxa"/>
            <w:tcBorders>
              <w:top w:val="nil"/>
              <w:left w:val="nil"/>
              <w:bottom w:val="single" w:sz="4" w:space="0" w:color="auto"/>
              <w:right w:val="single" w:sz="4" w:space="0" w:color="auto"/>
            </w:tcBorders>
            <w:shd w:val="clear" w:color="000000" w:fill="FFFFFF"/>
            <w:noWrap/>
            <w:vAlign w:val="bottom"/>
            <w:hideMark/>
          </w:tcPr>
          <w:p w14:paraId="1C6BF25E" w14:textId="205AED6B" w:rsidR="008D1421" w:rsidRPr="008D1421" w:rsidRDefault="008D1421" w:rsidP="00E03735">
            <w:pPr>
              <w:spacing w:after="0" w:line="240" w:lineRule="auto"/>
              <w:jc w:val="center"/>
              <w:rPr>
                <w:rFonts w:ascii="Arial" w:eastAsia="Times New Roman" w:hAnsi="Arial" w:cs="Arial"/>
                <w:color w:val="000000" w:themeColor="text1"/>
                <w:sz w:val="20"/>
                <w:szCs w:val="20"/>
                <w:lang w:val="en-US"/>
              </w:rPr>
            </w:pPr>
            <w:r w:rsidRPr="008D1421">
              <w:rPr>
                <w:rFonts w:ascii="Arial" w:hAnsi="Arial" w:cs="Arial"/>
                <w:color w:val="000000"/>
                <w:sz w:val="20"/>
                <w:szCs w:val="20"/>
              </w:rPr>
              <w:t>29</w:t>
            </w:r>
          </w:p>
        </w:tc>
      </w:tr>
      <w:tr w:rsidR="008D1421" w:rsidRPr="008D1421" w14:paraId="70C98711" w14:textId="77777777" w:rsidTr="00881A72">
        <w:trPr>
          <w:trHeight w:val="504"/>
        </w:trPr>
        <w:tc>
          <w:tcPr>
            <w:tcW w:w="2003" w:type="dxa"/>
            <w:tcBorders>
              <w:top w:val="nil"/>
              <w:left w:val="single" w:sz="4" w:space="0" w:color="auto"/>
              <w:bottom w:val="single" w:sz="4" w:space="0" w:color="auto"/>
              <w:right w:val="single" w:sz="4" w:space="0" w:color="auto"/>
            </w:tcBorders>
            <w:shd w:val="clear" w:color="000000" w:fill="FFFFFF"/>
            <w:noWrap/>
            <w:vAlign w:val="bottom"/>
            <w:hideMark/>
          </w:tcPr>
          <w:p w14:paraId="00263B86" w14:textId="77777777" w:rsidR="008D1421" w:rsidRPr="00881A72" w:rsidRDefault="008D1421" w:rsidP="00E03735">
            <w:pPr>
              <w:spacing w:after="0" w:line="240" w:lineRule="auto"/>
              <w:rPr>
                <w:rFonts w:ascii="Arial" w:eastAsia="Times New Roman" w:hAnsi="Arial" w:cs="Arial"/>
                <w:b/>
                <w:bCs/>
                <w:color w:val="000000"/>
                <w:sz w:val="20"/>
                <w:szCs w:val="20"/>
                <w:lang w:val="en-US"/>
              </w:rPr>
            </w:pPr>
            <w:r w:rsidRPr="00881A72">
              <w:rPr>
                <w:rFonts w:ascii="Arial" w:hAnsi="Arial" w:cs="Arial"/>
                <w:b/>
                <w:bCs/>
                <w:color w:val="000000"/>
                <w:sz w:val="20"/>
                <w:szCs w:val="20"/>
              </w:rPr>
              <w:t>Total</w:t>
            </w:r>
          </w:p>
        </w:tc>
        <w:tc>
          <w:tcPr>
            <w:tcW w:w="877" w:type="dxa"/>
            <w:tcBorders>
              <w:top w:val="nil"/>
              <w:left w:val="nil"/>
              <w:bottom w:val="single" w:sz="4" w:space="0" w:color="auto"/>
              <w:right w:val="single" w:sz="4" w:space="0" w:color="auto"/>
            </w:tcBorders>
            <w:shd w:val="clear" w:color="000000" w:fill="FFFFFF"/>
            <w:noWrap/>
            <w:vAlign w:val="bottom"/>
            <w:hideMark/>
          </w:tcPr>
          <w:p w14:paraId="55C629F8" w14:textId="15D4F1BA" w:rsidR="008D1421" w:rsidRPr="00881A72" w:rsidRDefault="008D1421" w:rsidP="00E03735">
            <w:pPr>
              <w:spacing w:after="0" w:line="240" w:lineRule="auto"/>
              <w:jc w:val="center"/>
              <w:rPr>
                <w:rFonts w:ascii="Arial" w:eastAsia="Times New Roman" w:hAnsi="Arial" w:cs="Arial"/>
                <w:b/>
                <w:bCs/>
                <w:color w:val="000000" w:themeColor="text1"/>
                <w:sz w:val="20"/>
                <w:szCs w:val="20"/>
                <w:lang w:val="en-US"/>
              </w:rPr>
            </w:pPr>
            <w:r w:rsidRPr="00881A72">
              <w:rPr>
                <w:rFonts w:ascii="Arial" w:hAnsi="Arial" w:cs="Arial"/>
                <w:b/>
                <w:bCs/>
                <w:color w:val="000000"/>
                <w:sz w:val="20"/>
                <w:szCs w:val="20"/>
              </w:rPr>
              <w:t>171</w:t>
            </w:r>
          </w:p>
        </w:tc>
        <w:tc>
          <w:tcPr>
            <w:tcW w:w="877" w:type="dxa"/>
            <w:tcBorders>
              <w:top w:val="nil"/>
              <w:left w:val="nil"/>
              <w:bottom w:val="single" w:sz="4" w:space="0" w:color="auto"/>
              <w:right w:val="single" w:sz="4" w:space="0" w:color="auto"/>
            </w:tcBorders>
            <w:shd w:val="clear" w:color="000000" w:fill="FFFFFF"/>
            <w:noWrap/>
            <w:vAlign w:val="bottom"/>
            <w:hideMark/>
          </w:tcPr>
          <w:p w14:paraId="2E44E1F8" w14:textId="2B7C52D7" w:rsidR="008D1421" w:rsidRPr="00881A72" w:rsidRDefault="008D1421" w:rsidP="00E03735">
            <w:pPr>
              <w:spacing w:after="0" w:line="240" w:lineRule="auto"/>
              <w:jc w:val="center"/>
              <w:rPr>
                <w:rFonts w:ascii="Arial" w:eastAsia="Times New Roman" w:hAnsi="Arial" w:cs="Arial"/>
                <w:b/>
                <w:bCs/>
                <w:color w:val="000000" w:themeColor="text1"/>
                <w:sz w:val="20"/>
                <w:szCs w:val="20"/>
                <w:lang w:val="en-US"/>
              </w:rPr>
            </w:pPr>
            <w:r w:rsidRPr="00881A72">
              <w:rPr>
                <w:rFonts w:ascii="Arial" w:hAnsi="Arial" w:cs="Arial"/>
                <w:b/>
                <w:bCs/>
                <w:color w:val="000000"/>
                <w:sz w:val="20"/>
                <w:szCs w:val="20"/>
              </w:rPr>
              <w:t>176</w:t>
            </w:r>
          </w:p>
        </w:tc>
        <w:tc>
          <w:tcPr>
            <w:tcW w:w="877" w:type="dxa"/>
            <w:tcBorders>
              <w:top w:val="nil"/>
              <w:left w:val="nil"/>
              <w:bottom w:val="single" w:sz="4" w:space="0" w:color="auto"/>
              <w:right w:val="single" w:sz="4" w:space="0" w:color="auto"/>
            </w:tcBorders>
            <w:shd w:val="clear" w:color="000000" w:fill="FFFFFF"/>
            <w:noWrap/>
            <w:vAlign w:val="bottom"/>
            <w:hideMark/>
          </w:tcPr>
          <w:p w14:paraId="239DA4E9" w14:textId="411DDF8F" w:rsidR="008D1421" w:rsidRPr="00881A72" w:rsidRDefault="008D1421" w:rsidP="00E03735">
            <w:pPr>
              <w:spacing w:after="0" w:line="240" w:lineRule="auto"/>
              <w:jc w:val="center"/>
              <w:rPr>
                <w:rFonts w:ascii="Arial" w:eastAsia="Times New Roman" w:hAnsi="Arial" w:cs="Arial"/>
                <w:b/>
                <w:bCs/>
                <w:color w:val="000000" w:themeColor="text1"/>
                <w:sz w:val="20"/>
                <w:szCs w:val="20"/>
                <w:lang w:val="en-US"/>
              </w:rPr>
            </w:pPr>
            <w:r w:rsidRPr="00881A72">
              <w:rPr>
                <w:rFonts w:ascii="Arial" w:hAnsi="Arial" w:cs="Arial"/>
                <w:b/>
                <w:bCs/>
                <w:color w:val="000000"/>
                <w:sz w:val="20"/>
                <w:szCs w:val="20"/>
              </w:rPr>
              <w:t>180</w:t>
            </w:r>
          </w:p>
        </w:tc>
        <w:tc>
          <w:tcPr>
            <w:tcW w:w="878" w:type="dxa"/>
            <w:tcBorders>
              <w:top w:val="nil"/>
              <w:left w:val="nil"/>
              <w:bottom w:val="single" w:sz="4" w:space="0" w:color="auto"/>
              <w:right w:val="single" w:sz="4" w:space="0" w:color="auto"/>
            </w:tcBorders>
            <w:shd w:val="clear" w:color="000000" w:fill="FFFFFF"/>
            <w:noWrap/>
            <w:vAlign w:val="bottom"/>
            <w:hideMark/>
          </w:tcPr>
          <w:p w14:paraId="71CC52DC" w14:textId="1C17BADE" w:rsidR="008D1421" w:rsidRPr="00881A72" w:rsidRDefault="008D1421" w:rsidP="00E03735">
            <w:pPr>
              <w:spacing w:after="0" w:line="240" w:lineRule="auto"/>
              <w:jc w:val="center"/>
              <w:rPr>
                <w:rFonts w:ascii="Arial" w:eastAsia="Times New Roman" w:hAnsi="Arial" w:cs="Arial"/>
                <w:b/>
                <w:bCs/>
                <w:color w:val="000000" w:themeColor="text1"/>
                <w:sz w:val="20"/>
                <w:szCs w:val="20"/>
                <w:lang w:val="en-US"/>
              </w:rPr>
            </w:pPr>
            <w:r w:rsidRPr="00881A72">
              <w:rPr>
                <w:rFonts w:ascii="Arial" w:hAnsi="Arial" w:cs="Arial"/>
                <w:b/>
                <w:bCs/>
                <w:color w:val="000000"/>
                <w:sz w:val="20"/>
                <w:szCs w:val="20"/>
              </w:rPr>
              <w:t>186</w:t>
            </w:r>
          </w:p>
        </w:tc>
        <w:tc>
          <w:tcPr>
            <w:tcW w:w="1002" w:type="dxa"/>
            <w:tcBorders>
              <w:top w:val="nil"/>
              <w:left w:val="nil"/>
              <w:bottom w:val="single" w:sz="4" w:space="0" w:color="auto"/>
              <w:right w:val="single" w:sz="4" w:space="0" w:color="auto"/>
            </w:tcBorders>
            <w:shd w:val="clear" w:color="000000" w:fill="FFFFFF"/>
            <w:noWrap/>
            <w:vAlign w:val="bottom"/>
            <w:hideMark/>
          </w:tcPr>
          <w:p w14:paraId="4693C86B" w14:textId="295C1EB5" w:rsidR="008D1421" w:rsidRPr="00881A72" w:rsidRDefault="008D1421" w:rsidP="00E03735">
            <w:pPr>
              <w:spacing w:after="0" w:line="240" w:lineRule="auto"/>
              <w:jc w:val="center"/>
              <w:rPr>
                <w:rFonts w:ascii="Arial" w:eastAsia="Times New Roman" w:hAnsi="Arial" w:cs="Arial"/>
                <w:b/>
                <w:bCs/>
                <w:color w:val="000000" w:themeColor="text1"/>
                <w:sz w:val="20"/>
                <w:szCs w:val="20"/>
                <w:lang w:val="en-US"/>
              </w:rPr>
            </w:pPr>
            <w:r w:rsidRPr="00881A72">
              <w:rPr>
                <w:rFonts w:ascii="Arial" w:hAnsi="Arial" w:cs="Arial"/>
                <w:b/>
                <w:bCs/>
                <w:color w:val="000000"/>
                <w:sz w:val="20"/>
                <w:szCs w:val="20"/>
              </w:rPr>
              <w:t>190</w:t>
            </w:r>
          </w:p>
        </w:tc>
        <w:tc>
          <w:tcPr>
            <w:tcW w:w="997" w:type="dxa"/>
            <w:tcBorders>
              <w:top w:val="nil"/>
              <w:left w:val="nil"/>
              <w:bottom w:val="single" w:sz="4" w:space="0" w:color="auto"/>
              <w:right w:val="single" w:sz="4" w:space="0" w:color="auto"/>
            </w:tcBorders>
            <w:shd w:val="clear" w:color="000000" w:fill="FFFFFF"/>
            <w:noWrap/>
            <w:vAlign w:val="bottom"/>
            <w:hideMark/>
          </w:tcPr>
          <w:p w14:paraId="2E7C8C83" w14:textId="449FE153" w:rsidR="008D1421" w:rsidRPr="00881A72" w:rsidRDefault="008D1421" w:rsidP="00E03735">
            <w:pPr>
              <w:spacing w:after="0" w:line="240" w:lineRule="auto"/>
              <w:jc w:val="center"/>
              <w:rPr>
                <w:rFonts w:ascii="Arial" w:eastAsia="Times New Roman" w:hAnsi="Arial" w:cs="Arial"/>
                <w:b/>
                <w:bCs/>
                <w:color w:val="000000" w:themeColor="text1"/>
                <w:sz w:val="20"/>
                <w:szCs w:val="20"/>
                <w:lang w:val="en-US"/>
              </w:rPr>
            </w:pPr>
            <w:r w:rsidRPr="00881A72">
              <w:rPr>
                <w:rFonts w:ascii="Arial" w:hAnsi="Arial" w:cs="Arial"/>
                <w:b/>
                <w:bCs/>
                <w:color w:val="000000"/>
                <w:sz w:val="20"/>
                <w:szCs w:val="20"/>
              </w:rPr>
              <w:t>178</w:t>
            </w:r>
          </w:p>
        </w:tc>
        <w:tc>
          <w:tcPr>
            <w:tcW w:w="997" w:type="dxa"/>
            <w:tcBorders>
              <w:top w:val="nil"/>
              <w:left w:val="nil"/>
              <w:bottom w:val="single" w:sz="4" w:space="0" w:color="auto"/>
              <w:right w:val="single" w:sz="4" w:space="0" w:color="auto"/>
            </w:tcBorders>
            <w:shd w:val="clear" w:color="000000" w:fill="FFFFFF"/>
            <w:noWrap/>
            <w:vAlign w:val="bottom"/>
            <w:hideMark/>
          </w:tcPr>
          <w:p w14:paraId="7B2736AF" w14:textId="7AFD310D" w:rsidR="008D1421" w:rsidRPr="00881A72" w:rsidRDefault="008D1421" w:rsidP="00E03735">
            <w:pPr>
              <w:spacing w:after="0" w:line="240" w:lineRule="auto"/>
              <w:jc w:val="center"/>
              <w:rPr>
                <w:rFonts w:ascii="Arial" w:eastAsia="Times New Roman" w:hAnsi="Arial" w:cs="Arial"/>
                <w:b/>
                <w:bCs/>
                <w:color w:val="000000" w:themeColor="text1"/>
                <w:sz w:val="20"/>
                <w:szCs w:val="20"/>
                <w:lang w:val="en-US"/>
              </w:rPr>
            </w:pPr>
            <w:r w:rsidRPr="00881A72">
              <w:rPr>
                <w:rFonts w:ascii="Arial" w:hAnsi="Arial" w:cs="Arial"/>
                <w:b/>
                <w:bCs/>
                <w:color w:val="000000"/>
                <w:sz w:val="20"/>
                <w:szCs w:val="20"/>
              </w:rPr>
              <w:t>187</w:t>
            </w:r>
          </w:p>
        </w:tc>
        <w:tc>
          <w:tcPr>
            <w:tcW w:w="997" w:type="dxa"/>
            <w:tcBorders>
              <w:top w:val="nil"/>
              <w:left w:val="nil"/>
              <w:bottom w:val="single" w:sz="4" w:space="0" w:color="auto"/>
              <w:right w:val="single" w:sz="4" w:space="0" w:color="auto"/>
            </w:tcBorders>
            <w:shd w:val="clear" w:color="000000" w:fill="FFFFFF"/>
            <w:noWrap/>
            <w:vAlign w:val="bottom"/>
            <w:hideMark/>
          </w:tcPr>
          <w:p w14:paraId="1216B725" w14:textId="473ED526" w:rsidR="008D1421" w:rsidRPr="00881A72" w:rsidRDefault="008D1421" w:rsidP="00E03735">
            <w:pPr>
              <w:spacing w:after="0" w:line="240" w:lineRule="auto"/>
              <w:jc w:val="center"/>
              <w:rPr>
                <w:rFonts w:ascii="Arial" w:eastAsia="Times New Roman" w:hAnsi="Arial" w:cs="Arial"/>
                <w:b/>
                <w:bCs/>
                <w:color w:val="000000" w:themeColor="text1"/>
                <w:sz w:val="20"/>
                <w:szCs w:val="20"/>
                <w:lang w:val="en-US"/>
              </w:rPr>
            </w:pPr>
            <w:r w:rsidRPr="00881A72">
              <w:rPr>
                <w:rFonts w:ascii="Arial" w:hAnsi="Arial" w:cs="Arial"/>
                <w:b/>
                <w:bCs/>
                <w:color w:val="000000"/>
                <w:sz w:val="20"/>
                <w:szCs w:val="20"/>
              </w:rPr>
              <w:t>229</w:t>
            </w:r>
          </w:p>
        </w:tc>
        <w:tc>
          <w:tcPr>
            <w:tcW w:w="956" w:type="dxa"/>
            <w:tcBorders>
              <w:top w:val="nil"/>
              <w:left w:val="nil"/>
              <w:bottom w:val="single" w:sz="4" w:space="0" w:color="auto"/>
              <w:right w:val="single" w:sz="4" w:space="0" w:color="auto"/>
            </w:tcBorders>
            <w:shd w:val="clear" w:color="000000" w:fill="FFFFFF"/>
            <w:noWrap/>
            <w:vAlign w:val="bottom"/>
            <w:hideMark/>
          </w:tcPr>
          <w:p w14:paraId="1352F68F" w14:textId="6FA1382D" w:rsidR="008D1421" w:rsidRPr="00881A72" w:rsidRDefault="008D1421" w:rsidP="00E03735">
            <w:pPr>
              <w:spacing w:after="0" w:line="240" w:lineRule="auto"/>
              <w:jc w:val="center"/>
              <w:rPr>
                <w:rFonts w:ascii="Arial" w:eastAsia="Times New Roman" w:hAnsi="Arial" w:cs="Arial"/>
                <w:b/>
                <w:bCs/>
                <w:color w:val="000000" w:themeColor="text1"/>
                <w:sz w:val="20"/>
                <w:szCs w:val="20"/>
                <w:lang w:val="en-US"/>
              </w:rPr>
            </w:pPr>
            <w:r w:rsidRPr="00881A72">
              <w:rPr>
                <w:rFonts w:ascii="Arial" w:hAnsi="Arial" w:cs="Arial"/>
                <w:b/>
                <w:bCs/>
                <w:color w:val="000000"/>
                <w:sz w:val="20"/>
                <w:szCs w:val="20"/>
              </w:rPr>
              <w:t>282</w:t>
            </w:r>
          </w:p>
        </w:tc>
      </w:tr>
    </w:tbl>
    <w:p w14:paraId="151776B6" w14:textId="30727E35" w:rsidR="00881A72" w:rsidRDefault="00881A72">
      <w:pPr>
        <w:rPr>
          <w:color w:val="000000" w:themeColor="text1"/>
        </w:rPr>
      </w:pPr>
      <w:r w:rsidRPr="002B5730">
        <w:rPr>
          <w:bCs/>
          <w:noProof/>
          <w:color w:val="000000" w:themeColor="text1"/>
        </w:rPr>
        <mc:AlternateContent>
          <mc:Choice Requires="wps">
            <w:drawing>
              <wp:anchor distT="0" distB="0" distL="114300" distR="114300" simplePos="0" relativeHeight="252479488" behindDoc="0" locked="0" layoutInCell="1" allowOverlap="1" wp14:anchorId="5C622B4B" wp14:editId="75239CD9">
                <wp:simplePos x="0" y="0"/>
                <wp:positionH relativeFrom="margin">
                  <wp:posOffset>2194824</wp:posOffset>
                </wp:positionH>
                <wp:positionV relativeFrom="paragraph">
                  <wp:posOffset>140236</wp:posOffset>
                </wp:positionV>
                <wp:extent cx="4333875" cy="391885"/>
                <wp:effectExtent l="0" t="0" r="0" b="0"/>
                <wp:wrapNone/>
                <wp:docPr id="1268" name="TextBox 22"/>
                <wp:cNvGraphicFramePr/>
                <a:graphic xmlns:a="http://schemas.openxmlformats.org/drawingml/2006/main">
                  <a:graphicData uri="http://schemas.microsoft.com/office/word/2010/wordprocessingShape">
                    <wps:wsp>
                      <wps:cNvSpPr txBox="1"/>
                      <wps:spPr>
                        <a:xfrm>
                          <a:off x="0" y="0"/>
                          <a:ext cx="4333875" cy="391885"/>
                        </a:xfrm>
                        <a:prstGeom prst="rect">
                          <a:avLst/>
                        </a:prstGeom>
                        <a:noFill/>
                      </wps:spPr>
                      <wps:txbx>
                        <w:txbxContent>
                          <w:p w14:paraId="41255854" w14:textId="77777777" w:rsidR="008D1421" w:rsidRPr="00687E98" w:rsidRDefault="008D1421" w:rsidP="008D1421">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Others include Urethane Modified vinyl ester resin, Elastomer Modified vinyl ester resin etc.</w:t>
                            </w:r>
                          </w:p>
                          <w:p w14:paraId="50BA7099" w14:textId="77777777" w:rsidR="008D1421" w:rsidRPr="00687E98" w:rsidRDefault="008D1421" w:rsidP="008D1421">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5C622B4B" id="_x0000_s1087" type="#_x0000_t202" style="position:absolute;margin-left:172.8pt;margin-top:11.05pt;width:341.25pt;height:30.85pt;z-index:252479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" filled="f" stroked="f">
                <v:textbox>
                  <w:txbxContent>
                    <w:p w14:paraId="41255854" w14:textId="77777777" w:rsidR="008D1421" w:rsidRPr="00687E98" w:rsidRDefault="008D1421" w:rsidP="008D1421">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Others include Urethane Modified vinyl ester resin, Elastomer Modified vinyl ester resin etc.</w:t>
                      </w:r>
                    </w:p>
                    <w:p w14:paraId="50BA7099" w14:textId="77777777" w:rsidR="008D1421" w:rsidRPr="00687E98" w:rsidRDefault="008D1421" w:rsidP="008D1421">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v:textbox>
                <w10:wrap anchorx="margin"/>
              </v:shape>
            </w:pict>
          </mc:Fallback>
        </mc:AlternateContent>
      </w:r>
    </w:p>
    <w:p w14:paraId="05C966C4" w14:textId="77777777" w:rsidR="003757E0" w:rsidRDefault="003757E0" w:rsidP="003757E0">
      <w:pPr>
        <w:tabs>
          <w:tab w:val="left" w:pos="1530"/>
        </w:tabs>
        <w:spacing w:line="480" w:lineRule="auto"/>
        <w:rPr>
          <w:rFonts w:ascii="Arial" w:eastAsia="Arial" w:hAnsi="Arial" w:cs="Arial"/>
          <w:bCs/>
          <w:i/>
          <w:iCs/>
          <w:color w:val="000000" w:themeColor="text1"/>
          <w:sz w:val="18"/>
          <w:szCs w:val="18"/>
        </w:rPr>
      </w:pPr>
    </w:p>
    <w:p w14:paraId="0F250C59" w14:textId="1AB2B14F" w:rsidR="003757E0" w:rsidRPr="003757E0" w:rsidRDefault="003757E0" w:rsidP="003757E0">
      <w:pPr>
        <w:tabs>
          <w:tab w:val="left" w:pos="1530"/>
        </w:tabs>
        <w:spacing w:line="480" w:lineRule="auto"/>
        <w:rPr>
          <w:rFonts w:ascii="Arial" w:eastAsia="Arial" w:hAnsi="Arial" w:cs="Arial"/>
          <w:bCs/>
          <w:i/>
          <w:iCs/>
          <w:color w:val="000000" w:themeColor="text1"/>
          <w:sz w:val="18"/>
          <w:szCs w:val="18"/>
        </w:rPr>
      </w:pPr>
      <w:r w:rsidRPr="003757E0">
        <w:rPr>
          <w:rFonts w:ascii="Arial" w:eastAsia="Arial" w:hAnsi="Arial" w:cs="Arial"/>
          <w:bCs/>
          <w:i/>
          <w:iCs/>
          <w:color w:val="000000" w:themeColor="text1"/>
          <w:sz w:val="18"/>
          <w:szCs w:val="18"/>
        </w:rPr>
        <w:t>*Note: In 2020, the percentage distribution of Bisp</w:t>
      </w:r>
      <w:r>
        <w:rPr>
          <w:rFonts w:ascii="Arial" w:eastAsia="Arial" w:hAnsi="Arial" w:cs="Arial"/>
          <w:bCs/>
          <w:i/>
          <w:iCs/>
          <w:color w:val="000000" w:themeColor="text1"/>
          <w:sz w:val="18"/>
          <w:szCs w:val="18"/>
        </w:rPr>
        <w:t>h</w:t>
      </w:r>
      <w:r w:rsidRPr="003757E0">
        <w:rPr>
          <w:rFonts w:ascii="Arial" w:eastAsia="Arial" w:hAnsi="Arial" w:cs="Arial"/>
          <w:bCs/>
          <w:i/>
          <w:iCs/>
          <w:color w:val="000000" w:themeColor="text1"/>
          <w:sz w:val="18"/>
          <w:szCs w:val="18"/>
        </w:rPr>
        <w:t>enol- A, F and S</w:t>
      </w:r>
      <w:r>
        <w:rPr>
          <w:rFonts w:ascii="Arial" w:eastAsia="Arial" w:hAnsi="Arial" w:cs="Arial"/>
          <w:bCs/>
          <w:i/>
          <w:iCs/>
          <w:color w:val="000000" w:themeColor="text1"/>
          <w:sz w:val="18"/>
          <w:szCs w:val="18"/>
        </w:rPr>
        <w:t xml:space="preserve"> in Europe</w:t>
      </w:r>
      <w:r w:rsidRPr="003757E0">
        <w:rPr>
          <w:rFonts w:ascii="Arial" w:eastAsia="Arial" w:hAnsi="Arial" w:cs="Arial"/>
          <w:bCs/>
          <w:i/>
          <w:iCs/>
          <w:color w:val="000000" w:themeColor="text1"/>
          <w:sz w:val="18"/>
          <w:szCs w:val="18"/>
        </w:rPr>
        <w:t xml:space="preserve"> was </w:t>
      </w:r>
      <w:r>
        <w:rPr>
          <w:rFonts w:ascii="Arial" w:eastAsia="Arial" w:hAnsi="Arial" w:cs="Arial"/>
          <w:bCs/>
          <w:i/>
          <w:iCs/>
          <w:color w:val="000000" w:themeColor="text1"/>
          <w:sz w:val="18"/>
          <w:szCs w:val="18"/>
        </w:rPr>
        <w:t>81</w:t>
      </w:r>
      <w:r w:rsidRPr="003757E0">
        <w:rPr>
          <w:rFonts w:ascii="Arial" w:eastAsia="Arial" w:hAnsi="Arial" w:cs="Arial"/>
          <w:bCs/>
          <w:i/>
          <w:iCs/>
          <w:color w:val="000000" w:themeColor="text1"/>
          <w:sz w:val="18"/>
          <w:szCs w:val="18"/>
        </w:rPr>
        <w:t xml:space="preserve">%, </w:t>
      </w:r>
      <w:r>
        <w:rPr>
          <w:rFonts w:ascii="Arial" w:eastAsia="Arial" w:hAnsi="Arial" w:cs="Arial"/>
          <w:bCs/>
          <w:i/>
          <w:iCs/>
          <w:color w:val="000000" w:themeColor="text1"/>
          <w:sz w:val="18"/>
          <w:szCs w:val="18"/>
        </w:rPr>
        <w:t>15</w:t>
      </w:r>
      <w:r w:rsidRPr="003757E0">
        <w:rPr>
          <w:rFonts w:ascii="Arial" w:eastAsia="Arial" w:hAnsi="Arial" w:cs="Arial"/>
          <w:bCs/>
          <w:i/>
          <w:iCs/>
          <w:color w:val="000000" w:themeColor="text1"/>
          <w:sz w:val="18"/>
          <w:szCs w:val="18"/>
        </w:rPr>
        <w:t xml:space="preserve">% and </w:t>
      </w:r>
      <w:r>
        <w:rPr>
          <w:rFonts w:ascii="Arial" w:eastAsia="Arial" w:hAnsi="Arial" w:cs="Arial"/>
          <w:bCs/>
          <w:i/>
          <w:iCs/>
          <w:color w:val="000000" w:themeColor="text1"/>
          <w:sz w:val="18"/>
          <w:szCs w:val="18"/>
        </w:rPr>
        <w:t>4</w:t>
      </w:r>
      <w:r w:rsidRPr="003757E0">
        <w:rPr>
          <w:rFonts w:ascii="Arial" w:eastAsia="Arial" w:hAnsi="Arial" w:cs="Arial"/>
          <w:bCs/>
          <w:i/>
          <w:iCs/>
          <w:color w:val="000000" w:themeColor="text1"/>
          <w:sz w:val="18"/>
          <w:szCs w:val="18"/>
        </w:rPr>
        <w:t>%, respectively.</w:t>
      </w:r>
    </w:p>
    <w:p w14:paraId="3F7AD96D" w14:textId="63F7EC65" w:rsidR="0068383C" w:rsidRDefault="0068383C" w:rsidP="00881A72">
      <w:pPr>
        <w:rPr>
          <w:rFonts w:ascii="Arial" w:hAnsi="Arial" w:cs="Arial"/>
          <w:color w:val="000000" w:themeColor="text1"/>
          <w:sz w:val="24"/>
          <w:szCs w:val="24"/>
        </w:rPr>
      </w:pPr>
    </w:p>
    <w:p w14:paraId="2FDA6FA2" w14:textId="77777777" w:rsidR="0068383C" w:rsidRDefault="0068383C" w:rsidP="00990C86">
      <w:pPr>
        <w:spacing w:line="360" w:lineRule="auto"/>
        <w:jc w:val="both"/>
        <w:rPr>
          <w:rFonts w:ascii="Arial" w:hAnsi="Arial" w:cs="Arial"/>
          <w:color w:val="000000" w:themeColor="text1"/>
          <w:sz w:val="24"/>
          <w:szCs w:val="24"/>
        </w:rPr>
      </w:pPr>
    </w:p>
    <w:p w14:paraId="45D17B83" w14:textId="5375FB7F" w:rsidR="00881A72" w:rsidRDefault="00881A72" w:rsidP="00990C86">
      <w:pPr>
        <w:spacing w:line="360" w:lineRule="auto"/>
        <w:jc w:val="both"/>
        <w:rPr>
          <w:rFonts w:ascii="Arial" w:hAnsi="Arial" w:cs="Arial"/>
          <w:color w:val="000000" w:themeColor="text1"/>
          <w:sz w:val="24"/>
          <w:szCs w:val="24"/>
        </w:rPr>
      </w:pPr>
    </w:p>
    <w:p w14:paraId="703E0AAE" w14:textId="77DAE995" w:rsidR="002B5C26" w:rsidRDefault="002B5C26" w:rsidP="00990C86">
      <w:pPr>
        <w:spacing w:line="360" w:lineRule="auto"/>
        <w:jc w:val="both"/>
        <w:rPr>
          <w:rFonts w:ascii="Arial" w:hAnsi="Arial" w:cs="Arial"/>
          <w:color w:val="000000" w:themeColor="text1"/>
          <w:sz w:val="24"/>
          <w:szCs w:val="24"/>
        </w:rPr>
      </w:pPr>
    </w:p>
    <w:p w14:paraId="243FF0B7" w14:textId="2CEC8030" w:rsidR="002B5C26" w:rsidRDefault="002B5C26" w:rsidP="00990C86">
      <w:pPr>
        <w:spacing w:line="360" w:lineRule="auto"/>
        <w:jc w:val="both"/>
        <w:rPr>
          <w:rFonts w:ascii="Arial" w:hAnsi="Arial" w:cs="Arial"/>
          <w:color w:val="000000" w:themeColor="text1"/>
          <w:sz w:val="24"/>
          <w:szCs w:val="24"/>
        </w:rPr>
      </w:pPr>
    </w:p>
    <w:p w14:paraId="07FE7AF2" w14:textId="2C8BE267" w:rsidR="002B5C26" w:rsidRDefault="002B5C26" w:rsidP="00990C86">
      <w:pPr>
        <w:spacing w:line="360" w:lineRule="auto"/>
        <w:jc w:val="both"/>
        <w:rPr>
          <w:rFonts w:ascii="Arial" w:hAnsi="Arial" w:cs="Arial"/>
          <w:color w:val="000000" w:themeColor="text1"/>
          <w:sz w:val="24"/>
          <w:szCs w:val="24"/>
        </w:rPr>
      </w:pPr>
    </w:p>
    <w:p w14:paraId="1F109B61" w14:textId="77777777" w:rsidR="007B461A" w:rsidRPr="00AF20A2" w:rsidRDefault="007B461A" w:rsidP="007B461A">
      <w:pPr>
        <w:spacing w:line="360" w:lineRule="auto"/>
        <w:textAlignment w:val="baseline"/>
        <w:rPr>
          <w:rFonts w:ascii="Arial" w:eastAsia="Verdana" w:hAnsi="Arial" w:cs="Arial"/>
          <w:b/>
          <w:bCs/>
          <w:color w:val="000000"/>
          <w:kern w:val="24"/>
          <w:sz w:val="24"/>
          <w:szCs w:val="24"/>
        </w:rPr>
      </w:pPr>
      <w:r w:rsidRPr="00AF20A2">
        <w:rPr>
          <w:rFonts w:ascii="Arial" w:eastAsia="Verdana" w:hAnsi="Arial" w:cs="Arial"/>
          <w:b/>
          <w:bCs/>
          <w:color w:val="000000"/>
          <w:kern w:val="24"/>
          <w:sz w:val="24"/>
          <w:szCs w:val="24"/>
        </w:rPr>
        <w:t>Europe Vinyl Ester Resin Demand Supply Analysis, By Volume, 2015-2030F (Thousand Tonnes)</w:t>
      </w:r>
    </w:p>
    <w:tbl>
      <w:tblPr>
        <w:tblW w:w="10004" w:type="dxa"/>
        <w:jc w:val="center"/>
        <w:tblCellMar>
          <w:left w:w="0" w:type="dxa"/>
          <w:right w:w="0" w:type="dxa"/>
        </w:tblCellMar>
        <w:tblLook w:val="0420" w:firstRow="1" w:lastRow="0" w:firstColumn="0" w:lastColumn="0" w:noHBand="0" w:noVBand="1"/>
      </w:tblPr>
      <w:tblGrid>
        <w:gridCol w:w="1046"/>
        <w:gridCol w:w="1199"/>
        <w:gridCol w:w="860"/>
        <w:gridCol w:w="860"/>
        <w:gridCol w:w="860"/>
        <w:gridCol w:w="860"/>
        <w:gridCol w:w="751"/>
        <w:gridCol w:w="968"/>
        <w:gridCol w:w="868"/>
        <w:gridCol w:w="866"/>
        <w:gridCol w:w="866"/>
      </w:tblGrid>
      <w:tr w:rsidR="007B461A" w:rsidRPr="00113DAD" w14:paraId="7B4D9339" w14:textId="77777777" w:rsidTr="005B1169">
        <w:trPr>
          <w:trHeight w:val="384"/>
          <w:jc w:val="center"/>
        </w:trPr>
        <w:tc>
          <w:tcPr>
            <w:tcW w:w="1046"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5B258E8F"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p>
        </w:tc>
        <w:tc>
          <w:tcPr>
            <w:tcW w:w="1199"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4ADAF83D"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p>
        </w:tc>
        <w:tc>
          <w:tcPr>
            <w:tcW w:w="860"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4D721267" w14:textId="77777777" w:rsidR="007B461A" w:rsidRPr="00113DAD" w:rsidRDefault="007B461A" w:rsidP="005B1169">
            <w:pPr>
              <w:tabs>
                <w:tab w:val="left" w:pos="1290"/>
              </w:tabs>
              <w:spacing w:line="360" w:lineRule="auto"/>
              <w:jc w:val="center"/>
              <w:rPr>
                <w:rFonts w:ascii="Arial" w:eastAsia="Arial" w:hAnsi="Arial" w:cs="Arial"/>
                <w:color w:val="FFFFFF" w:themeColor="background1"/>
                <w:sz w:val="14"/>
                <w:szCs w:val="14"/>
                <w:lang w:val="en-US"/>
              </w:rPr>
            </w:pPr>
            <w:r w:rsidRPr="00113DAD">
              <w:rPr>
                <w:rFonts w:ascii="Arial" w:eastAsia="Arial" w:hAnsi="Arial" w:cs="Arial"/>
                <w:b/>
                <w:bCs/>
                <w:color w:val="FFFFFF" w:themeColor="background1"/>
                <w:sz w:val="14"/>
                <w:szCs w:val="14"/>
              </w:rPr>
              <w:t>2015</w:t>
            </w:r>
          </w:p>
        </w:tc>
        <w:tc>
          <w:tcPr>
            <w:tcW w:w="860"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2C38D5E2" w14:textId="77777777" w:rsidR="007B461A" w:rsidRPr="00113DAD" w:rsidRDefault="007B461A" w:rsidP="005B1169">
            <w:pPr>
              <w:tabs>
                <w:tab w:val="left" w:pos="1290"/>
              </w:tabs>
              <w:spacing w:line="360" w:lineRule="auto"/>
              <w:jc w:val="center"/>
              <w:rPr>
                <w:rFonts w:ascii="Arial" w:eastAsia="Arial" w:hAnsi="Arial" w:cs="Arial"/>
                <w:color w:val="FFFFFF" w:themeColor="background1"/>
                <w:sz w:val="14"/>
                <w:szCs w:val="14"/>
                <w:lang w:val="en-US"/>
              </w:rPr>
            </w:pPr>
            <w:r w:rsidRPr="00113DAD">
              <w:rPr>
                <w:rFonts w:ascii="Arial" w:eastAsia="Arial" w:hAnsi="Arial" w:cs="Arial"/>
                <w:b/>
                <w:bCs/>
                <w:color w:val="FFFFFF" w:themeColor="background1"/>
                <w:sz w:val="14"/>
                <w:szCs w:val="14"/>
              </w:rPr>
              <w:t>2016</w:t>
            </w:r>
          </w:p>
        </w:tc>
        <w:tc>
          <w:tcPr>
            <w:tcW w:w="860"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1B71F820" w14:textId="77777777" w:rsidR="007B461A" w:rsidRPr="00113DAD" w:rsidRDefault="007B461A" w:rsidP="005B1169">
            <w:pPr>
              <w:tabs>
                <w:tab w:val="left" w:pos="1290"/>
              </w:tabs>
              <w:spacing w:line="360" w:lineRule="auto"/>
              <w:jc w:val="center"/>
              <w:rPr>
                <w:rFonts w:ascii="Arial" w:eastAsia="Arial" w:hAnsi="Arial" w:cs="Arial"/>
                <w:color w:val="FFFFFF" w:themeColor="background1"/>
                <w:sz w:val="14"/>
                <w:szCs w:val="14"/>
                <w:lang w:val="en-US"/>
              </w:rPr>
            </w:pPr>
            <w:r w:rsidRPr="00113DAD">
              <w:rPr>
                <w:rFonts w:ascii="Arial" w:eastAsia="Arial" w:hAnsi="Arial" w:cs="Arial"/>
                <w:b/>
                <w:bCs/>
                <w:color w:val="FFFFFF" w:themeColor="background1"/>
                <w:sz w:val="14"/>
                <w:szCs w:val="14"/>
              </w:rPr>
              <w:t>2017</w:t>
            </w:r>
          </w:p>
        </w:tc>
        <w:tc>
          <w:tcPr>
            <w:tcW w:w="860"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7E489FDD" w14:textId="77777777" w:rsidR="007B461A" w:rsidRPr="00113DAD" w:rsidRDefault="007B461A" w:rsidP="005B1169">
            <w:pPr>
              <w:tabs>
                <w:tab w:val="left" w:pos="1290"/>
              </w:tabs>
              <w:spacing w:line="360" w:lineRule="auto"/>
              <w:jc w:val="center"/>
              <w:rPr>
                <w:rFonts w:ascii="Arial" w:eastAsia="Arial" w:hAnsi="Arial" w:cs="Arial"/>
                <w:color w:val="FFFFFF" w:themeColor="background1"/>
                <w:sz w:val="14"/>
                <w:szCs w:val="14"/>
                <w:lang w:val="en-US"/>
              </w:rPr>
            </w:pPr>
            <w:r w:rsidRPr="00113DAD">
              <w:rPr>
                <w:rFonts w:ascii="Arial" w:eastAsia="Arial" w:hAnsi="Arial" w:cs="Arial"/>
                <w:b/>
                <w:bCs/>
                <w:color w:val="FFFFFF" w:themeColor="background1"/>
                <w:sz w:val="14"/>
                <w:szCs w:val="14"/>
              </w:rPr>
              <w:t>2018</w:t>
            </w:r>
          </w:p>
        </w:tc>
        <w:tc>
          <w:tcPr>
            <w:tcW w:w="751"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4329E2FC" w14:textId="77777777" w:rsidR="007B461A" w:rsidRPr="00113DAD" w:rsidRDefault="007B461A" w:rsidP="005B1169">
            <w:pPr>
              <w:tabs>
                <w:tab w:val="left" w:pos="1290"/>
              </w:tabs>
              <w:spacing w:line="360" w:lineRule="auto"/>
              <w:jc w:val="center"/>
              <w:rPr>
                <w:rFonts w:ascii="Arial" w:eastAsia="Arial" w:hAnsi="Arial" w:cs="Arial"/>
                <w:color w:val="FFFFFF" w:themeColor="background1"/>
                <w:sz w:val="14"/>
                <w:szCs w:val="14"/>
                <w:lang w:val="en-US"/>
              </w:rPr>
            </w:pPr>
            <w:r w:rsidRPr="00113DAD">
              <w:rPr>
                <w:rFonts w:ascii="Arial" w:eastAsia="Arial" w:hAnsi="Arial" w:cs="Arial"/>
                <w:b/>
                <w:bCs/>
                <w:color w:val="FFFFFF" w:themeColor="background1"/>
                <w:sz w:val="14"/>
                <w:szCs w:val="14"/>
              </w:rPr>
              <w:t>2019</w:t>
            </w:r>
          </w:p>
        </w:tc>
        <w:tc>
          <w:tcPr>
            <w:tcW w:w="968"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38F5C792" w14:textId="77777777" w:rsidR="007B461A" w:rsidRPr="00113DAD" w:rsidRDefault="007B461A" w:rsidP="005B1169">
            <w:pPr>
              <w:tabs>
                <w:tab w:val="left" w:pos="1290"/>
              </w:tabs>
              <w:spacing w:line="360" w:lineRule="auto"/>
              <w:jc w:val="center"/>
              <w:rPr>
                <w:rFonts w:ascii="Arial" w:eastAsia="Arial" w:hAnsi="Arial" w:cs="Arial"/>
                <w:color w:val="FFFFFF" w:themeColor="background1"/>
                <w:sz w:val="14"/>
                <w:szCs w:val="14"/>
                <w:lang w:val="en-US"/>
              </w:rPr>
            </w:pPr>
            <w:r w:rsidRPr="00113DAD">
              <w:rPr>
                <w:rFonts w:ascii="Arial" w:eastAsia="Arial" w:hAnsi="Arial" w:cs="Arial"/>
                <w:b/>
                <w:bCs/>
                <w:color w:val="FFFFFF" w:themeColor="background1"/>
                <w:sz w:val="14"/>
                <w:szCs w:val="14"/>
              </w:rPr>
              <w:t>2020</w:t>
            </w:r>
          </w:p>
        </w:tc>
        <w:tc>
          <w:tcPr>
            <w:tcW w:w="868"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47F606B4" w14:textId="77777777" w:rsidR="007B461A" w:rsidRPr="00113DAD" w:rsidRDefault="007B461A" w:rsidP="005B1169">
            <w:pPr>
              <w:tabs>
                <w:tab w:val="left" w:pos="1290"/>
              </w:tabs>
              <w:spacing w:line="360" w:lineRule="auto"/>
              <w:jc w:val="center"/>
              <w:rPr>
                <w:rFonts w:ascii="Arial" w:eastAsia="Arial" w:hAnsi="Arial" w:cs="Arial"/>
                <w:color w:val="FFFFFF" w:themeColor="background1"/>
                <w:sz w:val="14"/>
                <w:szCs w:val="14"/>
                <w:lang w:val="en-US"/>
              </w:rPr>
            </w:pPr>
            <w:r w:rsidRPr="00113DAD">
              <w:rPr>
                <w:rFonts w:ascii="Arial" w:eastAsia="Arial" w:hAnsi="Arial" w:cs="Arial"/>
                <w:b/>
                <w:bCs/>
                <w:color w:val="FFFFFF" w:themeColor="background1"/>
                <w:sz w:val="14"/>
                <w:szCs w:val="14"/>
              </w:rPr>
              <w:t>2021E</w:t>
            </w:r>
          </w:p>
        </w:tc>
        <w:tc>
          <w:tcPr>
            <w:tcW w:w="866"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446BF8FD" w14:textId="77777777" w:rsidR="007B461A" w:rsidRPr="00113DAD" w:rsidRDefault="007B461A" w:rsidP="005B1169">
            <w:pPr>
              <w:tabs>
                <w:tab w:val="left" w:pos="1290"/>
              </w:tabs>
              <w:spacing w:line="360" w:lineRule="auto"/>
              <w:jc w:val="center"/>
              <w:rPr>
                <w:rFonts w:ascii="Arial" w:eastAsia="Arial" w:hAnsi="Arial" w:cs="Arial"/>
                <w:color w:val="FFFFFF" w:themeColor="background1"/>
                <w:sz w:val="14"/>
                <w:szCs w:val="14"/>
                <w:lang w:val="en-US"/>
              </w:rPr>
            </w:pPr>
            <w:r w:rsidRPr="00113DAD">
              <w:rPr>
                <w:rFonts w:ascii="Arial" w:eastAsia="Arial" w:hAnsi="Arial" w:cs="Arial"/>
                <w:b/>
                <w:bCs/>
                <w:color w:val="FFFFFF" w:themeColor="background1"/>
                <w:sz w:val="14"/>
                <w:szCs w:val="14"/>
              </w:rPr>
              <w:t>2025F</w:t>
            </w:r>
          </w:p>
        </w:tc>
        <w:tc>
          <w:tcPr>
            <w:tcW w:w="866"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7D3BD454" w14:textId="77777777" w:rsidR="007B461A" w:rsidRPr="00113DAD" w:rsidRDefault="007B461A" w:rsidP="005B1169">
            <w:pPr>
              <w:tabs>
                <w:tab w:val="left" w:pos="1290"/>
              </w:tabs>
              <w:spacing w:line="360" w:lineRule="auto"/>
              <w:jc w:val="center"/>
              <w:rPr>
                <w:rFonts w:ascii="Arial" w:eastAsia="Arial" w:hAnsi="Arial" w:cs="Arial"/>
                <w:color w:val="FFFFFF" w:themeColor="background1"/>
                <w:sz w:val="14"/>
                <w:szCs w:val="14"/>
                <w:lang w:val="en-US"/>
              </w:rPr>
            </w:pPr>
            <w:r w:rsidRPr="00113DAD">
              <w:rPr>
                <w:rFonts w:ascii="Arial" w:eastAsia="Arial" w:hAnsi="Arial" w:cs="Arial"/>
                <w:b/>
                <w:bCs/>
                <w:color w:val="FFFFFF" w:themeColor="background1"/>
                <w:sz w:val="14"/>
                <w:szCs w:val="14"/>
              </w:rPr>
              <w:t>2030F</w:t>
            </w:r>
          </w:p>
        </w:tc>
      </w:tr>
      <w:tr w:rsidR="007B461A" w:rsidRPr="00113DAD" w14:paraId="24A3D1C2" w14:textId="77777777" w:rsidTr="005B1169">
        <w:trPr>
          <w:trHeight w:val="441"/>
          <w:jc w:val="center"/>
        </w:trPr>
        <w:tc>
          <w:tcPr>
            <w:tcW w:w="1046" w:type="dxa"/>
            <w:vMerge w:val="restart"/>
            <w:tcBorders>
              <w:top w:val="single" w:sz="24" w:space="0" w:color="FFFFFF"/>
              <w:left w:val="single" w:sz="8" w:space="0" w:color="FFFFFF"/>
              <w:bottom w:val="single" w:sz="8" w:space="0" w:color="FFFFFF"/>
              <w:right w:val="single" w:sz="8" w:space="0" w:color="FFFFFF"/>
            </w:tcBorders>
            <w:shd w:val="clear" w:color="auto" w:fill="D5E3CF"/>
            <w:tcMar>
              <w:top w:w="72" w:type="dxa"/>
              <w:left w:w="144" w:type="dxa"/>
              <w:bottom w:w="72" w:type="dxa"/>
              <w:right w:w="144" w:type="dxa"/>
            </w:tcMar>
            <w:vAlign w:val="center"/>
            <w:hideMark/>
          </w:tcPr>
          <w:p w14:paraId="6A15E385" w14:textId="77777777" w:rsidR="007B461A" w:rsidRPr="00113DAD" w:rsidRDefault="007B461A" w:rsidP="005B1169">
            <w:pPr>
              <w:tabs>
                <w:tab w:val="left" w:pos="1290"/>
              </w:tabs>
              <w:spacing w:line="360" w:lineRule="auto"/>
              <w:jc w:val="center"/>
              <w:rPr>
                <w:rFonts w:ascii="Arial" w:eastAsia="Arial" w:hAnsi="Arial" w:cs="Arial"/>
                <w:b/>
                <w:bCs/>
                <w:color w:val="000000" w:themeColor="text1"/>
                <w:sz w:val="14"/>
                <w:szCs w:val="14"/>
              </w:rPr>
            </w:pPr>
            <w:r w:rsidRPr="00113DAD">
              <w:rPr>
                <w:rFonts w:ascii="Arial" w:eastAsia="Arial" w:hAnsi="Arial" w:cs="Arial"/>
                <w:b/>
                <w:bCs/>
                <w:color w:val="000000" w:themeColor="text1"/>
                <w:sz w:val="14"/>
                <w:szCs w:val="14"/>
              </w:rPr>
              <w:t>Europe</w:t>
            </w:r>
          </w:p>
        </w:tc>
        <w:tc>
          <w:tcPr>
            <w:tcW w:w="1199" w:type="dxa"/>
            <w:tcBorders>
              <w:top w:val="single" w:sz="24" w:space="0" w:color="FFFFFF"/>
              <w:left w:val="single" w:sz="8" w:space="0" w:color="FFFFFF"/>
              <w:bottom w:val="single" w:sz="8" w:space="0" w:color="FFFFFF"/>
              <w:right w:val="single" w:sz="8" w:space="0" w:color="FFFFFF"/>
            </w:tcBorders>
            <w:shd w:val="clear" w:color="auto" w:fill="D5E3CF"/>
            <w:tcMar>
              <w:top w:w="72" w:type="dxa"/>
              <w:left w:w="144" w:type="dxa"/>
              <w:bottom w:w="72" w:type="dxa"/>
              <w:right w:w="144" w:type="dxa"/>
            </w:tcMar>
            <w:vAlign w:val="center"/>
            <w:hideMark/>
          </w:tcPr>
          <w:p w14:paraId="64C66238" w14:textId="77777777" w:rsidR="007B461A" w:rsidRPr="00113DAD" w:rsidRDefault="007B461A" w:rsidP="005B1169">
            <w:pPr>
              <w:tabs>
                <w:tab w:val="left" w:pos="1290"/>
              </w:tabs>
              <w:spacing w:line="360" w:lineRule="auto"/>
              <w:jc w:val="center"/>
              <w:rPr>
                <w:rFonts w:ascii="Arial" w:eastAsia="Arial" w:hAnsi="Arial" w:cs="Arial"/>
                <w:b/>
                <w:bCs/>
                <w:color w:val="000000" w:themeColor="text1"/>
                <w:sz w:val="14"/>
                <w:szCs w:val="14"/>
              </w:rPr>
            </w:pPr>
            <w:r w:rsidRPr="00113DAD">
              <w:rPr>
                <w:rFonts w:ascii="Arial" w:eastAsia="Arial" w:hAnsi="Arial" w:cs="Arial"/>
                <w:b/>
                <w:bCs/>
                <w:color w:val="000000" w:themeColor="text1"/>
                <w:sz w:val="14"/>
                <w:szCs w:val="14"/>
              </w:rPr>
              <w:t>Capacity</w:t>
            </w:r>
          </w:p>
        </w:tc>
        <w:tc>
          <w:tcPr>
            <w:tcW w:w="860"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29B2F6AE"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208</w:t>
            </w:r>
          </w:p>
        </w:tc>
        <w:tc>
          <w:tcPr>
            <w:tcW w:w="860"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51AE401C"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208</w:t>
            </w:r>
          </w:p>
        </w:tc>
        <w:tc>
          <w:tcPr>
            <w:tcW w:w="860"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24DE5647"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208</w:t>
            </w:r>
          </w:p>
        </w:tc>
        <w:tc>
          <w:tcPr>
            <w:tcW w:w="860"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00A0AF0C"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208</w:t>
            </w:r>
          </w:p>
        </w:tc>
        <w:tc>
          <w:tcPr>
            <w:tcW w:w="751"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2F681D40"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208</w:t>
            </w:r>
          </w:p>
        </w:tc>
        <w:tc>
          <w:tcPr>
            <w:tcW w:w="968"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4836FB70"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213</w:t>
            </w:r>
          </w:p>
        </w:tc>
        <w:tc>
          <w:tcPr>
            <w:tcW w:w="868"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0058DF35"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213</w:t>
            </w:r>
          </w:p>
        </w:tc>
        <w:tc>
          <w:tcPr>
            <w:tcW w:w="866"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6C779213"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213</w:t>
            </w:r>
          </w:p>
        </w:tc>
        <w:tc>
          <w:tcPr>
            <w:tcW w:w="866"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422BC7FB"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213</w:t>
            </w:r>
          </w:p>
        </w:tc>
      </w:tr>
      <w:tr w:rsidR="007B461A" w:rsidRPr="00113DAD" w14:paraId="6A33A13B" w14:textId="77777777" w:rsidTr="005B1169">
        <w:trPr>
          <w:trHeight w:val="384"/>
          <w:jc w:val="center"/>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3BB2D6B2" w14:textId="77777777" w:rsidR="007B461A" w:rsidRPr="00113DAD" w:rsidRDefault="007B461A" w:rsidP="005B1169">
            <w:pPr>
              <w:tabs>
                <w:tab w:val="left" w:pos="1290"/>
              </w:tabs>
              <w:spacing w:line="360" w:lineRule="auto"/>
              <w:jc w:val="center"/>
              <w:rPr>
                <w:rFonts w:ascii="Arial" w:eastAsia="Arial" w:hAnsi="Arial" w:cs="Arial"/>
                <w:b/>
                <w:bCs/>
                <w:color w:val="000000" w:themeColor="text1"/>
                <w:sz w:val="14"/>
                <w:szCs w:val="14"/>
              </w:rPr>
            </w:pPr>
          </w:p>
        </w:tc>
        <w:tc>
          <w:tcPr>
            <w:tcW w:w="1199" w:type="dxa"/>
            <w:tcBorders>
              <w:top w:val="single" w:sz="8" w:space="0" w:color="FFFFFF"/>
              <w:left w:val="single" w:sz="8" w:space="0" w:color="FFFFFF"/>
              <w:bottom w:val="single" w:sz="8" w:space="0" w:color="FFFFFF"/>
              <w:right w:val="single" w:sz="8" w:space="0" w:color="FFFFFF"/>
            </w:tcBorders>
            <w:shd w:val="clear" w:color="auto" w:fill="EBF1E9"/>
            <w:tcMar>
              <w:top w:w="72" w:type="dxa"/>
              <w:left w:w="144" w:type="dxa"/>
              <w:bottom w:w="72" w:type="dxa"/>
              <w:right w:w="144" w:type="dxa"/>
            </w:tcMar>
            <w:vAlign w:val="center"/>
            <w:hideMark/>
          </w:tcPr>
          <w:p w14:paraId="56E32E9F" w14:textId="77777777" w:rsidR="007B461A" w:rsidRPr="00113DAD" w:rsidRDefault="007B461A" w:rsidP="005B1169">
            <w:pPr>
              <w:tabs>
                <w:tab w:val="left" w:pos="1290"/>
              </w:tabs>
              <w:spacing w:line="360" w:lineRule="auto"/>
              <w:jc w:val="center"/>
              <w:rPr>
                <w:rFonts w:ascii="Arial" w:eastAsia="Arial" w:hAnsi="Arial" w:cs="Arial"/>
                <w:b/>
                <w:bCs/>
                <w:color w:val="000000" w:themeColor="text1"/>
                <w:sz w:val="14"/>
                <w:szCs w:val="14"/>
              </w:rPr>
            </w:pPr>
            <w:r w:rsidRPr="00113DAD">
              <w:rPr>
                <w:rFonts w:ascii="Arial" w:eastAsia="Arial" w:hAnsi="Arial" w:cs="Arial"/>
                <w:b/>
                <w:bCs/>
                <w:color w:val="000000" w:themeColor="text1"/>
                <w:sz w:val="14"/>
                <w:szCs w:val="14"/>
              </w:rPr>
              <w:t>Production</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6480804C"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169.60</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30C6CB16"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172.07</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5569DEE9"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172.40</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59997B44"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172.50</w:t>
            </w:r>
          </w:p>
        </w:tc>
        <w:tc>
          <w:tcPr>
            <w:tcW w:w="751"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701ACBBF"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174.49</w:t>
            </w:r>
          </w:p>
        </w:tc>
        <w:tc>
          <w:tcPr>
            <w:tcW w:w="968"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4F075BBE"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169.95</w:t>
            </w:r>
          </w:p>
        </w:tc>
        <w:tc>
          <w:tcPr>
            <w:tcW w:w="868"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68575D84"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176.39</w:t>
            </w:r>
          </w:p>
        </w:tc>
        <w:tc>
          <w:tcPr>
            <w:tcW w:w="866"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7AAB7474"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181.09</w:t>
            </w:r>
          </w:p>
        </w:tc>
        <w:tc>
          <w:tcPr>
            <w:tcW w:w="866"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1E9F8EBD"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189.61</w:t>
            </w:r>
          </w:p>
        </w:tc>
      </w:tr>
      <w:tr w:rsidR="007B461A" w:rsidRPr="00113DAD" w14:paraId="4C8C4FEB" w14:textId="77777777" w:rsidTr="005B1169">
        <w:trPr>
          <w:trHeight w:val="624"/>
          <w:jc w:val="center"/>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59BD3397" w14:textId="77777777" w:rsidR="007B461A" w:rsidRPr="00113DAD" w:rsidRDefault="007B461A" w:rsidP="005B1169">
            <w:pPr>
              <w:tabs>
                <w:tab w:val="left" w:pos="1290"/>
              </w:tabs>
              <w:spacing w:line="360" w:lineRule="auto"/>
              <w:jc w:val="center"/>
              <w:rPr>
                <w:rFonts w:ascii="Arial" w:eastAsia="Arial" w:hAnsi="Arial" w:cs="Arial"/>
                <w:b/>
                <w:bCs/>
                <w:color w:val="000000" w:themeColor="text1"/>
                <w:sz w:val="14"/>
                <w:szCs w:val="14"/>
              </w:rPr>
            </w:pPr>
          </w:p>
        </w:tc>
        <w:tc>
          <w:tcPr>
            <w:tcW w:w="1199" w:type="dxa"/>
            <w:tcBorders>
              <w:top w:val="single" w:sz="8" w:space="0" w:color="FFFFFF"/>
              <w:left w:val="single" w:sz="8" w:space="0" w:color="FFFFFF"/>
              <w:bottom w:val="single" w:sz="8" w:space="0" w:color="FFFFFF"/>
              <w:right w:val="single" w:sz="8" w:space="0" w:color="FFFFFF"/>
            </w:tcBorders>
            <w:shd w:val="clear" w:color="auto" w:fill="D5E3CF"/>
            <w:tcMar>
              <w:top w:w="72" w:type="dxa"/>
              <w:left w:w="144" w:type="dxa"/>
              <w:bottom w:w="72" w:type="dxa"/>
              <w:right w:w="144" w:type="dxa"/>
            </w:tcMar>
            <w:vAlign w:val="center"/>
            <w:hideMark/>
          </w:tcPr>
          <w:p w14:paraId="4A711BEB" w14:textId="77777777" w:rsidR="007B461A" w:rsidRPr="00113DAD" w:rsidRDefault="007B461A" w:rsidP="005B1169">
            <w:pPr>
              <w:tabs>
                <w:tab w:val="left" w:pos="1290"/>
              </w:tabs>
              <w:spacing w:line="360" w:lineRule="auto"/>
              <w:jc w:val="center"/>
              <w:rPr>
                <w:rFonts w:ascii="Arial" w:eastAsia="Arial" w:hAnsi="Arial" w:cs="Arial"/>
                <w:b/>
                <w:bCs/>
                <w:color w:val="000000" w:themeColor="text1"/>
                <w:sz w:val="14"/>
                <w:szCs w:val="14"/>
              </w:rPr>
            </w:pPr>
            <w:r w:rsidRPr="00113DAD">
              <w:rPr>
                <w:rFonts w:ascii="Arial" w:eastAsia="Arial" w:hAnsi="Arial" w:cs="Arial"/>
                <w:b/>
                <w:bCs/>
                <w:color w:val="000000" w:themeColor="text1"/>
                <w:sz w:val="14"/>
                <w:szCs w:val="14"/>
              </w:rPr>
              <w:t>Total Demand</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7048EE12"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171.09</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38E2115D"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175.88</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53C0FB1E"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179.66</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2D6EA20A"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185.58</w:t>
            </w:r>
          </w:p>
        </w:tc>
        <w:tc>
          <w:tcPr>
            <w:tcW w:w="751"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084B21F1"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189.85</w:t>
            </w:r>
          </w:p>
        </w:tc>
        <w:tc>
          <w:tcPr>
            <w:tcW w:w="968"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4561D8E4"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177.60</w:t>
            </w:r>
          </w:p>
        </w:tc>
        <w:tc>
          <w:tcPr>
            <w:tcW w:w="868"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55CA8176"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187.10</w:t>
            </w:r>
          </w:p>
        </w:tc>
        <w:tc>
          <w:tcPr>
            <w:tcW w:w="866"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54D57584"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228.54</w:t>
            </w:r>
          </w:p>
        </w:tc>
        <w:tc>
          <w:tcPr>
            <w:tcW w:w="866"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1C0A2724"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281.95</w:t>
            </w:r>
          </w:p>
        </w:tc>
      </w:tr>
      <w:tr w:rsidR="007B461A" w:rsidRPr="00113DAD" w14:paraId="0FC76DD1" w14:textId="77777777" w:rsidTr="005B1169">
        <w:trPr>
          <w:trHeight w:val="624"/>
          <w:jc w:val="center"/>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3DE2BAEB" w14:textId="77777777" w:rsidR="007B461A" w:rsidRPr="00113DAD" w:rsidRDefault="007B461A" w:rsidP="005B1169">
            <w:pPr>
              <w:tabs>
                <w:tab w:val="left" w:pos="1290"/>
              </w:tabs>
              <w:spacing w:line="360" w:lineRule="auto"/>
              <w:jc w:val="center"/>
              <w:rPr>
                <w:rFonts w:ascii="Arial" w:eastAsia="Arial" w:hAnsi="Arial" w:cs="Arial"/>
                <w:b/>
                <w:bCs/>
                <w:color w:val="000000" w:themeColor="text1"/>
                <w:sz w:val="14"/>
                <w:szCs w:val="14"/>
              </w:rPr>
            </w:pPr>
          </w:p>
        </w:tc>
        <w:tc>
          <w:tcPr>
            <w:tcW w:w="1199" w:type="dxa"/>
            <w:tcBorders>
              <w:top w:val="single" w:sz="8" w:space="0" w:color="FFFFFF"/>
              <w:left w:val="single" w:sz="8" w:space="0" w:color="FFFFFF"/>
              <w:bottom w:val="single" w:sz="8" w:space="0" w:color="FFFFFF"/>
              <w:right w:val="single" w:sz="8" w:space="0" w:color="FFFFFF"/>
            </w:tcBorders>
            <w:shd w:val="clear" w:color="auto" w:fill="EBF1E9"/>
            <w:tcMar>
              <w:top w:w="72" w:type="dxa"/>
              <w:left w:w="144" w:type="dxa"/>
              <w:bottom w:w="72" w:type="dxa"/>
              <w:right w:w="144" w:type="dxa"/>
            </w:tcMar>
            <w:vAlign w:val="center"/>
            <w:hideMark/>
          </w:tcPr>
          <w:p w14:paraId="3E29AD53" w14:textId="77777777" w:rsidR="007B461A" w:rsidRPr="00113DAD" w:rsidRDefault="007B461A" w:rsidP="005B1169">
            <w:pPr>
              <w:tabs>
                <w:tab w:val="left" w:pos="1290"/>
              </w:tabs>
              <w:spacing w:line="360" w:lineRule="auto"/>
              <w:jc w:val="center"/>
              <w:rPr>
                <w:rFonts w:ascii="Arial" w:eastAsia="Arial" w:hAnsi="Arial" w:cs="Arial"/>
                <w:b/>
                <w:bCs/>
                <w:color w:val="000000" w:themeColor="text1"/>
                <w:sz w:val="14"/>
                <w:szCs w:val="14"/>
              </w:rPr>
            </w:pPr>
            <w:r w:rsidRPr="00113DAD">
              <w:rPr>
                <w:rFonts w:ascii="Arial" w:eastAsia="Arial" w:hAnsi="Arial" w:cs="Arial"/>
                <w:b/>
                <w:bCs/>
                <w:color w:val="000000" w:themeColor="text1"/>
                <w:sz w:val="14"/>
                <w:szCs w:val="14"/>
              </w:rPr>
              <w:t>Y-O-Y Growth (%)</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5FEB2ED4"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5C706783"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2.80%</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5F3FE707"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2.15%</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318EDA99"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3.30%</w:t>
            </w:r>
          </w:p>
        </w:tc>
        <w:tc>
          <w:tcPr>
            <w:tcW w:w="751"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5064FE5E"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2.30%</w:t>
            </w:r>
          </w:p>
        </w:tc>
        <w:tc>
          <w:tcPr>
            <w:tcW w:w="968"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4D7F2D5F"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-6.45%</w:t>
            </w:r>
          </w:p>
        </w:tc>
        <w:tc>
          <w:tcPr>
            <w:tcW w:w="868"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22FC6B75"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5.35%</w:t>
            </w:r>
          </w:p>
        </w:tc>
        <w:tc>
          <w:tcPr>
            <w:tcW w:w="866"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48B32818"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4.72%</w:t>
            </w:r>
          </w:p>
        </w:tc>
        <w:tc>
          <w:tcPr>
            <w:tcW w:w="866"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1C15EA3A"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3.86%</w:t>
            </w:r>
          </w:p>
        </w:tc>
      </w:tr>
      <w:tr w:rsidR="007B461A" w:rsidRPr="00113DAD" w14:paraId="73314131" w14:textId="77777777" w:rsidTr="005B1169">
        <w:trPr>
          <w:trHeight w:val="624"/>
          <w:jc w:val="center"/>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70CCADFC" w14:textId="77777777" w:rsidR="007B461A" w:rsidRPr="00113DAD" w:rsidRDefault="007B461A" w:rsidP="005B1169">
            <w:pPr>
              <w:tabs>
                <w:tab w:val="left" w:pos="1290"/>
              </w:tabs>
              <w:spacing w:line="360" w:lineRule="auto"/>
              <w:jc w:val="center"/>
              <w:rPr>
                <w:rFonts w:ascii="Arial" w:eastAsia="Arial" w:hAnsi="Arial" w:cs="Arial"/>
                <w:b/>
                <w:bCs/>
                <w:color w:val="000000" w:themeColor="text1"/>
                <w:sz w:val="14"/>
                <w:szCs w:val="14"/>
              </w:rPr>
            </w:pPr>
          </w:p>
        </w:tc>
        <w:tc>
          <w:tcPr>
            <w:tcW w:w="1199" w:type="dxa"/>
            <w:tcBorders>
              <w:top w:val="single" w:sz="8" w:space="0" w:color="FFFFFF"/>
              <w:left w:val="single" w:sz="8" w:space="0" w:color="FFFFFF"/>
              <w:bottom w:val="single" w:sz="8" w:space="0" w:color="FFFFFF"/>
              <w:right w:val="single" w:sz="8" w:space="0" w:color="FFFFFF"/>
            </w:tcBorders>
            <w:shd w:val="clear" w:color="auto" w:fill="D5E3CF"/>
            <w:tcMar>
              <w:top w:w="72" w:type="dxa"/>
              <w:left w:w="144" w:type="dxa"/>
              <w:bottom w:w="72" w:type="dxa"/>
              <w:right w:w="144" w:type="dxa"/>
            </w:tcMar>
            <w:vAlign w:val="center"/>
            <w:hideMark/>
          </w:tcPr>
          <w:p w14:paraId="773B8C30" w14:textId="77777777" w:rsidR="007B461A" w:rsidRPr="00113DAD" w:rsidRDefault="007B461A" w:rsidP="005B1169">
            <w:pPr>
              <w:tabs>
                <w:tab w:val="left" w:pos="1290"/>
              </w:tabs>
              <w:spacing w:line="360" w:lineRule="auto"/>
              <w:jc w:val="center"/>
              <w:rPr>
                <w:rFonts w:ascii="Arial" w:eastAsia="Arial" w:hAnsi="Arial" w:cs="Arial"/>
                <w:b/>
                <w:bCs/>
                <w:color w:val="000000" w:themeColor="text1"/>
                <w:sz w:val="14"/>
                <w:szCs w:val="14"/>
              </w:rPr>
            </w:pPr>
            <w:r w:rsidRPr="00113DAD">
              <w:rPr>
                <w:rFonts w:ascii="Arial" w:eastAsia="Arial" w:hAnsi="Arial" w:cs="Arial"/>
                <w:b/>
                <w:bCs/>
                <w:color w:val="000000" w:themeColor="text1"/>
                <w:sz w:val="14"/>
                <w:szCs w:val="14"/>
              </w:rPr>
              <w:t>Demand Supply Gap</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427E0027"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0.00</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76D8B59A"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0.00</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72BBC230"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0.00</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2815A559"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0.00</w:t>
            </w:r>
          </w:p>
        </w:tc>
        <w:tc>
          <w:tcPr>
            <w:tcW w:w="751"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61750F30"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0.00</w:t>
            </w:r>
          </w:p>
        </w:tc>
        <w:tc>
          <w:tcPr>
            <w:tcW w:w="968"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62D485B1"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0.00</w:t>
            </w:r>
          </w:p>
        </w:tc>
        <w:tc>
          <w:tcPr>
            <w:tcW w:w="868"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0E19CEAA"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-10.70</w:t>
            </w:r>
          </w:p>
        </w:tc>
        <w:tc>
          <w:tcPr>
            <w:tcW w:w="866"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0F1A10CD"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-47.45</w:t>
            </w:r>
          </w:p>
        </w:tc>
        <w:tc>
          <w:tcPr>
            <w:tcW w:w="866"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76032F0F"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-92.34</w:t>
            </w:r>
          </w:p>
        </w:tc>
      </w:tr>
    </w:tbl>
    <w:p w14:paraId="20962E60" w14:textId="40B4FF5C" w:rsidR="002B5C26" w:rsidRPr="007B461A" w:rsidRDefault="007B461A" w:rsidP="007B461A">
      <w:pPr>
        <w:tabs>
          <w:tab w:val="left" w:pos="1290"/>
        </w:tabs>
        <w:spacing w:line="360" w:lineRule="auto"/>
        <w:jc w:val="both"/>
        <w:rPr>
          <w:rFonts w:ascii="Arial" w:eastAsia="Arial" w:hAnsi="Arial" w:cs="Arial"/>
          <w:color w:val="000000" w:themeColor="text1"/>
          <w:sz w:val="24"/>
          <w:szCs w:val="24"/>
        </w:rPr>
      </w:pPr>
      <w:r w:rsidRPr="009D7B5D">
        <w:rPr>
          <w:rFonts w:ascii="Arial" w:eastAsia="Arial" w:hAnsi="Arial" w:cs="Arial"/>
          <w:noProof/>
          <w:sz w:val="24"/>
          <w:szCs w:val="24"/>
        </w:rPr>
        <mc:AlternateContent>
          <mc:Choice Requires="wps">
            <w:drawing>
              <wp:anchor distT="0" distB="0" distL="114300" distR="114300" simplePos="0" relativeHeight="252813312" behindDoc="0" locked="0" layoutInCell="1" allowOverlap="1" wp14:anchorId="411C1C49" wp14:editId="6E760544">
                <wp:simplePos x="0" y="0"/>
                <wp:positionH relativeFrom="column">
                  <wp:posOffset>4543425</wp:posOffset>
                </wp:positionH>
                <wp:positionV relativeFrom="paragraph">
                  <wp:posOffset>100965</wp:posOffset>
                </wp:positionV>
                <wp:extent cx="1809277" cy="584775"/>
                <wp:effectExtent l="0" t="0" r="0" b="0"/>
                <wp:wrapNone/>
                <wp:docPr id="11" name="TextBox 4"/>
                <wp:cNvGraphicFramePr/>
                <a:graphic xmlns:a="http://schemas.openxmlformats.org/drawingml/2006/main">
                  <a:graphicData uri="http://schemas.microsoft.com/office/word/2010/wordprocessingShape">
                    <wps:wsp>
                      <wps:cNvSpPr txBox="1"/>
                      <wps:spPr>
                        <a:xfrm>
                          <a:off x="0" y="0"/>
                          <a:ext cx="1809277" cy="584775"/>
                        </a:xfrm>
                        <a:prstGeom prst="rect">
                          <a:avLst/>
                        </a:prstGeom>
                        <a:noFill/>
                      </wps:spPr>
                      <wps:txbx>
                        <w:txbxContent>
                          <w:p w14:paraId="4B588C71" w14:textId="77777777" w:rsidR="007B461A" w:rsidRPr="00E33B0C" w:rsidRDefault="007B461A" w:rsidP="007B461A">
                            <w:pPr>
                              <w:jc w:val="right"/>
                              <w:textAlignment w:val="baseline"/>
                              <w:rPr>
                                <w:rFonts w:ascii="Verdana" w:eastAsia="Verdana" w:hAnsi="Verdana" w:cs="Verdana"/>
                                <w:i/>
                                <w:iCs/>
                                <w:color w:val="7F7F7F"/>
                                <w:kern w:val="24"/>
                                <w:sz w:val="12"/>
                                <w:szCs w:val="12"/>
                              </w:rPr>
                            </w:pPr>
                            <w:r w:rsidRPr="00E33B0C">
                              <w:rPr>
                                <w:rFonts w:ascii="Verdana" w:eastAsia="Verdana" w:hAnsi="Verdana" w:cs="Verdana"/>
                                <w:i/>
                                <w:iCs/>
                                <w:color w:val="7F7F7F"/>
                                <w:kern w:val="24"/>
                                <w:sz w:val="12"/>
                                <w:szCs w:val="12"/>
                              </w:rPr>
                              <w:t>Source: TechSci Research</w:t>
                            </w:r>
                          </w:p>
                        </w:txbxContent>
                      </wps:txbx>
                      <wps:bodyPr wrap="square" rtlCol="0">
                        <a:spAutoFit/>
                      </wps:bodyPr>
                    </wps:wsp>
                  </a:graphicData>
                </a:graphic>
                <wp14:sizeRelH relativeFrom="margin">
                  <wp14:pctWidth>0</wp14:pctWidth>
                </wp14:sizeRelH>
                <wp14:sizeRelV relativeFrom="margin">
                  <wp14:pctHeight>0</wp14:pctHeight>
                </wp14:sizeRelV>
              </wp:anchor>
            </w:drawing>
          </mc:Choice>
          <mc:Fallback>
            <w:pict>
              <v:shape w14:anchorId="411C1C49" id="_x0000_s1088" type="#_x0000_t202" style="position:absolute;left:0;text-align:left;margin-left:357.75pt;margin-top:7.95pt;width:142.45pt;height:46.05pt;z-index:252813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" filled="f" stroked="f">
                <v:textbox style="mso-fit-shape-to-text:t">
                  <w:txbxContent>
                    <w:p w14:paraId="4B588C71" w14:textId="77777777" w:rsidR="007B461A" w:rsidRPr="00E33B0C" w:rsidRDefault="007B461A" w:rsidP="007B461A">
                      <w:pPr>
                        <w:jc w:val="right"/>
                        <w:textAlignment w:val="baseline"/>
                        <w:rPr>
                          <w:rFonts w:ascii="Verdana" w:eastAsia="Verdana" w:hAnsi="Verdana" w:cs="Verdana"/>
                          <w:i/>
                          <w:iCs/>
                          <w:color w:val="7F7F7F"/>
                          <w:kern w:val="24"/>
                          <w:sz w:val="12"/>
                          <w:szCs w:val="12"/>
                        </w:rPr>
                      </w:pPr>
                      <w:r w:rsidRPr="00E33B0C">
                        <w:rPr>
                          <w:rFonts w:ascii="Verdana" w:eastAsia="Verdana" w:hAnsi="Verdana" w:cs="Verdana"/>
                          <w:i/>
                          <w:iCs/>
                          <w:color w:val="7F7F7F"/>
                          <w:kern w:val="24"/>
                          <w:sz w:val="12"/>
                          <w:szCs w:val="12"/>
                        </w:rPr>
                        <w:t>Source: TechSci Research</w:t>
                      </w:r>
                    </w:p>
                  </w:txbxContent>
                </v:textbox>
              </v:shape>
            </w:pict>
          </mc:Fallback>
        </mc:AlternateContent>
      </w:r>
    </w:p>
    <w:p w14:paraId="3709CC24" w14:textId="77777777" w:rsidR="00555BDB" w:rsidRPr="0061645E" w:rsidRDefault="00555BDB" w:rsidP="00555BDB">
      <w:pPr>
        <w:spacing w:line="360" w:lineRule="auto"/>
        <w:textAlignment w:val="baseline"/>
        <w:rPr>
          <w:rFonts w:ascii="Arial" w:hAnsi="Arial" w:cs="Arial"/>
          <w:b/>
          <w:bCs/>
          <w:sz w:val="24"/>
          <w:szCs w:val="24"/>
        </w:rPr>
      </w:pPr>
      <w:r w:rsidRPr="0061645E">
        <w:rPr>
          <w:rFonts w:ascii="Arial" w:hAnsi="Arial" w:cs="Arial"/>
          <w:b/>
          <w:bCs/>
          <w:sz w:val="24"/>
          <w:szCs w:val="24"/>
        </w:rPr>
        <w:t>3.2.3.5. Demand By Sales Channel</w:t>
      </w:r>
    </w:p>
    <w:p w14:paraId="736B365B" w14:textId="0E77D435" w:rsidR="00555BDB" w:rsidRPr="0061645E" w:rsidRDefault="00555BDB" w:rsidP="00990C86">
      <w:pPr>
        <w:spacing w:line="360" w:lineRule="auto"/>
        <w:jc w:val="both"/>
        <w:rPr>
          <w:rFonts w:ascii="Arial" w:hAnsi="Arial" w:cs="Arial"/>
          <w:b/>
          <w:bCs/>
          <w:sz w:val="24"/>
          <w:szCs w:val="24"/>
        </w:rPr>
        <w:sectPr w:rsidR="00555BDB" w:rsidRPr="0061645E" w:rsidSect="00600A5E">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49E3EC7D" w14:textId="7CAF62A1" w:rsidR="00555BDB" w:rsidRPr="0061645E" w:rsidRDefault="00555BDB" w:rsidP="00555BDB">
      <w:pPr>
        <w:spacing w:line="360" w:lineRule="auto"/>
        <w:textAlignment w:val="baseline"/>
        <w:rPr>
          <w:rFonts w:ascii="Arial" w:hAnsi="Arial" w:cs="Arial"/>
          <w:b/>
          <w:bCs/>
          <w:sz w:val="24"/>
          <w:szCs w:val="24"/>
        </w:rPr>
      </w:pPr>
      <w:r w:rsidRPr="0061645E">
        <w:rPr>
          <w:rFonts w:ascii="Arial" w:hAnsi="Arial" w:cs="Arial"/>
          <w:b/>
          <w:bCs/>
          <w:sz w:val="24"/>
          <w:szCs w:val="24"/>
        </w:rPr>
        <w:t>Europe Vinyl Ester Resin Demand, By Sales Channel, By Volume</w:t>
      </w:r>
      <w:r w:rsidR="007C5B32">
        <w:rPr>
          <w:rFonts w:ascii="Arial" w:hAnsi="Arial" w:cs="Arial"/>
          <w:b/>
          <w:bCs/>
          <w:sz w:val="24"/>
          <w:szCs w:val="24"/>
        </w:rPr>
        <w:t xml:space="preserve"> (000’ Tonnes)</w:t>
      </w:r>
      <w:r w:rsidRPr="0061645E">
        <w:rPr>
          <w:rFonts w:ascii="Arial" w:hAnsi="Arial" w:cs="Arial"/>
          <w:b/>
          <w:bCs/>
          <w:sz w:val="24"/>
          <w:szCs w:val="24"/>
        </w:rPr>
        <w:t>, 2015–2020</w:t>
      </w:r>
    </w:p>
    <w:p w14:paraId="4ABAD24C" w14:textId="69AF19AB" w:rsidR="00023038" w:rsidRDefault="00E03735">
      <w:pPr>
        <w:rPr>
          <w:color w:val="000000" w:themeColor="text1"/>
        </w:rPr>
      </w:pPr>
      <w:r w:rsidRPr="002B5730">
        <w:rPr>
          <w:noProof/>
          <w:color w:val="000000" w:themeColor="text1"/>
        </w:rPr>
        <mc:AlternateContent>
          <mc:Choice Requires="wps">
            <w:drawing>
              <wp:anchor distT="0" distB="0" distL="114300" distR="114300" simplePos="0" relativeHeight="252106752" behindDoc="0" locked="0" layoutInCell="1" allowOverlap="1" wp14:anchorId="27FF9D87" wp14:editId="5C06D273">
                <wp:simplePos x="0" y="0"/>
                <wp:positionH relativeFrom="column">
                  <wp:posOffset>4343400</wp:posOffset>
                </wp:positionH>
                <wp:positionV relativeFrom="paragraph">
                  <wp:posOffset>2320290</wp:posOffset>
                </wp:positionV>
                <wp:extent cx="1864360" cy="200025"/>
                <wp:effectExtent l="0" t="0" r="0" b="0"/>
                <wp:wrapNone/>
                <wp:docPr id="167" name="TextBox 4"/>
                <wp:cNvGraphicFramePr/>
                <a:graphic xmlns:a="http://schemas.openxmlformats.org/drawingml/2006/main">
                  <a:graphicData uri="http://schemas.microsoft.com/office/word/2010/wordprocessingShape">
                    <wps:wsp>
                      <wps:cNvSpPr txBox="1"/>
                      <wps:spPr>
                        <a:xfrm>
                          <a:off x="0" y="0"/>
                          <a:ext cx="1864360" cy="200025"/>
                        </a:xfrm>
                        <a:prstGeom prst="rect">
                          <a:avLst/>
                        </a:prstGeom>
                        <a:noFill/>
                      </wps:spPr>
                      <wps:txbx>
                        <w:txbxContent>
                          <w:p w14:paraId="390B8765" w14:textId="77777777" w:rsidR="00AB7B64" w:rsidRPr="00687E98" w:rsidRDefault="00AB7B64" w:rsidP="00AB7B64">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wps:txbx>
                      <wps:bodyPr wrap="square" rtlCol="0">
                        <a:spAutoFit/>
                      </wps:bodyPr>
                    </wps:wsp>
                  </a:graphicData>
                </a:graphic>
                <wp14:sizeRelH relativeFrom="margin">
                  <wp14:pctWidth>0</wp14:pctWidth>
                </wp14:sizeRelH>
              </wp:anchor>
            </w:drawing>
          </mc:Choice>
          <mc:Fallback>
            <w:pict>
              <v:shape w14:anchorId="27FF9D87" id="_x0000_s1089" type="#_x0000_t202" style="position:absolute;margin-left:342pt;margin-top:182.7pt;width:146.8pt;height:15.75pt;z-index:2521067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" filled="f" stroked="f">
                <v:textbox style="mso-fit-shape-to-text:t">
                  <w:txbxContent>
                    <w:p w14:paraId="390B8765" w14:textId="77777777" w:rsidR="00AB7B64" w:rsidRPr="00687E98" w:rsidRDefault="00AB7B64" w:rsidP="00AB7B64">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v:textbox>
              </v:shape>
            </w:pict>
          </mc:Fallback>
        </mc:AlternateContent>
      </w:r>
      <w:r w:rsidR="0013644D" w:rsidRPr="002B5730">
        <w:rPr>
          <w:noProof/>
          <w:color w:val="000000" w:themeColor="text1"/>
        </w:rPr>
        <w:drawing>
          <wp:inline distT="0" distB="0" distL="0" distR="0" wp14:anchorId="10E33AFE" wp14:editId="49BE7461">
            <wp:extent cx="6477000" cy="2314575"/>
            <wp:effectExtent l="0" t="0" r="0" b="0"/>
            <wp:docPr id="24" name="Chart 24">
              <a:extLst xmlns:a="http://schemas.openxmlformats.org/drawingml/2006/main">
                <a:ext uri="{FF2B5EF4-FFF2-40B4-BE49-F238E27FC236}">
                  <a16:creationId xmlns:a16="http://schemas.microsoft.com/office/drawing/2014/main" id="{4CEF2024-BF1D-426E-95EE-86A4FCC55E6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p w14:paraId="510EB0B2" w14:textId="2F6B7D7D" w:rsidR="00E03735" w:rsidRDefault="00E03735">
      <w:pPr>
        <w:rPr>
          <w:color w:val="000000" w:themeColor="text1"/>
        </w:rPr>
      </w:pPr>
    </w:p>
    <w:tbl>
      <w:tblPr>
        <w:tblW w:w="10487" w:type="dxa"/>
        <w:tblInd w:w="-185" w:type="dxa"/>
        <w:tblLook w:val="04A0" w:firstRow="1" w:lastRow="0" w:firstColumn="1" w:lastColumn="0" w:noHBand="0" w:noVBand="1"/>
      </w:tblPr>
      <w:tblGrid>
        <w:gridCol w:w="2468"/>
        <w:gridCol w:w="1081"/>
        <w:gridCol w:w="1081"/>
        <w:gridCol w:w="1081"/>
        <w:gridCol w:w="1083"/>
        <w:gridCol w:w="1235"/>
        <w:gridCol w:w="1229"/>
        <w:gridCol w:w="1229"/>
      </w:tblGrid>
      <w:tr w:rsidR="00E2530D" w:rsidRPr="008D1421" w14:paraId="2F6D6FF0" w14:textId="77777777" w:rsidTr="00BF252C">
        <w:trPr>
          <w:trHeight w:val="228"/>
        </w:trPr>
        <w:tc>
          <w:tcPr>
            <w:tcW w:w="2468" w:type="dxa"/>
            <w:tcBorders>
              <w:top w:val="single" w:sz="4" w:space="0" w:color="auto"/>
              <w:left w:val="single" w:sz="4" w:space="0" w:color="auto"/>
              <w:bottom w:val="single" w:sz="4" w:space="0" w:color="auto"/>
              <w:right w:val="single" w:sz="4" w:space="0" w:color="auto"/>
            </w:tcBorders>
            <w:shd w:val="clear" w:color="auto" w:fill="C00000"/>
            <w:noWrap/>
            <w:vAlign w:val="center"/>
            <w:hideMark/>
          </w:tcPr>
          <w:p w14:paraId="6087F6B3" w14:textId="35096713" w:rsidR="00E2530D" w:rsidRPr="008D1421" w:rsidRDefault="00E2530D" w:rsidP="00BF252C">
            <w:pPr>
              <w:spacing w:after="0" w:line="240" w:lineRule="auto"/>
              <w:jc w:val="center"/>
              <w:rPr>
                <w:rFonts w:ascii="Arial" w:eastAsia="Times New Roman" w:hAnsi="Arial" w:cs="Arial"/>
                <w:b/>
                <w:bCs/>
                <w:color w:val="FFFFFF" w:themeColor="background1"/>
                <w:sz w:val="20"/>
                <w:szCs w:val="20"/>
                <w:lang w:val="en-US"/>
              </w:rPr>
            </w:pPr>
            <w:r w:rsidRPr="008D1421">
              <w:rPr>
                <w:rFonts w:ascii="Arial" w:eastAsia="Times New Roman" w:hAnsi="Arial" w:cs="Arial"/>
                <w:b/>
                <w:bCs/>
                <w:color w:val="FFFFFF" w:themeColor="background1"/>
                <w:sz w:val="20"/>
                <w:szCs w:val="20"/>
                <w:lang w:val="en-US"/>
              </w:rPr>
              <w:t xml:space="preserve">Demand by </w:t>
            </w:r>
            <w:r w:rsidR="007C5B32">
              <w:rPr>
                <w:rFonts w:ascii="Arial" w:eastAsia="Times New Roman" w:hAnsi="Arial" w:cs="Arial"/>
                <w:b/>
                <w:bCs/>
                <w:color w:val="FFFFFF" w:themeColor="background1"/>
                <w:sz w:val="20"/>
                <w:szCs w:val="20"/>
                <w:lang w:val="en-US"/>
              </w:rPr>
              <w:t>Sales Channel (000’ Tonnes)</w:t>
            </w:r>
          </w:p>
        </w:tc>
        <w:tc>
          <w:tcPr>
            <w:tcW w:w="1081" w:type="dxa"/>
            <w:tcBorders>
              <w:top w:val="single" w:sz="4" w:space="0" w:color="auto"/>
              <w:left w:val="nil"/>
              <w:bottom w:val="single" w:sz="4" w:space="0" w:color="auto"/>
              <w:right w:val="single" w:sz="4" w:space="0" w:color="auto"/>
            </w:tcBorders>
            <w:shd w:val="clear" w:color="auto" w:fill="C00000"/>
            <w:noWrap/>
            <w:vAlign w:val="center"/>
            <w:hideMark/>
          </w:tcPr>
          <w:p w14:paraId="5B102BAF" w14:textId="77777777" w:rsidR="00E2530D" w:rsidRPr="008D1421" w:rsidRDefault="00E2530D" w:rsidP="00BF252C">
            <w:pPr>
              <w:spacing w:after="0" w:line="480" w:lineRule="auto"/>
              <w:jc w:val="center"/>
              <w:rPr>
                <w:rFonts w:ascii="Arial" w:eastAsia="Times New Roman" w:hAnsi="Arial" w:cs="Arial"/>
                <w:b/>
                <w:bCs/>
                <w:color w:val="FFFFFF" w:themeColor="background1"/>
                <w:sz w:val="20"/>
                <w:szCs w:val="20"/>
                <w:lang w:val="en-US"/>
              </w:rPr>
            </w:pPr>
            <w:r w:rsidRPr="008D1421">
              <w:rPr>
                <w:rFonts w:ascii="Arial" w:eastAsia="Times New Roman" w:hAnsi="Arial" w:cs="Arial"/>
                <w:b/>
                <w:bCs/>
                <w:color w:val="FFFFFF" w:themeColor="background1"/>
                <w:sz w:val="20"/>
                <w:szCs w:val="20"/>
                <w:lang w:val="en-US"/>
              </w:rPr>
              <w:t>2015</w:t>
            </w:r>
          </w:p>
        </w:tc>
        <w:tc>
          <w:tcPr>
            <w:tcW w:w="1081" w:type="dxa"/>
            <w:tcBorders>
              <w:top w:val="single" w:sz="4" w:space="0" w:color="auto"/>
              <w:left w:val="nil"/>
              <w:bottom w:val="single" w:sz="4" w:space="0" w:color="auto"/>
              <w:right w:val="single" w:sz="4" w:space="0" w:color="auto"/>
            </w:tcBorders>
            <w:shd w:val="clear" w:color="auto" w:fill="C00000"/>
            <w:noWrap/>
            <w:vAlign w:val="center"/>
            <w:hideMark/>
          </w:tcPr>
          <w:p w14:paraId="1668BFAE" w14:textId="77777777" w:rsidR="00E2530D" w:rsidRPr="008D1421" w:rsidRDefault="00E2530D" w:rsidP="00BF252C">
            <w:pPr>
              <w:spacing w:after="0" w:line="480" w:lineRule="auto"/>
              <w:jc w:val="center"/>
              <w:rPr>
                <w:rFonts w:ascii="Arial" w:eastAsia="Times New Roman" w:hAnsi="Arial" w:cs="Arial"/>
                <w:b/>
                <w:bCs/>
                <w:color w:val="FFFFFF" w:themeColor="background1"/>
                <w:sz w:val="20"/>
                <w:szCs w:val="20"/>
                <w:lang w:val="en-US"/>
              </w:rPr>
            </w:pPr>
            <w:r w:rsidRPr="008D1421">
              <w:rPr>
                <w:rFonts w:ascii="Arial" w:eastAsia="Times New Roman" w:hAnsi="Arial" w:cs="Arial"/>
                <w:b/>
                <w:bCs/>
                <w:color w:val="FFFFFF" w:themeColor="background1"/>
                <w:sz w:val="20"/>
                <w:szCs w:val="20"/>
                <w:lang w:val="en-US"/>
              </w:rPr>
              <w:t>2016</w:t>
            </w:r>
          </w:p>
        </w:tc>
        <w:tc>
          <w:tcPr>
            <w:tcW w:w="1081" w:type="dxa"/>
            <w:tcBorders>
              <w:top w:val="single" w:sz="4" w:space="0" w:color="auto"/>
              <w:left w:val="nil"/>
              <w:bottom w:val="single" w:sz="4" w:space="0" w:color="auto"/>
              <w:right w:val="single" w:sz="4" w:space="0" w:color="auto"/>
            </w:tcBorders>
            <w:shd w:val="clear" w:color="auto" w:fill="C00000"/>
            <w:noWrap/>
            <w:vAlign w:val="bottom"/>
            <w:hideMark/>
          </w:tcPr>
          <w:p w14:paraId="4B8E274A" w14:textId="77777777" w:rsidR="00E2530D" w:rsidRPr="008D1421" w:rsidRDefault="00E2530D" w:rsidP="00BF252C">
            <w:pPr>
              <w:spacing w:after="0" w:line="480" w:lineRule="auto"/>
              <w:jc w:val="center"/>
              <w:rPr>
                <w:rFonts w:ascii="Arial" w:eastAsia="Times New Roman" w:hAnsi="Arial" w:cs="Arial"/>
                <w:b/>
                <w:bCs/>
                <w:color w:val="FFFFFF" w:themeColor="background1"/>
                <w:sz w:val="20"/>
                <w:szCs w:val="20"/>
                <w:lang w:val="en-US"/>
              </w:rPr>
            </w:pPr>
            <w:r w:rsidRPr="008D1421">
              <w:rPr>
                <w:rFonts w:ascii="Arial" w:eastAsia="Times New Roman" w:hAnsi="Arial" w:cs="Arial"/>
                <w:b/>
                <w:bCs/>
                <w:color w:val="FFFFFF" w:themeColor="background1"/>
                <w:sz w:val="20"/>
                <w:szCs w:val="20"/>
                <w:lang w:val="en-US"/>
              </w:rPr>
              <w:t>2017</w:t>
            </w:r>
          </w:p>
        </w:tc>
        <w:tc>
          <w:tcPr>
            <w:tcW w:w="1083" w:type="dxa"/>
            <w:tcBorders>
              <w:top w:val="single" w:sz="4" w:space="0" w:color="auto"/>
              <w:left w:val="nil"/>
              <w:bottom w:val="single" w:sz="4" w:space="0" w:color="auto"/>
              <w:right w:val="single" w:sz="4" w:space="0" w:color="auto"/>
            </w:tcBorders>
            <w:shd w:val="clear" w:color="auto" w:fill="C00000"/>
            <w:noWrap/>
            <w:vAlign w:val="bottom"/>
            <w:hideMark/>
          </w:tcPr>
          <w:p w14:paraId="27861AC0" w14:textId="77777777" w:rsidR="00E2530D" w:rsidRPr="008D1421" w:rsidRDefault="00E2530D" w:rsidP="00BF252C">
            <w:pPr>
              <w:spacing w:after="0" w:line="480" w:lineRule="auto"/>
              <w:jc w:val="center"/>
              <w:rPr>
                <w:rFonts w:ascii="Arial" w:eastAsia="Times New Roman" w:hAnsi="Arial" w:cs="Arial"/>
                <w:b/>
                <w:bCs/>
                <w:color w:val="FFFFFF" w:themeColor="background1"/>
                <w:sz w:val="20"/>
                <w:szCs w:val="20"/>
                <w:lang w:val="en-US"/>
              </w:rPr>
            </w:pPr>
            <w:r w:rsidRPr="008D1421">
              <w:rPr>
                <w:rFonts w:ascii="Arial" w:eastAsia="Times New Roman" w:hAnsi="Arial" w:cs="Arial"/>
                <w:b/>
                <w:bCs/>
                <w:color w:val="FFFFFF" w:themeColor="background1"/>
                <w:sz w:val="20"/>
                <w:szCs w:val="20"/>
                <w:lang w:val="en-US"/>
              </w:rPr>
              <w:t>2018</w:t>
            </w:r>
          </w:p>
        </w:tc>
        <w:tc>
          <w:tcPr>
            <w:tcW w:w="1235" w:type="dxa"/>
            <w:tcBorders>
              <w:top w:val="single" w:sz="4" w:space="0" w:color="auto"/>
              <w:left w:val="nil"/>
              <w:bottom w:val="single" w:sz="4" w:space="0" w:color="auto"/>
              <w:right w:val="single" w:sz="4" w:space="0" w:color="auto"/>
            </w:tcBorders>
            <w:shd w:val="clear" w:color="auto" w:fill="C00000"/>
            <w:noWrap/>
            <w:vAlign w:val="bottom"/>
            <w:hideMark/>
          </w:tcPr>
          <w:p w14:paraId="5EBCFB8F" w14:textId="77777777" w:rsidR="00E2530D" w:rsidRPr="008D1421" w:rsidRDefault="00E2530D" w:rsidP="00BF252C">
            <w:pPr>
              <w:spacing w:after="0" w:line="480" w:lineRule="auto"/>
              <w:jc w:val="center"/>
              <w:rPr>
                <w:rFonts w:ascii="Arial" w:eastAsia="Times New Roman" w:hAnsi="Arial" w:cs="Arial"/>
                <w:b/>
                <w:bCs/>
                <w:color w:val="FFFFFF" w:themeColor="background1"/>
                <w:sz w:val="20"/>
                <w:szCs w:val="20"/>
                <w:lang w:val="en-US"/>
              </w:rPr>
            </w:pPr>
            <w:r w:rsidRPr="008D1421">
              <w:rPr>
                <w:rFonts w:ascii="Arial" w:eastAsia="Times New Roman" w:hAnsi="Arial" w:cs="Arial"/>
                <w:b/>
                <w:bCs/>
                <w:color w:val="FFFFFF" w:themeColor="background1"/>
                <w:sz w:val="20"/>
                <w:szCs w:val="20"/>
                <w:lang w:val="en-US"/>
              </w:rPr>
              <w:t>2019</w:t>
            </w:r>
          </w:p>
        </w:tc>
        <w:tc>
          <w:tcPr>
            <w:tcW w:w="1229" w:type="dxa"/>
            <w:tcBorders>
              <w:top w:val="single" w:sz="4" w:space="0" w:color="auto"/>
              <w:left w:val="nil"/>
              <w:bottom w:val="single" w:sz="4" w:space="0" w:color="auto"/>
              <w:right w:val="single" w:sz="4" w:space="0" w:color="auto"/>
            </w:tcBorders>
            <w:shd w:val="clear" w:color="auto" w:fill="C00000"/>
            <w:noWrap/>
            <w:vAlign w:val="bottom"/>
            <w:hideMark/>
          </w:tcPr>
          <w:p w14:paraId="130B858D" w14:textId="77777777" w:rsidR="00E2530D" w:rsidRPr="008D1421" w:rsidRDefault="00E2530D" w:rsidP="00BF252C">
            <w:pPr>
              <w:spacing w:after="0" w:line="480" w:lineRule="auto"/>
              <w:jc w:val="center"/>
              <w:rPr>
                <w:rFonts w:ascii="Arial" w:eastAsia="Times New Roman" w:hAnsi="Arial" w:cs="Arial"/>
                <w:b/>
                <w:bCs/>
                <w:color w:val="FFFFFF" w:themeColor="background1"/>
                <w:sz w:val="20"/>
                <w:szCs w:val="20"/>
                <w:lang w:val="en-US"/>
              </w:rPr>
            </w:pPr>
            <w:r w:rsidRPr="008D1421">
              <w:rPr>
                <w:rFonts w:ascii="Arial" w:eastAsia="Times New Roman" w:hAnsi="Arial" w:cs="Arial"/>
                <w:b/>
                <w:bCs/>
                <w:color w:val="FFFFFF" w:themeColor="background1"/>
                <w:sz w:val="20"/>
                <w:szCs w:val="20"/>
                <w:lang w:val="en-US"/>
              </w:rPr>
              <w:t>2020</w:t>
            </w:r>
          </w:p>
        </w:tc>
        <w:tc>
          <w:tcPr>
            <w:tcW w:w="1229" w:type="dxa"/>
            <w:tcBorders>
              <w:top w:val="single" w:sz="4" w:space="0" w:color="auto"/>
              <w:left w:val="nil"/>
              <w:bottom w:val="single" w:sz="4" w:space="0" w:color="auto"/>
              <w:right w:val="single" w:sz="4" w:space="0" w:color="auto"/>
            </w:tcBorders>
            <w:shd w:val="clear" w:color="auto" w:fill="C00000"/>
            <w:noWrap/>
            <w:vAlign w:val="bottom"/>
            <w:hideMark/>
          </w:tcPr>
          <w:p w14:paraId="3C0F3B94" w14:textId="77777777" w:rsidR="00E2530D" w:rsidRPr="008D1421" w:rsidRDefault="00E2530D" w:rsidP="00BF252C">
            <w:pPr>
              <w:spacing w:after="0" w:line="480" w:lineRule="auto"/>
              <w:jc w:val="center"/>
              <w:rPr>
                <w:rFonts w:ascii="Arial" w:eastAsia="Times New Roman" w:hAnsi="Arial" w:cs="Arial"/>
                <w:b/>
                <w:bCs/>
                <w:color w:val="FFFFFF" w:themeColor="background1"/>
                <w:sz w:val="20"/>
                <w:szCs w:val="20"/>
                <w:lang w:val="en-US"/>
              </w:rPr>
            </w:pPr>
            <w:r w:rsidRPr="008D1421">
              <w:rPr>
                <w:rFonts w:ascii="Arial" w:eastAsia="Times New Roman" w:hAnsi="Arial" w:cs="Arial"/>
                <w:b/>
                <w:bCs/>
                <w:color w:val="FFFFFF" w:themeColor="background1"/>
                <w:sz w:val="20"/>
                <w:szCs w:val="20"/>
                <w:lang w:val="en-US"/>
              </w:rPr>
              <w:t>2021E</w:t>
            </w:r>
          </w:p>
        </w:tc>
      </w:tr>
      <w:tr w:rsidR="00E2530D" w:rsidRPr="008D1421" w14:paraId="6D7C300C" w14:textId="77777777" w:rsidTr="00BF252C">
        <w:trPr>
          <w:trHeight w:val="269"/>
        </w:trPr>
        <w:tc>
          <w:tcPr>
            <w:tcW w:w="2468" w:type="dxa"/>
            <w:tcBorders>
              <w:top w:val="nil"/>
              <w:left w:val="single" w:sz="4" w:space="0" w:color="auto"/>
              <w:bottom w:val="single" w:sz="4" w:space="0" w:color="auto"/>
              <w:right w:val="single" w:sz="4" w:space="0" w:color="auto"/>
            </w:tcBorders>
            <w:shd w:val="clear" w:color="000000" w:fill="FFFFFF"/>
            <w:noWrap/>
            <w:vAlign w:val="bottom"/>
            <w:hideMark/>
          </w:tcPr>
          <w:p w14:paraId="146C157E" w14:textId="77777777" w:rsidR="00E2530D" w:rsidRPr="008D1421" w:rsidRDefault="00E2530D" w:rsidP="00E2530D">
            <w:pPr>
              <w:spacing w:after="0" w:line="240" w:lineRule="auto"/>
              <w:rPr>
                <w:rFonts w:ascii="Arial" w:eastAsia="Times New Roman" w:hAnsi="Arial" w:cs="Arial"/>
                <w:color w:val="000000"/>
                <w:sz w:val="20"/>
                <w:szCs w:val="20"/>
                <w:lang w:val="en-US"/>
              </w:rPr>
            </w:pPr>
            <w:r w:rsidRPr="008D1421">
              <w:rPr>
                <w:rFonts w:ascii="Arial" w:hAnsi="Arial" w:cs="Arial"/>
                <w:color w:val="000000"/>
                <w:sz w:val="20"/>
                <w:szCs w:val="20"/>
              </w:rPr>
              <w:t xml:space="preserve">Direct </w:t>
            </w:r>
          </w:p>
        </w:tc>
        <w:tc>
          <w:tcPr>
            <w:tcW w:w="1081" w:type="dxa"/>
            <w:tcBorders>
              <w:top w:val="nil"/>
              <w:left w:val="nil"/>
              <w:bottom w:val="single" w:sz="4" w:space="0" w:color="auto"/>
              <w:right w:val="single" w:sz="4" w:space="0" w:color="auto"/>
            </w:tcBorders>
            <w:shd w:val="clear" w:color="000000" w:fill="FFFFFF"/>
            <w:noWrap/>
            <w:vAlign w:val="bottom"/>
            <w:hideMark/>
          </w:tcPr>
          <w:p w14:paraId="11814B4F" w14:textId="67170368" w:rsidR="00E2530D" w:rsidRPr="008D1421" w:rsidRDefault="00E2530D" w:rsidP="00E2530D">
            <w:pPr>
              <w:spacing w:after="0" w:line="240" w:lineRule="auto"/>
              <w:jc w:val="center"/>
              <w:rPr>
                <w:rFonts w:ascii="Arial" w:eastAsia="Times New Roman" w:hAnsi="Arial" w:cs="Arial"/>
                <w:color w:val="000000" w:themeColor="text1"/>
                <w:sz w:val="20"/>
                <w:szCs w:val="20"/>
                <w:lang w:val="en-US"/>
              </w:rPr>
            </w:pPr>
            <w:r w:rsidRPr="008D1421">
              <w:rPr>
                <w:rFonts w:ascii="Arial" w:hAnsi="Arial" w:cs="Arial"/>
                <w:color w:val="000000"/>
                <w:sz w:val="20"/>
                <w:szCs w:val="20"/>
              </w:rPr>
              <w:t>140</w:t>
            </w:r>
          </w:p>
        </w:tc>
        <w:tc>
          <w:tcPr>
            <w:tcW w:w="1081" w:type="dxa"/>
            <w:tcBorders>
              <w:top w:val="nil"/>
              <w:left w:val="nil"/>
              <w:bottom w:val="single" w:sz="4" w:space="0" w:color="auto"/>
              <w:right w:val="single" w:sz="4" w:space="0" w:color="auto"/>
            </w:tcBorders>
            <w:shd w:val="clear" w:color="000000" w:fill="FFFFFF"/>
            <w:noWrap/>
            <w:vAlign w:val="bottom"/>
            <w:hideMark/>
          </w:tcPr>
          <w:p w14:paraId="2832C295" w14:textId="5D4BD01C" w:rsidR="00E2530D" w:rsidRPr="008D1421" w:rsidRDefault="00E2530D" w:rsidP="00E2530D">
            <w:pPr>
              <w:spacing w:after="0" w:line="240" w:lineRule="auto"/>
              <w:jc w:val="center"/>
              <w:rPr>
                <w:rFonts w:ascii="Arial" w:eastAsia="Times New Roman" w:hAnsi="Arial" w:cs="Arial"/>
                <w:color w:val="000000" w:themeColor="text1"/>
                <w:sz w:val="20"/>
                <w:szCs w:val="20"/>
                <w:lang w:val="en-US"/>
              </w:rPr>
            </w:pPr>
            <w:r w:rsidRPr="008D1421">
              <w:rPr>
                <w:rFonts w:ascii="Arial" w:hAnsi="Arial" w:cs="Arial"/>
                <w:color w:val="000000"/>
                <w:sz w:val="20"/>
                <w:szCs w:val="20"/>
              </w:rPr>
              <w:t>144</w:t>
            </w:r>
          </w:p>
        </w:tc>
        <w:tc>
          <w:tcPr>
            <w:tcW w:w="1081" w:type="dxa"/>
            <w:tcBorders>
              <w:top w:val="nil"/>
              <w:left w:val="nil"/>
              <w:bottom w:val="single" w:sz="4" w:space="0" w:color="auto"/>
              <w:right w:val="single" w:sz="4" w:space="0" w:color="auto"/>
            </w:tcBorders>
            <w:shd w:val="clear" w:color="000000" w:fill="FFFFFF"/>
            <w:noWrap/>
            <w:vAlign w:val="bottom"/>
            <w:hideMark/>
          </w:tcPr>
          <w:p w14:paraId="3E5FA067" w14:textId="62DD5C96" w:rsidR="00E2530D" w:rsidRPr="008D1421" w:rsidRDefault="00E2530D" w:rsidP="00E2530D">
            <w:pPr>
              <w:spacing w:after="0" w:line="240" w:lineRule="auto"/>
              <w:jc w:val="center"/>
              <w:rPr>
                <w:rFonts w:ascii="Arial" w:eastAsia="Times New Roman" w:hAnsi="Arial" w:cs="Arial"/>
                <w:color w:val="000000" w:themeColor="text1"/>
                <w:sz w:val="20"/>
                <w:szCs w:val="20"/>
                <w:lang w:val="en-US"/>
              </w:rPr>
            </w:pPr>
            <w:r w:rsidRPr="008D1421">
              <w:rPr>
                <w:rFonts w:ascii="Arial" w:hAnsi="Arial" w:cs="Arial"/>
                <w:color w:val="000000"/>
                <w:sz w:val="20"/>
                <w:szCs w:val="20"/>
              </w:rPr>
              <w:t>148</w:t>
            </w:r>
          </w:p>
        </w:tc>
        <w:tc>
          <w:tcPr>
            <w:tcW w:w="1083" w:type="dxa"/>
            <w:tcBorders>
              <w:top w:val="nil"/>
              <w:left w:val="nil"/>
              <w:bottom w:val="single" w:sz="4" w:space="0" w:color="auto"/>
              <w:right w:val="single" w:sz="4" w:space="0" w:color="auto"/>
            </w:tcBorders>
            <w:shd w:val="clear" w:color="000000" w:fill="FFFFFF"/>
            <w:noWrap/>
            <w:vAlign w:val="bottom"/>
            <w:hideMark/>
          </w:tcPr>
          <w:p w14:paraId="759953D3" w14:textId="67737F4A" w:rsidR="00E2530D" w:rsidRPr="008D1421" w:rsidRDefault="00E2530D" w:rsidP="00E2530D">
            <w:pPr>
              <w:spacing w:after="0" w:line="240" w:lineRule="auto"/>
              <w:jc w:val="center"/>
              <w:rPr>
                <w:rFonts w:ascii="Arial" w:eastAsia="Times New Roman" w:hAnsi="Arial" w:cs="Arial"/>
                <w:color w:val="000000" w:themeColor="text1"/>
                <w:sz w:val="20"/>
                <w:szCs w:val="20"/>
                <w:lang w:val="en-US"/>
              </w:rPr>
            </w:pPr>
            <w:r w:rsidRPr="008D1421">
              <w:rPr>
                <w:rFonts w:ascii="Arial" w:hAnsi="Arial" w:cs="Arial"/>
                <w:color w:val="000000"/>
                <w:sz w:val="20"/>
                <w:szCs w:val="20"/>
              </w:rPr>
              <w:t>152</w:t>
            </w:r>
          </w:p>
        </w:tc>
        <w:tc>
          <w:tcPr>
            <w:tcW w:w="1235" w:type="dxa"/>
            <w:tcBorders>
              <w:top w:val="nil"/>
              <w:left w:val="nil"/>
              <w:bottom w:val="single" w:sz="4" w:space="0" w:color="auto"/>
              <w:right w:val="single" w:sz="4" w:space="0" w:color="auto"/>
            </w:tcBorders>
            <w:shd w:val="clear" w:color="000000" w:fill="FFFFFF"/>
            <w:noWrap/>
            <w:vAlign w:val="bottom"/>
            <w:hideMark/>
          </w:tcPr>
          <w:p w14:paraId="1631BFA3" w14:textId="41B85D30" w:rsidR="00E2530D" w:rsidRPr="008D1421" w:rsidRDefault="00E2530D" w:rsidP="00E2530D">
            <w:pPr>
              <w:spacing w:after="0" w:line="240" w:lineRule="auto"/>
              <w:jc w:val="center"/>
              <w:rPr>
                <w:rFonts w:ascii="Arial" w:eastAsia="Times New Roman" w:hAnsi="Arial" w:cs="Arial"/>
                <w:color w:val="000000" w:themeColor="text1"/>
                <w:sz w:val="20"/>
                <w:szCs w:val="20"/>
                <w:lang w:val="en-US"/>
              </w:rPr>
            </w:pPr>
            <w:r w:rsidRPr="008D1421">
              <w:rPr>
                <w:rFonts w:ascii="Arial" w:hAnsi="Arial" w:cs="Arial"/>
                <w:color w:val="000000"/>
                <w:sz w:val="20"/>
                <w:szCs w:val="20"/>
              </w:rPr>
              <w:t>156</w:t>
            </w:r>
          </w:p>
        </w:tc>
        <w:tc>
          <w:tcPr>
            <w:tcW w:w="1229" w:type="dxa"/>
            <w:tcBorders>
              <w:top w:val="nil"/>
              <w:left w:val="nil"/>
              <w:bottom w:val="single" w:sz="4" w:space="0" w:color="auto"/>
              <w:right w:val="single" w:sz="4" w:space="0" w:color="auto"/>
            </w:tcBorders>
            <w:shd w:val="clear" w:color="000000" w:fill="FFFFFF"/>
            <w:noWrap/>
            <w:vAlign w:val="bottom"/>
            <w:hideMark/>
          </w:tcPr>
          <w:p w14:paraId="0D919EF8" w14:textId="034646A9" w:rsidR="00E2530D" w:rsidRPr="008D1421" w:rsidRDefault="00E2530D" w:rsidP="00E2530D">
            <w:pPr>
              <w:spacing w:after="0" w:line="240" w:lineRule="auto"/>
              <w:jc w:val="center"/>
              <w:rPr>
                <w:rFonts w:ascii="Arial" w:eastAsia="Times New Roman" w:hAnsi="Arial" w:cs="Arial"/>
                <w:color w:val="000000" w:themeColor="text1"/>
                <w:sz w:val="20"/>
                <w:szCs w:val="20"/>
                <w:lang w:val="en-US"/>
              </w:rPr>
            </w:pPr>
            <w:r w:rsidRPr="008D1421">
              <w:rPr>
                <w:rFonts w:ascii="Arial" w:hAnsi="Arial" w:cs="Arial"/>
                <w:color w:val="000000"/>
                <w:sz w:val="20"/>
                <w:szCs w:val="20"/>
              </w:rPr>
              <w:t>146</w:t>
            </w:r>
          </w:p>
        </w:tc>
        <w:tc>
          <w:tcPr>
            <w:tcW w:w="1229" w:type="dxa"/>
            <w:tcBorders>
              <w:top w:val="nil"/>
              <w:left w:val="nil"/>
              <w:bottom w:val="single" w:sz="4" w:space="0" w:color="auto"/>
              <w:right w:val="single" w:sz="4" w:space="0" w:color="auto"/>
            </w:tcBorders>
            <w:shd w:val="clear" w:color="000000" w:fill="FFFFFF"/>
            <w:noWrap/>
            <w:vAlign w:val="bottom"/>
            <w:hideMark/>
          </w:tcPr>
          <w:p w14:paraId="268C3FE6" w14:textId="2FC23C98" w:rsidR="00E2530D" w:rsidRPr="008D1421" w:rsidRDefault="00E2530D" w:rsidP="00E2530D">
            <w:pPr>
              <w:spacing w:after="0" w:line="240" w:lineRule="auto"/>
              <w:jc w:val="center"/>
              <w:rPr>
                <w:rFonts w:ascii="Arial" w:eastAsia="Times New Roman" w:hAnsi="Arial" w:cs="Arial"/>
                <w:color w:val="000000" w:themeColor="text1"/>
                <w:sz w:val="20"/>
                <w:szCs w:val="20"/>
                <w:lang w:val="en-US"/>
              </w:rPr>
            </w:pPr>
            <w:r w:rsidRPr="008D1421">
              <w:rPr>
                <w:rFonts w:ascii="Arial" w:hAnsi="Arial" w:cs="Arial"/>
                <w:color w:val="000000"/>
                <w:sz w:val="20"/>
                <w:szCs w:val="20"/>
              </w:rPr>
              <w:t>140</w:t>
            </w:r>
          </w:p>
        </w:tc>
      </w:tr>
      <w:tr w:rsidR="00E2530D" w:rsidRPr="008D1421" w14:paraId="4C2A8E6B" w14:textId="77777777" w:rsidTr="00BF252C">
        <w:trPr>
          <w:trHeight w:val="269"/>
        </w:trPr>
        <w:tc>
          <w:tcPr>
            <w:tcW w:w="2468" w:type="dxa"/>
            <w:tcBorders>
              <w:top w:val="nil"/>
              <w:left w:val="single" w:sz="4" w:space="0" w:color="auto"/>
              <w:bottom w:val="single" w:sz="4" w:space="0" w:color="auto"/>
              <w:right w:val="single" w:sz="4" w:space="0" w:color="auto"/>
            </w:tcBorders>
            <w:shd w:val="clear" w:color="000000" w:fill="FFFFFF"/>
            <w:noWrap/>
            <w:vAlign w:val="bottom"/>
            <w:hideMark/>
          </w:tcPr>
          <w:p w14:paraId="504C1FDD" w14:textId="77777777" w:rsidR="00E2530D" w:rsidRPr="008D1421" w:rsidRDefault="00E2530D" w:rsidP="00E2530D">
            <w:pPr>
              <w:spacing w:after="0" w:line="240" w:lineRule="auto"/>
              <w:rPr>
                <w:rFonts w:ascii="Arial" w:eastAsia="Times New Roman" w:hAnsi="Arial" w:cs="Arial"/>
                <w:color w:val="000000"/>
                <w:sz w:val="20"/>
                <w:szCs w:val="20"/>
                <w:lang w:val="en-US"/>
              </w:rPr>
            </w:pPr>
            <w:r w:rsidRPr="008D1421">
              <w:rPr>
                <w:rFonts w:ascii="Arial" w:hAnsi="Arial" w:cs="Arial"/>
                <w:color w:val="000000"/>
                <w:sz w:val="20"/>
                <w:szCs w:val="20"/>
              </w:rPr>
              <w:t xml:space="preserve">Indirect </w:t>
            </w:r>
          </w:p>
        </w:tc>
        <w:tc>
          <w:tcPr>
            <w:tcW w:w="1081" w:type="dxa"/>
            <w:tcBorders>
              <w:top w:val="nil"/>
              <w:left w:val="nil"/>
              <w:bottom w:val="single" w:sz="4" w:space="0" w:color="auto"/>
              <w:right w:val="single" w:sz="4" w:space="0" w:color="auto"/>
            </w:tcBorders>
            <w:shd w:val="clear" w:color="000000" w:fill="FFFFFF"/>
            <w:noWrap/>
            <w:vAlign w:val="bottom"/>
            <w:hideMark/>
          </w:tcPr>
          <w:p w14:paraId="136F4385" w14:textId="4A6CE44F" w:rsidR="00E2530D" w:rsidRPr="008D1421" w:rsidRDefault="00E2530D" w:rsidP="00E2530D">
            <w:pPr>
              <w:spacing w:after="0" w:line="240" w:lineRule="auto"/>
              <w:jc w:val="center"/>
              <w:rPr>
                <w:rFonts w:ascii="Arial" w:eastAsia="Times New Roman" w:hAnsi="Arial" w:cs="Arial"/>
                <w:color w:val="000000" w:themeColor="text1"/>
                <w:sz w:val="20"/>
                <w:szCs w:val="20"/>
                <w:lang w:val="en-US"/>
              </w:rPr>
            </w:pPr>
            <w:r w:rsidRPr="008D1421">
              <w:rPr>
                <w:rFonts w:ascii="Arial" w:hAnsi="Arial" w:cs="Arial"/>
                <w:color w:val="000000"/>
                <w:sz w:val="20"/>
                <w:szCs w:val="20"/>
              </w:rPr>
              <w:t>31</w:t>
            </w:r>
          </w:p>
        </w:tc>
        <w:tc>
          <w:tcPr>
            <w:tcW w:w="1081" w:type="dxa"/>
            <w:tcBorders>
              <w:top w:val="nil"/>
              <w:left w:val="nil"/>
              <w:bottom w:val="single" w:sz="4" w:space="0" w:color="auto"/>
              <w:right w:val="single" w:sz="4" w:space="0" w:color="auto"/>
            </w:tcBorders>
            <w:shd w:val="clear" w:color="000000" w:fill="FFFFFF"/>
            <w:noWrap/>
            <w:vAlign w:val="bottom"/>
            <w:hideMark/>
          </w:tcPr>
          <w:p w14:paraId="2E7DFDD0" w14:textId="0AB96E94" w:rsidR="00E2530D" w:rsidRPr="008D1421" w:rsidRDefault="00E2530D" w:rsidP="00E2530D">
            <w:pPr>
              <w:spacing w:after="0" w:line="240" w:lineRule="auto"/>
              <w:jc w:val="center"/>
              <w:rPr>
                <w:rFonts w:ascii="Arial" w:eastAsia="Times New Roman" w:hAnsi="Arial" w:cs="Arial"/>
                <w:color w:val="000000" w:themeColor="text1"/>
                <w:sz w:val="20"/>
                <w:szCs w:val="20"/>
                <w:lang w:val="en-US"/>
              </w:rPr>
            </w:pPr>
            <w:r w:rsidRPr="008D1421">
              <w:rPr>
                <w:rFonts w:ascii="Arial" w:hAnsi="Arial" w:cs="Arial"/>
                <w:color w:val="000000"/>
                <w:sz w:val="20"/>
                <w:szCs w:val="20"/>
              </w:rPr>
              <w:t>32</w:t>
            </w:r>
          </w:p>
        </w:tc>
        <w:tc>
          <w:tcPr>
            <w:tcW w:w="1081" w:type="dxa"/>
            <w:tcBorders>
              <w:top w:val="nil"/>
              <w:left w:val="nil"/>
              <w:bottom w:val="single" w:sz="4" w:space="0" w:color="auto"/>
              <w:right w:val="single" w:sz="4" w:space="0" w:color="auto"/>
            </w:tcBorders>
            <w:shd w:val="clear" w:color="000000" w:fill="FFFFFF"/>
            <w:noWrap/>
            <w:vAlign w:val="bottom"/>
            <w:hideMark/>
          </w:tcPr>
          <w:p w14:paraId="327EECC1" w14:textId="093FC854" w:rsidR="00E2530D" w:rsidRPr="008D1421" w:rsidRDefault="00E2530D" w:rsidP="00E2530D">
            <w:pPr>
              <w:spacing w:after="0" w:line="240" w:lineRule="auto"/>
              <w:jc w:val="center"/>
              <w:rPr>
                <w:rFonts w:ascii="Arial" w:eastAsia="Times New Roman" w:hAnsi="Arial" w:cs="Arial"/>
                <w:color w:val="000000" w:themeColor="text1"/>
                <w:sz w:val="20"/>
                <w:szCs w:val="20"/>
                <w:lang w:val="en-US"/>
              </w:rPr>
            </w:pPr>
            <w:r w:rsidRPr="008D1421">
              <w:rPr>
                <w:rFonts w:ascii="Arial" w:hAnsi="Arial" w:cs="Arial"/>
                <w:color w:val="000000"/>
                <w:sz w:val="20"/>
                <w:szCs w:val="20"/>
              </w:rPr>
              <w:t>32</w:t>
            </w:r>
          </w:p>
        </w:tc>
        <w:tc>
          <w:tcPr>
            <w:tcW w:w="1083" w:type="dxa"/>
            <w:tcBorders>
              <w:top w:val="nil"/>
              <w:left w:val="nil"/>
              <w:bottom w:val="single" w:sz="4" w:space="0" w:color="auto"/>
              <w:right w:val="single" w:sz="4" w:space="0" w:color="auto"/>
            </w:tcBorders>
            <w:shd w:val="clear" w:color="000000" w:fill="FFFFFF"/>
            <w:noWrap/>
            <w:vAlign w:val="bottom"/>
            <w:hideMark/>
          </w:tcPr>
          <w:p w14:paraId="4A4D79EF" w14:textId="43DAE721" w:rsidR="00E2530D" w:rsidRPr="008D1421" w:rsidRDefault="00E2530D" w:rsidP="00E2530D">
            <w:pPr>
              <w:spacing w:after="0" w:line="240" w:lineRule="auto"/>
              <w:jc w:val="center"/>
              <w:rPr>
                <w:rFonts w:ascii="Arial" w:eastAsia="Times New Roman" w:hAnsi="Arial" w:cs="Arial"/>
                <w:color w:val="000000" w:themeColor="text1"/>
                <w:sz w:val="20"/>
                <w:szCs w:val="20"/>
                <w:lang w:val="en-US"/>
              </w:rPr>
            </w:pPr>
            <w:r w:rsidRPr="008D1421">
              <w:rPr>
                <w:rFonts w:ascii="Arial" w:hAnsi="Arial" w:cs="Arial"/>
                <w:color w:val="000000"/>
                <w:sz w:val="20"/>
                <w:szCs w:val="20"/>
              </w:rPr>
              <w:t>34</w:t>
            </w:r>
          </w:p>
        </w:tc>
        <w:tc>
          <w:tcPr>
            <w:tcW w:w="1235" w:type="dxa"/>
            <w:tcBorders>
              <w:top w:val="nil"/>
              <w:left w:val="nil"/>
              <w:bottom w:val="single" w:sz="4" w:space="0" w:color="auto"/>
              <w:right w:val="single" w:sz="4" w:space="0" w:color="auto"/>
            </w:tcBorders>
            <w:shd w:val="clear" w:color="000000" w:fill="FFFFFF"/>
            <w:noWrap/>
            <w:vAlign w:val="bottom"/>
            <w:hideMark/>
          </w:tcPr>
          <w:p w14:paraId="194BAD27" w14:textId="51A2AF84" w:rsidR="00E2530D" w:rsidRPr="008D1421" w:rsidRDefault="00E2530D" w:rsidP="00E2530D">
            <w:pPr>
              <w:spacing w:after="0" w:line="240" w:lineRule="auto"/>
              <w:jc w:val="center"/>
              <w:rPr>
                <w:rFonts w:ascii="Arial" w:eastAsia="Times New Roman" w:hAnsi="Arial" w:cs="Arial"/>
                <w:color w:val="000000" w:themeColor="text1"/>
                <w:sz w:val="20"/>
                <w:szCs w:val="20"/>
                <w:lang w:val="en-US"/>
              </w:rPr>
            </w:pPr>
            <w:r w:rsidRPr="008D1421">
              <w:rPr>
                <w:rFonts w:ascii="Arial" w:hAnsi="Arial" w:cs="Arial"/>
                <w:color w:val="000000"/>
                <w:sz w:val="20"/>
                <w:szCs w:val="20"/>
              </w:rPr>
              <w:t>34</w:t>
            </w:r>
          </w:p>
        </w:tc>
        <w:tc>
          <w:tcPr>
            <w:tcW w:w="1229" w:type="dxa"/>
            <w:tcBorders>
              <w:top w:val="nil"/>
              <w:left w:val="nil"/>
              <w:bottom w:val="single" w:sz="4" w:space="0" w:color="auto"/>
              <w:right w:val="single" w:sz="4" w:space="0" w:color="auto"/>
            </w:tcBorders>
            <w:shd w:val="clear" w:color="000000" w:fill="FFFFFF"/>
            <w:noWrap/>
            <w:vAlign w:val="bottom"/>
            <w:hideMark/>
          </w:tcPr>
          <w:p w14:paraId="073E7728" w14:textId="1113F5DB" w:rsidR="00E2530D" w:rsidRPr="008D1421" w:rsidRDefault="00E2530D" w:rsidP="00E2530D">
            <w:pPr>
              <w:spacing w:after="0" w:line="240" w:lineRule="auto"/>
              <w:jc w:val="center"/>
              <w:rPr>
                <w:rFonts w:ascii="Arial" w:eastAsia="Times New Roman" w:hAnsi="Arial" w:cs="Arial"/>
                <w:color w:val="000000" w:themeColor="text1"/>
                <w:sz w:val="20"/>
                <w:szCs w:val="20"/>
                <w:lang w:val="en-US"/>
              </w:rPr>
            </w:pPr>
            <w:r w:rsidRPr="008D1421">
              <w:rPr>
                <w:rFonts w:ascii="Arial" w:hAnsi="Arial" w:cs="Arial"/>
                <w:color w:val="000000"/>
                <w:sz w:val="20"/>
                <w:szCs w:val="20"/>
              </w:rPr>
              <w:t>32</w:t>
            </w:r>
          </w:p>
        </w:tc>
        <w:tc>
          <w:tcPr>
            <w:tcW w:w="1229" w:type="dxa"/>
            <w:tcBorders>
              <w:top w:val="nil"/>
              <w:left w:val="nil"/>
              <w:bottom w:val="single" w:sz="4" w:space="0" w:color="auto"/>
              <w:right w:val="single" w:sz="4" w:space="0" w:color="auto"/>
            </w:tcBorders>
            <w:shd w:val="clear" w:color="000000" w:fill="FFFFFF"/>
            <w:noWrap/>
            <w:vAlign w:val="bottom"/>
            <w:hideMark/>
          </w:tcPr>
          <w:p w14:paraId="026DDFAD" w14:textId="68E4DEF1" w:rsidR="00E2530D" w:rsidRPr="008D1421" w:rsidRDefault="00E2530D" w:rsidP="00E2530D">
            <w:pPr>
              <w:spacing w:after="0" w:line="240" w:lineRule="auto"/>
              <w:jc w:val="center"/>
              <w:rPr>
                <w:rFonts w:ascii="Arial" w:eastAsia="Times New Roman" w:hAnsi="Arial" w:cs="Arial"/>
                <w:color w:val="000000" w:themeColor="text1"/>
                <w:sz w:val="20"/>
                <w:szCs w:val="20"/>
                <w:lang w:val="en-US"/>
              </w:rPr>
            </w:pPr>
            <w:r w:rsidRPr="008D1421">
              <w:rPr>
                <w:rFonts w:ascii="Arial" w:hAnsi="Arial" w:cs="Arial"/>
                <w:color w:val="000000"/>
                <w:sz w:val="20"/>
                <w:szCs w:val="20"/>
              </w:rPr>
              <w:t>31</w:t>
            </w:r>
          </w:p>
        </w:tc>
      </w:tr>
      <w:tr w:rsidR="00E2530D" w:rsidRPr="008D1421" w14:paraId="1CFAE2F5" w14:textId="77777777" w:rsidTr="00BF252C">
        <w:trPr>
          <w:trHeight w:val="269"/>
        </w:trPr>
        <w:tc>
          <w:tcPr>
            <w:tcW w:w="2468" w:type="dxa"/>
            <w:tcBorders>
              <w:top w:val="nil"/>
              <w:left w:val="single" w:sz="4" w:space="0" w:color="auto"/>
              <w:bottom w:val="single" w:sz="4" w:space="0" w:color="auto"/>
              <w:right w:val="single" w:sz="4" w:space="0" w:color="auto"/>
            </w:tcBorders>
            <w:shd w:val="clear" w:color="000000" w:fill="FFFFFF"/>
            <w:noWrap/>
            <w:vAlign w:val="bottom"/>
            <w:hideMark/>
          </w:tcPr>
          <w:p w14:paraId="17A67CE9" w14:textId="77777777" w:rsidR="00E2530D" w:rsidRPr="00B36DA0" w:rsidRDefault="00E2530D" w:rsidP="00E2530D">
            <w:pPr>
              <w:spacing w:after="0" w:line="240" w:lineRule="auto"/>
              <w:rPr>
                <w:rFonts w:ascii="Arial" w:eastAsia="Times New Roman" w:hAnsi="Arial" w:cs="Arial"/>
                <w:b/>
                <w:bCs/>
                <w:color w:val="000000"/>
                <w:sz w:val="20"/>
                <w:szCs w:val="20"/>
                <w:lang w:val="en-US"/>
              </w:rPr>
            </w:pPr>
            <w:r w:rsidRPr="00B36DA0">
              <w:rPr>
                <w:rFonts w:ascii="Arial" w:hAnsi="Arial" w:cs="Arial"/>
                <w:b/>
                <w:bCs/>
                <w:color w:val="000000"/>
                <w:sz w:val="20"/>
                <w:szCs w:val="20"/>
              </w:rPr>
              <w:t>Total</w:t>
            </w:r>
          </w:p>
        </w:tc>
        <w:tc>
          <w:tcPr>
            <w:tcW w:w="1081" w:type="dxa"/>
            <w:tcBorders>
              <w:top w:val="nil"/>
              <w:left w:val="nil"/>
              <w:bottom w:val="single" w:sz="4" w:space="0" w:color="auto"/>
              <w:right w:val="single" w:sz="4" w:space="0" w:color="auto"/>
            </w:tcBorders>
            <w:shd w:val="clear" w:color="000000" w:fill="FFFFFF"/>
            <w:noWrap/>
            <w:vAlign w:val="bottom"/>
            <w:hideMark/>
          </w:tcPr>
          <w:p w14:paraId="6912BF8C" w14:textId="2BA85B88" w:rsidR="00E2530D" w:rsidRPr="00B36DA0" w:rsidRDefault="00E2530D" w:rsidP="00E2530D">
            <w:pPr>
              <w:spacing w:after="0" w:line="240" w:lineRule="auto"/>
              <w:jc w:val="center"/>
              <w:rPr>
                <w:rFonts w:ascii="Arial" w:eastAsia="Times New Roman" w:hAnsi="Arial" w:cs="Arial"/>
                <w:b/>
                <w:bCs/>
                <w:color w:val="000000" w:themeColor="text1"/>
                <w:sz w:val="20"/>
                <w:szCs w:val="20"/>
                <w:lang w:val="en-US"/>
              </w:rPr>
            </w:pPr>
            <w:r w:rsidRPr="00B36DA0">
              <w:rPr>
                <w:rFonts w:ascii="Arial" w:hAnsi="Arial" w:cs="Arial"/>
                <w:b/>
                <w:bCs/>
                <w:color w:val="000000"/>
                <w:sz w:val="20"/>
                <w:szCs w:val="20"/>
              </w:rPr>
              <w:t>171</w:t>
            </w:r>
          </w:p>
        </w:tc>
        <w:tc>
          <w:tcPr>
            <w:tcW w:w="1081" w:type="dxa"/>
            <w:tcBorders>
              <w:top w:val="nil"/>
              <w:left w:val="nil"/>
              <w:bottom w:val="single" w:sz="4" w:space="0" w:color="auto"/>
              <w:right w:val="single" w:sz="4" w:space="0" w:color="auto"/>
            </w:tcBorders>
            <w:shd w:val="clear" w:color="000000" w:fill="FFFFFF"/>
            <w:noWrap/>
            <w:vAlign w:val="bottom"/>
            <w:hideMark/>
          </w:tcPr>
          <w:p w14:paraId="0F4B53F3" w14:textId="57529DB8" w:rsidR="00E2530D" w:rsidRPr="00B36DA0" w:rsidRDefault="00E2530D" w:rsidP="00E2530D">
            <w:pPr>
              <w:spacing w:after="0" w:line="240" w:lineRule="auto"/>
              <w:jc w:val="center"/>
              <w:rPr>
                <w:rFonts w:ascii="Arial" w:eastAsia="Times New Roman" w:hAnsi="Arial" w:cs="Arial"/>
                <w:b/>
                <w:bCs/>
                <w:color w:val="000000" w:themeColor="text1"/>
                <w:sz w:val="20"/>
                <w:szCs w:val="20"/>
                <w:lang w:val="en-US"/>
              </w:rPr>
            </w:pPr>
            <w:r w:rsidRPr="00B36DA0">
              <w:rPr>
                <w:rFonts w:ascii="Arial" w:hAnsi="Arial" w:cs="Arial"/>
                <w:b/>
                <w:bCs/>
                <w:color w:val="000000"/>
                <w:sz w:val="20"/>
                <w:szCs w:val="20"/>
              </w:rPr>
              <w:t>176</w:t>
            </w:r>
          </w:p>
        </w:tc>
        <w:tc>
          <w:tcPr>
            <w:tcW w:w="1081" w:type="dxa"/>
            <w:tcBorders>
              <w:top w:val="nil"/>
              <w:left w:val="nil"/>
              <w:bottom w:val="single" w:sz="4" w:space="0" w:color="auto"/>
              <w:right w:val="single" w:sz="4" w:space="0" w:color="auto"/>
            </w:tcBorders>
            <w:shd w:val="clear" w:color="000000" w:fill="FFFFFF"/>
            <w:noWrap/>
            <w:vAlign w:val="bottom"/>
            <w:hideMark/>
          </w:tcPr>
          <w:p w14:paraId="57E04EF1" w14:textId="2C566D36" w:rsidR="00E2530D" w:rsidRPr="00B36DA0" w:rsidRDefault="00E2530D" w:rsidP="00E2530D">
            <w:pPr>
              <w:spacing w:after="0" w:line="240" w:lineRule="auto"/>
              <w:jc w:val="center"/>
              <w:rPr>
                <w:rFonts w:ascii="Arial" w:eastAsia="Times New Roman" w:hAnsi="Arial" w:cs="Arial"/>
                <w:b/>
                <w:bCs/>
                <w:color w:val="000000" w:themeColor="text1"/>
                <w:sz w:val="20"/>
                <w:szCs w:val="20"/>
                <w:lang w:val="en-US"/>
              </w:rPr>
            </w:pPr>
            <w:r w:rsidRPr="00B36DA0">
              <w:rPr>
                <w:rFonts w:ascii="Arial" w:hAnsi="Arial" w:cs="Arial"/>
                <w:b/>
                <w:bCs/>
                <w:color w:val="000000"/>
                <w:sz w:val="20"/>
                <w:szCs w:val="20"/>
              </w:rPr>
              <w:t>180</w:t>
            </w:r>
          </w:p>
        </w:tc>
        <w:tc>
          <w:tcPr>
            <w:tcW w:w="1083" w:type="dxa"/>
            <w:tcBorders>
              <w:top w:val="nil"/>
              <w:left w:val="nil"/>
              <w:bottom w:val="single" w:sz="4" w:space="0" w:color="auto"/>
              <w:right w:val="single" w:sz="4" w:space="0" w:color="auto"/>
            </w:tcBorders>
            <w:shd w:val="clear" w:color="000000" w:fill="FFFFFF"/>
            <w:noWrap/>
            <w:vAlign w:val="bottom"/>
            <w:hideMark/>
          </w:tcPr>
          <w:p w14:paraId="53416032" w14:textId="7A4570AE" w:rsidR="00E2530D" w:rsidRPr="00B36DA0" w:rsidRDefault="00E2530D" w:rsidP="00E2530D">
            <w:pPr>
              <w:spacing w:after="0" w:line="240" w:lineRule="auto"/>
              <w:jc w:val="center"/>
              <w:rPr>
                <w:rFonts w:ascii="Arial" w:eastAsia="Times New Roman" w:hAnsi="Arial" w:cs="Arial"/>
                <w:b/>
                <w:bCs/>
                <w:color w:val="000000" w:themeColor="text1"/>
                <w:sz w:val="20"/>
                <w:szCs w:val="20"/>
                <w:lang w:val="en-US"/>
              </w:rPr>
            </w:pPr>
            <w:r w:rsidRPr="00B36DA0">
              <w:rPr>
                <w:rFonts w:ascii="Arial" w:hAnsi="Arial" w:cs="Arial"/>
                <w:b/>
                <w:bCs/>
                <w:color w:val="000000"/>
                <w:sz w:val="20"/>
                <w:szCs w:val="20"/>
              </w:rPr>
              <w:t>186</w:t>
            </w:r>
          </w:p>
        </w:tc>
        <w:tc>
          <w:tcPr>
            <w:tcW w:w="1235" w:type="dxa"/>
            <w:tcBorders>
              <w:top w:val="nil"/>
              <w:left w:val="nil"/>
              <w:bottom w:val="single" w:sz="4" w:space="0" w:color="auto"/>
              <w:right w:val="single" w:sz="4" w:space="0" w:color="auto"/>
            </w:tcBorders>
            <w:shd w:val="clear" w:color="000000" w:fill="FFFFFF"/>
            <w:noWrap/>
            <w:vAlign w:val="bottom"/>
            <w:hideMark/>
          </w:tcPr>
          <w:p w14:paraId="0E14468B" w14:textId="170B25A4" w:rsidR="00E2530D" w:rsidRPr="00B36DA0" w:rsidRDefault="00E2530D" w:rsidP="00E2530D">
            <w:pPr>
              <w:spacing w:after="0" w:line="240" w:lineRule="auto"/>
              <w:jc w:val="center"/>
              <w:rPr>
                <w:rFonts w:ascii="Arial" w:eastAsia="Times New Roman" w:hAnsi="Arial" w:cs="Arial"/>
                <w:b/>
                <w:bCs/>
                <w:color w:val="000000" w:themeColor="text1"/>
                <w:sz w:val="20"/>
                <w:szCs w:val="20"/>
                <w:lang w:val="en-US"/>
              </w:rPr>
            </w:pPr>
            <w:r w:rsidRPr="00B36DA0">
              <w:rPr>
                <w:rFonts w:ascii="Arial" w:hAnsi="Arial" w:cs="Arial"/>
                <w:b/>
                <w:bCs/>
                <w:color w:val="000000"/>
                <w:sz w:val="20"/>
                <w:szCs w:val="20"/>
              </w:rPr>
              <w:t>190</w:t>
            </w:r>
          </w:p>
        </w:tc>
        <w:tc>
          <w:tcPr>
            <w:tcW w:w="1229" w:type="dxa"/>
            <w:tcBorders>
              <w:top w:val="nil"/>
              <w:left w:val="nil"/>
              <w:bottom w:val="single" w:sz="4" w:space="0" w:color="auto"/>
              <w:right w:val="single" w:sz="4" w:space="0" w:color="auto"/>
            </w:tcBorders>
            <w:shd w:val="clear" w:color="000000" w:fill="FFFFFF"/>
            <w:noWrap/>
            <w:vAlign w:val="bottom"/>
            <w:hideMark/>
          </w:tcPr>
          <w:p w14:paraId="3AE2F6F2" w14:textId="6DB05D32" w:rsidR="00E2530D" w:rsidRPr="00B36DA0" w:rsidRDefault="00E2530D" w:rsidP="00E2530D">
            <w:pPr>
              <w:spacing w:after="0" w:line="240" w:lineRule="auto"/>
              <w:jc w:val="center"/>
              <w:rPr>
                <w:rFonts w:ascii="Arial" w:eastAsia="Times New Roman" w:hAnsi="Arial" w:cs="Arial"/>
                <w:b/>
                <w:bCs/>
                <w:color w:val="000000" w:themeColor="text1"/>
                <w:sz w:val="20"/>
                <w:szCs w:val="20"/>
                <w:lang w:val="en-US"/>
              </w:rPr>
            </w:pPr>
            <w:r w:rsidRPr="00B36DA0">
              <w:rPr>
                <w:rFonts w:ascii="Arial" w:hAnsi="Arial" w:cs="Arial"/>
                <w:b/>
                <w:bCs/>
                <w:color w:val="000000"/>
                <w:sz w:val="20"/>
                <w:szCs w:val="20"/>
              </w:rPr>
              <w:t>178</w:t>
            </w:r>
          </w:p>
        </w:tc>
        <w:tc>
          <w:tcPr>
            <w:tcW w:w="1229" w:type="dxa"/>
            <w:tcBorders>
              <w:top w:val="nil"/>
              <w:left w:val="nil"/>
              <w:bottom w:val="single" w:sz="4" w:space="0" w:color="auto"/>
              <w:right w:val="single" w:sz="4" w:space="0" w:color="auto"/>
            </w:tcBorders>
            <w:shd w:val="clear" w:color="000000" w:fill="FFFFFF"/>
            <w:noWrap/>
            <w:vAlign w:val="bottom"/>
            <w:hideMark/>
          </w:tcPr>
          <w:p w14:paraId="30288173" w14:textId="37C8A440" w:rsidR="00E2530D" w:rsidRPr="00B36DA0" w:rsidRDefault="00E2530D" w:rsidP="00E2530D">
            <w:pPr>
              <w:spacing w:after="0" w:line="240" w:lineRule="auto"/>
              <w:jc w:val="center"/>
              <w:rPr>
                <w:rFonts w:ascii="Arial" w:eastAsia="Times New Roman" w:hAnsi="Arial" w:cs="Arial"/>
                <w:b/>
                <w:bCs/>
                <w:color w:val="000000" w:themeColor="text1"/>
                <w:sz w:val="20"/>
                <w:szCs w:val="20"/>
                <w:lang w:val="en-US"/>
              </w:rPr>
            </w:pPr>
            <w:r w:rsidRPr="00B36DA0">
              <w:rPr>
                <w:rFonts w:ascii="Arial" w:hAnsi="Arial" w:cs="Arial"/>
                <w:b/>
                <w:bCs/>
                <w:color w:val="000000"/>
                <w:sz w:val="20"/>
                <w:szCs w:val="20"/>
              </w:rPr>
              <w:t>171</w:t>
            </w:r>
          </w:p>
        </w:tc>
      </w:tr>
    </w:tbl>
    <w:p w14:paraId="47752F75" w14:textId="49B9F269" w:rsidR="00E03735" w:rsidRDefault="008D1421">
      <w:pPr>
        <w:rPr>
          <w:color w:val="000000" w:themeColor="text1"/>
        </w:rPr>
      </w:pPr>
      <w:r w:rsidRPr="002B5730">
        <w:rPr>
          <w:noProof/>
          <w:color w:val="000000" w:themeColor="text1"/>
        </w:rPr>
        <mc:AlternateContent>
          <mc:Choice Requires="wps">
            <w:drawing>
              <wp:anchor distT="0" distB="0" distL="114300" distR="114300" simplePos="0" relativeHeight="252481536" behindDoc="0" locked="0" layoutInCell="1" allowOverlap="1" wp14:anchorId="59D1C6ED" wp14:editId="3C6E7A21">
                <wp:simplePos x="0" y="0"/>
                <wp:positionH relativeFrom="column">
                  <wp:posOffset>4523014</wp:posOffset>
                </wp:positionH>
                <wp:positionV relativeFrom="paragraph">
                  <wp:posOffset>76439</wp:posOffset>
                </wp:positionV>
                <wp:extent cx="1952502" cy="200025"/>
                <wp:effectExtent l="0" t="0" r="0" b="0"/>
                <wp:wrapNone/>
                <wp:docPr id="1269" name="TextBox 4"/>
                <wp:cNvGraphicFramePr/>
                <a:graphic xmlns:a="http://schemas.openxmlformats.org/drawingml/2006/main">
                  <a:graphicData uri="http://schemas.microsoft.com/office/word/2010/wordprocessingShape">
                    <wps:wsp>
                      <wps:cNvSpPr txBox="1"/>
                      <wps:spPr>
                        <a:xfrm>
                          <a:off x="0" y="0"/>
                          <a:ext cx="1952502" cy="200025"/>
                        </a:xfrm>
                        <a:prstGeom prst="rect">
                          <a:avLst/>
                        </a:prstGeom>
                        <a:noFill/>
                      </wps:spPr>
                      <wps:txbx>
                        <w:txbxContent>
                          <w:p w14:paraId="09CBD7F2" w14:textId="77777777" w:rsidR="008D1421" w:rsidRPr="00687E98" w:rsidRDefault="008D1421" w:rsidP="008D1421">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wps:txbx>
                      <wps:bodyPr wrap="square" rtlCol="0">
                        <a:spAutoFit/>
                      </wps:bodyPr>
                    </wps:wsp>
                  </a:graphicData>
                </a:graphic>
                <wp14:sizeRelH relativeFrom="margin">
                  <wp14:pctWidth>0</wp14:pctWidth>
                </wp14:sizeRelH>
              </wp:anchor>
            </w:drawing>
          </mc:Choice>
          <mc:Fallback>
            <w:pict>
              <v:shape w14:anchorId="59D1C6ED" id="_x0000_s1090" type="#_x0000_t202" style="position:absolute;margin-left:356.15pt;margin-top:6pt;width:153.75pt;height:15.75pt;z-index:252481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" filled="f" stroked="f">
                <v:textbox style="mso-fit-shape-to-text:t">
                  <w:txbxContent>
                    <w:p w14:paraId="09CBD7F2" w14:textId="77777777" w:rsidR="008D1421" w:rsidRPr="00687E98" w:rsidRDefault="008D1421" w:rsidP="008D1421">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v:textbox>
              </v:shape>
            </w:pict>
          </mc:Fallback>
        </mc:AlternateContent>
      </w:r>
    </w:p>
    <w:p w14:paraId="20949CC5" w14:textId="77777777" w:rsidR="0097059C" w:rsidRDefault="0097059C" w:rsidP="00555BDB">
      <w:pPr>
        <w:spacing w:line="360" w:lineRule="auto"/>
        <w:textAlignment w:val="baseline"/>
        <w:rPr>
          <w:rFonts w:ascii="Arial" w:hAnsi="Arial" w:cs="Arial"/>
          <w:b/>
          <w:bCs/>
          <w:sz w:val="24"/>
          <w:szCs w:val="24"/>
        </w:rPr>
      </w:pPr>
    </w:p>
    <w:p w14:paraId="6AD04722" w14:textId="6F015130" w:rsidR="00555BDB" w:rsidRPr="0061645E" w:rsidRDefault="00555BDB" w:rsidP="00555BDB">
      <w:pPr>
        <w:spacing w:line="360" w:lineRule="auto"/>
        <w:textAlignment w:val="baseline"/>
        <w:rPr>
          <w:rFonts w:ascii="Arial" w:hAnsi="Arial" w:cs="Arial"/>
          <w:b/>
          <w:bCs/>
          <w:sz w:val="24"/>
          <w:szCs w:val="24"/>
        </w:rPr>
      </w:pPr>
      <w:r w:rsidRPr="0061645E">
        <w:rPr>
          <w:rFonts w:ascii="Arial" w:hAnsi="Arial" w:cs="Arial"/>
          <w:b/>
          <w:bCs/>
          <w:sz w:val="24"/>
          <w:szCs w:val="24"/>
        </w:rPr>
        <w:t>3.2.3.6. Sales By Company</w:t>
      </w:r>
    </w:p>
    <w:p w14:paraId="10EEC966" w14:textId="0BB6A276" w:rsidR="00555BDB" w:rsidRPr="0061645E" w:rsidRDefault="00555BDB" w:rsidP="00555BDB">
      <w:pPr>
        <w:spacing w:line="360" w:lineRule="auto"/>
        <w:textAlignment w:val="baseline"/>
        <w:rPr>
          <w:rFonts w:ascii="Arial" w:hAnsi="Arial" w:cs="Arial"/>
          <w:b/>
          <w:bCs/>
          <w:sz w:val="24"/>
          <w:szCs w:val="24"/>
        </w:rPr>
      </w:pPr>
      <w:r w:rsidRPr="0061645E">
        <w:rPr>
          <w:rFonts w:ascii="Arial" w:hAnsi="Arial" w:cs="Arial"/>
          <w:b/>
          <w:bCs/>
          <w:sz w:val="24"/>
          <w:szCs w:val="24"/>
        </w:rPr>
        <w:t>Europe Vinyl Ester Resin Sales, By Company, By Volume</w:t>
      </w:r>
      <w:r w:rsidR="007C5B32">
        <w:rPr>
          <w:rFonts w:ascii="Arial" w:hAnsi="Arial" w:cs="Arial"/>
          <w:b/>
          <w:bCs/>
          <w:sz w:val="24"/>
          <w:szCs w:val="24"/>
        </w:rPr>
        <w:t xml:space="preserve"> (000’ Tonnes)</w:t>
      </w:r>
      <w:r w:rsidR="00F81BEE">
        <w:rPr>
          <w:rFonts w:ascii="Arial" w:hAnsi="Arial" w:cs="Arial"/>
          <w:b/>
          <w:bCs/>
          <w:sz w:val="24"/>
          <w:szCs w:val="24"/>
        </w:rPr>
        <w:t xml:space="preserve"> (%)</w:t>
      </w:r>
      <w:r w:rsidRPr="0061645E">
        <w:rPr>
          <w:rFonts w:ascii="Arial" w:hAnsi="Arial" w:cs="Arial"/>
          <w:b/>
          <w:bCs/>
          <w:sz w:val="24"/>
          <w:szCs w:val="24"/>
        </w:rPr>
        <w:t>, 2020</w:t>
      </w:r>
    </w:p>
    <w:p w14:paraId="7DA38A01" w14:textId="77777777" w:rsidR="00C77616" w:rsidRDefault="00C77616" w:rsidP="00C77616">
      <w:pPr>
        <w:rPr>
          <w:rFonts w:ascii="Arial" w:eastAsia="Arial" w:hAnsi="Arial" w:cs="Arial"/>
          <w:color w:val="000000" w:themeColor="text1"/>
          <w:sz w:val="24"/>
          <w:szCs w:val="24"/>
        </w:rPr>
      </w:pPr>
    </w:p>
    <w:p w14:paraId="05F23995" w14:textId="004F0591" w:rsidR="00C77616" w:rsidRDefault="00C77616" w:rsidP="00C77616">
      <w:pPr>
        <w:rPr>
          <w:rFonts w:ascii="Arial" w:eastAsia="Arial" w:hAnsi="Arial" w:cs="Arial"/>
          <w:color w:val="000000" w:themeColor="text1"/>
          <w:sz w:val="24"/>
          <w:szCs w:val="24"/>
        </w:rPr>
      </w:pPr>
      <w:r w:rsidRPr="002B5730">
        <w:rPr>
          <w:noProof/>
          <w:color w:val="000000" w:themeColor="text1"/>
        </w:rPr>
        <w:drawing>
          <wp:inline distT="0" distB="0" distL="0" distR="0" wp14:anchorId="738A87D5" wp14:editId="34E201B6">
            <wp:extent cx="6457950" cy="1533525"/>
            <wp:effectExtent l="0" t="0" r="0" b="0"/>
            <wp:docPr id="2078" name="Chart 2078">
              <a:extLst xmlns:a="http://schemas.openxmlformats.org/drawingml/2006/main">
                <a:ext uri="{FF2B5EF4-FFF2-40B4-BE49-F238E27FC236}">
                  <a16:creationId xmlns:a16="http://schemas.microsoft.com/office/drawing/2014/main" id="{216E1D67-D8C4-4C9D-B19D-4637D83171F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14:paraId="7295308A" w14:textId="39708DEE" w:rsidR="0097059C" w:rsidRDefault="0097059C" w:rsidP="00C77616">
      <w:pPr>
        <w:rPr>
          <w:rFonts w:ascii="Arial" w:eastAsia="Arial" w:hAnsi="Arial" w:cs="Arial"/>
          <w:color w:val="000000" w:themeColor="text1"/>
          <w:sz w:val="24"/>
          <w:szCs w:val="24"/>
        </w:rPr>
      </w:pPr>
      <w:r w:rsidRPr="002B5730">
        <w:rPr>
          <w:noProof/>
          <w:color w:val="000000" w:themeColor="text1"/>
        </w:rPr>
        <mc:AlternateContent>
          <mc:Choice Requires="wps">
            <w:drawing>
              <wp:anchor distT="0" distB="0" distL="114300" distR="114300" simplePos="0" relativeHeight="252280832" behindDoc="0" locked="0" layoutInCell="1" allowOverlap="1" wp14:anchorId="663E3152" wp14:editId="765F0D89">
                <wp:simplePos x="0" y="0"/>
                <wp:positionH relativeFrom="margin">
                  <wp:posOffset>2419985</wp:posOffset>
                </wp:positionH>
                <wp:positionV relativeFrom="paragraph">
                  <wp:posOffset>29845</wp:posOffset>
                </wp:positionV>
                <wp:extent cx="4075237" cy="415498"/>
                <wp:effectExtent l="0" t="0" r="0" b="0"/>
                <wp:wrapNone/>
                <wp:docPr id="2077" name="TextBox 4"/>
                <wp:cNvGraphicFramePr/>
                <a:graphic xmlns:a="http://schemas.openxmlformats.org/drawingml/2006/main">
                  <a:graphicData uri="http://schemas.microsoft.com/office/word/2010/wordprocessingShape">
                    <wps:wsp>
                      <wps:cNvSpPr txBox="1"/>
                      <wps:spPr>
                        <a:xfrm>
                          <a:off x="0" y="0"/>
                          <a:ext cx="4075237" cy="415498"/>
                        </a:xfrm>
                        <a:prstGeom prst="rect">
                          <a:avLst/>
                        </a:prstGeom>
                        <a:noFill/>
                      </wps:spPr>
                      <wps:txbx>
                        <w:txbxContent>
                          <w:p w14:paraId="0FAE047F" w14:textId="596B804D" w:rsidR="00C77616" w:rsidRPr="00CE35EB" w:rsidRDefault="00C77616" w:rsidP="00C77616">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CE35EB">
                              <w:rPr>
                                <w:rFonts w:ascii="Verdana" w:eastAsia="Verdana" w:hAnsi="Verdana" w:cs="Verdana"/>
                                <w:i/>
                                <w:iCs/>
                                <w:color w:val="7F7F7F"/>
                                <w:kern w:val="24"/>
                                <w:sz w:val="12"/>
                                <w:szCs w:val="12"/>
                                <w14:textFill>
                                  <w14:solidFill>
                                    <w14:srgbClr w14:val="7F7F7F">
                                      <w14:lumMod w14:val="50000"/>
                                    </w14:srgbClr>
                                  </w14:solidFill>
                                </w14:textFill>
                              </w:rPr>
                              <w:t xml:space="preserve">Others include </w:t>
                            </w:r>
                            <w:r w:rsidR="00981C62" w:rsidRPr="00981C62">
                              <w:rPr>
                                <w:rFonts w:ascii="Verdana" w:eastAsia="Verdana" w:hAnsi="Verdana" w:cs="Verdana"/>
                                <w:i/>
                                <w:iCs/>
                                <w:color w:val="7F7F7F"/>
                                <w:kern w:val="24"/>
                                <w:sz w:val="12"/>
                                <w:szCs w:val="12"/>
                                <w14:textFill>
                                  <w14:solidFill>
                                    <w14:srgbClr w14:val="7F7F7F">
                                      <w14:lumMod w14:val="50000"/>
                                    </w14:srgbClr>
                                  </w14:solidFill>
                                </w14:textFill>
                              </w:rPr>
                              <w:t>Polynt S.p.A.</w:t>
                            </w:r>
                            <w:r w:rsidR="00981C62">
                              <w:rPr>
                                <w:rFonts w:ascii="Verdana" w:eastAsia="Verdana" w:hAnsi="Verdana" w:cs="Verdana"/>
                                <w:i/>
                                <w:iCs/>
                                <w:color w:val="7F7F7F"/>
                                <w:kern w:val="24"/>
                                <w:sz w:val="12"/>
                                <w:szCs w:val="12"/>
                                <w14:textFill>
                                  <w14:solidFill>
                                    <w14:srgbClr w14:val="7F7F7F">
                                      <w14:lumMod w14:val="50000"/>
                                    </w14:srgbClr>
                                  </w14:solidFill>
                                </w14:textFill>
                              </w:rPr>
                              <w:t xml:space="preserve">, </w:t>
                            </w:r>
                            <w:r w:rsidR="00981C62" w:rsidRPr="00981C62">
                              <w:rPr>
                                <w:rFonts w:ascii="Verdana" w:eastAsia="Verdana" w:hAnsi="Verdana" w:cs="Verdana"/>
                                <w:i/>
                                <w:iCs/>
                                <w:color w:val="7F7F7F"/>
                                <w:kern w:val="24"/>
                                <w:sz w:val="12"/>
                                <w:szCs w:val="12"/>
                                <w14:textFill>
                                  <w14:solidFill>
                                    <w14:srgbClr w14:val="7F7F7F">
                                      <w14:lumMod w14:val="50000"/>
                                    </w14:srgbClr>
                                  </w14:solidFill>
                                </w14:textFill>
                              </w:rPr>
                              <w:t>Reinhold GmbH</w:t>
                            </w:r>
                            <w:r w:rsidR="00981C62">
                              <w:rPr>
                                <w:rFonts w:ascii="Verdana" w:eastAsia="Verdana" w:hAnsi="Verdana" w:cs="Verdana"/>
                                <w:i/>
                                <w:iCs/>
                                <w:color w:val="7F7F7F"/>
                                <w:kern w:val="24"/>
                                <w:sz w:val="12"/>
                                <w:szCs w:val="12"/>
                                <w14:textFill>
                                  <w14:solidFill>
                                    <w14:srgbClr w14:val="7F7F7F">
                                      <w14:lumMod w14:val="50000"/>
                                    </w14:srgbClr>
                                  </w14:solidFill>
                                </w14:textFill>
                              </w:rPr>
                              <w:t xml:space="preserve">, </w:t>
                            </w:r>
                            <w:r w:rsidR="00981C62" w:rsidRPr="00981C62">
                              <w:rPr>
                                <w:rFonts w:ascii="Verdana" w:eastAsia="Verdana" w:hAnsi="Verdana" w:cs="Verdana"/>
                                <w:i/>
                                <w:iCs/>
                                <w:color w:val="7F7F7F"/>
                                <w:kern w:val="24"/>
                                <w:sz w:val="12"/>
                                <w:szCs w:val="12"/>
                                <w14:textFill>
                                  <w14:solidFill>
                                    <w14:srgbClr w14:val="7F7F7F">
                                      <w14:lumMod w14:val="50000"/>
                                    </w14:srgbClr>
                                  </w14:solidFill>
                                </w14:textFill>
                              </w:rPr>
                              <w:t>Ashland Global Holdings Inc.</w:t>
                            </w:r>
                            <w:r w:rsidR="00981C62">
                              <w:rPr>
                                <w:rFonts w:ascii="Verdana" w:eastAsia="Verdana" w:hAnsi="Verdana" w:cs="Verdana"/>
                                <w:i/>
                                <w:iCs/>
                                <w:color w:val="7F7F7F"/>
                                <w:kern w:val="24"/>
                                <w:sz w:val="12"/>
                                <w:szCs w:val="12"/>
                                <w14:textFill>
                                  <w14:solidFill>
                                    <w14:srgbClr w14:val="7F7F7F">
                                      <w14:lumMod w14:val="50000"/>
                                    </w14:srgbClr>
                                  </w14:solidFill>
                                </w14:textFill>
                              </w:rPr>
                              <w:t xml:space="preserve">, </w:t>
                            </w:r>
                            <w:r w:rsidR="00981C62" w:rsidRPr="00981C62">
                              <w:rPr>
                                <w:rFonts w:ascii="Verdana" w:eastAsia="Verdana" w:hAnsi="Verdana" w:cs="Verdana"/>
                                <w:i/>
                                <w:iCs/>
                                <w:color w:val="7F7F7F"/>
                                <w:kern w:val="24"/>
                                <w:sz w:val="12"/>
                                <w:szCs w:val="12"/>
                                <w14:textFill>
                                  <w14:solidFill>
                                    <w14:srgbClr w14:val="7F7F7F">
                                      <w14:lumMod w14:val="50000"/>
                                    </w14:srgbClr>
                                  </w14:solidFill>
                                </w14:textFill>
                              </w:rPr>
                              <w:t>Allnex group</w:t>
                            </w:r>
                            <w:r w:rsidR="00981C62">
                              <w:rPr>
                                <w:rFonts w:ascii="Verdana" w:eastAsia="Verdana" w:hAnsi="Verdana" w:cs="Verdana"/>
                                <w:i/>
                                <w:iCs/>
                                <w:color w:val="7F7F7F"/>
                                <w:kern w:val="24"/>
                                <w:sz w:val="12"/>
                                <w:szCs w:val="12"/>
                                <w14:textFill>
                                  <w14:solidFill>
                                    <w14:srgbClr w14:val="7F7F7F">
                                      <w14:lumMod w14:val="50000"/>
                                    </w14:srgbClr>
                                  </w14:solidFill>
                                </w14:textFill>
                              </w:rPr>
                              <w:t xml:space="preserve">, </w:t>
                            </w:r>
                            <w:r w:rsidRPr="00CE35EB">
                              <w:rPr>
                                <w:rFonts w:ascii="Verdana" w:eastAsia="Verdana" w:hAnsi="Verdana" w:cs="Verdana"/>
                                <w:i/>
                                <w:iCs/>
                                <w:color w:val="7F7F7F"/>
                                <w:kern w:val="24"/>
                                <w:sz w:val="12"/>
                                <w:szCs w:val="12"/>
                                <w14:textFill>
                                  <w14:solidFill>
                                    <w14:srgbClr w14:val="7F7F7F">
                                      <w14:lumMod w14:val="50000"/>
                                    </w14:srgbClr>
                                  </w14:solidFill>
                                </w14:textFill>
                              </w:rPr>
                              <w:t>etc.</w:t>
                            </w:r>
                            <w:r w:rsidRPr="00CE35EB">
                              <w:rPr>
                                <w:rFonts w:ascii="Verdana" w:eastAsia="Verdana" w:hAnsi="Verdana" w:cs="Verdana"/>
                                <w:i/>
                                <w:iCs/>
                                <w:color w:val="7F7F7F"/>
                                <w:kern w:val="24"/>
                                <w:sz w:val="12"/>
                                <w:szCs w:val="12"/>
                                <w14:textFill>
                                  <w14:solidFill>
                                    <w14:srgbClr w14:val="7F7F7F">
                                      <w14:lumMod w14:val="50000"/>
                                    </w14:srgbClr>
                                  </w14:solidFill>
                                </w14:textFill>
                              </w:rPr>
                              <w:tab/>
                              <w:t xml:space="preserve">  </w:t>
                            </w:r>
                          </w:p>
                          <w:p w14:paraId="21EF2F77" w14:textId="77777777" w:rsidR="00C77616" w:rsidRPr="00CE35EB" w:rsidRDefault="00C77616" w:rsidP="00C77616">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CE35EB">
                              <w:rPr>
                                <w:rFonts w:ascii="Verdana" w:eastAsia="Verdana" w:hAnsi="Verdana" w:cs="Verdana"/>
                                <w:i/>
                                <w:iCs/>
                                <w:color w:val="7F7F7F"/>
                                <w:kern w:val="24"/>
                                <w:sz w:val="12"/>
                                <w:szCs w:val="12"/>
                                <w14:textFill>
                                  <w14:solidFill>
                                    <w14:srgbClr w14:val="7F7F7F">
                                      <w14:lumMod w14:val="50000"/>
                                    </w14:srgbClr>
                                  </w14:solidFill>
                                </w14:textFill>
                              </w:rPr>
                              <w:t xml:space="preserve"> Source: TechSci Research</w:t>
                            </w:r>
                          </w:p>
                        </w:txbxContent>
                      </wps:txbx>
                      <wps:bodyPr wrap="square" rtlCol="0">
                        <a:spAutoFit/>
                      </wps:bodyPr>
                    </wps:wsp>
                  </a:graphicData>
                </a:graphic>
              </wp:anchor>
            </w:drawing>
          </mc:Choice>
          <mc:Fallback>
            <w:pict>
              <v:shape w14:anchorId="663E3152" id="_x0000_s1091" type="#_x0000_t202" style="position:absolute;margin-left:190.55pt;margin-top:2.35pt;width:320.9pt;height:32.7pt;z-index:25228083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" filled="f" stroked="f">
                <v:textbox style="mso-fit-shape-to-text:t">
                  <w:txbxContent>
                    <w:p w14:paraId="0FAE047F" w14:textId="596B804D" w:rsidR="00C77616" w:rsidRPr="00CE35EB" w:rsidRDefault="00C77616" w:rsidP="00C77616">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CE35EB">
                        <w:rPr>
                          <w:rFonts w:ascii="Verdana" w:eastAsia="Verdana" w:hAnsi="Verdana" w:cs="Verdana"/>
                          <w:i/>
                          <w:iCs/>
                          <w:color w:val="7F7F7F"/>
                          <w:kern w:val="24"/>
                          <w:sz w:val="12"/>
                          <w:szCs w:val="12"/>
                          <w14:textFill>
                            <w14:solidFill>
                              <w14:srgbClr w14:val="7F7F7F">
                                <w14:lumMod w14:val="50000"/>
                              </w14:srgbClr>
                            </w14:solidFill>
                          </w14:textFill>
                        </w:rPr>
                        <w:t xml:space="preserve">Others include </w:t>
                      </w:r>
                      <w:proofErr w:type="spellStart"/>
                      <w:r w:rsidR="00981C62" w:rsidRPr="00981C62">
                        <w:rPr>
                          <w:rFonts w:ascii="Verdana" w:eastAsia="Verdana" w:hAnsi="Verdana" w:cs="Verdana"/>
                          <w:i/>
                          <w:iCs/>
                          <w:color w:val="7F7F7F"/>
                          <w:kern w:val="24"/>
                          <w:sz w:val="12"/>
                          <w:szCs w:val="12"/>
                          <w14:textFill>
                            <w14:solidFill>
                              <w14:srgbClr w14:val="7F7F7F">
                                <w14:lumMod w14:val="50000"/>
                              </w14:srgbClr>
                            </w14:solidFill>
                          </w14:textFill>
                        </w:rPr>
                        <w:t>Polynt</w:t>
                      </w:r>
                      <w:proofErr w:type="spellEnd"/>
                      <w:r w:rsidR="00981C62" w:rsidRPr="00981C62">
                        <w:rPr>
                          <w:rFonts w:ascii="Verdana" w:eastAsia="Verdana" w:hAnsi="Verdana" w:cs="Verdana"/>
                          <w:i/>
                          <w:iCs/>
                          <w:color w:val="7F7F7F"/>
                          <w:kern w:val="24"/>
                          <w:sz w:val="12"/>
                          <w:szCs w:val="12"/>
                          <w14:textFill>
                            <w14:solidFill>
                              <w14:srgbClr w14:val="7F7F7F">
                                <w14:lumMod w14:val="50000"/>
                              </w14:srgbClr>
                            </w14:solidFill>
                          </w14:textFill>
                        </w:rPr>
                        <w:t xml:space="preserve"> S.p.A.</w:t>
                      </w:r>
                      <w:r w:rsidR="00981C62">
                        <w:rPr>
                          <w:rFonts w:ascii="Verdana" w:eastAsia="Verdana" w:hAnsi="Verdana" w:cs="Verdana"/>
                          <w:i/>
                          <w:iCs/>
                          <w:color w:val="7F7F7F"/>
                          <w:kern w:val="24"/>
                          <w:sz w:val="12"/>
                          <w:szCs w:val="12"/>
                          <w14:textFill>
                            <w14:solidFill>
                              <w14:srgbClr w14:val="7F7F7F">
                                <w14:lumMod w14:val="50000"/>
                              </w14:srgbClr>
                            </w14:solidFill>
                          </w14:textFill>
                        </w:rPr>
                        <w:t xml:space="preserve">, </w:t>
                      </w:r>
                      <w:r w:rsidR="00981C62" w:rsidRPr="00981C62">
                        <w:rPr>
                          <w:rFonts w:ascii="Verdana" w:eastAsia="Verdana" w:hAnsi="Verdana" w:cs="Verdana"/>
                          <w:i/>
                          <w:iCs/>
                          <w:color w:val="7F7F7F"/>
                          <w:kern w:val="24"/>
                          <w:sz w:val="12"/>
                          <w:szCs w:val="12"/>
                          <w14:textFill>
                            <w14:solidFill>
                              <w14:srgbClr w14:val="7F7F7F">
                                <w14:lumMod w14:val="50000"/>
                              </w14:srgbClr>
                            </w14:solidFill>
                          </w14:textFill>
                        </w:rPr>
                        <w:t>Reinhold GmbH</w:t>
                      </w:r>
                      <w:r w:rsidR="00981C62">
                        <w:rPr>
                          <w:rFonts w:ascii="Verdana" w:eastAsia="Verdana" w:hAnsi="Verdana" w:cs="Verdana"/>
                          <w:i/>
                          <w:iCs/>
                          <w:color w:val="7F7F7F"/>
                          <w:kern w:val="24"/>
                          <w:sz w:val="12"/>
                          <w:szCs w:val="12"/>
                          <w14:textFill>
                            <w14:solidFill>
                              <w14:srgbClr w14:val="7F7F7F">
                                <w14:lumMod w14:val="50000"/>
                              </w14:srgbClr>
                            </w14:solidFill>
                          </w14:textFill>
                        </w:rPr>
                        <w:t xml:space="preserve">, </w:t>
                      </w:r>
                      <w:r w:rsidR="00981C62" w:rsidRPr="00981C62">
                        <w:rPr>
                          <w:rFonts w:ascii="Verdana" w:eastAsia="Verdana" w:hAnsi="Verdana" w:cs="Verdana"/>
                          <w:i/>
                          <w:iCs/>
                          <w:color w:val="7F7F7F"/>
                          <w:kern w:val="24"/>
                          <w:sz w:val="12"/>
                          <w:szCs w:val="12"/>
                          <w14:textFill>
                            <w14:solidFill>
                              <w14:srgbClr w14:val="7F7F7F">
                                <w14:lumMod w14:val="50000"/>
                              </w14:srgbClr>
                            </w14:solidFill>
                          </w14:textFill>
                        </w:rPr>
                        <w:t>Ashland Global Holdings Inc.</w:t>
                      </w:r>
                      <w:r w:rsidR="00981C62">
                        <w:rPr>
                          <w:rFonts w:ascii="Verdana" w:eastAsia="Verdana" w:hAnsi="Verdana" w:cs="Verdana"/>
                          <w:i/>
                          <w:iCs/>
                          <w:color w:val="7F7F7F"/>
                          <w:kern w:val="24"/>
                          <w:sz w:val="12"/>
                          <w:szCs w:val="12"/>
                          <w14:textFill>
                            <w14:solidFill>
                              <w14:srgbClr w14:val="7F7F7F">
                                <w14:lumMod w14:val="50000"/>
                              </w14:srgbClr>
                            </w14:solidFill>
                          </w14:textFill>
                        </w:rPr>
                        <w:t xml:space="preserve">, </w:t>
                      </w:r>
                      <w:proofErr w:type="spellStart"/>
                      <w:r w:rsidR="00981C62" w:rsidRPr="00981C62">
                        <w:rPr>
                          <w:rFonts w:ascii="Verdana" w:eastAsia="Verdana" w:hAnsi="Verdana" w:cs="Verdana"/>
                          <w:i/>
                          <w:iCs/>
                          <w:color w:val="7F7F7F"/>
                          <w:kern w:val="24"/>
                          <w:sz w:val="12"/>
                          <w:szCs w:val="12"/>
                          <w14:textFill>
                            <w14:solidFill>
                              <w14:srgbClr w14:val="7F7F7F">
                                <w14:lumMod w14:val="50000"/>
                              </w14:srgbClr>
                            </w14:solidFill>
                          </w14:textFill>
                        </w:rPr>
                        <w:t>Allnex</w:t>
                      </w:r>
                      <w:proofErr w:type="spellEnd"/>
                      <w:r w:rsidR="00981C62" w:rsidRPr="00981C62">
                        <w:rPr>
                          <w:rFonts w:ascii="Verdana" w:eastAsia="Verdana" w:hAnsi="Verdana" w:cs="Verdana"/>
                          <w:i/>
                          <w:iCs/>
                          <w:color w:val="7F7F7F"/>
                          <w:kern w:val="24"/>
                          <w:sz w:val="12"/>
                          <w:szCs w:val="12"/>
                          <w14:textFill>
                            <w14:solidFill>
                              <w14:srgbClr w14:val="7F7F7F">
                                <w14:lumMod w14:val="50000"/>
                              </w14:srgbClr>
                            </w14:solidFill>
                          </w14:textFill>
                        </w:rPr>
                        <w:t xml:space="preserve"> group</w:t>
                      </w:r>
                      <w:r w:rsidR="00981C62">
                        <w:rPr>
                          <w:rFonts w:ascii="Verdana" w:eastAsia="Verdana" w:hAnsi="Verdana" w:cs="Verdana"/>
                          <w:i/>
                          <w:iCs/>
                          <w:color w:val="7F7F7F"/>
                          <w:kern w:val="24"/>
                          <w:sz w:val="12"/>
                          <w:szCs w:val="12"/>
                          <w14:textFill>
                            <w14:solidFill>
                              <w14:srgbClr w14:val="7F7F7F">
                                <w14:lumMod w14:val="50000"/>
                              </w14:srgbClr>
                            </w14:solidFill>
                          </w14:textFill>
                        </w:rPr>
                        <w:t xml:space="preserve">, </w:t>
                      </w:r>
                      <w:r w:rsidRPr="00CE35EB">
                        <w:rPr>
                          <w:rFonts w:ascii="Verdana" w:eastAsia="Verdana" w:hAnsi="Verdana" w:cs="Verdana"/>
                          <w:i/>
                          <w:iCs/>
                          <w:color w:val="7F7F7F"/>
                          <w:kern w:val="24"/>
                          <w:sz w:val="12"/>
                          <w:szCs w:val="12"/>
                          <w14:textFill>
                            <w14:solidFill>
                              <w14:srgbClr w14:val="7F7F7F">
                                <w14:lumMod w14:val="50000"/>
                              </w14:srgbClr>
                            </w14:solidFill>
                          </w14:textFill>
                        </w:rPr>
                        <w:t>etc.</w:t>
                      </w:r>
                      <w:r w:rsidRPr="00CE35EB">
                        <w:rPr>
                          <w:rFonts w:ascii="Verdana" w:eastAsia="Verdana" w:hAnsi="Verdana" w:cs="Verdana"/>
                          <w:i/>
                          <w:iCs/>
                          <w:color w:val="7F7F7F"/>
                          <w:kern w:val="24"/>
                          <w:sz w:val="12"/>
                          <w:szCs w:val="12"/>
                          <w14:textFill>
                            <w14:solidFill>
                              <w14:srgbClr w14:val="7F7F7F">
                                <w14:lumMod w14:val="50000"/>
                              </w14:srgbClr>
                            </w14:solidFill>
                          </w14:textFill>
                        </w:rPr>
                        <w:tab/>
                        <w:t xml:space="preserve">  </w:t>
                      </w:r>
                    </w:p>
                    <w:p w14:paraId="21EF2F77" w14:textId="77777777" w:rsidR="00C77616" w:rsidRPr="00CE35EB" w:rsidRDefault="00C77616" w:rsidP="00C77616">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CE35EB">
                        <w:rPr>
                          <w:rFonts w:ascii="Verdana" w:eastAsia="Verdana" w:hAnsi="Verdana" w:cs="Verdana"/>
                          <w:i/>
                          <w:iCs/>
                          <w:color w:val="7F7F7F"/>
                          <w:kern w:val="24"/>
                          <w:sz w:val="12"/>
                          <w:szCs w:val="12"/>
                          <w14:textFill>
                            <w14:solidFill>
                              <w14:srgbClr w14:val="7F7F7F">
                                <w14:lumMod w14:val="50000"/>
                              </w14:srgbClr>
                            </w14:solidFill>
                          </w14:textFill>
                        </w:rPr>
                        <w:t xml:space="preserve"> Source: TechSci Research</w:t>
                      </w:r>
                    </w:p>
                  </w:txbxContent>
                </v:textbox>
                <w10:wrap anchorx="margin"/>
              </v:shape>
            </w:pict>
          </mc:Fallback>
        </mc:AlternateContent>
      </w:r>
    </w:p>
    <w:p w14:paraId="5E195346" w14:textId="1E719588" w:rsidR="0097059C" w:rsidRDefault="0097059C" w:rsidP="00C77616">
      <w:pPr>
        <w:rPr>
          <w:rFonts w:ascii="Arial" w:eastAsia="Arial" w:hAnsi="Arial" w:cs="Arial"/>
          <w:color w:val="000000" w:themeColor="text1"/>
          <w:sz w:val="24"/>
          <w:szCs w:val="24"/>
        </w:rPr>
      </w:pPr>
    </w:p>
    <w:p w14:paraId="0682440C" w14:textId="77777777" w:rsidR="0097059C" w:rsidRDefault="0097059C" w:rsidP="00C77616">
      <w:pPr>
        <w:rPr>
          <w:rFonts w:ascii="Arial" w:eastAsia="Arial" w:hAnsi="Arial" w:cs="Arial"/>
          <w:color w:val="000000" w:themeColor="text1"/>
          <w:sz w:val="24"/>
          <w:szCs w:val="24"/>
        </w:rPr>
      </w:pPr>
    </w:p>
    <w:p w14:paraId="1A1F8152" w14:textId="2870E432" w:rsidR="0097059C" w:rsidRPr="0097059C" w:rsidRDefault="0097059C" w:rsidP="0097059C">
      <w:pPr>
        <w:rPr>
          <w:rFonts w:ascii="Arial" w:eastAsia="Arial" w:hAnsi="Arial" w:cs="Arial"/>
          <w:b/>
          <w:bCs/>
          <w:color w:val="000000" w:themeColor="text1"/>
          <w:sz w:val="24"/>
          <w:szCs w:val="24"/>
        </w:rPr>
      </w:pPr>
      <w:r w:rsidRPr="0097059C">
        <w:rPr>
          <w:rFonts w:ascii="Arial" w:eastAsia="Arial" w:hAnsi="Arial" w:cs="Arial"/>
          <w:b/>
          <w:bCs/>
          <w:color w:val="000000" w:themeColor="text1"/>
          <w:sz w:val="24"/>
          <w:szCs w:val="24"/>
        </w:rPr>
        <w:t>Europe Market Insights</w:t>
      </w:r>
    </w:p>
    <w:p w14:paraId="29F105A0" w14:textId="77777777" w:rsidR="0097059C" w:rsidRDefault="0097059C" w:rsidP="0097059C">
      <w:pPr>
        <w:rPr>
          <w:rFonts w:ascii="Arial" w:eastAsia="Arial" w:hAnsi="Arial" w:cs="Arial"/>
          <w:color w:val="000000" w:themeColor="text1"/>
          <w:sz w:val="24"/>
          <w:szCs w:val="24"/>
        </w:rPr>
      </w:pPr>
    </w:p>
    <w:p w14:paraId="45B0EA99" w14:textId="78391FB1" w:rsidR="0097059C" w:rsidRPr="0097059C" w:rsidRDefault="0097059C" w:rsidP="0008641D">
      <w:pPr>
        <w:spacing w:line="360" w:lineRule="auto"/>
        <w:jc w:val="both"/>
        <w:rPr>
          <w:rFonts w:ascii="Arial" w:eastAsia="Arial" w:hAnsi="Arial" w:cs="Arial"/>
          <w:color w:val="000000" w:themeColor="text1"/>
          <w:sz w:val="24"/>
          <w:szCs w:val="24"/>
        </w:rPr>
      </w:pPr>
      <w:r w:rsidRPr="0097059C">
        <w:rPr>
          <w:rFonts w:ascii="Arial" w:eastAsia="Arial" w:hAnsi="Arial" w:cs="Arial"/>
          <w:color w:val="000000" w:themeColor="text1"/>
          <w:sz w:val="24"/>
          <w:szCs w:val="24"/>
        </w:rPr>
        <w:t>VER demand in Europe has registered a CAGR of around 0.75% from 2015-2020. It is expected to grow at a substantial pace with a CAGR of 4.66% from 2021-2030 driven by its increasing preference in pipes and marine components owing to the effective chemical and corrosion resistance offered.</w:t>
      </w:r>
    </w:p>
    <w:p w14:paraId="2F24D82F" w14:textId="6D9F653E" w:rsidR="0097059C" w:rsidRPr="0097059C" w:rsidRDefault="0097059C" w:rsidP="0008641D">
      <w:pPr>
        <w:spacing w:line="360" w:lineRule="auto"/>
        <w:jc w:val="both"/>
        <w:rPr>
          <w:rFonts w:ascii="Arial" w:eastAsia="Arial" w:hAnsi="Arial" w:cs="Arial"/>
          <w:color w:val="000000" w:themeColor="text1"/>
          <w:sz w:val="24"/>
          <w:szCs w:val="24"/>
        </w:rPr>
      </w:pPr>
      <w:r w:rsidRPr="0097059C">
        <w:rPr>
          <w:rFonts w:ascii="Arial" w:eastAsia="Arial" w:hAnsi="Arial" w:cs="Arial"/>
          <w:color w:val="000000" w:themeColor="text1"/>
          <w:sz w:val="24"/>
          <w:szCs w:val="24"/>
        </w:rPr>
        <w:t xml:space="preserve">European VER market is </w:t>
      </w:r>
      <w:r w:rsidR="00C62BA4">
        <w:rPr>
          <w:rFonts w:ascii="Arial" w:eastAsia="Arial" w:hAnsi="Arial" w:cs="Arial"/>
          <w:color w:val="000000" w:themeColor="text1"/>
          <w:sz w:val="24"/>
          <w:szCs w:val="24"/>
        </w:rPr>
        <w:t xml:space="preserve">being controlled by </w:t>
      </w:r>
      <w:r w:rsidRPr="0097059C">
        <w:rPr>
          <w:rFonts w:ascii="Arial" w:eastAsia="Arial" w:hAnsi="Arial" w:cs="Arial"/>
          <w:color w:val="000000" w:themeColor="text1"/>
          <w:sz w:val="24"/>
          <w:szCs w:val="24"/>
        </w:rPr>
        <w:t>INEOS Composites and Hexion Inc. each having 30KTPA capacity.</w:t>
      </w:r>
    </w:p>
    <w:p w14:paraId="1271F40A" w14:textId="56BE9596" w:rsidR="0097059C" w:rsidRDefault="0097059C" w:rsidP="00C77616">
      <w:pPr>
        <w:rPr>
          <w:rFonts w:ascii="Arial" w:eastAsia="Arial" w:hAnsi="Arial" w:cs="Arial"/>
          <w:color w:val="000000" w:themeColor="text1"/>
          <w:sz w:val="24"/>
          <w:szCs w:val="24"/>
        </w:rPr>
      </w:pPr>
    </w:p>
    <w:p w14:paraId="1228C263" w14:textId="40B615E0" w:rsidR="0097059C" w:rsidRDefault="0097059C" w:rsidP="00C77616">
      <w:pPr>
        <w:rPr>
          <w:rFonts w:ascii="Arial" w:eastAsia="Arial" w:hAnsi="Arial" w:cs="Arial"/>
          <w:color w:val="000000" w:themeColor="text1"/>
          <w:sz w:val="24"/>
          <w:szCs w:val="24"/>
        </w:rPr>
      </w:pPr>
    </w:p>
    <w:p w14:paraId="5545A6D3" w14:textId="3928D466" w:rsidR="00A63DF1" w:rsidRPr="002B5730" w:rsidRDefault="00A63DF1" w:rsidP="00A63DF1">
      <w:pPr>
        <w:rPr>
          <w:color w:val="000000" w:themeColor="text1"/>
        </w:rPr>
      </w:pPr>
    </w:p>
    <w:p w14:paraId="6C1DC763" w14:textId="29C3C551" w:rsidR="00A63DF1" w:rsidRPr="002B5730" w:rsidRDefault="00A63DF1" w:rsidP="00A63DF1">
      <w:pPr>
        <w:rPr>
          <w:color w:val="000000" w:themeColor="text1"/>
        </w:rPr>
      </w:pPr>
    </w:p>
    <w:p w14:paraId="4D771FE5" w14:textId="77A07866" w:rsidR="00A63DF1" w:rsidRDefault="00A63DF1" w:rsidP="00A63DF1">
      <w:pPr>
        <w:rPr>
          <w:color w:val="000000" w:themeColor="text1"/>
        </w:rPr>
      </w:pPr>
    </w:p>
    <w:p w14:paraId="586D5983" w14:textId="6757A05D" w:rsidR="00A93F5E" w:rsidRDefault="00A93F5E" w:rsidP="00A63DF1">
      <w:pPr>
        <w:rPr>
          <w:color w:val="000000" w:themeColor="text1"/>
        </w:rPr>
      </w:pPr>
    </w:p>
    <w:p w14:paraId="6B639D57" w14:textId="5CA22B82" w:rsidR="00A93F5E" w:rsidRDefault="00A93F5E" w:rsidP="00A63DF1">
      <w:pPr>
        <w:rPr>
          <w:color w:val="000000" w:themeColor="text1"/>
        </w:rPr>
      </w:pPr>
    </w:p>
    <w:p w14:paraId="6E10FBA2" w14:textId="17B56007" w:rsidR="00A93F5E" w:rsidRDefault="00A93F5E" w:rsidP="00A63DF1">
      <w:pPr>
        <w:rPr>
          <w:color w:val="000000" w:themeColor="text1"/>
        </w:rPr>
      </w:pPr>
    </w:p>
    <w:p w14:paraId="4B86728E" w14:textId="3D4E327A" w:rsidR="00A93F5E" w:rsidRDefault="00A93F5E" w:rsidP="00A63DF1">
      <w:pPr>
        <w:rPr>
          <w:color w:val="000000" w:themeColor="text1"/>
        </w:rPr>
      </w:pPr>
    </w:p>
    <w:p w14:paraId="715A6044" w14:textId="312C4ADD" w:rsidR="00A93F5E" w:rsidRDefault="007B77F3" w:rsidP="00A63DF1">
      <w:pPr>
        <w:rPr>
          <w:color w:val="000000" w:themeColor="text1"/>
        </w:rPr>
      </w:pPr>
      <w:r w:rsidRPr="002B5730">
        <w:rPr>
          <w:noProof/>
          <w:color w:val="000000" w:themeColor="text1"/>
        </w:rPr>
        <w:lastRenderedPageBreak/>
        <w:drawing>
          <wp:anchor distT="0" distB="0" distL="114300" distR="114300" simplePos="0" relativeHeight="251656190" behindDoc="1" locked="0" layoutInCell="1" allowOverlap="1" wp14:anchorId="3697F5EF" wp14:editId="278B7BD9">
            <wp:simplePos x="0" y="0"/>
            <wp:positionH relativeFrom="margin">
              <wp:posOffset>-574675</wp:posOffset>
            </wp:positionH>
            <wp:positionV relativeFrom="paragraph">
              <wp:posOffset>-1081405</wp:posOffset>
            </wp:positionV>
            <wp:extent cx="7629525" cy="10915015"/>
            <wp:effectExtent l="0" t="0" r="9525" b="635"/>
            <wp:wrapNone/>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7629525" cy="109150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0E872B1" w14:textId="7B601C58" w:rsidR="00A93F5E" w:rsidRDefault="00C62BA4" w:rsidP="00A63DF1">
      <w:pPr>
        <w:rPr>
          <w:color w:val="000000" w:themeColor="text1"/>
        </w:rPr>
      </w:pPr>
      <w:r w:rsidRPr="002B5730">
        <w:rPr>
          <w:noProof/>
          <w:color w:val="000000" w:themeColor="text1"/>
        </w:rPr>
        <mc:AlternateContent>
          <mc:Choice Requires="wps">
            <w:drawing>
              <wp:anchor distT="0" distB="0" distL="114300" distR="114300" simplePos="0" relativeHeight="252143616" behindDoc="0" locked="0" layoutInCell="1" allowOverlap="1" wp14:anchorId="2EAE803C" wp14:editId="63EC2EDB">
                <wp:simplePos x="0" y="0"/>
                <wp:positionH relativeFrom="page">
                  <wp:posOffset>1428475</wp:posOffset>
                </wp:positionH>
                <wp:positionV relativeFrom="paragraph">
                  <wp:posOffset>108633</wp:posOffset>
                </wp:positionV>
                <wp:extent cx="4505325" cy="2434442"/>
                <wp:effectExtent l="0" t="0" r="0" b="0"/>
                <wp:wrapNone/>
                <wp:docPr id="5" name="Content Placeholder 2">
                  <a:extLst xmlns:a="http://schemas.openxmlformats.org/drawingml/2006/main">
                    <a:ext uri="{FF2B5EF4-FFF2-40B4-BE49-F238E27FC236}">
                      <a16:creationId xmlns:a16="http://schemas.microsoft.com/office/drawing/2014/main" id="{F888F908-0425-448A-9F48-E1135DF27EBA}"/>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505325" cy="2434442"/>
                        </a:xfrm>
                        <a:prstGeom prst="rect">
                          <a:avLst/>
                        </a:prstGeom>
                      </wps:spPr>
                      <wps:txbx>
                        <w:txbxContent>
                          <w:p w14:paraId="774CB842" w14:textId="352C99E8" w:rsidR="00A63DF1" w:rsidRPr="00FE0EDA" w:rsidRDefault="00A63DF1" w:rsidP="00A63DF1">
                            <w:pPr>
                              <w:spacing w:after="120"/>
                              <w:jc w:val="center"/>
                              <w:rPr>
                                <w:rFonts w:ascii="Verdana" w:hAnsi="Verdana" w:cs="Arial"/>
                                <w:b/>
                                <w:bCs/>
                                <w:color w:val="FFFFFF" w:themeColor="background1"/>
                                <w:spacing w:val="-27"/>
                                <w:kern w:val="24"/>
                                <w:sz w:val="64"/>
                                <w:szCs w:val="160"/>
                                <w:lang w:val="en-US"/>
                                <w14:shadow w14:blurRad="38100" w14:dist="38100" w14:dir="2700000" w14:sx="100000" w14:sy="100000" w14:kx="0" w14:ky="0" w14:algn="tl">
                                  <w14:srgbClr w14:val="000000">
                                    <w14:alpha w14:val="57000"/>
                                  </w14:srgbClr>
                                </w14:shadow>
                              </w:rPr>
                            </w:pPr>
                            <w:r w:rsidRPr="00FE0EDA">
                              <w:rPr>
                                <w:rFonts w:ascii="Verdana" w:hAnsi="Verdana" w:cs="Arial"/>
                                <w:b/>
                                <w:bCs/>
                                <w:color w:val="FFFFFF" w:themeColor="background1"/>
                                <w:spacing w:val="-27"/>
                                <w:kern w:val="24"/>
                                <w:sz w:val="64"/>
                                <w:szCs w:val="160"/>
                                <w:lang w:val="en-US"/>
                                <w14:shadow w14:blurRad="38100" w14:dist="38100" w14:dir="2700000" w14:sx="100000" w14:sy="100000" w14:kx="0" w14:ky="0" w14:algn="tl">
                                  <w14:srgbClr w14:val="000000">
                                    <w14:alpha w14:val="57000"/>
                                  </w14:srgbClr>
                                </w14:shadow>
                              </w:rPr>
                              <w:t xml:space="preserve">NORTH AMERICA VINYL ESTER RESIN </w:t>
                            </w:r>
                            <w:r w:rsidR="00676DE5">
                              <w:rPr>
                                <w:rFonts w:ascii="Verdana" w:hAnsi="Verdana" w:cs="Arial"/>
                                <w:b/>
                                <w:bCs/>
                                <w:color w:val="FFFFFF" w:themeColor="background1"/>
                                <w:spacing w:val="-27"/>
                                <w:kern w:val="24"/>
                                <w:sz w:val="64"/>
                                <w:szCs w:val="160"/>
                                <w:lang w:val="en-US"/>
                                <w14:shadow w14:blurRad="38100" w14:dist="38100" w14:dir="2700000" w14:sx="100000" w14:sy="100000" w14:kx="0" w14:ky="0" w14:algn="tl">
                                  <w14:srgbClr w14:val="000000">
                                    <w14:alpha w14:val="57000"/>
                                  </w14:srgbClr>
                                </w14:shadow>
                              </w:rPr>
                              <w:t xml:space="preserve">DEMAND SUPPLY </w:t>
                            </w:r>
                            <w:r w:rsidRPr="00FE0EDA">
                              <w:rPr>
                                <w:rFonts w:ascii="Verdana" w:hAnsi="Verdana" w:cs="Arial"/>
                                <w:b/>
                                <w:bCs/>
                                <w:color w:val="FFFFFF" w:themeColor="background1"/>
                                <w:spacing w:val="-27"/>
                                <w:kern w:val="24"/>
                                <w:sz w:val="64"/>
                                <w:szCs w:val="160"/>
                                <w:lang w:val="en-US"/>
                                <w14:shadow w14:blurRad="38100" w14:dist="38100" w14:dir="2700000" w14:sx="100000" w14:sy="100000" w14:kx="0" w14:ky="0" w14:algn="tl">
                                  <w14:srgbClr w14:val="000000">
                                    <w14:alpha w14:val="57000"/>
                                  </w14:srgbClr>
                                </w14:shadow>
                              </w:rPr>
                              <w:t>OUTLOOK</w:t>
                            </w:r>
                          </w:p>
                        </w:txbxContent>
                      </wps:txbx>
                      <wps:bodyPr vert="horz" wrap="square" lIns="83127" tIns="41564" rIns="83127" bIns="41564" rtlCol="0">
                        <a:noAutofit/>
                      </wps:bodyPr>
                    </wps:wsp>
                  </a:graphicData>
                </a:graphic>
                <wp14:sizeRelH relativeFrom="margin">
                  <wp14:pctWidth>0</wp14:pctWidth>
                </wp14:sizeRelH>
                <wp14:sizeRelV relativeFrom="margin">
                  <wp14:pctHeight>0</wp14:pctHeight>
                </wp14:sizeRelV>
              </wp:anchor>
            </w:drawing>
          </mc:Choice>
          <mc:Fallback>
            <w:pict>
              <v:shape w14:anchorId="2EAE803C" id="_x0000_s1092" type="#_x0000_t202" style="position:absolute;margin-left:112.5pt;margin-top:8.55pt;width:354.75pt;height:191.7pt;z-index:2521436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" filled="f" stroked="f">
                <v:textbox inset="2.30908mm,1.1546mm,2.30908mm,1.1546mm">
                  <w:txbxContent>
                    <w:p w14:paraId="774CB842" w14:textId="352C99E8" w:rsidR="00A63DF1" w:rsidRPr="00FE0EDA" w:rsidRDefault="00A63DF1" w:rsidP="00A63DF1">
                      <w:pPr>
                        <w:spacing w:after="120"/>
                        <w:jc w:val="center"/>
                        <w:rPr>
                          <w:rFonts w:ascii="Verdana" w:hAnsi="Verdana" w:cs="Arial"/>
                          <w:b/>
                          <w:bCs/>
                          <w:color w:val="FFFFFF" w:themeColor="background1"/>
                          <w:spacing w:val="-27"/>
                          <w:kern w:val="24"/>
                          <w:sz w:val="64"/>
                          <w:szCs w:val="160"/>
                          <w:lang w:val="en-US"/>
                          <w14:shadow w14:blurRad="38100" w14:dist="38100" w14:dir="2700000" w14:sx="100000" w14:sy="100000" w14:kx="0" w14:ky="0" w14:algn="tl">
                            <w14:srgbClr w14:val="000000">
                              <w14:alpha w14:val="57000"/>
                            </w14:srgbClr>
                          </w14:shadow>
                        </w:rPr>
                      </w:pPr>
                      <w:r w:rsidRPr="00FE0EDA">
                        <w:rPr>
                          <w:rFonts w:ascii="Verdana" w:hAnsi="Verdana" w:cs="Arial"/>
                          <w:b/>
                          <w:bCs/>
                          <w:color w:val="FFFFFF" w:themeColor="background1"/>
                          <w:spacing w:val="-27"/>
                          <w:kern w:val="24"/>
                          <w:sz w:val="64"/>
                          <w:szCs w:val="160"/>
                          <w:lang w:val="en-US"/>
                          <w14:shadow w14:blurRad="38100" w14:dist="38100" w14:dir="2700000" w14:sx="100000" w14:sy="100000" w14:kx="0" w14:ky="0" w14:algn="tl">
                            <w14:srgbClr w14:val="000000">
                              <w14:alpha w14:val="57000"/>
                            </w14:srgbClr>
                          </w14:shadow>
                        </w:rPr>
                        <w:t xml:space="preserve">NORTH AMERICA VINYL ESTER RESIN </w:t>
                      </w:r>
                      <w:r w:rsidR="00676DE5">
                        <w:rPr>
                          <w:rFonts w:ascii="Verdana" w:hAnsi="Verdana" w:cs="Arial"/>
                          <w:b/>
                          <w:bCs/>
                          <w:color w:val="FFFFFF" w:themeColor="background1"/>
                          <w:spacing w:val="-27"/>
                          <w:kern w:val="24"/>
                          <w:sz w:val="64"/>
                          <w:szCs w:val="160"/>
                          <w:lang w:val="en-US"/>
                          <w14:shadow w14:blurRad="38100" w14:dist="38100" w14:dir="2700000" w14:sx="100000" w14:sy="100000" w14:kx="0" w14:ky="0" w14:algn="tl">
                            <w14:srgbClr w14:val="000000">
                              <w14:alpha w14:val="57000"/>
                            </w14:srgbClr>
                          </w14:shadow>
                        </w:rPr>
                        <w:t xml:space="preserve">DEMAND SUPPLY </w:t>
                      </w:r>
                      <w:r w:rsidRPr="00FE0EDA">
                        <w:rPr>
                          <w:rFonts w:ascii="Verdana" w:hAnsi="Verdana" w:cs="Arial"/>
                          <w:b/>
                          <w:bCs/>
                          <w:color w:val="FFFFFF" w:themeColor="background1"/>
                          <w:spacing w:val="-27"/>
                          <w:kern w:val="24"/>
                          <w:sz w:val="64"/>
                          <w:szCs w:val="160"/>
                          <w:lang w:val="en-US"/>
                          <w14:shadow w14:blurRad="38100" w14:dist="38100" w14:dir="2700000" w14:sx="100000" w14:sy="100000" w14:kx="0" w14:ky="0" w14:algn="tl">
                            <w14:srgbClr w14:val="000000">
                              <w14:alpha w14:val="57000"/>
                            </w14:srgbClr>
                          </w14:shadow>
                        </w:rPr>
                        <w:t>OUTLOOK</w:t>
                      </w:r>
                    </w:p>
                  </w:txbxContent>
                </v:textbox>
                <w10:wrap anchorx="page"/>
              </v:shape>
            </w:pict>
          </mc:Fallback>
        </mc:AlternateContent>
      </w:r>
    </w:p>
    <w:p w14:paraId="00655196" w14:textId="5D6854F2" w:rsidR="00A93F5E" w:rsidRDefault="00A93F5E" w:rsidP="00A63DF1">
      <w:pPr>
        <w:rPr>
          <w:color w:val="000000" w:themeColor="text1"/>
        </w:rPr>
      </w:pPr>
    </w:p>
    <w:p w14:paraId="35FFD3BC" w14:textId="249C759B" w:rsidR="00A93F5E" w:rsidRPr="002B5730" w:rsidRDefault="00A93F5E" w:rsidP="00A63DF1">
      <w:pPr>
        <w:rPr>
          <w:color w:val="000000" w:themeColor="text1"/>
        </w:rPr>
      </w:pPr>
    </w:p>
    <w:p w14:paraId="6E0F62A4" w14:textId="718BCE1D" w:rsidR="00A63DF1" w:rsidRPr="002B5730" w:rsidRDefault="00A63DF1" w:rsidP="00A63DF1">
      <w:pPr>
        <w:rPr>
          <w:color w:val="000000" w:themeColor="text1"/>
        </w:rPr>
      </w:pPr>
    </w:p>
    <w:p w14:paraId="5F480E3C" w14:textId="10E7DA9A" w:rsidR="00A63DF1" w:rsidRPr="002B5730" w:rsidRDefault="00A63DF1" w:rsidP="00A63DF1">
      <w:pPr>
        <w:rPr>
          <w:color w:val="000000" w:themeColor="text1"/>
        </w:rPr>
      </w:pPr>
    </w:p>
    <w:p w14:paraId="6A56F9EC" w14:textId="5E6B13AD" w:rsidR="00A63DF1" w:rsidRPr="002B5730" w:rsidRDefault="00A63DF1" w:rsidP="00A63DF1">
      <w:pPr>
        <w:rPr>
          <w:color w:val="000000" w:themeColor="text1"/>
        </w:rPr>
      </w:pPr>
    </w:p>
    <w:p w14:paraId="25BEC2AE" w14:textId="77777777" w:rsidR="00A63DF1" w:rsidRPr="002B5730" w:rsidRDefault="00A63DF1" w:rsidP="00A63DF1">
      <w:pPr>
        <w:rPr>
          <w:color w:val="000000" w:themeColor="text1"/>
        </w:rPr>
      </w:pPr>
    </w:p>
    <w:p w14:paraId="223F4EED" w14:textId="3255F650" w:rsidR="00A63DF1" w:rsidRPr="002B5730" w:rsidRDefault="00A63DF1" w:rsidP="00A63DF1">
      <w:pPr>
        <w:rPr>
          <w:color w:val="000000" w:themeColor="text1"/>
        </w:rPr>
      </w:pPr>
    </w:p>
    <w:p w14:paraId="71C39909" w14:textId="07A2321E" w:rsidR="00A63DF1" w:rsidRPr="002B5730" w:rsidRDefault="00A63DF1" w:rsidP="00A63DF1">
      <w:pPr>
        <w:tabs>
          <w:tab w:val="right" w:pos="9415"/>
        </w:tabs>
        <w:rPr>
          <w:color w:val="000000" w:themeColor="text1"/>
        </w:rPr>
      </w:pPr>
      <w:r w:rsidRPr="002B5730">
        <w:rPr>
          <w:color w:val="000000" w:themeColor="text1"/>
        </w:rPr>
        <w:tab/>
      </w:r>
    </w:p>
    <w:p w14:paraId="77D2DE49" w14:textId="3F81D462" w:rsidR="00A63DF1" w:rsidRPr="002B5730" w:rsidRDefault="00A63DF1" w:rsidP="00A63DF1">
      <w:pPr>
        <w:rPr>
          <w:color w:val="000000" w:themeColor="text1"/>
        </w:rPr>
      </w:pPr>
    </w:p>
    <w:p w14:paraId="6FA685A3" w14:textId="7BB49262" w:rsidR="00A63DF1" w:rsidRPr="002B5730" w:rsidRDefault="00A63DF1" w:rsidP="00A63DF1">
      <w:pPr>
        <w:rPr>
          <w:color w:val="000000" w:themeColor="text1"/>
        </w:rPr>
      </w:pPr>
    </w:p>
    <w:p w14:paraId="6261A670" w14:textId="1BFAD266" w:rsidR="00A63DF1" w:rsidRPr="002B5730" w:rsidRDefault="00A63DF1" w:rsidP="00A63DF1">
      <w:pPr>
        <w:rPr>
          <w:color w:val="000000" w:themeColor="text1"/>
        </w:rPr>
      </w:pPr>
      <w:r w:rsidRPr="002B5730">
        <w:rPr>
          <w:noProof/>
          <w:color w:val="000000" w:themeColor="text1"/>
        </w:rPr>
        <w:drawing>
          <wp:anchor distT="0" distB="0" distL="114300" distR="114300" simplePos="0" relativeHeight="252146688" behindDoc="0" locked="0" layoutInCell="1" allowOverlap="1" wp14:anchorId="3EA4B9D2" wp14:editId="70954B17">
            <wp:simplePos x="0" y="0"/>
            <wp:positionH relativeFrom="column">
              <wp:posOffset>1550035</wp:posOffset>
            </wp:positionH>
            <wp:positionV relativeFrom="paragraph">
              <wp:posOffset>125804</wp:posOffset>
            </wp:positionV>
            <wp:extent cx="3044825" cy="1974565"/>
            <wp:effectExtent l="38100" t="38100" r="98425" b="102235"/>
            <wp:wrapNone/>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044825" cy="1974565"/>
                    </a:xfrm>
                    <a:prstGeom prst="rect">
                      <a:avLst/>
                    </a:prstGeom>
                    <a:noFill/>
                    <a:ln>
                      <a:noFill/>
                    </a:ln>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p>
    <w:p w14:paraId="573B0A00" w14:textId="24D50A5A" w:rsidR="00A63DF1" w:rsidRPr="002B5730" w:rsidRDefault="00A63DF1" w:rsidP="00A63DF1">
      <w:pPr>
        <w:rPr>
          <w:color w:val="000000" w:themeColor="text1"/>
        </w:rPr>
      </w:pPr>
    </w:p>
    <w:p w14:paraId="585E2496" w14:textId="5FE8B3A2" w:rsidR="00A63DF1" w:rsidRDefault="00A63DF1" w:rsidP="00A63DF1">
      <w:pPr>
        <w:rPr>
          <w:color w:val="000000" w:themeColor="text1"/>
        </w:rPr>
      </w:pPr>
    </w:p>
    <w:p w14:paraId="7D402B5C" w14:textId="21CC5CA3" w:rsidR="009531BD" w:rsidRDefault="009531BD" w:rsidP="00A63DF1">
      <w:pPr>
        <w:rPr>
          <w:color w:val="000000" w:themeColor="text1"/>
        </w:rPr>
      </w:pPr>
    </w:p>
    <w:p w14:paraId="380AA891" w14:textId="0BF183DE" w:rsidR="009531BD" w:rsidRDefault="009531BD" w:rsidP="00A63DF1">
      <w:pPr>
        <w:rPr>
          <w:color w:val="000000" w:themeColor="text1"/>
        </w:rPr>
      </w:pPr>
    </w:p>
    <w:p w14:paraId="4B5C902C" w14:textId="3913CE7D" w:rsidR="009531BD" w:rsidRDefault="009531BD" w:rsidP="00A63DF1">
      <w:pPr>
        <w:rPr>
          <w:color w:val="000000" w:themeColor="text1"/>
        </w:rPr>
      </w:pPr>
    </w:p>
    <w:p w14:paraId="47E55778" w14:textId="44596A10" w:rsidR="009531BD" w:rsidRDefault="009531BD" w:rsidP="00A63DF1">
      <w:pPr>
        <w:rPr>
          <w:color w:val="000000" w:themeColor="text1"/>
        </w:rPr>
      </w:pPr>
    </w:p>
    <w:p w14:paraId="3546CEFD" w14:textId="787F9E51" w:rsidR="009531BD" w:rsidRDefault="009531BD" w:rsidP="00A63DF1">
      <w:pPr>
        <w:rPr>
          <w:color w:val="000000" w:themeColor="text1"/>
        </w:rPr>
      </w:pPr>
    </w:p>
    <w:p w14:paraId="52E98488" w14:textId="1133453F" w:rsidR="009531BD" w:rsidRDefault="009531BD" w:rsidP="00A63DF1">
      <w:pPr>
        <w:rPr>
          <w:color w:val="000000" w:themeColor="text1"/>
        </w:rPr>
      </w:pPr>
    </w:p>
    <w:p w14:paraId="76F447CB" w14:textId="147322A5" w:rsidR="00C62BA4" w:rsidRDefault="00C62BA4" w:rsidP="00A63DF1">
      <w:pPr>
        <w:rPr>
          <w:color w:val="000000" w:themeColor="text1"/>
        </w:rPr>
      </w:pPr>
    </w:p>
    <w:p w14:paraId="2004DD00" w14:textId="759F004B" w:rsidR="00C62BA4" w:rsidRDefault="00C62BA4" w:rsidP="00A63DF1">
      <w:pPr>
        <w:rPr>
          <w:color w:val="000000" w:themeColor="text1"/>
        </w:rPr>
      </w:pPr>
    </w:p>
    <w:p w14:paraId="6FDB3F65" w14:textId="491BF329" w:rsidR="00C62BA4" w:rsidRDefault="00C62BA4" w:rsidP="00A63DF1">
      <w:pPr>
        <w:rPr>
          <w:color w:val="000000" w:themeColor="text1"/>
        </w:rPr>
      </w:pPr>
    </w:p>
    <w:p w14:paraId="504C5445" w14:textId="1B49B5E2" w:rsidR="00C62BA4" w:rsidRDefault="00C62BA4" w:rsidP="00A63DF1">
      <w:pPr>
        <w:rPr>
          <w:color w:val="000000" w:themeColor="text1"/>
        </w:rPr>
      </w:pPr>
    </w:p>
    <w:p w14:paraId="75D35845" w14:textId="47EE3F9C" w:rsidR="00C62BA4" w:rsidRDefault="00C62BA4" w:rsidP="00A63DF1">
      <w:pPr>
        <w:rPr>
          <w:color w:val="000000" w:themeColor="text1"/>
        </w:rPr>
      </w:pPr>
    </w:p>
    <w:p w14:paraId="1A0B16EB" w14:textId="367B07A5" w:rsidR="00C62BA4" w:rsidRDefault="00C62BA4" w:rsidP="00A63DF1">
      <w:pPr>
        <w:rPr>
          <w:color w:val="000000" w:themeColor="text1"/>
        </w:rPr>
      </w:pPr>
    </w:p>
    <w:p w14:paraId="28E1095A" w14:textId="5C309550" w:rsidR="00C62BA4" w:rsidRDefault="00C62BA4" w:rsidP="00A63DF1">
      <w:pPr>
        <w:rPr>
          <w:color w:val="000000" w:themeColor="text1"/>
        </w:rPr>
      </w:pPr>
    </w:p>
    <w:p w14:paraId="4EDD132D" w14:textId="12357B85" w:rsidR="00C62BA4" w:rsidRDefault="00C62BA4" w:rsidP="00A63DF1">
      <w:pPr>
        <w:rPr>
          <w:color w:val="000000" w:themeColor="text1"/>
        </w:rPr>
      </w:pPr>
    </w:p>
    <w:p w14:paraId="28D04C73" w14:textId="5A1194EB" w:rsidR="00C62BA4" w:rsidRDefault="00C62BA4" w:rsidP="00A63DF1">
      <w:pPr>
        <w:rPr>
          <w:color w:val="000000" w:themeColor="text1"/>
        </w:rPr>
      </w:pPr>
    </w:p>
    <w:p w14:paraId="6F8ADD99" w14:textId="77777777" w:rsidR="00C62BA4" w:rsidRDefault="00C62BA4" w:rsidP="00A63DF1">
      <w:pPr>
        <w:rPr>
          <w:color w:val="000000" w:themeColor="text1"/>
        </w:rPr>
      </w:pPr>
    </w:p>
    <w:p w14:paraId="633B3896" w14:textId="71F6CFD8" w:rsidR="009531BD" w:rsidRDefault="009531BD" w:rsidP="00A63DF1">
      <w:pPr>
        <w:rPr>
          <w:color w:val="000000" w:themeColor="text1"/>
        </w:rPr>
      </w:pPr>
    </w:p>
    <w:p w14:paraId="6183B5C2" w14:textId="216E0F57" w:rsidR="009531BD" w:rsidRPr="0022076A" w:rsidRDefault="009531BD" w:rsidP="009531BD">
      <w:pPr>
        <w:spacing w:line="360" w:lineRule="auto"/>
        <w:textAlignment w:val="baseline"/>
        <w:rPr>
          <w:rFonts w:ascii="Arial" w:hAnsi="Arial" w:cs="Arial"/>
          <w:b/>
          <w:bCs/>
          <w:sz w:val="24"/>
          <w:szCs w:val="24"/>
        </w:rPr>
        <w:sectPr w:rsidR="009531BD" w:rsidRPr="0022076A" w:rsidSect="00092529">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r>
        <w:rPr>
          <w:rFonts w:ascii="Arial" w:hAnsi="Arial" w:cs="Arial"/>
          <w:b/>
          <w:bCs/>
          <w:sz w:val="24"/>
          <w:szCs w:val="24"/>
        </w:rPr>
        <w:t>North America</w:t>
      </w:r>
      <w:r w:rsidRPr="0022076A">
        <w:rPr>
          <w:rFonts w:ascii="Arial" w:hAnsi="Arial" w:cs="Arial"/>
          <w:b/>
          <w:bCs/>
          <w:sz w:val="24"/>
          <w:szCs w:val="24"/>
        </w:rPr>
        <w:t xml:space="preserve"> </w:t>
      </w:r>
      <w:r>
        <w:rPr>
          <w:rFonts w:ascii="Arial" w:hAnsi="Arial" w:cs="Arial"/>
          <w:b/>
          <w:bCs/>
          <w:sz w:val="24"/>
          <w:szCs w:val="24"/>
        </w:rPr>
        <w:t xml:space="preserve">Vinyl Ester Resin </w:t>
      </w:r>
      <w:r w:rsidRPr="00257590">
        <w:rPr>
          <w:rFonts w:ascii="Arial" w:hAnsi="Arial" w:cs="Arial"/>
          <w:b/>
          <w:bCs/>
          <w:sz w:val="24"/>
          <w:szCs w:val="24"/>
        </w:rPr>
        <w:t>Capacity</w:t>
      </w:r>
      <w:r>
        <w:rPr>
          <w:rFonts w:ascii="Arial" w:hAnsi="Arial" w:cs="Arial"/>
          <w:b/>
          <w:bCs/>
          <w:sz w:val="24"/>
          <w:szCs w:val="24"/>
        </w:rPr>
        <w:t xml:space="preserve"> &amp; </w:t>
      </w:r>
      <w:r w:rsidRPr="00257590">
        <w:rPr>
          <w:rFonts w:ascii="Arial" w:hAnsi="Arial" w:cs="Arial"/>
          <w:b/>
          <w:bCs/>
          <w:sz w:val="24"/>
          <w:szCs w:val="24"/>
        </w:rPr>
        <w:t>Production</w:t>
      </w:r>
      <w:r>
        <w:rPr>
          <w:rFonts w:ascii="Arial" w:hAnsi="Arial" w:cs="Arial"/>
          <w:b/>
          <w:bCs/>
          <w:sz w:val="24"/>
          <w:szCs w:val="24"/>
        </w:rPr>
        <w:t xml:space="preserve">, By Volume (000’ Tonnes), 2015 - 2030F (Thousand Tonnes) </w:t>
      </w:r>
    </w:p>
    <w:p w14:paraId="7020EB00" w14:textId="053561E2" w:rsidR="00A93F5E" w:rsidRDefault="00A93F5E" w:rsidP="00A93F5E">
      <w:pPr>
        <w:spacing w:line="360" w:lineRule="auto"/>
        <w:jc w:val="both"/>
        <w:rPr>
          <w:rFonts w:ascii="Arial" w:hAnsi="Arial" w:cs="Arial"/>
          <w:sz w:val="24"/>
          <w:szCs w:val="24"/>
        </w:rPr>
      </w:pPr>
      <w:r>
        <w:rPr>
          <w:noProof/>
        </w:rPr>
        <mc:AlternateContent>
          <mc:Choice Requires="wps">
            <w:drawing>
              <wp:anchor distT="0" distB="0" distL="114300" distR="114300" simplePos="0" relativeHeight="252445696" behindDoc="0" locked="0" layoutInCell="1" allowOverlap="1" wp14:anchorId="5D5D361E" wp14:editId="5BF2171B">
                <wp:simplePos x="0" y="0"/>
                <wp:positionH relativeFrom="column">
                  <wp:posOffset>5187315</wp:posOffset>
                </wp:positionH>
                <wp:positionV relativeFrom="paragraph">
                  <wp:posOffset>2807335</wp:posOffset>
                </wp:positionV>
                <wp:extent cx="1280160" cy="292735"/>
                <wp:effectExtent l="0" t="0" r="0" b="0"/>
                <wp:wrapNone/>
                <wp:docPr id="194"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80160" cy="292735"/>
                        </a:xfrm>
                        <a:prstGeom prst="rect">
                          <a:avLst/>
                        </a:prstGeom>
                        <a:noFill/>
                      </wps:spPr>
                      <wps:txbx>
                        <w:txbxContent>
                          <w:p w14:paraId="3DDBDA00" w14:textId="77777777" w:rsidR="00A93F5E" w:rsidRPr="005858C1" w:rsidRDefault="00A93F5E" w:rsidP="00A93F5E">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wps:txbx>
                      <wps:bodyPr wrap="square" rtlCol="0">
                        <a:spAutoFit/>
                      </wps:bodyPr>
                    </wps:wsp>
                  </a:graphicData>
                </a:graphic>
                <wp14:sizeRelH relativeFrom="margin">
                  <wp14:pctWidth>0</wp14:pctWidth>
                </wp14:sizeRelH>
                <wp14:sizeRelV relativeFrom="page">
                  <wp14:pctHeight>0</wp14:pctHeight>
                </wp14:sizeRelV>
              </wp:anchor>
            </w:drawing>
          </mc:Choice>
          <mc:Fallback>
            <w:pict>
              <v:shape w14:anchorId="5D5D361E" id="_x0000_s1093" type="#_x0000_t202" style="position:absolute;left:0;text-align:left;margin-left:408.45pt;margin-top:221.05pt;width:100.8pt;height:23.05pt;z-index:25244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" filled="f" stroked="f">
                <v:textbox style="mso-fit-shape-to-text:t">
                  <w:txbxContent>
                    <w:p w14:paraId="3DDBDA00" w14:textId="77777777" w:rsidR="00A93F5E" w:rsidRPr="005858C1" w:rsidRDefault="00A93F5E" w:rsidP="00A93F5E">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v:textbox>
              </v:shape>
            </w:pict>
          </mc:Fallback>
        </mc:AlternateContent>
      </w:r>
      <w:r w:rsidRPr="002B5730">
        <w:rPr>
          <w:noProof/>
          <w:color w:val="000000" w:themeColor="text1"/>
        </w:rPr>
        <w:drawing>
          <wp:inline distT="0" distB="0" distL="0" distR="0" wp14:anchorId="59A72A6E" wp14:editId="471E7550">
            <wp:extent cx="6457950" cy="3609975"/>
            <wp:effectExtent l="0" t="0" r="0" b="0"/>
            <wp:docPr id="208" name="Chart 208">
              <a:extLst xmlns:a="http://schemas.openxmlformats.org/drawingml/2006/main">
                <a:ext uri="{FF2B5EF4-FFF2-40B4-BE49-F238E27FC236}">
                  <a16:creationId xmlns:a16="http://schemas.microsoft.com/office/drawing/2014/main" id="{15E61FC9-444F-41DF-BE32-6475C80E25A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p>
    <w:tbl>
      <w:tblPr>
        <w:tblW w:w="10062" w:type="dxa"/>
        <w:tblLook w:val="04A0" w:firstRow="1" w:lastRow="0" w:firstColumn="1" w:lastColumn="0" w:noHBand="0" w:noVBand="1"/>
      </w:tblPr>
      <w:tblGrid>
        <w:gridCol w:w="3522"/>
        <w:gridCol w:w="2727"/>
        <w:gridCol w:w="1271"/>
        <w:gridCol w:w="1271"/>
        <w:gridCol w:w="1271"/>
      </w:tblGrid>
      <w:tr w:rsidR="002679BF" w:rsidRPr="002679BF" w14:paraId="2216A156" w14:textId="77777777" w:rsidTr="002679BF">
        <w:trPr>
          <w:trHeight w:val="334"/>
        </w:trPr>
        <w:tc>
          <w:tcPr>
            <w:tcW w:w="3522" w:type="dxa"/>
            <w:tcBorders>
              <w:top w:val="single" w:sz="8" w:space="0" w:color="auto"/>
              <w:left w:val="single" w:sz="8" w:space="0" w:color="auto"/>
              <w:bottom w:val="single" w:sz="8" w:space="0" w:color="auto"/>
              <w:right w:val="single" w:sz="8" w:space="0" w:color="auto"/>
            </w:tcBorders>
            <w:shd w:val="clear" w:color="000000" w:fill="C00000"/>
            <w:noWrap/>
            <w:vAlign w:val="center"/>
            <w:hideMark/>
          </w:tcPr>
          <w:p w14:paraId="10BEAC6F" w14:textId="77777777" w:rsidR="002679BF" w:rsidRPr="002679BF" w:rsidRDefault="002679BF" w:rsidP="002679BF">
            <w:pPr>
              <w:spacing w:after="0" w:line="240" w:lineRule="auto"/>
              <w:rPr>
                <w:rFonts w:ascii="Verdana" w:eastAsia="Times New Roman" w:hAnsi="Verdana" w:cs="Calibri"/>
                <w:b/>
                <w:bCs/>
                <w:color w:val="FFFFFF"/>
                <w:sz w:val="20"/>
                <w:szCs w:val="20"/>
                <w:lang w:eastAsia="en-IN"/>
              </w:rPr>
            </w:pPr>
            <w:r w:rsidRPr="002679BF">
              <w:rPr>
                <w:rFonts w:ascii="Verdana" w:eastAsia="Times New Roman" w:hAnsi="Verdana" w:cs="Calibri"/>
                <w:b/>
                <w:bCs/>
                <w:color w:val="FFFFFF"/>
                <w:sz w:val="20"/>
                <w:szCs w:val="20"/>
                <w:lang w:val="en-US" w:eastAsia="en-IN"/>
              </w:rPr>
              <w:t>Company</w:t>
            </w:r>
          </w:p>
        </w:tc>
        <w:tc>
          <w:tcPr>
            <w:tcW w:w="2727" w:type="dxa"/>
            <w:tcBorders>
              <w:top w:val="single" w:sz="8" w:space="0" w:color="auto"/>
              <w:left w:val="nil"/>
              <w:bottom w:val="single" w:sz="8" w:space="0" w:color="auto"/>
              <w:right w:val="single" w:sz="8" w:space="0" w:color="auto"/>
            </w:tcBorders>
            <w:shd w:val="clear" w:color="000000" w:fill="C00000"/>
            <w:noWrap/>
            <w:vAlign w:val="center"/>
            <w:hideMark/>
          </w:tcPr>
          <w:p w14:paraId="7DE9E14F" w14:textId="77777777" w:rsidR="002679BF" w:rsidRPr="002679BF" w:rsidRDefault="002679BF" w:rsidP="002679BF">
            <w:pPr>
              <w:spacing w:after="0" w:line="240" w:lineRule="auto"/>
              <w:jc w:val="center"/>
              <w:rPr>
                <w:rFonts w:ascii="Verdana" w:eastAsia="Times New Roman" w:hAnsi="Verdana" w:cs="Calibri"/>
                <w:b/>
                <w:bCs/>
                <w:color w:val="FFFFFF"/>
                <w:sz w:val="20"/>
                <w:szCs w:val="20"/>
                <w:lang w:eastAsia="en-IN"/>
              </w:rPr>
            </w:pPr>
            <w:r w:rsidRPr="002679BF">
              <w:rPr>
                <w:rFonts w:ascii="Verdana" w:eastAsia="Times New Roman" w:hAnsi="Verdana" w:cs="Calibri"/>
                <w:b/>
                <w:bCs/>
                <w:color w:val="FFFFFF"/>
                <w:sz w:val="20"/>
                <w:szCs w:val="20"/>
                <w:lang w:eastAsia="en-IN"/>
              </w:rPr>
              <w:t>Location</w:t>
            </w:r>
          </w:p>
        </w:tc>
        <w:tc>
          <w:tcPr>
            <w:tcW w:w="1271" w:type="dxa"/>
            <w:tcBorders>
              <w:top w:val="single" w:sz="8" w:space="0" w:color="auto"/>
              <w:left w:val="nil"/>
              <w:bottom w:val="single" w:sz="8" w:space="0" w:color="auto"/>
              <w:right w:val="single" w:sz="8" w:space="0" w:color="auto"/>
            </w:tcBorders>
            <w:shd w:val="clear" w:color="000000" w:fill="C00000"/>
            <w:noWrap/>
            <w:vAlign w:val="center"/>
            <w:hideMark/>
          </w:tcPr>
          <w:p w14:paraId="10757C61" w14:textId="77777777" w:rsidR="002679BF" w:rsidRPr="002679BF" w:rsidRDefault="002679BF" w:rsidP="002679BF">
            <w:pPr>
              <w:spacing w:after="0" w:line="240" w:lineRule="auto"/>
              <w:jc w:val="center"/>
              <w:rPr>
                <w:rFonts w:ascii="Verdana" w:eastAsia="Times New Roman" w:hAnsi="Verdana" w:cs="Calibri"/>
                <w:b/>
                <w:bCs/>
                <w:color w:val="FFFFFF"/>
                <w:sz w:val="20"/>
                <w:szCs w:val="20"/>
                <w:lang w:eastAsia="en-IN"/>
              </w:rPr>
            </w:pPr>
            <w:r w:rsidRPr="002679BF">
              <w:rPr>
                <w:rFonts w:ascii="Verdana" w:eastAsia="Times New Roman" w:hAnsi="Verdana" w:cs="Calibri"/>
                <w:b/>
                <w:bCs/>
                <w:color w:val="FFFFFF"/>
                <w:sz w:val="20"/>
                <w:szCs w:val="20"/>
                <w:lang w:val="en-US" w:eastAsia="en-IN"/>
              </w:rPr>
              <w:t>2015</w:t>
            </w:r>
          </w:p>
        </w:tc>
        <w:tc>
          <w:tcPr>
            <w:tcW w:w="1271" w:type="dxa"/>
            <w:tcBorders>
              <w:top w:val="single" w:sz="8" w:space="0" w:color="auto"/>
              <w:left w:val="nil"/>
              <w:bottom w:val="single" w:sz="8" w:space="0" w:color="auto"/>
              <w:right w:val="single" w:sz="8" w:space="0" w:color="auto"/>
            </w:tcBorders>
            <w:shd w:val="clear" w:color="000000" w:fill="C00000"/>
            <w:noWrap/>
            <w:vAlign w:val="center"/>
            <w:hideMark/>
          </w:tcPr>
          <w:p w14:paraId="06313F47" w14:textId="77777777" w:rsidR="002679BF" w:rsidRPr="002679BF" w:rsidRDefault="002679BF" w:rsidP="002679BF">
            <w:pPr>
              <w:spacing w:after="0" w:line="240" w:lineRule="auto"/>
              <w:jc w:val="center"/>
              <w:rPr>
                <w:rFonts w:ascii="Verdana" w:eastAsia="Times New Roman" w:hAnsi="Verdana" w:cs="Calibri"/>
                <w:b/>
                <w:bCs/>
                <w:color w:val="FFFFFF"/>
                <w:sz w:val="20"/>
                <w:szCs w:val="20"/>
                <w:lang w:eastAsia="en-IN"/>
              </w:rPr>
            </w:pPr>
            <w:r w:rsidRPr="002679BF">
              <w:rPr>
                <w:rFonts w:ascii="Verdana" w:eastAsia="Times New Roman" w:hAnsi="Verdana" w:cs="Calibri"/>
                <w:b/>
                <w:bCs/>
                <w:color w:val="FFFFFF"/>
                <w:sz w:val="20"/>
                <w:szCs w:val="20"/>
                <w:lang w:val="en-US" w:eastAsia="en-IN"/>
              </w:rPr>
              <w:t>2020</w:t>
            </w:r>
          </w:p>
        </w:tc>
        <w:tc>
          <w:tcPr>
            <w:tcW w:w="1271" w:type="dxa"/>
            <w:tcBorders>
              <w:top w:val="single" w:sz="8" w:space="0" w:color="auto"/>
              <w:left w:val="nil"/>
              <w:bottom w:val="single" w:sz="8" w:space="0" w:color="auto"/>
              <w:right w:val="single" w:sz="8" w:space="0" w:color="auto"/>
            </w:tcBorders>
            <w:shd w:val="clear" w:color="000000" w:fill="C00000"/>
            <w:noWrap/>
            <w:vAlign w:val="center"/>
            <w:hideMark/>
          </w:tcPr>
          <w:p w14:paraId="2A553673" w14:textId="77777777" w:rsidR="002679BF" w:rsidRPr="002679BF" w:rsidRDefault="002679BF" w:rsidP="002679BF">
            <w:pPr>
              <w:spacing w:after="0" w:line="240" w:lineRule="auto"/>
              <w:jc w:val="center"/>
              <w:rPr>
                <w:rFonts w:ascii="Verdana" w:eastAsia="Times New Roman" w:hAnsi="Verdana" w:cs="Calibri"/>
                <w:b/>
                <w:bCs/>
                <w:color w:val="FFFFFF"/>
                <w:sz w:val="20"/>
                <w:szCs w:val="20"/>
                <w:lang w:eastAsia="en-IN"/>
              </w:rPr>
            </w:pPr>
            <w:r w:rsidRPr="002679BF">
              <w:rPr>
                <w:rFonts w:ascii="Verdana" w:eastAsia="Times New Roman" w:hAnsi="Verdana" w:cs="Calibri"/>
                <w:b/>
                <w:bCs/>
                <w:color w:val="FFFFFF"/>
                <w:sz w:val="20"/>
                <w:szCs w:val="20"/>
                <w:lang w:val="en-US" w:eastAsia="en-IN"/>
              </w:rPr>
              <w:t>2030F</w:t>
            </w:r>
          </w:p>
        </w:tc>
      </w:tr>
      <w:tr w:rsidR="002679BF" w:rsidRPr="002679BF" w14:paraId="5B49CCFD" w14:textId="77777777" w:rsidTr="002679BF">
        <w:trPr>
          <w:trHeight w:val="334"/>
        </w:trPr>
        <w:tc>
          <w:tcPr>
            <w:tcW w:w="3522" w:type="dxa"/>
            <w:tcBorders>
              <w:top w:val="nil"/>
              <w:left w:val="single" w:sz="8" w:space="0" w:color="auto"/>
              <w:bottom w:val="single" w:sz="8" w:space="0" w:color="auto"/>
              <w:right w:val="single" w:sz="8" w:space="0" w:color="auto"/>
            </w:tcBorders>
            <w:shd w:val="clear" w:color="auto" w:fill="auto"/>
            <w:noWrap/>
            <w:vAlign w:val="center"/>
            <w:hideMark/>
          </w:tcPr>
          <w:p w14:paraId="593825A0" w14:textId="77777777" w:rsidR="002679BF" w:rsidRPr="002679BF" w:rsidRDefault="002679BF" w:rsidP="002679BF">
            <w:pPr>
              <w:spacing w:after="0" w:line="240" w:lineRule="auto"/>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AOC - Aliancys</w:t>
            </w:r>
          </w:p>
        </w:tc>
        <w:tc>
          <w:tcPr>
            <w:tcW w:w="2727" w:type="dxa"/>
            <w:tcBorders>
              <w:top w:val="nil"/>
              <w:left w:val="nil"/>
              <w:bottom w:val="single" w:sz="8" w:space="0" w:color="auto"/>
              <w:right w:val="single" w:sz="8" w:space="0" w:color="auto"/>
            </w:tcBorders>
            <w:shd w:val="clear" w:color="auto" w:fill="auto"/>
            <w:noWrap/>
            <w:vAlign w:val="center"/>
            <w:hideMark/>
          </w:tcPr>
          <w:p w14:paraId="5A084C9B" w14:textId="77777777" w:rsidR="002679BF" w:rsidRPr="002679BF" w:rsidRDefault="002679BF" w:rsidP="002679BF">
            <w:pPr>
              <w:spacing w:after="0" w:line="240" w:lineRule="auto"/>
              <w:jc w:val="center"/>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USA</w:t>
            </w:r>
          </w:p>
        </w:tc>
        <w:tc>
          <w:tcPr>
            <w:tcW w:w="1271" w:type="dxa"/>
            <w:tcBorders>
              <w:top w:val="nil"/>
              <w:left w:val="nil"/>
              <w:bottom w:val="single" w:sz="8" w:space="0" w:color="auto"/>
              <w:right w:val="single" w:sz="8" w:space="0" w:color="auto"/>
            </w:tcBorders>
            <w:shd w:val="clear" w:color="auto" w:fill="auto"/>
            <w:noWrap/>
            <w:vAlign w:val="center"/>
            <w:hideMark/>
          </w:tcPr>
          <w:p w14:paraId="0B6FBC37" w14:textId="77777777" w:rsidR="002679BF" w:rsidRPr="002679BF" w:rsidRDefault="002679BF" w:rsidP="002679BF">
            <w:pPr>
              <w:spacing w:after="0" w:line="240" w:lineRule="auto"/>
              <w:jc w:val="center"/>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60</w:t>
            </w:r>
          </w:p>
        </w:tc>
        <w:tc>
          <w:tcPr>
            <w:tcW w:w="1271" w:type="dxa"/>
            <w:tcBorders>
              <w:top w:val="nil"/>
              <w:left w:val="nil"/>
              <w:bottom w:val="single" w:sz="8" w:space="0" w:color="auto"/>
              <w:right w:val="single" w:sz="8" w:space="0" w:color="auto"/>
            </w:tcBorders>
            <w:shd w:val="clear" w:color="auto" w:fill="auto"/>
            <w:noWrap/>
            <w:vAlign w:val="center"/>
            <w:hideMark/>
          </w:tcPr>
          <w:p w14:paraId="58943EA7" w14:textId="77777777" w:rsidR="002679BF" w:rsidRPr="002679BF" w:rsidRDefault="002679BF" w:rsidP="002679BF">
            <w:pPr>
              <w:spacing w:after="0" w:line="240" w:lineRule="auto"/>
              <w:jc w:val="center"/>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70</w:t>
            </w:r>
          </w:p>
        </w:tc>
        <w:tc>
          <w:tcPr>
            <w:tcW w:w="1271" w:type="dxa"/>
            <w:tcBorders>
              <w:top w:val="nil"/>
              <w:left w:val="nil"/>
              <w:bottom w:val="single" w:sz="8" w:space="0" w:color="auto"/>
              <w:right w:val="single" w:sz="8" w:space="0" w:color="auto"/>
            </w:tcBorders>
            <w:shd w:val="clear" w:color="auto" w:fill="auto"/>
            <w:noWrap/>
            <w:vAlign w:val="center"/>
            <w:hideMark/>
          </w:tcPr>
          <w:p w14:paraId="4A34811B" w14:textId="77777777" w:rsidR="002679BF" w:rsidRPr="002679BF" w:rsidRDefault="002679BF" w:rsidP="002679BF">
            <w:pPr>
              <w:spacing w:after="0" w:line="240" w:lineRule="auto"/>
              <w:jc w:val="center"/>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70</w:t>
            </w:r>
          </w:p>
        </w:tc>
      </w:tr>
      <w:tr w:rsidR="002679BF" w:rsidRPr="002679BF" w14:paraId="459B7FC6" w14:textId="77777777" w:rsidTr="002679BF">
        <w:trPr>
          <w:trHeight w:val="334"/>
        </w:trPr>
        <w:tc>
          <w:tcPr>
            <w:tcW w:w="3522" w:type="dxa"/>
            <w:tcBorders>
              <w:top w:val="nil"/>
              <w:left w:val="single" w:sz="8" w:space="0" w:color="auto"/>
              <w:bottom w:val="single" w:sz="8" w:space="0" w:color="auto"/>
              <w:right w:val="single" w:sz="8" w:space="0" w:color="auto"/>
            </w:tcBorders>
            <w:shd w:val="clear" w:color="auto" w:fill="auto"/>
            <w:noWrap/>
            <w:vAlign w:val="center"/>
            <w:hideMark/>
          </w:tcPr>
          <w:p w14:paraId="3949DA21" w14:textId="77777777" w:rsidR="002679BF" w:rsidRPr="002679BF" w:rsidRDefault="002679BF" w:rsidP="002679BF">
            <w:pPr>
              <w:spacing w:after="0" w:line="240" w:lineRule="auto"/>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Polynt-Reichhold</w:t>
            </w:r>
          </w:p>
        </w:tc>
        <w:tc>
          <w:tcPr>
            <w:tcW w:w="2727" w:type="dxa"/>
            <w:tcBorders>
              <w:top w:val="nil"/>
              <w:left w:val="nil"/>
              <w:bottom w:val="single" w:sz="8" w:space="0" w:color="auto"/>
              <w:right w:val="single" w:sz="8" w:space="0" w:color="auto"/>
            </w:tcBorders>
            <w:shd w:val="clear" w:color="auto" w:fill="auto"/>
            <w:noWrap/>
            <w:vAlign w:val="center"/>
            <w:hideMark/>
          </w:tcPr>
          <w:p w14:paraId="6142041F" w14:textId="77777777" w:rsidR="002679BF" w:rsidRPr="002679BF" w:rsidRDefault="002679BF" w:rsidP="002679BF">
            <w:pPr>
              <w:spacing w:after="0" w:line="240" w:lineRule="auto"/>
              <w:jc w:val="center"/>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USA</w:t>
            </w:r>
          </w:p>
        </w:tc>
        <w:tc>
          <w:tcPr>
            <w:tcW w:w="1271" w:type="dxa"/>
            <w:tcBorders>
              <w:top w:val="nil"/>
              <w:left w:val="nil"/>
              <w:bottom w:val="single" w:sz="8" w:space="0" w:color="auto"/>
              <w:right w:val="single" w:sz="8" w:space="0" w:color="auto"/>
            </w:tcBorders>
            <w:shd w:val="clear" w:color="auto" w:fill="auto"/>
            <w:noWrap/>
            <w:vAlign w:val="center"/>
            <w:hideMark/>
          </w:tcPr>
          <w:p w14:paraId="3CA4F4D3" w14:textId="77777777" w:rsidR="002679BF" w:rsidRPr="002679BF" w:rsidRDefault="002679BF" w:rsidP="002679BF">
            <w:pPr>
              <w:spacing w:after="0" w:line="240" w:lineRule="auto"/>
              <w:jc w:val="center"/>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35</w:t>
            </w:r>
          </w:p>
        </w:tc>
        <w:tc>
          <w:tcPr>
            <w:tcW w:w="1271" w:type="dxa"/>
            <w:tcBorders>
              <w:top w:val="nil"/>
              <w:left w:val="nil"/>
              <w:bottom w:val="single" w:sz="8" w:space="0" w:color="auto"/>
              <w:right w:val="single" w:sz="8" w:space="0" w:color="auto"/>
            </w:tcBorders>
            <w:shd w:val="clear" w:color="auto" w:fill="auto"/>
            <w:noWrap/>
            <w:vAlign w:val="center"/>
            <w:hideMark/>
          </w:tcPr>
          <w:p w14:paraId="1F511B25" w14:textId="77777777" w:rsidR="002679BF" w:rsidRPr="002679BF" w:rsidRDefault="002679BF" w:rsidP="002679BF">
            <w:pPr>
              <w:spacing w:after="0" w:line="240" w:lineRule="auto"/>
              <w:jc w:val="center"/>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45</w:t>
            </w:r>
          </w:p>
        </w:tc>
        <w:tc>
          <w:tcPr>
            <w:tcW w:w="1271" w:type="dxa"/>
            <w:tcBorders>
              <w:top w:val="nil"/>
              <w:left w:val="nil"/>
              <w:bottom w:val="single" w:sz="8" w:space="0" w:color="auto"/>
              <w:right w:val="single" w:sz="8" w:space="0" w:color="auto"/>
            </w:tcBorders>
            <w:shd w:val="clear" w:color="auto" w:fill="auto"/>
            <w:noWrap/>
            <w:vAlign w:val="center"/>
            <w:hideMark/>
          </w:tcPr>
          <w:p w14:paraId="058B21C7" w14:textId="77777777" w:rsidR="002679BF" w:rsidRPr="002679BF" w:rsidRDefault="002679BF" w:rsidP="002679BF">
            <w:pPr>
              <w:spacing w:after="0" w:line="240" w:lineRule="auto"/>
              <w:jc w:val="center"/>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45</w:t>
            </w:r>
          </w:p>
        </w:tc>
      </w:tr>
      <w:tr w:rsidR="002679BF" w:rsidRPr="002679BF" w14:paraId="74F09165" w14:textId="77777777" w:rsidTr="002679BF">
        <w:trPr>
          <w:trHeight w:val="334"/>
        </w:trPr>
        <w:tc>
          <w:tcPr>
            <w:tcW w:w="3522" w:type="dxa"/>
            <w:tcBorders>
              <w:top w:val="nil"/>
              <w:left w:val="single" w:sz="8" w:space="0" w:color="auto"/>
              <w:bottom w:val="single" w:sz="8" w:space="0" w:color="auto"/>
              <w:right w:val="single" w:sz="8" w:space="0" w:color="auto"/>
            </w:tcBorders>
            <w:shd w:val="clear" w:color="auto" w:fill="auto"/>
            <w:noWrap/>
            <w:vAlign w:val="center"/>
            <w:hideMark/>
          </w:tcPr>
          <w:p w14:paraId="79819668" w14:textId="77777777" w:rsidR="002679BF" w:rsidRPr="002679BF" w:rsidRDefault="002679BF" w:rsidP="002679BF">
            <w:pPr>
              <w:spacing w:after="0" w:line="240" w:lineRule="auto"/>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INEOS Composites</w:t>
            </w:r>
          </w:p>
        </w:tc>
        <w:tc>
          <w:tcPr>
            <w:tcW w:w="2727" w:type="dxa"/>
            <w:tcBorders>
              <w:top w:val="nil"/>
              <w:left w:val="nil"/>
              <w:bottom w:val="single" w:sz="8" w:space="0" w:color="auto"/>
              <w:right w:val="single" w:sz="8" w:space="0" w:color="auto"/>
            </w:tcBorders>
            <w:shd w:val="clear" w:color="auto" w:fill="auto"/>
            <w:noWrap/>
            <w:vAlign w:val="center"/>
            <w:hideMark/>
          </w:tcPr>
          <w:p w14:paraId="7B741EEB" w14:textId="77777777" w:rsidR="002679BF" w:rsidRPr="002679BF" w:rsidRDefault="002679BF" w:rsidP="002679BF">
            <w:pPr>
              <w:spacing w:after="0" w:line="240" w:lineRule="auto"/>
              <w:jc w:val="center"/>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USA</w:t>
            </w:r>
          </w:p>
        </w:tc>
        <w:tc>
          <w:tcPr>
            <w:tcW w:w="1271" w:type="dxa"/>
            <w:tcBorders>
              <w:top w:val="nil"/>
              <w:left w:val="nil"/>
              <w:bottom w:val="single" w:sz="8" w:space="0" w:color="auto"/>
              <w:right w:val="single" w:sz="8" w:space="0" w:color="auto"/>
            </w:tcBorders>
            <w:shd w:val="clear" w:color="auto" w:fill="auto"/>
            <w:noWrap/>
            <w:vAlign w:val="center"/>
            <w:hideMark/>
          </w:tcPr>
          <w:p w14:paraId="30D3296A" w14:textId="77777777" w:rsidR="002679BF" w:rsidRPr="002679BF" w:rsidRDefault="002679BF" w:rsidP="002679BF">
            <w:pPr>
              <w:spacing w:after="0" w:line="240" w:lineRule="auto"/>
              <w:jc w:val="center"/>
              <w:rPr>
                <w:rFonts w:ascii="Calibri" w:eastAsia="Times New Roman" w:hAnsi="Calibri" w:cs="Calibri"/>
                <w:color w:val="000000"/>
                <w:lang w:eastAsia="en-IN"/>
              </w:rPr>
            </w:pPr>
            <w:r w:rsidRPr="002679BF">
              <w:rPr>
                <w:rFonts w:ascii="Calibri" w:eastAsia="Times New Roman" w:hAnsi="Calibri" w:cs="Calibri"/>
                <w:color w:val="000000"/>
                <w:lang w:eastAsia="en-IN"/>
              </w:rPr>
              <w:t>0</w:t>
            </w:r>
          </w:p>
        </w:tc>
        <w:tc>
          <w:tcPr>
            <w:tcW w:w="1271" w:type="dxa"/>
            <w:tcBorders>
              <w:top w:val="nil"/>
              <w:left w:val="nil"/>
              <w:bottom w:val="single" w:sz="8" w:space="0" w:color="auto"/>
              <w:right w:val="single" w:sz="8" w:space="0" w:color="auto"/>
            </w:tcBorders>
            <w:shd w:val="clear" w:color="auto" w:fill="auto"/>
            <w:noWrap/>
            <w:vAlign w:val="center"/>
            <w:hideMark/>
          </w:tcPr>
          <w:p w14:paraId="2FE88DB8" w14:textId="77777777" w:rsidR="002679BF" w:rsidRPr="002679BF" w:rsidRDefault="002679BF" w:rsidP="002679BF">
            <w:pPr>
              <w:spacing w:after="0" w:line="240" w:lineRule="auto"/>
              <w:jc w:val="center"/>
              <w:rPr>
                <w:rFonts w:ascii="Calibri" w:eastAsia="Times New Roman" w:hAnsi="Calibri" w:cs="Calibri"/>
                <w:color w:val="000000"/>
                <w:lang w:eastAsia="en-IN"/>
              </w:rPr>
            </w:pPr>
            <w:r w:rsidRPr="002679BF">
              <w:rPr>
                <w:rFonts w:ascii="Calibri" w:eastAsia="Times New Roman" w:hAnsi="Calibri" w:cs="Calibri"/>
                <w:color w:val="000000"/>
                <w:lang w:eastAsia="en-IN"/>
              </w:rPr>
              <w:t>35</w:t>
            </w:r>
          </w:p>
        </w:tc>
        <w:tc>
          <w:tcPr>
            <w:tcW w:w="1271" w:type="dxa"/>
            <w:tcBorders>
              <w:top w:val="nil"/>
              <w:left w:val="nil"/>
              <w:bottom w:val="single" w:sz="8" w:space="0" w:color="auto"/>
              <w:right w:val="single" w:sz="8" w:space="0" w:color="auto"/>
            </w:tcBorders>
            <w:shd w:val="clear" w:color="auto" w:fill="auto"/>
            <w:noWrap/>
            <w:vAlign w:val="center"/>
            <w:hideMark/>
          </w:tcPr>
          <w:p w14:paraId="079186E4" w14:textId="77777777" w:rsidR="002679BF" w:rsidRPr="002679BF" w:rsidRDefault="002679BF" w:rsidP="002679BF">
            <w:pPr>
              <w:spacing w:after="0" w:line="240" w:lineRule="auto"/>
              <w:jc w:val="center"/>
              <w:rPr>
                <w:rFonts w:ascii="Calibri" w:eastAsia="Times New Roman" w:hAnsi="Calibri" w:cs="Calibri"/>
                <w:color w:val="000000"/>
                <w:lang w:eastAsia="en-IN"/>
              </w:rPr>
            </w:pPr>
            <w:r w:rsidRPr="002679BF">
              <w:rPr>
                <w:rFonts w:ascii="Calibri" w:eastAsia="Times New Roman" w:hAnsi="Calibri" w:cs="Calibri"/>
                <w:color w:val="000000"/>
                <w:lang w:eastAsia="en-IN"/>
              </w:rPr>
              <w:t>35</w:t>
            </w:r>
          </w:p>
        </w:tc>
      </w:tr>
      <w:tr w:rsidR="002679BF" w:rsidRPr="002679BF" w14:paraId="549AD51B" w14:textId="77777777" w:rsidTr="002679BF">
        <w:trPr>
          <w:trHeight w:val="334"/>
        </w:trPr>
        <w:tc>
          <w:tcPr>
            <w:tcW w:w="3522" w:type="dxa"/>
            <w:tcBorders>
              <w:top w:val="nil"/>
              <w:left w:val="single" w:sz="8" w:space="0" w:color="auto"/>
              <w:bottom w:val="single" w:sz="8" w:space="0" w:color="auto"/>
              <w:right w:val="single" w:sz="8" w:space="0" w:color="auto"/>
            </w:tcBorders>
            <w:shd w:val="clear" w:color="auto" w:fill="auto"/>
            <w:noWrap/>
            <w:vAlign w:val="center"/>
            <w:hideMark/>
          </w:tcPr>
          <w:p w14:paraId="4C06D537" w14:textId="77777777" w:rsidR="002679BF" w:rsidRPr="002679BF" w:rsidRDefault="002679BF" w:rsidP="002679BF">
            <w:pPr>
              <w:spacing w:after="0" w:line="240" w:lineRule="auto"/>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Interplastic Corporation</w:t>
            </w:r>
          </w:p>
        </w:tc>
        <w:tc>
          <w:tcPr>
            <w:tcW w:w="2727" w:type="dxa"/>
            <w:tcBorders>
              <w:top w:val="nil"/>
              <w:left w:val="nil"/>
              <w:bottom w:val="single" w:sz="8" w:space="0" w:color="auto"/>
              <w:right w:val="single" w:sz="8" w:space="0" w:color="auto"/>
            </w:tcBorders>
            <w:shd w:val="clear" w:color="auto" w:fill="auto"/>
            <w:noWrap/>
            <w:vAlign w:val="center"/>
            <w:hideMark/>
          </w:tcPr>
          <w:p w14:paraId="3D2E6CD5" w14:textId="77777777" w:rsidR="002679BF" w:rsidRPr="002679BF" w:rsidRDefault="002679BF" w:rsidP="002679BF">
            <w:pPr>
              <w:spacing w:after="0" w:line="240" w:lineRule="auto"/>
              <w:jc w:val="center"/>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USA</w:t>
            </w:r>
          </w:p>
        </w:tc>
        <w:tc>
          <w:tcPr>
            <w:tcW w:w="1271" w:type="dxa"/>
            <w:tcBorders>
              <w:top w:val="nil"/>
              <w:left w:val="nil"/>
              <w:bottom w:val="single" w:sz="8" w:space="0" w:color="auto"/>
              <w:right w:val="single" w:sz="8" w:space="0" w:color="auto"/>
            </w:tcBorders>
            <w:shd w:val="clear" w:color="auto" w:fill="auto"/>
            <w:noWrap/>
            <w:vAlign w:val="center"/>
            <w:hideMark/>
          </w:tcPr>
          <w:p w14:paraId="3911F6A7" w14:textId="77777777" w:rsidR="002679BF" w:rsidRPr="002679BF" w:rsidRDefault="002679BF" w:rsidP="002679BF">
            <w:pPr>
              <w:spacing w:after="0" w:line="240" w:lineRule="auto"/>
              <w:jc w:val="center"/>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20</w:t>
            </w:r>
          </w:p>
        </w:tc>
        <w:tc>
          <w:tcPr>
            <w:tcW w:w="1271" w:type="dxa"/>
            <w:tcBorders>
              <w:top w:val="nil"/>
              <w:left w:val="nil"/>
              <w:bottom w:val="single" w:sz="8" w:space="0" w:color="auto"/>
              <w:right w:val="single" w:sz="8" w:space="0" w:color="auto"/>
            </w:tcBorders>
            <w:shd w:val="clear" w:color="auto" w:fill="auto"/>
            <w:noWrap/>
            <w:vAlign w:val="center"/>
            <w:hideMark/>
          </w:tcPr>
          <w:p w14:paraId="01304541" w14:textId="77777777" w:rsidR="002679BF" w:rsidRPr="002679BF" w:rsidRDefault="002679BF" w:rsidP="002679BF">
            <w:pPr>
              <w:spacing w:after="0" w:line="240" w:lineRule="auto"/>
              <w:jc w:val="center"/>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20</w:t>
            </w:r>
          </w:p>
        </w:tc>
        <w:tc>
          <w:tcPr>
            <w:tcW w:w="1271" w:type="dxa"/>
            <w:tcBorders>
              <w:top w:val="nil"/>
              <w:left w:val="nil"/>
              <w:bottom w:val="single" w:sz="8" w:space="0" w:color="auto"/>
              <w:right w:val="single" w:sz="8" w:space="0" w:color="auto"/>
            </w:tcBorders>
            <w:shd w:val="clear" w:color="auto" w:fill="auto"/>
            <w:noWrap/>
            <w:vAlign w:val="center"/>
            <w:hideMark/>
          </w:tcPr>
          <w:p w14:paraId="33DD8743" w14:textId="77777777" w:rsidR="002679BF" w:rsidRPr="002679BF" w:rsidRDefault="002679BF" w:rsidP="002679BF">
            <w:pPr>
              <w:spacing w:after="0" w:line="240" w:lineRule="auto"/>
              <w:jc w:val="center"/>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20</w:t>
            </w:r>
          </w:p>
        </w:tc>
      </w:tr>
      <w:tr w:rsidR="002679BF" w:rsidRPr="002679BF" w14:paraId="5201002E" w14:textId="77777777" w:rsidTr="002679BF">
        <w:trPr>
          <w:trHeight w:val="334"/>
        </w:trPr>
        <w:tc>
          <w:tcPr>
            <w:tcW w:w="3522" w:type="dxa"/>
            <w:tcBorders>
              <w:top w:val="nil"/>
              <w:left w:val="single" w:sz="8" w:space="0" w:color="auto"/>
              <w:bottom w:val="single" w:sz="8" w:space="0" w:color="auto"/>
              <w:right w:val="single" w:sz="8" w:space="0" w:color="auto"/>
            </w:tcBorders>
            <w:shd w:val="clear" w:color="auto" w:fill="auto"/>
            <w:noWrap/>
            <w:vAlign w:val="center"/>
            <w:hideMark/>
          </w:tcPr>
          <w:p w14:paraId="52EE41E4" w14:textId="77777777" w:rsidR="002679BF" w:rsidRPr="002679BF" w:rsidRDefault="002679BF" w:rsidP="002679BF">
            <w:pPr>
              <w:spacing w:after="0" w:line="240" w:lineRule="auto"/>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Ashland Global Holdings Inc.</w:t>
            </w:r>
          </w:p>
        </w:tc>
        <w:tc>
          <w:tcPr>
            <w:tcW w:w="2727" w:type="dxa"/>
            <w:tcBorders>
              <w:top w:val="nil"/>
              <w:left w:val="nil"/>
              <w:bottom w:val="single" w:sz="8" w:space="0" w:color="auto"/>
              <w:right w:val="single" w:sz="8" w:space="0" w:color="auto"/>
            </w:tcBorders>
            <w:shd w:val="clear" w:color="auto" w:fill="auto"/>
            <w:noWrap/>
            <w:vAlign w:val="center"/>
            <w:hideMark/>
          </w:tcPr>
          <w:p w14:paraId="19629827" w14:textId="77777777" w:rsidR="002679BF" w:rsidRPr="002679BF" w:rsidRDefault="002679BF" w:rsidP="002679BF">
            <w:pPr>
              <w:spacing w:after="0" w:line="240" w:lineRule="auto"/>
              <w:jc w:val="center"/>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USA</w:t>
            </w:r>
          </w:p>
        </w:tc>
        <w:tc>
          <w:tcPr>
            <w:tcW w:w="1271" w:type="dxa"/>
            <w:tcBorders>
              <w:top w:val="nil"/>
              <w:left w:val="nil"/>
              <w:bottom w:val="single" w:sz="8" w:space="0" w:color="auto"/>
              <w:right w:val="single" w:sz="8" w:space="0" w:color="auto"/>
            </w:tcBorders>
            <w:shd w:val="clear" w:color="auto" w:fill="auto"/>
            <w:noWrap/>
            <w:vAlign w:val="center"/>
            <w:hideMark/>
          </w:tcPr>
          <w:p w14:paraId="7673DF37" w14:textId="77777777" w:rsidR="002679BF" w:rsidRPr="002679BF" w:rsidRDefault="002679BF" w:rsidP="002679BF">
            <w:pPr>
              <w:spacing w:after="0" w:line="240" w:lineRule="auto"/>
              <w:jc w:val="center"/>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30</w:t>
            </w:r>
          </w:p>
        </w:tc>
        <w:tc>
          <w:tcPr>
            <w:tcW w:w="1271" w:type="dxa"/>
            <w:tcBorders>
              <w:top w:val="nil"/>
              <w:left w:val="nil"/>
              <w:bottom w:val="single" w:sz="8" w:space="0" w:color="auto"/>
              <w:right w:val="single" w:sz="8" w:space="0" w:color="auto"/>
            </w:tcBorders>
            <w:shd w:val="clear" w:color="auto" w:fill="auto"/>
            <w:noWrap/>
            <w:vAlign w:val="center"/>
            <w:hideMark/>
          </w:tcPr>
          <w:p w14:paraId="56473305" w14:textId="77777777" w:rsidR="002679BF" w:rsidRPr="002679BF" w:rsidRDefault="002679BF" w:rsidP="002679BF">
            <w:pPr>
              <w:spacing w:after="0" w:line="240" w:lineRule="auto"/>
              <w:jc w:val="center"/>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0</w:t>
            </w:r>
          </w:p>
        </w:tc>
        <w:tc>
          <w:tcPr>
            <w:tcW w:w="1271" w:type="dxa"/>
            <w:tcBorders>
              <w:top w:val="nil"/>
              <w:left w:val="nil"/>
              <w:bottom w:val="single" w:sz="8" w:space="0" w:color="auto"/>
              <w:right w:val="single" w:sz="8" w:space="0" w:color="auto"/>
            </w:tcBorders>
            <w:shd w:val="clear" w:color="auto" w:fill="auto"/>
            <w:noWrap/>
            <w:vAlign w:val="center"/>
            <w:hideMark/>
          </w:tcPr>
          <w:p w14:paraId="047D3258" w14:textId="77777777" w:rsidR="002679BF" w:rsidRPr="002679BF" w:rsidRDefault="002679BF" w:rsidP="002679BF">
            <w:pPr>
              <w:spacing w:after="0" w:line="240" w:lineRule="auto"/>
              <w:jc w:val="center"/>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0</w:t>
            </w:r>
          </w:p>
        </w:tc>
      </w:tr>
      <w:tr w:rsidR="002679BF" w:rsidRPr="002679BF" w14:paraId="472D9556" w14:textId="77777777" w:rsidTr="002679BF">
        <w:trPr>
          <w:trHeight w:val="334"/>
        </w:trPr>
        <w:tc>
          <w:tcPr>
            <w:tcW w:w="3522" w:type="dxa"/>
            <w:tcBorders>
              <w:top w:val="nil"/>
              <w:left w:val="single" w:sz="8" w:space="0" w:color="auto"/>
              <w:bottom w:val="single" w:sz="8" w:space="0" w:color="auto"/>
              <w:right w:val="single" w:sz="8" w:space="0" w:color="auto"/>
            </w:tcBorders>
            <w:shd w:val="clear" w:color="auto" w:fill="auto"/>
            <w:noWrap/>
            <w:vAlign w:val="center"/>
            <w:hideMark/>
          </w:tcPr>
          <w:p w14:paraId="0B70D6FB" w14:textId="77777777" w:rsidR="002679BF" w:rsidRPr="002679BF" w:rsidRDefault="002679BF" w:rsidP="002679BF">
            <w:pPr>
              <w:spacing w:after="0" w:line="240" w:lineRule="auto"/>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Others</w:t>
            </w:r>
          </w:p>
        </w:tc>
        <w:tc>
          <w:tcPr>
            <w:tcW w:w="2727" w:type="dxa"/>
            <w:tcBorders>
              <w:top w:val="nil"/>
              <w:left w:val="nil"/>
              <w:bottom w:val="single" w:sz="8" w:space="0" w:color="auto"/>
              <w:right w:val="single" w:sz="8" w:space="0" w:color="auto"/>
            </w:tcBorders>
            <w:shd w:val="clear" w:color="auto" w:fill="auto"/>
            <w:noWrap/>
            <w:vAlign w:val="center"/>
            <w:hideMark/>
          </w:tcPr>
          <w:p w14:paraId="02F40EBD" w14:textId="77777777" w:rsidR="002679BF" w:rsidRPr="002679BF" w:rsidRDefault="002679BF" w:rsidP="002679BF">
            <w:pPr>
              <w:spacing w:after="0" w:line="240" w:lineRule="auto"/>
              <w:jc w:val="center"/>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Rest of North America</w:t>
            </w:r>
          </w:p>
        </w:tc>
        <w:tc>
          <w:tcPr>
            <w:tcW w:w="1271" w:type="dxa"/>
            <w:tcBorders>
              <w:top w:val="nil"/>
              <w:left w:val="nil"/>
              <w:bottom w:val="single" w:sz="8" w:space="0" w:color="auto"/>
              <w:right w:val="single" w:sz="8" w:space="0" w:color="auto"/>
            </w:tcBorders>
            <w:shd w:val="clear" w:color="auto" w:fill="auto"/>
            <w:noWrap/>
            <w:vAlign w:val="center"/>
            <w:hideMark/>
          </w:tcPr>
          <w:p w14:paraId="67E61AEF" w14:textId="77777777" w:rsidR="002679BF" w:rsidRPr="002679BF" w:rsidRDefault="002679BF" w:rsidP="002679BF">
            <w:pPr>
              <w:spacing w:after="0" w:line="240" w:lineRule="auto"/>
              <w:jc w:val="center"/>
              <w:rPr>
                <w:rFonts w:ascii="Calibri" w:eastAsia="Times New Roman" w:hAnsi="Calibri" w:cs="Calibri"/>
                <w:color w:val="000000"/>
                <w:lang w:eastAsia="en-IN"/>
              </w:rPr>
            </w:pPr>
            <w:r w:rsidRPr="002679BF">
              <w:rPr>
                <w:rFonts w:ascii="Calibri" w:eastAsia="Times New Roman" w:hAnsi="Calibri" w:cs="Calibri"/>
                <w:color w:val="000000"/>
                <w:lang w:eastAsia="en-IN"/>
              </w:rPr>
              <w:t>55</w:t>
            </w:r>
          </w:p>
        </w:tc>
        <w:tc>
          <w:tcPr>
            <w:tcW w:w="1271" w:type="dxa"/>
            <w:tcBorders>
              <w:top w:val="nil"/>
              <w:left w:val="nil"/>
              <w:bottom w:val="single" w:sz="8" w:space="0" w:color="auto"/>
              <w:right w:val="single" w:sz="8" w:space="0" w:color="auto"/>
            </w:tcBorders>
            <w:shd w:val="clear" w:color="auto" w:fill="auto"/>
            <w:noWrap/>
            <w:vAlign w:val="center"/>
            <w:hideMark/>
          </w:tcPr>
          <w:p w14:paraId="01A43E76" w14:textId="77777777" w:rsidR="002679BF" w:rsidRPr="002679BF" w:rsidRDefault="002679BF" w:rsidP="002679BF">
            <w:pPr>
              <w:spacing w:after="0" w:line="240" w:lineRule="auto"/>
              <w:jc w:val="center"/>
              <w:rPr>
                <w:rFonts w:ascii="Calibri" w:eastAsia="Times New Roman" w:hAnsi="Calibri" w:cs="Calibri"/>
                <w:color w:val="000000"/>
                <w:lang w:eastAsia="en-IN"/>
              </w:rPr>
            </w:pPr>
            <w:r w:rsidRPr="002679BF">
              <w:rPr>
                <w:rFonts w:ascii="Calibri" w:eastAsia="Times New Roman" w:hAnsi="Calibri" w:cs="Calibri"/>
                <w:color w:val="000000"/>
                <w:lang w:eastAsia="en-IN"/>
              </w:rPr>
              <w:t>55</w:t>
            </w:r>
          </w:p>
        </w:tc>
        <w:tc>
          <w:tcPr>
            <w:tcW w:w="1271" w:type="dxa"/>
            <w:tcBorders>
              <w:top w:val="nil"/>
              <w:left w:val="nil"/>
              <w:bottom w:val="single" w:sz="8" w:space="0" w:color="auto"/>
              <w:right w:val="single" w:sz="8" w:space="0" w:color="auto"/>
            </w:tcBorders>
            <w:shd w:val="clear" w:color="auto" w:fill="auto"/>
            <w:noWrap/>
            <w:vAlign w:val="center"/>
            <w:hideMark/>
          </w:tcPr>
          <w:p w14:paraId="14FCF41C" w14:textId="77777777" w:rsidR="002679BF" w:rsidRPr="002679BF" w:rsidRDefault="002679BF" w:rsidP="002679BF">
            <w:pPr>
              <w:spacing w:after="0" w:line="240" w:lineRule="auto"/>
              <w:jc w:val="center"/>
              <w:rPr>
                <w:rFonts w:ascii="Calibri" w:eastAsia="Times New Roman" w:hAnsi="Calibri" w:cs="Calibri"/>
                <w:color w:val="000000"/>
                <w:lang w:eastAsia="en-IN"/>
              </w:rPr>
            </w:pPr>
            <w:r w:rsidRPr="002679BF">
              <w:rPr>
                <w:rFonts w:ascii="Calibri" w:eastAsia="Times New Roman" w:hAnsi="Calibri" w:cs="Calibri"/>
                <w:color w:val="000000"/>
                <w:lang w:eastAsia="en-IN"/>
              </w:rPr>
              <w:t>55</w:t>
            </w:r>
          </w:p>
        </w:tc>
      </w:tr>
      <w:tr w:rsidR="002679BF" w:rsidRPr="002679BF" w14:paraId="3F468DE6" w14:textId="77777777" w:rsidTr="002679BF">
        <w:trPr>
          <w:trHeight w:val="334"/>
        </w:trPr>
        <w:tc>
          <w:tcPr>
            <w:tcW w:w="3522" w:type="dxa"/>
            <w:tcBorders>
              <w:top w:val="nil"/>
              <w:left w:val="single" w:sz="8" w:space="0" w:color="auto"/>
              <w:bottom w:val="single" w:sz="8" w:space="0" w:color="auto"/>
              <w:right w:val="single" w:sz="8" w:space="0" w:color="auto"/>
            </w:tcBorders>
            <w:shd w:val="clear" w:color="000000" w:fill="C00000"/>
            <w:noWrap/>
            <w:vAlign w:val="center"/>
            <w:hideMark/>
          </w:tcPr>
          <w:p w14:paraId="3AC6EE4E" w14:textId="77777777" w:rsidR="002679BF" w:rsidRPr="002679BF" w:rsidRDefault="002679BF" w:rsidP="002679BF">
            <w:pPr>
              <w:spacing w:after="0" w:line="240" w:lineRule="auto"/>
              <w:rPr>
                <w:rFonts w:ascii="Verdana" w:eastAsia="Times New Roman" w:hAnsi="Verdana" w:cs="Calibri"/>
                <w:color w:val="FFFFFF"/>
                <w:sz w:val="20"/>
                <w:szCs w:val="20"/>
                <w:lang w:eastAsia="en-IN"/>
              </w:rPr>
            </w:pPr>
            <w:r w:rsidRPr="002679BF">
              <w:rPr>
                <w:rFonts w:ascii="Verdana" w:eastAsia="Times New Roman" w:hAnsi="Verdana" w:cs="Calibri"/>
                <w:color w:val="FFFFFF"/>
                <w:sz w:val="20"/>
                <w:szCs w:val="20"/>
                <w:lang w:val="en-US" w:eastAsia="en-IN"/>
              </w:rPr>
              <w:t>Total</w:t>
            </w:r>
          </w:p>
        </w:tc>
        <w:tc>
          <w:tcPr>
            <w:tcW w:w="2727" w:type="dxa"/>
            <w:tcBorders>
              <w:top w:val="nil"/>
              <w:left w:val="nil"/>
              <w:bottom w:val="single" w:sz="8" w:space="0" w:color="auto"/>
              <w:right w:val="single" w:sz="8" w:space="0" w:color="auto"/>
            </w:tcBorders>
            <w:shd w:val="clear" w:color="000000" w:fill="C00000"/>
            <w:noWrap/>
            <w:vAlign w:val="center"/>
            <w:hideMark/>
          </w:tcPr>
          <w:p w14:paraId="7CB0F143" w14:textId="77777777" w:rsidR="002679BF" w:rsidRPr="002679BF" w:rsidRDefault="002679BF" w:rsidP="002679BF">
            <w:pPr>
              <w:spacing w:after="0" w:line="240" w:lineRule="auto"/>
              <w:jc w:val="center"/>
              <w:rPr>
                <w:rFonts w:ascii="Verdana" w:eastAsia="Times New Roman" w:hAnsi="Verdana" w:cs="Calibri"/>
                <w:color w:val="FFFFFF"/>
                <w:sz w:val="20"/>
                <w:szCs w:val="20"/>
                <w:lang w:eastAsia="en-IN"/>
              </w:rPr>
            </w:pPr>
            <w:r w:rsidRPr="002679BF">
              <w:rPr>
                <w:rFonts w:ascii="Verdana" w:eastAsia="Times New Roman" w:hAnsi="Verdana" w:cs="Calibri"/>
                <w:color w:val="FFFFFF"/>
                <w:sz w:val="20"/>
                <w:szCs w:val="20"/>
                <w:lang w:eastAsia="en-IN"/>
              </w:rPr>
              <w:t> </w:t>
            </w:r>
          </w:p>
        </w:tc>
        <w:tc>
          <w:tcPr>
            <w:tcW w:w="1271" w:type="dxa"/>
            <w:tcBorders>
              <w:top w:val="nil"/>
              <w:left w:val="nil"/>
              <w:bottom w:val="single" w:sz="8" w:space="0" w:color="auto"/>
              <w:right w:val="single" w:sz="8" w:space="0" w:color="auto"/>
            </w:tcBorders>
            <w:shd w:val="clear" w:color="000000" w:fill="C00000"/>
            <w:noWrap/>
            <w:vAlign w:val="center"/>
            <w:hideMark/>
          </w:tcPr>
          <w:p w14:paraId="2B2489C2" w14:textId="77777777" w:rsidR="002679BF" w:rsidRPr="002679BF" w:rsidRDefault="002679BF" w:rsidP="002679BF">
            <w:pPr>
              <w:spacing w:after="0" w:line="240" w:lineRule="auto"/>
              <w:jc w:val="center"/>
              <w:rPr>
                <w:rFonts w:ascii="Calibri" w:eastAsia="Times New Roman" w:hAnsi="Calibri" w:cs="Calibri"/>
                <w:b/>
                <w:bCs/>
                <w:color w:val="FFFFFF"/>
                <w:lang w:eastAsia="en-IN"/>
              </w:rPr>
            </w:pPr>
            <w:r w:rsidRPr="002679BF">
              <w:rPr>
                <w:rFonts w:ascii="Calibri" w:eastAsia="Times New Roman" w:hAnsi="Calibri" w:cs="Calibri"/>
                <w:b/>
                <w:bCs/>
                <w:color w:val="FFFFFF"/>
                <w:lang w:eastAsia="en-IN"/>
              </w:rPr>
              <w:t>200</w:t>
            </w:r>
          </w:p>
        </w:tc>
        <w:tc>
          <w:tcPr>
            <w:tcW w:w="1271" w:type="dxa"/>
            <w:tcBorders>
              <w:top w:val="nil"/>
              <w:left w:val="nil"/>
              <w:bottom w:val="single" w:sz="8" w:space="0" w:color="auto"/>
              <w:right w:val="single" w:sz="8" w:space="0" w:color="auto"/>
            </w:tcBorders>
            <w:shd w:val="clear" w:color="000000" w:fill="C00000"/>
            <w:noWrap/>
            <w:vAlign w:val="center"/>
            <w:hideMark/>
          </w:tcPr>
          <w:p w14:paraId="33C5990A" w14:textId="77777777" w:rsidR="002679BF" w:rsidRPr="002679BF" w:rsidRDefault="002679BF" w:rsidP="002679BF">
            <w:pPr>
              <w:spacing w:after="0" w:line="240" w:lineRule="auto"/>
              <w:jc w:val="center"/>
              <w:rPr>
                <w:rFonts w:ascii="Calibri" w:eastAsia="Times New Roman" w:hAnsi="Calibri" w:cs="Calibri"/>
                <w:color w:val="FFFFFF"/>
                <w:lang w:eastAsia="en-IN"/>
              </w:rPr>
            </w:pPr>
            <w:r w:rsidRPr="002679BF">
              <w:rPr>
                <w:rFonts w:ascii="Calibri" w:eastAsia="Times New Roman" w:hAnsi="Calibri" w:cs="Calibri"/>
                <w:color w:val="FFFFFF"/>
                <w:lang w:eastAsia="en-IN"/>
              </w:rPr>
              <w:t>225</w:t>
            </w:r>
          </w:p>
        </w:tc>
        <w:tc>
          <w:tcPr>
            <w:tcW w:w="1271" w:type="dxa"/>
            <w:tcBorders>
              <w:top w:val="nil"/>
              <w:left w:val="nil"/>
              <w:bottom w:val="single" w:sz="8" w:space="0" w:color="auto"/>
              <w:right w:val="single" w:sz="8" w:space="0" w:color="auto"/>
            </w:tcBorders>
            <w:shd w:val="clear" w:color="000000" w:fill="C00000"/>
            <w:noWrap/>
            <w:vAlign w:val="center"/>
            <w:hideMark/>
          </w:tcPr>
          <w:p w14:paraId="3E8CEC00" w14:textId="77777777" w:rsidR="002679BF" w:rsidRPr="002679BF" w:rsidRDefault="002679BF" w:rsidP="002679BF">
            <w:pPr>
              <w:spacing w:after="0" w:line="240" w:lineRule="auto"/>
              <w:jc w:val="center"/>
              <w:rPr>
                <w:rFonts w:ascii="Calibri" w:eastAsia="Times New Roman" w:hAnsi="Calibri" w:cs="Calibri"/>
                <w:color w:val="FFFFFF"/>
                <w:lang w:eastAsia="en-IN"/>
              </w:rPr>
            </w:pPr>
            <w:r w:rsidRPr="002679BF">
              <w:rPr>
                <w:rFonts w:ascii="Calibri" w:eastAsia="Times New Roman" w:hAnsi="Calibri" w:cs="Calibri"/>
                <w:color w:val="FFFFFF"/>
                <w:lang w:eastAsia="en-IN"/>
              </w:rPr>
              <w:t>225</w:t>
            </w:r>
          </w:p>
        </w:tc>
      </w:tr>
    </w:tbl>
    <w:p w14:paraId="73C53890" w14:textId="05548E5F" w:rsidR="00A93F5E" w:rsidRDefault="002679BF" w:rsidP="00A93F5E">
      <w:pPr>
        <w:jc w:val="both"/>
        <w:rPr>
          <w:rFonts w:ascii="Arial" w:hAnsi="Arial" w:cs="Arial"/>
          <w:sz w:val="24"/>
          <w:szCs w:val="24"/>
        </w:rPr>
      </w:pPr>
      <w:r>
        <w:rPr>
          <w:noProof/>
        </w:rPr>
        <mc:AlternateContent>
          <mc:Choice Requires="wps">
            <w:drawing>
              <wp:anchor distT="0" distB="0" distL="114300" distR="114300" simplePos="0" relativeHeight="252528640" behindDoc="0" locked="0" layoutInCell="1" allowOverlap="1" wp14:anchorId="0D0BBE33" wp14:editId="0139105D">
                <wp:simplePos x="0" y="0"/>
                <wp:positionH relativeFrom="column">
                  <wp:posOffset>5100955</wp:posOffset>
                </wp:positionH>
                <wp:positionV relativeFrom="paragraph">
                  <wp:posOffset>62230</wp:posOffset>
                </wp:positionV>
                <wp:extent cx="1280160" cy="292735"/>
                <wp:effectExtent l="0" t="0" r="0" b="0"/>
                <wp:wrapNone/>
                <wp:docPr id="2192"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80160" cy="292735"/>
                        </a:xfrm>
                        <a:prstGeom prst="rect">
                          <a:avLst/>
                        </a:prstGeom>
                        <a:noFill/>
                      </wps:spPr>
                      <wps:txbx>
                        <w:txbxContent>
                          <w:p w14:paraId="4FB64903" w14:textId="77777777" w:rsidR="00881A72" w:rsidRPr="005858C1" w:rsidRDefault="00881A72" w:rsidP="00881A72">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wps:txbx>
                      <wps:bodyPr wrap="square" rtlCol="0">
                        <a:spAutoFit/>
                      </wps:bodyPr>
                    </wps:wsp>
                  </a:graphicData>
                </a:graphic>
                <wp14:sizeRelH relativeFrom="margin">
                  <wp14:pctWidth>0</wp14:pctWidth>
                </wp14:sizeRelH>
                <wp14:sizeRelV relativeFrom="page">
                  <wp14:pctHeight>0</wp14:pctHeight>
                </wp14:sizeRelV>
              </wp:anchor>
            </w:drawing>
          </mc:Choice>
          <mc:Fallback>
            <w:pict>
              <v:shape w14:anchorId="0D0BBE33" id="_x0000_s1094" type="#_x0000_t202" style="position:absolute;left:0;text-align:left;margin-left:401.65pt;margin-top:4.9pt;width:100.8pt;height:23.05pt;z-index:25252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" filled="f" stroked="f">
                <v:textbox style="mso-fit-shape-to-text:t">
                  <w:txbxContent>
                    <w:p w14:paraId="4FB64903" w14:textId="77777777" w:rsidR="00881A72" w:rsidRPr="005858C1" w:rsidRDefault="00881A72" w:rsidP="00881A72">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v:textbox>
              </v:shape>
            </w:pict>
          </mc:Fallback>
        </mc:AlternateContent>
      </w:r>
    </w:p>
    <w:p w14:paraId="1AAE4CF1" w14:textId="77777777" w:rsidR="007E1CA0" w:rsidRPr="007E1CA0" w:rsidRDefault="007E1CA0" w:rsidP="007E1CA0">
      <w:pPr>
        <w:spacing w:line="360" w:lineRule="auto"/>
        <w:textAlignment w:val="baseline"/>
        <w:rPr>
          <w:rFonts w:ascii="Arial" w:hAnsi="Arial" w:cs="Arial"/>
          <w:b/>
          <w:bCs/>
          <w:sz w:val="24"/>
          <w:szCs w:val="24"/>
        </w:rPr>
      </w:pPr>
      <w:r w:rsidRPr="007E1CA0">
        <w:rPr>
          <w:rFonts w:ascii="Arial" w:hAnsi="Arial" w:cs="Arial"/>
          <w:b/>
          <w:bCs/>
          <w:sz w:val="24"/>
          <w:szCs w:val="24"/>
        </w:rPr>
        <w:t>Capacity and Production by Company</w:t>
      </w:r>
    </w:p>
    <w:p w14:paraId="2BCA7D5D" w14:textId="5E9DB4C4" w:rsidR="007E1CA0" w:rsidRPr="007E1CA0" w:rsidRDefault="007E1CA0" w:rsidP="007E1CA0">
      <w:pPr>
        <w:spacing w:line="360" w:lineRule="auto"/>
        <w:jc w:val="both"/>
        <w:textAlignment w:val="baseline"/>
        <w:rPr>
          <w:rFonts w:ascii="Arial" w:hAnsi="Arial" w:cs="Arial"/>
          <w:sz w:val="24"/>
          <w:szCs w:val="24"/>
        </w:rPr>
      </w:pPr>
      <w:r w:rsidRPr="007E1CA0">
        <w:rPr>
          <w:rFonts w:ascii="Arial" w:hAnsi="Arial" w:cs="Arial"/>
          <w:sz w:val="24"/>
          <w:szCs w:val="24"/>
        </w:rPr>
        <w:t xml:space="preserve">The total installed capacity in North America region stood at 225 thousand tonnes in 2020. The key market players in the region are AOC – Aliancys, Polynt-Reichhold, INEOS composites, and Interplastics Corporation. AOC – Aliancys and Polynt-Reichhold together contribute to 51% of the total installed capacities. </w:t>
      </w:r>
    </w:p>
    <w:p w14:paraId="18AB0218" w14:textId="77777777" w:rsidR="007E1CA0" w:rsidRDefault="007E1CA0" w:rsidP="007E1CA0">
      <w:pPr>
        <w:spacing w:line="360" w:lineRule="auto"/>
        <w:jc w:val="both"/>
        <w:textAlignment w:val="baseline"/>
        <w:rPr>
          <w:rFonts w:ascii="Arial" w:hAnsi="Arial" w:cs="Arial"/>
          <w:sz w:val="24"/>
          <w:szCs w:val="24"/>
        </w:rPr>
      </w:pPr>
    </w:p>
    <w:p w14:paraId="12381B06" w14:textId="43CC88DB" w:rsidR="007E1CA0" w:rsidRPr="007E1CA0" w:rsidRDefault="007E1CA0" w:rsidP="007E1CA0">
      <w:pPr>
        <w:spacing w:line="360" w:lineRule="auto"/>
        <w:jc w:val="both"/>
        <w:textAlignment w:val="baseline"/>
        <w:rPr>
          <w:rFonts w:ascii="Arial" w:hAnsi="Arial" w:cs="Arial"/>
          <w:sz w:val="24"/>
          <w:szCs w:val="24"/>
        </w:rPr>
      </w:pPr>
      <w:r w:rsidRPr="007E1CA0">
        <w:rPr>
          <w:rFonts w:ascii="Arial" w:hAnsi="Arial" w:cs="Arial"/>
          <w:sz w:val="24"/>
          <w:szCs w:val="24"/>
        </w:rPr>
        <w:lastRenderedPageBreak/>
        <w:t>In 2019, INEOS composites took complete acquisition of Ashland Global Holdings taking over its 30 thousand tonnes per annum of vinyl ester resin capacity.</w:t>
      </w:r>
    </w:p>
    <w:p w14:paraId="0D717E8A" w14:textId="77777777" w:rsidR="007E1CA0" w:rsidRPr="007E1CA0" w:rsidRDefault="007E1CA0" w:rsidP="007E1CA0">
      <w:pPr>
        <w:spacing w:line="360" w:lineRule="auto"/>
        <w:jc w:val="both"/>
        <w:textAlignment w:val="baseline"/>
        <w:rPr>
          <w:rFonts w:ascii="Arial" w:hAnsi="Arial" w:cs="Arial"/>
          <w:sz w:val="24"/>
          <w:szCs w:val="24"/>
        </w:rPr>
      </w:pPr>
      <w:r w:rsidRPr="007E1CA0">
        <w:rPr>
          <w:rFonts w:ascii="Arial" w:hAnsi="Arial" w:cs="Arial"/>
          <w:sz w:val="24"/>
          <w:szCs w:val="24"/>
        </w:rPr>
        <w:t>The production of vinyl ester resin in 2020 volumed to 181 thousand tonnes, which was lower than its production of 194 thousand tonnes in 2019 due to the subdued operations in the pandemic period.</w:t>
      </w:r>
    </w:p>
    <w:p w14:paraId="3B0F8BDC" w14:textId="561020F0" w:rsidR="009531BD" w:rsidRPr="007E1CA0" w:rsidRDefault="007E1CA0" w:rsidP="007E1CA0">
      <w:pPr>
        <w:spacing w:line="360" w:lineRule="auto"/>
        <w:jc w:val="both"/>
        <w:textAlignment w:val="baseline"/>
        <w:rPr>
          <w:rFonts w:ascii="Arial" w:hAnsi="Arial" w:cs="Arial"/>
          <w:sz w:val="24"/>
          <w:szCs w:val="24"/>
        </w:rPr>
      </w:pPr>
      <w:r w:rsidRPr="007E1CA0">
        <w:rPr>
          <w:rFonts w:ascii="Arial" w:hAnsi="Arial" w:cs="Arial"/>
          <w:sz w:val="24"/>
          <w:szCs w:val="24"/>
        </w:rPr>
        <w:t>The increasing demand in the end-user industries is going to propel the companies to produce higher volumes of vinyl ester resin which is expected to rise to 200 thousand tonnes by 2030.</w:t>
      </w:r>
    </w:p>
    <w:p w14:paraId="539A122D" w14:textId="5930DB5A" w:rsidR="009531BD" w:rsidRPr="007E1CA0" w:rsidRDefault="009531BD" w:rsidP="007E1CA0">
      <w:pPr>
        <w:spacing w:line="360" w:lineRule="auto"/>
        <w:jc w:val="both"/>
        <w:textAlignment w:val="baseline"/>
        <w:rPr>
          <w:rFonts w:ascii="Arial" w:hAnsi="Arial" w:cs="Arial"/>
          <w:sz w:val="24"/>
          <w:szCs w:val="24"/>
        </w:rPr>
      </w:pPr>
    </w:p>
    <w:p w14:paraId="2EBBD24E" w14:textId="77777777" w:rsidR="009531BD" w:rsidRDefault="009531BD" w:rsidP="00555BDB">
      <w:pPr>
        <w:spacing w:line="360" w:lineRule="auto"/>
        <w:textAlignment w:val="baseline"/>
        <w:rPr>
          <w:rFonts w:ascii="Arial" w:hAnsi="Arial" w:cs="Arial"/>
          <w:b/>
          <w:bCs/>
          <w:sz w:val="24"/>
          <w:szCs w:val="24"/>
        </w:rPr>
      </w:pPr>
    </w:p>
    <w:p w14:paraId="488F1226" w14:textId="7C2EC14D" w:rsidR="00555BDB" w:rsidRPr="0061645E" w:rsidRDefault="00555BDB" w:rsidP="00555BDB">
      <w:pPr>
        <w:spacing w:line="360" w:lineRule="auto"/>
        <w:textAlignment w:val="baseline"/>
        <w:rPr>
          <w:rFonts w:ascii="Arial" w:hAnsi="Arial" w:cs="Arial"/>
          <w:b/>
          <w:bCs/>
          <w:sz w:val="24"/>
          <w:szCs w:val="24"/>
        </w:rPr>
      </w:pPr>
      <w:r w:rsidRPr="0061645E">
        <w:rPr>
          <w:rFonts w:ascii="Arial" w:hAnsi="Arial" w:cs="Arial"/>
          <w:b/>
          <w:bCs/>
          <w:sz w:val="24"/>
          <w:szCs w:val="24"/>
        </w:rPr>
        <w:t>3.2.4. North America Vinyl Ester Resin Demand Supply Outlook</w:t>
      </w:r>
    </w:p>
    <w:p w14:paraId="0A5A0141" w14:textId="0A9AB0CB" w:rsidR="00555BDB" w:rsidRPr="0061645E" w:rsidRDefault="00555BDB" w:rsidP="00555BDB">
      <w:pPr>
        <w:spacing w:line="360" w:lineRule="auto"/>
        <w:textAlignment w:val="baseline"/>
        <w:rPr>
          <w:rFonts w:ascii="Arial" w:hAnsi="Arial" w:cs="Arial"/>
          <w:b/>
          <w:bCs/>
          <w:sz w:val="24"/>
          <w:szCs w:val="24"/>
        </w:rPr>
      </w:pPr>
      <w:r w:rsidRPr="0061645E">
        <w:rPr>
          <w:rFonts w:ascii="Arial" w:hAnsi="Arial" w:cs="Arial"/>
          <w:b/>
          <w:bCs/>
          <w:sz w:val="24"/>
          <w:szCs w:val="24"/>
        </w:rPr>
        <w:t>North America Vinyl Ester Resin Demand, By Volume (</w:t>
      </w:r>
      <w:r w:rsidR="007C5B32">
        <w:rPr>
          <w:rFonts w:ascii="Arial" w:hAnsi="Arial" w:cs="Arial"/>
          <w:b/>
          <w:bCs/>
          <w:sz w:val="24"/>
          <w:szCs w:val="24"/>
        </w:rPr>
        <w:t>000’</w:t>
      </w:r>
      <w:r w:rsidRPr="0061645E">
        <w:rPr>
          <w:rFonts w:ascii="Arial" w:hAnsi="Arial" w:cs="Arial"/>
          <w:b/>
          <w:bCs/>
          <w:sz w:val="24"/>
          <w:szCs w:val="24"/>
        </w:rPr>
        <w:t xml:space="preserve"> Tonnes), 2015–2030F</w:t>
      </w:r>
    </w:p>
    <w:p w14:paraId="5B042715" w14:textId="562348B0" w:rsidR="00023038" w:rsidRDefault="00881A72">
      <w:pPr>
        <w:rPr>
          <w:color w:val="000000" w:themeColor="text1"/>
        </w:rPr>
      </w:pPr>
      <w:r>
        <w:rPr>
          <w:noProof/>
        </w:rPr>
        <mc:AlternateContent>
          <mc:Choice Requires="wps">
            <w:drawing>
              <wp:anchor distT="0" distB="0" distL="114300" distR="114300" simplePos="0" relativeHeight="252530688" behindDoc="0" locked="0" layoutInCell="1" allowOverlap="1" wp14:anchorId="088A68A4" wp14:editId="32E0E844">
                <wp:simplePos x="0" y="0"/>
                <wp:positionH relativeFrom="column">
                  <wp:posOffset>5189516</wp:posOffset>
                </wp:positionH>
                <wp:positionV relativeFrom="paragraph">
                  <wp:posOffset>2315466</wp:posOffset>
                </wp:positionV>
                <wp:extent cx="1280160" cy="292735"/>
                <wp:effectExtent l="0" t="0" r="0" b="0"/>
                <wp:wrapNone/>
                <wp:docPr id="2193"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80160" cy="292735"/>
                        </a:xfrm>
                        <a:prstGeom prst="rect">
                          <a:avLst/>
                        </a:prstGeom>
                        <a:noFill/>
                      </wps:spPr>
                      <wps:txbx>
                        <w:txbxContent>
                          <w:p w14:paraId="0BE8AFF5" w14:textId="77777777" w:rsidR="00881A72" w:rsidRPr="005858C1" w:rsidRDefault="00881A72" w:rsidP="00881A72">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wps:txbx>
                      <wps:bodyPr wrap="square" rtlCol="0">
                        <a:spAutoFit/>
                      </wps:bodyPr>
                    </wps:wsp>
                  </a:graphicData>
                </a:graphic>
                <wp14:sizeRelH relativeFrom="margin">
                  <wp14:pctWidth>0</wp14:pctWidth>
                </wp14:sizeRelH>
                <wp14:sizeRelV relativeFrom="page">
                  <wp14:pctHeight>0</wp14:pctHeight>
                </wp14:sizeRelV>
              </wp:anchor>
            </w:drawing>
          </mc:Choice>
          <mc:Fallback>
            <w:pict>
              <v:shape w14:anchorId="088A68A4" id="_x0000_s1095" type="#_x0000_t202" style="position:absolute;margin-left:408.6pt;margin-top:182.3pt;width:100.8pt;height:23.05pt;z-index:25253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" filled="f" stroked="f">
                <v:textbox style="mso-fit-shape-to-text:t">
                  <w:txbxContent>
                    <w:p w14:paraId="0BE8AFF5" w14:textId="77777777" w:rsidR="00881A72" w:rsidRPr="005858C1" w:rsidRDefault="00881A72" w:rsidP="00881A72">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v:textbox>
              </v:shape>
            </w:pict>
          </mc:Fallback>
        </mc:AlternateContent>
      </w:r>
      <w:r w:rsidR="002A5D60" w:rsidRPr="002B5730">
        <w:rPr>
          <w:noProof/>
          <w:color w:val="000000" w:themeColor="text1"/>
        </w:rPr>
        <w:drawing>
          <wp:inline distT="0" distB="0" distL="0" distR="0" wp14:anchorId="7B4135F3" wp14:editId="5B90AD95">
            <wp:extent cx="6410325" cy="2238375"/>
            <wp:effectExtent l="0" t="0" r="0" b="9525"/>
            <wp:docPr id="27" name="Chart 27">
              <a:extLst xmlns:a="http://schemas.openxmlformats.org/drawingml/2006/main">
                <a:ext uri="{FF2B5EF4-FFF2-40B4-BE49-F238E27FC236}">
                  <a16:creationId xmlns:a16="http://schemas.microsoft.com/office/drawing/2014/main" id="{5B9C2E5B-639D-46C4-B506-014FEF8B088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p>
    <w:p w14:paraId="049F0649" w14:textId="6D73807F" w:rsidR="00BF7D58" w:rsidRDefault="00BF7D58" w:rsidP="00AB7B64">
      <w:pPr>
        <w:spacing w:line="360" w:lineRule="auto"/>
        <w:jc w:val="both"/>
        <w:rPr>
          <w:rFonts w:ascii="Arial" w:hAnsi="Arial" w:cs="Arial"/>
          <w:color w:val="000000" w:themeColor="text1"/>
          <w:sz w:val="24"/>
          <w:szCs w:val="24"/>
        </w:rPr>
      </w:pPr>
    </w:p>
    <w:p w14:paraId="5A9183F1" w14:textId="77777777" w:rsidR="00143C36" w:rsidRPr="00672393" w:rsidRDefault="00143C36" w:rsidP="00143C36">
      <w:pPr>
        <w:spacing w:line="360" w:lineRule="auto"/>
        <w:jc w:val="both"/>
        <w:rPr>
          <w:rFonts w:ascii="Arial" w:hAnsi="Arial" w:cs="Arial"/>
          <w:color w:val="000000" w:themeColor="text1"/>
          <w:sz w:val="24"/>
          <w:szCs w:val="24"/>
        </w:rPr>
      </w:pPr>
      <w:r w:rsidRPr="00672393">
        <w:rPr>
          <w:rFonts w:ascii="Arial" w:hAnsi="Arial" w:cs="Arial"/>
          <w:color w:val="000000" w:themeColor="text1"/>
          <w:sz w:val="24"/>
          <w:szCs w:val="24"/>
        </w:rPr>
        <w:t>The vinyl ester resin market in North America has grown at a steady pace in the historical years. However, limitations in the downstream sectors owing to operation halts and lockdown constraints restricted the market growth in 2020 which stood at 164 thousand tonnes.</w:t>
      </w:r>
    </w:p>
    <w:p w14:paraId="1B7F9BF4" w14:textId="77777777" w:rsidR="00143C36" w:rsidRPr="00672393" w:rsidRDefault="00143C36" w:rsidP="00143C36">
      <w:pPr>
        <w:spacing w:line="360" w:lineRule="auto"/>
        <w:jc w:val="both"/>
        <w:rPr>
          <w:rFonts w:ascii="Arial" w:hAnsi="Arial" w:cs="Arial"/>
          <w:color w:val="000000" w:themeColor="text1"/>
          <w:sz w:val="24"/>
          <w:szCs w:val="24"/>
        </w:rPr>
      </w:pPr>
      <w:r w:rsidRPr="00672393">
        <w:rPr>
          <w:rFonts w:ascii="Arial" w:hAnsi="Arial" w:cs="Arial"/>
          <w:color w:val="000000" w:themeColor="text1"/>
          <w:sz w:val="24"/>
          <w:szCs w:val="24"/>
        </w:rPr>
        <w:t>With revival of infrastructural projects post-COVID19 period and increasing investment in renewables are expected to drive the vinyl ester resin market growth at a quite healthy CAGR of 5.3% by 2030.</w:t>
      </w:r>
    </w:p>
    <w:p w14:paraId="098EAC98" w14:textId="77777777" w:rsidR="00143C36" w:rsidRPr="00672393" w:rsidRDefault="00143C36" w:rsidP="00143C36">
      <w:pPr>
        <w:spacing w:line="360" w:lineRule="auto"/>
        <w:jc w:val="both"/>
        <w:rPr>
          <w:rFonts w:ascii="Arial" w:hAnsi="Arial" w:cs="Arial"/>
          <w:color w:val="000000" w:themeColor="text1"/>
          <w:sz w:val="24"/>
          <w:szCs w:val="24"/>
        </w:rPr>
      </w:pPr>
      <w:r w:rsidRPr="00672393">
        <w:rPr>
          <w:rFonts w:ascii="Arial" w:hAnsi="Arial" w:cs="Arial"/>
          <w:color w:val="000000" w:themeColor="text1"/>
          <w:sz w:val="24"/>
          <w:szCs w:val="24"/>
        </w:rPr>
        <w:t>Several manufacturers are investing heavily in capacity expansion and new technology development to meet the growing demand for vinyl ester resin in the region.</w:t>
      </w:r>
    </w:p>
    <w:p w14:paraId="01564CC2" w14:textId="42EF4072" w:rsidR="00143C36" w:rsidRDefault="00143C36" w:rsidP="00555BDB">
      <w:pPr>
        <w:spacing w:line="360" w:lineRule="auto"/>
        <w:textAlignment w:val="baseline"/>
        <w:rPr>
          <w:rFonts w:ascii="Arial" w:hAnsi="Arial" w:cs="Arial"/>
          <w:b/>
          <w:bCs/>
          <w:sz w:val="24"/>
          <w:szCs w:val="24"/>
        </w:rPr>
      </w:pPr>
      <w:r w:rsidRPr="00BF7D58">
        <w:rPr>
          <w:rFonts w:ascii="Arial" w:hAnsi="Arial" w:cs="Arial"/>
          <w:noProof/>
          <w:color w:val="000000" w:themeColor="text1"/>
          <w:sz w:val="24"/>
          <w:szCs w:val="24"/>
        </w:rPr>
        <w:lastRenderedPageBreak/>
        <mc:AlternateContent>
          <mc:Choice Requires="wps">
            <w:drawing>
              <wp:anchor distT="45720" distB="45720" distL="114300" distR="114300" simplePos="0" relativeHeight="252532736" behindDoc="0" locked="0" layoutInCell="1" allowOverlap="1" wp14:anchorId="29241406" wp14:editId="50B8095A">
                <wp:simplePos x="0" y="0"/>
                <wp:positionH relativeFrom="column">
                  <wp:posOffset>-111760</wp:posOffset>
                </wp:positionH>
                <wp:positionV relativeFrom="paragraph">
                  <wp:posOffset>338455</wp:posOffset>
                </wp:positionV>
                <wp:extent cx="6477000" cy="1404620"/>
                <wp:effectExtent l="95250" t="57150" r="95250" b="107950"/>
                <wp:wrapSquare wrapText="bothSides"/>
                <wp:docPr id="21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77000" cy="1404620"/>
                        </a:xfrm>
                        <a:prstGeom prst="rect">
                          <a:avLst/>
                        </a:prstGeom>
                        <a:ln>
                          <a:noFill/>
                          <a:headEnd/>
                          <a:tailEnd/>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wps:spPr>
                      <wps:style>
                        <a:lnRef idx="1">
                          <a:schemeClr val="accent4"/>
                        </a:lnRef>
                        <a:fillRef idx="2">
                          <a:schemeClr val="accent4"/>
                        </a:fillRef>
                        <a:effectRef idx="1">
                          <a:schemeClr val="accent4"/>
                        </a:effectRef>
                        <a:fontRef idx="minor">
                          <a:schemeClr val="dk1"/>
                        </a:fontRef>
                      </wps:style>
                      <wps:txbx>
                        <w:txbxContent>
                          <w:p w14:paraId="32849304" w14:textId="77777777" w:rsidR="00BF7D58" w:rsidRPr="00BF7D58" w:rsidRDefault="00BF7D58" w:rsidP="00F14E20">
                            <w:pPr>
                              <w:pStyle w:val="ListParagraph"/>
                              <w:numPr>
                                <w:ilvl w:val="0"/>
                                <w:numId w:val="9"/>
                              </w:numPr>
                              <w:spacing w:line="360" w:lineRule="auto"/>
                              <w:jc w:val="both"/>
                              <w:rPr>
                                <w:color w:val="000000" w:themeColor="text1"/>
                                <w:sz w:val="24"/>
                                <w:szCs w:val="24"/>
                              </w:rPr>
                            </w:pPr>
                            <w:r w:rsidRPr="00BF7D58">
                              <w:rPr>
                                <w:color w:val="000000" w:themeColor="text1"/>
                                <w:sz w:val="24"/>
                                <w:szCs w:val="24"/>
                              </w:rPr>
                              <w:t xml:space="preserve">This increase in demand is attributed to growing infrastructure projects and increasing investment in renewable energy sector. </w:t>
                            </w:r>
                          </w:p>
                          <w:p w14:paraId="6289FD7D" w14:textId="6FEE01CF" w:rsidR="00BF7D58" w:rsidRDefault="00BF7D58" w:rsidP="00F14E20">
                            <w:pPr>
                              <w:pStyle w:val="ListParagraph"/>
                              <w:numPr>
                                <w:ilvl w:val="0"/>
                                <w:numId w:val="9"/>
                              </w:numPr>
                              <w:spacing w:line="360" w:lineRule="auto"/>
                              <w:jc w:val="both"/>
                            </w:pPr>
                            <w:r w:rsidRPr="00BF7D58">
                              <w:rPr>
                                <w:color w:val="000000" w:themeColor="text1"/>
                                <w:sz w:val="24"/>
                                <w:szCs w:val="24"/>
                              </w:rPr>
                              <w:t>Several manufacturers are investing heavily in capacity expansion and new technology development to meet the growing demand for vinyl ester resin in the region.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9241406" id="_x0000_s1096" type="#_x0000_t202" style="position:absolute;margin-left:-8.8pt;margin-top:26.65pt;width:510pt;height:110.6pt;z-index:25253273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" fillcolor="#ffd555 [2167]" stroked="f" strokeweight=".5pt">
                <v:fill color2="#ffcc31 [2615]" rotate="t" colors="0 #ffdd9c;.5 #ffd78e;1 #ffd479" focus="100%" type="gradient">
                  <o:fill v:ext="view" type="gradientUnscaled"/>
                </v:fill>
                <v:shadow on="t" color="black" opacity="20971f" offset="0,2.2pt"/>
                <v:textbox style="mso-fit-shape-to-text:t">
                  <w:txbxContent>
                    <w:p w14:paraId="32849304" w14:textId="77777777" w:rsidR="00BF7D58" w:rsidRPr="00BF7D58" w:rsidRDefault="00BF7D58" w:rsidP="00F14E20">
                      <w:pPr>
                        <w:pStyle w:val="ListParagraph"/>
                        <w:numPr>
                          <w:ilvl w:val="0"/>
                          <w:numId w:val="9"/>
                        </w:numPr>
                        <w:spacing w:line="360" w:lineRule="auto"/>
                        <w:jc w:val="both"/>
                        <w:rPr>
                          <w:color w:val="000000" w:themeColor="text1"/>
                          <w:sz w:val="24"/>
                          <w:szCs w:val="24"/>
                        </w:rPr>
                      </w:pPr>
                      <w:r w:rsidRPr="00BF7D58">
                        <w:rPr>
                          <w:color w:val="000000" w:themeColor="text1"/>
                          <w:sz w:val="24"/>
                          <w:szCs w:val="24"/>
                        </w:rPr>
                        <w:t xml:space="preserve">This increase in demand is attributed to growing infrastructure projects and increasing investment in renewable energy sector. </w:t>
                      </w:r>
                    </w:p>
                    <w:p w14:paraId="6289FD7D" w14:textId="6FEE01CF" w:rsidR="00BF7D58" w:rsidRDefault="00BF7D58" w:rsidP="00F14E20">
                      <w:pPr>
                        <w:pStyle w:val="ListParagraph"/>
                        <w:numPr>
                          <w:ilvl w:val="0"/>
                          <w:numId w:val="9"/>
                        </w:numPr>
                        <w:spacing w:line="360" w:lineRule="auto"/>
                        <w:jc w:val="both"/>
                      </w:pPr>
                      <w:r w:rsidRPr="00BF7D58">
                        <w:rPr>
                          <w:color w:val="000000" w:themeColor="text1"/>
                          <w:sz w:val="24"/>
                          <w:szCs w:val="24"/>
                        </w:rPr>
                        <w:t>Several manufacturers are investing heavily in capacity expansion and new technology development to meet the growing demand for vinyl ester resin in the region.</w:t>
                      </w:r>
                    </w:p>
                  </w:txbxContent>
                </v:textbox>
                <w10:wrap type="square"/>
              </v:shape>
            </w:pict>
          </mc:Fallback>
        </mc:AlternateContent>
      </w:r>
    </w:p>
    <w:p w14:paraId="20661120" w14:textId="45EA4C88" w:rsidR="00143C36" w:rsidRDefault="00143C36" w:rsidP="00555BDB">
      <w:pPr>
        <w:spacing w:line="360" w:lineRule="auto"/>
        <w:textAlignment w:val="baseline"/>
        <w:rPr>
          <w:rFonts w:ascii="Arial" w:hAnsi="Arial" w:cs="Arial"/>
          <w:b/>
          <w:bCs/>
          <w:sz w:val="24"/>
          <w:szCs w:val="24"/>
        </w:rPr>
      </w:pPr>
    </w:p>
    <w:p w14:paraId="02F6331F" w14:textId="52FB79B1" w:rsidR="00143C36" w:rsidRDefault="00143C36" w:rsidP="00555BDB">
      <w:pPr>
        <w:spacing w:line="360" w:lineRule="auto"/>
        <w:textAlignment w:val="baseline"/>
        <w:rPr>
          <w:rFonts w:ascii="Arial" w:hAnsi="Arial" w:cs="Arial"/>
          <w:b/>
          <w:bCs/>
          <w:sz w:val="24"/>
          <w:szCs w:val="24"/>
        </w:rPr>
      </w:pPr>
    </w:p>
    <w:p w14:paraId="6FA3341A" w14:textId="1B6669A3" w:rsidR="00555BDB" w:rsidRPr="0061645E" w:rsidRDefault="00555BDB" w:rsidP="00555BDB">
      <w:pPr>
        <w:spacing w:line="360" w:lineRule="auto"/>
        <w:textAlignment w:val="baseline"/>
        <w:rPr>
          <w:rFonts w:ascii="Arial" w:hAnsi="Arial" w:cs="Arial"/>
          <w:b/>
          <w:bCs/>
          <w:sz w:val="24"/>
          <w:szCs w:val="24"/>
        </w:rPr>
      </w:pPr>
      <w:r w:rsidRPr="0061645E">
        <w:rPr>
          <w:rFonts w:ascii="Arial" w:hAnsi="Arial" w:cs="Arial"/>
          <w:b/>
          <w:bCs/>
          <w:sz w:val="24"/>
          <w:szCs w:val="24"/>
        </w:rPr>
        <w:t>3.2.4.2. Operating Efficiency</w:t>
      </w:r>
    </w:p>
    <w:p w14:paraId="772067F4" w14:textId="68A8BDBA" w:rsidR="002679BF" w:rsidRPr="00672393" w:rsidRDefault="008D1421" w:rsidP="00672393">
      <w:pPr>
        <w:spacing w:line="360" w:lineRule="auto"/>
        <w:textAlignment w:val="baseline"/>
        <w:rPr>
          <w:color w:val="000000" w:themeColor="text1"/>
        </w:rPr>
      </w:pPr>
      <w:r w:rsidRPr="002B5730">
        <w:rPr>
          <w:noProof/>
          <w:color w:val="000000" w:themeColor="text1"/>
        </w:rPr>
        <mc:AlternateContent>
          <mc:Choice Requires="wps">
            <w:drawing>
              <wp:anchor distT="0" distB="0" distL="114300" distR="114300" simplePos="0" relativeHeight="252112896" behindDoc="0" locked="0" layoutInCell="1" allowOverlap="1" wp14:anchorId="27D9FAA9" wp14:editId="03DE703A">
                <wp:simplePos x="0" y="0"/>
                <wp:positionH relativeFrom="column">
                  <wp:posOffset>3781425</wp:posOffset>
                </wp:positionH>
                <wp:positionV relativeFrom="paragraph">
                  <wp:posOffset>2256197</wp:posOffset>
                </wp:positionV>
                <wp:extent cx="2588458" cy="200055"/>
                <wp:effectExtent l="0" t="0" r="0" b="0"/>
                <wp:wrapNone/>
                <wp:docPr id="171" name="TextBox 4"/>
                <wp:cNvGraphicFramePr/>
                <a:graphic xmlns:a="http://schemas.openxmlformats.org/drawingml/2006/main">
                  <a:graphicData uri="http://schemas.microsoft.com/office/word/2010/wordprocessingShape">
                    <wps:wsp>
                      <wps:cNvSpPr txBox="1"/>
                      <wps:spPr>
                        <a:xfrm>
                          <a:off x="0" y="0"/>
                          <a:ext cx="2588458" cy="200055"/>
                        </a:xfrm>
                        <a:prstGeom prst="rect">
                          <a:avLst/>
                        </a:prstGeom>
                        <a:noFill/>
                      </wps:spPr>
                      <wps:txbx>
                        <w:txbxContent>
                          <w:p w14:paraId="1F077394" w14:textId="77777777" w:rsidR="00AB7B64" w:rsidRPr="00687E98" w:rsidRDefault="00AB7B64" w:rsidP="00AB7B64">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wps:txbx>
                      <wps:bodyPr wrap="square" rtlCol="0">
                        <a:spAutoFit/>
                      </wps:bodyPr>
                    </wps:wsp>
                  </a:graphicData>
                </a:graphic>
              </wp:anchor>
            </w:drawing>
          </mc:Choice>
          <mc:Fallback>
            <w:pict>
              <v:shape w14:anchorId="27D9FAA9" id="_x0000_s1097" type="#_x0000_t202" style="position:absolute;margin-left:297.75pt;margin-top:177.65pt;width:203.8pt;height:15.75pt;z-index:252112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" filled="f" stroked="f">
                <v:textbox style="mso-fit-shape-to-text:t">
                  <w:txbxContent>
                    <w:p w14:paraId="1F077394" w14:textId="77777777" w:rsidR="00AB7B64" w:rsidRPr="00687E98" w:rsidRDefault="00AB7B64" w:rsidP="00AB7B64">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v:textbox>
              </v:shape>
            </w:pict>
          </mc:Fallback>
        </mc:AlternateContent>
      </w:r>
      <w:r w:rsidR="00555BDB" w:rsidRPr="0061645E">
        <w:rPr>
          <w:rFonts w:ascii="Arial" w:hAnsi="Arial" w:cs="Arial"/>
          <w:b/>
          <w:bCs/>
          <w:sz w:val="24"/>
          <w:szCs w:val="24"/>
        </w:rPr>
        <w:t>North America Vinyl Ester Resin Operating Efficiency (Percentage), 2015-2030F</w:t>
      </w:r>
      <w:r w:rsidR="002A5D60" w:rsidRPr="002B5730">
        <w:rPr>
          <w:noProof/>
          <w:color w:val="000000" w:themeColor="text1"/>
        </w:rPr>
        <w:drawing>
          <wp:inline distT="0" distB="0" distL="0" distR="0" wp14:anchorId="58CC8384" wp14:editId="0DBBF0EA">
            <wp:extent cx="6477000" cy="2257425"/>
            <wp:effectExtent l="0" t="0" r="0" b="0"/>
            <wp:docPr id="31" name="Chart 31">
              <a:extLst xmlns:a="http://schemas.openxmlformats.org/drawingml/2006/main">
                <a:ext uri="{FF2B5EF4-FFF2-40B4-BE49-F238E27FC236}">
                  <a16:creationId xmlns:a16="http://schemas.microsoft.com/office/drawing/2014/main" id="{E4EEAB80-5A48-4228-8FAC-BE9291850C9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14:paraId="56F3FD80" w14:textId="77777777" w:rsidR="00143C36" w:rsidRDefault="00143C36" w:rsidP="00143C36">
      <w:pPr>
        <w:spacing w:line="360" w:lineRule="auto"/>
        <w:jc w:val="both"/>
        <w:rPr>
          <w:rFonts w:ascii="Arial" w:hAnsi="Arial" w:cs="Arial"/>
          <w:color w:val="000000" w:themeColor="text1"/>
          <w:sz w:val="24"/>
          <w:szCs w:val="24"/>
        </w:rPr>
      </w:pPr>
    </w:p>
    <w:p w14:paraId="0287C09A" w14:textId="6F883206" w:rsidR="00143C36" w:rsidRPr="00672393" w:rsidRDefault="00143C36" w:rsidP="00143C36">
      <w:pPr>
        <w:spacing w:line="360" w:lineRule="auto"/>
        <w:jc w:val="both"/>
        <w:rPr>
          <w:rFonts w:ascii="Arial" w:hAnsi="Arial" w:cs="Arial"/>
          <w:color w:val="000000" w:themeColor="text1"/>
          <w:sz w:val="24"/>
          <w:szCs w:val="24"/>
        </w:rPr>
      </w:pPr>
      <w:r w:rsidRPr="00672393">
        <w:rPr>
          <w:rFonts w:ascii="Arial" w:hAnsi="Arial" w:cs="Arial"/>
          <w:color w:val="000000" w:themeColor="text1"/>
          <w:sz w:val="24"/>
          <w:szCs w:val="24"/>
        </w:rPr>
        <w:t>Majority of the vinyl ester resin producers operate at 84-86% utilization rate. The operating rates declined to 80% in 2020 owing to limited demand and operational constraints due the outbreak of COVID19 pandemic.</w:t>
      </w:r>
    </w:p>
    <w:p w14:paraId="79B2FF65" w14:textId="2CF4760A" w:rsidR="00143C36" w:rsidRDefault="00143C36" w:rsidP="00143C36">
      <w:pPr>
        <w:spacing w:line="360" w:lineRule="auto"/>
        <w:rPr>
          <w:rFonts w:ascii="Arial" w:hAnsi="Arial" w:cs="Arial"/>
          <w:b/>
          <w:bCs/>
          <w:sz w:val="24"/>
          <w:szCs w:val="24"/>
        </w:rPr>
      </w:pPr>
      <w:r w:rsidRPr="00672393">
        <w:rPr>
          <w:rFonts w:ascii="Arial" w:hAnsi="Arial" w:cs="Arial"/>
          <w:color w:val="000000" w:themeColor="text1"/>
          <w:sz w:val="24"/>
          <w:szCs w:val="24"/>
        </w:rPr>
        <w:t>With recovering operational activities in 2021 in North America, the companies have regained pace of operating at 86% rate which is expected to further rise to almost 89% in 2030 with rise in epoxy resin demand in the end-user industries.</w:t>
      </w:r>
    </w:p>
    <w:p w14:paraId="36A120B2" w14:textId="77777777" w:rsidR="00143C36" w:rsidRDefault="00143C36" w:rsidP="0061645E">
      <w:pPr>
        <w:spacing w:line="360" w:lineRule="auto"/>
        <w:rPr>
          <w:rFonts w:ascii="Arial" w:hAnsi="Arial" w:cs="Arial"/>
          <w:b/>
          <w:bCs/>
          <w:sz w:val="24"/>
          <w:szCs w:val="24"/>
        </w:rPr>
      </w:pPr>
    </w:p>
    <w:p w14:paraId="10F1E3FC" w14:textId="77777777" w:rsidR="00143C36" w:rsidRDefault="00143C36" w:rsidP="0061645E">
      <w:pPr>
        <w:spacing w:line="360" w:lineRule="auto"/>
        <w:rPr>
          <w:rFonts w:ascii="Arial" w:hAnsi="Arial" w:cs="Arial"/>
          <w:b/>
          <w:bCs/>
          <w:sz w:val="24"/>
          <w:szCs w:val="24"/>
        </w:rPr>
      </w:pPr>
    </w:p>
    <w:p w14:paraId="3AEDDE13" w14:textId="77777777" w:rsidR="00143C36" w:rsidRDefault="00143C36" w:rsidP="0061645E">
      <w:pPr>
        <w:spacing w:line="360" w:lineRule="auto"/>
        <w:rPr>
          <w:rFonts w:ascii="Arial" w:hAnsi="Arial" w:cs="Arial"/>
          <w:b/>
          <w:bCs/>
          <w:sz w:val="24"/>
          <w:szCs w:val="24"/>
        </w:rPr>
      </w:pPr>
    </w:p>
    <w:p w14:paraId="615E673E" w14:textId="77777777" w:rsidR="00143C36" w:rsidRDefault="00143C36" w:rsidP="0061645E">
      <w:pPr>
        <w:spacing w:line="360" w:lineRule="auto"/>
        <w:rPr>
          <w:rFonts w:ascii="Arial" w:hAnsi="Arial" w:cs="Arial"/>
          <w:b/>
          <w:bCs/>
          <w:sz w:val="24"/>
          <w:szCs w:val="24"/>
        </w:rPr>
      </w:pPr>
    </w:p>
    <w:p w14:paraId="14D4B3AE" w14:textId="6950F1F0" w:rsidR="00555BDB" w:rsidRPr="0061645E" w:rsidRDefault="00555BDB" w:rsidP="0061645E">
      <w:pPr>
        <w:spacing w:line="360" w:lineRule="auto"/>
        <w:rPr>
          <w:rFonts w:ascii="Arial" w:hAnsi="Arial" w:cs="Arial"/>
          <w:b/>
          <w:bCs/>
          <w:sz w:val="24"/>
          <w:szCs w:val="24"/>
        </w:rPr>
      </w:pPr>
      <w:r w:rsidRPr="0061645E">
        <w:rPr>
          <w:rFonts w:ascii="Arial" w:hAnsi="Arial" w:cs="Arial"/>
          <w:b/>
          <w:bCs/>
          <w:sz w:val="24"/>
          <w:szCs w:val="24"/>
        </w:rPr>
        <w:t>3.2.4.3. Demand By Application</w:t>
      </w:r>
    </w:p>
    <w:p w14:paraId="756A42A9" w14:textId="0A0819C1" w:rsidR="00F112AA" w:rsidRPr="0061645E" w:rsidRDefault="00555BDB" w:rsidP="0061645E">
      <w:pPr>
        <w:spacing w:line="360" w:lineRule="auto"/>
        <w:rPr>
          <w:rFonts w:ascii="Arial" w:hAnsi="Arial" w:cs="Arial"/>
          <w:b/>
          <w:bCs/>
          <w:sz w:val="24"/>
          <w:szCs w:val="24"/>
        </w:rPr>
      </w:pPr>
      <w:r w:rsidRPr="0061645E">
        <w:rPr>
          <w:rFonts w:ascii="Arial" w:hAnsi="Arial" w:cs="Arial"/>
          <w:b/>
          <w:bCs/>
          <w:sz w:val="24"/>
          <w:szCs w:val="24"/>
        </w:rPr>
        <w:t>North America Vinyl Ester Resin Demand, By Application, By Volume</w:t>
      </w:r>
      <w:r w:rsidR="007C5B32">
        <w:rPr>
          <w:rFonts w:ascii="Arial" w:hAnsi="Arial" w:cs="Arial"/>
          <w:b/>
          <w:bCs/>
          <w:sz w:val="24"/>
          <w:szCs w:val="24"/>
        </w:rPr>
        <w:t xml:space="preserve"> (000’ Tonnes)</w:t>
      </w:r>
      <w:r w:rsidR="00B36DA0">
        <w:rPr>
          <w:rFonts w:ascii="Arial" w:hAnsi="Arial" w:cs="Arial"/>
          <w:b/>
          <w:bCs/>
          <w:sz w:val="24"/>
          <w:szCs w:val="24"/>
        </w:rPr>
        <w:t xml:space="preserve"> (%)</w:t>
      </w:r>
      <w:r w:rsidRPr="0061645E">
        <w:rPr>
          <w:rFonts w:ascii="Arial" w:hAnsi="Arial" w:cs="Arial"/>
          <w:b/>
          <w:bCs/>
          <w:sz w:val="24"/>
          <w:szCs w:val="24"/>
        </w:rPr>
        <w:t>, 2015–2030F</w:t>
      </w:r>
    </w:p>
    <w:p w14:paraId="7FCA1370" w14:textId="410C12EB" w:rsidR="00E544BF" w:rsidRDefault="009006A2" w:rsidP="006721C8">
      <w:pPr>
        <w:spacing w:line="360" w:lineRule="auto"/>
        <w:jc w:val="both"/>
        <w:rPr>
          <w:rFonts w:ascii="Arial" w:hAnsi="Arial" w:cs="Arial"/>
          <w:color w:val="000000" w:themeColor="text1"/>
          <w:sz w:val="24"/>
          <w:szCs w:val="24"/>
        </w:rPr>
      </w:pPr>
      <w:r w:rsidRPr="002B5730">
        <w:rPr>
          <w:b/>
          <w:noProof/>
          <w:color w:val="000000" w:themeColor="text1"/>
        </w:rPr>
        <mc:AlternateContent>
          <mc:Choice Requires="wps">
            <w:drawing>
              <wp:anchor distT="0" distB="0" distL="114300" distR="114300" simplePos="0" relativeHeight="252018688" behindDoc="0" locked="0" layoutInCell="1" allowOverlap="1" wp14:anchorId="5C79D0F8" wp14:editId="49CA2840">
                <wp:simplePos x="0" y="0"/>
                <wp:positionH relativeFrom="margin">
                  <wp:posOffset>2905125</wp:posOffset>
                </wp:positionH>
                <wp:positionV relativeFrom="paragraph">
                  <wp:posOffset>2594610</wp:posOffset>
                </wp:positionV>
                <wp:extent cx="3259455" cy="409575"/>
                <wp:effectExtent l="0" t="0" r="0" b="0"/>
                <wp:wrapNone/>
                <wp:docPr id="249" name="TextBox 4"/>
                <wp:cNvGraphicFramePr/>
                <a:graphic xmlns:a="http://schemas.openxmlformats.org/drawingml/2006/main">
                  <a:graphicData uri="http://schemas.microsoft.com/office/word/2010/wordprocessingShape">
                    <wps:wsp>
                      <wps:cNvSpPr txBox="1"/>
                      <wps:spPr>
                        <a:xfrm>
                          <a:off x="0" y="0"/>
                          <a:ext cx="3259455" cy="409575"/>
                        </a:xfrm>
                        <a:prstGeom prst="rect">
                          <a:avLst/>
                        </a:prstGeom>
                        <a:noFill/>
                      </wps:spPr>
                      <wps:txbx>
                        <w:txbxContent>
                          <w:p w14:paraId="44B0ED40" w14:textId="77777777" w:rsidR="0062149D" w:rsidRPr="00687E98" w:rsidRDefault="0062149D" w:rsidP="0062149D">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Others include Défense, Aerospace, Electrical and electronics etc.</w:t>
                            </w:r>
                          </w:p>
                          <w:p w14:paraId="528A99D3" w14:textId="77777777" w:rsidR="0062149D" w:rsidRPr="00687E98" w:rsidRDefault="0062149D" w:rsidP="0062149D">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5C79D0F8" id="_x0000_s1098" type="#_x0000_t202" style="position:absolute;left:0;text-align:left;margin-left:228.75pt;margin-top:204.3pt;width:256.65pt;height:32.25pt;z-index:252018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" filled="f" stroked="f">
                <v:textbox>
                  <w:txbxContent>
                    <w:p w14:paraId="44B0ED40" w14:textId="77777777" w:rsidR="0062149D" w:rsidRPr="00687E98" w:rsidRDefault="0062149D" w:rsidP="0062149D">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Others include Défense, Aerospace, Electrical and electronics etc.</w:t>
                      </w:r>
                    </w:p>
                    <w:p w14:paraId="528A99D3" w14:textId="77777777" w:rsidR="0062149D" w:rsidRPr="00687E98" w:rsidRDefault="0062149D" w:rsidP="0062149D">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v:textbox>
                <w10:wrap anchorx="margin"/>
              </v:shape>
            </w:pict>
          </mc:Fallback>
        </mc:AlternateContent>
      </w:r>
      <w:r w:rsidR="0069198A" w:rsidRPr="002B5730">
        <w:rPr>
          <w:noProof/>
          <w:color w:val="000000" w:themeColor="text1"/>
        </w:rPr>
        <w:drawing>
          <wp:inline distT="0" distB="0" distL="0" distR="0" wp14:anchorId="0C1B9794" wp14:editId="4985C2B4">
            <wp:extent cx="6419850" cy="2921330"/>
            <wp:effectExtent l="0" t="0" r="0" b="0"/>
            <wp:docPr id="39" name="Chart 39">
              <a:extLst xmlns:a="http://schemas.openxmlformats.org/drawingml/2006/main">
                <a:ext uri="{FF2B5EF4-FFF2-40B4-BE49-F238E27FC236}">
                  <a16:creationId xmlns:a16="http://schemas.microsoft.com/office/drawing/2014/main" id="{98957A00-1C1A-4E47-A034-0AD2D8408ED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tbl>
      <w:tblPr>
        <w:tblW w:w="10118" w:type="dxa"/>
        <w:tblLook w:val="04A0" w:firstRow="1" w:lastRow="0" w:firstColumn="1" w:lastColumn="0" w:noHBand="0" w:noVBand="1"/>
      </w:tblPr>
      <w:tblGrid>
        <w:gridCol w:w="2167"/>
        <w:gridCol w:w="1678"/>
        <w:gridCol w:w="782"/>
        <w:gridCol w:w="782"/>
        <w:gridCol w:w="782"/>
        <w:gridCol w:w="782"/>
        <w:gridCol w:w="782"/>
        <w:gridCol w:w="795"/>
        <w:gridCol w:w="784"/>
        <w:gridCol w:w="784"/>
      </w:tblGrid>
      <w:tr w:rsidR="002679BF" w:rsidRPr="002679BF" w14:paraId="4D02B099" w14:textId="77777777" w:rsidTr="00672393">
        <w:trPr>
          <w:trHeight w:val="345"/>
        </w:trPr>
        <w:tc>
          <w:tcPr>
            <w:tcW w:w="2167" w:type="dxa"/>
            <w:tcBorders>
              <w:top w:val="single" w:sz="8" w:space="0" w:color="auto"/>
              <w:left w:val="single" w:sz="8" w:space="0" w:color="auto"/>
              <w:bottom w:val="single" w:sz="8" w:space="0" w:color="auto"/>
              <w:right w:val="single" w:sz="8" w:space="0" w:color="auto"/>
            </w:tcBorders>
            <w:shd w:val="clear" w:color="000000" w:fill="C00000"/>
            <w:noWrap/>
            <w:vAlign w:val="center"/>
            <w:hideMark/>
          </w:tcPr>
          <w:p w14:paraId="3E201EB8" w14:textId="77777777" w:rsidR="002679BF" w:rsidRPr="002679BF" w:rsidRDefault="002679BF" w:rsidP="002679BF">
            <w:pPr>
              <w:spacing w:after="0" w:line="240" w:lineRule="auto"/>
              <w:jc w:val="center"/>
              <w:rPr>
                <w:rFonts w:ascii="Arial" w:eastAsia="Times New Roman" w:hAnsi="Arial" w:cs="Arial"/>
                <w:b/>
                <w:bCs/>
                <w:color w:val="FFFFFF"/>
                <w:sz w:val="20"/>
                <w:szCs w:val="20"/>
                <w:lang w:eastAsia="en-IN"/>
              </w:rPr>
            </w:pPr>
            <w:r w:rsidRPr="002679BF">
              <w:rPr>
                <w:rFonts w:ascii="Arial" w:eastAsia="Times New Roman" w:hAnsi="Arial" w:cs="Arial"/>
                <w:b/>
                <w:bCs/>
                <w:color w:val="FFFFFF"/>
                <w:sz w:val="20"/>
                <w:szCs w:val="20"/>
                <w:lang w:val="en-US" w:eastAsia="en-IN"/>
              </w:rPr>
              <w:t xml:space="preserve">Demand by Application </w:t>
            </w:r>
          </w:p>
        </w:tc>
        <w:tc>
          <w:tcPr>
            <w:tcW w:w="1678" w:type="dxa"/>
            <w:tcBorders>
              <w:top w:val="single" w:sz="8" w:space="0" w:color="auto"/>
              <w:left w:val="nil"/>
              <w:bottom w:val="single" w:sz="8" w:space="0" w:color="auto"/>
              <w:right w:val="single" w:sz="8" w:space="0" w:color="auto"/>
            </w:tcBorders>
            <w:shd w:val="clear" w:color="000000" w:fill="C00000"/>
            <w:noWrap/>
            <w:vAlign w:val="center"/>
            <w:hideMark/>
          </w:tcPr>
          <w:p w14:paraId="714756E0" w14:textId="77777777" w:rsidR="002679BF" w:rsidRPr="002679BF" w:rsidRDefault="002679BF" w:rsidP="002679BF">
            <w:pPr>
              <w:spacing w:after="0" w:line="240" w:lineRule="auto"/>
              <w:jc w:val="center"/>
              <w:rPr>
                <w:rFonts w:ascii="Arial" w:eastAsia="Times New Roman" w:hAnsi="Arial" w:cs="Arial"/>
                <w:b/>
                <w:bCs/>
                <w:color w:val="FFFFFF"/>
                <w:sz w:val="20"/>
                <w:szCs w:val="20"/>
                <w:lang w:eastAsia="en-IN"/>
              </w:rPr>
            </w:pPr>
            <w:r w:rsidRPr="002679BF">
              <w:rPr>
                <w:rFonts w:ascii="Arial" w:eastAsia="Times New Roman" w:hAnsi="Arial" w:cs="Arial"/>
                <w:b/>
                <w:bCs/>
                <w:color w:val="FFFFFF"/>
                <w:sz w:val="20"/>
                <w:szCs w:val="20"/>
                <w:lang w:val="en-US" w:eastAsia="en-IN"/>
              </w:rPr>
              <w:t>2015</w:t>
            </w:r>
          </w:p>
        </w:tc>
        <w:tc>
          <w:tcPr>
            <w:tcW w:w="782" w:type="dxa"/>
            <w:tcBorders>
              <w:top w:val="single" w:sz="8" w:space="0" w:color="auto"/>
              <w:left w:val="nil"/>
              <w:bottom w:val="single" w:sz="8" w:space="0" w:color="auto"/>
              <w:right w:val="single" w:sz="8" w:space="0" w:color="auto"/>
            </w:tcBorders>
            <w:shd w:val="clear" w:color="000000" w:fill="C00000"/>
            <w:noWrap/>
            <w:vAlign w:val="center"/>
            <w:hideMark/>
          </w:tcPr>
          <w:p w14:paraId="58DCCE01" w14:textId="77777777" w:rsidR="002679BF" w:rsidRPr="002679BF" w:rsidRDefault="002679BF" w:rsidP="002679BF">
            <w:pPr>
              <w:spacing w:after="0" w:line="240" w:lineRule="auto"/>
              <w:jc w:val="center"/>
              <w:rPr>
                <w:rFonts w:ascii="Arial" w:eastAsia="Times New Roman" w:hAnsi="Arial" w:cs="Arial"/>
                <w:b/>
                <w:bCs/>
                <w:color w:val="FFFFFF"/>
                <w:sz w:val="20"/>
                <w:szCs w:val="20"/>
                <w:lang w:eastAsia="en-IN"/>
              </w:rPr>
            </w:pPr>
            <w:r w:rsidRPr="002679BF">
              <w:rPr>
                <w:rFonts w:ascii="Arial" w:eastAsia="Times New Roman" w:hAnsi="Arial" w:cs="Arial"/>
                <w:b/>
                <w:bCs/>
                <w:color w:val="FFFFFF"/>
                <w:sz w:val="20"/>
                <w:szCs w:val="20"/>
                <w:lang w:val="en-US" w:eastAsia="en-IN"/>
              </w:rPr>
              <w:t>2016</w:t>
            </w:r>
          </w:p>
        </w:tc>
        <w:tc>
          <w:tcPr>
            <w:tcW w:w="782" w:type="dxa"/>
            <w:tcBorders>
              <w:top w:val="single" w:sz="8" w:space="0" w:color="auto"/>
              <w:left w:val="nil"/>
              <w:bottom w:val="single" w:sz="8" w:space="0" w:color="auto"/>
              <w:right w:val="single" w:sz="8" w:space="0" w:color="auto"/>
            </w:tcBorders>
            <w:shd w:val="clear" w:color="000000" w:fill="C00000"/>
            <w:noWrap/>
            <w:vAlign w:val="center"/>
            <w:hideMark/>
          </w:tcPr>
          <w:p w14:paraId="29D7D54E" w14:textId="77777777" w:rsidR="002679BF" w:rsidRPr="002679BF" w:rsidRDefault="002679BF" w:rsidP="002679BF">
            <w:pPr>
              <w:spacing w:after="0" w:line="240" w:lineRule="auto"/>
              <w:jc w:val="center"/>
              <w:rPr>
                <w:rFonts w:ascii="Arial" w:eastAsia="Times New Roman" w:hAnsi="Arial" w:cs="Arial"/>
                <w:b/>
                <w:bCs/>
                <w:color w:val="FFFFFF"/>
                <w:sz w:val="20"/>
                <w:szCs w:val="20"/>
                <w:lang w:eastAsia="en-IN"/>
              </w:rPr>
            </w:pPr>
            <w:r w:rsidRPr="002679BF">
              <w:rPr>
                <w:rFonts w:ascii="Arial" w:eastAsia="Times New Roman" w:hAnsi="Arial" w:cs="Arial"/>
                <w:b/>
                <w:bCs/>
                <w:color w:val="FFFFFF"/>
                <w:sz w:val="20"/>
                <w:szCs w:val="20"/>
                <w:lang w:val="en-US" w:eastAsia="en-IN"/>
              </w:rPr>
              <w:t>2017</w:t>
            </w:r>
          </w:p>
        </w:tc>
        <w:tc>
          <w:tcPr>
            <w:tcW w:w="782" w:type="dxa"/>
            <w:tcBorders>
              <w:top w:val="single" w:sz="8" w:space="0" w:color="auto"/>
              <w:left w:val="nil"/>
              <w:bottom w:val="single" w:sz="8" w:space="0" w:color="auto"/>
              <w:right w:val="single" w:sz="8" w:space="0" w:color="auto"/>
            </w:tcBorders>
            <w:shd w:val="clear" w:color="000000" w:fill="C00000"/>
            <w:noWrap/>
            <w:vAlign w:val="center"/>
            <w:hideMark/>
          </w:tcPr>
          <w:p w14:paraId="581EDC1D" w14:textId="77777777" w:rsidR="002679BF" w:rsidRPr="002679BF" w:rsidRDefault="002679BF" w:rsidP="002679BF">
            <w:pPr>
              <w:spacing w:after="0" w:line="240" w:lineRule="auto"/>
              <w:jc w:val="center"/>
              <w:rPr>
                <w:rFonts w:ascii="Arial" w:eastAsia="Times New Roman" w:hAnsi="Arial" w:cs="Arial"/>
                <w:b/>
                <w:bCs/>
                <w:color w:val="FFFFFF"/>
                <w:sz w:val="20"/>
                <w:szCs w:val="20"/>
                <w:lang w:eastAsia="en-IN"/>
              </w:rPr>
            </w:pPr>
            <w:r w:rsidRPr="002679BF">
              <w:rPr>
                <w:rFonts w:ascii="Arial" w:eastAsia="Times New Roman" w:hAnsi="Arial" w:cs="Arial"/>
                <w:b/>
                <w:bCs/>
                <w:color w:val="FFFFFF"/>
                <w:sz w:val="20"/>
                <w:szCs w:val="20"/>
                <w:lang w:val="en-US" w:eastAsia="en-IN"/>
              </w:rPr>
              <w:t>2018</w:t>
            </w:r>
          </w:p>
        </w:tc>
        <w:tc>
          <w:tcPr>
            <w:tcW w:w="782" w:type="dxa"/>
            <w:tcBorders>
              <w:top w:val="single" w:sz="8" w:space="0" w:color="auto"/>
              <w:left w:val="nil"/>
              <w:bottom w:val="single" w:sz="8" w:space="0" w:color="auto"/>
              <w:right w:val="single" w:sz="8" w:space="0" w:color="auto"/>
            </w:tcBorders>
            <w:shd w:val="clear" w:color="000000" w:fill="C00000"/>
            <w:noWrap/>
            <w:vAlign w:val="center"/>
            <w:hideMark/>
          </w:tcPr>
          <w:p w14:paraId="32EF2904" w14:textId="77777777" w:rsidR="002679BF" w:rsidRPr="002679BF" w:rsidRDefault="002679BF" w:rsidP="002679BF">
            <w:pPr>
              <w:spacing w:after="0" w:line="240" w:lineRule="auto"/>
              <w:jc w:val="center"/>
              <w:rPr>
                <w:rFonts w:ascii="Arial" w:eastAsia="Times New Roman" w:hAnsi="Arial" w:cs="Arial"/>
                <w:b/>
                <w:bCs/>
                <w:color w:val="FFFFFF"/>
                <w:sz w:val="20"/>
                <w:szCs w:val="20"/>
                <w:lang w:eastAsia="en-IN"/>
              </w:rPr>
            </w:pPr>
            <w:r w:rsidRPr="002679BF">
              <w:rPr>
                <w:rFonts w:ascii="Arial" w:eastAsia="Times New Roman" w:hAnsi="Arial" w:cs="Arial"/>
                <w:b/>
                <w:bCs/>
                <w:color w:val="FFFFFF"/>
                <w:sz w:val="20"/>
                <w:szCs w:val="20"/>
                <w:lang w:val="en-US" w:eastAsia="en-IN"/>
              </w:rPr>
              <w:t>2019</w:t>
            </w:r>
          </w:p>
        </w:tc>
        <w:tc>
          <w:tcPr>
            <w:tcW w:w="782" w:type="dxa"/>
            <w:tcBorders>
              <w:top w:val="single" w:sz="8" w:space="0" w:color="auto"/>
              <w:left w:val="nil"/>
              <w:bottom w:val="single" w:sz="8" w:space="0" w:color="auto"/>
              <w:right w:val="single" w:sz="8" w:space="0" w:color="auto"/>
            </w:tcBorders>
            <w:shd w:val="clear" w:color="000000" w:fill="C00000"/>
            <w:noWrap/>
            <w:vAlign w:val="center"/>
            <w:hideMark/>
          </w:tcPr>
          <w:p w14:paraId="1C05482F" w14:textId="77777777" w:rsidR="002679BF" w:rsidRPr="002679BF" w:rsidRDefault="002679BF" w:rsidP="002679BF">
            <w:pPr>
              <w:spacing w:after="0" w:line="240" w:lineRule="auto"/>
              <w:jc w:val="center"/>
              <w:rPr>
                <w:rFonts w:ascii="Arial" w:eastAsia="Times New Roman" w:hAnsi="Arial" w:cs="Arial"/>
                <w:b/>
                <w:bCs/>
                <w:color w:val="FFFFFF"/>
                <w:sz w:val="20"/>
                <w:szCs w:val="20"/>
                <w:lang w:eastAsia="en-IN"/>
              </w:rPr>
            </w:pPr>
            <w:r w:rsidRPr="002679BF">
              <w:rPr>
                <w:rFonts w:ascii="Arial" w:eastAsia="Times New Roman" w:hAnsi="Arial" w:cs="Arial"/>
                <w:b/>
                <w:bCs/>
                <w:color w:val="FFFFFF"/>
                <w:sz w:val="20"/>
                <w:szCs w:val="20"/>
                <w:lang w:val="en-US" w:eastAsia="en-IN"/>
              </w:rPr>
              <w:t>2020</w:t>
            </w:r>
          </w:p>
        </w:tc>
        <w:tc>
          <w:tcPr>
            <w:tcW w:w="795" w:type="dxa"/>
            <w:tcBorders>
              <w:top w:val="single" w:sz="8" w:space="0" w:color="auto"/>
              <w:left w:val="nil"/>
              <w:bottom w:val="single" w:sz="8" w:space="0" w:color="auto"/>
              <w:right w:val="single" w:sz="8" w:space="0" w:color="auto"/>
            </w:tcBorders>
            <w:shd w:val="clear" w:color="000000" w:fill="C00000"/>
            <w:noWrap/>
            <w:vAlign w:val="center"/>
            <w:hideMark/>
          </w:tcPr>
          <w:p w14:paraId="11AF02BA" w14:textId="77777777" w:rsidR="002679BF" w:rsidRPr="002679BF" w:rsidRDefault="002679BF" w:rsidP="002679BF">
            <w:pPr>
              <w:spacing w:after="0" w:line="240" w:lineRule="auto"/>
              <w:jc w:val="center"/>
              <w:rPr>
                <w:rFonts w:ascii="Arial" w:eastAsia="Times New Roman" w:hAnsi="Arial" w:cs="Arial"/>
                <w:b/>
                <w:bCs/>
                <w:color w:val="FFFFFF"/>
                <w:sz w:val="20"/>
                <w:szCs w:val="20"/>
                <w:lang w:eastAsia="en-IN"/>
              </w:rPr>
            </w:pPr>
            <w:r w:rsidRPr="002679BF">
              <w:rPr>
                <w:rFonts w:ascii="Arial" w:eastAsia="Times New Roman" w:hAnsi="Arial" w:cs="Arial"/>
                <w:b/>
                <w:bCs/>
                <w:color w:val="FFFFFF"/>
                <w:sz w:val="20"/>
                <w:szCs w:val="20"/>
                <w:lang w:val="en-US" w:eastAsia="en-IN"/>
              </w:rPr>
              <w:t>2021E</w:t>
            </w:r>
          </w:p>
        </w:tc>
        <w:tc>
          <w:tcPr>
            <w:tcW w:w="784" w:type="dxa"/>
            <w:tcBorders>
              <w:top w:val="single" w:sz="8" w:space="0" w:color="auto"/>
              <w:left w:val="nil"/>
              <w:bottom w:val="single" w:sz="8" w:space="0" w:color="auto"/>
              <w:right w:val="single" w:sz="8" w:space="0" w:color="auto"/>
            </w:tcBorders>
            <w:shd w:val="clear" w:color="000000" w:fill="C00000"/>
            <w:noWrap/>
            <w:vAlign w:val="center"/>
            <w:hideMark/>
          </w:tcPr>
          <w:p w14:paraId="02085046" w14:textId="77777777" w:rsidR="002679BF" w:rsidRPr="002679BF" w:rsidRDefault="002679BF" w:rsidP="002679BF">
            <w:pPr>
              <w:spacing w:after="0" w:line="240" w:lineRule="auto"/>
              <w:jc w:val="center"/>
              <w:rPr>
                <w:rFonts w:ascii="Arial" w:eastAsia="Times New Roman" w:hAnsi="Arial" w:cs="Arial"/>
                <w:b/>
                <w:bCs/>
                <w:color w:val="FFFFFF"/>
                <w:sz w:val="20"/>
                <w:szCs w:val="20"/>
                <w:lang w:eastAsia="en-IN"/>
              </w:rPr>
            </w:pPr>
            <w:r w:rsidRPr="002679BF">
              <w:rPr>
                <w:rFonts w:ascii="Arial" w:eastAsia="Times New Roman" w:hAnsi="Arial" w:cs="Arial"/>
                <w:b/>
                <w:bCs/>
                <w:color w:val="FFFFFF"/>
                <w:sz w:val="20"/>
                <w:szCs w:val="20"/>
                <w:lang w:val="en-US" w:eastAsia="en-IN"/>
              </w:rPr>
              <w:t>2025F</w:t>
            </w:r>
          </w:p>
        </w:tc>
        <w:tc>
          <w:tcPr>
            <w:tcW w:w="784" w:type="dxa"/>
            <w:tcBorders>
              <w:top w:val="single" w:sz="8" w:space="0" w:color="auto"/>
              <w:left w:val="nil"/>
              <w:bottom w:val="single" w:sz="8" w:space="0" w:color="auto"/>
              <w:right w:val="single" w:sz="8" w:space="0" w:color="auto"/>
            </w:tcBorders>
            <w:shd w:val="clear" w:color="000000" w:fill="C00000"/>
            <w:noWrap/>
            <w:vAlign w:val="center"/>
            <w:hideMark/>
          </w:tcPr>
          <w:p w14:paraId="13FC3179" w14:textId="77777777" w:rsidR="002679BF" w:rsidRPr="002679BF" w:rsidRDefault="002679BF" w:rsidP="002679BF">
            <w:pPr>
              <w:spacing w:after="0" w:line="240" w:lineRule="auto"/>
              <w:jc w:val="center"/>
              <w:rPr>
                <w:rFonts w:ascii="Arial" w:eastAsia="Times New Roman" w:hAnsi="Arial" w:cs="Arial"/>
                <w:b/>
                <w:bCs/>
                <w:color w:val="FFFFFF"/>
                <w:sz w:val="20"/>
                <w:szCs w:val="20"/>
                <w:lang w:eastAsia="en-IN"/>
              </w:rPr>
            </w:pPr>
            <w:r w:rsidRPr="002679BF">
              <w:rPr>
                <w:rFonts w:ascii="Arial" w:eastAsia="Times New Roman" w:hAnsi="Arial" w:cs="Arial"/>
                <w:b/>
                <w:bCs/>
                <w:color w:val="FFFFFF"/>
                <w:sz w:val="20"/>
                <w:szCs w:val="20"/>
                <w:lang w:val="en-US" w:eastAsia="en-IN"/>
              </w:rPr>
              <w:t>2030F</w:t>
            </w:r>
          </w:p>
        </w:tc>
      </w:tr>
      <w:tr w:rsidR="002679BF" w:rsidRPr="002679BF" w14:paraId="72FAB44A" w14:textId="77777777" w:rsidTr="00672393">
        <w:trPr>
          <w:trHeight w:val="345"/>
        </w:trPr>
        <w:tc>
          <w:tcPr>
            <w:tcW w:w="2167" w:type="dxa"/>
            <w:tcBorders>
              <w:top w:val="nil"/>
              <w:left w:val="single" w:sz="8" w:space="0" w:color="auto"/>
              <w:bottom w:val="single" w:sz="8" w:space="0" w:color="auto"/>
              <w:right w:val="single" w:sz="8" w:space="0" w:color="auto"/>
            </w:tcBorders>
            <w:shd w:val="clear" w:color="000000" w:fill="FFFFFF"/>
            <w:noWrap/>
            <w:vAlign w:val="center"/>
            <w:hideMark/>
          </w:tcPr>
          <w:p w14:paraId="7B3DAC8E" w14:textId="77777777" w:rsidR="002679BF" w:rsidRPr="002679BF" w:rsidRDefault="002679BF" w:rsidP="002679BF">
            <w:pPr>
              <w:spacing w:after="0" w:line="240" w:lineRule="auto"/>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Pipes &amp; Tanks</w:t>
            </w:r>
          </w:p>
        </w:tc>
        <w:tc>
          <w:tcPr>
            <w:tcW w:w="1678" w:type="dxa"/>
            <w:tcBorders>
              <w:top w:val="nil"/>
              <w:left w:val="nil"/>
              <w:bottom w:val="single" w:sz="8" w:space="0" w:color="auto"/>
              <w:right w:val="single" w:sz="8" w:space="0" w:color="auto"/>
            </w:tcBorders>
            <w:shd w:val="clear" w:color="000000" w:fill="FFFFFF"/>
            <w:noWrap/>
            <w:vAlign w:val="center"/>
            <w:hideMark/>
          </w:tcPr>
          <w:p w14:paraId="0811AEAA" w14:textId="77777777" w:rsidR="002679BF" w:rsidRPr="002679BF" w:rsidRDefault="002679BF" w:rsidP="002679BF">
            <w:pPr>
              <w:spacing w:after="0" w:line="240" w:lineRule="auto"/>
              <w:jc w:val="center"/>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91</w:t>
            </w:r>
          </w:p>
        </w:tc>
        <w:tc>
          <w:tcPr>
            <w:tcW w:w="782" w:type="dxa"/>
            <w:tcBorders>
              <w:top w:val="nil"/>
              <w:left w:val="nil"/>
              <w:bottom w:val="single" w:sz="8" w:space="0" w:color="auto"/>
              <w:right w:val="single" w:sz="8" w:space="0" w:color="auto"/>
            </w:tcBorders>
            <w:shd w:val="clear" w:color="000000" w:fill="FFFFFF"/>
            <w:noWrap/>
            <w:vAlign w:val="center"/>
            <w:hideMark/>
          </w:tcPr>
          <w:p w14:paraId="2966529A" w14:textId="77777777" w:rsidR="002679BF" w:rsidRPr="002679BF" w:rsidRDefault="002679BF" w:rsidP="002679BF">
            <w:pPr>
              <w:spacing w:after="0" w:line="240" w:lineRule="auto"/>
              <w:jc w:val="center"/>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93</w:t>
            </w:r>
          </w:p>
        </w:tc>
        <w:tc>
          <w:tcPr>
            <w:tcW w:w="782" w:type="dxa"/>
            <w:tcBorders>
              <w:top w:val="nil"/>
              <w:left w:val="nil"/>
              <w:bottom w:val="single" w:sz="8" w:space="0" w:color="auto"/>
              <w:right w:val="single" w:sz="8" w:space="0" w:color="auto"/>
            </w:tcBorders>
            <w:shd w:val="clear" w:color="000000" w:fill="FFFFFF"/>
            <w:noWrap/>
            <w:vAlign w:val="center"/>
            <w:hideMark/>
          </w:tcPr>
          <w:p w14:paraId="557BA32E" w14:textId="77777777" w:rsidR="002679BF" w:rsidRPr="002679BF" w:rsidRDefault="002679BF" w:rsidP="002679BF">
            <w:pPr>
              <w:spacing w:after="0" w:line="240" w:lineRule="auto"/>
              <w:jc w:val="center"/>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96</w:t>
            </w:r>
          </w:p>
        </w:tc>
        <w:tc>
          <w:tcPr>
            <w:tcW w:w="782" w:type="dxa"/>
            <w:tcBorders>
              <w:top w:val="nil"/>
              <w:left w:val="nil"/>
              <w:bottom w:val="single" w:sz="8" w:space="0" w:color="auto"/>
              <w:right w:val="single" w:sz="8" w:space="0" w:color="auto"/>
            </w:tcBorders>
            <w:shd w:val="clear" w:color="000000" w:fill="FFFFFF"/>
            <w:noWrap/>
            <w:vAlign w:val="center"/>
            <w:hideMark/>
          </w:tcPr>
          <w:p w14:paraId="032FEF43" w14:textId="77777777" w:rsidR="002679BF" w:rsidRPr="002679BF" w:rsidRDefault="002679BF" w:rsidP="002679BF">
            <w:pPr>
              <w:spacing w:after="0" w:line="240" w:lineRule="auto"/>
              <w:jc w:val="center"/>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101</w:t>
            </w:r>
          </w:p>
        </w:tc>
        <w:tc>
          <w:tcPr>
            <w:tcW w:w="782" w:type="dxa"/>
            <w:tcBorders>
              <w:top w:val="nil"/>
              <w:left w:val="nil"/>
              <w:bottom w:val="single" w:sz="8" w:space="0" w:color="auto"/>
              <w:right w:val="single" w:sz="8" w:space="0" w:color="auto"/>
            </w:tcBorders>
            <w:shd w:val="clear" w:color="000000" w:fill="FFFFFF"/>
            <w:noWrap/>
            <w:vAlign w:val="center"/>
            <w:hideMark/>
          </w:tcPr>
          <w:p w14:paraId="60FA7EC2" w14:textId="77777777" w:rsidR="002679BF" w:rsidRPr="002679BF" w:rsidRDefault="002679BF" w:rsidP="002679BF">
            <w:pPr>
              <w:spacing w:after="0" w:line="240" w:lineRule="auto"/>
              <w:jc w:val="center"/>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104</w:t>
            </w:r>
          </w:p>
        </w:tc>
        <w:tc>
          <w:tcPr>
            <w:tcW w:w="782" w:type="dxa"/>
            <w:tcBorders>
              <w:top w:val="nil"/>
              <w:left w:val="nil"/>
              <w:bottom w:val="single" w:sz="8" w:space="0" w:color="auto"/>
              <w:right w:val="single" w:sz="8" w:space="0" w:color="auto"/>
            </w:tcBorders>
            <w:shd w:val="clear" w:color="000000" w:fill="FFFFFF"/>
            <w:noWrap/>
            <w:vAlign w:val="center"/>
            <w:hideMark/>
          </w:tcPr>
          <w:p w14:paraId="04DDB2C5" w14:textId="77777777" w:rsidR="002679BF" w:rsidRPr="002679BF" w:rsidRDefault="002679BF" w:rsidP="002679BF">
            <w:pPr>
              <w:spacing w:after="0" w:line="240" w:lineRule="auto"/>
              <w:jc w:val="center"/>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97</w:t>
            </w:r>
          </w:p>
        </w:tc>
        <w:tc>
          <w:tcPr>
            <w:tcW w:w="795" w:type="dxa"/>
            <w:tcBorders>
              <w:top w:val="nil"/>
              <w:left w:val="nil"/>
              <w:bottom w:val="single" w:sz="8" w:space="0" w:color="auto"/>
              <w:right w:val="single" w:sz="8" w:space="0" w:color="auto"/>
            </w:tcBorders>
            <w:shd w:val="clear" w:color="000000" w:fill="FFFFFF"/>
            <w:noWrap/>
            <w:vAlign w:val="center"/>
            <w:hideMark/>
          </w:tcPr>
          <w:p w14:paraId="481FF553" w14:textId="77777777" w:rsidR="002679BF" w:rsidRPr="002679BF" w:rsidRDefault="002679BF" w:rsidP="002679BF">
            <w:pPr>
              <w:spacing w:after="0" w:line="240" w:lineRule="auto"/>
              <w:jc w:val="center"/>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103</w:t>
            </w:r>
          </w:p>
        </w:tc>
        <w:tc>
          <w:tcPr>
            <w:tcW w:w="784" w:type="dxa"/>
            <w:tcBorders>
              <w:top w:val="nil"/>
              <w:left w:val="nil"/>
              <w:bottom w:val="single" w:sz="8" w:space="0" w:color="auto"/>
              <w:right w:val="single" w:sz="8" w:space="0" w:color="auto"/>
            </w:tcBorders>
            <w:shd w:val="clear" w:color="000000" w:fill="FFFFFF"/>
            <w:noWrap/>
            <w:vAlign w:val="center"/>
            <w:hideMark/>
          </w:tcPr>
          <w:p w14:paraId="0D134F1E" w14:textId="77777777" w:rsidR="002679BF" w:rsidRPr="002679BF" w:rsidRDefault="002679BF" w:rsidP="002679BF">
            <w:pPr>
              <w:spacing w:after="0" w:line="240" w:lineRule="auto"/>
              <w:jc w:val="center"/>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129</w:t>
            </w:r>
          </w:p>
        </w:tc>
        <w:tc>
          <w:tcPr>
            <w:tcW w:w="784" w:type="dxa"/>
            <w:tcBorders>
              <w:top w:val="nil"/>
              <w:left w:val="nil"/>
              <w:bottom w:val="single" w:sz="8" w:space="0" w:color="auto"/>
              <w:right w:val="single" w:sz="8" w:space="0" w:color="auto"/>
            </w:tcBorders>
            <w:shd w:val="clear" w:color="000000" w:fill="FFFFFF"/>
            <w:noWrap/>
            <w:vAlign w:val="center"/>
            <w:hideMark/>
          </w:tcPr>
          <w:p w14:paraId="38CEDCD5" w14:textId="77777777" w:rsidR="002679BF" w:rsidRPr="002679BF" w:rsidRDefault="002679BF" w:rsidP="002679BF">
            <w:pPr>
              <w:spacing w:after="0" w:line="240" w:lineRule="auto"/>
              <w:jc w:val="center"/>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167</w:t>
            </w:r>
          </w:p>
        </w:tc>
      </w:tr>
      <w:tr w:rsidR="002679BF" w:rsidRPr="002679BF" w14:paraId="1A122AEE" w14:textId="77777777" w:rsidTr="00672393">
        <w:trPr>
          <w:trHeight w:val="345"/>
        </w:trPr>
        <w:tc>
          <w:tcPr>
            <w:tcW w:w="2167" w:type="dxa"/>
            <w:tcBorders>
              <w:top w:val="nil"/>
              <w:left w:val="single" w:sz="8" w:space="0" w:color="auto"/>
              <w:bottom w:val="single" w:sz="8" w:space="0" w:color="auto"/>
              <w:right w:val="single" w:sz="8" w:space="0" w:color="auto"/>
            </w:tcBorders>
            <w:shd w:val="clear" w:color="000000" w:fill="FFFFFF"/>
            <w:noWrap/>
            <w:vAlign w:val="center"/>
            <w:hideMark/>
          </w:tcPr>
          <w:p w14:paraId="16E35DB7" w14:textId="77777777" w:rsidR="002679BF" w:rsidRPr="002679BF" w:rsidRDefault="002679BF" w:rsidP="002679BF">
            <w:pPr>
              <w:spacing w:after="0" w:line="240" w:lineRule="auto"/>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Marine Components</w:t>
            </w:r>
          </w:p>
        </w:tc>
        <w:tc>
          <w:tcPr>
            <w:tcW w:w="1678" w:type="dxa"/>
            <w:tcBorders>
              <w:top w:val="nil"/>
              <w:left w:val="nil"/>
              <w:bottom w:val="single" w:sz="8" w:space="0" w:color="auto"/>
              <w:right w:val="single" w:sz="8" w:space="0" w:color="auto"/>
            </w:tcBorders>
            <w:shd w:val="clear" w:color="000000" w:fill="FFFFFF"/>
            <w:noWrap/>
            <w:vAlign w:val="center"/>
            <w:hideMark/>
          </w:tcPr>
          <w:p w14:paraId="2B8EFF70" w14:textId="77777777" w:rsidR="002679BF" w:rsidRPr="002679BF" w:rsidRDefault="002679BF" w:rsidP="002679BF">
            <w:pPr>
              <w:spacing w:after="0" w:line="240" w:lineRule="auto"/>
              <w:jc w:val="center"/>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31</w:t>
            </w:r>
          </w:p>
        </w:tc>
        <w:tc>
          <w:tcPr>
            <w:tcW w:w="782" w:type="dxa"/>
            <w:tcBorders>
              <w:top w:val="nil"/>
              <w:left w:val="nil"/>
              <w:bottom w:val="single" w:sz="8" w:space="0" w:color="auto"/>
              <w:right w:val="single" w:sz="8" w:space="0" w:color="auto"/>
            </w:tcBorders>
            <w:shd w:val="clear" w:color="000000" w:fill="FFFFFF"/>
            <w:noWrap/>
            <w:vAlign w:val="center"/>
            <w:hideMark/>
          </w:tcPr>
          <w:p w14:paraId="27EA29E1" w14:textId="77777777" w:rsidR="002679BF" w:rsidRPr="002679BF" w:rsidRDefault="002679BF" w:rsidP="002679BF">
            <w:pPr>
              <w:spacing w:after="0" w:line="240" w:lineRule="auto"/>
              <w:jc w:val="center"/>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32</w:t>
            </w:r>
          </w:p>
        </w:tc>
        <w:tc>
          <w:tcPr>
            <w:tcW w:w="782" w:type="dxa"/>
            <w:tcBorders>
              <w:top w:val="nil"/>
              <w:left w:val="nil"/>
              <w:bottom w:val="single" w:sz="8" w:space="0" w:color="auto"/>
              <w:right w:val="single" w:sz="8" w:space="0" w:color="auto"/>
            </w:tcBorders>
            <w:shd w:val="clear" w:color="000000" w:fill="FFFFFF"/>
            <w:noWrap/>
            <w:vAlign w:val="center"/>
            <w:hideMark/>
          </w:tcPr>
          <w:p w14:paraId="5D556D6F" w14:textId="77777777" w:rsidR="002679BF" w:rsidRPr="002679BF" w:rsidRDefault="002679BF" w:rsidP="002679BF">
            <w:pPr>
              <w:spacing w:after="0" w:line="240" w:lineRule="auto"/>
              <w:jc w:val="center"/>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33</w:t>
            </w:r>
          </w:p>
        </w:tc>
        <w:tc>
          <w:tcPr>
            <w:tcW w:w="782" w:type="dxa"/>
            <w:tcBorders>
              <w:top w:val="nil"/>
              <w:left w:val="nil"/>
              <w:bottom w:val="single" w:sz="8" w:space="0" w:color="auto"/>
              <w:right w:val="single" w:sz="8" w:space="0" w:color="auto"/>
            </w:tcBorders>
            <w:shd w:val="clear" w:color="000000" w:fill="FFFFFF"/>
            <w:noWrap/>
            <w:vAlign w:val="center"/>
            <w:hideMark/>
          </w:tcPr>
          <w:p w14:paraId="31542D37" w14:textId="77777777" w:rsidR="002679BF" w:rsidRPr="002679BF" w:rsidRDefault="002679BF" w:rsidP="002679BF">
            <w:pPr>
              <w:spacing w:after="0" w:line="240" w:lineRule="auto"/>
              <w:jc w:val="center"/>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34</w:t>
            </w:r>
          </w:p>
        </w:tc>
        <w:tc>
          <w:tcPr>
            <w:tcW w:w="782" w:type="dxa"/>
            <w:tcBorders>
              <w:top w:val="nil"/>
              <w:left w:val="nil"/>
              <w:bottom w:val="single" w:sz="8" w:space="0" w:color="auto"/>
              <w:right w:val="single" w:sz="8" w:space="0" w:color="auto"/>
            </w:tcBorders>
            <w:shd w:val="clear" w:color="000000" w:fill="FFFFFF"/>
            <w:noWrap/>
            <w:vAlign w:val="center"/>
            <w:hideMark/>
          </w:tcPr>
          <w:p w14:paraId="0557746C" w14:textId="77777777" w:rsidR="002679BF" w:rsidRPr="002679BF" w:rsidRDefault="002679BF" w:rsidP="002679BF">
            <w:pPr>
              <w:spacing w:after="0" w:line="240" w:lineRule="auto"/>
              <w:jc w:val="center"/>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35</w:t>
            </w:r>
          </w:p>
        </w:tc>
        <w:tc>
          <w:tcPr>
            <w:tcW w:w="782" w:type="dxa"/>
            <w:tcBorders>
              <w:top w:val="nil"/>
              <w:left w:val="nil"/>
              <w:bottom w:val="single" w:sz="8" w:space="0" w:color="auto"/>
              <w:right w:val="single" w:sz="8" w:space="0" w:color="auto"/>
            </w:tcBorders>
            <w:shd w:val="clear" w:color="000000" w:fill="FFFFFF"/>
            <w:noWrap/>
            <w:vAlign w:val="center"/>
            <w:hideMark/>
          </w:tcPr>
          <w:p w14:paraId="0719F3C2" w14:textId="77777777" w:rsidR="002679BF" w:rsidRPr="002679BF" w:rsidRDefault="002679BF" w:rsidP="002679BF">
            <w:pPr>
              <w:spacing w:after="0" w:line="240" w:lineRule="auto"/>
              <w:jc w:val="center"/>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33</w:t>
            </w:r>
          </w:p>
        </w:tc>
        <w:tc>
          <w:tcPr>
            <w:tcW w:w="795" w:type="dxa"/>
            <w:tcBorders>
              <w:top w:val="nil"/>
              <w:left w:val="nil"/>
              <w:bottom w:val="single" w:sz="8" w:space="0" w:color="auto"/>
              <w:right w:val="single" w:sz="8" w:space="0" w:color="auto"/>
            </w:tcBorders>
            <w:shd w:val="clear" w:color="000000" w:fill="FFFFFF"/>
            <w:noWrap/>
            <w:vAlign w:val="center"/>
            <w:hideMark/>
          </w:tcPr>
          <w:p w14:paraId="09A90683" w14:textId="77777777" w:rsidR="002679BF" w:rsidRPr="002679BF" w:rsidRDefault="002679BF" w:rsidP="002679BF">
            <w:pPr>
              <w:spacing w:after="0" w:line="240" w:lineRule="auto"/>
              <w:jc w:val="center"/>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35</w:t>
            </w:r>
          </w:p>
        </w:tc>
        <w:tc>
          <w:tcPr>
            <w:tcW w:w="784" w:type="dxa"/>
            <w:tcBorders>
              <w:top w:val="nil"/>
              <w:left w:val="nil"/>
              <w:bottom w:val="single" w:sz="8" w:space="0" w:color="auto"/>
              <w:right w:val="single" w:sz="8" w:space="0" w:color="auto"/>
            </w:tcBorders>
            <w:shd w:val="clear" w:color="000000" w:fill="FFFFFF"/>
            <w:noWrap/>
            <w:vAlign w:val="center"/>
            <w:hideMark/>
          </w:tcPr>
          <w:p w14:paraId="346B896F" w14:textId="77777777" w:rsidR="002679BF" w:rsidRPr="002679BF" w:rsidRDefault="002679BF" w:rsidP="002679BF">
            <w:pPr>
              <w:spacing w:after="0" w:line="240" w:lineRule="auto"/>
              <w:jc w:val="center"/>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44</w:t>
            </w:r>
          </w:p>
        </w:tc>
        <w:tc>
          <w:tcPr>
            <w:tcW w:w="784" w:type="dxa"/>
            <w:tcBorders>
              <w:top w:val="nil"/>
              <w:left w:val="nil"/>
              <w:bottom w:val="single" w:sz="8" w:space="0" w:color="auto"/>
              <w:right w:val="single" w:sz="8" w:space="0" w:color="auto"/>
            </w:tcBorders>
            <w:shd w:val="clear" w:color="000000" w:fill="FFFFFF"/>
            <w:noWrap/>
            <w:vAlign w:val="center"/>
            <w:hideMark/>
          </w:tcPr>
          <w:p w14:paraId="1C8449DB" w14:textId="77777777" w:rsidR="002679BF" w:rsidRPr="002679BF" w:rsidRDefault="002679BF" w:rsidP="002679BF">
            <w:pPr>
              <w:spacing w:after="0" w:line="240" w:lineRule="auto"/>
              <w:jc w:val="center"/>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56</w:t>
            </w:r>
          </w:p>
        </w:tc>
      </w:tr>
      <w:tr w:rsidR="002679BF" w:rsidRPr="002679BF" w14:paraId="3EEEC22F" w14:textId="77777777" w:rsidTr="00672393">
        <w:trPr>
          <w:trHeight w:val="345"/>
        </w:trPr>
        <w:tc>
          <w:tcPr>
            <w:tcW w:w="2167" w:type="dxa"/>
            <w:tcBorders>
              <w:top w:val="nil"/>
              <w:left w:val="single" w:sz="8" w:space="0" w:color="auto"/>
              <w:bottom w:val="single" w:sz="8" w:space="0" w:color="auto"/>
              <w:right w:val="single" w:sz="8" w:space="0" w:color="auto"/>
            </w:tcBorders>
            <w:shd w:val="clear" w:color="000000" w:fill="FFFFFF"/>
            <w:noWrap/>
            <w:vAlign w:val="center"/>
            <w:hideMark/>
          </w:tcPr>
          <w:p w14:paraId="4605B42B" w14:textId="77777777" w:rsidR="002679BF" w:rsidRPr="002679BF" w:rsidRDefault="002679BF" w:rsidP="002679BF">
            <w:pPr>
              <w:spacing w:after="0" w:line="240" w:lineRule="auto"/>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Renewables</w:t>
            </w:r>
          </w:p>
        </w:tc>
        <w:tc>
          <w:tcPr>
            <w:tcW w:w="1678" w:type="dxa"/>
            <w:tcBorders>
              <w:top w:val="nil"/>
              <w:left w:val="nil"/>
              <w:bottom w:val="single" w:sz="8" w:space="0" w:color="auto"/>
              <w:right w:val="single" w:sz="8" w:space="0" w:color="auto"/>
            </w:tcBorders>
            <w:shd w:val="clear" w:color="000000" w:fill="FFFFFF"/>
            <w:noWrap/>
            <w:vAlign w:val="center"/>
            <w:hideMark/>
          </w:tcPr>
          <w:p w14:paraId="63DDA8F1" w14:textId="77777777" w:rsidR="002679BF" w:rsidRPr="002679BF" w:rsidRDefault="002679BF" w:rsidP="002679BF">
            <w:pPr>
              <w:spacing w:after="0" w:line="240" w:lineRule="auto"/>
              <w:jc w:val="center"/>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10</w:t>
            </w:r>
          </w:p>
        </w:tc>
        <w:tc>
          <w:tcPr>
            <w:tcW w:w="782" w:type="dxa"/>
            <w:tcBorders>
              <w:top w:val="nil"/>
              <w:left w:val="nil"/>
              <w:bottom w:val="single" w:sz="8" w:space="0" w:color="auto"/>
              <w:right w:val="single" w:sz="8" w:space="0" w:color="auto"/>
            </w:tcBorders>
            <w:shd w:val="clear" w:color="000000" w:fill="FFFFFF"/>
            <w:noWrap/>
            <w:vAlign w:val="center"/>
            <w:hideMark/>
          </w:tcPr>
          <w:p w14:paraId="49A6FECA" w14:textId="77777777" w:rsidR="002679BF" w:rsidRPr="002679BF" w:rsidRDefault="002679BF" w:rsidP="002679BF">
            <w:pPr>
              <w:spacing w:after="0" w:line="240" w:lineRule="auto"/>
              <w:jc w:val="center"/>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10</w:t>
            </w:r>
          </w:p>
        </w:tc>
        <w:tc>
          <w:tcPr>
            <w:tcW w:w="782" w:type="dxa"/>
            <w:tcBorders>
              <w:top w:val="nil"/>
              <w:left w:val="nil"/>
              <w:bottom w:val="single" w:sz="8" w:space="0" w:color="auto"/>
              <w:right w:val="single" w:sz="8" w:space="0" w:color="auto"/>
            </w:tcBorders>
            <w:shd w:val="clear" w:color="000000" w:fill="FFFFFF"/>
            <w:noWrap/>
            <w:vAlign w:val="center"/>
            <w:hideMark/>
          </w:tcPr>
          <w:p w14:paraId="26897209" w14:textId="77777777" w:rsidR="002679BF" w:rsidRPr="002679BF" w:rsidRDefault="002679BF" w:rsidP="002679BF">
            <w:pPr>
              <w:spacing w:after="0" w:line="240" w:lineRule="auto"/>
              <w:jc w:val="center"/>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10</w:t>
            </w:r>
          </w:p>
        </w:tc>
        <w:tc>
          <w:tcPr>
            <w:tcW w:w="782" w:type="dxa"/>
            <w:tcBorders>
              <w:top w:val="nil"/>
              <w:left w:val="nil"/>
              <w:bottom w:val="single" w:sz="8" w:space="0" w:color="auto"/>
              <w:right w:val="single" w:sz="8" w:space="0" w:color="auto"/>
            </w:tcBorders>
            <w:shd w:val="clear" w:color="000000" w:fill="FFFFFF"/>
            <w:noWrap/>
            <w:vAlign w:val="center"/>
            <w:hideMark/>
          </w:tcPr>
          <w:p w14:paraId="01E89745" w14:textId="77777777" w:rsidR="002679BF" w:rsidRPr="002679BF" w:rsidRDefault="002679BF" w:rsidP="002679BF">
            <w:pPr>
              <w:spacing w:after="0" w:line="240" w:lineRule="auto"/>
              <w:jc w:val="center"/>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11</w:t>
            </w:r>
          </w:p>
        </w:tc>
        <w:tc>
          <w:tcPr>
            <w:tcW w:w="782" w:type="dxa"/>
            <w:tcBorders>
              <w:top w:val="nil"/>
              <w:left w:val="nil"/>
              <w:bottom w:val="single" w:sz="8" w:space="0" w:color="auto"/>
              <w:right w:val="single" w:sz="8" w:space="0" w:color="auto"/>
            </w:tcBorders>
            <w:shd w:val="clear" w:color="000000" w:fill="FFFFFF"/>
            <w:noWrap/>
            <w:vAlign w:val="center"/>
            <w:hideMark/>
          </w:tcPr>
          <w:p w14:paraId="52FFD6EE" w14:textId="77777777" w:rsidR="002679BF" w:rsidRPr="002679BF" w:rsidRDefault="002679BF" w:rsidP="002679BF">
            <w:pPr>
              <w:spacing w:after="0" w:line="240" w:lineRule="auto"/>
              <w:jc w:val="center"/>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11</w:t>
            </w:r>
          </w:p>
        </w:tc>
        <w:tc>
          <w:tcPr>
            <w:tcW w:w="782" w:type="dxa"/>
            <w:tcBorders>
              <w:top w:val="nil"/>
              <w:left w:val="nil"/>
              <w:bottom w:val="single" w:sz="8" w:space="0" w:color="auto"/>
              <w:right w:val="single" w:sz="8" w:space="0" w:color="auto"/>
            </w:tcBorders>
            <w:shd w:val="clear" w:color="000000" w:fill="FFFFFF"/>
            <w:noWrap/>
            <w:vAlign w:val="center"/>
            <w:hideMark/>
          </w:tcPr>
          <w:p w14:paraId="3BE55064" w14:textId="77777777" w:rsidR="002679BF" w:rsidRPr="002679BF" w:rsidRDefault="002679BF" w:rsidP="002679BF">
            <w:pPr>
              <w:spacing w:after="0" w:line="240" w:lineRule="auto"/>
              <w:jc w:val="center"/>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10</w:t>
            </w:r>
          </w:p>
        </w:tc>
        <w:tc>
          <w:tcPr>
            <w:tcW w:w="795" w:type="dxa"/>
            <w:tcBorders>
              <w:top w:val="nil"/>
              <w:left w:val="nil"/>
              <w:bottom w:val="single" w:sz="8" w:space="0" w:color="auto"/>
              <w:right w:val="single" w:sz="8" w:space="0" w:color="auto"/>
            </w:tcBorders>
            <w:shd w:val="clear" w:color="000000" w:fill="FFFFFF"/>
            <w:noWrap/>
            <w:vAlign w:val="center"/>
            <w:hideMark/>
          </w:tcPr>
          <w:p w14:paraId="6749D455" w14:textId="77777777" w:rsidR="002679BF" w:rsidRPr="002679BF" w:rsidRDefault="002679BF" w:rsidP="002679BF">
            <w:pPr>
              <w:spacing w:after="0" w:line="240" w:lineRule="auto"/>
              <w:jc w:val="center"/>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11</w:t>
            </w:r>
          </w:p>
        </w:tc>
        <w:tc>
          <w:tcPr>
            <w:tcW w:w="784" w:type="dxa"/>
            <w:tcBorders>
              <w:top w:val="nil"/>
              <w:left w:val="nil"/>
              <w:bottom w:val="single" w:sz="8" w:space="0" w:color="auto"/>
              <w:right w:val="single" w:sz="8" w:space="0" w:color="auto"/>
            </w:tcBorders>
            <w:shd w:val="clear" w:color="000000" w:fill="FFFFFF"/>
            <w:noWrap/>
            <w:vAlign w:val="center"/>
            <w:hideMark/>
          </w:tcPr>
          <w:p w14:paraId="1663B013" w14:textId="77777777" w:rsidR="002679BF" w:rsidRPr="002679BF" w:rsidRDefault="002679BF" w:rsidP="002679BF">
            <w:pPr>
              <w:spacing w:after="0" w:line="240" w:lineRule="auto"/>
              <w:jc w:val="center"/>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14</w:t>
            </w:r>
          </w:p>
        </w:tc>
        <w:tc>
          <w:tcPr>
            <w:tcW w:w="784" w:type="dxa"/>
            <w:tcBorders>
              <w:top w:val="nil"/>
              <w:left w:val="nil"/>
              <w:bottom w:val="single" w:sz="8" w:space="0" w:color="auto"/>
              <w:right w:val="single" w:sz="8" w:space="0" w:color="auto"/>
            </w:tcBorders>
            <w:shd w:val="clear" w:color="000000" w:fill="FFFFFF"/>
            <w:noWrap/>
            <w:vAlign w:val="center"/>
            <w:hideMark/>
          </w:tcPr>
          <w:p w14:paraId="096691A9" w14:textId="77777777" w:rsidR="002679BF" w:rsidRPr="002679BF" w:rsidRDefault="002679BF" w:rsidP="002679BF">
            <w:pPr>
              <w:spacing w:after="0" w:line="240" w:lineRule="auto"/>
              <w:jc w:val="center"/>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18</w:t>
            </w:r>
          </w:p>
        </w:tc>
      </w:tr>
      <w:tr w:rsidR="002679BF" w:rsidRPr="002679BF" w14:paraId="1873DB2F" w14:textId="77777777" w:rsidTr="00672393">
        <w:trPr>
          <w:trHeight w:val="345"/>
        </w:trPr>
        <w:tc>
          <w:tcPr>
            <w:tcW w:w="2167" w:type="dxa"/>
            <w:tcBorders>
              <w:top w:val="nil"/>
              <w:left w:val="single" w:sz="8" w:space="0" w:color="auto"/>
              <w:bottom w:val="single" w:sz="8" w:space="0" w:color="auto"/>
              <w:right w:val="single" w:sz="8" w:space="0" w:color="auto"/>
            </w:tcBorders>
            <w:shd w:val="clear" w:color="000000" w:fill="FFFFFF"/>
            <w:noWrap/>
            <w:vAlign w:val="center"/>
            <w:hideMark/>
          </w:tcPr>
          <w:p w14:paraId="689C4AFB" w14:textId="77777777" w:rsidR="002679BF" w:rsidRPr="002679BF" w:rsidRDefault="002679BF" w:rsidP="002679BF">
            <w:pPr>
              <w:spacing w:after="0" w:line="240" w:lineRule="auto"/>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Others</w:t>
            </w:r>
          </w:p>
        </w:tc>
        <w:tc>
          <w:tcPr>
            <w:tcW w:w="1678" w:type="dxa"/>
            <w:tcBorders>
              <w:top w:val="nil"/>
              <w:left w:val="nil"/>
              <w:bottom w:val="single" w:sz="8" w:space="0" w:color="auto"/>
              <w:right w:val="single" w:sz="8" w:space="0" w:color="auto"/>
            </w:tcBorders>
            <w:shd w:val="clear" w:color="000000" w:fill="FFFFFF"/>
            <w:noWrap/>
            <w:vAlign w:val="center"/>
            <w:hideMark/>
          </w:tcPr>
          <w:p w14:paraId="4EF56B14" w14:textId="77777777" w:rsidR="002679BF" w:rsidRPr="002679BF" w:rsidRDefault="002679BF" w:rsidP="002679BF">
            <w:pPr>
              <w:spacing w:after="0" w:line="240" w:lineRule="auto"/>
              <w:jc w:val="center"/>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21</w:t>
            </w:r>
          </w:p>
        </w:tc>
        <w:tc>
          <w:tcPr>
            <w:tcW w:w="782" w:type="dxa"/>
            <w:tcBorders>
              <w:top w:val="nil"/>
              <w:left w:val="nil"/>
              <w:bottom w:val="single" w:sz="8" w:space="0" w:color="auto"/>
              <w:right w:val="single" w:sz="8" w:space="0" w:color="auto"/>
            </w:tcBorders>
            <w:shd w:val="clear" w:color="000000" w:fill="FFFFFF"/>
            <w:noWrap/>
            <w:vAlign w:val="center"/>
            <w:hideMark/>
          </w:tcPr>
          <w:p w14:paraId="3819CDAF" w14:textId="77777777" w:rsidR="002679BF" w:rsidRPr="002679BF" w:rsidRDefault="002679BF" w:rsidP="002679BF">
            <w:pPr>
              <w:spacing w:after="0" w:line="240" w:lineRule="auto"/>
              <w:jc w:val="center"/>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22</w:t>
            </w:r>
          </w:p>
        </w:tc>
        <w:tc>
          <w:tcPr>
            <w:tcW w:w="782" w:type="dxa"/>
            <w:tcBorders>
              <w:top w:val="nil"/>
              <w:left w:val="nil"/>
              <w:bottom w:val="single" w:sz="8" w:space="0" w:color="auto"/>
              <w:right w:val="single" w:sz="8" w:space="0" w:color="auto"/>
            </w:tcBorders>
            <w:shd w:val="clear" w:color="000000" w:fill="FFFFFF"/>
            <w:noWrap/>
            <w:vAlign w:val="center"/>
            <w:hideMark/>
          </w:tcPr>
          <w:p w14:paraId="50F4903C" w14:textId="77777777" w:rsidR="002679BF" w:rsidRPr="002679BF" w:rsidRDefault="002679BF" w:rsidP="002679BF">
            <w:pPr>
              <w:spacing w:after="0" w:line="240" w:lineRule="auto"/>
              <w:jc w:val="center"/>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23</w:t>
            </w:r>
          </w:p>
        </w:tc>
        <w:tc>
          <w:tcPr>
            <w:tcW w:w="782" w:type="dxa"/>
            <w:tcBorders>
              <w:top w:val="nil"/>
              <w:left w:val="nil"/>
              <w:bottom w:val="single" w:sz="8" w:space="0" w:color="auto"/>
              <w:right w:val="single" w:sz="8" w:space="0" w:color="auto"/>
            </w:tcBorders>
            <w:shd w:val="clear" w:color="000000" w:fill="FFFFFF"/>
            <w:noWrap/>
            <w:vAlign w:val="center"/>
            <w:hideMark/>
          </w:tcPr>
          <w:p w14:paraId="514E2995" w14:textId="77777777" w:rsidR="002679BF" w:rsidRPr="002679BF" w:rsidRDefault="002679BF" w:rsidP="002679BF">
            <w:pPr>
              <w:spacing w:after="0" w:line="240" w:lineRule="auto"/>
              <w:jc w:val="center"/>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23</w:t>
            </w:r>
          </w:p>
        </w:tc>
        <w:tc>
          <w:tcPr>
            <w:tcW w:w="782" w:type="dxa"/>
            <w:tcBorders>
              <w:top w:val="nil"/>
              <w:left w:val="nil"/>
              <w:bottom w:val="single" w:sz="8" w:space="0" w:color="auto"/>
              <w:right w:val="single" w:sz="8" w:space="0" w:color="auto"/>
            </w:tcBorders>
            <w:shd w:val="clear" w:color="000000" w:fill="FFFFFF"/>
            <w:noWrap/>
            <w:vAlign w:val="center"/>
            <w:hideMark/>
          </w:tcPr>
          <w:p w14:paraId="3E9E2686" w14:textId="77777777" w:rsidR="002679BF" w:rsidRPr="002679BF" w:rsidRDefault="002679BF" w:rsidP="002679BF">
            <w:pPr>
              <w:spacing w:after="0" w:line="240" w:lineRule="auto"/>
              <w:jc w:val="center"/>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24</w:t>
            </w:r>
          </w:p>
        </w:tc>
        <w:tc>
          <w:tcPr>
            <w:tcW w:w="782" w:type="dxa"/>
            <w:tcBorders>
              <w:top w:val="nil"/>
              <w:left w:val="nil"/>
              <w:bottom w:val="single" w:sz="8" w:space="0" w:color="auto"/>
              <w:right w:val="single" w:sz="8" w:space="0" w:color="auto"/>
            </w:tcBorders>
            <w:shd w:val="clear" w:color="000000" w:fill="FFFFFF"/>
            <w:noWrap/>
            <w:vAlign w:val="center"/>
            <w:hideMark/>
          </w:tcPr>
          <w:p w14:paraId="5438C403" w14:textId="77777777" w:rsidR="002679BF" w:rsidRPr="002679BF" w:rsidRDefault="002679BF" w:rsidP="002679BF">
            <w:pPr>
              <w:spacing w:after="0" w:line="240" w:lineRule="auto"/>
              <w:jc w:val="center"/>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24</w:t>
            </w:r>
          </w:p>
        </w:tc>
        <w:tc>
          <w:tcPr>
            <w:tcW w:w="795" w:type="dxa"/>
            <w:tcBorders>
              <w:top w:val="nil"/>
              <w:left w:val="nil"/>
              <w:bottom w:val="single" w:sz="8" w:space="0" w:color="auto"/>
              <w:right w:val="single" w:sz="8" w:space="0" w:color="auto"/>
            </w:tcBorders>
            <w:shd w:val="clear" w:color="000000" w:fill="FFFFFF"/>
            <w:noWrap/>
            <w:vAlign w:val="center"/>
            <w:hideMark/>
          </w:tcPr>
          <w:p w14:paraId="20C47F0F" w14:textId="77777777" w:rsidR="002679BF" w:rsidRPr="002679BF" w:rsidRDefault="002679BF" w:rsidP="002679BF">
            <w:pPr>
              <w:spacing w:after="0" w:line="240" w:lineRule="auto"/>
              <w:jc w:val="center"/>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24</w:t>
            </w:r>
          </w:p>
        </w:tc>
        <w:tc>
          <w:tcPr>
            <w:tcW w:w="784" w:type="dxa"/>
            <w:tcBorders>
              <w:top w:val="nil"/>
              <w:left w:val="nil"/>
              <w:bottom w:val="single" w:sz="8" w:space="0" w:color="auto"/>
              <w:right w:val="single" w:sz="8" w:space="0" w:color="auto"/>
            </w:tcBorders>
            <w:shd w:val="clear" w:color="000000" w:fill="FFFFFF"/>
            <w:noWrap/>
            <w:vAlign w:val="center"/>
            <w:hideMark/>
          </w:tcPr>
          <w:p w14:paraId="2D4B1F5E" w14:textId="77777777" w:rsidR="002679BF" w:rsidRPr="002679BF" w:rsidRDefault="002679BF" w:rsidP="002679BF">
            <w:pPr>
              <w:spacing w:after="0" w:line="240" w:lineRule="auto"/>
              <w:jc w:val="center"/>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28</w:t>
            </w:r>
          </w:p>
        </w:tc>
        <w:tc>
          <w:tcPr>
            <w:tcW w:w="784" w:type="dxa"/>
            <w:tcBorders>
              <w:top w:val="nil"/>
              <w:left w:val="nil"/>
              <w:bottom w:val="single" w:sz="8" w:space="0" w:color="auto"/>
              <w:right w:val="single" w:sz="8" w:space="0" w:color="auto"/>
            </w:tcBorders>
            <w:shd w:val="clear" w:color="000000" w:fill="FFFFFF"/>
            <w:noWrap/>
            <w:vAlign w:val="center"/>
            <w:hideMark/>
          </w:tcPr>
          <w:p w14:paraId="35FF267A" w14:textId="77777777" w:rsidR="002679BF" w:rsidRPr="002679BF" w:rsidRDefault="002679BF" w:rsidP="002679BF">
            <w:pPr>
              <w:spacing w:after="0" w:line="240" w:lineRule="auto"/>
              <w:jc w:val="center"/>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34</w:t>
            </w:r>
          </w:p>
        </w:tc>
      </w:tr>
      <w:tr w:rsidR="002679BF" w:rsidRPr="002679BF" w14:paraId="35049941" w14:textId="77777777" w:rsidTr="00672393">
        <w:trPr>
          <w:trHeight w:val="345"/>
        </w:trPr>
        <w:tc>
          <w:tcPr>
            <w:tcW w:w="2167" w:type="dxa"/>
            <w:tcBorders>
              <w:top w:val="nil"/>
              <w:left w:val="single" w:sz="8" w:space="0" w:color="auto"/>
              <w:bottom w:val="single" w:sz="8" w:space="0" w:color="auto"/>
              <w:right w:val="single" w:sz="8" w:space="0" w:color="auto"/>
            </w:tcBorders>
            <w:shd w:val="clear" w:color="000000" w:fill="FFFFFF"/>
            <w:noWrap/>
            <w:vAlign w:val="center"/>
            <w:hideMark/>
          </w:tcPr>
          <w:p w14:paraId="2FAC4AC7" w14:textId="77777777" w:rsidR="002679BF" w:rsidRPr="002679BF" w:rsidRDefault="002679BF" w:rsidP="002679BF">
            <w:pPr>
              <w:spacing w:after="0" w:line="240" w:lineRule="auto"/>
              <w:rPr>
                <w:rFonts w:ascii="Arial" w:eastAsia="Times New Roman" w:hAnsi="Arial" w:cs="Arial"/>
                <w:b/>
                <w:bCs/>
                <w:color w:val="000000"/>
                <w:sz w:val="20"/>
                <w:szCs w:val="20"/>
                <w:lang w:eastAsia="en-IN"/>
              </w:rPr>
            </w:pPr>
            <w:r w:rsidRPr="002679BF">
              <w:rPr>
                <w:rFonts w:ascii="Arial" w:eastAsia="Times New Roman" w:hAnsi="Arial" w:cs="Arial"/>
                <w:b/>
                <w:bCs/>
                <w:color w:val="000000"/>
                <w:sz w:val="20"/>
                <w:szCs w:val="20"/>
                <w:lang w:eastAsia="en-IN"/>
              </w:rPr>
              <w:t>Total</w:t>
            </w:r>
          </w:p>
        </w:tc>
        <w:tc>
          <w:tcPr>
            <w:tcW w:w="1678" w:type="dxa"/>
            <w:tcBorders>
              <w:top w:val="nil"/>
              <w:left w:val="nil"/>
              <w:bottom w:val="single" w:sz="8" w:space="0" w:color="auto"/>
              <w:right w:val="single" w:sz="8" w:space="0" w:color="auto"/>
            </w:tcBorders>
            <w:shd w:val="clear" w:color="000000" w:fill="FFFFFF"/>
            <w:noWrap/>
            <w:vAlign w:val="center"/>
            <w:hideMark/>
          </w:tcPr>
          <w:p w14:paraId="7FBD90AD" w14:textId="77777777" w:rsidR="002679BF" w:rsidRPr="002679BF" w:rsidRDefault="002679BF" w:rsidP="002679BF">
            <w:pPr>
              <w:spacing w:after="0" w:line="240" w:lineRule="auto"/>
              <w:jc w:val="center"/>
              <w:rPr>
                <w:rFonts w:ascii="Arial" w:eastAsia="Times New Roman" w:hAnsi="Arial" w:cs="Arial"/>
                <w:b/>
                <w:bCs/>
                <w:color w:val="000000"/>
                <w:sz w:val="20"/>
                <w:szCs w:val="20"/>
                <w:lang w:eastAsia="en-IN"/>
              </w:rPr>
            </w:pPr>
            <w:r w:rsidRPr="002679BF">
              <w:rPr>
                <w:rFonts w:ascii="Arial" w:eastAsia="Times New Roman" w:hAnsi="Arial" w:cs="Arial"/>
                <w:b/>
                <w:bCs/>
                <w:color w:val="000000"/>
                <w:sz w:val="20"/>
                <w:szCs w:val="20"/>
                <w:lang w:eastAsia="en-IN"/>
              </w:rPr>
              <w:t>153</w:t>
            </w:r>
          </w:p>
        </w:tc>
        <w:tc>
          <w:tcPr>
            <w:tcW w:w="782" w:type="dxa"/>
            <w:tcBorders>
              <w:top w:val="nil"/>
              <w:left w:val="nil"/>
              <w:bottom w:val="single" w:sz="8" w:space="0" w:color="auto"/>
              <w:right w:val="single" w:sz="8" w:space="0" w:color="auto"/>
            </w:tcBorders>
            <w:shd w:val="clear" w:color="000000" w:fill="FFFFFF"/>
            <w:noWrap/>
            <w:vAlign w:val="center"/>
            <w:hideMark/>
          </w:tcPr>
          <w:p w14:paraId="26643BA1" w14:textId="77777777" w:rsidR="002679BF" w:rsidRPr="002679BF" w:rsidRDefault="002679BF" w:rsidP="002679BF">
            <w:pPr>
              <w:spacing w:after="0" w:line="240" w:lineRule="auto"/>
              <w:jc w:val="center"/>
              <w:rPr>
                <w:rFonts w:ascii="Arial" w:eastAsia="Times New Roman" w:hAnsi="Arial" w:cs="Arial"/>
                <w:b/>
                <w:bCs/>
                <w:color w:val="000000"/>
                <w:sz w:val="20"/>
                <w:szCs w:val="20"/>
                <w:lang w:eastAsia="en-IN"/>
              </w:rPr>
            </w:pPr>
            <w:r w:rsidRPr="002679BF">
              <w:rPr>
                <w:rFonts w:ascii="Arial" w:eastAsia="Times New Roman" w:hAnsi="Arial" w:cs="Arial"/>
                <w:b/>
                <w:bCs/>
                <w:color w:val="000000"/>
                <w:sz w:val="20"/>
                <w:szCs w:val="20"/>
                <w:lang w:eastAsia="en-IN"/>
              </w:rPr>
              <w:t>157</w:t>
            </w:r>
          </w:p>
        </w:tc>
        <w:tc>
          <w:tcPr>
            <w:tcW w:w="782" w:type="dxa"/>
            <w:tcBorders>
              <w:top w:val="nil"/>
              <w:left w:val="nil"/>
              <w:bottom w:val="single" w:sz="8" w:space="0" w:color="auto"/>
              <w:right w:val="single" w:sz="8" w:space="0" w:color="auto"/>
            </w:tcBorders>
            <w:shd w:val="clear" w:color="000000" w:fill="FFFFFF"/>
            <w:noWrap/>
            <w:vAlign w:val="center"/>
            <w:hideMark/>
          </w:tcPr>
          <w:p w14:paraId="6E504FD9" w14:textId="77777777" w:rsidR="002679BF" w:rsidRPr="002679BF" w:rsidRDefault="002679BF" w:rsidP="002679BF">
            <w:pPr>
              <w:spacing w:after="0" w:line="240" w:lineRule="auto"/>
              <w:jc w:val="center"/>
              <w:rPr>
                <w:rFonts w:ascii="Arial" w:eastAsia="Times New Roman" w:hAnsi="Arial" w:cs="Arial"/>
                <w:b/>
                <w:bCs/>
                <w:color w:val="000000"/>
                <w:sz w:val="20"/>
                <w:szCs w:val="20"/>
                <w:lang w:eastAsia="en-IN"/>
              </w:rPr>
            </w:pPr>
            <w:r w:rsidRPr="002679BF">
              <w:rPr>
                <w:rFonts w:ascii="Arial" w:eastAsia="Times New Roman" w:hAnsi="Arial" w:cs="Arial"/>
                <w:b/>
                <w:bCs/>
                <w:color w:val="000000"/>
                <w:sz w:val="20"/>
                <w:szCs w:val="20"/>
                <w:lang w:eastAsia="en-IN"/>
              </w:rPr>
              <w:t>162</w:t>
            </w:r>
          </w:p>
        </w:tc>
        <w:tc>
          <w:tcPr>
            <w:tcW w:w="782" w:type="dxa"/>
            <w:tcBorders>
              <w:top w:val="nil"/>
              <w:left w:val="nil"/>
              <w:bottom w:val="single" w:sz="8" w:space="0" w:color="auto"/>
              <w:right w:val="single" w:sz="8" w:space="0" w:color="auto"/>
            </w:tcBorders>
            <w:shd w:val="clear" w:color="000000" w:fill="FFFFFF"/>
            <w:noWrap/>
            <w:vAlign w:val="center"/>
            <w:hideMark/>
          </w:tcPr>
          <w:p w14:paraId="1A143929" w14:textId="77777777" w:rsidR="002679BF" w:rsidRPr="002679BF" w:rsidRDefault="002679BF" w:rsidP="002679BF">
            <w:pPr>
              <w:spacing w:after="0" w:line="240" w:lineRule="auto"/>
              <w:jc w:val="center"/>
              <w:rPr>
                <w:rFonts w:ascii="Arial" w:eastAsia="Times New Roman" w:hAnsi="Arial" w:cs="Arial"/>
                <w:b/>
                <w:bCs/>
                <w:color w:val="000000"/>
                <w:sz w:val="20"/>
                <w:szCs w:val="20"/>
                <w:lang w:eastAsia="en-IN"/>
              </w:rPr>
            </w:pPr>
            <w:r w:rsidRPr="002679BF">
              <w:rPr>
                <w:rFonts w:ascii="Arial" w:eastAsia="Times New Roman" w:hAnsi="Arial" w:cs="Arial"/>
                <w:b/>
                <w:bCs/>
                <w:color w:val="000000"/>
                <w:sz w:val="20"/>
                <w:szCs w:val="20"/>
                <w:lang w:eastAsia="en-IN"/>
              </w:rPr>
              <w:t>169</w:t>
            </w:r>
          </w:p>
        </w:tc>
        <w:tc>
          <w:tcPr>
            <w:tcW w:w="782" w:type="dxa"/>
            <w:tcBorders>
              <w:top w:val="nil"/>
              <w:left w:val="nil"/>
              <w:bottom w:val="single" w:sz="8" w:space="0" w:color="auto"/>
              <w:right w:val="single" w:sz="8" w:space="0" w:color="auto"/>
            </w:tcBorders>
            <w:shd w:val="clear" w:color="000000" w:fill="FFFFFF"/>
            <w:noWrap/>
            <w:vAlign w:val="center"/>
            <w:hideMark/>
          </w:tcPr>
          <w:p w14:paraId="14E1A127" w14:textId="77777777" w:rsidR="002679BF" w:rsidRPr="002679BF" w:rsidRDefault="002679BF" w:rsidP="002679BF">
            <w:pPr>
              <w:spacing w:after="0" w:line="240" w:lineRule="auto"/>
              <w:jc w:val="center"/>
              <w:rPr>
                <w:rFonts w:ascii="Arial" w:eastAsia="Times New Roman" w:hAnsi="Arial" w:cs="Arial"/>
                <w:b/>
                <w:bCs/>
                <w:color w:val="000000"/>
                <w:sz w:val="20"/>
                <w:szCs w:val="20"/>
                <w:lang w:eastAsia="en-IN"/>
              </w:rPr>
            </w:pPr>
            <w:r w:rsidRPr="002679BF">
              <w:rPr>
                <w:rFonts w:ascii="Arial" w:eastAsia="Times New Roman" w:hAnsi="Arial" w:cs="Arial"/>
                <w:b/>
                <w:bCs/>
                <w:color w:val="000000"/>
                <w:sz w:val="20"/>
                <w:szCs w:val="20"/>
                <w:lang w:eastAsia="en-IN"/>
              </w:rPr>
              <w:t>174</w:t>
            </w:r>
          </w:p>
        </w:tc>
        <w:tc>
          <w:tcPr>
            <w:tcW w:w="782" w:type="dxa"/>
            <w:tcBorders>
              <w:top w:val="nil"/>
              <w:left w:val="nil"/>
              <w:bottom w:val="single" w:sz="8" w:space="0" w:color="auto"/>
              <w:right w:val="single" w:sz="8" w:space="0" w:color="auto"/>
            </w:tcBorders>
            <w:shd w:val="clear" w:color="000000" w:fill="FFFFFF"/>
            <w:noWrap/>
            <w:vAlign w:val="center"/>
            <w:hideMark/>
          </w:tcPr>
          <w:p w14:paraId="2EF0250B" w14:textId="77777777" w:rsidR="002679BF" w:rsidRPr="002679BF" w:rsidRDefault="002679BF" w:rsidP="002679BF">
            <w:pPr>
              <w:spacing w:after="0" w:line="240" w:lineRule="auto"/>
              <w:jc w:val="center"/>
              <w:rPr>
                <w:rFonts w:ascii="Arial" w:eastAsia="Times New Roman" w:hAnsi="Arial" w:cs="Arial"/>
                <w:b/>
                <w:bCs/>
                <w:color w:val="000000"/>
                <w:sz w:val="20"/>
                <w:szCs w:val="20"/>
                <w:lang w:eastAsia="en-IN"/>
              </w:rPr>
            </w:pPr>
            <w:r w:rsidRPr="002679BF">
              <w:rPr>
                <w:rFonts w:ascii="Arial" w:eastAsia="Times New Roman" w:hAnsi="Arial" w:cs="Arial"/>
                <w:b/>
                <w:bCs/>
                <w:color w:val="000000"/>
                <w:sz w:val="20"/>
                <w:szCs w:val="20"/>
                <w:lang w:eastAsia="en-IN"/>
              </w:rPr>
              <w:t>164</w:t>
            </w:r>
          </w:p>
        </w:tc>
        <w:tc>
          <w:tcPr>
            <w:tcW w:w="795" w:type="dxa"/>
            <w:tcBorders>
              <w:top w:val="nil"/>
              <w:left w:val="nil"/>
              <w:bottom w:val="single" w:sz="8" w:space="0" w:color="auto"/>
              <w:right w:val="single" w:sz="8" w:space="0" w:color="auto"/>
            </w:tcBorders>
            <w:shd w:val="clear" w:color="000000" w:fill="FFFFFF"/>
            <w:noWrap/>
            <w:vAlign w:val="center"/>
            <w:hideMark/>
          </w:tcPr>
          <w:p w14:paraId="4DC9E299" w14:textId="77777777" w:rsidR="002679BF" w:rsidRPr="002679BF" w:rsidRDefault="002679BF" w:rsidP="002679BF">
            <w:pPr>
              <w:spacing w:after="0" w:line="240" w:lineRule="auto"/>
              <w:jc w:val="center"/>
              <w:rPr>
                <w:rFonts w:ascii="Arial" w:eastAsia="Times New Roman" w:hAnsi="Arial" w:cs="Arial"/>
                <w:b/>
                <w:bCs/>
                <w:color w:val="000000"/>
                <w:sz w:val="20"/>
                <w:szCs w:val="20"/>
                <w:lang w:eastAsia="en-IN"/>
              </w:rPr>
            </w:pPr>
            <w:r w:rsidRPr="002679BF">
              <w:rPr>
                <w:rFonts w:ascii="Arial" w:eastAsia="Times New Roman" w:hAnsi="Arial" w:cs="Arial"/>
                <w:b/>
                <w:bCs/>
                <w:color w:val="000000"/>
                <w:sz w:val="20"/>
                <w:szCs w:val="20"/>
                <w:lang w:eastAsia="en-IN"/>
              </w:rPr>
              <w:t>173</w:t>
            </w:r>
          </w:p>
        </w:tc>
        <w:tc>
          <w:tcPr>
            <w:tcW w:w="784" w:type="dxa"/>
            <w:tcBorders>
              <w:top w:val="nil"/>
              <w:left w:val="nil"/>
              <w:bottom w:val="single" w:sz="8" w:space="0" w:color="auto"/>
              <w:right w:val="single" w:sz="8" w:space="0" w:color="auto"/>
            </w:tcBorders>
            <w:shd w:val="clear" w:color="000000" w:fill="FFFFFF"/>
            <w:noWrap/>
            <w:vAlign w:val="center"/>
            <w:hideMark/>
          </w:tcPr>
          <w:p w14:paraId="5506EBFC" w14:textId="77777777" w:rsidR="002679BF" w:rsidRPr="002679BF" w:rsidRDefault="002679BF" w:rsidP="002679BF">
            <w:pPr>
              <w:spacing w:after="0" w:line="240" w:lineRule="auto"/>
              <w:jc w:val="center"/>
              <w:rPr>
                <w:rFonts w:ascii="Arial" w:eastAsia="Times New Roman" w:hAnsi="Arial" w:cs="Arial"/>
                <w:b/>
                <w:bCs/>
                <w:color w:val="000000"/>
                <w:sz w:val="20"/>
                <w:szCs w:val="20"/>
                <w:lang w:eastAsia="en-IN"/>
              </w:rPr>
            </w:pPr>
            <w:r w:rsidRPr="002679BF">
              <w:rPr>
                <w:rFonts w:ascii="Arial" w:eastAsia="Times New Roman" w:hAnsi="Arial" w:cs="Arial"/>
                <w:b/>
                <w:bCs/>
                <w:color w:val="000000"/>
                <w:sz w:val="20"/>
                <w:szCs w:val="20"/>
                <w:lang w:eastAsia="en-IN"/>
              </w:rPr>
              <w:t>215</w:t>
            </w:r>
          </w:p>
        </w:tc>
        <w:tc>
          <w:tcPr>
            <w:tcW w:w="784" w:type="dxa"/>
            <w:tcBorders>
              <w:top w:val="nil"/>
              <w:left w:val="nil"/>
              <w:bottom w:val="single" w:sz="8" w:space="0" w:color="auto"/>
              <w:right w:val="single" w:sz="8" w:space="0" w:color="auto"/>
            </w:tcBorders>
            <w:shd w:val="clear" w:color="000000" w:fill="FFFFFF"/>
            <w:noWrap/>
            <w:vAlign w:val="center"/>
            <w:hideMark/>
          </w:tcPr>
          <w:p w14:paraId="05980BAD" w14:textId="77777777" w:rsidR="002679BF" w:rsidRPr="002679BF" w:rsidRDefault="002679BF" w:rsidP="002679BF">
            <w:pPr>
              <w:spacing w:after="0" w:line="240" w:lineRule="auto"/>
              <w:jc w:val="center"/>
              <w:rPr>
                <w:rFonts w:ascii="Arial" w:eastAsia="Times New Roman" w:hAnsi="Arial" w:cs="Arial"/>
                <w:b/>
                <w:bCs/>
                <w:color w:val="000000"/>
                <w:sz w:val="20"/>
                <w:szCs w:val="20"/>
                <w:lang w:eastAsia="en-IN"/>
              </w:rPr>
            </w:pPr>
            <w:r w:rsidRPr="002679BF">
              <w:rPr>
                <w:rFonts w:ascii="Arial" w:eastAsia="Times New Roman" w:hAnsi="Arial" w:cs="Arial"/>
                <w:b/>
                <w:bCs/>
                <w:color w:val="000000"/>
                <w:sz w:val="20"/>
                <w:szCs w:val="20"/>
                <w:lang w:eastAsia="en-IN"/>
              </w:rPr>
              <w:t>275</w:t>
            </w:r>
          </w:p>
        </w:tc>
      </w:tr>
    </w:tbl>
    <w:p w14:paraId="3C357753" w14:textId="1C7D2A56" w:rsidR="009531BD" w:rsidRDefault="00672393" w:rsidP="006721C8">
      <w:pPr>
        <w:spacing w:line="360" w:lineRule="auto"/>
        <w:jc w:val="both"/>
        <w:rPr>
          <w:rFonts w:ascii="Arial" w:hAnsi="Arial" w:cs="Arial"/>
          <w:color w:val="000000" w:themeColor="text1"/>
          <w:sz w:val="24"/>
          <w:szCs w:val="24"/>
        </w:rPr>
      </w:pPr>
      <w:r w:rsidRPr="002B5730">
        <w:rPr>
          <w:b/>
          <w:noProof/>
          <w:color w:val="000000" w:themeColor="text1"/>
        </w:rPr>
        <mc:AlternateContent>
          <mc:Choice Requires="wps">
            <w:drawing>
              <wp:anchor distT="0" distB="0" distL="114300" distR="114300" simplePos="0" relativeHeight="252483584" behindDoc="0" locked="0" layoutInCell="1" allowOverlap="1" wp14:anchorId="08928A63" wp14:editId="4DF1C9FD">
                <wp:simplePos x="0" y="0"/>
                <wp:positionH relativeFrom="margin">
                  <wp:posOffset>3303905</wp:posOffset>
                </wp:positionH>
                <wp:positionV relativeFrom="paragraph">
                  <wp:posOffset>55880</wp:posOffset>
                </wp:positionV>
                <wp:extent cx="3259455" cy="409575"/>
                <wp:effectExtent l="0" t="0" r="0" b="0"/>
                <wp:wrapNone/>
                <wp:docPr id="1270" name="TextBox 4"/>
                <wp:cNvGraphicFramePr/>
                <a:graphic xmlns:a="http://schemas.openxmlformats.org/drawingml/2006/main">
                  <a:graphicData uri="http://schemas.microsoft.com/office/word/2010/wordprocessingShape">
                    <wps:wsp>
                      <wps:cNvSpPr txBox="1"/>
                      <wps:spPr>
                        <a:xfrm>
                          <a:off x="0" y="0"/>
                          <a:ext cx="3259455" cy="409575"/>
                        </a:xfrm>
                        <a:prstGeom prst="rect">
                          <a:avLst/>
                        </a:prstGeom>
                        <a:noFill/>
                      </wps:spPr>
                      <wps:txbx>
                        <w:txbxContent>
                          <w:p w14:paraId="4B9123D1" w14:textId="77777777" w:rsidR="008D1421" w:rsidRPr="00687E98" w:rsidRDefault="008D1421" w:rsidP="008D1421">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Others include Défense, Aerospace, Electrical and electronics etc.</w:t>
                            </w:r>
                          </w:p>
                          <w:p w14:paraId="1A17F37A" w14:textId="77777777" w:rsidR="008D1421" w:rsidRPr="00687E98" w:rsidRDefault="008D1421" w:rsidP="008D1421">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08928A63" id="_x0000_s1099" type="#_x0000_t202" style="position:absolute;left:0;text-align:left;margin-left:260.15pt;margin-top:4.4pt;width:256.65pt;height:32.25pt;z-index:252483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" filled="f" stroked="f">
                <v:textbox>
                  <w:txbxContent>
                    <w:p w14:paraId="4B9123D1" w14:textId="77777777" w:rsidR="008D1421" w:rsidRPr="00687E98" w:rsidRDefault="008D1421" w:rsidP="008D1421">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Others include Défense, Aerospace, Electrical and electronics etc.</w:t>
                      </w:r>
                    </w:p>
                    <w:p w14:paraId="1A17F37A" w14:textId="77777777" w:rsidR="008D1421" w:rsidRPr="00687E98" w:rsidRDefault="008D1421" w:rsidP="008D1421">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v:textbox>
                <w10:wrap anchorx="margin"/>
              </v:shape>
            </w:pict>
          </mc:Fallback>
        </mc:AlternateContent>
      </w:r>
    </w:p>
    <w:p w14:paraId="1C280C22" w14:textId="77777777" w:rsidR="00143C36" w:rsidRPr="00672393" w:rsidRDefault="00143C36" w:rsidP="00143C36">
      <w:pPr>
        <w:spacing w:line="360" w:lineRule="auto"/>
        <w:jc w:val="both"/>
        <w:rPr>
          <w:rFonts w:ascii="Arial" w:hAnsi="Arial" w:cs="Arial"/>
          <w:color w:val="000000" w:themeColor="text1"/>
          <w:sz w:val="24"/>
          <w:szCs w:val="24"/>
        </w:rPr>
      </w:pPr>
      <w:r w:rsidRPr="00672393">
        <w:rPr>
          <w:rFonts w:ascii="Arial" w:hAnsi="Arial" w:cs="Arial"/>
          <w:color w:val="000000" w:themeColor="text1"/>
          <w:sz w:val="24"/>
          <w:szCs w:val="24"/>
        </w:rPr>
        <w:t>The application of vinyl ester resins in tanks and pipes for corrosion resistance materials and coatings holds the highest demand share rounding to 59.5%. It is widely used to manufacture tanks and vessels in Fiberglass Reinforced Plastics (FRP) coating and lining Industry.</w:t>
      </w:r>
    </w:p>
    <w:p w14:paraId="47664174" w14:textId="77777777" w:rsidR="00143C36" w:rsidRPr="00672393" w:rsidRDefault="00143C36" w:rsidP="00143C36">
      <w:pPr>
        <w:spacing w:line="360" w:lineRule="auto"/>
        <w:jc w:val="both"/>
        <w:rPr>
          <w:rFonts w:ascii="Arial" w:hAnsi="Arial" w:cs="Arial"/>
          <w:color w:val="000000" w:themeColor="text1"/>
          <w:sz w:val="24"/>
          <w:szCs w:val="24"/>
        </w:rPr>
      </w:pPr>
      <w:r w:rsidRPr="00672393">
        <w:rPr>
          <w:rFonts w:ascii="Arial" w:hAnsi="Arial" w:cs="Arial"/>
          <w:color w:val="000000" w:themeColor="text1"/>
          <w:sz w:val="24"/>
          <w:szCs w:val="24"/>
        </w:rPr>
        <w:t>The corrosion resistance ability attracts its application in marine industry that accounts for 20% of the total demand share. Application in Renewables hold 6% market share.</w:t>
      </w:r>
    </w:p>
    <w:p w14:paraId="7CDFEB1F" w14:textId="7B671E2E" w:rsidR="00143C36" w:rsidRDefault="00143C36" w:rsidP="006721C8">
      <w:pPr>
        <w:spacing w:line="360" w:lineRule="auto"/>
        <w:jc w:val="both"/>
        <w:rPr>
          <w:rFonts w:ascii="Arial" w:hAnsi="Arial" w:cs="Arial"/>
          <w:color w:val="000000" w:themeColor="text1"/>
          <w:sz w:val="24"/>
          <w:szCs w:val="24"/>
        </w:rPr>
      </w:pPr>
      <w:r w:rsidRPr="00672393">
        <w:rPr>
          <w:rFonts w:ascii="Arial" w:hAnsi="Arial" w:cs="Arial"/>
          <w:color w:val="000000" w:themeColor="text1"/>
          <w:sz w:val="24"/>
          <w:szCs w:val="24"/>
        </w:rPr>
        <w:t>The increasing industrialization will drive the use of vinyl ester resins in tanks and pipes manufacturing which will dominate the vinyl ester resins market by taking an volume share of 167 thousand tonnes in 2030 rising from 97 thousand tonnes in 2020.</w:t>
      </w:r>
    </w:p>
    <w:p w14:paraId="3DFDC286" w14:textId="77777777" w:rsidR="00143C36" w:rsidRDefault="00143C36" w:rsidP="006721C8">
      <w:pPr>
        <w:spacing w:line="360" w:lineRule="auto"/>
        <w:jc w:val="both"/>
        <w:rPr>
          <w:rFonts w:ascii="Arial" w:hAnsi="Arial" w:cs="Arial"/>
          <w:color w:val="000000" w:themeColor="text1"/>
          <w:sz w:val="24"/>
          <w:szCs w:val="24"/>
        </w:rPr>
      </w:pPr>
    </w:p>
    <w:p w14:paraId="3316C860" w14:textId="5A545524" w:rsidR="00555BDB" w:rsidRPr="0061645E" w:rsidRDefault="00555BDB" w:rsidP="00555BDB">
      <w:pPr>
        <w:spacing w:line="360" w:lineRule="auto"/>
        <w:textAlignment w:val="baseline"/>
        <w:rPr>
          <w:rFonts w:ascii="Arial" w:hAnsi="Arial" w:cs="Arial"/>
          <w:b/>
          <w:bCs/>
          <w:sz w:val="24"/>
          <w:szCs w:val="24"/>
        </w:rPr>
      </w:pPr>
      <w:r w:rsidRPr="0061645E">
        <w:rPr>
          <w:rFonts w:ascii="Arial" w:hAnsi="Arial" w:cs="Arial"/>
          <w:b/>
          <w:bCs/>
          <w:sz w:val="24"/>
          <w:szCs w:val="24"/>
        </w:rPr>
        <w:t>3.2.4.4. Demand By Type</w:t>
      </w:r>
    </w:p>
    <w:p w14:paraId="56B6839E" w14:textId="4587BD47" w:rsidR="006721C8" w:rsidRPr="0061645E" w:rsidRDefault="00555BDB" w:rsidP="00555BDB">
      <w:pPr>
        <w:spacing w:line="360" w:lineRule="auto"/>
        <w:textAlignment w:val="baseline"/>
        <w:rPr>
          <w:rFonts w:ascii="Arial" w:hAnsi="Arial" w:cs="Arial"/>
          <w:b/>
          <w:bCs/>
          <w:sz w:val="24"/>
          <w:szCs w:val="24"/>
        </w:rPr>
      </w:pPr>
      <w:r w:rsidRPr="0061645E">
        <w:rPr>
          <w:rFonts w:ascii="Arial" w:hAnsi="Arial" w:cs="Arial"/>
          <w:b/>
          <w:bCs/>
          <w:sz w:val="24"/>
          <w:szCs w:val="24"/>
        </w:rPr>
        <w:t>North America Vinyl Ester Resin Demand, By Type, By Volume</w:t>
      </w:r>
      <w:r w:rsidR="007C5B32">
        <w:rPr>
          <w:rFonts w:ascii="Arial" w:hAnsi="Arial" w:cs="Arial"/>
          <w:b/>
          <w:bCs/>
          <w:sz w:val="24"/>
          <w:szCs w:val="24"/>
        </w:rPr>
        <w:t xml:space="preserve"> (000’ Tonnes)</w:t>
      </w:r>
      <w:r w:rsidR="00B36DA0">
        <w:rPr>
          <w:rFonts w:ascii="Arial" w:hAnsi="Arial" w:cs="Arial"/>
          <w:b/>
          <w:bCs/>
          <w:sz w:val="24"/>
          <w:szCs w:val="24"/>
        </w:rPr>
        <w:t xml:space="preserve"> (%)</w:t>
      </w:r>
      <w:r w:rsidRPr="0061645E">
        <w:rPr>
          <w:rFonts w:ascii="Arial" w:hAnsi="Arial" w:cs="Arial"/>
          <w:b/>
          <w:bCs/>
          <w:sz w:val="24"/>
          <w:szCs w:val="24"/>
        </w:rPr>
        <w:t>, 2015–2030F</w:t>
      </w:r>
    </w:p>
    <w:p w14:paraId="424F28EB" w14:textId="3FA23EDA" w:rsidR="00755D0C" w:rsidRPr="002B5730" w:rsidRDefault="00755D0C" w:rsidP="00447C32">
      <w:pPr>
        <w:rPr>
          <w:color w:val="000000" w:themeColor="text1"/>
        </w:rPr>
      </w:pPr>
      <w:r w:rsidRPr="002B5730">
        <w:rPr>
          <w:noProof/>
          <w:color w:val="000000" w:themeColor="text1"/>
        </w:rPr>
        <mc:AlternateContent>
          <mc:Choice Requires="wps">
            <w:drawing>
              <wp:anchor distT="0" distB="0" distL="114300" distR="114300" simplePos="0" relativeHeight="251697152" behindDoc="0" locked="0" layoutInCell="1" allowOverlap="1" wp14:anchorId="5F1B51E1" wp14:editId="6B06B3A0">
                <wp:simplePos x="0" y="0"/>
                <wp:positionH relativeFrom="margin">
                  <wp:posOffset>-85725</wp:posOffset>
                </wp:positionH>
                <wp:positionV relativeFrom="paragraph">
                  <wp:posOffset>165736</wp:posOffset>
                </wp:positionV>
                <wp:extent cx="6543675" cy="3562350"/>
                <wp:effectExtent l="0" t="0" r="0" b="0"/>
                <wp:wrapNone/>
                <wp:docPr id="40" name="TextBox 13"/>
                <wp:cNvGraphicFramePr/>
                <a:graphic xmlns:a="http://schemas.openxmlformats.org/drawingml/2006/main">
                  <a:graphicData uri="http://schemas.microsoft.com/office/word/2010/wordprocessingShape">
                    <wps:wsp>
                      <wps:cNvSpPr txBox="1"/>
                      <wps:spPr>
                        <a:xfrm>
                          <a:off x="0" y="0"/>
                          <a:ext cx="6543675" cy="3562350"/>
                        </a:xfrm>
                        <a:prstGeom prst="rect">
                          <a:avLst/>
                        </a:prstGeom>
                        <a:noFill/>
                      </wps:spPr>
                      <wps:txbx>
                        <w:txbxContent>
                          <w:p w14:paraId="22B48AA5" w14:textId="34B09570" w:rsidR="00C556F0" w:rsidRDefault="00AB7B64" w:rsidP="00C556F0">
                            <w:pPr>
                              <w:spacing w:line="360" w:lineRule="auto"/>
                              <w:textAlignment w:val="baseline"/>
                              <w:rPr>
                                <w:rFonts w:ascii="Verdana" w:eastAsia="Verdana" w:hAnsi="Verdana" w:cs="Verdana"/>
                                <w:b/>
                                <w:bCs/>
                                <w:color w:val="3B3838"/>
                                <w:kern w:val="24"/>
                                <w:sz w:val="20"/>
                                <w:szCs w:val="20"/>
                                <w:lang w:val="en-US"/>
                                <w14:textFill>
                                  <w14:solidFill>
                                    <w14:srgbClr w14:val="3B3838">
                                      <w14:lumMod w14:val="25000"/>
                                    </w14:srgbClr>
                                  </w14:solidFill>
                                </w14:textFill>
                              </w:rPr>
                            </w:pPr>
                            <w:r w:rsidRPr="00C556F0">
                              <w:rPr>
                                <w:noProof/>
                              </w:rPr>
                              <w:drawing>
                                <wp:inline distT="0" distB="0" distL="0" distR="0" wp14:anchorId="68ADE254" wp14:editId="4E8EC908">
                                  <wp:extent cx="6360795" cy="3333750"/>
                                  <wp:effectExtent l="0" t="0" r="1905" b="0"/>
                                  <wp:docPr id="1261" name="Chart 1261">
                                    <a:extLst xmlns:a="http://schemas.openxmlformats.org/drawingml/2006/main">
                                      <a:ext uri="{FF2B5EF4-FFF2-40B4-BE49-F238E27FC236}">
                                        <a16:creationId xmlns:a16="http://schemas.microsoft.com/office/drawing/2014/main" id="{65355A62-1760-4F06-9154-3FE08D9A5DD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5F1B51E1" id="_x0000_s1100" type="#_x0000_t202" style="position:absolute;margin-left:-6.75pt;margin-top:13.05pt;width:515.25pt;height:280.5pt;z-index:251697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" filled="f" stroked="f">
                <v:textbox>
                  <w:txbxContent>
                    <w:p w14:paraId="22B48AA5" w14:textId="34B09570" w:rsidR="00C556F0" w:rsidRDefault="00AB7B64" w:rsidP="00C556F0">
                      <w:pPr>
                        <w:spacing w:line="360" w:lineRule="auto"/>
                        <w:textAlignment w:val="baseline"/>
                        <w:rPr>
                          <w:rFonts w:ascii="Verdana" w:eastAsia="Verdana" w:hAnsi="Verdana" w:cs="Verdana"/>
                          <w:b/>
                          <w:bCs/>
                          <w:color w:val="3B3838"/>
                          <w:kern w:val="24"/>
                          <w:sz w:val="20"/>
                          <w:szCs w:val="20"/>
                          <w:lang w:val="en-US"/>
                          <w14:textFill>
                            <w14:solidFill>
                              <w14:srgbClr w14:val="3B3838">
                                <w14:lumMod w14:val="25000"/>
                              </w14:srgbClr>
                            </w14:solidFill>
                          </w14:textFill>
                        </w:rPr>
                      </w:pPr>
                      <w:r w:rsidRPr="00C556F0">
                        <w:rPr>
                          <w:noProof/>
                        </w:rPr>
                        <w:drawing>
                          <wp:inline distT="0" distB="0" distL="0" distR="0" wp14:anchorId="68ADE254" wp14:editId="4E8EC908">
                            <wp:extent cx="6360795" cy="3333750"/>
                            <wp:effectExtent l="0" t="0" r="1905" b="0"/>
                            <wp:docPr id="1261" name="Chart 1261">
                              <a:extLst xmlns:a="http://schemas.openxmlformats.org/drawingml/2006/main">
                                <a:ext uri="{FF2B5EF4-FFF2-40B4-BE49-F238E27FC236}">
                                  <a16:creationId xmlns:a16="http://schemas.microsoft.com/office/drawing/2014/main" id="{65355A62-1760-4F06-9154-3FE08D9A5DD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p>
                  </w:txbxContent>
                </v:textbox>
                <w10:wrap anchorx="margin"/>
              </v:shape>
            </w:pict>
          </mc:Fallback>
        </mc:AlternateContent>
      </w:r>
    </w:p>
    <w:p w14:paraId="76832100" w14:textId="1F9606A5" w:rsidR="00755D0C" w:rsidRPr="002B5730" w:rsidRDefault="00755D0C" w:rsidP="00447C32">
      <w:pPr>
        <w:rPr>
          <w:color w:val="000000" w:themeColor="text1"/>
        </w:rPr>
      </w:pPr>
    </w:p>
    <w:p w14:paraId="5989B557" w14:textId="1AEC0F9B" w:rsidR="00755D0C" w:rsidRPr="002B5730" w:rsidRDefault="00755D0C" w:rsidP="00447C32">
      <w:pPr>
        <w:rPr>
          <w:color w:val="000000" w:themeColor="text1"/>
        </w:rPr>
      </w:pPr>
    </w:p>
    <w:p w14:paraId="519DB10E" w14:textId="299E42D9" w:rsidR="00755D0C" w:rsidRPr="002B5730" w:rsidRDefault="00755D0C" w:rsidP="00447C32">
      <w:pPr>
        <w:rPr>
          <w:color w:val="000000" w:themeColor="text1"/>
        </w:rPr>
      </w:pPr>
    </w:p>
    <w:p w14:paraId="377753BA" w14:textId="77FEEEB1" w:rsidR="00755D0C" w:rsidRPr="002B5730" w:rsidRDefault="00755D0C" w:rsidP="00447C32">
      <w:pPr>
        <w:rPr>
          <w:color w:val="000000" w:themeColor="text1"/>
        </w:rPr>
      </w:pPr>
    </w:p>
    <w:p w14:paraId="152CDB24" w14:textId="60E1BA15" w:rsidR="00755D0C" w:rsidRPr="002B5730" w:rsidRDefault="00755D0C" w:rsidP="00447C32">
      <w:pPr>
        <w:rPr>
          <w:color w:val="000000" w:themeColor="text1"/>
        </w:rPr>
      </w:pPr>
    </w:p>
    <w:p w14:paraId="437C40A3" w14:textId="6124F18D" w:rsidR="00755D0C" w:rsidRPr="002B5730" w:rsidRDefault="00755D0C" w:rsidP="00447C32">
      <w:pPr>
        <w:rPr>
          <w:color w:val="000000" w:themeColor="text1"/>
        </w:rPr>
      </w:pPr>
    </w:p>
    <w:p w14:paraId="77DAF6CA" w14:textId="318BFBBA" w:rsidR="00755D0C" w:rsidRPr="002B5730" w:rsidRDefault="00755D0C" w:rsidP="00447C32">
      <w:pPr>
        <w:rPr>
          <w:color w:val="000000" w:themeColor="text1"/>
        </w:rPr>
      </w:pPr>
    </w:p>
    <w:p w14:paraId="31C24D54" w14:textId="3D7F4FF6" w:rsidR="00755D0C" w:rsidRPr="002B5730" w:rsidRDefault="00755D0C" w:rsidP="00447C32">
      <w:pPr>
        <w:rPr>
          <w:color w:val="000000" w:themeColor="text1"/>
        </w:rPr>
      </w:pPr>
    </w:p>
    <w:p w14:paraId="2EC7979B" w14:textId="743939DE" w:rsidR="00755D0C" w:rsidRPr="002B5730" w:rsidRDefault="00755D0C" w:rsidP="00447C32">
      <w:pPr>
        <w:rPr>
          <w:color w:val="000000" w:themeColor="text1"/>
        </w:rPr>
      </w:pPr>
    </w:p>
    <w:p w14:paraId="0F34038B" w14:textId="526DEB77" w:rsidR="00755D0C" w:rsidRPr="002B5730" w:rsidRDefault="00F81BEE" w:rsidP="00447C32">
      <w:pPr>
        <w:rPr>
          <w:color w:val="000000" w:themeColor="text1"/>
        </w:rPr>
      </w:pPr>
      <w:r w:rsidRPr="002B5730">
        <w:rPr>
          <w:bCs/>
          <w:noProof/>
          <w:color w:val="000000" w:themeColor="text1"/>
        </w:rPr>
        <mc:AlternateContent>
          <mc:Choice Requires="wps">
            <w:drawing>
              <wp:anchor distT="0" distB="0" distL="114300" distR="114300" simplePos="0" relativeHeight="252026880" behindDoc="0" locked="0" layoutInCell="1" allowOverlap="1" wp14:anchorId="1CA65830" wp14:editId="389BE0A4">
                <wp:simplePos x="0" y="0"/>
                <wp:positionH relativeFrom="margin">
                  <wp:posOffset>1934210</wp:posOffset>
                </wp:positionH>
                <wp:positionV relativeFrom="paragraph">
                  <wp:posOffset>189865</wp:posOffset>
                </wp:positionV>
                <wp:extent cx="4400550" cy="307340"/>
                <wp:effectExtent l="0" t="0" r="0" b="0"/>
                <wp:wrapNone/>
                <wp:docPr id="1089" name="TextBox 22"/>
                <wp:cNvGraphicFramePr/>
                <a:graphic xmlns:a="http://schemas.openxmlformats.org/drawingml/2006/main">
                  <a:graphicData uri="http://schemas.microsoft.com/office/word/2010/wordprocessingShape">
                    <wps:wsp>
                      <wps:cNvSpPr txBox="1"/>
                      <wps:spPr>
                        <a:xfrm>
                          <a:off x="0" y="0"/>
                          <a:ext cx="4400550" cy="307340"/>
                        </a:xfrm>
                        <a:prstGeom prst="rect">
                          <a:avLst/>
                        </a:prstGeom>
                        <a:noFill/>
                      </wps:spPr>
                      <wps:txbx>
                        <w:txbxContent>
                          <w:p w14:paraId="2359B076" w14:textId="77777777" w:rsidR="0062149D" w:rsidRPr="00687E98" w:rsidRDefault="0062149D" w:rsidP="0062149D">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Others include Urethane Modified vinyl ester resin, Elastomer Modified vinyl ester resin etc.</w:t>
                            </w:r>
                          </w:p>
                          <w:p w14:paraId="42D35231" w14:textId="77777777" w:rsidR="0062149D" w:rsidRPr="00687E98" w:rsidRDefault="0062149D" w:rsidP="0062149D">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wps:txbx>
                      <wps:bodyPr wrap="square" rtlCol="0">
                        <a:spAutoFit/>
                      </wps:bodyPr>
                    </wps:wsp>
                  </a:graphicData>
                </a:graphic>
                <wp14:sizeRelH relativeFrom="margin">
                  <wp14:pctWidth>0</wp14:pctWidth>
                </wp14:sizeRelH>
              </wp:anchor>
            </w:drawing>
          </mc:Choice>
          <mc:Fallback>
            <w:pict>
              <v:shape w14:anchorId="1CA65830" id="_x0000_s1101" type="#_x0000_t202" style="position:absolute;margin-left:152.3pt;margin-top:14.95pt;width:346.5pt;height:24.2pt;z-index:25202688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" filled="f" stroked="f">
                <v:textbox style="mso-fit-shape-to-text:t">
                  <w:txbxContent>
                    <w:p w14:paraId="2359B076" w14:textId="77777777" w:rsidR="0062149D" w:rsidRPr="00687E98" w:rsidRDefault="0062149D" w:rsidP="0062149D">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Others include Urethane Modified vinyl ester resin, Elastomer Modified vinyl ester resin etc.</w:t>
                      </w:r>
                    </w:p>
                    <w:p w14:paraId="42D35231" w14:textId="77777777" w:rsidR="0062149D" w:rsidRPr="00687E98" w:rsidRDefault="0062149D" w:rsidP="0062149D">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v:textbox>
                <w10:wrap anchorx="margin"/>
              </v:shape>
            </w:pict>
          </mc:Fallback>
        </mc:AlternateContent>
      </w:r>
    </w:p>
    <w:p w14:paraId="3F5E77B7" w14:textId="17588668" w:rsidR="00447C32" w:rsidRPr="002B5730" w:rsidRDefault="00447C32" w:rsidP="00447C32">
      <w:pPr>
        <w:rPr>
          <w:color w:val="000000" w:themeColor="text1"/>
        </w:rPr>
      </w:pPr>
    </w:p>
    <w:p w14:paraId="3B1797DA" w14:textId="54EA5F1E" w:rsidR="00755D0C" w:rsidRDefault="00755D0C" w:rsidP="00447C32">
      <w:pPr>
        <w:rPr>
          <w:color w:val="000000" w:themeColor="text1"/>
        </w:rPr>
      </w:pPr>
    </w:p>
    <w:tbl>
      <w:tblPr>
        <w:tblW w:w="9996" w:type="dxa"/>
        <w:tblLook w:val="04A0" w:firstRow="1" w:lastRow="0" w:firstColumn="1" w:lastColumn="0" w:noHBand="0" w:noVBand="1"/>
      </w:tblPr>
      <w:tblGrid>
        <w:gridCol w:w="2526"/>
        <w:gridCol w:w="830"/>
        <w:gridCol w:w="830"/>
        <w:gridCol w:w="830"/>
        <w:gridCol w:w="830"/>
        <w:gridCol w:w="830"/>
        <w:gridCol w:w="830"/>
        <w:gridCol w:w="830"/>
        <w:gridCol w:w="830"/>
        <w:gridCol w:w="830"/>
      </w:tblGrid>
      <w:tr w:rsidR="002679BF" w:rsidRPr="002679BF" w14:paraId="01777390" w14:textId="77777777" w:rsidTr="002679BF">
        <w:trPr>
          <w:trHeight w:val="367"/>
        </w:trPr>
        <w:tc>
          <w:tcPr>
            <w:tcW w:w="2526" w:type="dxa"/>
            <w:tcBorders>
              <w:top w:val="single" w:sz="8" w:space="0" w:color="auto"/>
              <w:left w:val="single" w:sz="8" w:space="0" w:color="auto"/>
              <w:bottom w:val="single" w:sz="8" w:space="0" w:color="auto"/>
              <w:right w:val="single" w:sz="8" w:space="0" w:color="auto"/>
            </w:tcBorders>
            <w:shd w:val="clear" w:color="000000" w:fill="C00000"/>
            <w:noWrap/>
            <w:vAlign w:val="center"/>
            <w:hideMark/>
          </w:tcPr>
          <w:p w14:paraId="3D64496E" w14:textId="77777777" w:rsidR="002679BF" w:rsidRPr="002679BF" w:rsidRDefault="002679BF" w:rsidP="002679BF">
            <w:pPr>
              <w:spacing w:after="0" w:line="240" w:lineRule="auto"/>
              <w:jc w:val="center"/>
              <w:rPr>
                <w:rFonts w:ascii="Arial" w:eastAsia="Times New Roman" w:hAnsi="Arial" w:cs="Arial"/>
                <w:b/>
                <w:bCs/>
                <w:color w:val="FFFFFF"/>
                <w:sz w:val="20"/>
                <w:szCs w:val="20"/>
                <w:lang w:eastAsia="en-IN"/>
              </w:rPr>
            </w:pPr>
            <w:r w:rsidRPr="002679BF">
              <w:rPr>
                <w:rFonts w:ascii="Arial" w:eastAsia="Times New Roman" w:hAnsi="Arial" w:cs="Arial"/>
                <w:b/>
                <w:bCs/>
                <w:color w:val="FFFFFF"/>
                <w:sz w:val="20"/>
                <w:szCs w:val="20"/>
                <w:lang w:val="en-US" w:eastAsia="en-IN"/>
              </w:rPr>
              <w:t>Demand by Type</w:t>
            </w:r>
          </w:p>
        </w:tc>
        <w:tc>
          <w:tcPr>
            <w:tcW w:w="830" w:type="dxa"/>
            <w:tcBorders>
              <w:top w:val="single" w:sz="8" w:space="0" w:color="auto"/>
              <w:left w:val="nil"/>
              <w:bottom w:val="single" w:sz="8" w:space="0" w:color="auto"/>
              <w:right w:val="single" w:sz="8" w:space="0" w:color="auto"/>
            </w:tcBorders>
            <w:shd w:val="clear" w:color="000000" w:fill="C00000"/>
            <w:noWrap/>
            <w:vAlign w:val="center"/>
            <w:hideMark/>
          </w:tcPr>
          <w:p w14:paraId="4B61D7BA" w14:textId="77777777" w:rsidR="002679BF" w:rsidRPr="002679BF" w:rsidRDefault="002679BF" w:rsidP="002679BF">
            <w:pPr>
              <w:spacing w:after="0" w:line="240" w:lineRule="auto"/>
              <w:jc w:val="center"/>
              <w:rPr>
                <w:rFonts w:ascii="Arial" w:eastAsia="Times New Roman" w:hAnsi="Arial" w:cs="Arial"/>
                <w:b/>
                <w:bCs/>
                <w:color w:val="FFFFFF"/>
                <w:sz w:val="20"/>
                <w:szCs w:val="20"/>
                <w:lang w:eastAsia="en-IN"/>
              </w:rPr>
            </w:pPr>
            <w:r w:rsidRPr="002679BF">
              <w:rPr>
                <w:rFonts w:ascii="Arial" w:eastAsia="Times New Roman" w:hAnsi="Arial" w:cs="Arial"/>
                <w:b/>
                <w:bCs/>
                <w:color w:val="FFFFFF"/>
                <w:sz w:val="20"/>
                <w:szCs w:val="20"/>
                <w:lang w:val="en-US" w:eastAsia="en-IN"/>
              </w:rPr>
              <w:t>2015</w:t>
            </w:r>
          </w:p>
        </w:tc>
        <w:tc>
          <w:tcPr>
            <w:tcW w:w="830" w:type="dxa"/>
            <w:tcBorders>
              <w:top w:val="single" w:sz="8" w:space="0" w:color="auto"/>
              <w:left w:val="nil"/>
              <w:bottom w:val="single" w:sz="8" w:space="0" w:color="auto"/>
              <w:right w:val="single" w:sz="8" w:space="0" w:color="auto"/>
            </w:tcBorders>
            <w:shd w:val="clear" w:color="000000" w:fill="C00000"/>
            <w:noWrap/>
            <w:vAlign w:val="center"/>
            <w:hideMark/>
          </w:tcPr>
          <w:p w14:paraId="039DE173" w14:textId="77777777" w:rsidR="002679BF" w:rsidRPr="002679BF" w:rsidRDefault="002679BF" w:rsidP="002679BF">
            <w:pPr>
              <w:spacing w:after="0" w:line="240" w:lineRule="auto"/>
              <w:jc w:val="center"/>
              <w:rPr>
                <w:rFonts w:ascii="Arial" w:eastAsia="Times New Roman" w:hAnsi="Arial" w:cs="Arial"/>
                <w:b/>
                <w:bCs/>
                <w:color w:val="FFFFFF"/>
                <w:sz w:val="20"/>
                <w:szCs w:val="20"/>
                <w:lang w:eastAsia="en-IN"/>
              </w:rPr>
            </w:pPr>
            <w:r w:rsidRPr="002679BF">
              <w:rPr>
                <w:rFonts w:ascii="Arial" w:eastAsia="Times New Roman" w:hAnsi="Arial" w:cs="Arial"/>
                <w:b/>
                <w:bCs/>
                <w:color w:val="FFFFFF"/>
                <w:sz w:val="20"/>
                <w:szCs w:val="20"/>
                <w:lang w:val="en-US" w:eastAsia="en-IN"/>
              </w:rPr>
              <w:t>2016</w:t>
            </w:r>
          </w:p>
        </w:tc>
        <w:tc>
          <w:tcPr>
            <w:tcW w:w="830" w:type="dxa"/>
            <w:tcBorders>
              <w:top w:val="single" w:sz="8" w:space="0" w:color="auto"/>
              <w:left w:val="nil"/>
              <w:bottom w:val="single" w:sz="8" w:space="0" w:color="auto"/>
              <w:right w:val="single" w:sz="8" w:space="0" w:color="auto"/>
            </w:tcBorders>
            <w:shd w:val="clear" w:color="000000" w:fill="C00000"/>
            <w:noWrap/>
            <w:vAlign w:val="center"/>
            <w:hideMark/>
          </w:tcPr>
          <w:p w14:paraId="5ADEBB50" w14:textId="77777777" w:rsidR="002679BF" w:rsidRPr="002679BF" w:rsidRDefault="002679BF" w:rsidP="002679BF">
            <w:pPr>
              <w:spacing w:after="0" w:line="240" w:lineRule="auto"/>
              <w:jc w:val="center"/>
              <w:rPr>
                <w:rFonts w:ascii="Arial" w:eastAsia="Times New Roman" w:hAnsi="Arial" w:cs="Arial"/>
                <w:b/>
                <w:bCs/>
                <w:color w:val="FFFFFF"/>
                <w:sz w:val="20"/>
                <w:szCs w:val="20"/>
                <w:lang w:eastAsia="en-IN"/>
              </w:rPr>
            </w:pPr>
            <w:r w:rsidRPr="002679BF">
              <w:rPr>
                <w:rFonts w:ascii="Arial" w:eastAsia="Times New Roman" w:hAnsi="Arial" w:cs="Arial"/>
                <w:b/>
                <w:bCs/>
                <w:color w:val="FFFFFF"/>
                <w:sz w:val="20"/>
                <w:szCs w:val="20"/>
                <w:lang w:val="en-US" w:eastAsia="en-IN"/>
              </w:rPr>
              <w:t>2017</w:t>
            </w:r>
          </w:p>
        </w:tc>
        <w:tc>
          <w:tcPr>
            <w:tcW w:w="830" w:type="dxa"/>
            <w:tcBorders>
              <w:top w:val="single" w:sz="8" w:space="0" w:color="auto"/>
              <w:left w:val="nil"/>
              <w:bottom w:val="single" w:sz="8" w:space="0" w:color="auto"/>
              <w:right w:val="single" w:sz="8" w:space="0" w:color="auto"/>
            </w:tcBorders>
            <w:shd w:val="clear" w:color="000000" w:fill="C00000"/>
            <w:noWrap/>
            <w:vAlign w:val="center"/>
            <w:hideMark/>
          </w:tcPr>
          <w:p w14:paraId="2DC4D14B" w14:textId="77777777" w:rsidR="002679BF" w:rsidRPr="002679BF" w:rsidRDefault="002679BF" w:rsidP="002679BF">
            <w:pPr>
              <w:spacing w:after="0" w:line="240" w:lineRule="auto"/>
              <w:jc w:val="center"/>
              <w:rPr>
                <w:rFonts w:ascii="Arial" w:eastAsia="Times New Roman" w:hAnsi="Arial" w:cs="Arial"/>
                <w:b/>
                <w:bCs/>
                <w:color w:val="FFFFFF"/>
                <w:sz w:val="20"/>
                <w:szCs w:val="20"/>
                <w:lang w:eastAsia="en-IN"/>
              </w:rPr>
            </w:pPr>
            <w:r w:rsidRPr="002679BF">
              <w:rPr>
                <w:rFonts w:ascii="Arial" w:eastAsia="Times New Roman" w:hAnsi="Arial" w:cs="Arial"/>
                <w:b/>
                <w:bCs/>
                <w:color w:val="FFFFFF"/>
                <w:sz w:val="20"/>
                <w:szCs w:val="20"/>
                <w:lang w:val="en-US" w:eastAsia="en-IN"/>
              </w:rPr>
              <w:t>2018</w:t>
            </w:r>
          </w:p>
        </w:tc>
        <w:tc>
          <w:tcPr>
            <w:tcW w:w="830" w:type="dxa"/>
            <w:tcBorders>
              <w:top w:val="single" w:sz="8" w:space="0" w:color="auto"/>
              <w:left w:val="nil"/>
              <w:bottom w:val="single" w:sz="8" w:space="0" w:color="auto"/>
              <w:right w:val="single" w:sz="8" w:space="0" w:color="auto"/>
            </w:tcBorders>
            <w:shd w:val="clear" w:color="000000" w:fill="C00000"/>
            <w:noWrap/>
            <w:vAlign w:val="center"/>
            <w:hideMark/>
          </w:tcPr>
          <w:p w14:paraId="729DECEE" w14:textId="77777777" w:rsidR="002679BF" w:rsidRPr="002679BF" w:rsidRDefault="002679BF" w:rsidP="002679BF">
            <w:pPr>
              <w:spacing w:after="0" w:line="240" w:lineRule="auto"/>
              <w:jc w:val="center"/>
              <w:rPr>
                <w:rFonts w:ascii="Arial" w:eastAsia="Times New Roman" w:hAnsi="Arial" w:cs="Arial"/>
                <w:b/>
                <w:bCs/>
                <w:color w:val="FFFFFF"/>
                <w:sz w:val="20"/>
                <w:szCs w:val="20"/>
                <w:lang w:eastAsia="en-IN"/>
              </w:rPr>
            </w:pPr>
            <w:r w:rsidRPr="002679BF">
              <w:rPr>
                <w:rFonts w:ascii="Arial" w:eastAsia="Times New Roman" w:hAnsi="Arial" w:cs="Arial"/>
                <w:b/>
                <w:bCs/>
                <w:color w:val="FFFFFF"/>
                <w:sz w:val="20"/>
                <w:szCs w:val="20"/>
                <w:lang w:val="en-US" w:eastAsia="en-IN"/>
              </w:rPr>
              <w:t>2019</w:t>
            </w:r>
          </w:p>
        </w:tc>
        <w:tc>
          <w:tcPr>
            <w:tcW w:w="830" w:type="dxa"/>
            <w:tcBorders>
              <w:top w:val="single" w:sz="8" w:space="0" w:color="auto"/>
              <w:left w:val="nil"/>
              <w:bottom w:val="single" w:sz="8" w:space="0" w:color="auto"/>
              <w:right w:val="single" w:sz="8" w:space="0" w:color="auto"/>
            </w:tcBorders>
            <w:shd w:val="clear" w:color="000000" w:fill="C00000"/>
            <w:noWrap/>
            <w:vAlign w:val="center"/>
            <w:hideMark/>
          </w:tcPr>
          <w:p w14:paraId="2F9759A1" w14:textId="77777777" w:rsidR="002679BF" w:rsidRPr="002679BF" w:rsidRDefault="002679BF" w:rsidP="002679BF">
            <w:pPr>
              <w:spacing w:after="0" w:line="240" w:lineRule="auto"/>
              <w:jc w:val="center"/>
              <w:rPr>
                <w:rFonts w:ascii="Arial" w:eastAsia="Times New Roman" w:hAnsi="Arial" w:cs="Arial"/>
                <w:b/>
                <w:bCs/>
                <w:color w:val="FFFFFF"/>
                <w:sz w:val="20"/>
                <w:szCs w:val="20"/>
                <w:lang w:eastAsia="en-IN"/>
              </w:rPr>
            </w:pPr>
            <w:r w:rsidRPr="002679BF">
              <w:rPr>
                <w:rFonts w:ascii="Arial" w:eastAsia="Times New Roman" w:hAnsi="Arial" w:cs="Arial"/>
                <w:b/>
                <w:bCs/>
                <w:color w:val="FFFFFF"/>
                <w:sz w:val="20"/>
                <w:szCs w:val="20"/>
                <w:lang w:val="en-US" w:eastAsia="en-IN"/>
              </w:rPr>
              <w:t>2020</w:t>
            </w:r>
          </w:p>
        </w:tc>
        <w:tc>
          <w:tcPr>
            <w:tcW w:w="830" w:type="dxa"/>
            <w:tcBorders>
              <w:top w:val="single" w:sz="8" w:space="0" w:color="auto"/>
              <w:left w:val="nil"/>
              <w:bottom w:val="single" w:sz="8" w:space="0" w:color="auto"/>
              <w:right w:val="single" w:sz="8" w:space="0" w:color="auto"/>
            </w:tcBorders>
            <w:shd w:val="clear" w:color="000000" w:fill="C00000"/>
            <w:noWrap/>
            <w:vAlign w:val="center"/>
            <w:hideMark/>
          </w:tcPr>
          <w:p w14:paraId="5C563002" w14:textId="77777777" w:rsidR="002679BF" w:rsidRPr="002679BF" w:rsidRDefault="002679BF" w:rsidP="002679BF">
            <w:pPr>
              <w:spacing w:after="0" w:line="240" w:lineRule="auto"/>
              <w:jc w:val="center"/>
              <w:rPr>
                <w:rFonts w:ascii="Arial" w:eastAsia="Times New Roman" w:hAnsi="Arial" w:cs="Arial"/>
                <w:b/>
                <w:bCs/>
                <w:color w:val="FFFFFF"/>
                <w:sz w:val="20"/>
                <w:szCs w:val="20"/>
                <w:lang w:eastAsia="en-IN"/>
              </w:rPr>
            </w:pPr>
            <w:r w:rsidRPr="002679BF">
              <w:rPr>
                <w:rFonts w:ascii="Arial" w:eastAsia="Times New Roman" w:hAnsi="Arial" w:cs="Arial"/>
                <w:b/>
                <w:bCs/>
                <w:color w:val="FFFFFF"/>
                <w:sz w:val="20"/>
                <w:szCs w:val="20"/>
                <w:lang w:val="en-US" w:eastAsia="en-IN"/>
              </w:rPr>
              <w:t>2021E</w:t>
            </w:r>
          </w:p>
        </w:tc>
        <w:tc>
          <w:tcPr>
            <w:tcW w:w="830" w:type="dxa"/>
            <w:tcBorders>
              <w:top w:val="single" w:sz="8" w:space="0" w:color="auto"/>
              <w:left w:val="nil"/>
              <w:bottom w:val="single" w:sz="8" w:space="0" w:color="auto"/>
              <w:right w:val="single" w:sz="8" w:space="0" w:color="auto"/>
            </w:tcBorders>
            <w:shd w:val="clear" w:color="000000" w:fill="C00000"/>
            <w:noWrap/>
            <w:vAlign w:val="center"/>
            <w:hideMark/>
          </w:tcPr>
          <w:p w14:paraId="717C913E" w14:textId="77777777" w:rsidR="002679BF" w:rsidRPr="002679BF" w:rsidRDefault="002679BF" w:rsidP="002679BF">
            <w:pPr>
              <w:spacing w:after="0" w:line="240" w:lineRule="auto"/>
              <w:jc w:val="center"/>
              <w:rPr>
                <w:rFonts w:ascii="Arial" w:eastAsia="Times New Roman" w:hAnsi="Arial" w:cs="Arial"/>
                <w:b/>
                <w:bCs/>
                <w:color w:val="FFFFFF"/>
                <w:sz w:val="20"/>
                <w:szCs w:val="20"/>
                <w:lang w:eastAsia="en-IN"/>
              </w:rPr>
            </w:pPr>
            <w:r w:rsidRPr="002679BF">
              <w:rPr>
                <w:rFonts w:ascii="Arial" w:eastAsia="Times New Roman" w:hAnsi="Arial" w:cs="Arial"/>
                <w:b/>
                <w:bCs/>
                <w:color w:val="FFFFFF"/>
                <w:sz w:val="20"/>
                <w:szCs w:val="20"/>
                <w:lang w:val="en-US" w:eastAsia="en-IN"/>
              </w:rPr>
              <w:t>2025F</w:t>
            </w:r>
          </w:p>
        </w:tc>
        <w:tc>
          <w:tcPr>
            <w:tcW w:w="830" w:type="dxa"/>
            <w:tcBorders>
              <w:top w:val="single" w:sz="8" w:space="0" w:color="auto"/>
              <w:left w:val="nil"/>
              <w:bottom w:val="single" w:sz="8" w:space="0" w:color="auto"/>
              <w:right w:val="single" w:sz="8" w:space="0" w:color="auto"/>
            </w:tcBorders>
            <w:shd w:val="clear" w:color="000000" w:fill="C00000"/>
            <w:noWrap/>
            <w:vAlign w:val="center"/>
            <w:hideMark/>
          </w:tcPr>
          <w:p w14:paraId="52DCF387" w14:textId="77777777" w:rsidR="002679BF" w:rsidRPr="002679BF" w:rsidRDefault="002679BF" w:rsidP="002679BF">
            <w:pPr>
              <w:spacing w:after="0" w:line="240" w:lineRule="auto"/>
              <w:jc w:val="center"/>
              <w:rPr>
                <w:rFonts w:ascii="Arial" w:eastAsia="Times New Roman" w:hAnsi="Arial" w:cs="Arial"/>
                <w:b/>
                <w:bCs/>
                <w:color w:val="FFFFFF"/>
                <w:sz w:val="20"/>
                <w:szCs w:val="20"/>
                <w:lang w:eastAsia="en-IN"/>
              </w:rPr>
            </w:pPr>
            <w:r w:rsidRPr="002679BF">
              <w:rPr>
                <w:rFonts w:ascii="Arial" w:eastAsia="Times New Roman" w:hAnsi="Arial" w:cs="Arial"/>
                <w:b/>
                <w:bCs/>
                <w:color w:val="FFFFFF"/>
                <w:sz w:val="20"/>
                <w:szCs w:val="20"/>
                <w:lang w:val="en-US" w:eastAsia="en-IN"/>
              </w:rPr>
              <w:t>2030F</w:t>
            </w:r>
          </w:p>
        </w:tc>
      </w:tr>
      <w:tr w:rsidR="002679BF" w:rsidRPr="002679BF" w14:paraId="153D6BDC" w14:textId="77777777" w:rsidTr="002679BF">
        <w:trPr>
          <w:trHeight w:val="367"/>
        </w:trPr>
        <w:tc>
          <w:tcPr>
            <w:tcW w:w="2526" w:type="dxa"/>
            <w:tcBorders>
              <w:top w:val="nil"/>
              <w:left w:val="single" w:sz="8" w:space="0" w:color="auto"/>
              <w:bottom w:val="single" w:sz="8" w:space="0" w:color="auto"/>
              <w:right w:val="single" w:sz="8" w:space="0" w:color="auto"/>
            </w:tcBorders>
            <w:shd w:val="clear" w:color="000000" w:fill="FFFFFF"/>
            <w:noWrap/>
            <w:vAlign w:val="center"/>
            <w:hideMark/>
          </w:tcPr>
          <w:p w14:paraId="5E9915E8" w14:textId="77777777" w:rsidR="002679BF" w:rsidRPr="002679BF" w:rsidRDefault="002679BF" w:rsidP="002679BF">
            <w:pPr>
              <w:spacing w:after="0" w:line="240" w:lineRule="auto"/>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Bisphenol-A,F,S vinyl ester resin</w:t>
            </w:r>
          </w:p>
        </w:tc>
        <w:tc>
          <w:tcPr>
            <w:tcW w:w="830" w:type="dxa"/>
            <w:tcBorders>
              <w:top w:val="nil"/>
              <w:left w:val="nil"/>
              <w:bottom w:val="single" w:sz="8" w:space="0" w:color="auto"/>
              <w:right w:val="single" w:sz="8" w:space="0" w:color="auto"/>
            </w:tcBorders>
            <w:shd w:val="clear" w:color="000000" w:fill="FFFFFF"/>
            <w:noWrap/>
            <w:vAlign w:val="center"/>
            <w:hideMark/>
          </w:tcPr>
          <w:p w14:paraId="31EA40C5" w14:textId="77777777" w:rsidR="002679BF" w:rsidRPr="002679BF" w:rsidRDefault="002679BF" w:rsidP="002679BF">
            <w:pPr>
              <w:spacing w:after="0" w:line="240" w:lineRule="auto"/>
              <w:jc w:val="center"/>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77</w:t>
            </w:r>
          </w:p>
        </w:tc>
        <w:tc>
          <w:tcPr>
            <w:tcW w:w="830" w:type="dxa"/>
            <w:tcBorders>
              <w:top w:val="nil"/>
              <w:left w:val="nil"/>
              <w:bottom w:val="single" w:sz="8" w:space="0" w:color="auto"/>
              <w:right w:val="single" w:sz="8" w:space="0" w:color="auto"/>
            </w:tcBorders>
            <w:shd w:val="clear" w:color="000000" w:fill="FFFFFF"/>
            <w:noWrap/>
            <w:vAlign w:val="center"/>
            <w:hideMark/>
          </w:tcPr>
          <w:p w14:paraId="02C3A28E" w14:textId="77777777" w:rsidR="002679BF" w:rsidRPr="002679BF" w:rsidRDefault="002679BF" w:rsidP="002679BF">
            <w:pPr>
              <w:spacing w:after="0" w:line="240" w:lineRule="auto"/>
              <w:jc w:val="center"/>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79</w:t>
            </w:r>
          </w:p>
        </w:tc>
        <w:tc>
          <w:tcPr>
            <w:tcW w:w="830" w:type="dxa"/>
            <w:tcBorders>
              <w:top w:val="nil"/>
              <w:left w:val="nil"/>
              <w:bottom w:val="single" w:sz="8" w:space="0" w:color="auto"/>
              <w:right w:val="single" w:sz="8" w:space="0" w:color="auto"/>
            </w:tcBorders>
            <w:shd w:val="clear" w:color="000000" w:fill="FFFFFF"/>
            <w:noWrap/>
            <w:vAlign w:val="center"/>
            <w:hideMark/>
          </w:tcPr>
          <w:p w14:paraId="263FE506" w14:textId="77777777" w:rsidR="002679BF" w:rsidRPr="002679BF" w:rsidRDefault="002679BF" w:rsidP="002679BF">
            <w:pPr>
              <w:spacing w:after="0" w:line="240" w:lineRule="auto"/>
              <w:jc w:val="center"/>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81</w:t>
            </w:r>
          </w:p>
        </w:tc>
        <w:tc>
          <w:tcPr>
            <w:tcW w:w="830" w:type="dxa"/>
            <w:tcBorders>
              <w:top w:val="nil"/>
              <w:left w:val="nil"/>
              <w:bottom w:val="single" w:sz="8" w:space="0" w:color="auto"/>
              <w:right w:val="single" w:sz="8" w:space="0" w:color="auto"/>
            </w:tcBorders>
            <w:shd w:val="clear" w:color="000000" w:fill="FFFFFF"/>
            <w:noWrap/>
            <w:vAlign w:val="center"/>
            <w:hideMark/>
          </w:tcPr>
          <w:p w14:paraId="7C41DCF0" w14:textId="77777777" w:rsidR="002679BF" w:rsidRPr="002679BF" w:rsidRDefault="002679BF" w:rsidP="002679BF">
            <w:pPr>
              <w:spacing w:after="0" w:line="240" w:lineRule="auto"/>
              <w:jc w:val="center"/>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85</w:t>
            </w:r>
          </w:p>
        </w:tc>
        <w:tc>
          <w:tcPr>
            <w:tcW w:w="830" w:type="dxa"/>
            <w:tcBorders>
              <w:top w:val="nil"/>
              <w:left w:val="nil"/>
              <w:bottom w:val="single" w:sz="8" w:space="0" w:color="auto"/>
              <w:right w:val="single" w:sz="8" w:space="0" w:color="auto"/>
            </w:tcBorders>
            <w:shd w:val="clear" w:color="000000" w:fill="FFFFFF"/>
            <w:noWrap/>
            <w:vAlign w:val="center"/>
            <w:hideMark/>
          </w:tcPr>
          <w:p w14:paraId="05C5D828" w14:textId="77777777" w:rsidR="002679BF" w:rsidRPr="002679BF" w:rsidRDefault="002679BF" w:rsidP="002679BF">
            <w:pPr>
              <w:spacing w:after="0" w:line="240" w:lineRule="auto"/>
              <w:jc w:val="center"/>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88</w:t>
            </w:r>
          </w:p>
        </w:tc>
        <w:tc>
          <w:tcPr>
            <w:tcW w:w="830" w:type="dxa"/>
            <w:tcBorders>
              <w:top w:val="nil"/>
              <w:left w:val="nil"/>
              <w:bottom w:val="single" w:sz="8" w:space="0" w:color="auto"/>
              <w:right w:val="single" w:sz="8" w:space="0" w:color="auto"/>
            </w:tcBorders>
            <w:shd w:val="clear" w:color="000000" w:fill="FFFFFF"/>
            <w:noWrap/>
            <w:vAlign w:val="center"/>
            <w:hideMark/>
          </w:tcPr>
          <w:p w14:paraId="1202187A" w14:textId="77777777" w:rsidR="002679BF" w:rsidRPr="002679BF" w:rsidRDefault="002679BF" w:rsidP="002679BF">
            <w:pPr>
              <w:spacing w:after="0" w:line="240" w:lineRule="auto"/>
              <w:jc w:val="center"/>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83</w:t>
            </w:r>
          </w:p>
        </w:tc>
        <w:tc>
          <w:tcPr>
            <w:tcW w:w="830" w:type="dxa"/>
            <w:tcBorders>
              <w:top w:val="nil"/>
              <w:left w:val="nil"/>
              <w:bottom w:val="single" w:sz="8" w:space="0" w:color="auto"/>
              <w:right w:val="single" w:sz="8" w:space="0" w:color="auto"/>
            </w:tcBorders>
            <w:shd w:val="clear" w:color="000000" w:fill="FFFFFF"/>
            <w:noWrap/>
            <w:vAlign w:val="center"/>
            <w:hideMark/>
          </w:tcPr>
          <w:p w14:paraId="7571BEA8" w14:textId="77777777" w:rsidR="002679BF" w:rsidRPr="002679BF" w:rsidRDefault="002679BF" w:rsidP="002679BF">
            <w:pPr>
              <w:spacing w:after="0" w:line="240" w:lineRule="auto"/>
              <w:jc w:val="center"/>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87</w:t>
            </w:r>
          </w:p>
        </w:tc>
        <w:tc>
          <w:tcPr>
            <w:tcW w:w="830" w:type="dxa"/>
            <w:tcBorders>
              <w:top w:val="nil"/>
              <w:left w:val="nil"/>
              <w:bottom w:val="single" w:sz="8" w:space="0" w:color="auto"/>
              <w:right w:val="single" w:sz="8" w:space="0" w:color="auto"/>
            </w:tcBorders>
            <w:shd w:val="clear" w:color="000000" w:fill="FFFFFF"/>
            <w:noWrap/>
            <w:vAlign w:val="center"/>
            <w:hideMark/>
          </w:tcPr>
          <w:p w14:paraId="27AC3808" w14:textId="77777777" w:rsidR="002679BF" w:rsidRPr="002679BF" w:rsidRDefault="002679BF" w:rsidP="002679BF">
            <w:pPr>
              <w:spacing w:after="0" w:line="240" w:lineRule="auto"/>
              <w:jc w:val="center"/>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109</w:t>
            </w:r>
          </w:p>
        </w:tc>
        <w:tc>
          <w:tcPr>
            <w:tcW w:w="830" w:type="dxa"/>
            <w:tcBorders>
              <w:top w:val="nil"/>
              <w:left w:val="nil"/>
              <w:bottom w:val="single" w:sz="8" w:space="0" w:color="auto"/>
              <w:right w:val="single" w:sz="8" w:space="0" w:color="auto"/>
            </w:tcBorders>
            <w:shd w:val="clear" w:color="000000" w:fill="FFFFFF"/>
            <w:noWrap/>
            <w:vAlign w:val="center"/>
            <w:hideMark/>
          </w:tcPr>
          <w:p w14:paraId="14EE4E45" w14:textId="77777777" w:rsidR="002679BF" w:rsidRPr="002679BF" w:rsidRDefault="002679BF" w:rsidP="002679BF">
            <w:pPr>
              <w:spacing w:after="0" w:line="240" w:lineRule="auto"/>
              <w:jc w:val="center"/>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141</w:t>
            </w:r>
          </w:p>
        </w:tc>
      </w:tr>
      <w:tr w:rsidR="002679BF" w:rsidRPr="002679BF" w14:paraId="5B386241" w14:textId="77777777" w:rsidTr="002679BF">
        <w:trPr>
          <w:trHeight w:val="367"/>
        </w:trPr>
        <w:tc>
          <w:tcPr>
            <w:tcW w:w="2526" w:type="dxa"/>
            <w:tcBorders>
              <w:top w:val="nil"/>
              <w:left w:val="single" w:sz="8" w:space="0" w:color="auto"/>
              <w:bottom w:val="single" w:sz="8" w:space="0" w:color="auto"/>
              <w:right w:val="single" w:sz="8" w:space="0" w:color="auto"/>
            </w:tcBorders>
            <w:shd w:val="clear" w:color="000000" w:fill="FFFFFF"/>
            <w:noWrap/>
            <w:vAlign w:val="center"/>
            <w:hideMark/>
          </w:tcPr>
          <w:p w14:paraId="705F92A3" w14:textId="77777777" w:rsidR="002679BF" w:rsidRPr="002679BF" w:rsidRDefault="002679BF" w:rsidP="002679BF">
            <w:pPr>
              <w:spacing w:after="0" w:line="240" w:lineRule="auto"/>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Novolac vinyl ester resin</w:t>
            </w:r>
          </w:p>
        </w:tc>
        <w:tc>
          <w:tcPr>
            <w:tcW w:w="830" w:type="dxa"/>
            <w:tcBorders>
              <w:top w:val="nil"/>
              <w:left w:val="nil"/>
              <w:bottom w:val="single" w:sz="8" w:space="0" w:color="auto"/>
              <w:right w:val="single" w:sz="8" w:space="0" w:color="auto"/>
            </w:tcBorders>
            <w:shd w:val="clear" w:color="000000" w:fill="FFFFFF"/>
            <w:noWrap/>
            <w:vAlign w:val="center"/>
            <w:hideMark/>
          </w:tcPr>
          <w:p w14:paraId="1D896E81" w14:textId="77777777" w:rsidR="002679BF" w:rsidRPr="002679BF" w:rsidRDefault="002679BF" w:rsidP="002679BF">
            <w:pPr>
              <w:spacing w:after="0" w:line="240" w:lineRule="auto"/>
              <w:jc w:val="center"/>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38</w:t>
            </w:r>
          </w:p>
        </w:tc>
        <w:tc>
          <w:tcPr>
            <w:tcW w:w="830" w:type="dxa"/>
            <w:tcBorders>
              <w:top w:val="nil"/>
              <w:left w:val="nil"/>
              <w:bottom w:val="single" w:sz="8" w:space="0" w:color="auto"/>
              <w:right w:val="single" w:sz="8" w:space="0" w:color="auto"/>
            </w:tcBorders>
            <w:shd w:val="clear" w:color="000000" w:fill="FFFFFF"/>
            <w:noWrap/>
            <w:vAlign w:val="center"/>
            <w:hideMark/>
          </w:tcPr>
          <w:p w14:paraId="3C6104EF" w14:textId="77777777" w:rsidR="002679BF" w:rsidRPr="002679BF" w:rsidRDefault="002679BF" w:rsidP="002679BF">
            <w:pPr>
              <w:spacing w:after="0" w:line="240" w:lineRule="auto"/>
              <w:jc w:val="center"/>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40</w:t>
            </w:r>
          </w:p>
        </w:tc>
        <w:tc>
          <w:tcPr>
            <w:tcW w:w="830" w:type="dxa"/>
            <w:tcBorders>
              <w:top w:val="nil"/>
              <w:left w:val="nil"/>
              <w:bottom w:val="single" w:sz="8" w:space="0" w:color="auto"/>
              <w:right w:val="single" w:sz="8" w:space="0" w:color="auto"/>
            </w:tcBorders>
            <w:shd w:val="clear" w:color="000000" w:fill="FFFFFF"/>
            <w:noWrap/>
            <w:vAlign w:val="center"/>
            <w:hideMark/>
          </w:tcPr>
          <w:p w14:paraId="710715E5" w14:textId="77777777" w:rsidR="002679BF" w:rsidRPr="002679BF" w:rsidRDefault="002679BF" w:rsidP="002679BF">
            <w:pPr>
              <w:spacing w:after="0" w:line="240" w:lineRule="auto"/>
              <w:jc w:val="center"/>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41</w:t>
            </w:r>
          </w:p>
        </w:tc>
        <w:tc>
          <w:tcPr>
            <w:tcW w:w="830" w:type="dxa"/>
            <w:tcBorders>
              <w:top w:val="nil"/>
              <w:left w:val="nil"/>
              <w:bottom w:val="single" w:sz="8" w:space="0" w:color="auto"/>
              <w:right w:val="single" w:sz="8" w:space="0" w:color="auto"/>
            </w:tcBorders>
            <w:shd w:val="clear" w:color="000000" w:fill="FFFFFF"/>
            <w:noWrap/>
            <w:vAlign w:val="center"/>
            <w:hideMark/>
          </w:tcPr>
          <w:p w14:paraId="37DFE090" w14:textId="77777777" w:rsidR="002679BF" w:rsidRPr="002679BF" w:rsidRDefault="002679BF" w:rsidP="002679BF">
            <w:pPr>
              <w:spacing w:after="0" w:line="240" w:lineRule="auto"/>
              <w:jc w:val="center"/>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43</w:t>
            </w:r>
          </w:p>
        </w:tc>
        <w:tc>
          <w:tcPr>
            <w:tcW w:w="830" w:type="dxa"/>
            <w:tcBorders>
              <w:top w:val="nil"/>
              <w:left w:val="nil"/>
              <w:bottom w:val="single" w:sz="8" w:space="0" w:color="auto"/>
              <w:right w:val="single" w:sz="8" w:space="0" w:color="auto"/>
            </w:tcBorders>
            <w:shd w:val="clear" w:color="000000" w:fill="FFFFFF"/>
            <w:noWrap/>
            <w:vAlign w:val="center"/>
            <w:hideMark/>
          </w:tcPr>
          <w:p w14:paraId="22B6BD38" w14:textId="77777777" w:rsidR="002679BF" w:rsidRPr="002679BF" w:rsidRDefault="002679BF" w:rsidP="002679BF">
            <w:pPr>
              <w:spacing w:after="0" w:line="240" w:lineRule="auto"/>
              <w:jc w:val="center"/>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45</w:t>
            </w:r>
          </w:p>
        </w:tc>
        <w:tc>
          <w:tcPr>
            <w:tcW w:w="830" w:type="dxa"/>
            <w:tcBorders>
              <w:top w:val="nil"/>
              <w:left w:val="nil"/>
              <w:bottom w:val="single" w:sz="8" w:space="0" w:color="auto"/>
              <w:right w:val="single" w:sz="8" w:space="0" w:color="auto"/>
            </w:tcBorders>
            <w:shd w:val="clear" w:color="000000" w:fill="FFFFFF"/>
            <w:noWrap/>
            <w:vAlign w:val="center"/>
            <w:hideMark/>
          </w:tcPr>
          <w:p w14:paraId="5785DD11" w14:textId="77777777" w:rsidR="002679BF" w:rsidRPr="002679BF" w:rsidRDefault="002679BF" w:rsidP="002679BF">
            <w:pPr>
              <w:spacing w:after="0" w:line="240" w:lineRule="auto"/>
              <w:jc w:val="center"/>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42</w:t>
            </w:r>
          </w:p>
        </w:tc>
        <w:tc>
          <w:tcPr>
            <w:tcW w:w="830" w:type="dxa"/>
            <w:tcBorders>
              <w:top w:val="nil"/>
              <w:left w:val="nil"/>
              <w:bottom w:val="single" w:sz="8" w:space="0" w:color="auto"/>
              <w:right w:val="single" w:sz="8" w:space="0" w:color="auto"/>
            </w:tcBorders>
            <w:shd w:val="clear" w:color="000000" w:fill="FFFFFF"/>
            <w:noWrap/>
            <w:vAlign w:val="center"/>
            <w:hideMark/>
          </w:tcPr>
          <w:p w14:paraId="457EB934" w14:textId="77777777" w:rsidR="002679BF" w:rsidRPr="002679BF" w:rsidRDefault="002679BF" w:rsidP="002679BF">
            <w:pPr>
              <w:spacing w:after="0" w:line="240" w:lineRule="auto"/>
              <w:jc w:val="center"/>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45</w:t>
            </w:r>
          </w:p>
        </w:tc>
        <w:tc>
          <w:tcPr>
            <w:tcW w:w="830" w:type="dxa"/>
            <w:tcBorders>
              <w:top w:val="nil"/>
              <w:left w:val="nil"/>
              <w:bottom w:val="single" w:sz="8" w:space="0" w:color="auto"/>
              <w:right w:val="single" w:sz="8" w:space="0" w:color="auto"/>
            </w:tcBorders>
            <w:shd w:val="clear" w:color="000000" w:fill="FFFFFF"/>
            <w:noWrap/>
            <w:vAlign w:val="center"/>
            <w:hideMark/>
          </w:tcPr>
          <w:p w14:paraId="2993EC8A" w14:textId="77777777" w:rsidR="002679BF" w:rsidRPr="002679BF" w:rsidRDefault="002679BF" w:rsidP="002679BF">
            <w:pPr>
              <w:spacing w:after="0" w:line="240" w:lineRule="auto"/>
              <w:jc w:val="center"/>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56</w:t>
            </w:r>
          </w:p>
        </w:tc>
        <w:tc>
          <w:tcPr>
            <w:tcW w:w="830" w:type="dxa"/>
            <w:tcBorders>
              <w:top w:val="nil"/>
              <w:left w:val="nil"/>
              <w:bottom w:val="single" w:sz="8" w:space="0" w:color="auto"/>
              <w:right w:val="single" w:sz="8" w:space="0" w:color="auto"/>
            </w:tcBorders>
            <w:shd w:val="clear" w:color="000000" w:fill="FFFFFF"/>
            <w:noWrap/>
            <w:vAlign w:val="center"/>
            <w:hideMark/>
          </w:tcPr>
          <w:p w14:paraId="2AE62C25" w14:textId="77777777" w:rsidR="002679BF" w:rsidRPr="002679BF" w:rsidRDefault="002679BF" w:rsidP="002679BF">
            <w:pPr>
              <w:spacing w:after="0" w:line="240" w:lineRule="auto"/>
              <w:jc w:val="center"/>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73</w:t>
            </w:r>
          </w:p>
        </w:tc>
      </w:tr>
      <w:tr w:rsidR="002679BF" w:rsidRPr="002679BF" w14:paraId="63151BE1" w14:textId="77777777" w:rsidTr="002679BF">
        <w:trPr>
          <w:trHeight w:val="367"/>
        </w:trPr>
        <w:tc>
          <w:tcPr>
            <w:tcW w:w="2526" w:type="dxa"/>
            <w:tcBorders>
              <w:top w:val="nil"/>
              <w:left w:val="single" w:sz="8" w:space="0" w:color="auto"/>
              <w:bottom w:val="single" w:sz="8" w:space="0" w:color="auto"/>
              <w:right w:val="single" w:sz="8" w:space="0" w:color="auto"/>
            </w:tcBorders>
            <w:shd w:val="clear" w:color="000000" w:fill="FFFFFF"/>
            <w:noWrap/>
            <w:vAlign w:val="center"/>
            <w:hideMark/>
          </w:tcPr>
          <w:p w14:paraId="1D1E3726" w14:textId="77777777" w:rsidR="002679BF" w:rsidRPr="002679BF" w:rsidRDefault="002679BF" w:rsidP="002679BF">
            <w:pPr>
              <w:spacing w:after="0" w:line="240" w:lineRule="auto"/>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Brominated vinyl ester resin</w:t>
            </w:r>
          </w:p>
        </w:tc>
        <w:tc>
          <w:tcPr>
            <w:tcW w:w="830" w:type="dxa"/>
            <w:tcBorders>
              <w:top w:val="nil"/>
              <w:left w:val="nil"/>
              <w:bottom w:val="single" w:sz="8" w:space="0" w:color="auto"/>
              <w:right w:val="single" w:sz="8" w:space="0" w:color="auto"/>
            </w:tcBorders>
            <w:shd w:val="clear" w:color="000000" w:fill="FFFFFF"/>
            <w:noWrap/>
            <w:vAlign w:val="center"/>
            <w:hideMark/>
          </w:tcPr>
          <w:p w14:paraId="2B3676FC" w14:textId="77777777" w:rsidR="002679BF" w:rsidRPr="002679BF" w:rsidRDefault="002679BF" w:rsidP="002679BF">
            <w:pPr>
              <w:spacing w:after="0" w:line="240" w:lineRule="auto"/>
              <w:jc w:val="center"/>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15</w:t>
            </w:r>
          </w:p>
        </w:tc>
        <w:tc>
          <w:tcPr>
            <w:tcW w:w="830" w:type="dxa"/>
            <w:tcBorders>
              <w:top w:val="nil"/>
              <w:left w:val="nil"/>
              <w:bottom w:val="single" w:sz="8" w:space="0" w:color="auto"/>
              <w:right w:val="single" w:sz="8" w:space="0" w:color="auto"/>
            </w:tcBorders>
            <w:shd w:val="clear" w:color="000000" w:fill="FFFFFF"/>
            <w:noWrap/>
            <w:vAlign w:val="center"/>
            <w:hideMark/>
          </w:tcPr>
          <w:p w14:paraId="637F74A4" w14:textId="77777777" w:rsidR="002679BF" w:rsidRPr="002679BF" w:rsidRDefault="002679BF" w:rsidP="002679BF">
            <w:pPr>
              <w:spacing w:after="0" w:line="240" w:lineRule="auto"/>
              <w:jc w:val="center"/>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15</w:t>
            </w:r>
          </w:p>
        </w:tc>
        <w:tc>
          <w:tcPr>
            <w:tcW w:w="830" w:type="dxa"/>
            <w:tcBorders>
              <w:top w:val="nil"/>
              <w:left w:val="nil"/>
              <w:bottom w:val="single" w:sz="8" w:space="0" w:color="auto"/>
              <w:right w:val="single" w:sz="8" w:space="0" w:color="auto"/>
            </w:tcBorders>
            <w:shd w:val="clear" w:color="000000" w:fill="FFFFFF"/>
            <w:noWrap/>
            <w:vAlign w:val="center"/>
            <w:hideMark/>
          </w:tcPr>
          <w:p w14:paraId="2BAAA247" w14:textId="77777777" w:rsidR="002679BF" w:rsidRPr="002679BF" w:rsidRDefault="002679BF" w:rsidP="002679BF">
            <w:pPr>
              <w:spacing w:after="0" w:line="240" w:lineRule="auto"/>
              <w:jc w:val="center"/>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15</w:t>
            </w:r>
          </w:p>
        </w:tc>
        <w:tc>
          <w:tcPr>
            <w:tcW w:w="830" w:type="dxa"/>
            <w:tcBorders>
              <w:top w:val="nil"/>
              <w:left w:val="nil"/>
              <w:bottom w:val="single" w:sz="8" w:space="0" w:color="auto"/>
              <w:right w:val="single" w:sz="8" w:space="0" w:color="auto"/>
            </w:tcBorders>
            <w:shd w:val="clear" w:color="000000" w:fill="FFFFFF"/>
            <w:noWrap/>
            <w:vAlign w:val="center"/>
            <w:hideMark/>
          </w:tcPr>
          <w:p w14:paraId="4C204A72" w14:textId="77777777" w:rsidR="002679BF" w:rsidRPr="002679BF" w:rsidRDefault="002679BF" w:rsidP="002679BF">
            <w:pPr>
              <w:spacing w:after="0" w:line="240" w:lineRule="auto"/>
              <w:jc w:val="center"/>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16</w:t>
            </w:r>
          </w:p>
        </w:tc>
        <w:tc>
          <w:tcPr>
            <w:tcW w:w="830" w:type="dxa"/>
            <w:tcBorders>
              <w:top w:val="nil"/>
              <w:left w:val="nil"/>
              <w:bottom w:val="single" w:sz="8" w:space="0" w:color="auto"/>
              <w:right w:val="single" w:sz="8" w:space="0" w:color="auto"/>
            </w:tcBorders>
            <w:shd w:val="clear" w:color="000000" w:fill="FFFFFF"/>
            <w:noWrap/>
            <w:vAlign w:val="center"/>
            <w:hideMark/>
          </w:tcPr>
          <w:p w14:paraId="0DD4CA4A" w14:textId="77777777" w:rsidR="002679BF" w:rsidRPr="002679BF" w:rsidRDefault="002679BF" w:rsidP="002679BF">
            <w:pPr>
              <w:spacing w:after="0" w:line="240" w:lineRule="auto"/>
              <w:jc w:val="center"/>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16</w:t>
            </w:r>
          </w:p>
        </w:tc>
        <w:tc>
          <w:tcPr>
            <w:tcW w:w="830" w:type="dxa"/>
            <w:tcBorders>
              <w:top w:val="nil"/>
              <w:left w:val="nil"/>
              <w:bottom w:val="single" w:sz="8" w:space="0" w:color="auto"/>
              <w:right w:val="single" w:sz="8" w:space="0" w:color="auto"/>
            </w:tcBorders>
            <w:shd w:val="clear" w:color="000000" w:fill="FFFFFF"/>
            <w:noWrap/>
            <w:vAlign w:val="center"/>
            <w:hideMark/>
          </w:tcPr>
          <w:p w14:paraId="37612850" w14:textId="77777777" w:rsidR="002679BF" w:rsidRPr="002679BF" w:rsidRDefault="002679BF" w:rsidP="002679BF">
            <w:pPr>
              <w:spacing w:after="0" w:line="240" w:lineRule="auto"/>
              <w:jc w:val="center"/>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15</w:t>
            </w:r>
          </w:p>
        </w:tc>
        <w:tc>
          <w:tcPr>
            <w:tcW w:w="830" w:type="dxa"/>
            <w:tcBorders>
              <w:top w:val="nil"/>
              <w:left w:val="nil"/>
              <w:bottom w:val="single" w:sz="8" w:space="0" w:color="auto"/>
              <w:right w:val="single" w:sz="8" w:space="0" w:color="auto"/>
            </w:tcBorders>
            <w:shd w:val="clear" w:color="000000" w:fill="FFFFFF"/>
            <w:noWrap/>
            <w:vAlign w:val="center"/>
            <w:hideMark/>
          </w:tcPr>
          <w:p w14:paraId="25545E14" w14:textId="77777777" w:rsidR="002679BF" w:rsidRPr="002679BF" w:rsidRDefault="002679BF" w:rsidP="002679BF">
            <w:pPr>
              <w:spacing w:after="0" w:line="240" w:lineRule="auto"/>
              <w:jc w:val="center"/>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16</w:t>
            </w:r>
          </w:p>
        </w:tc>
        <w:tc>
          <w:tcPr>
            <w:tcW w:w="830" w:type="dxa"/>
            <w:tcBorders>
              <w:top w:val="nil"/>
              <w:left w:val="nil"/>
              <w:bottom w:val="single" w:sz="8" w:space="0" w:color="auto"/>
              <w:right w:val="single" w:sz="8" w:space="0" w:color="auto"/>
            </w:tcBorders>
            <w:shd w:val="clear" w:color="000000" w:fill="FFFFFF"/>
            <w:noWrap/>
            <w:vAlign w:val="center"/>
            <w:hideMark/>
          </w:tcPr>
          <w:p w14:paraId="30A9F703" w14:textId="77777777" w:rsidR="002679BF" w:rsidRPr="002679BF" w:rsidRDefault="002679BF" w:rsidP="002679BF">
            <w:pPr>
              <w:spacing w:after="0" w:line="240" w:lineRule="auto"/>
              <w:jc w:val="center"/>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19</w:t>
            </w:r>
          </w:p>
        </w:tc>
        <w:tc>
          <w:tcPr>
            <w:tcW w:w="830" w:type="dxa"/>
            <w:tcBorders>
              <w:top w:val="nil"/>
              <w:left w:val="nil"/>
              <w:bottom w:val="single" w:sz="8" w:space="0" w:color="auto"/>
              <w:right w:val="single" w:sz="8" w:space="0" w:color="auto"/>
            </w:tcBorders>
            <w:shd w:val="clear" w:color="000000" w:fill="FFFFFF"/>
            <w:noWrap/>
            <w:vAlign w:val="center"/>
            <w:hideMark/>
          </w:tcPr>
          <w:p w14:paraId="03760E74" w14:textId="77777777" w:rsidR="002679BF" w:rsidRPr="002679BF" w:rsidRDefault="002679BF" w:rsidP="002679BF">
            <w:pPr>
              <w:spacing w:after="0" w:line="240" w:lineRule="auto"/>
              <w:jc w:val="center"/>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24</w:t>
            </w:r>
          </w:p>
        </w:tc>
      </w:tr>
      <w:tr w:rsidR="002679BF" w:rsidRPr="002679BF" w14:paraId="73EDAC24" w14:textId="77777777" w:rsidTr="002679BF">
        <w:trPr>
          <w:trHeight w:val="367"/>
        </w:trPr>
        <w:tc>
          <w:tcPr>
            <w:tcW w:w="2526" w:type="dxa"/>
            <w:tcBorders>
              <w:top w:val="nil"/>
              <w:left w:val="single" w:sz="8" w:space="0" w:color="auto"/>
              <w:bottom w:val="single" w:sz="8" w:space="0" w:color="auto"/>
              <w:right w:val="single" w:sz="8" w:space="0" w:color="auto"/>
            </w:tcBorders>
            <w:shd w:val="clear" w:color="000000" w:fill="FFFFFF"/>
            <w:noWrap/>
            <w:vAlign w:val="center"/>
            <w:hideMark/>
          </w:tcPr>
          <w:p w14:paraId="3BDB793B" w14:textId="77777777" w:rsidR="002679BF" w:rsidRPr="002679BF" w:rsidRDefault="002679BF" w:rsidP="002679BF">
            <w:pPr>
              <w:spacing w:after="0" w:line="240" w:lineRule="auto"/>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Other</w:t>
            </w:r>
          </w:p>
        </w:tc>
        <w:tc>
          <w:tcPr>
            <w:tcW w:w="830" w:type="dxa"/>
            <w:tcBorders>
              <w:top w:val="nil"/>
              <w:left w:val="nil"/>
              <w:bottom w:val="single" w:sz="8" w:space="0" w:color="auto"/>
              <w:right w:val="single" w:sz="8" w:space="0" w:color="auto"/>
            </w:tcBorders>
            <w:shd w:val="clear" w:color="000000" w:fill="FFFFFF"/>
            <w:noWrap/>
            <w:vAlign w:val="center"/>
            <w:hideMark/>
          </w:tcPr>
          <w:p w14:paraId="6DC694E3" w14:textId="77777777" w:rsidR="002679BF" w:rsidRPr="002679BF" w:rsidRDefault="002679BF" w:rsidP="002679BF">
            <w:pPr>
              <w:spacing w:after="0" w:line="240" w:lineRule="auto"/>
              <w:jc w:val="center"/>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23</w:t>
            </w:r>
          </w:p>
        </w:tc>
        <w:tc>
          <w:tcPr>
            <w:tcW w:w="830" w:type="dxa"/>
            <w:tcBorders>
              <w:top w:val="nil"/>
              <w:left w:val="nil"/>
              <w:bottom w:val="single" w:sz="8" w:space="0" w:color="auto"/>
              <w:right w:val="single" w:sz="8" w:space="0" w:color="auto"/>
            </w:tcBorders>
            <w:shd w:val="clear" w:color="000000" w:fill="FFFFFF"/>
            <w:noWrap/>
            <w:vAlign w:val="center"/>
            <w:hideMark/>
          </w:tcPr>
          <w:p w14:paraId="764ABB1A" w14:textId="77777777" w:rsidR="002679BF" w:rsidRPr="002679BF" w:rsidRDefault="002679BF" w:rsidP="002679BF">
            <w:pPr>
              <w:spacing w:after="0" w:line="240" w:lineRule="auto"/>
              <w:jc w:val="center"/>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23</w:t>
            </w:r>
          </w:p>
        </w:tc>
        <w:tc>
          <w:tcPr>
            <w:tcW w:w="830" w:type="dxa"/>
            <w:tcBorders>
              <w:top w:val="nil"/>
              <w:left w:val="nil"/>
              <w:bottom w:val="single" w:sz="8" w:space="0" w:color="auto"/>
              <w:right w:val="single" w:sz="8" w:space="0" w:color="auto"/>
            </w:tcBorders>
            <w:shd w:val="clear" w:color="000000" w:fill="FFFFFF"/>
            <w:noWrap/>
            <w:vAlign w:val="center"/>
            <w:hideMark/>
          </w:tcPr>
          <w:p w14:paraId="2BF8D15A" w14:textId="77777777" w:rsidR="002679BF" w:rsidRPr="002679BF" w:rsidRDefault="002679BF" w:rsidP="002679BF">
            <w:pPr>
              <w:spacing w:after="0" w:line="240" w:lineRule="auto"/>
              <w:jc w:val="center"/>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25</w:t>
            </w:r>
          </w:p>
        </w:tc>
        <w:tc>
          <w:tcPr>
            <w:tcW w:w="830" w:type="dxa"/>
            <w:tcBorders>
              <w:top w:val="nil"/>
              <w:left w:val="nil"/>
              <w:bottom w:val="single" w:sz="8" w:space="0" w:color="auto"/>
              <w:right w:val="single" w:sz="8" w:space="0" w:color="auto"/>
            </w:tcBorders>
            <w:shd w:val="clear" w:color="000000" w:fill="FFFFFF"/>
            <w:noWrap/>
            <w:vAlign w:val="center"/>
            <w:hideMark/>
          </w:tcPr>
          <w:p w14:paraId="03843BBF" w14:textId="77777777" w:rsidR="002679BF" w:rsidRPr="002679BF" w:rsidRDefault="002679BF" w:rsidP="002679BF">
            <w:pPr>
              <w:spacing w:after="0" w:line="240" w:lineRule="auto"/>
              <w:jc w:val="center"/>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25</w:t>
            </w:r>
          </w:p>
        </w:tc>
        <w:tc>
          <w:tcPr>
            <w:tcW w:w="830" w:type="dxa"/>
            <w:tcBorders>
              <w:top w:val="nil"/>
              <w:left w:val="nil"/>
              <w:bottom w:val="single" w:sz="8" w:space="0" w:color="auto"/>
              <w:right w:val="single" w:sz="8" w:space="0" w:color="auto"/>
            </w:tcBorders>
            <w:shd w:val="clear" w:color="000000" w:fill="FFFFFF"/>
            <w:noWrap/>
            <w:vAlign w:val="center"/>
            <w:hideMark/>
          </w:tcPr>
          <w:p w14:paraId="02F4BDE5" w14:textId="77777777" w:rsidR="002679BF" w:rsidRPr="002679BF" w:rsidRDefault="002679BF" w:rsidP="002679BF">
            <w:pPr>
              <w:spacing w:after="0" w:line="240" w:lineRule="auto"/>
              <w:jc w:val="center"/>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25</w:t>
            </w:r>
          </w:p>
        </w:tc>
        <w:tc>
          <w:tcPr>
            <w:tcW w:w="830" w:type="dxa"/>
            <w:tcBorders>
              <w:top w:val="nil"/>
              <w:left w:val="nil"/>
              <w:bottom w:val="single" w:sz="8" w:space="0" w:color="auto"/>
              <w:right w:val="single" w:sz="8" w:space="0" w:color="auto"/>
            </w:tcBorders>
            <w:shd w:val="clear" w:color="000000" w:fill="FFFFFF"/>
            <w:noWrap/>
            <w:vAlign w:val="center"/>
            <w:hideMark/>
          </w:tcPr>
          <w:p w14:paraId="0225B3D1" w14:textId="77777777" w:rsidR="002679BF" w:rsidRPr="002679BF" w:rsidRDefault="002679BF" w:rsidP="002679BF">
            <w:pPr>
              <w:spacing w:after="0" w:line="240" w:lineRule="auto"/>
              <w:jc w:val="center"/>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24</w:t>
            </w:r>
          </w:p>
        </w:tc>
        <w:tc>
          <w:tcPr>
            <w:tcW w:w="830" w:type="dxa"/>
            <w:tcBorders>
              <w:top w:val="nil"/>
              <w:left w:val="nil"/>
              <w:bottom w:val="single" w:sz="8" w:space="0" w:color="auto"/>
              <w:right w:val="single" w:sz="8" w:space="0" w:color="auto"/>
            </w:tcBorders>
            <w:shd w:val="clear" w:color="000000" w:fill="FFFFFF"/>
            <w:noWrap/>
            <w:vAlign w:val="center"/>
            <w:hideMark/>
          </w:tcPr>
          <w:p w14:paraId="7B700030" w14:textId="77777777" w:rsidR="002679BF" w:rsidRPr="002679BF" w:rsidRDefault="002679BF" w:rsidP="002679BF">
            <w:pPr>
              <w:spacing w:after="0" w:line="240" w:lineRule="auto"/>
              <w:jc w:val="center"/>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25</w:t>
            </w:r>
          </w:p>
        </w:tc>
        <w:tc>
          <w:tcPr>
            <w:tcW w:w="830" w:type="dxa"/>
            <w:tcBorders>
              <w:top w:val="nil"/>
              <w:left w:val="nil"/>
              <w:bottom w:val="single" w:sz="8" w:space="0" w:color="auto"/>
              <w:right w:val="single" w:sz="8" w:space="0" w:color="auto"/>
            </w:tcBorders>
            <w:shd w:val="clear" w:color="000000" w:fill="FFFFFF"/>
            <w:noWrap/>
            <w:vAlign w:val="center"/>
            <w:hideMark/>
          </w:tcPr>
          <w:p w14:paraId="12C4292C" w14:textId="77777777" w:rsidR="002679BF" w:rsidRPr="002679BF" w:rsidRDefault="002679BF" w:rsidP="002679BF">
            <w:pPr>
              <w:spacing w:after="0" w:line="240" w:lineRule="auto"/>
              <w:jc w:val="center"/>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31</w:t>
            </w:r>
          </w:p>
        </w:tc>
        <w:tc>
          <w:tcPr>
            <w:tcW w:w="830" w:type="dxa"/>
            <w:tcBorders>
              <w:top w:val="nil"/>
              <w:left w:val="nil"/>
              <w:bottom w:val="single" w:sz="8" w:space="0" w:color="auto"/>
              <w:right w:val="single" w:sz="8" w:space="0" w:color="auto"/>
            </w:tcBorders>
            <w:shd w:val="clear" w:color="000000" w:fill="FFFFFF"/>
            <w:noWrap/>
            <w:vAlign w:val="center"/>
            <w:hideMark/>
          </w:tcPr>
          <w:p w14:paraId="0A6C3303" w14:textId="77777777" w:rsidR="002679BF" w:rsidRPr="002679BF" w:rsidRDefault="002679BF" w:rsidP="002679BF">
            <w:pPr>
              <w:spacing w:after="0" w:line="240" w:lineRule="auto"/>
              <w:jc w:val="center"/>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37</w:t>
            </w:r>
          </w:p>
        </w:tc>
      </w:tr>
      <w:tr w:rsidR="002679BF" w:rsidRPr="002679BF" w14:paraId="0FCC9C5F" w14:textId="77777777" w:rsidTr="002679BF">
        <w:trPr>
          <w:trHeight w:val="367"/>
        </w:trPr>
        <w:tc>
          <w:tcPr>
            <w:tcW w:w="2526" w:type="dxa"/>
            <w:tcBorders>
              <w:top w:val="nil"/>
              <w:left w:val="single" w:sz="8" w:space="0" w:color="auto"/>
              <w:bottom w:val="single" w:sz="8" w:space="0" w:color="auto"/>
              <w:right w:val="single" w:sz="8" w:space="0" w:color="auto"/>
            </w:tcBorders>
            <w:shd w:val="clear" w:color="000000" w:fill="FFFFFF"/>
            <w:noWrap/>
            <w:vAlign w:val="center"/>
            <w:hideMark/>
          </w:tcPr>
          <w:p w14:paraId="7FF1C7CD" w14:textId="77777777" w:rsidR="002679BF" w:rsidRPr="002679BF" w:rsidRDefault="002679BF" w:rsidP="002679BF">
            <w:pPr>
              <w:spacing w:after="0" w:line="240" w:lineRule="auto"/>
              <w:rPr>
                <w:rFonts w:ascii="Arial" w:eastAsia="Times New Roman" w:hAnsi="Arial" w:cs="Arial"/>
                <w:b/>
                <w:bCs/>
                <w:color w:val="000000"/>
                <w:sz w:val="20"/>
                <w:szCs w:val="20"/>
                <w:lang w:eastAsia="en-IN"/>
              </w:rPr>
            </w:pPr>
            <w:r w:rsidRPr="002679BF">
              <w:rPr>
                <w:rFonts w:ascii="Arial" w:eastAsia="Times New Roman" w:hAnsi="Arial" w:cs="Arial"/>
                <w:b/>
                <w:bCs/>
                <w:color w:val="000000"/>
                <w:sz w:val="20"/>
                <w:szCs w:val="20"/>
                <w:lang w:eastAsia="en-IN"/>
              </w:rPr>
              <w:t>Total</w:t>
            </w:r>
          </w:p>
        </w:tc>
        <w:tc>
          <w:tcPr>
            <w:tcW w:w="830" w:type="dxa"/>
            <w:tcBorders>
              <w:top w:val="nil"/>
              <w:left w:val="nil"/>
              <w:bottom w:val="single" w:sz="8" w:space="0" w:color="auto"/>
              <w:right w:val="single" w:sz="8" w:space="0" w:color="auto"/>
            </w:tcBorders>
            <w:shd w:val="clear" w:color="000000" w:fill="FFFFFF"/>
            <w:noWrap/>
            <w:vAlign w:val="center"/>
            <w:hideMark/>
          </w:tcPr>
          <w:p w14:paraId="798B04DF" w14:textId="77777777" w:rsidR="002679BF" w:rsidRPr="002679BF" w:rsidRDefault="002679BF" w:rsidP="002679BF">
            <w:pPr>
              <w:spacing w:after="0" w:line="240" w:lineRule="auto"/>
              <w:jc w:val="center"/>
              <w:rPr>
                <w:rFonts w:ascii="Arial" w:eastAsia="Times New Roman" w:hAnsi="Arial" w:cs="Arial"/>
                <w:b/>
                <w:bCs/>
                <w:color w:val="000000"/>
                <w:sz w:val="20"/>
                <w:szCs w:val="20"/>
                <w:lang w:eastAsia="en-IN"/>
              </w:rPr>
            </w:pPr>
            <w:r w:rsidRPr="002679BF">
              <w:rPr>
                <w:rFonts w:ascii="Arial" w:eastAsia="Times New Roman" w:hAnsi="Arial" w:cs="Arial"/>
                <w:b/>
                <w:bCs/>
                <w:color w:val="000000"/>
                <w:sz w:val="20"/>
                <w:szCs w:val="20"/>
                <w:lang w:eastAsia="en-IN"/>
              </w:rPr>
              <w:t>153</w:t>
            </w:r>
          </w:p>
        </w:tc>
        <w:tc>
          <w:tcPr>
            <w:tcW w:w="830" w:type="dxa"/>
            <w:tcBorders>
              <w:top w:val="nil"/>
              <w:left w:val="nil"/>
              <w:bottom w:val="single" w:sz="8" w:space="0" w:color="auto"/>
              <w:right w:val="single" w:sz="8" w:space="0" w:color="auto"/>
            </w:tcBorders>
            <w:shd w:val="clear" w:color="000000" w:fill="FFFFFF"/>
            <w:noWrap/>
            <w:vAlign w:val="center"/>
            <w:hideMark/>
          </w:tcPr>
          <w:p w14:paraId="6546D386" w14:textId="77777777" w:rsidR="002679BF" w:rsidRPr="002679BF" w:rsidRDefault="002679BF" w:rsidP="002679BF">
            <w:pPr>
              <w:spacing w:after="0" w:line="240" w:lineRule="auto"/>
              <w:jc w:val="center"/>
              <w:rPr>
                <w:rFonts w:ascii="Arial" w:eastAsia="Times New Roman" w:hAnsi="Arial" w:cs="Arial"/>
                <w:b/>
                <w:bCs/>
                <w:color w:val="000000"/>
                <w:sz w:val="20"/>
                <w:szCs w:val="20"/>
                <w:lang w:eastAsia="en-IN"/>
              </w:rPr>
            </w:pPr>
            <w:r w:rsidRPr="002679BF">
              <w:rPr>
                <w:rFonts w:ascii="Arial" w:eastAsia="Times New Roman" w:hAnsi="Arial" w:cs="Arial"/>
                <w:b/>
                <w:bCs/>
                <w:color w:val="000000"/>
                <w:sz w:val="20"/>
                <w:szCs w:val="20"/>
                <w:lang w:eastAsia="en-IN"/>
              </w:rPr>
              <w:t>157</w:t>
            </w:r>
          </w:p>
        </w:tc>
        <w:tc>
          <w:tcPr>
            <w:tcW w:w="830" w:type="dxa"/>
            <w:tcBorders>
              <w:top w:val="nil"/>
              <w:left w:val="nil"/>
              <w:bottom w:val="single" w:sz="8" w:space="0" w:color="auto"/>
              <w:right w:val="single" w:sz="8" w:space="0" w:color="auto"/>
            </w:tcBorders>
            <w:shd w:val="clear" w:color="000000" w:fill="FFFFFF"/>
            <w:noWrap/>
            <w:vAlign w:val="center"/>
            <w:hideMark/>
          </w:tcPr>
          <w:p w14:paraId="692DA6E6" w14:textId="77777777" w:rsidR="002679BF" w:rsidRPr="002679BF" w:rsidRDefault="002679BF" w:rsidP="002679BF">
            <w:pPr>
              <w:spacing w:after="0" w:line="240" w:lineRule="auto"/>
              <w:jc w:val="center"/>
              <w:rPr>
                <w:rFonts w:ascii="Arial" w:eastAsia="Times New Roman" w:hAnsi="Arial" w:cs="Arial"/>
                <w:b/>
                <w:bCs/>
                <w:color w:val="000000"/>
                <w:sz w:val="20"/>
                <w:szCs w:val="20"/>
                <w:lang w:eastAsia="en-IN"/>
              </w:rPr>
            </w:pPr>
            <w:r w:rsidRPr="002679BF">
              <w:rPr>
                <w:rFonts w:ascii="Arial" w:eastAsia="Times New Roman" w:hAnsi="Arial" w:cs="Arial"/>
                <w:b/>
                <w:bCs/>
                <w:color w:val="000000"/>
                <w:sz w:val="20"/>
                <w:szCs w:val="20"/>
                <w:lang w:eastAsia="en-IN"/>
              </w:rPr>
              <w:t>162</w:t>
            </w:r>
          </w:p>
        </w:tc>
        <w:tc>
          <w:tcPr>
            <w:tcW w:w="830" w:type="dxa"/>
            <w:tcBorders>
              <w:top w:val="nil"/>
              <w:left w:val="nil"/>
              <w:bottom w:val="single" w:sz="8" w:space="0" w:color="auto"/>
              <w:right w:val="single" w:sz="8" w:space="0" w:color="auto"/>
            </w:tcBorders>
            <w:shd w:val="clear" w:color="000000" w:fill="FFFFFF"/>
            <w:noWrap/>
            <w:vAlign w:val="center"/>
            <w:hideMark/>
          </w:tcPr>
          <w:p w14:paraId="1768C2FD" w14:textId="77777777" w:rsidR="002679BF" w:rsidRPr="002679BF" w:rsidRDefault="002679BF" w:rsidP="002679BF">
            <w:pPr>
              <w:spacing w:after="0" w:line="240" w:lineRule="auto"/>
              <w:jc w:val="center"/>
              <w:rPr>
                <w:rFonts w:ascii="Arial" w:eastAsia="Times New Roman" w:hAnsi="Arial" w:cs="Arial"/>
                <w:b/>
                <w:bCs/>
                <w:color w:val="000000"/>
                <w:sz w:val="20"/>
                <w:szCs w:val="20"/>
                <w:lang w:eastAsia="en-IN"/>
              </w:rPr>
            </w:pPr>
            <w:r w:rsidRPr="002679BF">
              <w:rPr>
                <w:rFonts w:ascii="Arial" w:eastAsia="Times New Roman" w:hAnsi="Arial" w:cs="Arial"/>
                <w:b/>
                <w:bCs/>
                <w:color w:val="000000"/>
                <w:sz w:val="20"/>
                <w:szCs w:val="20"/>
                <w:lang w:eastAsia="en-IN"/>
              </w:rPr>
              <w:t>169</w:t>
            </w:r>
          </w:p>
        </w:tc>
        <w:tc>
          <w:tcPr>
            <w:tcW w:w="830" w:type="dxa"/>
            <w:tcBorders>
              <w:top w:val="nil"/>
              <w:left w:val="nil"/>
              <w:bottom w:val="single" w:sz="8" w:space="0" w:color="auto"/>
              <w:right w:val="single" w:sz="8" w:space="0" w:color="auto"/>
            </w:tcBorders>
            <w:shd w:val="clear" w:color="000000" w:fill="FFFFFF"/>
            <w:noWrap/>
            <w:vAlign w:val="center"/>
            <w:hideMark/>
          </w:tcPr>
          <w:p w14:paraId="290D19EF" w14:textId="77777777" w:rsidR="002679BF" w:rsidRPr="002679BF" w:rsidRDefault="002679BF" w:rsidP="002679BF">
            <w:pPr>
              <w:spacing w:after="0" w:line="240" w:lineRule="auto"/>
              <w:jc w:val="center"/>
              <w:rPr>
                <w:rFonts w:ascii="Arial" w:eastAsia="Times New Roman" w:hAnsi="Arial" w:cs="Arial"/>
                <w:b/>
                <w:bCs/>
                <w:color w:val="000000"/>
                <w:sz w:val="20"/>
                <w:szCs w:val="20"/>
                <w:lang w:eastAsia="en-IN"/>
              </w:rPr>
            </w:pPr>
            <w:r w:rsidRPr="002679BF">
              <w:rPr>
                <w:rFonts w:ascii="Arial" w:eastAsia="Times New Roman" w:hAnsi="Arial" w:cs="Arial"/>
                <w:b/>
                <w:bCs/>
                <w:color w:val="000000"/>
                <w:sz w:val="20"/>
                <w:szCs w:val="20"/>
                <w:lang w:eastAsia="en-IN"/>
              </w:rPr>
              <w:t>174</w:t>
            </w:r>
          </w:p>
        </w:tc>
        <w:tc>
          <w:tcPr>
            <w:tcW w:w="830" w:type="dxa"/>
            <w:tcBorders>
              <w:top w:val="nil"/>
              <w:left w:val="nil"/>
              <w:bottom w:val="single" w:sz="8" w:space="0" w:color="auto"/>
              <w:right w:val="single" w:sz="8" w:space="0" w:color="auto"/>
            </w:tcBorders>
            <w:shd w:val="clear" w:color="000000" w:fill="FFFFFF"/>
            <w:noWrap/>
            <w:vAlign w:val="center"/>
            <w:hideMark/>
          </w:tcPr>
          <w:p w14:paraId="76A8BE3D" w14:textId="77777777" w:rsidR="002679BF" w:rsidRPr="002679BF" w:rsidRDefault="002679BF" w:rsidP="002679BF">
            <w:pPr>
              <w:spacing w:after="0" w:line="240" w:lineRule="auto"/>
              <w:jc w:val="center"/>
              <w:rPr>
                <w:rFonts w:ascii="Arial" w:eastAsia="Times New Roman" w:hAnsi="Arial" w:cs="Arial"/>
                <w:b/>
                <w:bCs/>
                <w:color w:val="000000"/>
                <w:sz w:val="20"/>
                <w:szCs w:val="20"/>
                <w:lang w:eastAsia="en-IN"/>
              </w:rPr>
            </w:pPr>
            <w:r w:rsidRPr="002679BF">
              <w:rPr>
                <w:rFonts w:ascii="Arial" w:eastAsia="Times New Roman" w:hAnsi="Arial" w:cs="Arial"/>
                <w:b/>
                <w:bCs/>
                <w:color w:val="000000"/>
                <w:sz w:val="20"/>
                <w:szCs w:val="20"/>
                <w:lang w:eastAsia="en-IN"/>
              </w:rPr>
              <w:t>164</w:t>
            </w:r>
          </w:p>
        </w:tc>
        <w:tc>
          <w:tcPr>
            <w:tcW w:w="830" w:type="dxa"/>
            <w:tcBorders>
              <w:top w:val="nil"/>
              <w:left w:val="nil"/>
              <w:bottom w:val="single" w:sz="8" w:space="0" w:color="auto"/>
              <w:right w:val="single" w:sz="8" w:space="0" w:color="auto"/>
            </w:tcBorders>
            <w:shd w:val="clear" w:color="000000" w:fill="FFFFFF"/>
            <w:noWrap/>
            <w:vAlign w:val="center"/>
            <w:hideMark/>
          </w:tcPr>
          <w:p w14:paraId="429710E3" w14:textId="3013D5A4" w:rsidR="002679BF" w:rsidRPr="002679BF" w:rsidRDefault="00143C36" w:rsidP="002679BF">
            <w:pPr>
              <w:spacing w:after="0" w:line="240" w:lineRule="auto"/>
              <w:jc w:val="center"/>
              <w:rPr>
                <w:rFonts w:ascii="Arial" w:eastAsia="Times New Roman" w:hAnsi="Arial" w:cs="Arial"/>
                <w:b/>
                <w:bCs/>
                <w:color w:val="000000"/>
                <w:sz w:val="20"/>
                <w:szCs w:val="20"/>
                <w:lang w:eastAsia="en-IN"/>
              </w:rPr>
            </w:pPr>
            <w:r w:rsidRPr="002B5730">
              <w:rPr>
                <w:bCs/>
                <w:noProof/>
                <w:color w:val="000000" w:themeColor="text1"/>
              </w:rPr>
              <mc:AlternateContent>
                <mc:Choice Requires="wps">
                  <w:drawing>
                    <wp:anchor distT="0" distB="0" distL="114300" distR="114300" simplePos="0" relativeHeight="252485632" behindDoc="0" locked="0" layoutInCell="1" allowOverlap="1" wp14:anchorId="50EF9E60" wp14:editId="16A0517F">
                      <wp:simplePos x="0" y="0"/>
                      <wp:positionH relativeFrom="margin">
                        <wp:posOffset>-2590165</wp:posOffset>
                      </wp:positionH>
                      <wp:positionV relativeFrom="paragraph">
                        <wp:posOffset>215265</wp:posOffset>
                      </wp:positionV>
                      <wp:extent cx="4400550" cy="307340"/>
                      <wp:effectExtent l="0" t="0" r="0" b="0"/>
                      <wp:wrapNone/>
                      <wp:docPr id="1271" name="TextBox 22"/>
                      <wp:cNvGraphicFramePr/>
                      <a:graphic xmlns:a="http://schemas.openxmlformats.org/drawingml/2006/main">
                        <a:graphicData uri="http://schemas.microsoft.com/office/word/2010/wordprocessingShape">
                          <wps:wsp>
                            <wps:cNvSpPr txBox="1"/>
                            <wps:spPr>
                              <a:xfrm>
                                <a:off x="0" y="0"/>
                                <a:ext cx="4400550" cy="307340"/>
                              </a:xfrm>
                              <a:prstGeom prst="rect">
                                <a:avLst/>
                              </a:prstGeom>
                              <a:noFill/>
                            </wps:spPr>
                            <wps:txbx>
                              <w:txbxContent>
                                <w:p w14:paraId="2FCB22F2" w14:textId="77777777" w:rsidR="008D1421" w:rsidRPr="00687E98" w:rsidRDefault="008D1421" w:rsidP="008D1421">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Others include Urethane Modified vinyl ester resin, Elastomer Modified vinyl ester resin etc.</w:t>
                                  </w:r>
                                </w:p>
                                <w:p w14:paraId="1F087668" w14:textId="77777777" w:rsidR="008D1421" w:rsidRPr="00687E98" w:rsidRDefault="008D1421" w:rsidP="008D1421">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wps:txbx>
                            <wps:bodyPr wrap="square" rtlCol="0">
                              <a:spAutoFit/>
                            </wps:bodyPr>
                          </wps:wsp>
                        </a:graphicData>
                      </a:graphic>
                      <wp14:sizeRelH relativeFrom="margin">
                        <wp14:pctWidth>0</wp14:pctWidth>
                      </wp14:sizeRelH>
                      <wp14:sizeRelV relativeFrom="margin">
                        <wp14:pctHeight>0</wp14:pctHeight>
                      </wp14:sizeRelV>
                    </wp:anchor>
                  </w:drawing>
                </mc:Choice>
                <mc:Fallback>
                  <w:pict>
                    <v:shape w14:anchorId="50EF9E60" id="_x0000_s1102" type="#_x0000_t202" style="position:absolute;left:0;text-align:left;margin-left:-203.95pt;margin-top:16.95pt;width:346.5pt;height:24.2pt;z-index:252485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" filled="f" stroked="f">
                      <v:textbox style="mso-fit-shape-to-text:t">
                        <w:txbxContent>
                          <w:p w14:paraId="2FCB22F2" w14:textId="77777777" w:rsidR="008D1421" w:rsidRPr="00687E98" w:rsidRDefault="008D1421" w:rsidP="008D1421">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Others include Urethane Modified vinyl ester resin, Elastomer Modified vinyl ester resin etc.</w:t>
                            </w:r>
                          </w:p>
                          <w:p w14:paraId="1F087668" w14:textId="77777777" w:rsidR="008D1421" w:rsidRPr="00687E98" w:rsidRDefault="008D1421" w:rsidP="008D1421">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v:textbox>
                      <w10:wrap anchorx="margin"/>
                    </v:shape>
                  </w:pict>
                </mc:Fallback>
              </mc:AlternateContent>
            </w:r>
            <w:r w:rsidR="002679BF" w:rsidRPr="002679BF">
              <w:rPr>
                <w:rFonts w:ascii="Arial" w:eastAsia="Times New Roman" w:hAnsi="Arial" w:cs="Arial"/>
                <w:b/>
                <w:bCs/>
                <w:color w:val="000000"/>
                <w:sz w:val="20"/>
                <w:szCs w:val="20"/>
                <w:lang w:eastAsia="en-IN"/>
              </w:rPr>
              <w:t>173</w:t>
            </w:r>
          </w:p>
        </w:tc>
        <w:tc>
          <w:tcPr>
            <w:tcW w:w="830" w:type="dxa"/>
            <w:tcBorders>
              <w:top w:val="nil"/>
              <w:left w:val="nil"/>
              <w:bottom w:val="single" w:sz="8" w:space="0" w:color="auto"/>
              <w:right w:val="single" w:sz="8" w:space="0" w:color="auto"/>
            </w:tcBorders>
            <w:shd w:val="clear" w:color="000000" w:fill="FFFFFF"/>
            <w:noWrap/>
            <w:vAlign w:val="center"/>
            <w:hideMark/>
          </w:tcPr>
          <w:p w14:paraId="386FAF81" w14:textId="77777777" w:rsidR="002679BF" w:rsidRPr="002679BF" w:rsidRDefault="002679BF" w:rsidP="002679BF">
            <w:pPr>
              <w:spacing w:after="0" w:line="240" w:lineRule="auto"/>
              <w:jc w:val="center"/>
              <w:rPr>
                <w:rFonts w:ascii="Arial" w:eastAsia="Times New Roman" w:hAnsi="Arial" w:cs="Arial"/>
                <w:b/>
                <w:bCs/>
                <w:color w:val="000000"/>
                <w:sz w:val="20"/>
                <w:szCs w:val="20"/>
                <w:lang w:eastAsia="en-IN"/>
              </w:rPr>
            </w:pPr>
            <w:r w:rsidRPr="002679BF">
              <w:rPr>
                <w:rFonts w:ascii="Arial" w:eastAsia="Times New Roman" w:hAnsi="Arial" w:cs="Arial"/>
                <w:b/>
                <w:bCs/>
                <w:color w:val="000000"/>
                <w:sz w:val="20"/>
                <w:szCs w:val="20"/>
                <w:lang w:eastAsia="en-IN"/>
              </w:rPr>
              <w:t>215</w:t>
            </w:r>
          </w:p>
        </w:tc>
        <w:tc>
          <w:tcPr>
            <w:tcW w:w="830" w:type="dxa"/>
            <w:tcBorders>
              <w:top w:val="nil"/>
              <w:left w:val="nil"/>
              <w:bottom w:val="single" w:sz="8" w:space="0" w:color="auto"/>
              <w:right w:val="single" w:sz="8" w:space="0" w:color="auto"/>
            </w:tcBorders>
            <w:shd w:val="clear" w:color="000000" w:fill="FFFFFF"/>
            <w:noWrap/>
            <w:vAlign w:val="center"/>
            <w:hideMark/>
          </w:tcPr>
          <w:p w14:paraId="2FACB5F1" w14:textId="77777777" w:rsidR="002679BF" w:rsidRPr="002679BF" w:rsidRDefault="002679BF" w:rsidP="002679BF">
            <w:pPr>
              <w:spacing w:after="0" w:line="240" w:lineRule="auto"/>
              <w:jc w:val="center"/>
              <w:rPr>
                <w:rFonts w:ascii="Arial" w:eastAsia="Times New Roman" w:hAnsi="Arial" w:cs="Arial"/>
                <w:b/>
                <w:bCs/>
                <w:color w:val="000000"/>
                <w:sz w:val="20"/>
                <w:szCs w:val="20"/>
                <w:lang w:eastAsia="en-IN"/>
              </w:rPr>
            </w:pPr>
            <w:r w:rsidRPr="002679BF">
              <w:rPr>
                <w:rFonts w:ascii="Arial" w:eastAsia="Times New Roman" w:hAnsi="Arial" w:cs="Arial"/>
                <w:b/>
                <w:bCs/>
                <w:color w:val="000000"/>
                <w:sz w:val="20"/>
                <w:szCs w:val="20"/>
                <w:lang w:eastAsia="en-IN"/>
              </w:rPr>
              <w:t>275</w:t>
            </w:r>
          </w:p>
        </w:tc>
      </w:tr>
    </w:tbl>
    <w:p w14:paraId="52CA2772" w14:textId="321D7B66" w:rsidR="009531BD" w:rsidRDefault="009531BD" w:rsidP="00260328">
      <w:pPr>
        <w:spacing w:line="360" w:lineRule="auto"/>
        <w:jc w:val="both"/>
        <w:rPr>
          <w:rFonts w:ascii="Arial" w:hAnsi="Arial" w:cs="Arial"/>
          <w:color w:val="000000" w:themeColor="text1"/>
          <w:sz w:val="24"/>
          <w:szCs w:val="24"/>
        </w:rPr>
      </w:pPr>
    </w:p>
    <w:p w14:paraId="08C1730B" w14:textId="26BAF567" w:rsidR="003757E0" w:rsidRPr="003757E0" w:rsidRDefault="003757E0" w:rsidP="003757E0">
      <w:pPr>
        <w:tabs>
          <w:tab w:val="left" w:pos="1530"/>
        </w:tabs>
        <w:spacing w:line="480" w:lineRule="auto"/>
        <w:rPr>
          <w:rFonts w:ascii="Arial" w:eastAsia="Arial" w:hAnsi="Arial" w:cs="Arial"/>
          <w:bCs/>
          <w:i/>
          <w:iCs/>
          <w:color w:val="000000" w:themeColor="text1"/>
          <w:sz w:val="18"/>
          <w:szCs w:val="18"/>
        </w:rPr>
      </w:pPr>
      <w:r w:rsidRPr="003757E0">
        <w:rPr>
          <w:rFonts w:ascii="Arial" w:eastAsia="Arial" w:hAnsi="Arial" w:cs="Arial"/>
          <w:bCs/>
          <w:i/>
          <w:iCs/>
          <w:color w:val="000000" w:themeColor="text1"/>
          <w:sz w:val="18"/>
          <w:szCs w:val="18"/>
        </w:rPr>
        <w:t>*Note: In 2020, the percentage distribution of Bisp</w:t>
      </w:r>
      <w:r>
        <w:rPr>
          <w:rFonts w:ascii="Arial" w:eastAsia="Arial" w:hAnsi="Arial" w:cs="Arial"/>
          <w:bCs/>
          <w:i/>
          <w:iCs/>
          <w:color w:val="000000" w:themeColor="text1"/>
          <w:sz w:val="18"/>
          <w:szCs w:val="18"/>
        </w:rPr>
        <w:t>h</w:t>
      </w:r>
      <w:r w:rsidRPr="003757E0">
        <w:rPr>
          <w:rFonts w:ascii="Arial" w:eastAsia="Arial" w:hAnsi="Arial" w:cs="Arial"/>
          <w:bCs/>
          <w:i/>
          <w:iCs/>
          <w:color w:val="000000" w:themeColor="text1"/>
          <w:sz w:val="18"/>
          <w:szCs w:val="18"/>
        </w:rPr>
        <w:t>enol- A, F and S</w:t>
      </w:r>
      <w:r>
        <w:rPr>
          <w:rFonts w:ascii="Arial" w:eastAsia="Arial" w:hAnsi="Arial" w:cs="Arial"/>
          <w:bCs/>
          <w:i/>
          <w:iCs/>
          <w:color w:val="000000" w:themeColor="text1"/>
          <w:sz w:val="18"/>
          <w:szCs w:val="18"/>
        </w:rPr>
        <w:t xml:space="preserve"> in North America</w:t>
      </w:r>
      <w:r w:rsidRPr="003757E0">
        <w:rPr>
          <w:rFonts w:ascii="Arial" w:eastAsia="Arial" w:hAnsi="Arial" w:cs="Arial"/>
          <w:bCs/>
          <w:i/>
          <w:iCs/>
          <w:color w:val="000000" w:themeColor="text1"/>
          <w:sz w:val="18"/>
          <w:szCs w:val="18"/>
        </w:rPr>
        <w:t xml:space="preserve"> was </w:t>
      </w:r>
      <w:r>
        <w:rPr>
          <w:rFonts w:ascii="Arial" w:eastAsia="Arial" w:hAnsi="Arial" w:cs="Arial"/>
          <w:bCs/>
          <w:i/>
          <w:iCs/>
          <w:color w:val="000000" w:themeColor="text1"/>
          <w:sz w:val="18"/>
          <w:szCs w:val="18"/>
        </w:rPr>
        <w:t>83</w:t>
      </w:r>
      <w:r w:rsidRPr="003757E0">
        <w:rPr>
          <w:rFonts w:ascii="Arial" w:eastAsia="Arial" w:hAnsi="Arial" w:cs="Arial"/>
          <w:bCs/>
          <w:i/>
          <w:iCs/>
          <w:color w:val="000000" w:themeColor="text1"/>
          <w:sz w:val="18"/>
          <w:szCs w:val="18"/>
        </w:rPr>
        <w:t xml:space="preserve">%, </w:t>
      </w:r>
      <w:r>
        <w:rPr>
          <w:rFonts w:ascii="Arial" w:eastAsia="Arial" w:hAnsi="Arial" w:cs="Arial"/>
          <w:bCs/>
          <w:i/>
          <w:iCs/>
          <w:color w:val="000000" w:themeColor="text1"/>
          <w:sz w:val="18"/>
          <w:szCs w:val="18"/>
        </w:rPr>
        <w:t>12</w:t>
      </w:r>
      <w:r w:rsidRPr="003757E0">
        <w:rPr>
          <w:rFonts w:ascii="Arial" w:eastAsia="Arial" w:hAnsi="Arial" w:cs="Arial"/>
          <w:bCs/>
          <w:i/>
          <w:iCs/>
          <w:color w:val="000000" w:themeColor="text1"/>
          <w:sz w:val="18"/>
          <w:szCs w:val="18"/>
        </w:rPr>
        <w:t xml:space="preserve">% and </w:t>
      </w:r>
      <w:r>
        <w:rPr>
          <w:rFonts w:ascii="Arial" w:eastAsia="Arial" w:hAnsi="Arial" w:cs="Arial"/>
          <w:bCs/>
          <w:i/>
          <w:iCs/>
          <w:color w:val="000000" w:themeColor="text1"/>
          <w:sz w:val="18"/>
          <w:szCs w:val="18"/>
        </w:rPr>
        <w:t>5</w:t>
      </w:r>
      <w:r w:rsidRPr="003757E0">
        <w:rPr>
          <w:rFonts w:ascii="Arial" w:eastAsia="Arial" w:hAnsi="Arial" w:cs="Arial"/>
          <w:bCs/>
          <w:i/>
          <w:iCs/>
          <w:color w:val="000000" w:themeColor="text1"/>
          <w:sz w:val="18"/>
          <w:szCs w:val="18"/>
        </w:rPr>
        <w:t>%, respectively.</w:t>
      </w:r>
    </w:p>
    <w:p w14:paraId="415E2AB4" w14:textId="77777777" w:rsidR="00143C36" w:rsidRPr="00672393" w:rsidRDefault="00143C36" w:rsidP="00143C36">
      <w:pPr>
        <w:spacing w:line="360" w:lineRule="auto"/>
        <w:jc w:val="both"/>
        <w:rPr>
          <w:rFonts w:ascii="Arial" w:hAnsi="Arial" w:cs="Arial"/>
          <w:color w:val="000000" w:themeColor="text1"/>
          <w:sz w:val="24"/>
          <w:szCs w:val="24"/>
        </w:rPr>
      </w:pPr>
      <w:r w:rsidRPr="00672393">
        <w:rPr>
          <w:rFonts w:ascii="Arial" w:hAnsi="Arial" w:cs="Arial"/>
          <w:color w:val="000000" w:themeColor="text1"/>
          <w:sz w:val="24"/>
          <w:szCs w:val="24"/>
        </w:rPr>
        <w:t>Bisphenol-A,F,S vinyl ester enjoys the highest demand of 50.5% amounting to 83 thousand tonnes in 2020 owing to its corrosion and chemical resistance properties.</w:t>
      </w:r>
    </w:p>
    <w:p w14:paraId="5499215E" w14:textId="77777777" w:rsidR="00143C36" w:rsidRPr="00672393" w:rsidRDefault="00143C36" w:rsidP="00143C36">
      <w:pPr>
        <w:spacing w:line="360" w:lineRule="auto"/>
        <w:jc w:val="both"/>
        <w:rPr>
          <w:rFonts w:ascii="Arial" w:hAnsi="Arial" w:cs="Arial"/>
          <w:color w:val="000000" w:themeColor="text1"/>
          <w:sz w:val="24"/>
          <w:szCs w:val="24"/>
        </w:rPr>
      </w:pPr>
      <w:r w:rsidRPr="00672393">
        <w:rPr>
          <w:rFonts w:ascii="Arial" w:hAnsi="Arial" w:cs="Arial"/>
          <w:color w:val="000000" w:themeColor="text1"/>
          <w:sz w:val="24"/>
          <w:szCs w:val="24"/>
        </w:rPr>
        <w:t>Novolac vinyl ester contributes to 25.8% of the total demand in North America due to its excellent bonding and adhesion properties. They are specifically applied in harsh environments due to their high mechanical and thermal stability.</w:t>
      </w:r>
    </w:p>
    <w:p w14:paraId="0F2E1A11" w14:textId="066A555B" w:rsidR="00143C36" w:rsidRDefault="00143C36" w:rsidP="00260328">
      <w:pPr>
        <w:spacing w:line="360" w:lineRule="auto"/>
        <w:jc w:val="both"/>
        <w:rPr>
          <w:rFonts w:ascii="Arial" w:hAnsi="Arial" w:cs="Arial"/>
          <w:color w:val="000000" w:themeColor="text1"/>
          <w:sz w:val="24"/>
          <w:szCs w:val="24"/>
        </w:rPr>
        <w:sectPr w:rsidR="00143C36" w:rsidSect="00600A5E">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796DE6EB" w14:textId="77777777" w:rsidR="00E544BF" w:rsidRDefault="00E544BF" w:rsidP="00260328">
      <w:pPr>
        <w:spacing w:line="360" w:lineRule="auto"/>
        <w:jc w:val="both"/>
        <w:rPr>
          <w:rFonts w:ascii="Arial" w:hAnsi="Arial" w:cs="Arial"/>
          <w:color w:val="000000" w:themeColor="text1"/>
          <w:sz w:val="24"/>
          <w:szCs w:val="24"/>
        </w:rPr>
      </w:pPr>
    </w:p>
    <w:p w14:paraId="0E513B20" w14:textId="73058B3E" w:rsidR="009531BD" w:rsidRDefault="009531BD" w:rsidP="00260328">
      <w:pPr>
        <w:spacing w:line="360" w:lineRule="auto"/>
        <w:jc w:val="both"/>
        <w:rPr>
          <w:rFonts w:ascii="Arial" w:hAnsi="Arial" w:cs="Arial"/>
          <w:color w:val="000000" w:themeColor="text1"/>
          <w:sz w:val="24"/>
          <w:szCs w:val="24"/>
        </w:rPr>
        <w:sectPr w:rsidR="009531BD" w:rsidSect="00600A5E">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754B4957" w14:textId="5A46D999" w:rsidR="00555BDB" w:rsidRPr="0061645E" w:rsidRDefault="00555BDB" w:rsidP="00555BDB">
      <w:pPr>
        <w:spacing w:line="360" w:lineRule="auto"/>
        <w:textAlignment w:val="baseline"/>
        <w:rPr>
          <w:rFonts w:ascii="Arial" w:hAnsi="Arial" w:cs="Arial"/>
          <w:b/>
          <w:bCs/>
          <w:sz w:val="24"/>
          <w:szCs w:val="24"/>
        </w:rPr>
      </w:pPr>
      <w:r w:rsidRPr="0061645E">
        <w:rPr>
          <w:rFonts w:ascii="Arial" w:hAnsi="Arial" w:cs="Arial"/>
          <w:b/>
          <w:bCs/>
          <w:sz w:val="24"/>
          <w:szCs w:val="24"/>
        </w:rPr>
        <w:t>3.2.4.5. Demand By Sales Channel</w:t>
      </w:r>
    </w:p>
    <w:p w14:paraId="686295CD" w14:textId="5843E91F" w:rsidR="00555BDB" w:rsidRPr="0061645E" w:rsidRDefault="00555BDB" w:rsidP="00555BDB">
      <w:pPr>
        <w:spacing w:line="360" w:lineRule="auto"/>
        <w:textAlignment w:val="baseline"/>
        <w:rPr>
          <w:rFonts w:ascii="Arial" w:hAnsi="Arial" w:cs="Arial"/>
          <w:b/>
          <w:bCs/>
          <w:sz w:val="24"/>
          <w:szCs w:val="24"/>
        </w:rPr>
      </w:pPr>
      <w:r w:rsidRPr="0061645E">
        <w:rPr>
          <w:rFonts w:ascii="Arial" w:hAnsi="Arial" w:cs="Arial"/>
          <w:b/>
          <w:bCs/>
          <w:sz w:val="24"/>
          <w:szCs w:val="24"/>
        </w:rPr>
        <w:t>North America Vinyl Ester Resin Demand, By Sales Channel, By Volume</w:t>
      </w:r>
      <w:r w:rsidR="007C5B32">
        <w:rPr>
          <w:rFonts w:ascii="Arial" w:hAnsi="Arial" w:cs="Arial"/>
          <w:b/>
          <w:bCs/>
          <w:sz w:val="24"/>
          <w:szCs w:val="24"/>
        </w:rPr>
        <w:t xml:space="preserve"> (000’ Tonnes)</w:t>
      </w:r>
      <w:r w:rsidR="00B36DA0">
        <w:rPr>
          <w:rFonts w:ascii="Arial" w:hAnsi="Arial" w:cs="Arial"/>
          <w:b/>
          <w:bCs/>
          <w:sz w:val="24"/>
          <w:szCs w:val="24"/>
        </w:rPr>
        <w:t xml:space="preserve"> (%)</w:t>
      </w:r>
      <w:r w:rsidRPr="0061645E">
        <w:rPr>
          <w:rFonts w:ascii="Arial" w:hAnsi="Arial" w:cs="Arial"/>
          <w:b/>
          <w:bCs/>
          <w:sz w:val="24"/>
          <w:szCs w:val="24"/>
        </w:rPr>
        <w:t>, 2015–2020</w:t>
      </w:r>
    </w:p>
    <w:p w14:paraId="3B7E1474" w14:textId="644976E7" w:rsidR="00447C32" w:rsidRPr="002B5730" w:rsidRDefault="00447C32" w:rsidP="00447C32">
      <w:pPr>
        <w:rPr>
          <w:color w:val="000000" w:themeColor="text1"/>
        </w:rPr>
      </w:pPr>
    </w:p>
    <w:p w14:paraId="26BA887D" w14:textId="50BE90CE" w:rsidR="00447C32" w:rsidRPr="002B5730" w:rsidRDefault="00447C32" w:rsidP="00447C32">
      <w:pPr>
        <w:rPr>
          <w:color w:val="000000" w:themeColor="text1"/>
        </w:rPr>
      </w:pPr>
    </w:p>
    <w:p w14:paraId="00FBD12E" w14:textId="70939FCD" w:rsidR="002A5D60" w:rsidRDefault="00C77616">
      <w:pPr>
        <w:rPr>
          <w:color w:val="000000" w:themeColor="text1"/>
        </w:rPr>
      </w:pPr>
      <w:r w:rsidRPr="002B5730">
        <w:rPr>
          <w:noProof/>
          <w:color w:val="000000" w:themeColor="text1"/>
        </w:rPr>
        <mc:AlternateContent>
          <mc:Choice Requires="wps">
            <w:drawing>
              <wp:anchor distT="0" distB="0" distL="114300" distR="114300" simplePos="0" relativeHeight="252116992" behindDoc="0" locked="0" layoutInCell="1" allowOverlap="1" wp14:anchorId="71E79125" wp14:editId="3584BA5A">
                <wp:simplePos x="0" y="0"/>
                <wp:positionH relativeFrom="margin">
                  <wp:posOffset>3676650</wp:posOffset>
                </wp:positionH>
                <wp:positionV relativeFrom="paragraph">
                  <wp:posOffset>2314575</wp:posOffset>
                </wp:positionV>
                <wp:extent cx="2588458" cy="200055"/>
                <wp:effectExtent l="0" t="0" r="0" b="0"/>
                <wp:wrapNone/>
                <wp:docPr id="173" name="TextBox 4"/>
                <wp:cNvGraphicFramePr/>
                <a:graphic xmlns:a="http://schemas.openxmlformats.org/drawingml/2006/main">
                  <a:graphicData uri="http://schemas.microsoft.com/office/word/2010/wordprocessingShape">
                    <wps:wsp>
                      <wps:cNvSpPr txBox="1"/>
                      <wps:spPr>
                        <a:xfrm>
                          <a:off x="0" y="0"/>
                          <a:ext cx="2588458" cy="200055"/>
                        </a:xfrm>
                        <a:prstGeom prst="rect">
                          <a:avLst/>
                        </a:prstGeom>
                        <a:noFill/>
                      </wps:spPr>
                      <wps:txbx>
                        <w:txbxContent>
                          <w:p w14:paraId="767CA0DD" w14:textId="77777777" w:rsidR="00447C32" w:rsidRPr="00687E98" w:rsidRDefault="00447C32" w:rsidP="00447C32">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wps:txbx>
                      <wps:bodyPr wrap="square" rtlCol="0">
                        <a:spAutoFit/>
                      </wps:bodyPr>
                    </wps:wsp>
                  </a:graphicData>
                </a:graphic>
              </wp:anchor>
            </w:drawing>
          </mc:Choice>
          <mc:Fallback>
            <w:pict>
              <v:shape w14:anchorId="71E79125" id="_x0000_s1103" type="#_x0000_t202" style="position:absolute;margin-left:289.5pt;margin-top:182.25pt;width:203.8pt;height:15.75pt;z-index:25211699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" filled="f" stroked="f">
                <v:textbox style="mso-fit-shape-to-text:t">
                  <w:txbxContent>
                    <w:p w14:paraId="767CA0DD" w14:textId="77777777" w:rsidR="00447C32" w:rsidRPr="00687E98" w:rsidRDefault="00447C32" w:rsidP="00447C32">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v:textbox>
                <w10:wrap anchorx="margin"/>
              </v:shape>
            </w:pict>
          </mc:Fallback>
        </mc:AlternateContent>
      </w:r>
      <w:r w:rsidR="00C556F0" w:rsidRPr="002B5730">
        <w:rPr>
          <w:noProof/>
          <w:color w:val="000000" w:themeColor="text1"/>
        </w:rPr>
        <w:drawing>
          <wp:inline distT="0" distB="0" distL="0" distR="0" wp14:anchorId="32161D2E" wp14:editId="48442A78">
            <wp:extent cx="6410325" cy="2600000"/>
            <wp:effectExtent l="0" t="0" r="0" b="0"/>
            <wp:docPr id="43" name="Chart 43">
              <a:extLst xmlns:a="http://schemas.openxmlformats.org/drawingml/2006/main">
                <a:ext uri="{FF2B5EF4-FFF2-40B4-BE49-F238E27FC236}">
                  <a16:creationId xmlns:a16="http://schemas.microsoft.com/office/drawing/2014/main" id="{4CEF2024-BF1D-426E-95EE-86A4FCC55E6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p>
    <w:p w14:paraId="6A665FA6" w14:textId="74705DF6" w:rsidR="007E1CA0" w:rsidRDefault="007E1CA0">
      <w:pPr>
        <w:rPr>
          <w:color w:val="000000" w:themeColor="text1"/>
        </w:rPr>
      </w:pPr>
    </w:p>
    <w:p w14:paraId="15D18D79" w14:textId="77777777" w:rsidR="007E1CA0" w:rsidRDefault="007E1CA0">
      <w:pPr>
        <w:rPr>
          <w:color w:val="000000" w:themeColor="text1"/>
        </w:rPr>
      </w:pPr>
    </w:p>
    <w:tbl>
      <w:tblPr>
        <w:tblW w:w="10034" w:type="dxa"/>
        <w:tblLook w:val="04A0" w:firstRow="1" w:lastRow="0" w:firstColumn="1" w:lastColumn="0" w:noHBand="0" w:noVBand="1"/>
      </w:tblPr>
      <w:tblGrid>
        <w:gridCol w:w="2355"/>
        <w:gridCol w:w="1097"/>
        <w:gridCol w:w="1097"/>
        <w:gridCol w:w="1097"/>
        <w:gridCol w:w="1097"/>
        <w:gridCol w:w="1097"/>
        <w:gridCol w:w="1097"/>
        <w:gridCol w:w="1097"/>
      </w:tblGrid>
      <w:tr w:rsidR="007E1CA0" w:rsidRPr="007E1CA0" w14:paraId="463EA90C" w14:textId="77777777" w:rsidTr="007E1CA0">
        <w:trPr>
          <w:trHeight w:val="514"/>
        </w:trPr>
        <w:tc>
          <w:tcPr>
            <w:tcW w:w="2355" w:type="dxa"/>
            <w:tcBorders>
              <w:top w:val="single" w:sz="8" w:space="0" w:color="auto"/>
              <w:left w:val="single" w:sz="8" w:space="0" w:color="auto"/>
              <w:bottom w:val="single" w:sz="8" w:space="0" w:color="auto"/>
              <w:right w:val="single" w:sz="8" w:space="0" w:color="auto"/>
            </w:tcBorders>
            <w:shd w:val="clear" w:color="000000" w:fill="C00000"/>
            <w:noWrap/>
            <w:vAlign w:val="center"/>
            <w:hideMark/>
          </w:tcPr>
          <w:p w14:paraId="31FAC20B" w14:textId="232D0C0A" w:rsidR="007E1CA0" w:rsidRPr="007E1CA0" w:rsidRDefault="007E1CA0" w:rsidP="007E1CA0">
            <w:pPr>
              <w:spacing w:after="0" w:line="240" w:lineRule="auto"/>
              <w:jc w:val="center"/>
              <w:rPr>
                <w:rFonts w:ascii="Arial" w:eastAsia="Times New Roman" w:hAnsi="Arial" w:cs="Arial"/>
                <w:b/>
                <w:bCs/>
                <w:color w:val="FFFFFF"/>
                <w:sz w:val="20"/>
                <w:szCs w:val="20"/>
                <w:lang w:eastAsia="en-IN"/>
              </w:rPr>
            </w:pPr>
            <w:r w:rsidRPr="007E1CA0">
              <w:rPr>
                <w:rFonts w:ascii="Arial" w:eastAsia="Times New Roman" w:hAnsi="Arial" w:cs="Arial"/>
                <w:b/>
                <w:bCs/>
                <w:color w:val="FFFFFF"/>
                <w:sz w:val="20"/>
                <w:szCs w:val="20"/>
                <w:lang w:val="en-US" w:eastAsia="en-IN"/>
              </w:rPr>
              <w:t xml:space="preserve">Demand by Sales Channel </w:t>
            </w:r>
          </w:p>
        </w:tc>
        <w:tc>
          <w:tcPr>
            <w:tcW w:w="1097" w:type="dxa"/>
            <w:tcBorders>
              <w:top w:val="single" w:sz="8" w:space="0" w:color="auto"/>
              <w:left w:val="nil"/>
              <w:bottom w:val="single" w:sz="8" w:space="0" w:color="auto"/>
              <w:right w:val="single" w:sz="8" w:space="0" w:color="auto"/>
            </w:tcBorders>
            <w:shd w:val="clear" w:color="000000" w:fill="C00000"/>
            <w:noWrap/>
            <w:vAlign w:val="center"/>
            <w:hideMark/>
          </w:tcPr>
          <w:p w14:paraId="7BF2EDD8" w14:textId="77777777" w:rsidR="007E1CA0" w:rsidRPr="007E1CA0" w:rsidRDefault="007E1CA0" w:rsidP="007E1CA0">
            <w:pPr>
              <w:spacing w:after="0" w:line="240" w:lineRule="auto"/>
              <w:jc w:val="center"/>
              <w:rPr>
                <w:rFonts w:ascii="Arial" w:eastAsia="Times New Roman" w:hAnsi="Arial" w:cs="Arial"/>
                <w:b/>
                <w:bCs/>
                <w:color w:val="FFFFFF"/>
                <w:sz w:val="20"/>
                <w:szCs w:val="20"/>
                <w:lang w:eastAsia="en-IN"/>
              </w:rPr>
            </w:pPr>
            <w:r w:rsidRPr="007E1CA0">
              <w:rPr>
                <w:rFonts w:ascii="Arial" w:eastAsia="Times New Roman" w:hAnsi="Arial" w:cs="Arial"/>
                <w:b/>
                <w:bCs/>
                <w:color w:val="FFFFFF"/>
                <w:sz w:val="20"/>
                <w:szCs w:val="20"/>
                <w:lang w:val="en-US" w:eastAsia="en-IN"/>
              </w:rPr>
              <w:t>2015</w:t>
            </w:r>
          </w:p>
        </w:tc>
        <w:tc>
          <w:tcPr>
            <w:tcW w:w="1097" w:type="dxa"/>
            <w:tcBorders>
              <w:top w:val="single" w:sz="8" w:space="0" w:color="auto"/>
              <w:left w:val="nil"/>
              <w:bottom w:val="single" w:sz="8" w:space="0" w:color="auto"/>
              <w:right w:val="single" w:sz="8" w:space="0" w:color="auto"/>
            </w:tcBorders>
            <w:shd w:val="clear" w:color="000000" w:fill="C00000"/>
            <w:noWrap/>
            <w:vAlign w:val="center"/>
            <w:hideMark/>
          </w:tcPr>
          <w:p w14:paraId="319B6D1B" w14:textId="77777777" w:rsidR="007E1CA0" w:rsidRPr="007E1CA0" w:rsidRDefault="007E1CA0" w:rsidP="007E1CA0">
            <w:pPr>
              <w:spacing w:after="0" w:line="240" w:lineRule="auto"/>
              <w:jc w:val="center"/>
              <w:rPr>
                <w:rFonts w:ascii="Arial" w:eastAsia="Times New Roman" w:hAnsi="Arial" w:cs="Arial"/>
                <w:b/>
                <w:bCs/>
                <w:color w:val="FFFFFF"/>
                <w:sz w:val="20"/>
                <w:szCs w:val="20"/>
                <w:lang w:eastAsia="en-IN"/>
              </w:rPr>
            </w:pPr>
            <w:r w:rsidRPr="007E1CA0">
              <w:rPr>
                <w:rFonts w:ascii="Arial" w:eastAsia="Times New Roman" w:hAnsi="Arial" w:cs="Arial"/>
                <w:b/>
                <w:bCs/>
                <w:color w:val="FFFFFF"/>
                <w:sz w:val="20"/>
                <w:szCs w:val="20"/>
                <w:lang w:val="en-US" w:eastAsia="en-IN"/>
              </w:rPr>
              <w:t>2016</w:t>
            </w:r>
          </w:p>
        </w:tc>
        <w:tc>
          <w:tcPr>
            <w:tcW w:w="1097" w:type="dxa"/>
            <w:tcBorders>
              <w:top w:val="single" w:sz="8" w:space="0" w:color="auto"/>
              <w:left w:val="nil"/>
              <w:bottom w:val="single" w:sz="8" w:space="0" w:color="auto"/>
              <w:right w:val="single" w:sz="8" w:space="0" w:color="auto"/>
            </w:tcBorders>
            <w:shd w:val="clear" w:color="000000" w:fill="C00000"/>
            <w:noWrap/>
            <w:vAlign w:val="center"/>
            <w:hideMark/>
          </w:tcPr>
          <w:p w14:paraId="32B5858B" w14:textId="77777777" w:rsidR="007E1CA0" w:rsidRPr="007E1CA0" w:rsidRDefault="007E1CA0" w:rsidP="007E1CA0">
            <w:pPr>
              <w:spacing w:after="0" w:line="240" w:lineRule="auto"/>
              <w:jc w:val="center"/>
              <w:rPr>
                <w:rFonts w:ascii="Arial" w:eastAsia="Times New Roman" w:hAnsi="Arial" w:cs="Arial"/>
                <w:b/>
                <w:bCs/>
                <w:color w:val="FFFFFF"/>
                <w:sz w:val="20"/>
                <w:szCs w:val="20"/>
                <w:lang w:eastAsia="en-IN"/>
              </w:rPr>
            </w:pPr>
            <w:r w:rsidRPr="007E1CA0">
              <w:rPr>
                <w:rFonts w:ascii="Arial" w:eastAsia="Times New Roman" w:hAnsi="Arial" w:cs="Arial"/>
                <w:b/>
                <w:bCs/>
                <w:color w:val="FFFFFF"/>
                <w:sz w:val="20"/>
                <w:szCs w:val="20"/>
                <w:lang w:val="en-US" w:eastAsia="en-IN"/>
              </w:rPr>
              <w:t>2017</w:t>
            </w:r>
          </w:p>
        </w:tc>
        <w:tc>
          <w:tcPr>
            <w:tcW w:w="1097" w:type="dxa"/>
            <w:tcBorders>
              <w:top w:val="single" w:sz="8" w:space="0" w:color="auto"/>
              <w:left w:val="nil"/>
              <w:bottom w:val="single" w:sz="8" w:space="0" w:color="auto"/>
              <w:right w:val="single" w:sz="8" w:space="0" w:color="auto"/>
            </w:tcBorders>
            <w:shd w:val="clear" w:color="000000" w:fill="C00000"/>
            <w:noWrap/>
            <w:vAlign w:val="center"/>
            <w:hideMark/>
          </w:tcPr>
          <w:p w14:paraId="78D0EC13" w14:textId="77777777" w:rsidR="007E1CA0" w:rsidRPr="007E1CA0" w:rsidRDefault="007E1CA0" w:rsidP="007E1CA0">
            <w:pPr>
              <w:spacing w:after="0" w:line="240" w:lineRule="auto"/>
              <w:jc w:val="center"/>
              <w:rPr>
                <w:rFonts w:ascii="Arial" w:eastAsia="Times New Roman" w:hAnsi="Arial" w:cs="Arial"/>
                <w:b/>
                <w:bCs/>
                <w:color w:val="FFFFFF"/>
                <w:sz w:val="20"/>
                <w:szCs w:val="20"/>
                <w:lang w:eastAsia="en-IN"/>
              </w:rPr>
            </w:pPr>
            <w:r w:rsidRPr="007E1CA0">
              <w:rPr>
                <w:rFonts w:ascii="Arial" w:eastAsia="Times New Roman" w:hAnsi="Arial" w:cs="Arial"/>
                <w:b/>
                <w:bCs/>
                <w:color w:val="FFFFFF"/>
                <w:sz w:val="20"/>
                <w:szCs w:val="20"/>
                <w:lang w:val="en-US" w:eastAsia="en-IN"/>
              </w:rPr>
              <w:t>2018</w:t>
            </w:r>
          </w:p>
        </w:tc>
        <w:tc>
          <w:tcPr>
            <w:tcW w:w="1097" w:type="dxa"/>
            <w:tcBorders>
              <w:top w:val="single" w:sz="8" w:space="0" w:color="auto"/>
              <w:left w:val="nil"/>
              <w:bottom w:val="single" w:sz="8" w:space="0" w:color="auto"/>
              <w:right w:val="single" w:sz="8" w:space="0" w:color="auto"/>
            </w:tcBorders>
            <w:shd w:val="clear" w:color="000000" w:fill="C00000"/>
            <w:noWrap/>
            <w:vAlign w:val="center"/>
            <w:hideMark/>
          </w:tcPr>
          <w:p w14:paraId="01FD9928" w14:textId="77777777" w:rsidR="007E1CA0" w:rsidRPr="007E1CA0" w:rsidRDefault="007E1CA0" w:rsidP="007E1CA0">
            <w:pPr>
              <w:spacing w:after="0" w:line="240" w:lineRule="auto"/>
              <w:jc w:val="center"/>
              <w:rPr>
                <w:rFonts w:ascii="Arial" w:eastAsia="Times New Roman" w:hAnsi="Arial" w:cs="Arial"/>
                <w:b/>
                <w:bCs/>
                <w:color w:val="FFFFFF"/>
                <w:sz w:val="20"/>
                <w:szCs w:val="20"/>
                <w:lang w:eastAsia="en-IN"/>
              </w:rPr>
            </w:pPr>
            <w:r w:rsidRPr="007E1CA0">
              <w:rPr>
                <w:rFonts w:ascii="Arial" w:eastAsia="Times New Roman" w:hAnsi="Arial" w:cs="Arial"/>
                <w:b/>
                <w:bCs/>
                <w:color w:val="FFFFFF"/>
                <w:sz w:val="20"/>
                <w:szCs w:val="20"/>
                <w:lang w:val="en-US" w:eastAsia="en-IN"/>
              </w:rPr>
              <w:t>2019</w:t>
            </w:r>
          </w:p>
        </w:tc>
        <w:tc>
          <w:tcPr>
            <w:tcW w:w="1097" w:type="dxa"/>
            <w:tcBorders>
              <w:top w:val="single" w:sz="8" w:space="0" w:color="auto"/>
              <w:left w:val="nil"/>
              <w:bottom w:val="single" w:sz="8" w:space="0" w:color="auto"/>
              <w:right w:val="single" w:sz="8" w:space="0" w:color="auto"/>
            </w:tcBorders>
            <w:shd w:val="clear" w:color="000000" w:fill="C00000"/>
            <w:noWrap/>
            <w:vAlign w:val="center"/>
            <w:hideMark/>
          </w:tcPr>
          <w:p w14:paraId="78E93792" w14:textId="77777777" w:rsidR="007E1CA0" w:rsidRPr="007E1CA0" w:rsidRDefault="007E1CA0" w:rsidP="007E1CA0">
            <w:pPr>
              <w:spacing w:after="0" w:line="240" w:lineRule="auto"/>
              <w:jc w:val="center"/>
              <w:rPr>
                <w:rFonts w:ascii="Arial" w:eastAsia="Times New Roman" w:hAnsi="Arial" w:cs="Arial"/>
                <w:b/>
                <w:bCs/>
                <w:color w:val="FFFFFF"/>
                <w:sz w:val="20"/>
                <w:szCs w:val="20"/>
                <w:lang w:eastAsia="en-IN"/>
              </w:rPr>
            </w:pPr>
            <w:r w:rsidRPr="007E1CA0">
              <w:rPr>
                <w:rFonts w:ascii="Arial" w:eastAsia="Times New Roman" w:hAnsi="Arial" w:cs="Arial"/>
                <w:b/>
                <w:bCs/>
                <w:color w:val="FFFFFF"/>
                <w:sz w:val="20"/>
                <w:szCs w:val="20"/>
                <w:lang w:val="en-US" w:eastAsia="en-IN"/>
              </w:rPr>
              <w:t>2020</w:t>
            </w:r>
          </w:p>
        </w:tc>
        <w:tc>
          <w:tcPr>
            <w:tcW w:w="1097" w:type="dxa"/>
            <w:tcBorders>
              <w:top w:val="single" w:sz="8" w:space="0" w:color="auto"/>
              <w:left w:val="nil"/>
              <w:bottom w:val="single" w:sz="8" w:space="0" w:color="auto"/>
              <w:right w:val="single" w:sz="8" w:space="0" w:color="auto"/>
            </w:tcBorders>
            <w:shd w:val="clear" w:color="000000" w:fill="C00000"/>
            <w:noWrap/>
            <w:vAlign w:val="center"/>
            <w:hideMark/>
          </w:tcPr>
          <w:p w14:paraId="2605C40B" w14:textId="77777777" w:rsidR="007E1CA0" w:rsidRPr="007E1CA0" w:rsidRDefault="007E1CA0" w:rsidP="007E1CA0">
            <w:pPr>
              <w:spacing w:after="0" w:line="240" w:lineRule="auto"/>
              <w:jc w:val="center"/>
              <w:rPr>
                <w:rFonts w:ascii="Arial" w:eastAsia="Times New Roman" w:hAnsi="Arial" w:cs="Arial"/>
                <w:b/>
                <w:bCs/>
                <w:color w:val="FFFFFF"/>
                <w:sz w:val="20"/>
                <w:szCs w:val="20"/>
                <w:lang w:eastAsia="en-IN"/>
              </w:rPr>
            </w:pPr>
            <w:r w:rsidRPr="007E1CA0">
              <w:rPr>
                <w:rFonts w:ascii="Arial" w:eastAsia="Times New Roman" w:hAnsi="Arial" w:cs="Arial"/>
                <w:b/>
                <w:bCs/>
                <w:color w:val="FFFFFF"/>
                <w:sz w:val="20"/>
                <w:szCs w:val="20"/>
                <w:lang w:val="en-US" w:eastAsia="en-IN"/>
              </w:rPr>
              <w:t>2021E</w:t>
            </w:r>
          </w:p>
        </w:tc>
      </w:tr>
      <w:tr w:rsidR="007E1CA0" w:rsidRPr="007E1CA0" w14:paraId="48F34024" w14:textId="77777777" w:rsidTr="007E1CA0">
        <w:trPr>
          <w:trHeight w:val="514"/>
        </w:trPr>
        <w:tc>
          <w:tcPr>
            <w:tcW w:w="2355" w:type="dxa"/>
            <w:tcBorders>
              <w:top w:val="nil"/>
              <w:left w:val="single" w:sz="8" w:space="0" w:color="auto"/>
              <w:bottom w:val="single" w:sz="8" w:space="0" w:color="auto"/>
              <w:right w:val="single" w:sz="8" w:space="0" w:color="auto"/>
            </w:tcBorders>
            <w:shd w:val="clear" w:color="000000" w:fill="FFFFFF"/>
            <w:noWrap/>
            <w:vAlign w:val="center"/>
            <w:hideMark/>
          </w:tcPr>
          <w:p w14:paraId="6CE7FD09" w14:textId="77777777" w:rsidR="007E1CA0" w:rsidRPr="007E1CA0" w:rsidRDefault="007E1CA0" w:rsidP="007E1CA0">
            <w:pPr>
              <w:spacing w:after="0" w:line="240" w:lineRule="auto"/>
              <w:rPr>
                <w:rFonts w:ascii="Arial" w:eastAsia="Times New Roman" w:hAnsi="Arial" w:cs="Arial"/>
                <w:color w:val="000000"/>
                <w:sz w:val="20"/>
                <w:szCs w:val="20"/>
                <w:lang w:eastAsia="en-IN"/>
              </w:rPr>
            </w:pPr>
            <w:r w:rsidRPr="007E1CA0">
              <w:rPr>
                <w:rFonts w:ascii="Arial" w:eastAsia="Times New Roman" w:hAnsi="Arial" w:cs="Arial"/>
                <w:color w:val="000000"/>
                <w:sz w:val="20"/>
                <w:szCs w:val="20"/>
                <w:lang w:eastAsia="en-IN"/>
              </w:rPr>
              <w:t xml:space="preserve">Direct </w:t>
            </w:r>
          </w:p>
        </w:tc>
        <w:tc>
          <w:tcPr>
            <w:tcW w:w="1097" w:type="dxa"/>
            <w:tcBorders>
              <w:top w:val="nil"/>
              <w:left w:val="nil"/>
              <w:bottom w:val="single" w:sz="8" w:space="0" w:color="auto"/>
              <w:right w:val="single" w:sz="8" w:space="0" w:color="auto"/>
            </w:tcBorders>
            <w:shd w:val="clear" w:color="000000" w:fill="FFFFFF"/>
            <w:noWrap/>
            <w:vAlign w:val="center"/>
            <w:hideMark/>
          </w:tcPr>
          <w:p w14:paraId="1AE32DA5" w14:textId="77777777" w:rsidR="007E1CA0" w:rsidRPr="007E1CA0" w:rsidRDefault="007E1CA0" w:rsidP="007E1CA0">
            <w:pPr>
              <w:spacing w:after="0" w:line="240" w:lineRule="auto"/>
              <w:jc w:val="center"/>
              <w:rPr>
                <w:rFonts w:ascii="Arial" w:eastAsia="Times New Roman" w:hAnsi="Arial" w:cs="Arial"/>
                <w:color w:val="000000"/>
                <w:sz w:val="20"/>
                <w:szCs w:val="20"/>
                <w:lang w:eastAsia="en-IN"/>
              </w:rPr>
            </w:pPr>
            <w:r w:rsidRPr="007E1CA0">
              <w:rPr>
                <w:rFonts w:ascii="Arial" w:eastAsia="Times New Roman" w:hAnsi="Arial" w:cs="Arial"/>
                <w:color w:val="000000"/>
                <w:sz w:val="20"/>
                <w:szCs w:val="20"/>
                <w:lang w:eastAsia="en-IN"/>
              </w:rPr>
              <w:t>122</w:t>
            </w:r>
          </w:p>
        </w:tc>
        <w:tc>
          <w:tcPr>
            <w:tcW w:w="1097" w:type="dxa"/>
            <w:tcBorders>
              <w:top w:val="nil"/>
              <w:left w:val="nil"/>
              <w:bottom w:val="single" w:sz="8" w:space="0" w:color="auto"/>
              <w:right w:val="single" w:sz="8" w:space="0" w:color="auto"/>
            </w:tcBorders>
            <w:shd w:val="clear" w:color="000000" w:fill="FFFFFF"/>
            <w:noWrap/>
            <w:vAlign w:val="center"/>
            <w:hideMark/>
          </w:tcPr>
          <w:p w14:paraId="185AD1A9" w14:textId="77777777" w:rsidR="007E1CA0" w:rsidRPr="007E1CA0" w:rsidRDefault="007E1CA0" w:rsidP="007E1CA0">
            <w:pPr>
              <w:spacing w:after="0" w:line="240" w:lineRule="auto"/>
              <w:jc w:val="center"/>
              <w:rPr>
                <w:rFonts w:ascii="Arial" w:eastAsia="Times New Roman" w:hAnsi="Arial" w:cs="Arial"/>
                <w:color w:val="000000"/>
                <w:sz w:val="20"/>
                <w:szCs w:val="20"/>
                <w:lang w:eastAsia="en-IN"/>
              </w:rPr>
            </w:pPr>
            <w:r w:rsidRPr="007E1CA0">
              <w:rPr>
                <w:rFonts w:ascii="Arial" w:eastAsia="Times New Roman" w:hAnsi="Arial" w:cs="Arial"/>
                <w:color w:val="000000"/>
                <w:sz w:val="20"/>
                <w:szCs w:val="20"/>
                <w:lang w:eastAsia="en-IN"/>
              </w:rPr>
              <w:t>125</w:t>
            </w:r>
          </w:p>
        </w:tc>
        <w:tc>
          <w:tcPr>
            <w:tcW w:w="1097" w:type="dxa"/>
            <w:tcBorders>
              <w:top w:val="nil"/>
              <w:left w:val="nil"/>
              <w:bottom w:val="single" w:sz="8" w:space="0" w:color="auto"/>
              <w:right w:val="single" w:sz="8" w:space="0" w:color="auto"/>
            </w:tcBorders>
            <w:shd w:val="clear" w:color="000000" w:fill="FFFFFF"/>
            <w:noWrap/>
            <w:vAlign w:val="center"/>
            <w:hideMark/>
          </w:tcPr>
          <w:p w14:paraId="6F29F524" w14:textId="77777777" w:rsidR="007E1CA0" w:rsidRPr="007E1CA0" w:rsidRDefault="007E1CA0" w:rsidP="007E1CA0">
            <w:pPr>
              <w:spacing w:after="0" w:line="240" w:lineRule="auto"/>
              <w:jc w:val="center"/>
              <w:rPr>
                <w:rFonts w:ascii="Arial" w:eastAsia="Times New Roman" w:hAnsi="Arial" w:cs="Arial"/>
                <w:color w:val="000000"/>
                <w:sz w:val="20"/>
                <w:szCs w:val="20"/>
                <w:lang w:eastAsia="en-IN"/>
              </w:rPr>
            </w:pPr>
            <w:r w:rsidRPr="007E1CA0">
              <w:rPr>
                <w:rFonts w:ascii="Arial" w:eastAsia="Times New Roman" w:hAnsi="Arial" w:cs="Arial"/>
                <w:color w:val="000000"/>
                <w:sz w:val="20"/>
                <w:szCs w:val="20"/>
                <w:lang w:eastAsia="en-IN"/>
              </w:rPr>
              <w:t>129</w:t>
            </w:r>
          </w:p>
        </w:tc>
        <w:tc>
          <w:tcPr>
            <w:tcW w:w="1097" w:type="dxa"/>
            <w:tcBorders>
              <w:top w:val="nil"/>
              <w:left w:val="nil"/>
              <w:bottom w:val="single" w:sz="8" w:space="0" w:color="auto"/>
              <w:right w:val="single" w:sz="8" w:space="0" w:color="auto"/>
            </w:tcBorders>
            <w:shd w:val="clear" w:color="000000" w:fill="FFFFFF"/>
            <w:noWrap/>
            <w:vAlign w:val="center"/>
            <w:hideMark/>
          </w:tcPr>
          <w:p w14:paraId="37AE617C" w14:textId="77777777" w:rsidR="007E1CA0" w:rsidRPr="007E1CA0" w:rsidRDefault="007E1CA0" w:rsidP="007E1CA0">
            <w:pPr>
              <w:spacing w:after="0" w:line="240" w:lineRule="auto"/>
              <w:jc w:val="center"/>
              <w:rPr>
                <w:rFonts w:ascii="Arial" w:eastAsia="Times New Roman" w:hAnsi="Arial" w:cs="Arial"/>
                <w:color w:val="000000"/>
                <w:sz w:val="20"/>
                <w:szCs w:val="20"/>
                <w:lang w:eastAsia="en-IN"/>
              </w:rPr>
            </w:pPr>
            <w:r w:rsidRPr="007E1CA0">
              <w:rPr>
                <w:rFonts w:ascii="Arial" w:eastAsia="Times New Roman" w:hAnsi="Arial" w:cs="Arial"/>
                <w:color w:val="000000"/>
                <w:sz w:val="20"/>
                <w:szCs w:val="20"/>
                <w:lang w:eastAsia="en-IN"/>
              </w:rPr>
              <w:t>135</w:t>
            </w:r>
          </w:p>
        </w:tc>
        <w:tc>
          <w:tcPr>
            <w:tcW w:w="1097" w:type="dxa"/>
            <w:tcBorders>
              <w:top w:val="nil"/>
              <w:left w:val="nil"/>
              <w:bottom w:val="single" w:sz="8" w:space="0" w:color="auto"/>
              <w:right w:val="single" w:sz="8" w:space="0" w:color="auto"/>
            </w:tcBorders>
            <w:shd w:val="clear" w:color="000000" w:fill="FFFFFF"/>
            <w:noWrap/>
            <w:vAlign w:val="center"/>
            <w:hideMark/>
          </w:tcPr>
          <w:p w14:paraId="37DEB22E" w14:textId="77777777" w:rsidR="007E1CA0" w:rsidRPr="007E1CA0" w:rsidRDefault="007E1CA0" w:rsidP="007E1CA0">
            <w:pPr>
              <w:spacing w:after="0" w:line="240" w:lineRule="auto"/>
              <w:jc w:val="center"/>
              <w:rPr>
                <w:rFonts w:ascii="Arial" w:eastAsia="Times New Roman" w:hAnsi="Arial" w:cs="Arial"/>
                <w:color w:val="000000"/>
                <w:sz w:val="20"/>
                <w:szCs w:val="20"/>
                <w:lang w:eastAsia="en-IN"/>
              </w:rPr>
            </w:pPr>
            <w:r w:rsidRPr="007E1CA0">
              <w:rPr>
                <w:rFonts w:ascii="Arial" w:eastAsia="Times New Roman" w:hAnsi="Arial" w:cs="Arial"/>
                <w:color w:val="000000"/>
                <w:sz w:val="20"/>
                <w:szCs w:val="20"/>
                <w:lang w:eastAsia="en-IN"/>
              </w:rPr>
              <w:t>140</w:t>
            </w:r>
          </w:p>
        </w:tc>
        <w:tc>
          <w:tcPr>
            <w:tcW w:w="1097" w:type="dxa"/>
            <w:tcBorders>
              <w:top w:val="nil"/>
              <w:left w:val="nil"/>
              <w:bottom w:val="single" w:sz="8" w:space="0" w:color="auto"/>
              <w:right w:val="single" w:sz="8" w:space="0" w:color="auto"/>
            </w:tcBorders>
            <w:shd w:val="clear" w:color="000000" w:fill="FFFFFF"/>
            <w:noWrap/>
            <w:vAlign w:val="center"/>
            <w:hideMark/>
          </w:tcPr>
          <w:p w14:paraId="75666A45" w14:textId="77777777" w:rsidR="007E1CA0" w:rsidRPr="007E1CA0" w:rsidRDefault="007E1CA0" w:rsidP="007E1CA0">
            <w:pPr>
              <w:spacing w:after="0" w:line="240" w:lineRule="auto"/>
              <w:jc w:val="center"/>
              <w:rPr>
                <w:rFonts w:ascii="Arial" w:eastAsia="Times New Roman" w:hAnsi="Arial" w:cs="Arial"/>
                <w:color w:val="000000"/>
                <w:sz w:val="20"/>
                <w:szCs w:val="20"/>
                <w:lang w:eastAsia="en-IN"/>
              </w:rPr>
            </w:pPr>
            <w:r w:rsidRPr="007E1CA0">
              <w:rPr>
                <w:rFonts w:ascii="Arial" w:eastAsia="Times New Roman" w:hAnsi="Arial" w:cs="Arial"/>
                <w:color w:val="000000"/>
                <w:sz w:val="20"/>
                <w:szCs w:val="20"/>
                <w:lang w:eastAsia="en-IN"/>
              </w:rPr>
              <w:t>130</w:t>
            </w:r>
          </w:p>
        </w:tc>
        <w:tc>
          <w:tcPr>
            <w:tcW w:w="1097" w:type="dxa"/>
            <w:tcBorders>
              <w:top w:val="nil"/>
              <w:left w:val="nil"/>
              <w:bottom w:val="single" w:sz="8" w:space="0" w:color="auto"/>
              <w:right w:val="single" w:sz="8" w:space="0" w:color="auto"/>
            </w:tcBorders>
            <w:shd w:val="clear" w:color="000000" w:fill="FFFFFF"/>
            <w:noWrap/>
            <w:vAlign w:val="center"/>
            <w:hideMark/>
          </w:tcPr>
          <w:p w14:paraId="7507D7EB" w14:textId="77777777" w:rsidR="007E1CA0" w:rsidRPr="007E1CA0" w:rsidRDefault="007E1CA0" w:rsidP="007E1CA0">
            <w:pPr>
              <w:spacing w:after="0" w:line="240" w:lineRule="auto"/>
              <w:jc w:val="center"/>
              <w:rPr>
                <w:rFonts w:ascii="Arial" w:eastAsia="Times New Roman" w:hAnsi="Arial" w:cs="Arial"/>
                <w:color w:val="000000"/>
                <w:sz w:val="20"/>
                <w:szCs w:val="20"/>
                <w:lang w:eastAsia="en-IN"/>
              </w:rPr>
            </w:pPr>
            <w:r w:rsidRPr="007E1CA0">
              <w:rPr>
                <w:rFonts w:ascii="Arial" w:eastAsia="Times New Roman" w:hAnsi="Arial" w:cs="Arial"/>
                <w:color w:val="000000"/>
                <w:sz w:val="20"/>
                <w:szCs w:val="20"/>
                <w:lang w:eastAsia="en-IN"/>
              </w:rPr>
              <w:t>122</w:t>
            </w:r>
          </w:p>
        </w:tc>
      </w:tr>
      <w:tr w:rsidR="007E1CA0" w:rsidRPr="007E1CA0" w14:paraId="1EAC574D" w14:textId="77777777" w:rsidTr="007E1CA0">
        <w:trPr>
          <w:trHeight w:val="514"/>
        </w:trPr>
        <w:tc>
          <w:tcPr>
            <w:tcW w:w="2355" w:type="dxa"/>
            <w:tcBorders>
              <w:top w:val="nil"/>
              <w:left w:val="single" w:sz="8" w:space="0" w:color="auto"/>
              <w:bottom w:val="single" w:sz="8" w:space="0" w:color="auto"/>
              <w:right w:val="single" w:sz="8" w:space="0" w:color="auto"/>
            </w:tcBorders>
            <w:shd w:val="clear" w:color="000000" w:fill="FFFFFF"/>
            <w:noWrap/>
            <w:vAlign w:val="center"/>
            <w:hideMark/>
          </w:tcPr>
          <w:p w14:paraId="36F082F7" w14:textId="77777777" w:rsidR="007E1CA0" w:rsidRPr="007E1CA0" w:rsidRDefault="007E1CA0" w:rsidP="007E1CA0">
            <w:pPr>
              <w:spacing w:after="0" w:line="240" w:lineRule="auto"/>
              <w:rPr>
                <w:rFonts w:ascii="Arial" w:eastAsia="Times New Roman" w:hAnsi="Arial" w:cs="Arial"/>
                <w:color w:val="000000"/>
                <w:sz w:val="20"/>
                <w:szCs w:val="20"/>
                <w:lang w:eastAsia="en-IN"/>
              </w:rPr>
            </w:pPr>
            <w:r w:rsidRPr="007E1CA0">
              <w:rPr>
                <w:rFonts w:ascii="Arial" w:eastAsia="Times New Roman" w:hAnsi="Arial" w:cs="Arial"/>
                <w:color w:val="000000"/>
                <w:sz w:val="20"/>
                <w:szCs w:val="20"/>
                <w:lang w:eastAsia="en-IN"/>
              </w:rPr>
              <w:t xml:space="preserve">Indirect </w:t>
            </w:r>
          </w:p>
        </w:tc>
        <w:tc>
          <w:tcPr>
            <w:tcW w:w="1097" w:type="dxa"/>
            <w:tcBorders>
              <w:top w:val="nil"/>
              <w:left w:val="nil"/>
              <w:bottom w:val="single" w:sz="8" w:space="0" w:color="auto"/>
              <w:right w:val="single" w:sz="8" w:space="0" w:color="auto"/>
            </w:tcBorders>
            <w:shd w:val="clear" w:color="000000" w:fill="FFFFFF"/>
            <w:noWrap/>
            <w:vAlign w:val="center"/>
            <w:hideMark/>
          </w:tcPr>
          <w:p w14:paraId="43DD080F" w14:textId="77777777" w:rsidR="007E1CA0" w:rsidRPr="007E1CA0" w:rsidRDefault="007E1CA0" w:rsidP="007E1CA0">
            <w:pPr>
              <w:spacing w:after="0" w:line="240" w:lineRule="auto"/>
              <w:jc w:val="center"/>
              <w:rPr>
                <w:rFonts w:ascii="Arial" w:eastAsia="Times New Roman" w:hAnsi="Arial" w:cs="Arial"/>
                <w:color w:val="000000"/>
                <w:sz w:val="20"/>
                <w:szCs w:val="20"/>
                <w:lang w:eastAsia="en-IN"/>
              </w:rPr>
            </w:pPr>
            <w:r w:rsidRPr="007E1CA0">
              <w:rPr>
                <w:rFonts w:ascii="Arial" w:eastAsia="Times New Roman" w:hAnsi="Arial" w:cs="Arial"/>
                <w:color w:val="000000"/>
                <w:sz w:val="20"/>
                <w:szCs w:val="20"/>
                <w:lang w:eastAsia="en-IN"/>
              </w:rPr>
              <w:t>31</w:t>
            </w:r>
          </w:p>
        </w:tc>
        <w:tc>
          <w:tcPr>
            <w:tcW w:w="1097" w:type="dxa"/>
            <w:tcBorders>
              <w:top w:val="nil"/>
              <w:left w:val="nil"/>
              <w:bottom w:val="single" w:sz="8" w:space="0" w:color="auto"/>
              <w:right w:val="single" w:sz="8" w:space="0" w:color="auto"/>
            </w:tcBorders>
            <w:shd w:val="clear" w:color="000000" w:fill="FFFFFF"/>
            <w:noWrap/>
            <w:vAlign w:val="center"/>
            <w:hideMark/>
          </w:tcPr>
          <w:p w14:paraId="118B087C" w14:textId="77777777" w:rsidR="007E1CA0" w:rsidRPr="007E1CA0" w:rsidRDefault="007E1CA0" w:rsidP="007E1CA0">
            <w:pPr>
              <w:spacing w:after="0" w:line="240" w:lineRule="auto"/>
              <w:jc w:val="center"/>
              <w:rPr>
                <w:rFonts w:ascii="Arial" w:eastAsia="Times New Roman" w:hAnsi="Arial" w:cs="Arial"/>
                <w:color w:val="000000"/>
                <w:sz w:val="20"/>
                <w:szCs w:val="20"/>
                <w:lang w:eastAsia="en-IN"/>
              </w:rPr>
            </w:pPr>
            <w:r w:rsidRPr="007E1CA0">
              <w:rPr>
                <w:rFonts w:ascii="Arial" w:eastAsia="Times New Roman" w:hAnsi="Arial" w:cs="Arial"/>
                <w:color w:val="000000"/>
                <w:sz w:val="20"/>
                <w:szCs w:val="20"/>
                <w:lang w:eastAsia="en-IN"/>
              </w:rPr>
              <w:t>32</w:t>
            </w:r>
          </w:p>
        </w:tc>
        <w:tc>
          <w:tcPr>
            <w:tcW w:w="1097" w:type="dxa"/>
            <w:tcBorders>
              <w:top w:val="nil"/>
              <w:left w:val="nil"/>
              <w:bottom w:val="single" w:sz="8" w:space="0" w:color="auto"/>
              <w:right w:val="single" w:sz="8" w:space="0" w:color="auto"/>
            </w:tcBorders>
            <w:shd w:val="clear" w:color="000000" w:fill="FFFFFF"/>
            <w:noWrap/>
            <w:vAlign w:val="center"/>
            <w:hideMark/>
          </w:tcPr>
          <w:p w14:paraId="1DD13924" w14:textId="77777777" w:rsidR="007E1CA0" w:rsidRPr="007E1CA0" w:rsidRDefault="007E1CA0" w:rsidP="007E1CA0">
            <w:pPr>
              <w:spacing w:after="0" w:line="240" w:lineRule="auto"/>
              <w:jc w:val="center"/>
              <w:rPr>
                <w:rFonts w:ascii="Arial" w:eastAsia="Times New Roman" w:hAnsi="Arial" w:cs="Arial"/>
                <w:color w:val="000000"/>
                <w:sz w:val="20"/>
                <w:szCs w:val="20"/>
                <w:lang w:eastAsia="en-IN"/>
              </w:rPr>
            </w:pPr>
            <w:r w:rsidRPr="007E1CA0">
              <w:rPr>
                <w:rFonts w:ascii="Arial" w:eastAsia="Times New Roman" w:hAnsi="Arial" w:cs="Arial"/>
                <w:color w:val="000000"/>
                <w:sz w:val="20"/>
                <w:szCs w:val="20"/>
                <w:lang w:eastAsia="en-IN"/>
              </w:rPr>
              <w:t>33</w:t>
            </w:r>
          </w:p>
        </w:tc>
        <w:tc>
          <w:tcPr>
            <w:tcW w:w="1097" w:type="dxa"/>
            <w:tcBorders>
              <w:top w:val="nil"/>
              <w:left w:val="nil"/>
              <w:bottom w:val="single" w:sz="8" w:space="0" w:color="auto"/>
              <w:right w:val="single" w:sz="8" w:space="0" w:color="auto"/>
            </w:tcBorders>
            <w:shd w:val="clear" w:color="000000" w:fill="FFFFFF"/>
            <w:noWrap/>
            <w:vAlign w:val="center"/>
            <w:hideMark/>
          </w:tcPr>
          <w:p w14:paraId="7E89E77A" w14:textId="77777777" w:rsidR="007E1CA0" w:rsidRPr="007E1CA0" w:rsidRDefault="007E1CA0" w:rsidP="007E1CA0">
            <w:pPr>
              <w:spacing w:after="0" w:line="240" w:lineRule="auto"/>
              <w:jc w:val="center"/>
              <w:rPr>
                <w:rFonts w:ascii="Arial" w:eastAsia="Times New Roman" w:hAnsi="Arial" w:cs="Arial"/>
                <w:color w:val="000000"/>
                <w:sz w:val="20"/>
                <w:szCs w:val="20"/>
                <w:lang w:eastAsia="en-IN"/>
              </w:rPr>
            </w:pPr>
            <w:r w:rsidRPr="007E1CA0">
              <w:rPr>
                <w:rFonts w:ascii="Arial" w:eastAsia="Times New Roman" w:hAnsi="Arial" w:cs="Arial"/>
                <w:color w:val="000000"/>
                <w:sz w:val="20"/>
                <w:szCs w:val="20"/>
                <w:lang w:eastAsia="en-IN"/>
              </w:rPr>
              <w:t>34</w:t>
            </w:r>
          </w:p>
        </w:tc>
        <w:tc>
          <w:tcPr>
            <w:tcW w:w="1097" w:type="dxa"/>
            <w:tcBorders>
              <w:top w:val="nil"/>
              <w:left w:val="nil"/>
              <w:bottom w:val="single" w:sz="8" w:space="0" w:color="auto"/>
              <w:right w:val="single" w:sz="8" w:space="0" w:color="auto"/>
            </w:tcBorders>
            <w:shd w:val="clear" w:color="000000" w:fill="FFFFFF"/>
            <w:noWrap/>
            <w:vAlign w:val="center"/>
            <w:hideMark/>
          </w:tcPr>
          <w:p w14:paraId="0B822584" w14:textId="77777777" w:rsidR="007E1CA0" w:rsidRPr="007E1CA0" w:rsidRDefault="007E1CA0" w:rsidP="007E1CA0">
            <w:pPr>
              <w:spacing w:after="0" w:line="240" w:lineRule="auto"/>
              <w:jc w:val="center"/>
              <w:rPr>
                <w:rFonts w:ascii="Arial" w:eastAsia="Times New Roman" w:hAnsi="Arial" w:cs="Arial"/>
                <w:color w:val="000000"/>
                <w:sz w:val="20"/>
                <w:szCs w:val="20"/>
                <w:lang w:eastAsia="en-IN"/>
              </w:rPr>
            </w:pPr>
            <w:r w:rsidRPr="007E1CA0">
              <w:rPr>
                <w:rFonts w:ascii="Arial" w:eastAsia="Times New Roman" w:hAnsi="Arial" w:cs="Arial"/>
                <w:color w:val="000000"/>
                <w:sz w:val="20"/>
                <w:szCs w:val="20"/>
                <w:lang w:eastAsia="en-IN"/>
              </w:rPr>
              <w:t>34</w:t>
            </w:r>
          </w:p>
        </w:tc>
        <w:tc>
          <w:tcPr>
            <w:tcW w:w="1097" w:type="dxa"/>
            <w:tcBorders>
              <w:top w:val="nil"/>
              <w:left w:val="nil"/>
              <w:bottom w:val="single" w:sz="8" w:space="0" w:color="auto"/>
              <w:right w:val="single" w:sz="8" w:space="0" w:color="auto"/>
            </w:tcBorders>
            <w:shd w:val="clear" w:color="000000" w:fill="FFFFFF"/>
            <w:noWrap/>
            <w:vAlign w:val="center"/>
            <w:hideMark/>
          </w:tcPr>
          <w:p w14:paraId="1AE5E58A" w14:textId="77777777" w:rsidR="007E1CA0" w:rsidRPr="007E1CA0" w:rsidRDefault="007E1CA0" w:rsidP="007E1CA0">
            <w:pPr>
              <w:spacing w:after="0" w:line="240" w:lineRule="auto"/>
              <w:jc w:val="center"/>
              <w:rPr>
                <w:rFonts w:ascii="Arial" w:eastAsia="Times New Roman" w:hAnsi="Arial" w:cs="Arial"/>
                <w:color w:val="000000"/>
                <w:sz w:val="20"/>
                <w:szCs w:val="20"/>
                <w:lang w:eastAsia="en-IN"/>
              </w:rPr>
            </w:pPr>
            <w:r w:rsidRPr="007E1CA0">
              <w:rPr>
                <w:rFonts w:ascii="Arial" w:eastAsia="Times New Roman" w:hAnsi="Arial" w:cs="Arial"/>
                <w:color w:val="000000"/>
                <w:sz w:val="20"/>
                <w:szCs w:val="20"/>
                <w:lang w:eastAsia="en-IN"/>
              </w:rPr>
              <w:t>34</w:t>
            </w:r>
          </w:p>
        </w:tc>
        <w:tc>
          <w:tcPr>
            <w:tcW w:w="1097" w:type="dxa"/>
            <w:tcBorders>
              <w:top w:val="nil"/>
              <w:left w:val="nil"/>
              <w:bottom w:val="single" w:sz="8" w:space="0" w:color="auto"/>
              <w:right w:val="single" w:sz="8" w:space="0" w:color="auto"/>
            </w:tcBorders>
            <w:shd w:val="clear" w:color="000000" w:fill="FFFFFF"/>
            <w:noWrap/>
            <w:vAlign w:val="center"/>
            <w:hideMark/>
          </w:tcPr>
          <w:p w14:paraId="00A39589" w14:textId="77777777" w:rsidR="007E1CA0" w:rsidRPr="007E1CA0" w:rsidRDefault="007E1CA0" w:rsidP="007E1CA0">
            <w:pPr>
              <w:spacing w:after="0" w:line="240" w:lineRule="auto"/>
              <w:jc w:val="center"/>
              <w:rPr>
                <w:rFonts w:ascii="Arial" w:eastAsia="Times New Roman" w:hAnsi="Arial" w:cs="Arial"/>
                <w:color w:val="000000"/>
                <w:sz w:val="20"/>
                <w:szCs w:val="20"/>
                <w:lang w:eastAsia="en-IN"/>
              </w:rPr>
            </w:pPr>
            <w:r w:rsidRPr="007E1CA0">
              <w:rPr>
                <w:rFonts w:ascii="Arial" w:eastAsia="Times New Roman" w:hAnsi="Arial" w:cs="Arial"/>
                <w:color w:val="000000"/>
                <w:sz w:val="20"/>
                <w:szCs w:val="20"/>
                <w:lang w:eastAsia="en-IN"/>
              </w:rPr>
              <w:t>31</w:t>
            </w:r>
          </w:p>
        </w:tc>
      </w:tr>
      <w:tr w:rsidR="007E1CA0" w:rsidRPr="007E1CA0" w14:paraId="6CC79FD5" w14:textId="77777777" w:rsidTr="007E1CA0">
        <w:trPr>
          <w:trHeight w:val="514"/>
        </w:trPr>
        <w:tc>
          <w:tcPr>
            <w:tcW w:w="2355" w:type="dxa"/>
            <w:tcBorders>
              <w:top w:val="nil"/>
              <w:left w:val="single" w:sz="8" w:space="0" w:color="auto"/>
              <w:bottom w:val="single" w:sz="8" w:space="0" w:color="auto"/>
              <w:right w:val="single" w:sz="8" w:space="0" w:color="auto"/>
            </w:tcBorders>
            <w:shd w:val="clear" w:color="000000" w:fill="FFFFFF"/>
            <w:noWrap/>
            <w:vAlign w:val="center"/>
            <w:hideMark/>
          </w:tcPr>
          <w:p w14:paraId="549DF718" w14:textId="77777777" w:rsidR="007E1CA0" w:rsidRPr="007E1CA0" w:rsidRDefault="007E1CA0" w:rsidP="007E1CA0">
            <w:pPr>
              <w:spacing w:after="0" w:line="240" w:lineRule="auto"/>
              <w:rPr>
                <w:rFonts w:ascii="Arial" w:eastAsia="Times New Roman" w:hAnsi="Arial" w:cs="Arial"/>
                <w:b/>
                <w:bCs/>
                <w:color w:val="000000"/>
                <w:sz w:val="20"/>
                <w:szCs w:val="20"/>
                <w:lang w:eastAsia="en-IN"/>
              </w:rPr>
            </w:pPr>
            <w:r w:rsidRPr="007E1CA0">
              <w:rPr>
                <w:rFonts w:ascii="Arial" w:eastAsia="Times New Roman" w:hAnsi="Arial" w:cs="Arial"/>
                <w:b/>
                <w:bCs/>
                <w:color w:val="000000"/>
                <w:sz w:val="20"/>
                <w:szCs w:val="20"/>
                <w:lang w:eastAsia="en-IN"/>
              </w:rPr>
              <w:t>Total</w:t>
            </w:r>
          </w:p>
        </w:tc>
        <w:tc>
          <w:tcPr>
            <w:tcW w:w="1097" w:type="dxa"/>
            <w:tcBorders>
              <w:top w:val="nil"/>
              <w:left w:val="nil"/>
              <w:bottom w:val="single" w:sz="8" w:space="0" w:color="auto"/>
              <w:right w:val="single" w:sz="8" w:space="0" w:color="auto"/>
            </w:tcBorders>
            <w:shd w:val="clear" w:color="000000" w:fill="FFFFFF"/>
            <w:noWrap/>
            <w:vAlign w:val="center"/>
            <w:hideMark/>
          </w:tcPr>
          <w:p w14:paraId="4B1D3C0E" w14:textId="77777777" w:rsidR="007E1CA0" w:rsidRPr="007E1CA0" w:rsidRDefault="007E1CA0" w:rsidP="007E1CA0">
            <w:pPr>
              <w:spacing w:after="0" w:line="240" w:lineRule="auto"/>
              <w:jc w:val="center"/>
              <w:rPr>
                <w:rFonts w:ascii="Arial" w:eastAsia="Times New Roman" w:hAnsi="Arial" w:cs="Arial"/>
                <w:b/>
                <w:bCs/>
                <w:color w:val="000000"/>
                <w:sz w:val="20"/>
                <w:szCs w:val="20"/>
                <w:lang w:eastAsia="en-IN"/>
              </w:rPr>
            </w:pPr>
            <w:r w:rsidRPr="007E1CA0">
              <w:rPr>
                <w:rFonts w:ascii="Arial" w:eastAsia="Times New Roman" w:hAnsi="Arial" w:cs="Arial"/>
                <w:b/>
                <w:bCs/>
                <w:color w:val="000000"/>
                <w:sz w:val="20"/>
                <w:szCs w:val="20"/>
                <w:lang w:eastAsia="en-IN"/>
              </w:rPr>
              <w:t>153</w:t>
            </w:r>
          </w:p>
        </w:tc>
        <w:tc>
          <w:tcPr>
            <w:tcW w:w="1097" w:type="dxa"/>
            <w:tcBorders>
              <w:top w:val="nil"/>
              <w:left w:val="nil"/>
              <w:bottom w:val="single" w:sz="8" w:space="0" w:color="auto"/>
              <w:right w:val="single" w:sz="8" w:space="0" w:color="auto"/>
            </w:tcBorders>
            <w:shd w:val="clear" w:color="000000" w:fill="FFFFFF"/>
            <w:noWrap/>
            <w:vAlign w:val="center"/>
            <w:hideMark/>
          </w:tcPr>
          <w:p w14:paraId="3B95CFA2" w14:textId="77777777" w:rsidR="007E1CA0" w:rsidRPr="007E1CA0" w:rsidRDefault="007E1CA0" w:rsidP="007E1CA0">
            <w:pPr>
              <w:spacing w:after="0" w:line="240" w:lineRule="auto"/>
              <w:jc w:val="center"/>
              <w:rPr>
                <w:rFonts w:ascii="Arial" w:eastAsia="Times New Roman" w:hAnsi="Arial" w:cs="Arial"/>
                <w:b/>
                <w:bCs/>
                <w:color w:val="000000"/>
                <w:sz w:val="20"/>
                <w:szCs w:val="20"/>
                <w:lang w:eastAsia="en-IN"/>
              </w:rPr>
            </w:pPr>
            <w:r w:rsidRPr="007E1CA0">
              <w:rPr>
                <w:rFonts w:ascii="Arial" w:eastAsia="Times New Roman" w:hAnsi="Arial" w:cs="Arial"/>
                <w:b/>
                <w:bCs/>
                <w:color w:val="000000"/>
                <w:sz w:val="20"/>
                <w:szCs w:val="20"/>
                <w:lang w:eastAsia="en-IN"/>
              </w:rPr>
              <w:t>157</w:t>
            </w:r>
          </w:p>
        </w:tc>
        <w:tc>
          <w:tcPr>
            <w:tcW w:w="1097" w:type="dxa"/>
            <w:tcBorders>
              <w:top w:val="nil"/>
              <w:left w:val="nil"/>
              <w:bottom w:val="single" w:sz="8" w:space="0" w:color="auto"/>
              <w:right w:val="single" w:sz="8" w:space="0" w:color="auto"/>
            </w:tcBorders>
            <w:shd w:val="clear" w:color="000000" w:fill="FFFFFF"/>
            <w:noWrap/>
            <w:vAlign w:val="center"/>
            <w:hideMark/>
          </w:tcPr>
          <w:p w14:paraId="7D4B5EED" w14:textId="77777777" w:rsidR="007E1CA0" w:rsidRPr="007E1CA0" w:rsidRDefault="007E1CA0" w:rsidP="007E1CA0">
            <w:pPr>
              <w:spacing w:after="0" w:line="240" w:lineRule="auto"/>
              <w:jc w:val="center"/>
              <w:rPr>
                <w:rFonts w:ascii="Arial" w:eastAsia="Times New Roman" w:hAnsi="Arial" w:cs="Arial"/>
                <w:b/>
                <w:bCs/>
                <w:color w:val="000000"/>
                <w:sz w:val="20"/>
                <w:szCs w:val="20"/>
                <w:lang w:eastAsia="en-IN"/>
              </w:rPr>
            </w:pPr>
            <w:r w:rsidRPr="007E1CA0">
              <w:rPr>
                <w:rFonts w:ascii="Arial" w:eastAsia="Times New Roman" w:hAnsi="Arial" w:cs="Arial"/>
                <w:b/>
                <w:bCs/>
                <w:color w:val="000000"/>
                <w:sz w:val="20"/>
                <w:szCs w:val="20"/>
                <w:lang w:eastAsia="en-IN"/>
              </w:rPr>
              <w:t>162</w:t>
            </w:r>
          </w:p>
        </w:tc>
        <w:tc>
          <w:tcPr>
            <w:tcW w:w="1097" w:type="dxa"/>
            <w:tcBorders>
              <w:top w:val="nil"/>
              <w:left w:val="nil"/>
              <w:bottom w:val="single" w:sz="8" w:space="0" w:color="auto"/>
              <w:right w:val="single" w:sz="8" w:space="0" w:color="auto"/>
            </w:tcBorders>
            <w:shd w:val="clear" w:color="000000" w:fill="FFFFFF"/>
            <w:noWrap/>
            <w:vAlign w:val="center"/>
            <w:hideMark/>
          </w:tcPr>
          <w:p w14:paraId="4F85AB93" w14:textId="77777777" w:rsidR="007E1CA0" w:rsidRPr="007E1CA0" w:rsidRDefault="007E1CA0" w:rsidP="007E1CA0">
            <w:pPr>
              <w:spacing w:after="0" w:line="240" w:lineRule="auto"/>
              <w:jc w:val="center"/>
              <w:rPr>
                <w:rFonts w:ascii="Arial" w:eastAsia="Times New Roman" w:hAnsi="Arial" w:cs="Arial"/>
                <w:b/>
                <w:bCs/>
                <w:color w:val="000000"/>
                <w:sz w:val="20"/>
                <w:szCs w:val="20"/>
                <w:lang w:eastAsia="en-IN"/>
              </w:rPr>
            </w:pPr>
            <w:r w:rsidRPr="007E1CA0">
              <w:rPr>
                <w:rFonts w:ascii="Arial" w:eastAsia="Times New Roman" w:hAnsi="Arial" w:cs="Arial"/>
                <w:b/>
                <w:bCs/>
                <w:color w:val="000000"/>
                <w:sz w:val="20"/>
                <w:szCs w:val="20"/>
                <w:lang w:eastAsia="en-IN"/>
              </w:rPr>
              <w:t>169</w:t>
            </w:r>
          </w:p>
        </w:tc>
        <w:tc>
          <w:tcPr>
            <w:tcW w:w="1097" w:type="dxa"/>
            <w:tcBorders>
              <w:top w:val="nil"/>
              <w:left w:val="nil"/>
              <w:bottom w:val="single" w:sz="8" w:space="0" w:color="auto"/>
              <w:right w:val="single" w:sz="8" w:space="0" w:color="auto"/>
            </w:tcBorders>
            <w:shd w:val="clear" w:color="000000" w:fill="FFFFFF"/>
            <w:noWrap/>
            <w:vAlign w:val="center"/>
            <w:hideMark/>
          </w:tcPr>
          <w:p w14:paraId="5613FB72" w14:textId="77777777" w:rsidR="007E1CA0" w:rsidRPr="007E1CA0" w:rsidRDefault="007E1CA0" w:rsidP="007E1CA0">
            <w:pPr>
              <w:spacing w:after="0" w:line="240" w:lineRule="auto"/>
              <w:jc w:val="center"/>
              <w:rPr>
                <w:rFonts w:ascii="Arial" w:eastAsia="Times New Roman" w:hAnsi="Arial" w:cs="Arial"/>
                <w:b/>
                <w:bCs/>
                <w:color w:val="000000"/>
                <w:sz w:val="20"/>
                <w:szCs w:val="20"/>
                <w:lang w:eastAsia="en-IN"/>
              </w:rPr>
            </w:pPr>
            <w:r w:rsidRPr="007E1CA0">
              <w:rPr>
                <w:rFonts w:ascii="Arial" w:eastAsia="Times New Roman" w:hAnsi="Arial" w:cs="Arial"/>
                <w:b/>
                <w:bCs/>
                <w:color w:val="000000"/>
                <w:sz w:val="20"/>
                <w:szCs w:val="20"/>
                <w:lang w:eastAsia="en-IN"/>
              </w:rPr>
              <w:t>174</w:t>
            </w:r>
          </w:p>
        </w:tc>
        <w:tc>
          <w:tcPr>
            <w:tcW w:w="1097" w:type="dxa"/>
            <w:tcBorders>
              <w:top w:val="nil"/>
              <w:left w:val="nil"/>
              <w:bottom w:val="single" w:sz="8" w:space="0" w:color="auto"/>
              <w:right w:val="single" w:sz="8" w:space="0" w:color="auto"/>
            </w:tcBorders>
            <w:shd w:val="clear" w:color="000000" w:fill="FFFFFF"/>
            <w:noWrap/>
            <w:vAlign w:val="center"/>
            <w:hideMark/>
          </w:tcPr>
          <w:p w14:paraId="57A22479" w14:textId="77777777" w:rsidR="007E1CA0" w:rsidRPr="007E1CA0" w:rsidRDefault="007E1CA0" w:rsidP="007E1CA0">
            <w:pPr>
              <w:spacing w:after="0" w:line="240" w:lineRule="auto"/>
              <w:jc w:val="center"/>
              <w:rPr>
                <w:rFonts w:ascii="Arial" w:eastAsia="Times New Roman" w:hAnsi="Arial" w:cs="Arial"/>
                <w:b/>
                <w:bCs/>
                <w:color w:val="000000"/>
                <w:sz w:val="20"/>
                <w:szCs w:val="20"/>
                <w:lang w:eastAsia="en-IN"/>
              </w:rPr>
            </w:pPr>
            <w:r w:rsidRPr="007E1CA0">
              <w:rPr>
                <w:rFonts w:ascii="Arial" w:eastAsia="Times New Roman" w:hAnsi="Arial" w:cs="Arial"/>
                <w:b/>
                <w:bCs/>
                <w:color w:val="000000"/>
                <w:sz w:val="20"/>
                <w:szCs w:val="20"/>
                <w:lang w:eastAsia="en-IN"/>
              </w:rPr>
              <w:t>164</w:t>
            </w:r>
          </w:p>
        </w:tc>
        <w:tc>
          <w:tcPr>
            <w:tcW w:w="1097" w:type="dxa"/>
            <w:tcBorders>
              <w:top w:val="nil"/>
              <w:left w:val="nil"/>
              <w:bottom w:val="single" w:sz="8" w:space="0" w:color="auto"/>
              <w:right w:val="single" w:sz="8" w:space="0" w:color="auto"/>
            </w:tcBorders>
            <w:shd w:val="clear" w:color="000000" w:fill="FFFFFF"/>
            <w:noWrap/>
            <w:vAlign w:val="center"/>
            <w:hideMark/>
          </w:tcPr>
          <w:p w14:paraId="025E0A8E" w14:textId="77777777" w:rsidR="007E1CA0" w:rsidRPr="007E1CA0" w:rsidRDefault="007E1CA0" w:rsidP="007E1CA0">
            <w:pPr>
              <w:spacing w:after="0" w:line="240" w:lineRule="auto"/>
              <w:jc w:val="center"/>
              <w:rPr>
                <w:rFonts w:ascii="Arial" w:eastAsia="Times New Roman" w:hAnsi="Arial" w:cs="Arial"/>
                <w:b/>
                <w:bCs/>
                <w:color w:val="000000"/>
                <w:sz w:val="20"/>
                <w:szCs w:val="20"/>
                <w:lang w:eastAsia="en-IN"/>
              </w:rPr>
            </w:pPr>
            <w:r w:rsidRPr="007E1CA0">
              <w:rPr>
                <w:rFonts w:ascii="Arial" w:eastAsia="Times New Roman" w:hAnsi="Arial" w:cs="Arial"/>
                <w:b/>
                <w:bCs/>
                <w:color w:val="000000"/>
                <w:sz w:val="20"/>
                <w:szCs w:val="20"/>
                <w:lang w:eastAsia="en-IN"/>
              </w:rPr>
              <w:t>153</w:t>
            </w:r>
          </w:p>
        </w:tc>
      </w:tr>
    </w:tbl>
    <w:p w14:paraId="720348B1" w14:textId="6F19D322" w:rsidR="009531BD" w:rsidRDefault="009531BD">
      <w:pPr>
        <w:rPr>
          <w:color w:val="000000" w:themeColor="text1"/>
        </w:rPr>
      </w:pPr>
      <w:r w:rsidRPr="002B5730">
        <w:rPr>
          <w:noProof/>
          <w:color w:val="000000" w:themeColor="text1"/>
        </w:rPr>
        <mc:AlternateContent>
          <mc:Choice Requires="wps">
            <w:drawing>
              <wp:anchor distT="0" distB="0" distL="114300" distR="114300" simplePos="0" relativeHeight="252487680" behindDoc="0" locked="0" layoutInCell="1" allowOverlap="1" wp14:anchorId="1BBF0984" wp14:editId="08CB960C">
                <wp:simplePos x="0" y="0"/>
                <wp:positionH relativeFrom="margin">
                  <wp:posOffset>3907790</wp:posOffset>
                </wp:positionH>
                <wp:positionV relativeFrom="paragraph">
                  <wp:posOffset>214630</wp:posOffset>
                </wp:positionV>
                <wp:extent cx="2588260" cy="200025"/>
                <wp:effectExtent l="0" t="0" r="0" b="0"/>
                <wp:wrapNone/>
                <wp:docPr id="1272" name="TextBox 4"/>
                <wp:cNvGraphicFramePr/>
                <a:graphic xmlns:a="http://schemas.openxmlformats.org/drawingml/2006/main">
                  <a:graphicData uri="http://schemas.microsoft.com/office/word/2010/wordprocessingShape">
                    <wps:wsp>
                      <wps:cNvSpPr txBox="1"/>
                      <wps:spPr>
                        <a:xfrm>
                          <a:off x="0" y="0"/>
                          <a:ext cx="2588260" cy="200025"/>
                        </a:xfrm>
                        <a:prstGeom prst="rect">
                          <a:avLst/>
                        </a:prstGeom>
                        <a:noFill/>
                      </wps:spPr>
                      <wps:txbx>
                        <w:txbxContent>
                          <w:p w14:paraId="128EA688" w14:textId="77777777" w:rsidR="008D1421" w:rsidRPr="00687E98" w:rsidRDefault="008D1421" w:rsidP="008D1421">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wps:txbx>
                      <wps:bodyPr wrap="square" rtlCol="0">
                        <a:spAutoFit/>
                      </wps:bodyPr>
                    </wps:wsp>
                  </a:graphicData>
                </a:graphic>
              </wp:anchor>
            </w:drawing>
          </mc:Choice>
          <mc:Fallback>
            <w:pict>
              <v:shape w14:anchorId="1BBF0984" id="_x0000_s1104" type="#_x0000_t202" style="position:absolute;margin-left:307.7pt;margin-top:16.9pt;width:203.8pt;height:15.75pt;z-index:25248768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" filled="f" stroked="f">
                <v:textbox style="mso-fit-shape-to-text:t">
                  <w:txbxContent>
                    <w:p w14:paraId="128EA688" w14:textId="77777777" w:rsidR="008D1421" w:rsidRPr="00687E98" w:rsidRDefault="008D1421" w:rsidP="008D1421">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v:textbox>
                <w10:wrap anchorx="margin"/>
              </v:shape>
            </w:pict>
          </mc:Fallback>
        </mc:AlternateContent>
      </w:r>
      <w:r w:rsidR="00F81BEE">
        <w:rPr>
          <w:color w:val="000000" w:themeColor="text1"/>
        </w:rPr>
        <w:tab/>
      </w:r>
    </w:p>
    <w:p w14:paraId="0335FED3" w14:textId="494FBA7B" w:rsidR="009531BD" w:rsidRDefault="009531BD">
      <w:pPr>
        <w:rPr>
          <w:color w:val="000000" w:themeColor="text1"/>
        </w:rPr>
      </w:pPr>
    </w:p>
    <w:p w14:paraId="2331E737" w14:textId="77777777" w:rsidR="00143C36" w:rsidRPr="00672393" w:rsidRDefault="00143C36" w:rsidP="00143C36">
      <w:pPr>
        <w:spacing w:line="360" w:lineRule="auto"/>
        <w:jc w:val="both"/>
        <w:rPr>
          <w:rFonts w:ascii="Arial" w:hAnsi="Arial" w:cs="Arial"/>
          <w:color w:val="000000" w:themeColor="text1"/>
          <w:sz w:val="24"/>
          <w:szCs w:val="24"/>
        </w:rPr>
      </w:pPr>
      <w:r w:rsidRPr="00672393">
        <w:rPr>
          <w:rFonts w:ascii="Arial" w:hAnsi="Arial" w:cs="Arial"/>
          <w:color w:val="000000" w:themeColor="text1"/>
          <w:sz w:val="24"/>
          <w:szCs w:val="24"/>
        </w:rPr>
        <w:t>Vinyl ester resins manufacturers sell their product in bulk quantities directly to their customers in bulk quantities. Hence direct sales channels contribute to 79.8% of the total sales in this region.</w:t>
      </w:r>
    </w:p>
    <w:p w14:paraId="4C7FDE1B" w14:textId="77777777" w:rsidR="00143C36" w:rsidRPr="00672393" w:rsidRDefault="00143C36" w:rsidP="00143C36">
      <w:pPr>
        <w:spacing w:line="360" w:lineRule="auto"/>
        <w:jc w:val="both"/>
        <w:rPr>
          <w:rFonts w:ascii="Arial" w:hAnsi="Arial" w:cs="Arial"/>
          <w:color w:val="000000" w:themeColor="text1"/>
          <w:sz w:val="24"/>
          <w:szCs w:val="24"/>
        </w:rPr>
      </w:pPr>
      <w:r w:rsidRPr="00672393">
        <w:rPr>
          <w:rFonts w:ascii="Arial" w:hAnsi="Arial" w:cs="Arial"/>
          <w:color w:val="000000" w:themeColor="text1"/>
          <w:sz w:val="24"/>
          <w:szCs w:val="24"/>
        </w:rPr>
        <w:t>Indirect sales channel of vinyl ester resins come into play in cases where bulk volume is not required and demand for the same is addressed by distributors and agents.</w:t>
      </w:r>
    </w:p>
    <w:p w14:paraId="72619A3D" w14:textId="3D66CF9C" w:rsidR="009531BD" w:rsidRDefault="009531BD">
      <w:pPr>
        <w:rPr>
          <w:color w:val="000000" w:themeColor="text1"/>
        </w:rPr>
      </w:pPr>
    </w:p>
    <w:p w14:paraId="7B67E6D8" w14:textId="77777777" w:rsidR="009531BD" w:rsidRDefault="009531BD">
      <w:pPr>
        <w:rPr>
          <w:color w:val="000000" w:themeColor="text1"/>
        </w:rPr>
      </w:pPr>
    </w:p>
    <w:p w14:paraId="5A1C70A7" w14:textId="12338E23" w:rsidR="007B461A" w:rsidRPr="00AF20A2" w:rsidRDefault="007B461A" w:rsidP="007B461A">
      <w:pPr>
        <w:spacing w:line="360" w:lineRule="auto"/>
        <w:textAlignment w:val="baseline"/>
        <w:rPr>
          <w:rFonts w:ascii="Arial" w:eastAsia="Verdana" w:hAnsi="Arial" w:cs="Arial"/>
          <w:b/>
          <w:bCs/>
          <w:color w:val="000000"/>
          <w:kern w:val="24"/>
          <w:sz w:val="24"/>
          <w:szCs w:val="24"/>
        </w:rPr>
      </w:pPr>
      <w:r w:rsidRPr="00AF20A2">
        <w:rPr>
          <w:rFonts w:ascii="Arial" w:eastAsia="Verdana" w:hAnsi="Arial" w:cs="Arial"/>
          <w:b/>
          <w:bCs/>
          <w:color w:val="000000"/>
          <w:kern w:val="24"/>
          <w:sz w:val="24"/>
          <w:szCs w:val="24"/>
        </w:rPr>
        <w:t>North America Vinyl Ester Resin Demand Supply Analysis, By Volume, 2015-2030F (Thousand Tonnes)</w:t>
      </w:r>
    </w:p>
    <w:tbl>
      <w:tblPr>
        <w:tblW w:w="10004" w:type="dxa"/>
        <w:jc w:val="center"/>
        <w:tblCellMar>
          <w:left w:w="0" w:type="dxa"/>
          <w:right w:w="0" w:type="dxa"/>
        </w:tblCellMar>
        <w:tblLook w:val="0420" w:firstRow="1" w:lastRow="0" w:firstColumn="0" w:lastColumn="0" w:noHBand="0" w:noVBand="1"/>
      </w:tblPr>
      <w:tblGrid>
        <w:gridCol w:w="1046"/>
        <w:gridCol w:w="1199"/>
        <w:gridCol w:w="860"/>
        <w:gridCol w:w="860"/>
        <w:gridCol w:w="860"/>
        <w:gridCol w:w="860"/>
        <w:gridCol w:w="751"/>
        <w:gridCol w:w="968"/>
        <w:gridCol w:w="868"/>
        <w:gridCol w:w="866"/>
        <w:gridCol w:w="866"/>
      </w:tblGrid>
      <w:tr w:rsidR="007B461A" w:rsidRPr="00113DAD" w14:paraId="23D61EAE" w14:textId="77777777" w:rsidTr="005B1169">
        <w:trPr>
          <w:trHeight w:val="384"/>
          <w:jc w:val="center"/>
        </w:trPr>
        <w:tc>
          <w:tcPr>
            <w:tcW w:w="1046"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101AA3C4"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p>
        </w:tc>
        <w:tc>
          <w:tcPr>
            <w:tcW w:w="1199"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69095BA9"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p>
        </w:tc>
        <w:tc>
          <w:tcPr>
            <w:tcW w:w="860"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270E4AD9" w14:textId="77777777" w:rsidR="007B461A" w:rsidRPr="00113DAD" w:rsidRDefault="007B461A" w:rsidP="005B1169">
            <w:pPr>
              <w:tabs>
                <w:tab w:val="left" w:pos="1290"/>
              </w:tabs>
              <w:spacing w:line="360" w:lineRule="auto"/>
              <w:jc w:val="center"/>
              <w:rPr>
                <w:rFonts w:ascii="Arial" w:eastAsia="Arial" w:hAnsi="Arial" w:cs="Arial"/>
                <w:color w:val="FFFFFF" w:themeColor="background1"/>
                <w:sz w:val="14"/>
                <w:szCs w:val="14"/>
                <w:lang w:val="en-US"/>
              </w:rPr>
            </w:pPr>
            <w:r w:rsidRPr="00113DAD">
              <w:rPr>
                <w:rFonts w:ascii="Arial" w:eastAsia="Arial" w:hAnsi="Arial" w:cs="Arial"/>
                <w:b/>
                <w:bCs/>
                <w:color w:val="FFFFFF" w:themeColor="background1"/>
                <w:sz w:val="14"/>
                <w:szCs w:val="14"/>
              </w:rPr>
              <w:t>2015</w:t>
            </w:r>
          </w:p>
        </w:tc>
        <w:tc>
          <w:tcPr>
            <w:tcW w:w="860"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6A5A223F" w14:textId="77777777" w:rsidR="007B461A" w:rsidRPr="00113DAD" w:rsidRDefault="007B461A" w:rsidP="005B1169">
            <w:pPr>
              <w:tabs>
                <w:tab w:val="left" w:pos="1290"/>
              </w:tabs>
              <w:spacing w:line="360" w:lineRule="auto"/>
              <w:jc w:val="center"/>
              <w:rPr>
                <w:rFonts w:ascii="Arial" w:eastAsia="Arial" w:hAnsi="Arial" w:cs="Arial"/>
                <w:color w:val="FFFFFF" w:themeColor="background1"/>
                <w:sz w:val="14"/>
                <w:szCs w:val="14"/>
                <w:lang w:val="en-US"/>
              </w:rPr>
            </w:pPr>
            <w:r w:rsidRPr="00113DAD">
              <w:rPr>
                <w:rFonts w:ascii="Arial" w:eastAsia="Arial" w:hAnsi="Arial" w:cs="Arial"/>
                <w:b/>
                <w:bCs/>
                <w:color w:val="FFFFFF" w:themeColor="background1"/>
                <w:sz w:val="14"/>
                <w:szCs w:val="14"/>
              </w:rPr>
              <w:t>2016</w:t>
            </w:r>
          </w:p>
        </w:tc>
        <w:tc>
          <w:tcPr>
            <w:tcW w:w="860"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1EE0CCAA" w14:textId="77777777" w:rsidR="007B461A" w:rsidRPr="00113DAD" w:rsidRDefault="007B461A" w:rsidP="005B1169">
            <w:pPr>
              <w:tabs>
                <w:tab w:val="left" w:pos="1290"/>
              </w:tabs>
              <w:spacing w:line="360" w:lineRule="auto"/>
              <w:jc w:val="center"/>
              <w:rPr>
                <w:rFonts w:ascii="Arial" w:eastAsia="Arial" w:hAnsi="Arial" w:cs="Arial"/>
                <w:color w:val="FFFFFF" w:themeColor="background1"/>
                <w:sz w:val="14"/>
                <w:szCs w:val="14"/>
                <w:lang w:val="en-US"/>
              </w:rPr>
            </w:pPr>
            <w:r w:rsidRPr="00113DAD">
              <w:rPr>
                <w:rFonts w:ascii="Arial" w:eastAsia="Arial" w:hAnsi="Arial" w:cs="Arial"/>
                <w:b/>
                <w:bCs/>
                <w:color w:val="FFFFFF" w:themeColor="background1"/>
                <w:sz w:val="14"/>
                <w:szCs w:val="14"/>
              </w:rPr>
              <w:t>2017</w:t>
            </w:r>
          </w:p>
        </w:tc>
        <w:tc>
          <w:tcPr>
            <w:tcW w:w="860"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31186050" w14:textId="77777777" w:rsidR="007B461A" w:rsidRPr="00113DAD" w:rsidRDefault="007B461A" w:rsidP="005B1169">
            <w:pPr>
              <w:tabs>
                <w:tab w:val="left" w:pos="1290"/>
              </w:tabs>
              <w:spacing w:line="360" w:lineRule="auto"/>
              <w:jc w:val="center"/>
              <w:rPr>
                <w:rFonts w:ascii="Arial" w:eastAsia="Arial" w:hAnsi="Arial" w:cs="Arial"/>
                <w:color w:val="FFFFFF" w:themeColor="background1"/>
                <w:sz w:val="14"/>
                <w:szCs w:val="14"/>
                <w:lang w:val="en-US"/>
              </w:rPr>
            </w:pPr>
            <w:r w:rsidRPr="00113DAD">
              <w:rPr>
                <w:rFonts w:ascii="Arial" w:eastAsia="Arial" w:hAnsi="Arial" w:cs="Arial"/>
                <w:b/>
                <w:bCs/>
                <w:color w:val="FFFFFF" w:themeColor="background1"/>
                <w:sz w:val="14"/>
                <w:szCs w:val="14"/>
              </w:rPr>
              <w:t>2018</w:t>
            </w:r>
          </w:p>
        </w:tc>
        <w:tc>
          <w:tcPr>
            <w:tcW w:w="751"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0F33ACA4" w14:textId="77777777" w:rsidR="007B461A" w:rsidRPr="00113DAD" w:rsidRDefault="007B461A" w:rsidP="005B1169">
            <w:pPr>
              <w:tabs>
                <w:tab w:val="left" w:pos="1290"/>
              </w:tabs>
              <w:spacing w:line="360" w:lineRule="auto"/>
              <w:jc w:val="center"/>
              <w:rPr>
                <w:rFonts w:ascii="Arial" w:eastAsia="Arial" w:hAnsi="Arial" w:cs="Arial"/>
                <w:color w:val="FFFFFF" w:themeColor="background1"/>
                <w:sz w:val="14"/>
                <w:szCs w:val="14"/>
                <w:lang w:val="en-US"/>
              </w:rPr>
            </w:pPr>
            <w:r w:rsidRPr="00113DAD">
              <w:rPr>
                <w:rFonts w:ascii="Arial" w:eastAsia="Arial" w:hAnsi="Arial" w:cs="Arial"/>
                <w:b/>
                <w:bCs/>
                <w:color w:val="FFFFFF" w:themeColor="background1"/>
                <w:sz w:val="14"/>
                <w:szCs w:val="14"/>
              </w:rPr>
              <w:t>2019</w:t>
            </w:r>
          </w:p>
        </w:tc>
        <w:tc>
          <w:tcPr>
            <w:tcW w:w="968"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4C72BF4F" w14:textId="77777777" w:rsidR="007B461A" w:rsidRPr="00113DAD" w:rsidRDefault="007B461A" w:rsidP="005B1169">
            <w:pPr>
              <w:tabs>
                <w:tab w:val="left" w:pos="1290"/>
              </w:tabs>
              <w:spacing w:line="360" w:lineRule="auto"/>
              <w:jc w:val="center"/>
              <w:rPr>
                <w:rFonts w:ascii="Arial" w:eastAsia="Arial" w:hAnsi="Arial" w:cs="Arial"/>
                <w:color w:val="FFFFFF" w:themeColor="background1"/>
                <w:sz w:val="14"/>
                <w:szCs w:val="14"/>
                <w:lang w:val="en-US"/>
              </w:rPr>
            </w:pPr>
            <w:r w:rsidRPr="00113DAD">
              <w:rPr>
                <w:rFonts w:ascii="Arial" w:eastAsia="Arial" w:hAnsi="Arial" w:cs="Arial"/>
                <w:b/>
                <w:bCs/>
                <w:color w:val="FFFFFF" w:themeColor="background1"/>
                <w:sz w:val="14"/>
                <w:szCs w:val="14"/>
              </w:rPr>
              <w:t>2020</w:t>
            </w:r>
          </w:p>
        </w:tc>
        <w:tc>
          <w:tcPr>
            <w:tcW w:w="868"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69220839" w14:textId="77777777" w:rsidR="007B461A" w:rsidRPr="00113DAD" w:rsidRDefault="007B461A" w:rsidP="005B1169">
            <w:pPr>
              <w:tabs>
                <w:tab w:val="left" w:pos="1290"/>
              </w:tabs>
              <w:spacing w:line="360" w:lineRule="auto"/>
              <w:jc w:val="center"/>
              <w:rPr>
                <w:rFonts w:ascii="Arial" w:eastAsia="Arial" w:hAnsi="Arial" w:cs="Arial"/>
                <w:color w:val="FFFFFF" w:themeColor="background1"/>
                <w:sz w:val="14"/>
                <w:szCs w:val="14"/>
                <w:lang w:val="en-US"/>
              </w:rPr>
            </w:pPr>
            <w:r w:rsidRPr="00113DAD">
              <w:rPr>
                <w:rFonts w:ascii="Arial" w:eastAsia="Arial" w:hAnsi="Arial" w:cs="Arial"/>
                <w:b/>
                <w:bCs/>
                <w:color w:val="FFFFFF" w:themeColor="background1"/>
                <w:sz w:val="14"/>
                <w:szCs w:val="14"/>
              </w:rPr>
              <w:t>2021E</w:t>
            </w:r>
          </w:p>
        </w:tc>
        <w:tc>
          <w:tcPr>
            <w:tcW w:w="866"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59A25A55" w14:textId="77777777" w:rsidR="007B461A" w:rsidRPr="00113DAD" w:rsidRDefault="007B461A" w:rsidP="005B1169">
            <w:pPr>
              <w:tabs>
                <w:tab w:val="left" w:pos="1290"/>
              </w:tabs>
              <w:spacing w:line="360" w:lineRule="auto"/>
              <w:jc w:val="center"/>
              <w:rPr>
                <w:rFonts w:ascii="Arial" w:eastAsia="Arial" w:hAnsi="Arial" w:cs="Arial"/>
                <w:color w:val="FFFFFF" w:themeColor="background1"/>
                <w:sz w:val="14"/>
                <w:szCs w:val="14"/>
                <w:lang w:val="en-US"/>
              </w:rPr>
            </w:pPr>
            <w:r w:rsidRPr="00113DAD">
              <w:rPr>
                <w:rFonts w:ascii="Arial" w:eastAsia="Arial" w:hAnsi="Arial" w:cs="Arial"/>
                <w:b/>
                <w:bCs/>
                <w:color w:val="FFFFFF" w:themeColor="background1"/>
                <w:sz w:val="14"/>
                <w:szCs w:val="14"/>
              </w:rPr>
              <w:t>2025F</w:t>
            </w:r>
          </w:p>
        </w:tc>
        <w:tc>
          <w:tcPr>
            <w:tcW w:w="866"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447050BC" w14:textId="77777777" w:rsidR="007B461A" w:rsidRPr="00113DAD" w:rsidRDefault="007B461A" w:rsidP="005B1169">
            <w:pPr>
              <w:tabs>
                <w:tab w:val="left" w:pos="1290"/>
              </w:tabs>
              <w:spacing w:line="360" w:lineRule="auto"/>
              <w:jc w:val="center"/>
              <w:rPr>
                <w:rFonts w:ascii="Arial" w:eastAsia="Arial" w:hAnsi="Arial" w:cs="Arial"/>
                <w:color w:val="FFFFFF" w:themeColor="background1"/>
                <w:sz w:val="14"/>
                <w:szCs w:val="14"/>
                <w:lang w:val="en-US"/>
              </w:rPr>
            </w:pPr>
            <w:r w:rsidRPr="00113DAD">
              <w:rPr>
                <w:rFonts w:ascii="Arial" w:eastAsia="Arial" w:hAnsi="Arial" w:cs="Arial"/>
                <w:b/>
                <w:bCs/>
                <w:color w:val="FFFFFF" w:themeColor="background1"/>
                <w:sz w:val="14"/>
                <w:szCs w:val="14"/>
              </w:rPr>
              <w:t>2030F</w:t>
            </w:r>
          </w:p>
        </w:tc>
      </w:tr>
      <w:tr w:rsidR="007B461A" w:rsidRPr="00113DAD" w14:paraId="0940595F" w14:textId="77777777" w:rsidTr="005B1169">
        <w:trPr>
          <w:trHeight w:val="441"/>
          <w:jc w:val="center"/>
        </w:trPr>
        <w:tc>
          <w:tcPr>
            <w:tcW w:w="1046" w:type="dxa"/>
            <w:vMerge w:val="restart"/>
            <w:tcBorders>
              <w:top w:val="single" w:sz="24" w:space="0" w:color="FFFFFF"/>
              <w:left w:val="single" w:sz="8" w:space="0" w:color="FFFFFF"/>
              <w:bottom w:val="single" w:sz="8" w:space="0" w:color="FFFFFF"/>
              <w:right w:val="single" w:sz="8" w:space="0" w:color="FFFFFF"/>
            </w:tcBorders>
            <w:shd w:val="clear" w:color="auto" w:fill="D5E3CF"/>
            <w:tcMar>
              <w:top w:w="72" w:type="dxa"/>
              <w:left w:w="144" w:type="dxa"/>
              <w:bottom w:w="72" w:type="dxa"/>
              <w:right w:w="144" w:type="dxa"/>
            </w:tcMar>
            <w:vAlign w:val="center"/>
            <w:hideMark/>
          </w:tcPr>
          <w:p w14:paraId="6863BFA4" w14:textId="77777777" w:rsidR="007B461A" w:rsidRPr="00113DAD" w:rsidRDefault="007B461A" w:rsidP="005B1169">
            <w:pPr>
              <w:tabs>
                <w:tab w:val="left" w:pos="1290"/>
              </w:tabs>
              <w:spacing w:line="360" w:lineRule="auto"/>
              <w:jc w:val="center"/>
              <w:rPr>
                <w:rFonts w:ascii="Arial" w:eastAsia="Arial" w:hAnsi="Arial" w:cs="Arial"/>
                <w:b/>
                <w:bCs/>
                <w:color w:val="000000" w:themeColor="text1"/>
                <w:sz w:val="14"/>
                <w:szCs w:val="14"/>
              </w:rPr>
            </w:pPr>
            <w:r w:rsidRPr="00113DAD">
              <w:rPr>
                <w:rFonts w:ascii="Arial" w:eastAsia="Arial" w:hAnsi="Arial" w:cs="Arial"/>
                <w:b/>
                <w:bCs/>
                <w:color w:val="000000" w:themeColor="text1"/>
                <w:sz w:val="14"/>
                <w:szCs w:val="14"/>
              </w:rPr>
              <w:t>North America</w:t>
            </w:r>
          </w:p>
        </w:tc>
        <w:tc>
          <w:tcPr>
            <w:tcW w:w="1199" w:type="dxa"/>
            <w:tcBorders>
              <w:top w:val="single" w:sz="24" w:space="0" w:color="FFFFFF"/>
              <w:left w:val="single" w:sz="8" w:space="0" w:color="FFFFFF"/>
              <w:bottom w:val="single" w:sz="8" w:space="0" w:color="FFFFFF"/>
              <w:right w:val="single" w:sz="8" w:space="0" w:color="FFFFFF"/>
            </w:tcBorders>
            <w:shd w:val="clear" w:color="auto" w:fill="D5E3CF"/>
            <w:tcMar>
              <w:top w:w="72" w:type="dxa"/>
              <w:left w:w="144" w:type="dxa"/>
              <w:bottom w:w="72" w:type="dxa"/>
              <w:right w:w="144" w:type="dxa"/>
            </w:tcMar>
            <w:vAlign w:val="center"/>
            <w:hideMark/>
          </w:tcPr>
          <w:p w14:paraId="55BBECE4" w14:textId="77777777" w:rsidR="007B461A" w:rsidRPr="00113DAD" w:rsidRDefault="007B461A" w:rsidP="005B1169">
            <w:pPr>
              <w:tabs>
                <w:tab w:val="left" w:pos="1290"/>
              </w:tabs>
              <w:spacing w:line="360" w:lineRule="auto"/>
              <w:jc w:val="center"/>
              <w:rPr>
                <w:rFonts w:ascii="Arial" w:eastAsia="Arial" w:hAnsi="Arial" w:cs="Arial"/>
                <w:b/>
                <w:bCs/>
                <w:color w:val="000000" w:themeColor="text1"/>
                <w:sz w:val="14"/>
                <w:szCs w:val="14"/>
              </w:rPr>
            </w:pPr>
            <w:r w:rsidRPr="00113DAD">
              <w:rPr>
                <w:rFonts w:ascii="Arial" w:eastAsia="Arial" w:hAnsi="Arial" w:cs="Arial"/>
                <w:b/>
                <w:bCs/>
                <w:color w:val="000000" w:themeColor="text1"/>
                <w:sz w:val="14"/>
                <w:szCs w:val="14"/>
              </w:rPr>
              <w:t>Capacity</w:t>
            </w:r>
          </w:p>
        </w:tc>
        <w:tc>
          <w:tcPr>
            <w:tcW w:w="860"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257BB967"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200.00</w:t>
            </w:r>
          </w:p>
        </w:tc>
        <w:tc>
          <w:tcPr>
            <w:tcW w:w="860"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16845E57"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200.00</w:t>
            </w:r>
          </w:p>
        </w:tc>
        <w:tc>
          <w:tcPr>
            <w:tcW w:w="860"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6F23F2BD"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215.00</w:t>
            </w:r>
          </w:p>
        </w:tc>
        <w:tc>
          <w:tcPr>
            <w:tcW w:w="860"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51243345"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225.00</w:t>
            </w:r>
          </w:p>
        </w:tc>
        <w:tc>
          <w:tcPr>
            <w:tcW w:w="751"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74CFCC95"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225.00</w:t>
            </w:r>
          </w:p>
        </w:tc>
        <w:tc>
          <w:tcPr>
            <w:tcW w:w="968"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62E86D42"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225.00</w:t>
            </w:r>
          </w:p>
        </w:tc>
        <w:tc>
          <w:tcPr>
            <w:tcW w:w="868"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09B46402"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225.00</w:t>
            </w:r>
          </w:p>
        </w:tc>
        <w:tc>
          <w:tcPr>
            <w:tcW w:w="866"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686D4AD6"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225.00</w:t>
            </w:r>
          </w:p>
        </w:tc>
        <w:tc>
          <w:tcPr>
            <w:tcW w:w="866"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43DCD0BA"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225.00</w:t>
            </w:r>
          </w:p>
        </w:tc>
      </w:tr>
      <w:tr w:rsidR="007B461A" w:rsidRPr="00113DAD" w14:paraId="0FACD498" w14:textId="77777777" w:rsidTr="005B1169">
        <w:trPr>
          <w:trHeight w:val="384"/>
          <w:jc w:val="center"/>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04B15746" w14:textId="77777777" w:rsidR="007B461A" w:rsidRPr="00113DAD" w:rsidRDefault="007B461A" w:rsidP="005B1169">
            <w:pPr>
              <w:tabs>
                <w:tab w:val="left" w:pos="1290"/>
              </w:tabs>
              <w:spacing w:line="360" w:lineRule="auto"/>
              <w:jc w:val="center"/>
              <w:rPr>
                <w:rFonts w:ascii="Arial" w:eastAsia="Arial" w:hAnsi="Arial" w:cs="Arial"/>
                <w:b/>
                <w:bCs/>
                <w:color w:val="000000" w:themeColor="text1"/>
                <w:sz w:val="14"/>
                <w:szCs w:val="14"/>
              </w:rPr>
            </w:pPr>
          </w:p>
        </w:tc>
        <w:tc>
          <w:tcPr>
            <w:tcW w:w="1199" w:type="dxa"/>
            <w:tcBorders>
              <w:top w:val="single" w:sz="8" w:space="0" w:color="FFFFFF"/>
              <w:left w:val="single" w:sz="8" w:space="0" w:color="FFFFFF"/>
              <w:bottom w:val="single" w:sz="8" w:space="0" w:color="FFFFFF"/>
              <w:right w:val="single" w:sz="8" w:space="0" w:color="FFFFFF"/>
            </w:tcBorders>
            <w:shd w:val="clear" w:color="auto" w:fill="EBF1E9"/>
            <w:tcMar>
              <w:top w:w="72" w:type="dxa"/>
              <w:left w:w="144" w:type="dxa"/>
              <w:bottom w:w="72" w:type="dxa"/>
              <w:right w:w="144" w:type="dxa"/>
            </w:tcMar>
            <w:vAlign w:val="center"/>
            <w:hideMark/>
          </w:tcPr>
          <w:p w14:paraId="226DD007" w14:textId="77777777" w:rsidR="007B461A" w:rsidRPr="00113DAD" w:rsidRDefault="007B461A" w:rsidP="005B1169">
            <w:pPr>
              <w:tabs>
                <w:tab w:val="left" w:pos="1290"/>
              </w:tabs>
              <w:spacing w:line="360" w:lineRule="auto"/>
              <w:jc w:val="center"/>
              <w:rPr>
                <w:rFonts w:ascii="Arial" w:eastAsia="Arial" w:hAnsi="Arial" w:cs="Arial"/>
                <w:b/>
                <w:bCs/>
                <w:color w:val="000000" w:themeColor="text1"/>
                <w:sz w:val="14"/>
                <w:szCs w:val="14"/>
              </w:rPr>
            </w:pPr>
            <w:r w:rsidRPr="00113DAD">
              <w:rPr>
                <w:rFonts w:ascii="Arial" w:eastAsia="Arial" w:hAnsi="Arial" w:cs="Arial"/>
                <w:b/>
                <w:bCs/>
                <w:color w:val="000000" w:themeColor="text1"/>
                <w:sz w:val="14"/>
                <w:szCs w:val="14"/>
              </w:rPr>
              <w:t>Production</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69D26DD7"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169.77</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48CCAE04"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170.43</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6F3CB248"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182.88</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06906467"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192.65</w:t>
            </w:r>
          </w:p>
        </w:tc>
        <w:tc>
          <w:tcPr>
            <w:tcW w:w="751"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6C687ACA"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194.34</w:t>
            </w:r>
          </w:p>
        </w:tc>
        <w:tc>
          <w:tcPr>
            <w:tcW w:w="968"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7F3B7A23"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181.28</w:t>
            </w:r>
          </w:p>
        </w:tc>
        <w:tc>
          <w:tcPr>
            <w:tcW w:w="868"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27C97A24"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179.12</w:t>
            </w:r>
          </w:p>
        </w:tc>
        <w:tc>
          <w:tcPr>
            <w:tcW w:w="866"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775F806E"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197.09</w:t>
            </w:r>
          </w:p>
        </w:tc>
        <w:tc>
          <w:tcPr>
            <w:tcW w:w="866"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25CEF57F"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200.24</w:t>
            </w:r>
          </w:p>
        </w:tc>
      </w:tr>
      <w:tr w:rsidR="007B461A" w:rsidRPr="00113DAD" w14:paraId="542A7A46" w14:textId="77777777" w:rsidTr="005B1169">
        <w:trPr>
          <w:trHeight w:val="624"/>
          <w:jc w:val="center"/>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74647B52" w14:textId="77777777" w:rsidR="007B461A" w:rsidRPr="00113DAD" w:rsidRDefault="007B461A" w:rsidP="005B1169">
            <w:pPr>
              <w:tabs>
                <w:tab w:val="left" w:pos="1290"/>
              </w:tabs>
              <w:spacing w:line="360" w:lineRule="auto"/>
              <w:jc w:val="center"/>
              <w:rPr>
                <w:rFonts w:ascii="Arial" w:eastAsia="Arial" w:hAnsi="Arial" w:cs="Arial"/>
                <w:b/>
                <w:bCs/>
                <w:color w:val="000000" w:themeColor="text1"/>
                <w:sz w:val="14"/>
                <w:szCs w:val="14"/>
              </w:rPr>
            </w:pPr>
          </w:p>
        </w:tc>
        <w:tc>
          <w:tcPr>
            <w:tcW w:w="1199" w:type="dxa"/>
            <w:tcBorders>
              <w:top w:val="single" w:sz="8" w:space="0" w:color="FFFFFF"/>
              <w:left w:val="single" w:sz="8" w:space="0" w:color="FFFFFF"/>
              <w:bottom w:val="single" w:sz="8" w:space="0" w:color="FFFFFF"/>
              <w:right w:val="single" w:sz="8" w:space="0" w:color="FFFFFF"/>
            </w:tcBorders>
            <w:shd w:val="clear" w:color="auto" w:fill="D5E3CF"/>
            <w:tcMar>
              <w:top w:w="72" w:type="dxa"/>
              <w:left w:w="144" w:type="dxa"/>
              <w:bottom w:w="72" w:type="dxa"/>
              <w:right w:w="144" w:type="dxa"/>
            </w:tcMar>
            <w:vAlign w:val="center"/>
            <w:hideMark/>
          </w:tcPr>
          <w:p w14:paraId="4DDBEA28" w14:textId="77777777" w:rsidR="007B461A" w:rsidRPr="00113DAD" w:rsidRDefault="007B461A" w:rsidP="005B1169">
            <w:pPr>
              <w:tabs>
                <w:tab w:val="left" w:pos="1290"/>
              </w:tabs>
              <w:spacing w:line="360" w:lineRule="auto"/>
              <w:jc w:val="center"/>
              <w:rPr>
                <w:rFonts w:ascii="Arial" w:eastAsia="Arial" w:hAnsi="Arial" w:cs="Arial"/>
                <w:b/>
                <w:bCs/>
                <w:color w:val="000000" w:themeColor="text1"/>
                <w:sz w:val="14"/>
                <w:szCs w:val="14"/>
              </w:rPr>
            </w:pPr>
            <w:r w:rsidRPr="00113DAD">
              <w:rPr>
                <w:rFonts w:ascii="Arial" w:eastAsia="Arial" w:hAnsi="Arial" w:cs="Arial"/>
                <w:b/>
                <w:bCs/>
                <w:color w:val="000000" w:themeColor="text1"/>
                <w:sz w:val="14"/>
                <w:szCs w:val="14"/>
              </w:rPr>
              <w:t>Total Demand</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08B2D3A1"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152.59</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4F6D8BD3"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157.31</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3899EA4E"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162.11</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03BE8536"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169.14</w:t>
            </w:r>
          </w:p>
        </w:tc>
        <w:tc>
          <w:tcPr>
            <w:tcW w:w="751"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3F09180C"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174.44</w:t>
            </w:r>
          </w:p>
        </w:tc>
        <w:tc>
          <w:tcPr>
            <w:tcW w:w="968"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5AEC5D5F"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163.53</w:t>
            </w:r>
          </w:p>
        </w:tc>
        <w:tc>
          <w:tcPr>
            <w:tcW w:w="868"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38C6FD9F"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172.74</w:t>
            </w:r>
          </w:p>
        </w:tc>
        <w:tc>
          <w:tcPr>
            <w:tcW w:w="866"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44FC9D1F"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214.79</w:t>
            </w:r>
          </w:p>
        </w:tc>
        <w:tc>
          <w:tcPr>
            <w:tcW w:w="866"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2A24785E"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274.88</w:t>
            </w:r>
          </w:p>
        </w:tc>
      </w:tr>
      <w:tr w:rsidR="007B461A" w:rsidRPr="00113DAD" w14:paraId="6CF16343" w14:textId="77777777" w:rsidTr="005B1169">
        <w:trPr>
          <w:trHeight w:val="624"/>
          <w:jc w:val="center"/>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7CA1BE3F" w14:textId="77777777" w:rsidR="007B461A" w:rsidRPr="00113DAD" w:rsidRDefault="007B461A" w:rsidP="005B1169">
            <w:pPr>
              <w:tabs>
                <w:tab w:val="left" w:pos="1290"/>
              </w:tabs>
              <w:spacing w:line="360" w:lineRule="auto"/>
              <w:jc w:val="center"/>
              <w:rPr>
                <w:rFonts w:ascii="Arial" w:eastAsia="Arial" w:hAnsi="Arial" w:cs="Arial"/>
                <w:b/>
                <w:bCs/>
                <w:color w:val="000000" w:themeColor="text1"/>
                <w:sz w:val="14"/>
                <w:szCs w:val="14"/>
              </w:rPr>
            </w:pPr>
          </w:p>
        </w:tc>
        <w:tc>
          <w:tcPr>
            <w:tcW w:w="1199" w:type="dxa"/>
            <w:tcBorders>
              <w:top w:val="single" w:sz="8" w:space="0" w:color="FFFFFF"/>
              <w:left w:val="single" w:sz="8" w:space="0" w:color="FFFFFF"/>
              <w:bottom w:val="single" w:sz="8" w:space="0" w:color="FFFFFF"/>
              <w:right w:val="single" w:sz="8" w:space="0" w:color="FFFFFF"/>
            </w:tcBorders>
            <w:shd w:val="clear" w:color="auto" w:fill="EBF1E9"/>
            <w:tcMar>
              <w:top w:w="72" w:type="dxa"/>
              <w:left w:w="144" w:type="dxa"/>
              <w:bottom w:w="72" w:type="dxa"/>
              <w:right w:w="144" w:type="dxa"/>
            </w:tcMar>
            <w:vAlign w:val="center"/>
            <w:hideMark/>
          </w:tcPr>
          <w:p w14:paraId="640C6986" w14:textId="77777777" w:rsidR="007B461A" w:rsidRPr="00113DAD" w:rsidRDefault="007B461A" w:rsidP="005B1169">
            <w:pPr>
              <w:tabs>
                <w:tab w:val="left" w:pos="1290"/>
              </w:tabs>
              <w:spacing w:line="360" w:lineRule="auto"/>
              <w:jc w:val="center"/>
              <w:rPr>
                <w:rFonts w:ascii="Arial" w:eastAsia="Arial" w:hAnsi="Arial" w:cs="Arial"/>
                <w:b/>
                <w:bCs/>
                <w:color w:val="000000" w:themeColor="text1"/>
                <w:sz w:val="14"/>
                <w:szCs w:val="14"/>
              </w:rPr>
            </w:pPr>
            <w:r w:rsidRPr="00113DAD">
              <w:rPr>
                <w:rFonts w:ascii="Arial" w:eastAsia="Arial" w:hAnsi="Arial" w:cs="Arial"/>
                <w:b/>
                <w:bCs/>
                <w:color w:val="000000" w:themeColor="text1"/>
                <w:sz w:val="14"/>
                <w:szCs w:val="14"/>
              </w:rPr>
              <w:t>Y-O-Y Growth (%)</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4B393696"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6CEFEA76"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3.10%</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4B02A621"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3.05%</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3FAC242B"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4.34%</w:t>
            </w:r>
          </w:p>
        </w:tc>
        <w:tc>
          <w:tcPr>
            <w:tcW w:w="751"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49F459D7"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3.14%</w:t>
            </w:r>
          </w:p>
        </w:tc>
        <w:tc>
          <w:tcPr>
            <w:tcW w:w="968"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3E276D3D"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-6.25%</w:t>
            </w:r>
          </w:p>
        </w:tc>
        <w:tc>
          <w:tcPr>
            <w:tcW w:w="868"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099698BA"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5.63%</w:t>
            </w:r>
          </w:p>
        </w:tc>
        <w:tc>
          <w:tcPr>
            <w:tcW w:w="866"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716DC9B2"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5.36%</w:t>
            </w:r>
          </w:p>
        </w:tc>
        <w:tc>
          <w:tcPr>
            <w:tcW w:w="866"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1BDF9F5D"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4.82%</w:t>
            </w:r>
          </w:p>
        </w:tc>
      </w:tr>
      <w:tr w:rsidR="007B461A" w:rsidRPr="00113DAD" w14:paraId="505E3D8A" w14:textId="77777777" w:rsidTr="005B1169">
        <w:trPr>
          <w:trHeight w:val="624"/>
          <w:jc w:val="center"/>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0379EF30" w14:textId="77777777" w:rsidR="007B461A" w:rsidRPr="00113DAD" w:rsidRDefault="007B461A" w:rsidP="005B1169">
            <w:pPr>
              <w:tabs>
                <w:tab w:val="left" w:pos="1290"/>
              </w:tabs>
              <w:spacing w:line="360" w:lineRule="auto"/>
              <w:jc w:val="center"/>
              <w:rPr>
                <w:rFonts w:ascii="Arial" w:eastAsia="Arial" w:hAnsi="Arial" w:cs="Arial"/>
                <w:b/>
                <w:bCs/>
                <w:color w:val="000000" w:themeColor="text1"/>
                <w:sz w:val="14"/>
                <w:szCs w:val="14"/>
              </w:rPr>
            </w:pPr>
          </w:p>
        </w:tc>
        <w:tc>
          <w:tcPr>
            <w:tcW w:w="1199" w:type="dxa"/>
            <w:tcBorders>
              <w:top w:val="single" w:sz="8" w:space="0" w:color="FFFFFF"/>
              <w:left w:val="single" w:sz="8" w:space="0" w:color="FFFFFF"/>
              <w:bottom w:val="single" w:sz="8" w:space="0" w:color="FFFFFF"/>
              <w:right w:val="single" w:sz="8" w:space="0" w:color="FFFFFF"/>
            </w:tcBorders>
            <w:shd w:val="clear" w:color="auto" w:fill="D5E3CF"/>
            <w:tcMar>
              <w:top w:w="72" w:type="dxa"/>
              <w:left w:w="144" w:type="dxa"/>
              <w:bottom w:w="72" w:type="dxa"/>
              <w:right w:w="144" w:type="dxa"/>
            </w:tcMar>
            <w:vAlign w:val="center"/>
            <w:hideMark/>
          </w:tcPr>
          <w:p w14:paraId="77D9C300" w14:textId="77777777" w:rsidR="007B461A" w:rsidRPr="00113DAD" w:rsidRDefault="007B461A" w:rsidP="005B1169">
            <w:pPr>
              <w:tabs>
                <w:tab w:val="left" w:pos="1290"/>
              </w:tabs>
              <w:spacing w:line="360" w:lineRule="auto"/>
              <w:jc w:val="center"/>
              <w:rPr>
                <w:rFonts w:ascii="Arial" w:eastAsia="Arial" w:hAnsi="Arial" w:cs="Arial"/>
                <w:b/>
                <w:bCs/>
                <w:color w:val="000000" w:themeColor="text1"/>
                <w:sz w:val="14"/>
                <w:szCs w:val="14"/>
              </w:rPr>
            </w:pPr>
            <w:r w:rsidRPr="00113DAD">
              <w:rPr>
                <w:rFonts w:ascii="Arial" w:eastAsia="Arial" w:hAnsi="Arial" w:cs="Arial"/>
                <w:b/>
                <w:bCs/>
                <w:color w:val="000000" w:themeColor="text1"/>
                <w:sz w:val="14"/>
                <w:szCs w:val="14"/>
              </w:rPr>
              <w:t>Demand Supply Gap</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781ACA89"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0.00</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36D8ED92"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0.00</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3B1EC0FF"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0.00</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25DED101"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0.00</w:t>
            </w:r>
          </w:p>
        </w:tc>
        <w:tc>
          <w:tcPr>
            <w:tcW w:w="751"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7004C916"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0.00</w:t>
            </w:r>
          </w:p>
        </w:tc>
        <w:tc>
          <w:tcPr>
            <w:tcW w:w="968"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02A333E7"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0.00</w:t>
            </w:r>
          </w:p>
        </w:tc>
        <w:tc>
          <w:tcPr>
            <w:tcW w:w="868"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4A0ACF67"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6.38</w:t>
            </w:r>
          </w:p>
        </w:tc>
        <w:tc>
          <w:tcPr>
            <w:tcW w:w="866"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1BC37BE3"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-17.69</w:t>
            </w:r>
          </w:p>
        </w:tc>
        <w:tc>
          <w:tcPr>
            <w:tcW w:w="866"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3574794D"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-74.65</w:t>
            </w:r>
          </w:p>
        </w:tc>
      </w:tr>
    </w:tbl>
    <w:p w14:paraId="4A6BA44F" w14:textId="77777777" w:rsidR="007B461A" w:rsidRDefault="007B461A" w:rsidP="007B461A">
      <w:pPr>
        <w:tabs>
          <w:tab w:val="left" w:pos="1290"/>
        </w:tabs>
        <w:spacing w:line="360" w:lineRule="auto"/>
        <w:jc w:val="both"/>
        <w:rPr>
          <w:rFonts w:ascii="Arial" w:eastAsia="Arial" w:hAnsi="Arial" w:cs="Arial"/>
          <w:color w:val="000000" w:themeColor="text1"/>
          <w:sz w:val="24"/>
          <w:szCs w:val="24"/>
        </w:rPr>
      </w:pPr>
      <w:r w:rsidRPr="009D7B5D">
        <w:rPr>
          <w:rFonts w:ascii="Arial" w:eastAsia="Arial" w:hAnsi="Arial" w:cs="Arial"/>
          <w:noProof/>
          <w:sz w:val="24"/>
          <w:szCs w:val="24"/>
        </w:rPr>
        <mc:AlternateContent>
          <mc:Choice Requires="wps">
            <w:drawing>
              <wp:anchor distT="0" distB="0" distL="114300" distR="114300" simplePos="0" relativeHeight="252811264" behindDoc="0" locked="0" layoutInCell="1" allowOverlap="1" wp14:anchorId="60556DDB" wp14:editId="48644632">
                <wp:simplePos x="0" y="0"/>
                <wp:positionH relativeFrom="column">
                  <wp:posOffset>4585970</wp:posOffset>
                </wp:positionH>
                <wp:positionV relativeFrom="paragraph">
                  <wp:posOffset>67310</wp:posOffset>
                </wp:positionV>
                <wp:extent cx="1809277" cy="584775"/>
                <wp:effectExtent l="0" t="0" r="0" b="0"/>
                <wp:wrapNone/>
                <wp:docPr id="53" name="TextBox 4"/>
                <wp:cNvGraphicFramePr/>
                <a:graphic xmlns:a="http://schemas.openxmlformats.org/drawingml/2006/main">
                  <a:graphicData uri="http://schemas.microsoft.com/office/word/2010/wordprocessingShape">
                    <wps:wsp>
                      <wps:cNvSpPr txBox="1"/>
                      <wps:spPr>
                        <a:xfrm>
                          <a:off x="0" y="0"/>
                          <a:ext cx="1809277" cy="584775"/>
                        </a:xfrm>
                        <a:prstGeom prst="rect">
                          <a:avLst/>
                        </a:prstGeom>
                        <a:noFill/>
                      </wps:spPr>
                      <wps:txbx>
                        <w:txbxContent>
                          <w:p w14:paraId="5F63C758" w14:textId="77777777" w:rsidR="007B461A" w:rsidRPr="00E33B0C" w:rsidRDefault="007B461A" w:rsidP="007B461A">
                            <w:pPr>
                              <w:jc w:val="right"/>
                              <w:textAlignment w:val="baseline"/>
                              <w:rPr>
                                <w:rFonts w:ascii="Verdana" w:eastAsia="Verdana" w:hAnsi="Verdana" w:cs="Verdana"/>
                                <w:i/>
                                <w:iCs/>
                                <w:color w:val="7F7F7F"/>
                                <w:kern w:val="24"/>
                                <w:sz w:val="12"/>
                                <w:szCs w:val="12"/>
                              </w:rPr>
                            </w:pPr>
                            <w:r w:rsidRPr="00E33B0C">
                              <w:rPr>
                                <w:rFonts w:ascii="Verdana" w:eastAsia="Verdana" w:hAnsi="Verdana" w:cs="Verdana"/>
                                <w:i/>
                                <w:iCs/>
                                <w:color w:val="7F7F7F"/>
                                <w:kern w:val="24"/>
                                <w:sz w:val="12"/>
                                <w:szCs w:val="12"/>
                              </w:rPr>
                              <w:t>Source: TechSci Research</w:t>
                            </w:r>
                          </w:p>
                        </w:txbxContent>
                      </wps:txbx>
                      <wps:bodyPr wrap="square" rtlCol="0">
                        <a:spAutoFit/>
                      </wps:bodyPr>
                    </wps:wsp>
                  </a:graphicData>
                </a:graphic>
                <wp14:sizeRelH relativeFrom="margin">
                  <wp14:pctWidth>0</wp14:pctWidth>
                </wp14:sizeRelH>
                <wp14:sizeRelV relativeFrom="margin">
                  <wp14:pctHeight>0</wp14:pctHeight>
                </wp14:sizeRelV>
              </wp:anchor>
            </w:drawing>
          </mc:Choice>
          <mc:Fallback>
            <w:pict>
              <v:shape w14:anchorId="60556DDB" id="_x0000_s1105" type="#_x0000_t202" style="position:absolute;left:0;text-align:left;margin-left:361.1pt;margin-top:5.3pt;width:142.45pt;height:46.05pt;z-index:252811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" filled="f" stroked="f">
                <v:textbox style="mso-fit-shape-to-text:t">
                  <w:txbxContent>
                    <w:p w14:paraId="5F63C758" w14:textId="77777777" w:rsidR="007B461A" w:rsidRPr="00E33B0C" w:rsidRDefault="007B461A" w:rsidP="007B461A">
                      <w:pPr>
                        <w:jc w:val="right"/>
                        <w:textAlignment w:val="baseline"/>
                        <w:rPr>
                          <w:rFonts w:ascii="Verdana" w:eastAsia="Verdana" w:hAnsi="Verdana" w:cs="Verdana"/>
                          <w:i/>
                          <w:iCs/>
                          <w:color w:val="7F7F7F"/>
                          <w:kern w:val="24"/>
                          <w:sz w:val="12"/>
                          <w:szCs w:val="12"/>
                        </w:rPr>
                      </w:pPr>
                      <w:r w:rsidRPr="00E33B0C">
                        <w:rPr>
                          <w:rFonts w:ascii="Verdana" w:eastAsia="Verdana" w:hAnsi="Verdana" w:cs="Verdana"/>
                          <w:i/>
                          <w:iCs/>
                          <w:color w:val="7F7F7F"/>
                          <w:kern w:val="24"/>
                          <w:sz w:val="12"/>
                          <w:szCs w:val="12"/>
                        </w:rPr>
                        <w:t>Source: TechSci Research</w:t>
                      </w:r>
                    </w:p>
                  </w:txbxContent>
                </v:textbox>
              </v:shape>
            </w:pict>
          </mc:Fallback>
        </mc:AlternateContent>
      </w:r>
    </w:p>
    <w:p w14:paraId="7032F234" w14:textId="11C890CC" w:rsidR="00555BDB" w:rsidRPr="0061645E" w:rsidRDefault="00555BDB" w:rsidP="00555BDB">
      <w:pPr>
        <w:spacing w:line="360" w:lineRule="auto"/>
        <w:textAlignment w:val="baseline"/>
        <w:rPr>
          <w:rFonts w:ascii="Arial" w:hAnsi="Arial" w:cs="Arial"/>
          <w:b/>
          <w:bCs/>
          <w:sz w:val="24"/>
          <w:szCs w:val="24"/>
        </w:rPr>
      </w:pPr>
      <w:r w:rsidRPr="0061645E">
        <w:rPr>
          <w:rFonts w:ascii="Arial" w:hAnsi="Arial" w:cs="Arial"/>
          <w:b/>
          <w:bCs/>
          <w:sz w:val="24"/>
          <w:szCs w:val="24"/>
        </w:rPr>
        <w:t>3.2.4.6. Sales By Company</w:t>
      </w:r>
    </w:p>
    <w:p w14:paraId="477D6AE8" w14:textId="5EF0B4D3" w:rsidR="00555BDB" w:rsidRPr="0061645E" w:rsidRDefault="00555BDB" w:rsidP="00555BDB">
      <w:pPr>
        <w:spacing w:line="360" w:lineRule="auto"/>
        <w:textAlignment w:val="baseline"/>
        <w:rPr>
          <w:rFonts w:ascii="Arial" w:hAnsi="Arial" w:cs="Arial"/>
          <w:b/>
          <w:bCs/>
          <w:sz w:val="24"/>
          <w:szCs w:val="24"/>
        </w:rPr>
      </w:pPr>
      <w:r w:rsidRPr="0061645E">
        <w:rPr>
          <w:rFonts w:ascii="Arial" w:hAnsi="Arial" w:cs="Arial"/>
          <w:b/>
          <w:bCs/>
          <w:sz w:val="24"/>
          <w:szCs w:val="24"/>
        </w:rPr>
        <w:t>North America Vinyl Ester Resin Sales, By Company, By Volume</w:t>
      </w:r>
      <w:r w:rsidR="007C5B32">
        <w:rPr>
          <w:rFonts w:ascii="Arial" w:hAnsi="Arial" w:cs="Arial"/>
          <w:b/>
          <w:bCs/>
          <w:sz w:val="24"/>
          <w:szCs w:val="24"/>
        </w:rPr>
        <w:t xml:space="preserve"> (000’ Tonnes)</w:t>
      </w:r>
      <w:r w:rsidR="00B36DA0">
        <w:rPr>
          <w:rFonts w:ascii="Arial" w:hAnsi="Arial" w:cs="Arial"/>
          <w:b/>
          <w:bCs/>
          <w:sz w:val="24"/>
          <w:szCs w:val="24"/>
        </w:rPr>
        <w:t xml:space="preserve"> (%)</w:t>
      </w:r>
      <w:r w:rsidRPr="0061645E">
        <w:rPr>
          <w:rFonts w:ascii="Arial" w:hAnsi="Arial" w:cs="Arial"/>
          <w:b/>
          <w:bCs/>
          <w:sz w:val="24"/>
          <w:szCs w:val="24"/>
        </w:rPr>
        <w:t>, 2020</w:t>
      </w:r>
    </w:p>
    <w:p w14:paraId="107AC5F7" w14:textId="78510BEE" w:rsidR="00C77616" w:rsidRPr="002B5730" w:rsidRDefault="00C77616">
      <w:pPr>
        <w:rPr>
          <w:color w:val="000000" w:themeColor="text1"/>
        </w:rPr>
      </w:pPr>
    </w:p>
    <w:p w14:paraId="0227568F" w14:textId="76CD4F95" w:rsidR="00C77616" w:rsidRDefault="00967807" w:rsidP="00C77616">
      <w:pPr>
        <w:rPr>
          <w:rFonts w:ascii="Arial" w:eastAsia="Arial" w:hAnsi="Arial" w:cs="Arial"/>
          <w:color w:val="000000" w:themeColor="text1"/>
          <w:sz w:val="24"/>
          <w:szCs w:val="24"/>
        </w:rPr>
      </w:pPr>
      <w:r w:rsidRPr="002B5730">
        <w:rPr>
          <w:noProof/>
          <w:color w:val="000000" w:themeColor="text1"/>
        </w:rPr>
        <mc:AlternateContent>
          <mc:Choice Requires="wps">
            <w:drawing>
              <wp:anchor distT="0" distB="0" distL="114300" distR="114300" simplePos="0" relativeHeight="252284928" behindDoc="0" locked="0" layoutInCell="1" allowOverlap="1" wp14:anchorId="69FCA973" wp14:editId="06E3D53E">
                <wp:simplePos x="0" y="0"/>
                <wp:positionH relativeFrom="margin">
                  <wp:posOffset>4806950</wp:posOffset>
                </wp:positionH>
                <wp:positionV relativeFrom="paragraph">
                  <wp:posOffset>1996440</wp:posOffset>
                </wp:positionV>
                <wp:extent cx="1655445" cy="323850"/>
                <wp:effectExtent l="0" t="0" r="0" b="0"/>
                <wp:wrapNone/>
                <wp:docPr id="2081" name="TextBox 4"/>
                <wp:cNvGraphicFramePr/>
                <a:graphic xmlns:a="http://schemas.openxmlformats.org/drawingml/2006/main">
                  <a:graphicData uri="http://schemas.microsoft.com/office/word/2010/wordprocessingShape">
                    <wps:wsp>
                      <wps:cNvSpPr txBox="1"/>
                      <wps:spPr>
                        <a:xfrm>
                          <a:off x="0" y="0"/>
                          <a:ext cx="1655445" cy="323850"/>
                        </a:xfrm>
                        <a:prstGeom prst="rect">
                          <a:avLst/>
                        </a:prstGeom>
                        <a:noFill/>
                      </wps:spPr>
                      <wps:txbx>
                        <w:txbxContent>
                          <w:p w14:paraId="79968550" w14:textId="55E23F43" w:rsidR="00C77616" w:rsidRPr="00CE35EB" w:rsidRDefault="00C77616" w:rsidP="00967807">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CE35EB">
                              <w:rPr>
                                <w:rFonts w:ascii="Verdana" w:eastAsia="Verdana" w:hAnsi="Verdana" w:cs="Verdana"/>
                                <w:i/>
                                <w:iCs/>
                                <w:color w:val="7F7F7F"/>
                                <w:kern w:val="24"/>
                                <w:sz w:val="12"/>
                                <w:szCs w:val="12"/>
                                <w14:textFill>
                                  <w14:solidFill>
                                    <w14:srgbClr w14:val="7F7F7F">
                                      <w14:lumMod w14:val="50000"/>
                                    </w14:srgbClr>
                                  </w14:solidFill>
                                </w14:textFill>
                              </w:rPr>
                              <w:t>Source: TechSci Research</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69FCA973" id="_x0000_s1106" type="#_x0000_t202" style="position:absolute;margin-left:378.5pt;margin-top:157.2pt;width:130.35pt;height:25.5pt;z-index:252284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" filled="f" stroked="f">
                <v:textbox>
                  <w:txbxContent>
                    <w:p w14:paraId="79968550" w14:textId="55E23F43" w:rsidR="00C77616" w:rsidRPr="00CE35EB" w:rsidRDefault="00C77616" w:rsidP="00967807">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CE35EB">
                        <w:rPr>
                          <w:rFonts w:ascii="Verdana" w:eastAsia="Verdana" w:hAnsi="Verdana" w:cs="Verdana"/>
                          <w:i/>
                          <w:iCs/>
                          <w:color w:val="7F7F7F"/>
                          <w:kern w:val="24"/>
                          <w:sz w:val="12"/>
                          <w:szCs w:val="12"/>
                          <w14:textFill>
                            <w14:solidFill>
                              <w14:srgbClr w14:val="7F7F7F">
                                <w14:lumMod w14:val="50000"/>
                              </w14:srgbClr>
                            </w14:solidFill>
                          </w14:textFill>
                        </w:rPr>
                        <w:t>Source: TechSci Research</w:t>
                      </w:r>
                    </w:p>
                  </w:txbxContent>
                </v:textbox>
                <w10:wrap anchorx="margin"/>
              </v:shape>
            </w:pict>
          </mc:Fallback>
        </mc:AlternateContent>
      </w:r>
      <w:r w:rsidR="00C77616" w:rsidRPr="002B5730">
        <w:rPr>
          <w:noProof/>
          <w:color w:val="000000" w:themeColor="text1"/>
        </w:rPr>
        <w:drawing>
          <wp:inline distT="0" distB="0" distL="0" distR="0" wp14:anchorId="47F33BEB" wp14:editId="17B09214">
            <wp:extent cx="6457950" cy="2208365"/>
            <wp:effectExtent l="0" t="0" r="0" b="1905"/>
            <wp:docPr id="2082" name="Chart 2082">
              <a:extLst xmlns:a="http://schemas.openxmlformats.org/drawingml/2006/main">
                <a:ext uri="{FF2B5EF4-FFF2-40B4-BE49-F238E27FC236}">
                  <a16:creationId xmlns:a16="http://schemas.microsoft.com/office/drawing/2014/main" id="{216E1D67-D8C4-4C9D-B19D-4637D83171F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p>
    <w:p w14:paraId="004E3A51" w14:textId="77777777" w:rsidR="00143C36" w:rsidRPr="00672393" w:rsidRDefault="00143C36" w:rsidP="00143C36">
      <w:pPr>
        <w:spacing w:line="360" w:lineRule="auto"/>
        <w:jc w:val="both"/>
        <w:rPr>
          <w:rFonts w:ascii="Arial" w:hAnsi="Arial" w:cs="Arial"/>
          <w:color w:val="000000" w:themeColor="text1"/>
          <w:sz w:val="24"/>
          <w:szCs w:val="24"/>
        </w:rPr>
      </w:pPr>
      <w:r w:rsidRPr="00672393">
        <w:rPr>
          <w:rFonts w:ascii="Arial" w:hAnsi="Arial" w:cs="Arial"/>
          <w:color w:val="000000" w:themeColor="text1"/>
          <w:sz w:val="24"/>
          <w:szCs w:val="24"/>
        </w:rPr>
        <w:t xml:space="preserve">AOC – Aliancys has emerged as the largest player holding a market share of more than 29%. </w:t>
      </w:r>
    </w:p>
    <w:p w14:paraId="661D0443" w14:textId="1DAF0756" w:rsidR="00143C36" w:rsidRPr="00672393" w:rsidRDefault="00143C36" w:rsidP="00143C36">
      <w:pPr>
        <w:spacing w:line="360" w:lineRule="auto"/>
        <w:jc w:val="both"/>
        <w:rPr>
          <w:rFonts w:ascii="Arial" w:hAnsi="Arial" w:cs="Arial"/>
          <w:color w:val="000000" w:themeColor="text1"/>
          <w:sz w:val="24"/>
          <w:szCs w:val="24"/>
        </w:rPr>
      </w:pPr>
      <w:r w:rsidRPr="00672393">
        <w:rPr>
          <w:rFonts w:ascii="Arial" w:hAnsi="Arial" w:cs="Arial"/>
          <w:color w:val="000000" w:themeColor="text1"/>
          <w:sz w:val="24"/>
          <w:szCs w:val="24"/>
        </w:rPr>
        <w:t>Polynt-Reichhold, INEOS composites and Interplastics Corporation account for 17%, 14% and 7% market share respectively.</w:t>
      </w:r>
      <w:r>
        <w:rPr>
          <w:rFonts w:ascii="Arial" w:hAnsi="Arial" w:cs="Arial"/>
          <w:color w:val="000000" w:themeColor="text1"/>
          <w:sz w:val="24"/>
          <w:szCs w:val="24"/>
        </w:rPr>
        <w:t xml:space="preserve"> </w:t>
      </w:r>
      <w:r w:rsidRPr="00672393">
        <w:rPr>
          <w:rFonts w:ascii="Arial" w:hAnsi="Arial" w:cs="Arial"/>
          <w:color w:val="000000" w:themeColor="text1"/>
          <w:sz w:val="24"/>
          <w:szCs w:val="24"/>
        </w:rPr>
        <w:t>Strong sales network is the key reason behind the leading market position of the mentioned players.</w:t>
      </w:r>
    </w:p>
    <w:p w14:paraId="2DE0CD72" w14:textId="409E462C" w:rsidR="009531BD" w:rsidRDefault="009531BD">
      <w:pPr>
        <w:rPr>
          <w:color w:val="000000" w:themeColor="text1"/>
        </w:rPr>
      </w:pPr>
    </w:p>
    <w:p w14:paraId="527063A5" w14:textId="12F6E393" w:rsidR="009531BD" w:rsidRDefault="007E1CA0">
      <w:pPr>
        <w:rPr>
          <w:color w:val="000000" w:themeColor="text1"/>
        </w:rPr>
      </w:pPr>
      <w:r w:rsidRPr="002B5730">
        <w:rPr>
          <w:noProof/>
          <w:color w:val="000000" w:themeColor="text1"/>
        </w:rPr>
        <w:lastRenderedPageBreak/>
        <w:drawing>
          <wp:anchor distT="0" distB="0" distL="114300" distR="114300" simplePos="0" relativeHeight="251655165" behindDoc="1" locked="0" layoutInCell="1" allowOverlap="1" wp14:anchorId="3A92DBF0" wp14:editId="303A3A12">
            <wp:simplePos x="0" y="0"/>
            <wp:positionH relativeFrom="page">
              <wp:posOffset>-65405</wp:posOffset>
            </wp:positionH>
            <wp:positionV relativeFrom="paragraph">
              <wp:posOffset>-1082040</wp:posOffset>
            </wp:positionV>
            <wp:extent cx="7606665" cy="11085195"/>
            <wp:effectExtent l="0" t="0" r="0" b="1905"/>
            <wp:wrapNone/>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7606665" cy="110851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B039753" w14:textId="3445BE6E" w:rsidR="009531BD" w:rsidRDefault="009531BD">
      <w:pPr>
        <w:rPr>
          <w:color w:val="000000" w:themeColor="text1"/>
        </w:rPr>
      </w:pPr>
    </w:p>
    <w:p w14:paraId="34749046" w14:textId="76CF91B0" w:rsidR="009531BD" w:rsidRDefault="009531BD">
      <w:pPr>
        <w:rPr>
          <w:color w:val="000000" w:themeColor="text1"/>
        </w:rPr>
      </w:pPr>
    </w:p>
    <w:p w14:paraId="1414F8FD" w14:textId="0F8EB224" w:rsidR="009531BD" w:rsidRDefault="009531BD">
      <w:pPr>
        <w:rPr>
          <w:color w:val="000000" w:themeColor="text1"/>
        </w:rPr>
      </w:pPr>
    </w:p>
    <w:p w14:paraId="46F3ED4B" w14:textId="454B9DDE" w:rsidR="009531BD" w:rsidRDefault="009531BD">
      <w:pPr>
        <w:rPr>
          <w:color w:val="000000" w:themeColor="text1"/>
        </w:rPr>
      </w:pPr>
    </w:p>
    <w:p w14:paraId="23E3D73C" w14:textId="76C4F03C" w:rsidR="009531BD" w:rsidRDefault="009531BD">
      <w:pPr>
        <w:rPr>
          <w:color w:val="000000" w:themeColor="text1"/>
        </w:rPr>
      </w:pPr>
    </w:p>
    <w:p w14:paraId="7C412D06" w14:textId="27C9A964" w:rsidR="009531BD" w:rsidRDefault="009531BD">
      <w:pPr>
        <w:rPr>
          <w:color w:val="000000" w:themeColor="text1"/>
        </w:rPr>
      </w:pPr>
    </w:p>
    <w:p w14:paraId="3C6A0A1D" w14:textId="6AC8D653" w:rsidR="009531BD" w:rsidRDefault="009531BD">
      <w:pPr>
        <w:rPr>
          <w:color w:val="000000" w:themeColor="text1"/>
        </w:rPr>
      </w:pPr>
    </w:p>
    <w:p w14:paraId="6D3963B0" w14:textId="4DAA35AB" w:rsidR="00447C32" w:rsidRPr="002B5730" w:rsidRDefault="00684347">
      <w:pPr>
        <w:rPr>
          <w:color w:val="000000" w:themeColor="text1"/>
        </w:rPr>
      </w:pPr>
      <w:r w:rsidRPr="002B5730">
        <w:rPr>
          <w:noProof/>
          <w:color w:val="000000" w:themeColor="text1"/>
        </w:rPr>
        <mc:AlternateContent>
          <mc:Choice Requires="wps">
            <w:drawing>
              <wp:anchor distT="0" distB="0" distL="114300" distR="114300" simplePos="0" relativeHeight="252148736" behindDoc="0" locked="0" layoutInCell="1" allowOverlap="1" wp14:anchorId="17CC0F70" wp14:editId="647BC276">
                <wp:simplePos x="0" y="0"/>
                <wp:positionH relativeFrom="page">
                  <wp:posOffset>2180590</wp:posOffset>
                </wp:positionH>
                <wp:positionV relativeFrom="paragraph">
                  <wp:posOffset>29210</wp:posOffset>
                </wp:positionV>
                <wp:extent cx="3254375" cy="3027680"/>
                <wp:effectExtent l="0" t="0" r="0" b="0"/>
                <wp:wrapNone/>
                <wp:docPr id="44" name="Content Placeholder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254375" cy="3027680"/>
                        </a:xfrm>
                        <a:prstGeom prst="rect">
                          <a:avLst/>
                        </a:prstGeom>
                      </wps:spPr>
                      <wps:txbx>
                        <w:txbxContent>
                          <w:p w14:paraId="3A6D8247" w14:textId="77777777" w:rsidR="009F5B91" w:rsidRPr="006D423C" w:rsidRDefault="009F5B91" w:rsidP="009F5B91">
                            <w:pPr>
                              <w:spacing w:after="120"/>
                              <w:jc w:val="center"/>
                              <w:rPr>
                                <w:rFonts w:ascii="Verdana" w:hAnsi="Verdana" w:cs="Arial"/>
                                <w:b/>
                                <w:bCs/>
                                <w:color w:val="FFFFFF" w:themeColor="background1"/>
                                <w:spacing w:val="-27"/>
                                <w:kern w:val="24"/>
                                <w:sz w:val="56"/>
                                <w:szCs w:val="56"/>
                                <w:lang w:val="en-US"/>
                                <w14:shadow w14:blurRad="38100" w14:dist="38100" w14:dir="2700000" w14:sx="100000" w14:sy="100000" w14:kx="0" w14:ky="0" w14:algn="tl">
                                  <w14:srgbClr w14:val="000000">
                                    <w14:alpha w14:val="57000"/>
                                  </w14:srgbClr>
                                </w14:shadow>
                              </w:rPr>
                            </w:pPr>
                            <w:r w:rsidRPr="006D423C">
                              <w:rPr>
                                <w:rFonts w:ascii="Verdana" w:hAnsi="Verdana" w:cs="Arial"/>
                                <w:b/>
                                <w:bCs/>
                                <w:color w:val="FFFFFF" w:themeColor="background1"/>
                                <w:spacing w:val="-27"/>
                                <w:kern w:val="24"/>
                                <w:sz w:val="56"/>
                                <w:szCs w:val="56"/>
                                <w:lang w:val="en-US"/>
                                <w14:shadow w14:blurRad="38100" w14:dist="38100" w14:dir="2700000" w14:sx="100000" w14:sy="100000" w14:kx="0" w14:ky="0" w14:algn="tl">
                                  <w14:srgbClr w14:val="000000">
                                    <w14:alpha w14:val="57000"/>
                                  </w14:srgbClr>
                                </w14:shadow>
                              </w:rPr>
                              <w:t>SOUTH AMERICA VINYL ESTER RESIN MARKET</w:t>
                            </w:r>
                          </w:p>
                          <w:p w14:paraId="162BC173" w14:textId="77777777" w:rsidR="009F5B91" w:rsidRPr="006D423C" w:rsidRDefault="009F5B91" w:rsidP="009F5B91">
                            <w:pPr>
                              <w:spacing w:after="120"/>
                              <w:jc w:val="center"/>
                              <w:rPr>
                                <w:rFonts w:ascii="Verdana" w:hAnsi="Verdana" w:cs="Arial"/>
                                <w:b/>
                                <w:bCs/>
                                <w:color w:val="FFFFFF" w:themeColor="background1"/>
                                <w:spacing w:val="-27"/>
                                <w:kern w:val="24"/>
                                <w:sz w:val="56"/>
                                <w:szCs w:val="56"/>
                                <w:lang w:val="en-US"/>
                                <w14:shadow w14:blurRad="38100" w14:dist="38100" w14:dir="2700000" w14:sx="100000" w14:sy="100000" w14:kx="0" w14:ky="0" w14:algn="tl">
                                  <w14:srgbClr w14:val="000000">
                                    <w14:alpha w14:val="57000"/>
                                  </w14:srgbClr>
                                </w14:shadow>
                              </w:rPr>
                            </w:pPr>
                            <w:r w:rsidRPr="006D423C">
                              <w:rPr>
                                <w:rFonts w:ascii="Verdana" w:hAnsi="Verdana" w:cs="Arial"/>
                                <w:b/>
                                <w:bCs/>
                                <w:color w:val="FFFFFF" w:themeColor="background1"/>
                                <w:spacing w:val="-27"/>
                                <w:kern w:val="24"/>
                                <w:sz w:val="56"/>
                                <w:szCs w:val="56"/>
                                <w:lang w:val="en-US"/>
                                <w14:shadow w14:blurRad="38100" w14:dist="38100" w14:dir="2700000" w14:sx="100000" w14:sy="100000" w14:kx="0" w14:ky="0" w14:algn="tl">
                                  <w14:srgbClr w14:val="000000">
                                    <w14:alpha w14:val="57000"/>
                                  </w14:srgbClr>
                                </w14:shadow>
                              </w:rPr>
                              <w:t>OUTLOOK</w:t>
                            </w:r>
                          </w:p>
                        </w:txbxContent>
                      </wps:txbx>
                      <wps:bodyPr vert="horz" wrap="square" lIns="83127" tIns="41564" rIns="83127" bIns="41564" rtlCol="0">
                        <a:noAutofit/>
                      </wps:bodyPr>
                    </wps:wsp>
                  </a:graphicData>
                </a:graphic>
                <wp14:sizeRelH relativeFrom="margin">
                  <wp14:pctWidth>0</wp14:pctWidth>
                </wp14:sizeRelH>
                <wp14:sizeRelV relativeFrom="margin">
                  <wp14:pctHeight>0</wp14:pctHeight>
                </wp14:sizeRelV>
              </wp:anchor>
            </w:drawing>
          </mc:Choice>
          <mc:Fallback>
            <w:pict>
              <v:shape w14:anchorId="17CC0F70" id="_x0000_s1107" type="#_x0000_t202" style="position:absolute;margin-left:171.7pt;margin-top:2.3pt;width:256.25pt;height:238.4pt;z-index:2521487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" filled="f" stroked="f">
                <v:textbox inset="2.30908mm,1.1546mm,2.30908mm,1.1546mm">
                  <w:txbxContent>
                    <w:p w14:paraId="3A6D8247" w14:textId="77777777" w:rsidR="009F5B91" w:rsidRPr="006D423C" w:rsidRDefault="009F5B91" w:rsidP="009F5B91">
                      <w:pPr>
                        <w:spacing w:after="120"/>
                        <w:jc w:val="center"/>
                        <w:rPr>
                          <w:rFonts w:ascii="Verdana" w:hAnsi="Verdana" w:cs="Arial"/>
                          <w:b/>
                          <w:bCs/>
                          <w:color w:val="FFFFFF" w:themeColor="background1"/>
                          <w:spacing w:val="-27"/>
                          <w:kern w:val="24"/>
                          <w:sz w:val="56"/>
                          <w:szCs w:val="56"/>
                          <w:lang w:val="en-US"/>
                          <w14:shadow w14:blurRad="38100" w14:dist="38100" w14:dir="2700000" w14:sx="100000" w14:sy="100000" w14:kx="0" w14:ky="0" w14:algn="tl">
                            <w14:srgbClr w14:val="000000">
                              <w14:alpha w14:val="57000"/>
                            </w14:srgbClr>
                          </w14:shadow>
                        </w:rPr>
                      </w:pPr>
                      <w:r w:rsidRPr="006D423C">
                        <w:rPr>
                          <w:rFonts w:ascii="Verdana" w:hAnsi="Verdana" w:cs="Arial"/>
                          <w:b/>
                          <w:bCs/>
                          <w:color w:val="FFFFFF" w:themeColor="background1"/>
                          <w:spacing w:val="-27"/>
                          <w:kern w:val="24"/>
                          <w:sz w:val="56"/>
                          <w:szCs w:val="56"/>
                          <w:lang w:val="en-US"/>
                          <w14:shadow w14:blurRad="38100" w14:dist="38100" w14:dir="2700000" w14:sx="100000" w14:sy="100000" w14:kx="0" w14:ky="0" w14:algn="tl">
                            <w14:srgbClr w14:val="000000">
                              <w14:alpha w14:val="57000"/>
                            </w14:srgbClr>
                          </w14:shadow>
                        </w:rPr>
                        <w:t>SOUTH AMERICA VINYL ESTER RESIN MARKET</w:t>
                      </w:r>
                    </w:p>
                    <w:p w14:paraId="162BC173" w14:textId="77777777" w:rsidR="009F5B91" w:rsidRPr="006D423C" w:rsidRDefault="009F5B91" w:rsidP="009F5B91">
                      <w:pPr>
                        <w:spacing w:after="120"/>
                        <w:jc w:val="center"/>
                        <w:rPr>
                          <w:rFonts w:ascii="Verdana" w:hAnsi="Verdana" w:cs="Arial"/>
                          <w:b/>
                          <w:bCs/>
                          <w:color w:val="FFFFFF" w:themeColor="background1"/>
                          <w:spacing w:val="-27"/>
                          <w:kern w:val="24"/>
                          <w:sz w:val="56"/>
                          <w:szCs w:val="56"/>
                          <w:lang w:val="en-US"/>
                          <w14:shadow w14:blurRad="38100" w14:dist="38100" w14:dir="2700000" w14:sx="100000" w14:sy="100000" w14:kx="0" w14:ky="0" w14:algn="tl">
                            <w14:srgbClr w14:val="000000">
                              <w14:alpha w14:val="57000"/>
                            </w14:srgbClr>
                          </w14:shadow>
                        </w:rPr>
                      </w:pPr>
                      <w:r w:rsidRPr="006D423C">
                        <w:rPr>
                          <w:rFonts w:ascii="Verdana" w:hAnsi="Verdana" w:cs="Arial"/>
                          <w:b/>
                          <w:bCs/>
                          <w:color w:val="FFFFFF" w:themeColor="background1"/>
                          <w:spacing w:val="-27"/>
                          <w:kern w:val="24"/>
                          <w:sz w:val="56"/>
                          <w:szCs w:val="56"/>
                          <w:lang w:val="en-US"/>
                          <w14:shadow w14:blurRad="38100" w14:dist="38100" w14:dir="2700000" w14:sx="100000" w14:sy="100000" w14:kx="0" w14:ky="0" w14:algn="tl">
                            <w14:srgbClr w14:val="000000">
                              <w14:alpha w14:val="57000"/>
                            </w14:srgbClr>
                          </w14:shadow>
                        </w:rPr>
                        <w:t>OUTLOOK</w:t>
                      </w:r>
                    </w:p>
                  </w:txbxContent>
                </v:textbox>
                <w10:wrap anchorx="page"/>
              </v:shape>
            </w:pict>
          </mc:Fallback>
        </mc:AlternateContent>
      </w:r>
    </w:p>
    <w:p w14:paraId="4AB51535" w14:textId="3E6AE00D" w:rsidR="00447C32" w:rsidRPr="002B5730" w:rsidRDefault="00447C32">
      <w:pPr>
        <w:rPr>
          <w:color w:val="000000" w:themeColor="text1"/>
        </w:rPr>
      </w:pPr>
    </w:p>
    <w:p w14:paraId="10DB2ADD" w14:textId="3F87CDED" w:rsidR="00260328" w:rsidRPr="002B5730" w:rsidRDefault="00260328">
      <w:pPr>
        <w:rPr>
          <w:color w:val="000000" w:themeColor="text1"/>
        </w:rPr>
      </w:pPr>
    </w:p>
    <w:p w14:paraId="26AEF29B" w14:textId="2F284DA9" w:rsidR="00260328" w:rsidRPr="002B5730" w:rsidRDefault="00260328">
      <w:pPr>
        <w:rPr>
          <w:color w:val="000000" w:themeColor="text1"/>
        </w:rPr>
      </w:pPr>
    </w:p>
    <w:p w14:paraId="66AD7AAD" w14:textId="70B1E1A7" w:rsidR="00260328" w:rsidRPr="002B5730" w:rsidRDefault="00260328">
      <w:pPr>
        <w:rPr>
          <w:color w:val="000000" w:themeColor="text1"/>
        </w:rPr>
      </w:pPr>
    </w:p>
    <w:p w14:paraId="727D375F" w14:textId="7DC0A40C" w:rsidR="00260328" w:rsidRPr="002B5730" w:rsidRDefault="00260328">
      <w:pPr>
        <w:rPr>
          <w:color w:val="000000" w:themeColor="text1"/>
        </w:rPr>
      </w:pPr>
    </w:p>
    <w:p w14:paraId="5CF763C7" w14:textId="54825A0C" w:rsidR="00260328" w:rsidRPr="002B5730" w:rsidRDefault="00260328">
      <w:pPr>
        <w:rPr>
          <w:color w:val="000000" w:themeColor="text1"/>
        </w:rPr>
      </w:pPr>
    </w:p>
    <w:p w14:paraId="4EBBBD88" w14:textId="7662D3BC" w:rsidR="00260328" w:rsidRPr="002B5730" w:rsidRDefault="00260328">
      <w:pPr>
        <w:rPr>
          <w:color w:val="000000" w:themeColor="text1"/>
        </w:rPr>
      </w:pPr>
    </w:p>
    <w:p w14:paraId="545C70BD" w14:textId="4DF5360C" w:rsidR="00260328" w:rsidRPr="002B5730" w:rsidRDefault="00260328">
      <w:pPr>
        <w:rPr>
          <w:color w:val="000000" w:themeColor="text1"/>
        </w:rPr>
      </w:pPr>
    </w:p>
    <w:p w14:paraId="21C401F5" w14:textId="778BDACF" w:rsidR="00260328" w:rsidRPr="002B5730" w:rsidRDefault="00260328">
      <w:pPr>
        <w:rPr>
          <w:color w:val="000000" w:themeColor="text1"/>
        </w:rPr>
      </w:pPr>
    </w:p>
    <w:p w14:paraId="4B5629FD" w14:textId="57DAFDB7" w:rsidR="00260328" w:rsidRPr="002B5730" w:rsidRDefault="00260328">
      <w:pPr>
        <w:rPr>
          <w:color w:val="000000" w:themeColor="text1"/>
        </w:rPr>
      </w:pPr>
    </w:p>
    <w:p w14:paraId="610A0D51" w14:textId="5905A946" w:rsidR="00260328" w:rsidRPr="002B5730" w:rsidRDefault="00676DE5">
      <w:pPr>
        <w:rPr>
          <w:color w:val="000000" w:themeColor="text1"/>
        </w:rPr>
      </w:pPr>
      <w:r w:rsidRPr="002B5730">
        <w:rPr>
          <w:noProof/>
          <w:color w:val="000000" w:themeColor="text1"/>
        </w:rPr>
        <w:drawing>
          <wp:anchor distT="0" distB="0" distL="114300" distR="114300" simplePos="0" relativeHeight="252151808" behindDoc="0" locked="0" layoutInCell="1" allowOverlap="1" wp14:anchorId="4E349354" wp14:editId="416955FE">
            <wp:simplePos x="0" y="0"/>
            <wp:positionH relativeFrom="column">
              <wp:posOffset>1797685</wp:posOffset>
            </wp:positionH>
            <wp:positionV relativeFrom="paragraph">
              <wp:posOffset>156210</wp:posOffset>
            </wp:positionV>
            <wp:extent cx="3062176" cy="1953541"/>
            <wp:effectExtent l="38100" t="38100" r="100330" b="104140"/>
            <wp:wrapNone/>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062176" cy="1953541"/>
                    </a:xfrm>
                    <a:prstGeom prst="rect">
                      <a:avLst/>
                    </a:prstGeom>
                    <a:noFill/>
                    <a:ln>
                      <a:noFill/>
                    </a:ln>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p>
    <w:p w14:paraId="77EB63BC" w14:textId="6D2B89AC" w:rsidR="00260328" w:rsidRPr="002B5730" w:rsidRDefault="00260328">
      <w:pPr>
        <w:rPr>
          <w:color w:val="000000" w:themeColor="text1"/>
        </w:rPr>
      </w:pPr>
    </w:p>
    <w:p w14:paraId="6142C5BB" w14:textId="0D98C8A2" w:rsidR="00260328" w:rsidRPr="002B5730" w:rsidRDefault="00260328">
      <w:pPr>
        <w:rPr>
          <w:color w:val="000000" w:themeColor="text1"/>
        </w:rPr>
      </w:pPr>
    </w:p>
    <w:p w14:paraId="2F234048" w14:textId="4B93B8CD" w:rsidR="00260328" w:rsidRPr="002B5730" w:rsidRDefault="00676DE5" w:rsidP="00676DE5">
      <w:pPr>
        <w:tabs>
          <w:tab w:val="left" w:pos="1935"/>
          <w:tab w:val="left" w:pos="2370"/>
        </w:tabs>
        <w:rPr>
          <w:color w:val="000000" w:themeColor="text1"/>
        </w:rPr>
      </w:pPr>
      <w:r>
        <w:rPr>
          <w:color w:val="000000" w:themeColor="text1"/>
        </w:rPr>
        <w:tab/>
      </w:r>
      <w:r>
        <w:rPr>
          <w:color w:val="000000" w:themeColor="text1"/>
        </w:rPr>
        <w:tab/>
      </w:r>
    </w:p>
    <w:p w14:paraId="09945BBC" w14:textId="112B7CA5" w:rsidR="00447C32" w:rsidRPr="002B5730" w:rsidRDefault="00447C32">
      <w:pPr>
        <w:rPr>
          <w:color w:val="000000" w:themeColor="text1"/>
        </w:rPr>
      </w:pPr>
    </w:p>
    <w:p w14:paraId="7A21669C" w14:textId="2BBE65A5" w:rsidR="00447C32" w:rsidRPr="002B5730" w:rsidRDefault="00447C32">
      <w:pPr>
        <w:rPr>
          <w:color w:val="000000" w:themeColor="text1"/>
        </w:rPr>
      </w:pPr>
    </w:p>
    <w:p w14:paraId="53C29D4E" w14:textId="3EA0A7E5" w:rsidR="00A93F5E" w:rsidRDefault="00A93F5E" w:rsidP="00555BDB">
      <w:pPr>
        <w:ind w:firstLine="720"/>
      </w:pPr>
    </w:p>
    <w:p w14:paraId="3455CB64" w14:textId="5A6894F1" w:rsidR="00555BDB" w:rsidRDefault="00555BDB" w:rsidP="00555BDB">
      <w:pPr>
        <w:ind w:firstLine="720"/>
      </w:pPr>
    </w:p>
    <w:p w14:paraId="7926C4AE" w14:textId="5F542CF6" w:rsidR="00555BDB" w:rsidRDefault="00555BDB" w:rsidP="00555BDB">
      <w:pPr>
        <w:ind w:firstLine="720"/>
      </w:pPr>
    </w:p>
    <w:p w14:paraId="3B4DCCFB" w14:textId="51EDE963" w:rsidR="00555BDB" w:rsidRDefault="00555BDB" w:rsidP="00555BDB">
      <w:pPr>
        <w:ind w:firstLine="720"/>
      </w:pPr>
    </w:p>
    <w:p w14:paraId="2F1F56E7" w14:textId="5CD81118" w:rsidR="00555BDB" w:rsidRDefault="00555BDB" w:rsidP="00555BDB">
      <w:pPr>
        <w:ind w:firstLine="720"/>
      </w:pPr>
    </w:p>
    <w:p w14:paraId="73455F7F" w14:textId="726B5FB7" w:rsidR="00653B9A" w:rsidRDefault="00653B9A" w:rsidP="00A93F5E">
      <w:pPr>
        <w:rPr>
          <w:rFonts w:ascii="Arial" w:hAnsi="Arial" w:cs="Arial"/>
          <w:b/>
          <w:bCs/>
          <w:sz w:val="24"/>
          <w:szCs w:val="24"/>
        </w:rPr>
      </w:pPr>
    </w:p>
    <w:p w14:paraId="6C19902D" w14:textId="215C76C6" w:rsidR="00A93F5E" w:rsidRPr="0022076A" w:rsidRDefault="00A93F5E" w:rsidP="00A93F5E">
      <w:pPr>
        <w:rPr>
          <w:rFonts w:ascii="Arial" w:hAnsi="Arial" w:cs="Arial"/>
          <w:b/>
          <w:bCs/>
          <w:sz w:val="24"/>
          <w:szCs w:val="24"/>
        </w:rPr>
        <w:sectPr w:rsidR="00A93F5E" w:rsidRPr="0022076A" w:rsidSect="00092529">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r>
        <w:rPr>
          <w:rFonts w:ascii="Arial" w:hAnsi="Arial" w:cs="Arial"/>
          <w:b/>
          <w:bCs/>
          <w:sz w:val="24"/>
          <w:szCs w:val="24"/>
        </w:rPr>
        <w:lastRenderedPageBreak/>
        <w:t>South America</w:t>
      </w:r>
      <w:r w:rsidR="00555BDB">
        <w:rPr>
          <w:rFonts w:ascii="Arial" w:hAnsi="Arial" w:cs="Arial"/>
          <w:b/>
          <w:bCs/>
          <w:sz w:val="24"/>
          <w:szCs w:val="24"/>
        </w:rPr>
        <w:t xml:space="preserve"> Vinyl Ester</w:t>
      </w:r>
      <w:r>
        <w:rPr>
          <w:rFonts w:ascii="Arial" w:hAnsi="Arial" w:cs="Arial"/>
          <w:b/>
          <w:bCs/>
          <w:sz w:val="24"/>
          <w:szCs w:val="24"/>
        </w:rPr>
        <w:t xml:space="preserve"> Resin </w:t>
      </w:r>
      <w:r w:rsidRPr="00257590">
        <w:rPr>
          <w:rFonts w:ascii="Arial" w:hAnsi="Arial" w:cs="Arial"/>
          <w:b/>
          <w:bCs/>
          <w:sz w:val="24"/>
          <w:szCs w:val="24"/>
        </w:rPr>
        <w:t>Capacity</w:t>
      </w:r>
      <w:r w:rsidR="007C1CD8">
        <w:rPr>
          <w:rFonts w:ascii="Arial" w:hAnsi="Arial" w:cs="Arial"/>
          <w:b/>
          <w:bCs/>
          <w:sz w:val="24"/>
          <w:szCs w:val="24"/>
        </w:rPr>
        <w:t xml:space="preserve"> &amp;</w:t>
      </w:r>
      <w:r w:rsidRPr="00257590">
        <w:rPr>
          <w:rFonts w:ascii="Arial" w:hAnsi="Arial" w:cs="Arial"/>
          <w:b/>
          <w:bCs/>
          <w:sz w:val="24"/>
          <w:szCs w:val="24"/>
        </w:rPr>
        <w:t xml:space="preserve"> Production</w:t>
      </w:r>
      <w:r>
        <w:rPr>
          <w:rFonts w:ascii="Arial" w:hAnsi="Arial" w:cs="Arial"/>
          <w:b/>
          <w:bCs/>
          <w:sz w:val="24"/>
          <w:szCs w:val="24"/>
        </w:rPr>
        <w:t>, By Volume</w:t>
      </w:r>
      <w:r w:rsidR="007C5B32">
        <w:rPr>
          <w:rFonts w:ascii="Arial" w:hAnsi="Arial" w:cs="Arial"/>
          <w:b/>
          <w:bCs/>
          <w:sz w:val="24"/>
          <w:szCs w:val="24"/>
        </w:rPr>
        <w:t xml:space="preserve"> (000’ Tonnes)</w:t>
      </w:r>
      <w:r>
        <w:rPr>
          <w:rFonts w:ascii="Arial" w:hAnsi="Arial" w:cs="Arial"/>
          <w:b/>
          <w:bCs/>
          <w:sz w:val="24"/>
          <w:szCs w:val="24"/>
        </w:rPr>
        <w:t xml:space="preserve">, 2015 - 2030F </w:t>
      </w:r>
    </w:p>
    <w:p w14:paraId="2BBCFC32" w14:textId="74DD6518" w:rsidR="00A93F5E" w:rsidRDefault="00A93F5E" w:rsidP="00A93F5E">
      <w:pPr>
        <w:spacing w:line="360" w:lineRule="auto"/>
        <w:jc w:val="both"/>
        <w:rPr>
          <w:rFonts w:ascii="Arial" w:hAnsi="Arial" w:cs="Arial"/>
          <w:sz w:val="24"/>
          <w:szCs w:val="24"/>
        </w:rPr>
      </w:pPr>
      <w:r>
        <w:rPr>
          <w:noProof/>
        </w:rPr>
        <mc:AlternateContent>
          <mc:Choice Requires="wps">
            <w:drawing>
              <wp:anchor distT="0" distB="0" distL="114300" distR="114300" simplePos="0" relativeHeight="252447744" behindDoc="0" locked="0" layoutInCell="1" allowOverlap="1" wp14:anchorId="77AC479F" wp14:editId="7C56D18C">
                <wp:simplePos x="0" y="0"/>
                <wp:positionH relativeFrom="column">
                  <wp:posOffset>5116063</wp:posOffset>
                </wp:positionH>
                <wp:positionV relativeFrom="paragraph">
                  <wp:posOffset>1797932</wp:posOffset>
                </wp:positionV>
                <wp:extent cx="1280160" cy="292735"/>
                <wp:effectExtent l="0" t="0" r="0" b="0"/>
                <wp:wrapNone/>
                <wp:docPr id="2113"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80160" cy="292735"/>
                        </a:xfrm>
                        <a:prstGeom prst="rect">
                          <a:avLst/>
                        </a:prstGeom>
                        <a:noFill/>
                      </wps:spPr>
                      <wps:txbx>
                        <w:txbxContent>
                          <w:p w14:paraId="0A96BC4D" w14:textId="77777777" w:rsidR="00A93F5E" w:rsidRPr="005858C1" w:rsidRDefault="00A93F5E" w:rsidP="00A93F5E">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wps:txbx>
                      <wps:bodyPr wrap="square" rtlCol="0">
                        <a:spAutoFit/>
                      </wps:bodyPr>
                    </wps:wsp>
                  </a:graphicData>
                </a:graphic>
                <wp14:sizeRelH relativeFrom="margin">
                  <wp14:pctWidth>0</wp14:pctWidth>
                </wp14:sizeRelH>
                <wp14:sizeRelV relativeFrom="page">
                  <wp14:pctHeight>0</wp14:pctHeight>
                </wp14:sizeRelV>
              </wp:anchor>
            </w:drawing>
          </mc:Choice>
          <mc:Fallback>
            <w:pict>
              <v:shape w14:anchorId="77AC479F" id="_x0000_s1108" type="#_x0000_t202" style="position:absolute;left:0;text-align:left;margin-left:402.85pt;margin-top:141.55pt;width:100.8pt;height:23.05pt;z-index:25244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" filled="f" stroked="f">
                <v:textbox style="mso-fit-shape-to-text:t">
                  <w:txbxContent>
                    <w:p w14:paraId="0A96BC4D" w14:textId="77777777" w:rsidR="00A93F5E" w:rsidRPr="005858C1" w:rsidRDefault="00A93F5E" w:rsidP="00A93F5E">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v:textbox>
              </v:shape>
            </w:pict>
          </mc:Fallback>
        </mc:AlternateContent>
      </w:r>
      <w:r w:rsidRPr="002B5730">
        <w:rPr>
          <w:noProof/>
          <w:color w:val="000000" w:themeColor="text1"/>
        </w:rPr>
        <w:drawing>
          <wp:inline distT="0" distB="0" distL="0" distR="0" wp14:anchorId="6C7C4CEA" wp14:editId="5354E65B">
            <wp:extent cx="6457950" cy="1883172"/>
            <wp:effectExtent l="0" t="0" r="0" b="3175"/>
            <wp:docPr id="220" name="Chart 220">
              <a:extLst xmlns:a="http://schemas.openxmlformats.org/drawingml/2006/main">
                <a:ext uri="{FF2B5EF4-FFF2-40B4-BE49-F238E27FC236}">
                  <a16:creationId xmlns:a16="http://schemas.microsoft.com/office/drawing/2014/main" id="{15E61FC9-444F-41DF-BE32-6475C80E25A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p>
    <w:p w14:paraId="3651A5B2" w14:textId="47D08AFA" w:rsidR="00A93F5E" w:rsidRDefault="00672393" w:rsidP="00672393">
      <w:pPr>
        <w:spacing w:line="360" w:lineRule="auto"/>
        <w:jc w:val="both"/>
        <w:rPr>
          <w:rFonts w:ascii="Arial" w:hAnsi="Arial" w:cs="Arial"/>
          <w:sz w:val="24"/>
          <w:szCs w:val="24"/>
        </w:rPr>
      </w:pPr>
      <w:r w:rsidRPr="00672393">
        <w:rPr>
          <w:rFonts w:ascii="Arial" w:hAnsi="Arial" w:cs="Arial"/>
          <w:sz w:val="24"/>
          <w:szCs w:val="24"/>
        </w:rPr>
        <w:t>In South America, as of 2020 the total capacity of vinyl ester stood at about 22 thousand tonnes with production of about 16 thousand tonnes. An increase in production of vinyl ester is estimated in forecasted years as the South American market recovers to its pre pandemic levels of economic activity.</w:t>
      </w:r>
    </w:p>
    <w:p w14:paraId="083DB8DD" w14:textId="77777777" w:rsidR="00672393" w:rsidRDefault="00672393" w:rsidP="00A93F5E">
      <w:pPr>
        <w:jc w:val="both"/>
        <w:rPr>
          <w:rFonts w:ascii="Arial" w:hAnsi="Arial" w:cs="Arial"/>
          <w:sz w:val="24"/>
          <w:szCs w:val="24"/>
        </w:rPr>
      </w:pPr>
    </w:p>
    <w:p w14:paraId="77947D67" w14:textId="77777777" w:rsidR="00555BDB" w:rsidRPr="00555BDB" w:rsidRDefault="00555BDB" w:rsidP="0061645E">
      <w:pPr>
        <w:rPr>
          <w:rFonts w:ascii="Arial" w:hAnsi="Arial" w:cs="Arial"/>
          <w:b/>
          <w:bCs/>
          <w:sz w:val="24"/>
          <w:szCs w:val="24"/>
        </w:rPr>
      </w:pPr>
      <w:r w:rsidRPr="00555BDB">
        <w:rPr>
          <w:rFonts w:ascii="Arial" w:hAnsi="Arial" w:cs="Arial"/>
          <w:b/>
          <w:bCs/>
          <w:sz w:val="24"/>
          <w:szCs w:val="24"/>
        </w:rPr>
        <w:t>3.2.5. South America Vinyl Ester Resin Demand Supply Outlook</w:t>
      </w:r>
    </w:p>
    <w:p w14:paraId="637BB5F6" w14:textId="4ED9FAE6" w:rsidR="00555BDB" w:rsidRPr="0061645E" w:rsidRDefault="00555BDB" w:rsidP="0061645E">
      <w:pPr>
        <w:rPr>
          <w:rFonts w:ascii="Arial" w:hAnsi="Arial" w:cs="Arial"/>
          <w:b/>
          <w:bCs/>
          <w:sz w:val="24"/>
          <w:szCs w:val="24"/>
        </w:rPr>
      </w:pPr>
      <w:r w:rsidRPr="0061645E">
        <w:rPr>
          <w:rFonts w:ascii="Arial" w:hAnsi="Arial" w:cs="Arial"/>
          <w:b/>
          <w:bCs/>
          <w:sz w:val="24"/>
          <w:szCs w:val="24"/>
        </w:rPr>
        <w:t>South America Vinyl Ester Resin Demand, By Volume (</w:t>
      </w:r>
      <w:r w:rsidR="007C5B32">
        <w:rPr>
          <w:rFonts w:ascii="Arial" w:hAnsi="Arial" w:cs="Arial"/>
          <w:b/>
          <w:bCs/>
          <w:sz w:val="24"/>
          <w:szCs w:val="24"/>
        </w:rPr>
        <w:t>000’</w:t>
      </w:r>
      <w:r w:rsidRPr="0061645E">
        <w:rPr>
          <w:rFonts w:ascii="Arial" w:hAnsi="Arial" w:cs="Arial"/>
          <w:b/>
          <w:bCs/>
          <w:sz w:val="24"/>
          <w:szCs w:val="24"/>
        </w:rPr>
        <w:t xml:space="preserve"> Tonnes), 2015–2030F</w:t>
      </w:r>
    </w:p>
    <w:p w14:paraId="3B2B5C8E" w14:textId="2FDB54FA" w:rsidR="002A5D60" w:rsidRPr="002B5730" w:rsidRDefault="00BF7D58">
      <w:pPr>
        <w:rPr>
          <w:color w:val="000000" w:themeColor="text1"/>
        </w:rPr>
      </w:pPr>
      <w:r w:rsidRPr="002B5730">
        <w:rPr>
          <w:noProof/>
          <w:color w:val="000000" w:themeColor="text1"/>
        </w:rPr>
        <mc:AlternateContent>
          <mc:Choice Requires="wps">
            <w:drawing>
              <wp:anchor distT="0" distB="0" distL="114300" distR="114300" simplePos="0" relativeHeight="252195840" behindDoc="0" locked="0" layoutInCell="1" allowOverlap="1" wp14:anchorId="3440ED88" wp14:editId="5E2530DD">
                <wp:simplePos x="0" y="0"/>
                <wp:positionH relativeFrom="column">
                  <wp:posOffset>4733867</wp:posOffset>
                </wp:positionH>
                <wp:positionV relativeFrom="paragraph">
                  <wp:posOffset>3639300</wp:posOffset>
                </wp:positionV>
                <wp:extent cx="1864360" cy="200025"/>
                <wp:effectExtent l="0" t="0" r="0" b="0"/>
                <wp:wrapNone/>
                <wp:docPr id="210" name="TextBox 4"/>
                <wp:cNvGraphicFramePr/>
                <a:graphic xmlns:a="http://schemas.openxmlformats.org/drawingml/2006/main">
                  <a:graphicData uri="http://schemas.microsoft.com/office/word/2010/wordprocessingShape">
                    <wps:wsp>
                      <wps:cNvSpPr txBox="1"/>
                      <wps:spPr>
                        <a:xfrm>
                          <a:off x="0" y="0"/>
                          <a:ext cx="1864360" cy="200025"/>
                        </a:xfrm>
                        <a:prstGeom prst="rect">
                          <a:avLst/>
                        </a:prstGeom>
                        <a:noFill/>
                      </wps:spPr>
                      <wps:txbx>
                        <w:txbxContent>
                          <w:p w14:paraId="1F19AA6B" w14:textId="77777777" w:rsidR="00687E98" w:rsidRPr="00687E98" w:rsidRDefault="00687E98" w:rsidP="00687E98">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wps:txbx>
                      <wps:bodyPr wrap="square" rtlCol="0">
                        <a:spAutoFit/>
                      </wps:bodyPr>
                    </wps:wsp>
                  </a:graphicData>
                </a:graphic>
                <wp14:sizeRelH relativeFrom="margin">
                  <wp14:pctWidth>0</wp14:pctWidth>
                </wp14:sizeRelH>
              </wp:anchor>
            </w:drawing>
          </mc:Choice>
          <mc:Fallback>
            <w:pict>
              <v:shape w14:anchorId="3440ED88" id="_x0000_s1109" type="#_x0000_t202" style="position:absolute;margin-left:372.75pt;margin-top:286.55pt;width:146.8pt;height:15.75pt;z-index:252195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" filled="f" stroked="f">
                <v:textbox style="mso-fit-shape-to-text:t">
                  <w:txbxContent>
                    <w:p w14:paraId="1F19AA6B" w14:textId="77777777" w:rsidR="00687E98" w:rsidRPr="00687E98" w:rsidRDefault="00687E98" w:rsidP="00687E98">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v:textbox>
              </v:shape>
            </w:pict>
          </mc:Fallback>
        </mc:AlternateContent>
      </w:r>
      <w:r w:rsidR="00447C32" w:rsidRPr="002B5730">
        <w:rPr>
          <w:noProof/>
          <w:color w:val="000000" w:themeColor="text1"/>
        </w:rPr>
        <mc:AlternateContent>
          <mc:Choice Requires="wps">
            <w:drawing>
              <wp:anchor distT="0" distB="0" distL="114300" distR="114300" simplePos="0" relativeHeight="251708416" behindDoc="0" locked="0" layoutInCell="1" allowOverlap="1" wp14:anchorId="65557FA0" wp14:editId="754091B5">
                <wp:simplePos x="0" y="0"/>
                <wp:positionH relativeFrom="column">
                  <wp:posOffset>4369435</wp:posOffset>
                </wp:positionH>
                <wp:positionV relativeFrom="paragraph">
                  <wp:posOffset>2657475</wp:posOffset>
                </wp:positionV>
                <wp:extent cx="1651000" cy="934720"/>
                <wp:effectExtent l="0" t="0" r="0" b="0"/>
                <wp:wrapNone/>
                <wp:docPr id="50" name="Rectangle 35"/>
                <wp:cNvGraphicFramePr/>
                <a:graphic xmlns:a="http://schemas.openxmlformats.org/drawingml/2006/main">
                  <a:graphicData uri="http://schemas.microsoft.com/office/word/2010/wordprocessingShape">
                    <wps:wsp>
                      <wps:cNvSpPr/>
                      <wps:spPr>
                        <a:xfrm>
                          <a:off x="0" y="0"/>
                          <a:ext cx="1651000" cy="93472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403880D7" w14:textId="77777777" w:rsidR="00C556F0" w:rsidRPr="007C1CD8" w:rsidRDefault="00C556F0" w:rsidP="00C556F0">
                            <w:pPr>
                              <w:spacing w:line="360" w:lineRule="auto"/>
                              <w:jc w:val="center"/>
                              <w:textAlignment w:val="baseline"/>
                              <w:rPr>
                                <w:rFonts w:ascii="Arial" w:eastAsia="Verdana" w:hAnsi="Arial" w:cs="Arial"/>
                                <w:b/>
                                <w:bCs/>
                                <w:color w:val="000000"/>
                                <w:kern w:val="24"/>
                                <w:sz w:val="20"/>
                                <w:szCs w:val="20"/>
                                <w:lang w:val="en-US"/>
                              </w:rPr>
                            </w:pPr>
                            <w:r w:rsidRPr="007C1CD8">
                              <w:rPr>
                                <w:rFonts w:ascii="Arial" w:eastAsia="Verdana" w:hAnsi="Arial" w:cs="Arial"/>
                                <w:b/>
                                <w:bCs/>
                                <w:color w:val="000000"/>
                                <w:kern w:val="24"/>
                                <w:sz w:val="20"/>
                                <w:szCs w:val="20"/>
                                <w:lang w:val="en-US"/>
                              </w:rPr>
                              <w:t>2021E-2030F</w:t>
                            </w:r>
                          </w:p>
                          <w:p w14:paraId="52B38A60" w14:textId="77777777" w:rsidR="00C556F0" w:rsidRPr="007C1CD8" w:rsidRDefault="00C556F0" w:rsidP="00C556F0">
                            <w:pPr>
                              <w:spacing w:line="360" w:lineRule="auto"/>
                              <w:jc w:val="center"/>
                              <w:textAlignment w:val="baseline"/>
                              <w:rPr>
                                <w:rFonts w:ascii="Arial" w:eastAsia="Verdana" w:hAnsi="Arial" w:cs="Arial"/>
                                <w:b/>
                                <w:bCs/>
                                <w:color w:val="000000"/>
                                <w:kern w:val="24"/>
                                <w:sz w:val="20"/>
                                <w:szCs w:val="20"/>
                                <w:lang w:val="en-US"/>
                              </w:rPr>
                            </w:pPr>
                            <w:r w:rsidRPr="007C1CD8">
                              <w:rPr>
                                <w:rFonts w:ascii="Arial" w:eastAsia="Verdana" w:hAnsi="Arial" w:cs="Arial"/>
                                <w:b/>
                                <w:bCs/>
                                <w:color w:val="000000"/>
                                <w:kern w:val="24"/>
                                <w:sz w:val="20"/>
                                <w:szCs w:val="20"/>
                                <w:lang w:val="en-US"/>
                              </w:rPr>
                              <w:t xml:space="preserve">CAGR </w:t>
                            </w:r>
                          </w:p>
                          <w:p w14:paraId="4CD06FA6" w14:textId="0C6D0675" w:rsidR="00C556F0" w:rsidRDefault="003723C4" w:rsidP="007C1CD8">
                            <w:pPr>
                              <w:spacing w:line="360" w:lineRule="auto"/>
                              <w:jc w:val="center"/>
                              <w:textAlignment w:val="baseline"/>
                              <w:rPr>
                                <w:rFonts w:ascii="Verdana" w:eastAsia="Verdana" w:hAnsi="Verdana" w:cs="Verdana"/>
                                <w:b/>
                                <w:bCs/>
                                <w:color w:val="000000"/>
                                <w:kern w:val="24"/>
                                <w:sz w:val="18"/>
                                <w:szCs w:val="18"/>
                                <w:lang w:val="en-US"/>
                              </w:rPr>
                            </w:pPr>
                            <w:r w:rsidRPr="007C1CD8">
                              <w:rPr>
                                <w:rFonts w:ascii="Arial" w:eastAsia="Verdana" w:hAnsi="Arial" w:cs="Arial"/>
                                <w:b/>
                                <w:bCs/>
                                <w:color w:val="000000"/>
                                <w:kern w:val="24"/>
                                <w:sz w:val="20"/>
                                <w:szCs w:val="20"/>
                                <w:lang w:val="en-US"/>
                              </w:rPr>
                              <w:t>4.31</w:t>
                            </w:r>
                            <w:r w:rsidR="00C556F0" w:rsidRPr="007C1CD8">
                              <w:rPr>
                                <w:rFonts w:ascii="Arial" w:eastAsia="Verdana" w:hAnsi="Arial" w:cs="Arial"/>
                                <w:b/>
                                <w:bCs/>
                                <w:color w:val="000000"/>
                                <w:kern w:val="24"/>
                                <w:sz w:val="20"/>
                                <w:szCs w:val="20"/>
                                <w:lang w:val="en-US"/>
                              </w:rPr>
                              <w:t>% By Volume</w:t>
                            </w:r>
                          </w:p>
                        </w:txbxContent>
                      </wps:txbx>
                      <wps:bodyPr rtlCol="0" anchor="ctr">
                        <a:noAutofit/>
                      </wps:bodyPr>
                    </wps:wsp>
                  </a:graphicData>
                </a:graphic>
                <wp14:sizeRelV relativeFrom="margin">
                  <wp14:pctHeight>0</wp14:pctHeight>
                </wp14:sizeRelV>
              </wp:anchor>
            </w:drawing>
          </mc:Choice>
          <mc:Fallback>
            <w:pict>
              <v:rect w14:anchorId="65557FA0" id="_x0000_s1110" style="position:absolute;margin-left:344.05pt;margin-top:209.25pt;width:130pt;height:73.6pt;z-index:251708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" filled="f" stroked="f" strokeweight="1pt">
                <v:textbox>
                  <w:txbxContent>
                    <w:p w14:paraId="403880D7" w14:textId="77777777" w:rsidR="00C556F0" w:rsidRPr="007C1CD8" w:rsidRDefault="00C556F0" w:rsidP="00C556F0">
                      <w:pPr>
                        <w:spacing w:line="360" w:lineRule="auto"/>
                        <w:jc w:val="center"/>
                        <w:textAlignment w:val="baseline"/>
                        <w:rPr>
                          <w:rFonts w:ascii="Arial" w:eastAsia="Verdana" w:hAnsi="Arial" w:cs="Arial"/>
                          <w:b/>
                          <w:bCs/>
                          <w:color w:val="000000"/>
                          <w:kern w:val="24"/>
                          <w:sz w:val="20"/>
                          <w:szCs w:val="20"/>
                          <w:lang w:val="en-US"/>
                        </w:rPr>
                      </w:pPr>
                      <w:r w:rsidRPr="007C1CD8">
                        <w:rPr>
                          <w:rFonts w:ascii="Arial" w:eastAsia="Verdana" w:hAnsi="Arial" w:cs="Arial"/>
                          <w:b/>
                          <w:bCs/>
                          <w:color w:val="000000"/>
                          <w:kern w:val="24"/>
                          <w:sz w:val="20"/>
                          <w:szCs w:val="20"/>
                          <w:lang w:val="en-US"/>
                        </w:rPr>
                        <w:t>2021E-2030F</w:t>
                      </w:r>
                    </w:p>
                    <w:p w14:paraId="52B38A60" w14:textId="77777777" w:rsidR="00C556F0" w:rsidRPr="007C1CD8" w:rsidRDefault="00C556F0" w:rsidP="00C556F0">
                      <w:pPr>
                        <w:spacing w:line="360" w:lineRule="auto"/>
                        <w:jc w:val="center"/>
                        <w:textAlignment w:val="baseline"/>
                        <w:rPr>
                          <w:rFonts w:ascii="Arial" w:eastAsia="Verdana" w:hAnsi="Arial" w:cs="Arial"/>
                          <w:b/>
                          <w:bCs/>
                          <w:color w:val="000000"/>
                          <w:kern w:val="24"/>
                          <w:sz w:val="20"/>
                          <w:szCs w:val="20"/>
                          <w:lang w:val="en-US"/>
                        </w:rPr>
                      </w:pPr>
                      <w:r w:rsidRPr="007C1CD8">
                        <w:rPr>
                          <w:rFonts w:ascii="Arial" w:eastAsia="Verdana" w:hAnsi="Arial" w:cs="Arial"/>
                          <w:b/>
                          <w:bCs/>
                          <w:color w:val="000000"/>
                          <w:kern w:val="24"/>
                          <w:sz w:val="20"/>
                          <w:szCs w:val="20"/>
                          <w:lang w:val="en-US"/>
                        </w:rPr>
                        <w:t xml:space="preserve">CAGR </w:t>
                      </w:r>
                    </w:p>
                    <w:p w14:paraId="4CD06FA6" w14:textId="0C6D0675" w:rsidR="00C556F0" w:rsidRDefault="003723C4" w:rsidP="007C1CD8">
                      <w:pPr>
                        <w:spacing w:line="360" w:lineRule="auto"/>
                        <w:jc w:val="center"/>
                        <w:textAlignment w:val="baseline"/>
                        <w:rPr>
                          <w:rFonts w:ascii="Verdana" w:eastAsia="Verdana" w:hAnsi="Verdana" w:cs="Verdana"/>
                          <w:b/>
                          <w:bCs/>
                          <w:color w:val="000000"/>
                          <w:kern w:val="24"/>
                          <w:sz w:val="18"/>
                          <w:szCs w:val="18"/>
                          <w:lang w:val="en-US"/>
                        </w:rPr>
                      </w:pPr>
                      <w:r w:rsidRPr="007C1CD8">
                        <w:rPr>
                          <w:rFonts w:ascii="Arial" w:eastAsia="Verdana" w:hAnsi="Arial" w:cs="Arial"/>
                          <w:b/>
                          <w:bCs/>
                          <w:color w:val="000000"/>
                          <w:kern w:val="24"/>
                          <w:sz w:val="20"/>
                          <w:szCs w:val="20"/>
                          <w:lang w:val="en-US"/>
                        </w:rPr>
                        <w:t>4.31</w:t>
                      </w:r>
                      <w:r w:rsidR="00C556F0" w:rsidRPr="007C1CD8">
                        <w:rPr>
                          <w:rFonts w:ascii="Arial" w:eastAsia="Verdana" w:hAnsi="Arial" w:cs="Arial"/>
                          <w:b/>
                          <w:bCs/>
                          <w:color w:val="000000"/>
                          <w:kern w:val="24"/>
                          <w:sz w:val="20"/>
                          <w:szCs w:val="20"/>
                          <w:lang w:val="en-US"/>
                        </w:rPr>
                        <w:t>% By Volume</w:t>
                      </w:r>
                    </w:p>
                  </w:txbxContent>
                </v:textbox>
              </v:rect>
            </w:pict>
          </mc:Fallback>
        </mc:AlternateContent>
      </w:r>
      <w:r w:rsidR="00447C32" w:rsidRPr="002B5730">
        <w:rPr>
          <w:noProof/>
          <w:color w:val="000000" w:themeColor="text1"/>
        </w:rPr>
        <mc:AlternateContent>
          <mc:Choice Requires="wps">
            <w:drawing>
              <wp:anchor distT="0" distB="0" distL="114300" distR="114300" simplePos="0" relativeHeight="251707392" behindDoc="0" locked="0" layoutInCell="1" allowOverlap="1" wp14:anchorId="6939EB68" wp14:editId="6AC4AD77">
                <wp:simplePos x="0" y="0"/>
                <wp:positionH relativeFrom="column">
                  <wp:posOffset>575310</wp:posOffset>
                </wp:positionH>
                <wp:positionV relativeFrom="paragraph">
                  <wp:posOffset>2616200</wp:posOffset>
                </wp:positionV>
                <wp:extent cx="1651000" cy="934720"/>
                <wp:effectExtent l="0" t="0" r="0" b="0"/>
                <wp:wrapNone/>
                <wp:docPr id="49" name="Rectangle 33"/>
                <wp:cNvGraphicFramePr/>
                <a:graphic xmlns:a="http://schemas.openxmlformats.org/drawingml/2006/main">
                  <a:graphicData uri="http://schemas.microsoft.com/office/word/2010/wordprocessingShape">
                    <wps:wsp>
                      <wps:cNvSpPr/>
                      <wps:spPr>
                        <a:xfrm>
                          <a:off x="0" y="0"/>
                          <a:ext cx="1651000" cy="93472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7FF79746" w14:textId="77777777" w:rsidR="00C556F0" w:rsidRPr="007C1CD8" w:rsidRDefault="00C556F0" w:rsidP="00C556F0">
                            <w:pPr>
                              <w:spacing w:line="360" w:lineRule="auto"/>
                              <w:jc w:val="center"/>
                              <w:textAlignment w:val="baseline"/>
                              <w:rPr>
                                <w:rFonts w:ascii="Arial" w:eastAsia="Verdana" w:hAnsi="Arial" w:cs="Arial"/>
                                <w:b/>
                                <w:bCs/>
                                <w:color w:val="000000"/>
                                <w:kern w:val="24"/>
                                <w:sz w:val="20"/>
                                <w:szCs w:val="20"/>
                                <w:lang w:val="en-US"/>
                              </w:rPr>
                            </w:pPr>
                            <w:r w:rsidRPr="007C1CD8">
                              <w:rPr>
                                <w:rFonts w:ascii="Arial" w:eastAsia="Verdana" w:hAnsi="Arial" w:cs="Arial"/>
                                <w:b/>
                                <w:bCs/>
                                <w:color w:val="000000"/>
                                <w:kern w:val="24"/>
                                <w:sz w:val="20"/>
                                <w:szCs w:val="20"/>
                                <w:lang w:val="en-US"/>
                              </w:rPr>
                              <w:t>2015-2020</w:t>
                            </w:r>
                          </w:p>
                          <w:p w14:paraId="587352C9" w14:textId="77777777" w:rsidR="00C556F0" w:rsidRPr="007C1CD8" w:rsidRDefault="00C556F0" w:rsidP="00C556F0">
                            <w:pPr>
                              <w:spacing w:line="360" w:lineRule="auto"/>
                              <w:jc w:val="center"/>
                              <w:textAlignment w:val="baseline"/>
                              <w:rPr>
                                <w:rFonts w:ascii="Arial" w:eastAsia="Verdana" w:hAnsi="Arial" w:cs="Arial"/>
                                <w:b/>
                                <w:bCs/>
                                <w:color w:val="000000"/>
                                <w:kern w:val="24"/>
                                <w:sz w:val="20"/>
                                <w:szCs w:val="20"/>
                                <w:lang w:val="en-US"/>
                              </w:rPr>
                            </w:pPr>
                            <w:r w:rsidRPr="007C1CD8">
                              <w:rPr>
                                <w:rFonts w:ascii="Arial" w:eastAsia="Verdana" w:hAnsi="Arial" w:cs="Arial"/>
                                <w:b/>
                                <w:bCs/>
                                <w:color w:val="000000"/>
                                <w:kern w:val="24"/>
                                <w:sz w:val="20"/>
                                <w:szCs w:val="20"/>
                                <w:lang w:val="en-US"/>
                              </w:rPr>
                              <w:t xml:space="preserve">CAGR </w:t>
                            </w:r>
                          </w:p>
                          <w:p w14:paraId="5B3BDAAF" w14:textId="77777777" w:rsidR="00C556F0" w:rsidRPr="007C1CD8" w:rsidRDefault="00C556F0" w:rsidP="00C556F0">
                            <w:pPr>
                              <w:spacing w:line="360" w:lineRule="auto"/>
                              <w:jc w:val="center"/>
                              <w:rPr>
                                <w:rFonts w:ascii="Arial" w:eastAsia="Verdana" w:hAnsi="Arial" w:cs="Arial"/>
                                <w:b/>
                                <w:bCs/>
                                <w:color w:val="000000"/>
                                <w:kern w:val="24"/>
                                <w:sz w:val="20"/>
                                <w:szCs w:val="20"/>
                                <w:lang w:val="en-US"/>
                              </w:rPr>
                            </w:pPr>
                            <w:r w:rsidRPr="007C1CD8">
                              <w:rPr>
                                <w:rFonts w:ascii="Arial" w:eastAsia="Verdana" w:hAnsi="Arial" w:cs="Arial"/>
                                <w:b/>
                                <w:bCs/>
                                <w:color w:val="000000"/>
                                <w:kern w:val="24"/>
                                <w:sz w:val="20"/>
                                <w:szCs w:val="20"/>
                                <w:lang w:val="en-US"/>
                              </w:rPr>
                              <w:t>0.67% By Volume</w:t>
                            </w:r>
                          </w:p>
                        </w:txbxContent>
                      </wps:txbx>
                      <wps:bodyPr rtlCol="0" anchor="ctr">
                        <a:noAutofit/>
                      </wps:bodyPr>
                    </wps:wsp>
                  </a:graphicData>
                </a:graphic>
                <wp14:sizeRelV relativeFrom="margin">
                  <wp14:pctHeight>0</wp14:pctHeight>
                </wp14:sizeRelV>
              </wp:anchor>
            </w:drawing>
          </mc:Choice>
          <mc:Fallback>
            <w:pict>
              <v:rect w14:anchorId="6939EB68" id="_x0000_s1111" style="position:absolute;margin-left:45.3pt;margin-top:206pt;width:130pt;height:73.6pt;z-index:251707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" filled="f" stroked="f" strokeweight="1pt">
                <v:textbox>
                  <w:txbxContent>
                    <w:p w14:paraId="7FF79746" w14:textId="77777777" w:rsidR="00C556F0" w:rsidRPr="007C1CD8" w:rsidRDefault="00C556F0" w:rsidP="00C556F0">
                      <w:pPr>
                        <w:spacing w:line="360" w:lineRule="auto"/>
                        <w:jc w:val="center"/>
                        <w:textAlignment w:val="baseline"/>
                        <w:rPr>
                          <w:rFonts w:ascii="Arial" w:eastAsia="Verdana" w:hAnsi="Arial" w:cs="Arial"/>
                          <w:b/>
                          <w:bCs/>
                          <w:color w:val="000000"/>
                          <w:kern w:val="24"/>
                          <w:sz w:val="20"/>
                          <w:szCs w:val="20"/>
                          <w:lang w:val="en-US"/>
                        </w:rPr>
                      </w:pPr>
                      <w:r w:rsidRPr="007C1CD8">
                        <w:rPr>
                          <w:rFonts w:ascii="Arial" w:eastAsia="Verdana" w:hAnsi="Arial" w:cs="Arial"/>
                          <w:b/>
                          <w:bCs/>
                          <w:color w:val="000000"/>
                          <w:kern w:val="24"/>
                          <w:sz w:val="20"/>
                          <w:szCs w:val="20"/>
                          <w:lang w:val="en-US"/>
                        </w:rPr>
                        <w:t>2015-2020</w:t>
                      </w:r>
                    </w:p>
                    <w:p w14:paraId="587352C9" w14:textId="77777777" w:rsidR="00C556F0" w:rsidRPr="007C1CD8" w:rsidRDefault="00C556F0" w:rsidP="00C556F0">
                      <w:pPr>
                        <w:spacing w:line="360" w:lineRule="auto"/>
                        <w:jc w:val="center"/>
                        <w:textAlignment w:val="baseline"/>
                        <w:rPr>
                          <w:rFonts w:ascii="Arial" w:eastAsia="Verdana" w:hAnsi="Arial" w:cs="Arial"/>
                          <w:b/>
                          <w:bCs/>
                          <w:color w:val="000000"/>
                          <w:kern w:val="24"/>
                          <w:sz w:val="20"/>
                          <w:szCs w:val="20"/>
                          <w:lang w:val="en-US"/>
                        </w:rPr>
                      </w:pPr>
                      <w:r w:rsidRPr="007C1CD8">
                        <w:rPr>
                          <w:rFonts w:ascii="Arial" w:eastAsia="Verdana" w:hAnsi="Arial" w:cs="Arial"/>
                          <w:b/>
                          <w:bCs/>
                          <w:color w:val="000000"/>
                          <w:kern w:val="24"/>
                          <w:sz w:val="20"/>
                          <w:szCs w:val="20"/>
                          <w:lang w:val="en-US"/>
                        </w:rPr>
                        <w:t xml:space="preserve">CAGR </w:t>
                      </w:r>
                    </w:p>
                    <w:p w14:paraId="5B3BDAAF" w14:textId="77777777" w:rsidR="00C556F0" w:rsidRPr="007C1CD8" w:rsidRDefault="00C556F0" w:rsidP="00C556F0">
                      <w:pPr>
                        <w:spacing w:line="360" w:lineRule="auto"/>
                        <w:jc w:val="center"/>
                        <w:rPr>
                          <w:rFonts w:ascii="Arial" w:eastAsia="Verdana" w:hAnsi="Arial" w:cs="Arial"/>
                          <w:b/>
                          <w:bCs/>
                          <w:color w:val="000000"/>
                          <w:kern w:val="24"/>
                          <w:sz w:val="20"/>
                          <w:szCs w:val="20"/>
                          <w:lang w:val="en-US"/>
                        </w:rPr>
                      </w:pPr>
                      <w:r w:rsidRPr="007C1CD8">
                        <w:rPr>
                          <w:rFonts w:ascii="Arial" w:eastAsia="Verdana" w:hAnsi="Arial" w:cs="Arial"/>
                          <w:b/>
                          <w:bCs/>
                          <w:color w:val="000000"/>
                          <w:kern w:val="24"/>
                          <w:sz w:val="20"/>
                          <w:szCs w:val="20"/>
                          <w:lang w:val="en-US"/>
                        </w:rPr>
                        <w:t>0.67% By Volume</w:t>
                      </w:r>
                    </w:p>
                  </w:txbxContent>
                </v:textbox>
              </v:rect>
            </w:pict>
          </mc:Fallback>
        </mc:AlternateContent>
      </w:r>
      <w:r w:rsidR="00C556F0" w:rsidRPr="002B5730">
        <w:rPr>
          <w:noProof/>
          <w:color w:val="000000" w:themeColor="text1"/>
        </w:rPr>
        <w:drawing>
          <wp:inline distT="0" distB="0" distL="0" distR="0" wp14:anchorId="27A356F6" wp14:editId="17F71C5A">
            <wp:extent cx="6515100" cy="3383915"/>
            <wp:effectExtent l="0" t="0" r="0" b="6985"/>
            <wp:docPr id="46" name="Chart 46">
              <a:extLst xmlns:a="http://schemas.openxmlformats.org/drawingml/2006/main">
                <a:ext uri="{FF2B5EF4-FFF2-40B4-BE49-F238E27FC236}">
                  <a16:creationId xmlns:a16="http://schemas.microsoft.com/office/drawing/2014/main" id="{F7D8D6AF-5B16-49B0-85F3-AE66370D15F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14:paraId="1D73064C" w14:textId="77777777" w:rsidR="00653B9A" w:rsidRDefault="00653B9A" w:rsidP="002B5C26">
      <w:pPr>
        <w:jc w:val="both"/>
        <w:rPr>
          <w:rFonts w:ascii="Arial" w:hAnsi="Arial" w:cs="Arial"/>
          <w:b/>
          <w:bCs/>
          <w:color w:val="000000" w:themeColor="text1"/>
          <w:sz w:val="24"/>
          <w:szCs w:val="24"/>
        </w:rPr>
      </w:pPr>
    </w:p>
    <w:p w14:paraId="0B9367AF" w14:textId="4232796D" w:rsidR="00653B9A" w:rsidRPr="00672393" w:rsidRDefault="00672393" w:rsidP="00672393">
      <w:pPr>
        <w:spacing w:line="360" w:lineRule="auto"/>
        <w:jc w:val="both"/>
        <w:rPr>
          <w:rFonts w:ascii="Arial" w:hAnsi="Arial" w:cs="Arial"/>
          <w:color w:val="000000" w:themeColor="text1"/>
          <w:sz w:val="24"/>
          <w:szCs w:val="24"/>
        </w:rPr>
      </w:pPr>
      <w:r w:rsidRPr="00672393">
        <w:rPr>
          <w:rFonts w:ascii="Arial" w:hAnsi="Arial" w:cs="Arial"/>
          <w:color w:val="000000" w:themeColor="text1"/>
          <w:sz w:val="24"/>
          <w:szCs w:val="24"/>
        </w:rPr>
        <w:lastRenderedPageBreak/>
        <w:t xml:space="preserve">The South American vinyl ester market grew at an average CAGR of 0.67% in terms of volume during the period 2015-2020 and is forecasted to grow at CAGR of 4.31% by 2030 owing to the increasing infrastructural development, increasing demand of manufacturing corrosion-resistant materials and growing demand of using </w:t>
      </w:r>
      <w:r w:rsidR="00CD321F" w:rsidRPr="00672393">
        <w:rPr>
          <w:rFonts w:ascii="Arial" w:hAnsi="Arial" w:cs="Arial"/>
          <w:color w:val="000000" w:themeColor="text1"/>
          <w:sz w:val="24"/>
          <w:szCs w:val="24"/>
        </w:rPr>
        <w:t>fibre</w:t>
      </w:r>
      <w:r w:rsidRPr="00672393">
        <w:rPr>
          <w:rFonts w:ascii="Arial" w:hAnsi="Arial" w:cs="Arial"/>
          <w:color w:val="000000" w:themeColor="text1"/>
          <w:sz w:val="24"/>
          <w:szCs w:val="24"/>
        </w:rPr>
        <w:t xml:space="preserve"> reinforced plastics for tanks and vessels.</w:t>
      </w:r>
    </w:p>
    <w:p w14:paraId="42C97057" w14:textId="76C6A888" w:rsidR="00653B9A" w:rsidRDefault="00653B9A" w:rsidP="002B5C26">
      <w:pPr>
        <w:jc w:val="both"/>
        <w:rPr>
          <w:rFonts w:ascii="Arial" w:hAnsi="Arial" w:cs="Arial"/>
          <w:b/>
          <w:bCs/>
          <w:color w:val="000000" w:themeColor="text1"/>
          <w:sz w:val="24"/>
          <w:szCs w:val="24"/>
        </w:rPr>
      </w:pPr>
      <w:r w:rsidRPr="002B5C26">
        <w:rPr>
          <w:rFonts w:ascii="Arial" w:hAnsi="Arial" w:cs="Arial"/>
          <w:noProof/>
          <w:color w:val="000000" w:themeColor="text1"/>
          <w:sz w:val="24"/>
          <w:szCs w:val="24"/>
        </w:rPr>
        <mc:AlternateContent>
          <mc:Choice Requires="wps">
            <w:drawing>
              <wp:anchor distT="45720" distB="45720" distL="114300" distR="114300" simplePos="0" relativeHeight="252536832" behindDoc="0" locked="0" layoutInCell="1" allowOverlap="1" wp14:anchorId="710B8CE4" wp14:editId="482C2638">
                <wp:simplePos x="0" y="0"/>
                <wp:positionH relativeFrom="column">
                  <wp:posOffset>-96520</wp:posOffset>
                </wp:positionH>
                <wp:positionV relativeFrom="paragraph">
                  <wp:posOffset>393700</wp:posOffset>
                </wp:positionV>
                <wp:extent cx="6638290" cy="1958975"/>
                <wp:effectExtent l="76200" t="57150" r="86360" b="117475"/>
                <wp:wrapSquare wrapText="bothSides"/>
                <wp:docPr id="21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38290" cy="1958975"/>
                        </a:xfrm>
                        <a:prstGeom prst="rect">
                          <a:avLst/>
                        </a:prstGeom>
                        <a:ln>
                          <a:noFill/>
                          <a:headEnd/>
                          <a:tailEnd/>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wps:spPr>
                      <wps:style>
                        <a:lnRef idx="0">
                          <a:schemeClr val="accent2"/>
                        </a:lnRef>
                        <a:fillRef idx="3">
                          <a:schemeClr val="accent2"/>
                        </a:fillRef>
                        <a:effectRef idx="3">
                          <a:schemeClr val="accent2"/>
                        </a:effectRef>
                        <a:fontRef idx="minor">
                          <a:schemeClr val="lt1"/>
                        </a:fontRef>
                      </wps:style>
                      <wps:txbx>
                        <w:txbxContent>
                          <w:p w14:paraId="3017D9BC" w14:textId="77777777" w:rsidR="00BF7D58" w:rsidRPr="00BF7D58" w:rsidRDefault="00BF7D58" w:rsidP="00F14E20">
                            <w:pPr>
                              <w:pStyle w:val="ListParagraph"/>
                              <w:numPr>
                                <w:ilvl w:val="0"/>
                                <w:numId w:val="10"/>
                              </w:numPr>
                              <w:spacing w:line="360" w:lineRule="auto"/>
                              <w:jc w:val="both"/>
                              <w:rPr>
                                <w:color w:val="000000" w:themeColor="text1"/>
                                <w:sz w:val="24"/>
                                <w:szCs w:val="24"/>
                              </w:rPr>
                            </w:pPr>
                            <w:r w:rsidRPr="00BF7D58">
                              <w:rPr>
                                <w:color w:val="000000" w:themeColor="text1"/>
                                <w:sz w:val="24"/>
                                <w:szCs w:val="24"/>
                              </w:rPr>
                              <w:t xml:space="preserve">This increase in demand is led by strong demand growth in fiber reinforced plastics (FRP), marine components and wind energy sector. </w:t>
                            </w:r>
                          </w:p>
                          <w:p w14:paraId="5715A685" w14:textId="77777777" w:rsidR="00BF7D58" w:rsidRPr="00BF7D58" w:rsidRDefault="00BF7D58" w:rsidP="00F14E20">
                            <w:pPr>
                              <w:pStyle w:val="ListParagraph"/>
                              <w:numPr>
                                <w:ilvl w:val="0"/>
                                <w:numId w:val="10"/>
                              </w:numPr>
                              <w:spacing w:line="360" w:lineRule="auto"/>
                              <w:jc w:val="both"/>
                              <w:rPr>
                                <w:color w:val="000000" w:themeColor="text1"/>
                                <w:sz w:val="24"/>
                                <w:szCs w:val="24"/>
                              </w:rPr>
                            </w:pPr>
                            <w:r w:rsidRPr="00BF7D58">
                              <w:rPr>
                                <w:color w:val="000000" w:themeColor="text1"/>
                                <w:sz w:val="24"/>
                                <w:szCs w:val="24"/>
                              </w:rPr>
                              <w:t xml:space="preserve">Rising industrialization and urbanization have also contributed to the rising demand of the product in the region. </w:t>
                            </w:r>
                          </w:p>
                          <w:p w14:paraId="7B93385B" w14:textId="75158ED6" w:rsidR="00BF7D58" w:rsidRPr="00BF7D58" w:rsidRDefault="00BF7D58" w:rsidP="00F14E20">
                            <w:pPr>
                              <w:pStyle w:val="ListParagraph"/>
                              <w:numPr>
                                <w:ilvl w:val="0"/>
                                <w:numId w:val="10"/>
                              </w:numPr>
                              <w:spacing w:line="360" w:lineRule="auto"/>
                              <w:jc w:val="both"/>
                              <w:rPr>
                                <w:color w:val="000000" w:themeColor="text1"/>
                                <w:sz w:val="24"/>
                                <w:szCs w:val="24"/>
                              </w:rPr>
                            </w:pPr>
                            <w:r w:rsidRPr="00BF7D58">
                              <w:rPr>
                                <w:color w:val="000000" w:themeColor="text1"/>
                                <w:sz w:val="24"/>
                                <w:szCs w:val="24"/>
                              </w:rPr>
                              <w:t xml:space="preserve">The increase in demand in industrial applications where it is used as a lining system for water treatment, air pollution, chemical processing and mineral processing providing resistance from corrosion stimulated the market of vinyl ester resin in the region. </w:t>
                            </w:r>
                          </w:p>
                          <w:p w14:paraId="5C77464C" w14:textId="0B5A470E" w:rsidR="00BF7D58" w:rsidRDefault="00BF7D58"/>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0B8CE4" id="_x0000_s1112" type="#_x0000_t202" style="position:absolute;left:0;text-align:left;margin-left:-7.6pt;margin-top:31pt;width:522.7pt;height:154.25pt;z-index:2525368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" fillcolor="#ee853d [3029]" stroked="f">
                <v:fill color2="#ec7a2d [3173]" rotate="t" colors="0 #f18c55;.5 #f67b28;1 #e56b17" focus="100%" type="gradient">
                  <o:fill v:ext="view" type="gradientUnscaled"/>
                </v:fill>
                <v:shadow on="t" color="black" opacity="20971f" offset="0,2.2pt"/>
                <v:textbox>
                  <w:txbxContent>
                    <w:p w14:paraId="3017D9BC" w14:textId="77777777" w:rsidR="00BF7D58" w:rsidRPr="00BF7D58" w:rsidRDefault="00BF7D58" w:rsidP="00F14E20">
                      <w:pPr>
                        <w:pStyle w:val="ListParagraph"/>
                        <w:numPr>
                          <w:ilvl w:val="0"/>
                          <w:numId w:val="10"/>
                        </w:numPr>
                        <w:spacing w:line="360" w:lineRule="auto"/>
                        <w:jc w:val="both"/>
                        <w:rPr>
                          <w:color w:val="000000" w:themeColor="text1"/>
                          <w:sz w:val="24"/>
                          <w:szCs w:val="24"/>
                        </w:rPr>
                      </w:pPr>
                      <w:r w:rsidRPr="00BF7D58">
                        <w:rPr>
                          <w:color w:val="000000" w:themeColor="text1"/>
                          <w:sz w:val="24"/>
                          <w:szCs w:val="24"/>
                        </w:rPr>
                        <w:t xml:space="preserve">This increase in demand is led by strong demand growth in fiber reinforced plastics (FRP), marine components and wind energy sector. </w:t>
                      </w:r>
                    </w:p>
                    <w:p w14:paraId="5715A685" w14:textId="77777777" w:rsidR="00BF7D58" w:rsidRPr="00BF7D58" w:rsidRDefault="00BF7D58" w:rsidP="00F14E20">
                      <w:pPr>
                        <w:pStyle w:val="ListParagraph"/>
                        <w:numPr>
                          <w:ilvl w:val="0"/>
                          <w:numId w:val="10"/>
                        </w:numPr>
                        <w:spacing w:line="360" w:lineRule="auto"/>
                        <w:jc w:val="both"/>
                        <w:rPr>
                          <w:color w:val="000000" w:themeColor="text1"/>
                          <w:sz w:val="24"/>
                          <w:szCs w:val="24"/>
                        </w:rPr>
                      </w:pPr>
                      <w:r w:rsidRPr="00BF7D58">
                        <w:rPr>
                          <w:color w:val="000000" w:themeColor="text1"/>
                          <w:sz w:val="24"/>
                          <w:szCs w:val="24"/>
                        </w:rPr>
                        <w:t xml:space="preserve">Rising industrialization and urbanization have also contributed to the rising demand of the product in the region. </w:t>
                      </w:r>
                    </w:p>
                    <w:p w14:paraId="7B93385B" w14:textId="75158ED6" w:rsidR="00BF7D58" w:rsidRPr="00BF7D58" w:rsidRDefault="00BF7D58" w:rsidP="00F14E20">
                      <w:pPr>
                        <w:pStyle w:val="ListParagraph"/>
                        <w:numPr>
                          <w:ilvl w:val="0"/>
                          <w:numId w:val="10"/>
                        </w:numPr>
                        <w:spacing w:line="360" w:lineRule="auto"/>
                        <w:jc w:val="both"/>
                        <w:rPr>
                          <w:color w:val="000000" w:themeColor="text1"/>
                          <w:sz w:val="24"/>
                          <w:szCs w:val="24"/>
                        </w:rPr>
                      </w:pPr>
                      <w:r w:rsidRPr="00BF7D58">
                        <w:rPr>
                          <w:color w:val="000000" w:themeColor="text1"/>
                          <w:sz w:val="24"/>
                          <w:szCs w:val="24"/>
                        </w:rPr>
                        <w:t xml:space="preserve">The increase in demand in industrial applications where it is used as a lining system for water treatment, air pollution, chemical processing and mineral processing providing resistance from corrosion stimulated the market of vinyl ester resin in the region. </w:t>
                      </w:r>
                    </w:p>
                    <w:p w14:paraId="5C77464C" w14:textId="0B5A470E" w:rsidR="00BF7D58" w:rsidRDefault="00BF7D58"/>
                  </w:txbxContent>
                </v:textbox>
                <w10:wrap type="square"/>
              </v:shape>
            </w:pict>
          </mc:Fallback>
        </mc:AlternateContent>
      </w:r>
    </w:p>
    <w:p w14:paraId="0277F4F2" w14:textId="1B0E05A4" w:rsidR="00653B9A" w:rsidRDefault="00653B9A" w:rsidP="002B5C26">
      <w:pPr>
        <w:jc w:val="both"/>
        <w:rPr>
          <w:rFonts w:ascii="Arial" w:hAnsi="Arial" w:cs="Arial"/>
          <w:b/>
          <w:bCs/>
          <w:color w:val="000000" w:themeColor="text1"/>
          <w:sz w:val="24"/>
          <w:szCs w:val="24"/>
        </w:rPr>
      </w:pPr>
    </w:p>
    <w:p w14:paraId="4A0D9215" w14:textId="710D417A" w:rsidR="00653B9A" w:rsidRDefault="00653B9A" w:rsidP="002B5C26">
      <w:pPr>
        <w:jc w:val="both"/>
        <w:rPr>
          <w:rFonts w:ascii="Arial" w:hAnsi="Arial" w:cs="Arial"/>
          <w:b/>
          <w:bCs/>
          <w:color w:val="000000" w:themeColor="text1"/>
          <w:sz w:val="24"/>
          <w:szCs w:val="24"/>
        </w:rPr>
      </w:pPr>
    </w:p>
    <w:p w14:paraId="67C9CBCC" w14:textId="7E72DFE5" w:rsidR="00653B9A" w:rsidRDefault="00653B9A" w:rsidP="002B5C26">
      <w:pPr>
        <w:jc w:val="both"/>
        <w:rPr>
          <w:rFonts w:ascii="Arial" w:hAnsi="Arial" w:cs="Arial"/>
          <w:b/>
          <w:bCs/>
          <w:color w:val="000000" w:themeColor="text1"/>
          <w:sz w:val="24"/>
          <w:szCs w:val="24"/>
        </w:rPr>
      </w:pPr>
    </w:p>
    <w:p w14:paraId="2BA5B738" w14:textId="77363CC7" w:rsidR="003B1BF5" w:rsidRPr="002B5C26" w:rsidRDefault="002B5C26" w:rsidP="002B5C26">
      <w:pPr>
        <w:jc w:val="both"/>
        <w:rPr>
          <w:rFonts w:ascii="Arial" w:hAnsi="Arial" w:cs="Arial"/>
          <w:color w:val="000000" w:themeColor="text1"/>
          <w:sz w:val="24"/>
          <w:szCs w:val="24"/>
        </w:rPr>
      </w:pPr>
      <w:r w:rsidRPr="002B5C26">
        <w:rPr>
          <w:rFonts w:ascii="Arial" w:hAnsi="Arial" w:cs="Arial"/>
          <w:b/>
          <w:bCs/>
          <w:color w:val="000000" w:themeColor="text1"/>
          <w:sz w:val="24"/>
          <w:szCs w:val="24"/>
        </w:rPr>
        <w:t xml:space="preserve">Brazil Renewable Energy Production Percentage Share, By types of </w:t>
      </w:r>
      <w:r w:rsidR="006D4425" w:rsidRPr="002B5C26">
        <w:rPr>
          <w:rFonts w:ascii="Arial" w:hAnsi="Arial" w:cs="Arial"/>
          <w:b/>
          <w:bCs/>
          <w:color w:val="000000" w:themeColor="text1"/>
          <w:sz w:val="24"/>
          <w:szCs w:val="24"/>
        </w:rPr>
        <w:t>Sources</w:t>
      </w:r>
      <w:r w:rsidRPr="002B5C26">
        <w:rPr>
          <w:rFonts w:ascii="Arial" w:hAnsi="Arial" w:cs="Arial"/>
          <w:b/>
          <w:bCs/>
          <w:color w:val="000000" w:themeColor="text1"/>
          <w:sz w:val="24"/>
          <w:szCs w:val="24"/>
        </w:rPr>
        <w:t xml:space="preserve"> in 2020.</w:t>
      </w:r>
    </w:p>
    <w:p w14:paraId="50053D3E" w14:textId="2268D6FE" w:rsidR="003B1BF5" w:rsidRDefault="00545715">
      <w:pPr>
        <w:rPr>
          <w:color w:val="000000" w:themeColor="text1"/>
        </w:rPr>
      </w:pPr>
      <w:r w:rsidRPr="00545715">
        <w:rPr>
          <w:noProof/>
          <w:color w:val="000000" w:themeColor="text1"/>
        </w:rPr>
        <w:drawing>
          <wp:inline distT="0" distB="0" distL="0" distR="0" wp14:anchorId="65E439F3" wp14:editId="0E7938AA">
            <wp:extent cx="6457950" cy="3438525"/>
            <wp:effectExtent l="0" t="0" r="0" b="0"/>
            <wp:docPr id="2226" name="Chart 2226">
              <a:extLst xmlns:a="http://schemas.openxmlformats.org/drawingml/2006/main">
                <a:ext uri="{FF2B5EF4-FFF2-40B4-BE49-F238E27FC236}">
                  <a16:creationId xmlns:a16="http://schemas.microsoft.com/office/drawing/2014/main" id="{2AE15F28-3452-4499-85E5-ACAEFC2BAB2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p w14:paraId="58E62FF7" w14:textId="5CFA851A" w:rsidR="00545715" w:rsidRDefault="00545715">
      <w:pPr>
        <w:rPr>
          <w:color w:val="000000" w:themeColor="text1"/>
        </w:rPr>
      </w:pPr>
    </w:p>
    <w:p w14:paraId="51E512C4" w14:textId="3E1C4588" w:rsidR="003B1BF5" w:rsidRDefault="003B1BF5">
      <w:pPr>
        <w:rPr>
          <w:color w:val="000000" w:themeColor="text1"/>
        </w:rPr>
      </w:pPr>
    </w:p>
    <w:p w14:paraId="0F716EB5" w14:textId="0FDB2538" w:rsidR="00555BDB" w:rsidRPr="0061645E" w:rsidRDefault="00555BDB" w:rsidP="00555BDB">
      <w:pPr>
        <w:rPr>
          <w:rFonts w:ascii="Arial" w:hAnsi="Arial" w:cs="Arial"/>
          <w:b/>
          <w:bCs/>
          <w:sz w:val="24"/>
          <w:szCs w:val="24"/>
        </w:rPr>
      </w:pPr>
      <w:r w:rsidRPr="0061645E">
        <w:rPr>
          <w:rFonts w:ascii="Arial" w:hAnsi="Arial" w:cs="Arial"/>
          <w:b/>
          <w:bCs/>
          <w:sz w:val="24"/>
          <w:szCs w:val="24"/>
        </w:rPr>
        <w:t>3.2.5.2. Operating Efficiency</w:t>
      </w:r>
    </w:p>
    <w:p w14:paraId="680370CE" w14:textId="20106878" w:rsidR="00E077DA" w:rsidRPr="0061645E" w:rsidRDefault="00E077DA">
      <w:pPr>
        <w:rPr>
          <w:rFonts w:ascii="Arial" w:hAnsi="Arial" w:cs="Arial"/>
          <w:b/>
          <w:bCs/>
          <w:sz w:val="24"/>
          <w:szCs w:val="24"/>
        </w:rPr>
      </w:pPr>
    </w:p>
    <w:p w14:paraId="04442896" w14:textId="5AD5019F" w:rsidR="00555BDB" w:rsidRPr="0061645E" w:rsidRDefault="00555BDB" w:rsidP="0061645E">
      <w:pPr>
        <w:rPr>
          <w:rFonts w:ascii="Arial" w:hAnsi="Arial" w:cs="Arial"/>
          <w:b/>
          <w:bCs/>
          <w:sz w:val="24"/>
          <w:szCs w:val="24"/>
        </w:rPr>
      </w:pPr>
      <w:r w:rsidRPr="0061645E">
        <w:rPr>
          <w:rFonts w:ascii="Arial" w:hAnsi="Arial" w:cs="Arial"/>
          <w:b/>
          <w:bCs/>
          <w:sz w:val="24"/>
          <w:szCs w:val="24"/>
        </w:rPr>
        <w:t>South America Vinyl Ester Resin Operating Efficiency (Percentage), 2015-2030F</w:t>
      </w:r>
    </w:p>
    <w:p w14:paraId="31C8D9E1" w14:textId="1945C06C" w:rsidR="00E20B48" w:rsidRPr="002B5730" w:rsidRDefault="00E20B48">
      <w:pPr>
        <w:rPr>
          <w:color w:val="000000" w:themeColor="text1"/>
        </w:rPr>
      </w:pPr>
    </w:p>
    <w:p w14:paraId="71BFCF7C" w14:textId="38F023F6" w:rsidR="002A5D60" w:rsidRDefault="00687E98">
      <w:pPr>
        <w:rPr>
          <w:color w:val="000000" w:themeColor="text1"/>
        </w:rPr>
      </w:pPr>
      <w:r w:rsidRPr="002B5730">
        <w:rPr>
          <w:noProof/>
          <w:color w:val="000000" w:themeColor="text1"/>
        </w:rPr>
        <mc:AlternateContent>
          <mc:Choice Requires="wps">
            <w:drawing>
              <wp:anchor distT="0" distB="0" distL="114300" distR="114300" simplePos="0" relativeHeight="252199936" behindDoc="0" locked="0" layoutInCell="1" allowOverlap="1" wp14:anchorId="71B09740" wp14:editId="2617C6C9">
                <wp:simplePos x="0" y="0"/>
                <wp:positionH relativeFrom="column">
                  <wp:posOffset>4352925</wp:posOffset>
                </wp:positionH>
                <wp:positionV relativeFrom="paragraph">
                  <wp:posOffset>2060575</wp:posOffset>
                </wp:positionV>
                <wp:extent cx="1864360" cy="200025"/>
                <wp:effectExtent l="0" t="0" r="0" b="0"/>
                <wp:wrapNone/>
                <wp:docPr id="212" name="TextBox 4"/>
                <wp:cNvGraphicFramePr/>
                <a:graphic xmlns:a="http://schemas.openxmlformats.org/drawingml/2006/main">
                  <a:graphicData uri="http://schemas.microsoft.com/office/word/2010/wordprocessingShape">
                    <wps:wsp>
                      <wps:cNvSpPr txBox="1"/>
                      <wps:spPr>
                        <a:xfrm>
                          <a:off x="0" y="0"/>
                          <a:ext cx="1864360" cy="200025"/>
                        </a:xfrm>
                        <a:prstGeom prst="rect">
                          <a:avLst/>
                        </a:prstGeom>
                        <a:noFill/>
                      </wps:spPr>
                      <wps:txbx>
                        <w:txbxContent>
                          <w:p w14:paraId="6950CBBD" w14:textId="77777777" w:rsidR="00687E98" w:rsidRPr="00687E98" w:rsidRDefault="00687E98" w:rsidP="00687E98">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wps:txbx>
                      <wps:bodyPr wrap="square" rtlCol="0">
                        <a:spAutoFit/>
                      </wps:bodyPr>
                    </wps:wsp>
                  </a:graphicData>
                </a:graphic>
                <wp14:sizeRelH relativeFrom="margin">
                  <wp14:pctWidth>0</wp14:pctWidth>
                </wp14:sizeRelH>
              </wp:anchor>
            </w:drawing>
          </mc:Choice>
          <mc:Fallback>
            <w:pict>
              <v:shape w14:anchorId="71B09740" id="_x0000_s1113" type="#_x0000_t202" style="position:absolute;margin-left:342.75pt;margin-top:162.25pt;width:146.8pt;height:15.75pt;z-index:252199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" filled="f" stroked="f">
                <v:textbox style="mso-fit-shape-to-text:t">
                  <w:txbxContent>
                    <w:p w14:paraId="6950CBBD" w14:textId="77777777" w:rsidR="00687E98" w:rsidRPr="00687E98" w:rsidRDefault="00687E98" w:rsidP="00687E98">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v:textbox>
              </v:shape>
            </w:pict>
          </mc:Fallback>
        </mc:AlternateContent>
      </w:r>
      <w:r w:rsidR="00F112AA" w:rsidRPr="002B5730">
        <w:rPr>
          <w:noProof/>
          <w:color w:val="000000" w:themeColor="text1"/>
        </w:rPr>
        <w:drawing>
          <wp:inline distT="0" distB="0" distL="0" distR="0" wp14:anchorId="336CE2FA" wp14:editId="6883C53C">
            <wp:extent cx="6400800" cy="2228850"/>
            <wp:effectExtent l="0" t="0" r="0" b="0"/>
            <wp:docPr id="54" name="Chart 54">
              <a:extLst xmlns:a="http://schemas.openxmlformats.org/drawingml/2006/main">
                <a:ext uri="{FF2B5EF4-FFF2-40B4-BE49-F238E27FC236}">
                  <a16:creationId xmlns:a16="http://schemas.microsoft.com/office/drawing/2014/main" id="{E4EEAB80-5A48-4228-8FAC-BE9291850C9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14:paraId="2353E1E7" w14:textId="19355609" w:rsidR="003B1BF5" w:rsidRPr="00672393" w:rsidRDefault="00672393" w:rsidP="00672393">
      <w:pPr>
        <w:spacing w:line="360" w:lineRule="auto"/>
        <w:jc w:val="both"/>
        <w:rPr>
          <w:rFonts w:ascii="Arial" w:hAnsi="Arial" w:cs="Arial"/>
          <w:sz w:val="24"/>
          <w:szCs w:val="24"/>
        </w:rPr>
      </w:pPr>
      <w:r w:rsidRPr="00672393">
        <w:rPr>
          <w:rFonts w:ascii="Arial" w:hAnsi="Arial" w:cs="Arial"/>
          <w:sz w:val="24"/>
          <w:szCs w:val="24"/>
        </w:rPr>
        <w:t>There is a gradual increase in operating efficiency of all key manufacturers till 2019. The companies suffered a backlog in production efficiency rates in the year 2020 owing to the pandemic. However, as the South American market recovers to its pre pandemic levels of economic activity, the demand for vinyl ester in general is going to increase significantly showing operating efficiency of more than 70 %</w:t>
      </w:r>
    </w:p>
    <w:p w14:paraId="7D5B7AD3" w14:textId="11D13956" w:rsidR="00555BDB" w:rsidRPr="0061645E" w:rsidRDefault="00555BDB" w:rsidP="0061645E">
      <w:pPr>
        <w:spacing w:line="360" w:lineRule="auto"/>
        <w:rPr>
          <w:rFonts w:ascii="Arial" w:hAnsi="Arial" w:cs="Arial"/>
          <w:b/>
          <w:bCs/>
          <w:sz w:val="24"/>
          <w:szCs w:val="24"/>
        </w:rPr>
      </w:pPr>
      <w:r w:rsidRPr="0061645E">
        <w:rPr>
          <w:rFonts w:ascii="Arial" w:hAnsi="Arial" w:cs="Arial"/>
          <w:b/>
          <w:bCs/>
          <w:sz w:val="24"/>
          <w:szCs w:val="24"/>
        </w:rPr>
        <w:t>3.2.5.3. Demand By Application</w:t>
      </w:r>
    </w:p>
    <w:p w14:paraId="3B271871" w14:textId="3BD1C98C" w:rsidR="003D3AD1" w:rsidRPr="0061645E" w:rsidRDefault="00555BDB" w:rsidP="0061645E">
      <w:pPr>
        <w:spacing w:line="360" w:lineRule="auto"/>
        <w:rPr>
          <w:rFonts w:ascii="Arial" w:hAnsi="Arial" w:cs="Arial"/>
          <w:b/>
          <w:bCs/>
          <w:sz w:val="24"/>
          <w:szCs w:val="24"/>
        </w:rPr>
      </w:pPr>
      <w:r w:rsidRPr="0061645E">
        <w:rPr>
          <w:rFonts w:ascii="Arial" w:hAnsi="Arial" w:cs="Arial"/>
          <w:b/>
          <w:bCs/>
          <w:sz w:val="24"/>
          <w:szCs w:val="24"/>
        </w:rPr>
        <w:t>South America Vinyl Ester Resin Demand, By Application, By Volume</w:t>
      </w:r>
      <w:r w:rsidR="007C5B32">
        <w:rPr>
          <w:rFonts w:ascii="Arial" w:hAnsi="Arial" w:cs="Arial"/>
          <w:b/>
          <w:bCs/>
          <w:sz w:val="24"/>
          <w:szCs w:val="24"/>
        </w:rPr>
        <w:t xml:space="preserve"> (000’ Tonnes)</w:t>
      </w:r>
      <w:r w:rsidR="00B36DA0">
        <w:rPr>
          <w:rFonts w:ascii="Arial" w:hAnsi="Arial" w:cs="Arial"/>
          <w:b/>
          <w:bCs/>
          <w:sz w:val="24"/>
          <w:szCs w:val="24"/>
        </w:rPr>
        <w:t xml:space="preserve"> (%)</w:t>
      </w:r>
      <w:r w:rsidRPr="0061645E">
        <w:rPr>
          <w:rFonts w:ascii="Arial" w:hAnsi="Arial" w:cs="Arial"/>
          <w:b/>
          <w:bCs/>
          <w:sz w:val="24"/>
          <w:szCs w:val="24"/>
        </w:rPr>
        <w:t>, 2015–2030F</w:t>
      </w:r>
    </w:p>
    <w:p w14:paraId="49CC2287" w14:textId="236FB0AA" w:rsidR="003D3AD1" w:rsidRPr="002B5730" w:rsidRDefault="00672393">
      <w:pPr>
        <w:rPr>
          <w:color w:val="000000" w:themeColor="text1"/>
        </w:rPr>
      </w:pPr>
      <w:r w:rsidRPr="002B5730">
        <w:rPr>
          <w:b/>
          <w:noProof/>
          <w:color w:val="000000" w:themeColor="text1"/>
        </w:rPr>
        <mc:AlternateContent>
          <mc:Choice Requires="wps">
            <w:drawing>
              <wp:anchor distT="0" distB="0" distL="114300" distR="114300" simplePos="0" relativeHeight="252020736" behindDoc="0" locked="0" layoutInCell="1" allowOverlap="1" wp14:anchorId="0ECB9DCC" wp14:editId="181E9D63">
                <wp:simplePos x="0" y="0"/>
                <wp:positionH relativeFrom="margin">
                  <wp:posOffset>2876550</wp:posOffset>
                </wp:positionH>
                <wp:positionV relativeFrom="paragraph">
                  <wp:posOffset>2399665</wp:posOffset>
                </wp:positionV>
                <wp:extent cx="3345180" cy="476250"/>
                <wp:effectExtent l="0" t="0" r="0" b="0"/>
                <wp:wrapNone/>
                <wp:docPr id="253" name="TextBox 4"/>
                <wp:cNvGraphicFramePr/>
                <a:graphic xmlns:a="http://schemas.openxmlformats.org/drawingml/2006/main">
                  <a:graphicData uri="http://schemas.microsoft.com/office/word/2010/wordprocessingShape">
                    <wps:wsp>
                      <wps:cNvSpPr txBox="1"/>
                      <wps:spPr>
                        <a:xfrm>
                          <a:off x="0" y="0"/>
                          <a:ext cx="3345180" cy="476250"/>
                        </a:xfrm>
                        <a:prstGeom prst="rect">
                          <a:avLst/>
                        </a:prstGeom>
                        <a:noFill/>
                      </wps:spPr>
                      <wps:txbx>
                        <w:txbxContent>
                          <w:p w14:paraId="3473B3EE" w14:textId="77777777" w:rsidR="0062149D" w:rsidRPr="003D3AD1" w:rsidRDefault="0062149D" w:rsidP="0062149D">
                            <w:pPr>
                              <w:jc w:val="right"/>
                              <w:textAlignment w:val="baseline"/>
                              <w:rPr>
                                <w:rFonts w:ascii="Verdana" w:eastAsia="Verdana" w:hAnsi="Verdana" w:cs="Verdana"/>
                                <w:i/>
                                <w:iCs/>
                                <w:color w:val="000000" w:themeColor="text1"/>
                                <w:kern w:val="24"/>
                                <w:sz w:val="12"/>
                                <w:szCs w:val="12"/>
                              </w:rPr>
                            </w:pPr>
                            <w:r w:rsidRPr="003D3AD1">
                              <w:rPr>
                                <w:rFonts w:ascii="Verdana" w:eastAsia="Verdana" w:hAnsi="Verdana" w:cs="Verdana"/>
                                <w:i/>
                                <w:iCs/>
                                <w:color w:val="000000" w:themeColor="text1"/>
                                <w:kern w:val="24"/>
                                <w:sz w:val="12"/>
                                <w:szCs w:val="12"/>
                              </w:rPr>
                              <w:t xml:space="preserve">Others </w:t>
                            </w:r>
                            <w:r w:rsidRPr="00547E79">
                              <w:rPr>
                                <w:rFonts w:ascii="Verdana" w:eastAsia="Verdana" w:hAnsi="Verdana" w:cs="Verdana"/>
                                <w:i/>
                                <w:iCs/>
                                <w:color w:val="000000" w:themeColor="text1"/>
                                <w:kern w:val="24"/>
                                <w:sz w:val="12"/>
                                <w:szCs w:val="12"/>
                              </w:rPr>
                              <w:t>include Défense</w:t>
                            </w:r>
                            <w:r w:rsidRPr="003D3AD1">
                              <w:rPr>
                                <w:rFonts w:ascii="Verdana" w:eastAsia="Verdana" w:hAnsi="Verdana" w:cs="Verdana"/>
                                <w:i/>
                                <w:iCs/>
                                <w:color w:val="000000" w:themeColor="text1"/>
                                <w:kern w:val="24"/>
                                <w:sz w:val="12"/>
                                <w:szCs w:val="12"/>
                              </w:rPr>
                              <w:t>, Aerospace, Electrical and electronics etc.</w:t>
                            </w:r>
                          </w:p>
                          <w:p w14:paraId="55CA82C2" w14:textId="77777777" w:rsidR="0062149D" w:rsidRPr="003D3AD1" w:rsidRDefault="0062149D" w:rsidP="0062149D">
                            <w:pPr>
                              <w:jc w:val="right"/>
                              <w:textAlignment w:val="baseline"/>
                              <w:rPr>
                                <w:rFonts w:ascii="Verdana" w:eastAsia="Verdana" w:hAnsi="Verdana" w:cs="Verdana"/>
                                <w:i/>
                                <w:iCs/>
                                <w:color w:val="000000" w:themeColor="text1"/>
                                <w:kern w:val="24"/>
                                <w:sz w:val="12"/>
                                <w:szCs w:val="12"/>
                              </w:rPr>
                            </w:pPr>
                            <w:r w:rsidRPr="003D3AD1">
                              <w:rPr>
                                <w:rFonts w:ascii="Verdana" w:eastAsia="Verdana" w:hAnsi="Verdana" w:cs="Verdana"/>
                                <w:i/>
                                <w:iCs/>
                                <w:color w:val="000000" w:themeColor="text1"/>
                                <w:kern w:val="24"/>
                                <w:sz w:val="12"/>
                                <w:szCs w:val="12"/>
                              </w:rPr>
                              <w:t>Source: TechSci Research</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0ECB9DCC" id="_x0000_s1114" type="#_x0000_t202" style="position:absolute;margin-left:226.5pt;margin-top:188.95pt;width:263.4pt;height:37.5pt;z-index:252020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" filled="f" stroked="f">
                <v:textbox>
                  <w:txbxContent>
                    <w:p w14:paraId="3473B3EE" w14:textId="77777777" w:rsidR="0062149D" w:rsidRPr="003D3AD1" w:rsidRDefault="0062149D" w:rsidP="0062149D">
                      <w:pPr>
                        <w:jc w:val="right"/>
                        <w:textAlignment w:val="baseline"/>
                        <w:rPr>
                          <w:rFonts w:ascii="Verdana" w:eastAsia="Verdana" w:hAnsi="Verdana" w:cs="Verdana"/>
                          <w:i/>
                          <w:iCs/>
                          <w:color w:val="000000" w:themeColor="text1"/>
                          <w:kern w:val="24"/>
                          <w:sz w:val="12"/>
                          <w:szCs w:val="12"/>
                        </w:rPr>
                      </w:pPr>
                      <w:r w:rsidRPr="003D3AD1">
                        <w:rPr>
                          <w:rFonts w:ascii="Verdana" w:eastAsia="Verdana" w:hAnsi="Verdana" w:cs="Verdana"/>
                          <w:i/>
                          <w:iCs/>
                          <w:color w:val="000000" w:themeColor="text1"/>
                          <w:kern w:val="24"/>
                          <w:sz w:val="12"/>
                          <w:szCs w:val="12"/>
                        </w:rPr>
                        <w:t xml:space="preserve">Others </w:t>
                      </w:r>
                      <w:r w:rsidRPr="00547E79">
                        <w:rPr>
                          <w:rFonts w:ascii="Verdana" w:eastAsia="Verdana" w:hAnsi="Verdana" w:cs="Verdana"/>
                          <w:i/>
                          <w:iCs/>
                          <w:color w:val="000000" w:themeColor="text1"/>
                          <w:kern w:val="24"/>
                          <w:sz w:val="12"/>
                          <w:szCs w:val="12"/>
                        </w:rPr>
                        <w:t>include Défense</w:t>
                      </w:r>
                      <w:r w:rsidRPr="003D3AD1">
                        <w:rPr>
                          <w:rFonts w:ascii="Verdana" w:eastAsia="Verdana" w:hAnsi="Verdana" w:cs="Verdana"/>
                          <w:i/>
                          <w:iCs/>
                          <w:color w:val="000000" w:themeColor="text1"/>
                          <w:kern w:val="24"/>
                          <w:sz w:val="12"/>
                          <w:szCs w:val="12"/>
                        </w:rPr>
                        <w:t>, Aerospace, Electrical and electronics etc.</w:t>
                      </w:r>
                    </w:p>
                    <w:p w14:paraId="55CA82C2" w14:textId="77777777" w:rsidR="0062149D" w:rsidRPr="003D3AD1" w:rsidRDefault="0062149D" w:rsidP="0062149D">
                      <w:pPr>
                        <w:jc w:val="right"/>
                        <w:textAlignment w:val="baseline"/>
                        <w:rPr>
                          <w:rFonts w:ascii="Verdana" w:eastAsia="Verdana" w:hAnsi="Verdana" w:cs="Verdana"/>
                          <w:i/>
                          <w:iCs/>
                          <w:color w:val="000000" w:themeColor="text1"/>
                          <w:kern w:val="24"/>
                          <w:sz w:val="12"/>
                          <w:szCs w:val="12"/>
                        </w:rPr>
                      </w:pPr>
                      <w:r w:rsidRPr="003D3AD1">
                        <w:rPr>
                          <w:rFonts w:ascii="Verdana" w:eastAsia="Verdana" w:hAnsi="Verdana" w:cs="Verdana"/>
                          <w:i/>
                          <w:iCs/>
                          <w:color w:val="000000" w:themeColor="text1"/>
                          <w:kern w:val="24"/>
                          <w:sz w:val="12"/>
                          <w:szCs w:val="12"/>
                        </w:rPr>
                        <w:t>Source: TechSci Research</w:t>
                      </w:r>
                    </w:p>
                  </w:txbxContent>
                </v:textbox>
                <w10:wrap anchorx="margin"/>
              </v:shape>
            </w:pict>
          </mc:Fallback>
        </mc:AlternateContent>
      </w:r>
      <w:r w:rsidR="001039EA" w:rsidRPr="002B5730">
        <w:rPr>
          <w:noProof/>
          <w:color w:val="000000" w:themeColor="text1"/>
        </w:rPr>
        <w:drawing>
          <wp:inline distT="0" distB="0" distL="0" distR="0" wp14:anchorId="0B0ED8D7" wp14:editId="503B707E">
            <wp:extent cx="6457950" cy="2533650"/>
            <wp:effectExtent l="0" t="0" r="0" b="0"/>
            <wp:docPr id="65" name="Chart 65">
              <a:extLst xmlns:a="http://schemas.openxmlformats.org/drawingml/2006/main">
                <a:ext uri="{FF2B5EF4-FFF2-40B4-BE49-F238E27FC236}">
                  <a16:creationId xmlns:a16="http://schemas.microsoft.com/office/drawing/2014/main" id="{66BACE3C-E79D-45F2-88D0-8C3F427D974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tbl>
      <w:tblPr>
        <w:tblW w:w="10243" w:type="dxa"/>
        <w:tblInd w:w="-185" w:type="dxa"/>
        <w:tblLook w:val="04A0" w:firstRow="1" w:lastRow="0" w:firstColumn="1" w:lastColumn="0" w:noHBand="0" w:noVBand="1"/>
      </w:tblPr>
      <w:tblGrid>
        <w:gridCol w:w="1961"/>
        <w:gridCol w:w="859"/>
        <w:gridCol w:w="859"/>
        <w:gridCol w:w="859"/>
        <w:gridCol w:w="860"/>
        <w:gridCol w:w="981"/>
        <w:gridCol w:w="976"/>
        <w:gridCol w:w="976"/>
        <w:gridCol w:w="976"/>
        <w:gridCol w:w="936"/>
      </w:tblGrid>
      <w:tr w:rsidR="008D1421" w:rsidRPr="008D1421" w14:paraId="6CB129A4" w14:textId="77777777" w:rsidTr="008D1421">
        <w:trPr>
          <w:trHeight w:val="262"/>
        </w:trPr>
        <w:tc>
          <w:tcPr>
            <w:tcW w:w="1961" w:type="dxa"/>
            <w:tcBorders>
              <w:top w:val="single" w:sz="4" w:space="0" w:color="auto"/>
              <w:left w:val="single" w:sz="4" w:space="0" w:color="auto"/>
              <w:bottom w:val="single" w:sz="4" w:space="0" w:color="auto"/>
              <w:right w:val="single" w:sz="4" w:space="0" w:color="auto"/>
            </w:tcBorders>
            <w:shd w:val="clear" w:color="auto" w:fill="C00000"/>
            <w:noWrap/>
            <w:vAlign w:val="center"/>
            <w:hideMark/>
          </w:tcPr>
          <w:p w14:paraId="0CEA1B69" w14:textId="0ED93B82" w:rsidR="008D1421" w:rsidRPr="008D1421" w:rsidRDefault="008D1421" w:rsidP="00BF252C">
            <w:pPr>
              <w:spacing w:after="0" w:line="240" w:lineRule="auto"/>
              <w:jc w:val="center"/>
              <w:rPr>
                <w:rFonts w:ascii="Arial" w:eastAsia="Times New Roman" w:hAnsi="Arial" w:cs="Arial"/>
                <w:b/>
                <w:bCs/>
                <w:color w:val="FFFFFF" w:themeColor="background1"/>
                <w:sz w:val="20"/>
                <w:szCs w:val="20"/>
                <w:lang w:val="en-US"/>
              </w:rPr>
            </w:pPr>
            <w:r w:rsidRPr="008D1421">
              <w:rPr>
                <w:rFonts w:ascii="Arial" w:eastAsia="Times New Roman" w:hAnsi="Arial" w:cs="Arial"/>
                <w:b/>
                <w:bCs/>
                <w:color w:val="FFFFFF" w:themeColor="background1"/>
                <w:sz w:val="20"/>
                <w:szCs w:val="20"/>
                <w:lang w:val="en-US"/>
              </w:rPr>
              <w:lastRenderedPageBreak/>
              <w:t>Demand by Application</w:t>
            </w:r>
            <w:r w:rsidR="007C5B32">
              <w:rPr>
                <w:rFonts w:ascii="Arial" w:eastAsia="Times New Roman" w:hAnsi="Arial" w:cs="Arial"/>
                <w:b/>
                <w:bCs/>
                <w:color w:val="FFFFFF" w:themeColor="background1"/>
                <w:sz w:val="20"/>
                <w:szCs w:val="20"/>
                <w:lang w:val="en-US"/>
              </w:rPr>
              <w:t xml:space="preserve"> </w:t>
            </w:r>
          </w:p>
        </w:tc>
        <w:tc>
          <w:tcPr>
            <w:tcW w:w="859" w:type="dxa"/>
            <w:tcBorders>
              <w:top w:val="single" w:sz="4" w:space="0" w:color="auto"/>
              <w:left w:val="nil"/>
              <w:bottom w:val="single" w:sz="4" w:space="0" w:color="auto"/>
              <w:right w:val="single" w:sz="4" w:space="0" w:color="auto"/>
            </w:tcBorders>
            <w:shd w:val="clear" w:color="auto" w:fill="C00000"/>
            <w:noWrap/>
            <w:vAlign w:val="center"/>
            <w:hideMark/>
          </w:tcPr>
          <w:p w14:paraId="0C2A5361" w14:textId="77777777" w:rsidR="008D1421" w:rsidRPr="008D1421" w:rsidRDefault="008D1421" w:rsidP="00BF252C">
            <w:pPr>
              <w:spacing w:after="0" w:line="480" w:lineRule="auto"/>
              <w:jc w:val="center"/>
              <w:rPr>
                <w:rFonts w:ascii="Arial" w:eastAsia="Times New Roman" w:hAnsi="Arial" w:cs="Arial"/>
                <w:b/>
                <w:bCs/>
                <w:color w:val="FFFFFF" w:themeColor="background1"/>
                <w:sz w:val="20"/>
                <w:szCs w:val="20"/>
                <w:lang w:val="en-US"/>
              </w:rPr>
            </w:pPr>
            <w:r w:rsidRPr="008D1421">
              <w:rPr>
                <w:rFonts w:ascii="Arial" w:eastAsia="Times New Roman" w:hAnsi="Arial" w:cs="Arial"/>
                <w:b/>
                <w:bCs/>
                <w:color w:val="FFFFFF" w:themeColor="background1"/>
                <w:sz w:val="20"/>
                <w:szCs w:val="20"/>
                <w:lang w:val="en-US"/>
              </w:rPr>
              <w:t>2015</w:t>
            </w:r>
          </w:p>
        </w:tc>
        <w:tc>
          <w:tcPr>
            <w:tcW w:w="859" w:type="dxa"/>
            <w:tcBorders>
              <w:top w:val="single" w:sz="4" w:space="0" w:color="auto"/>
              <w:left w:val="nil"/>
              <w:bottom w:val="single" w:sz="4" w:space="0" w:color="auto"/>
              <w:right w:val="single" w:sz="4" w:space="0" w:color="auto"/>
            </w:tcBorders>
            <w:shd w:val="clear" w:color="auto" w:fill="C00000"/>
            <w:noWrap/>
            <w:vAlign w:val="center"/>
            <w:hideMark/>
          </w:tcPr>
          <w:p w14:paraId="4ECD679C" w14:textId="77777777" w:rsidR="008D1421" w:rsidRPr="008D1421" w:rsidRDefault="008D1421" w:rsidP="00BF252C">
            <w:pPr>
              <w:spacing w:after="0" w:line="480" w:lineRule="auto"/>
              <w:jc w:val="center"/>
              <w:rPr>
                <w:rFonts w:ascii="Arial" w:eastAsia="Times New Roman" w:hAnsi="Arial" w:cs="Arial"/>
                <w:b/>
                <w:bCs/>
                <w:color w:val="FFFFFF" w:themeColor="background1"/>
                <w:sz w:val="20"/>
                <w:szCs w:val="20"/>
                <w:lang w:val="en-US"/>
              </w:rPr>
            </w:pPr>
            <w:r w:rsidRPr="008D1421">
              <w:rPr>
                <w:rFonts w:ascii="Arial" w:eastAsia="Times New Roman" w:hAnsi="Arial" w:cs="Arial"/>
                <w:b/>
                <w:bCs/>
                <w:color w:val="FFFFFF" w:themeColor="background1"/>
                <w:sz w:val="20"/>
                <w:szCs w:val="20"/>
                <w:lang w:val="en-US"/>
              </w:rPr>
              <w:t>2016</w:t>
            </w:r>
          </w:p>
        </w:tc>
        <w:tc>
          <w:tcPr>
            <w:tcW w:w="859" w:type="dxa"/>
            <w:tcBorders>
              <w:top w:val="single" w:sz="4" w:space="0" w:color="auto"/>
              <w:left w:val="nil"/>
              <w:bottom w:val="single" w:sz="4" w:space="0" w:color="auto"/>
              <w:right w:val="single" w:sz="4" w:space="0" w:color="auto"/>
            </w:tcBorders>
            <w:shd w:val="clear" w:color="auto" w:fill="C00000"/>
            <w:noWrap/>
            <w:vAlign w:val="bottom"/>
            <w:hideMark/>
          </w:tcPr>
          <w:p w14:paraId="390CAE6E" w14:textId="77777777" w:rsidR="008D1421" w:rsidRPr="008D1421" w:rsidRDefault="008D1421" w:rsidP="00BF252C">
            <w:pPr>
              <w:spacing w:after="0" w:line="480" w:lineRule="auto"/>
              <w:jc w:val="center"/>
              <w:rPr>
                <w:rFonts w:ascii="Arial" w:eastAsia="Times New Roman" w:hAnsi="Arial" w:cs="Arial"/>
                <w:b/>
                <w:bCs/>
                <w:color w:val="FFFFFF" w:themeColor="background1"/>
                <w:sz w:val="20"/>
                <w:szCs w:val="20"/>
                <w:lang w:val="en-US"/>
              </w:rPr>
            </w:pPr>
            <w:r w:rsidRPr="008D1421">
              <w:rPr>
                <w:rFonts w:ascii="Arial" w:eastAsia="Times New Roman" w:hAnsi="Arial" w:cs="Arial"/>
                <w:b/>
                <w:bCs/>
                <w:color w:val="FFFFFF" w:themeColor="background1"/>
                <w:sz w:val="20"/>
                <w:szCs w:val="20"/>
                <w:lang w:val="en-US"/>
              </w:rPr>
              <w:t>2017</w:t>
            </w:r>
          </w:p>
        </w:tc>
        <w:tc>
          <w:tcPr>
            <w:tcW w:w="860" w:type="dxa"/>
            <w:tcBorders>
              <w:top w:val="single" w:sz="4" w:space="0" w:color="auto"/>
              <w:left w:val="nil"/>
              <w:bottom w:val="single" w:sz="4" w:space="0" w:color="auto"/>
              <w:right w:val="single" w:sz="4" w:space="0" w:color="auto"/>
            </w:tcBorders>
            <w:shd w:val="clear" w:color="auto" w:fill="C00000"/>
            <w:noWrap/>
            <w:vAlign w:val="bottom"/>
            <w:hideMark/>
          </w:tcPr>
          <w:p w14:paraId="368C74DF" w14:textId="77777777" w:rsidR="008D1421" w:rsidRPr="008D1421" w:rsidRDefault="008D1421" w:rsidP="00BF252C">
            <w:pPr>
              <w:spacing w:after="0" w:line="480" w:lineRule="auto"/>
              <w:jc w:val="center"/>
              <w:rPr>
                <w:rFonts w:ascii="Arial" w:eastAsia="Times New Roman" w:hAnsi="Arial" w:cs="Arial"/>
                <w:b/>
                <w:bCs/>
                <w:color w:val="FFFFFF" w:themeColor="background1"/>
                <w:sz w:val="20"/>
                <w:szCs w:val="20"/>
                <w:lang w:val="en-US"/>
              </w:rPr>
            </w:pPr>
            <w:r w:rsidRPr="008D1421">
              <w:rPr>
                <w:rFonts w:ascii="Arial" w:eastAsia="Times New Roman" w:hAnsi="Arial" w:cs="Arial"/>
                <w:b/>
                <w:bCs/>
                <w:color w:val="FFFFFF" w:themeColor="background1"/>
                <w:sz w:val="20"/>
                <w:szCs w:val="20"/>
                <w:lang w:val="en-US"/>
              </w:rPr>
              <w:t>2018</w:t>
            </w:r>
          </w:p>
        </w:tc>
        <w:tc>
          <w:tcPr>
            <w:tcW w:w="981" w:type="dxa"/>
            <w:tcBorders>
              <w:top w:val="single" w:sz="4" w:space="0" w:color="auto"/>
              <w:left w:val="nil"/>
              <w:bottom w:val="single" w:sz="4" w:space="0" w:color="auto"/>
              <w:right w:val="single" w:sz="4" w:space="0" w:color="auto"/>
            </w:tcBorders>
            <w:shd w:val="clear" w:color="auto" w:fill="C00000"/>
            <w:noWrap/>
            <w:vAlign w:val="bottom"/>
            <w:hideMark/>
          </w:tcPr>
          <w:p w14:paraId="456C70B8" w14:textId="77777777" w:rsidR="008D1421" w:rsidRPr="008D1421" w:rsidRDefault="008D1421" w:rsidP="00BF252C">
            <w:pPr>
              <w:spacing w:after="0" w:line="480" w:lineRule="auto"/>
              <w:jc w:val="center"/>
              <w:rPr>
                <w:rFonts w:ascii="Arial" w:eastAsia="Times New Roman" w:hAnsi="Arial" w:cs="Arial"/>
                <w:b/>
                <w:bCs/>
                <w:color w:val="FFFFFF" w:themeColor="background1"/>
                <w:sz w:val="20"/>
                <w:szCs w:val="20"/>
                <w:lang w:val="en-US"/>
              </w:rPr>
            </w:pPr>
            <w:r w:rsidRPr="008D1421">
              <w:rPr>
                <w:rFonts w:ascii="Arial" w:eastAsia="Times New Roman" w:hAnsi="Arial" w:cs="Arial"/>
                <w:b/>
                <w:bCs/>
                <w:color w:val="FFFFFF" w:themeColor="background1"/>
                <w:sz w:val="20"/>
                <w:szCs w:val="20"/>
                <w:lang w:val="en-US"/>
              </w:rPr>
              <w:t>2019</w:t>
            </w:r>
          </w:p>
        </w:tc>
        <w:tc>
          <w:tcPr>
            <w:tcW w:w="976" w:type="dxa"/>
            <w:tcBorders>
              <w:top w:val="single" w:sz="4" w:space="0" w:color="auto"/>
              <w:left w:val="nil"/>
              <w:bottom w:val="single" w:sz="4" w:space="0" w:color="auto"/>
              <w:right w:val="single" w:sz="4" w:space="0" w:color="auto"/>
            </w:tcBorders>
            <w:shd w:val="clear" w:color="auto" w:fill="C00000"/>
            <w:noWrap/>
            <w:vAlign w:val="bottom"/>
            <w:hideMark/>
          </w:tcPr>
          <w:p w14:paraId="6C2D1749" w14:textId="77777777" w:rsidR="008D1421" w:rsidRPr="008D1421" w:rsidRDefault="008D1421" w:rsidP="00BF252C">
            <w:pPr>
              <w:spacing w:after="0" w:line="480" w:lineRule="auto"/>
              <w:jc w:val="center"/>
              <w:rPr>
                <w:rFonts w:ascii="Arial" w:eastAsia="Times New Roman" w:hAnsi="Arial" w:cs="Arial"/>
                <w:b/>
                <w:bCs/>
                <w:color w:val="FFFFFF" w:themeColor="background1"/>
                <w:sz w:val="20"/>
                <w:szCs w:val="20"/>
                <w:lang w:val="en-US"/>
              </w:rPr>
            </w:pPr>
            <w:r w:rsidRPr="008D1421">
              <w:rPr>
                <w:rFonts w:ascii="Arial" w:eastAsia="Times New Roman" w:hAnsi="Arial" w:cs="Arial"/>
                <w:b/>
                <w:bCs/>
                <w:color w:val="FFFFFF" w:themeColor="background1"/>
                <w:sz w:val="20"/>
                <w:szCs w:val="20"/>
                <w:lang w:val="en-US"/>
              </w:rPr>
              <w:t>2020</w:t>
            </w:r>
          </w:p>
        </w:tc>
        <w:tc>
          <w:tcPr>
            <w:tcW w:w="976" w:type="dxa"/>
            <w:tcBorders>
              <w:top w:val="single" w:sz="4" w:space="0" w:color="auto"/>
              <w:left w:val="nil"/>
              <w:bottom w:val="single" w:sz="4" w:space="0" w:color="auto"/>
              <w:right w:val="single" w:sz="4" w:space="0" w:color="auto"/>
            </w:tcBorders>
            <w:shd w:val="clear" w:color="auto" w:fill="C00000"/>
            <w:noWrap/>
            <w:vAlign w:val="bottom"/>
            <w:hideMark/>
          </w:tcPr>
          <w:p w14:paraId="18E3408F" w14:textId="77777777" w:rsidR="008D1421" w:rsidRPr="008D1421" w:rsidRDefault="008D1421" w:rsidP="00BF252C">
            <w:pPr>
              <w:spacing w:after="0" w:line="480" w:lineRule="auto"/>
              <w:jc w:val="center"/>
              <w:rPr>
                <w:rFonts w:ascii="Arial" w:eastAsia="Times New Roman" w:hAnsi="Arial" w:cs="Arial"/>
                <w:b/>
                <w:bCs/>
                <w:color w:val="FFFFFF" w:themeColor="background1"/>
                <w:sz w:val="20"/>
                <w:szCs w:val="20"/>
                <w:lang w:val="en-US"/>
              </w:rPr>
            </w:pPr>
            <w:r w:rsidRPr="008D1421">
              <w:rPr>
                <w:rFonts w:ascii="Arial" w:eastAsia="Times New Roman" w:hAnsi="Arial" w:cs="Arial"/>
                <w:b/>
                <w:bCs/>
                <w:color w:val="FFFFFF" w:themeColor="background1"/>
                <w:sz w:val="20"/>
                <w:szCs w:val="20"/>
                <w:lang w:val="en-US"/>
              </w:rPr>
              <w:t>2021E</w:t>
            </w:r>
          </w:p>
        </w:tc>
        <w:tc>
          <w:tcPr>
            <w:tcW w:w="976" w:type="dxa"/>
            <w:tcBorders>
              <w:top w:val="single" w:sz="4" w:space="0" w:color="auto"/>
              <w:left w:val="nil"/>
              <w:bottom w:val="single" w:sz="4" w:space="0" w:color="auto"/>
              <w:right w:val="single" w:sz="4" w:space="0" w:color="auto"/>
            </w:tcBorders>
            <w:shd w:val="clear" w:color="auto" w:fill="C00000"/>
            <w:noWrap/>
            <w:vAlign w:val="bottom"/>
            <w:hideMark/>
          </w:tcPr>
          <w:p w14:paraId="3BF7D629" w14:textId="77777777" w:rsidR="008D1421" w:rsidRPr="008D1421" w:rsidRDefault="008D1421" w:rsidP="00BF252C">
            <w:pPr>
              <w:spacing w:after="0" w:line="480" w:lineRule="auto"/>
              <w:jc w:val="center"/>
              <w:rPr>
                <w:rFonts w:ascii="Arial" w:eastAsia="Times New Roman" w:hAnsi="Arial" w:cs="Arial"/>
                <w:b/>
                <w:bCs/>
                <w:color w:val="FFFFFF" w:themeColor="background1"/>
                <w:sz w:val="20"/>
                <w:szCs w:val="20"/>
                <w:lang w:val="en-US"/>
              </w:rPr>
            </w:pPr>
            <w:r w:rsidRPr="008D1421">
              <w:rPr>
                <w:rFonts w:ascii="Arial" w:eastAsia="Times New Roman" w:hAnsi="Arial" w:cs="Arial"/>
                <w:b/>
                <w:bCs/>
                <w:color w:val="FFFFFF" w:themeColor="background1"/>
                <w:sz w:val="20"/>
                <w:szCs w:val="20"/>
                <w:lang w:val="en-US"/>
              </w:rPr>
              <w:t>2025F</w:t>
            </w:r>
          </w:p>
        </w:tc>
        <w:tc>
          <w:tcPr>
            <w:tcW w:w="936" w:type="dxa"/>
            <w:tcBorders>
              <w:top w:val="single" w:sz="4" w:space="0" w:color="auto"/>
              <w:left w:val="single" w:sz="4" w:space="0" w:color="auto"/>
              <w:bottom w:val="single" w:sz="4" w:space="0" w:color="auto"/>
              <w:right w:val="single" w:sz="4" w:space="0" w:color="auto"/>
            </w:tcBorders>
            <w:shd w:val="clear" w:color="auto" w:fill="C00000"/>
            <w:noWrap/>
            <w:vAlign w:val="bottom"/>
            <w:hideMark/>
          </w:tcPr>
          <w:p w14:paraId="5891CEA3" w14:textId="77777777" w:rsidR="008D1421" w:rsidRPr="008D1421" w:rsidRDefault="008D1421" w:rsidP="00BF252C">
            <w:pPr>
              <w:spacing w:after="0" w:line="480" w:lineRule="auto"/>
              <w:jc w:val="center"/>
              <w:rPr>
                <w:rFonts w:ascii="Arial" w:eastAsia="Times New Roman" w:hAnsi="Arial" w:cs="Arial"/>
                <w:b/>
                <w:bCs/>
                <w:color w:val="FFFFFF" w:themeColor="background1"/>
                <w:sz w:val="20"/>
                <w:szCs w:val="20"/>
                <w:lang w:val="en-US"/>
              </w:rPr>
            </w:pPr>
            <w:r w:rsidRPr="008D1421">
              <w:rPr>
                <w:rFonts w:ascii="Arial" w:eastAsia="Times New Roman" w:hAnsi="Arial" w:cs="Arial"/>
                <w:b/>
                <w:bCs/>
                <w:color w:val="FFFFFF" w:themeColor="background1"/>
                <w:sz w:val="20"/>
                <w:szCs w:val="20"/>
                <w:lang w:val="en-US"/>
              </w:rPr>
              <w:t>2030F</w:t>
            </w:r>
          </w:p>
        </w:tc>
      </w:tr>
      <w:tr w:rsidR="00195C31" w:rsidRPr="008D1421" w14:paraId="4751FDEF" w14:textId="77777777" w:rsidTr="00AF59DD">
        <w:trPr>
          <w:trHeight w:val="309"/>
        </w:trPr>
        <w:tc>
          <w:tcPr>
            <w:tcW w:w="1961" w:type="dxa"/>
            <w:tcBorders>
              <w:top w:val="nil"/>
              <w:left w:val="single" w:sz="4" w:space="0" w:color="auto"/>
              <w:bottom w:val="single" w:sz="4" w:space="0" w:color="auto"/>
              <w:right w:val="single" w:sz="4" w:space="0" w:color="auto"/>
            </w:tcBorders>
            <w:shd w:val="clear" w:color="000000" w:fill="FFFFFF"/>
            <w:noWrap/>
            <w:vAlign w:val="bottom"/>
            <w:hideMark/>
          </w:tcPr>
          <w:p w14:paraId="63975E07" w14:textId="77777777" w:rsidR="00195C31" w:rsidRPr="008D1421" w:rsidRDefault="00195C31" w:rsidP="00195C31">
            <w:pPr>
              <w:spacing w:after="0" w:line="240" w:lineRule="auto"/>
              <w:rPr>
                <w:rFonts w:ascii="Arial" w:eastAsia="Times New Roman" w:hAnsi="Arial" w:cs="Arial"/>
                <w:color w:val="000000"/>
                <w:sz w:val="20"/>
                <w:szCs w:val="20"/>
                <w:lang w:val="en-US"/>
              </w:rPr>
            </w:pPr>
            <w:r w:rsidRPr="008D1421">
              <w:rPr>
                <w:rFonts w:ascii="Arial" w:hAnsi="Arial" w:cs="Arial"/>
                <w:color w:val="000000"/>
                <w:sz w:val="20"/>
                <w:szCs w:val="20"/>
              </w:rPr>
              <w:t>Pipes &amp; Tanks</w:t>
            </w:r>
          </w:p>
        </w:tc>
        <w:tc>
          <w:tcPr>
            <w:tcW w:w="859" w:type="dxa"/>
            <w:tcBorders>
              <w:top w:val="nil"/>
              <w:left w:val="nil"/>
              <w:bottom w:val="single" w:sz="4" w:space="0" w:color="auto"/>
              <w:right w:val="single" w:sz="4" w:space="0" w:color="auto"/>
            </w:tcBorders>
            <w:shd w:val="clear" w:color="000000" w:fill="FFFFFF"/>
            <w:noWrap/>
            <w:vAlign w:val="center"/>
            <w:hideMark/>
          </w:tcPr>
          <w:p w14:paraId="40FF30A6" w14:textId="6DB3288A"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12</w:t>
            </w:r>
          </w:p>
        </w:tc>
        <w:tc>
          <w:tcPr>
            <w:tcW w:w="859" w:type="dxa"/>
            <w:tcBorders>
              <w:top w:val="nil"/>
              <w:left w:val="nil"/>
              <w:bottom w:val="single" w:sz="4" w:space="0" w:color="auto"/>
              <w:right w:val="single" w:sz="4" w:space="0" w:color="auto"/>
            </w:tcBorders>
            <w:shd w:val="clear" w:color="000000" w:fill="FFFFFF"/>
            <w:noWrap/>
            <w:vAlign w:val="center"/>
            <w:hideMark/>
          </w:tcPr>
          <w:p w14:paraId="18FA1EAF" w14:textId="31A1D257"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12</w:t>
            </w:r>
          </w:p>
        </w:tc>
        <w:tc>
          <w:tcPr>
            <w:tcW w:w="859" w:type="dxa"/>
            <w:tcBorders>
              <w:top w:val="nil"/>
              <w:left w:val="nil"/>
              <w:bottom w:val="single" w:sz="4" w:space="0" w:color="auto"/>
              <w:right w:val="single" w:sz="4" w:space="0" w:color="auto"/>
            </w:tcBorders>
            <w:shd w:val="clear" w:color="000000" w:fill="FFFFFF"/>
            <w:noWrap/>
            <w:vAlign w:val="center"/>
            <w:hideMark/>
          </w:tcPr>
          <w:p w14:paraId="4E77D2E6" w14:textId="69D65A01"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13</w:t>
            </w:r>
          </w:p>
        </w:tc>
        <w:tc>
          <w:tcPr>
            <w:tcW w:w="860" w:type="dxa"/>
            <w:tcBorders>
              <w:top w:val="nil"/>
              <w:left w:val="nil"/>
              <w:bottom w:val="single" w:sz="4" w:space="0" w:color="auto"/>
              <w:right w:val="single" w:sz="4" w:space="0" w:color="auto"/>
            </w:tcBorders>
            <w:shd w:val="clear" w:color="000000" w:fill="FFFFFF"/>
            <w:noWrap/>
            <w:vAlign w:val="center"/>
            <w:hideMark/>
          </w:tcPr>
          <w:p w14:paraId="65E2ABA7" w14:textId="61F2E85B"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13</w:t>
            </w:r>
          </w:p>
        </w:tc>
        <w:tc>
          <w:tcPr>
            <w:tcW w:w="981" w:type="dxa"/>
            <w:tcBorders>
              <w:top w:val="nil"/>
              <w:left w:val="nil"/>
              <w:bottom w:val="single" w:sz="4" w:space="0" w:color="auto"/>
              <w:right w:val="single" w:sz="4" w:space="0" w:color="auto"/>
            </w:tcBorders>
            <w:shd w:val="clear" w:color="000000" w:fill="FFFFFF"/>
            <w:noWrap/>
            <w:vAlign w:val="center"/>
            <w:hideMark/>
          </w:tcPr>
          <w:p w14:paraId="43E0074D" w14:textId="390B0826"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14</w:t>
            </w:r>
          </w:p>
        </w:tc>
        <w:tc>
          <w:tcPr>
            <w:tcW w:w="976" w:type="dxa"/>
            <w:tcBorders>
              <w:top w:val="nil"/>
              <w:left w:val="nil"/>
              <w:bottom w:val="single" w:sz="4" w:space="0" w:color="auto"/>
              <w:right w:val="single" w:sz="4" w:space="0" w:color="auto"/>
            </w:tcBorders>
            <w:shd w:val="clear" w:color="000000" w:fill="FFFFFF"/>
            <w:noWrap/>
            <w:vAlign w:val="center"/>
            <w:hideMark/>
          </w:tcPr>
          <w:p w14:paraId="0484E274" w14:textId="1515D525"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12</w:t>
            </w:r>
          </w:p>
        </w:tc>
        <w:tc>
          <w:tcPr>
            <w:tcW w:w="976" w:type="dxa"/>
            <w:tcBorders>
              <w:top w:val="nil"/>
              <w:left w:val="nil"/>
              <w:bottom w:val="single" w:sz="4" w:space="0" w:color="auto"/>
              <w:right w:val="single" w:sz="4" w:space="0" w:color="auto"/>
            </w:tcBorders>
            <w:shd w:val="clear" w:color="000000" w:fill="FFFFFF"/>
            <w:noWrap/>
            <w:vAlign w:val="center"/>
            <w:hideMark/>
          </w:tcPr>
          <w:p w14:paraId="78F02892" w14:textId="41469F8E"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13</w:t>
            </w:r>
          </w:p>
        </w:tc>
        <w:tc>
          <w:tcPr>
            <w:tcW w:w="976" w:type="dxa"/>
            <w:tcBorders>
              <w:top w:val="nil"/>
              <w:left w:val="nil"/>
              <w:bottom w:val="single" w:sz="4" w:space="0" w:color="auto"/>
              <w:right w:val="single" w:sz="4" w:space="0" w:color="auto"/>
            </w:tcBorders>
            <w:shd w:val="clear" w:color="000000" w:fill="FFFFFF"/>
            <w:noWrap/>
            <w:vAlign w:val="center"/>
            <w:hideMark/>
          </w:tcPr>
          <w:p w14:paraId="2344AC02" w14:textId="0C72C469"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15</w:t>
            </w:r>
          </w:p>
        </w:tc>
        <w:tc>
          <w:tcPr>
            <w:tcW w:w="936" w:type="dxa"/>
            <w:tcBorders>
              <w:top w:val="nil"/>
              <w:left w:val="nil"/>
              <w:bottom w:val="single" w:sz="4" w:space="0" w:color="auto"/>
              <w:right w:val="single" w:sz="4" w:space="0" w:color="auto"/>
            </w:tcBorders>
            <w:shd w:val="clear" w:color="000000" w:fill="FFFFFF"/>
            <w:noWrap/>
            <w:vAlign w:val="center"/>
            <w:hideMark/>
          </w:tcPr>
          <w:p w14:paraId="1D405037" w14:textId="68DFC6A6"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19</w:t>
            </w:r>
          </w:p>
        </w:tc>
      </w:tr>
      <w:tr w:rsidR="00195C31" w:rsidRPr="008D1421" w14:paraId="611D7B8E" w14:textId="77777777" w:rsidTr="00AF59DD">
        <w:trPr>
          <w:trHeight w:val="309"/>
        </w:trPr>
        <w:tc>
          <w:tcPr>
            <w:tcW w:w="1961" w:type="dxa"/>
            <w:tcBorders>
              <w:top w:val="nil"/>
              <w:left w:val="single" w:sz="4" w:space="0" w:color="auto"/>
              <w:bottom w:val="single" w:sz="4" w:space="0" w:color="auto"/>
              <w:right w:val="single" w:sz="4" w:space="0" w:color="auto"/>
            </w:tcBorders>
            <w:shd w:val="clear" w:color="000000" w:fill="FFFFFF"/>
            <w:noWrap/>
            <w:vAlign w:val="bottom"/>
            <w:hideMark/>
          </w:tcPr>
          <w:p w14:paraId="2F879D41" w14:textId="77777777" w:rsidR="00195C31" w:rsidRPr="008D1421" w:rsidRDefault="00195C31" w:rsidP="00195C31">
            <w:pPr>
              <w:spacing w:after="0" w:line="240" w:lineRule="auto"/>
              <w:rPr>
                <w:rFonts w:ascii="Arial" w:eastAsia="Times New Roman" w:hAnsi="Arial" w:cs="Arial"/>
                <w:color w:val="000000"/>
                <w:sz w:val="20"/>
                <w:szCs w:val="20"/>
                <w:lang w:val="en-US"/>
              </w:rPr>
            </w:pPr>
            <w:r w:rsidRPr="008D1421">
              <w:rPr>
                <w:rFonts w:ascii="Arial" w:hAnsi="Arial" w:cs="Arial"/>
                <w:color w:val="000000"/>
                <w:sz w:val="20"/>
                <w:szCs w:val="20"/>
              </w:rPr>
              <w:t>Marine Components</w:t>
            </w:r>
          </w:p>
        </w:tc>
        <w:tc>
          <w:tcPr>
            <w:tcW w:w="859" w:type="dxa"/>
            <w:tcBorders>
              <w:top w:val="nil"/>
              <w:left w:val="nil"/>
              <w:bottom w:val="single" w:sz="4" w:space="0" w:color="auto"/>
              <w:right w:val="single" w:sz="4" w:space="0" w:color="auto"/>
            </w:tcBorders>
            <w:shd w:val="clear" w:color="000000" w:fill="FFFFFF"/>
            <w:noWrap/>
            <w:vAlign w:val="center"/>
            <w:hideMark/>
          </w:tcPr>
          <w:p w14:paraId="00A8A1E1" w14:textId="5AFDE5B0"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3</w:t>
            </w:r>
          </w:p>
        </w:tc>
        <w:tc>
          <w:tcPr>
            <w:tcW w:w="859" w:type="dxa"/>
            <w:tcBorders>
              <w:top w:val="nil"/>
              <w:left w:val="nil"/>
              <w:bottom w:val="single" w:sz="4" w:space="0" w:color="auto"/>
              <w:right w:val="single" w:sz="4" w:space="0" w:color="auto"/>
            </w:tcBorders>
            <w:shd w:val="clear" w:color="000000" w:fill="FFFFFF"/>
            <w:noWrap/>
            <w:vAlign w:val="center"/>
            <w:hideMark/>
          </w:tcPr>
          <w:p w14:paraId="6056F15B" w14:textId="08A36D78"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3</w:t>
            </w:r>
          </w:p>
        </w:tc>
        <w:tc>
          <w:tcPr>
            <w:tcW w:w="859" w:type="dxa"/>
            <w:tcBorders>
              <w:top w:val="nil"/>
              <w:left w:val="nil"/>
              <w:bottom w:val="single" w:sz="4" w:space="0" w:color="auto"/>
              <w:right w:val="single" w:sz="4" w:space="0" w:color="auto"/>
            </w:tcBorders>
            <w:shd w:val="clear" w:color="000000" w:fill="FFFFFF"/>
            <w:noWrap/>
            <w:vAlign w:val="center"/>
            <w:hideMark/>
          </w:tcPr>
          <w:p w14:paraId="027607E1" w14:textId="473A9DBA"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4</w:t>
            </w:r>
          </w:p>
        </w:tc>
        <w:tc>
          <w:tcPr>
            <w:tcW w:w="860" w:type="dxa"/>
            <w:tcBorders>
              <w:top w:val="nil"/>
              <w:left w:val="nil"/>
              <w:bottom w:val="single" w:sz="4" w:space="0" w:color="auto"/>
              <w:right w:val="single" w:sz="4" w:space="0" w:color="auto"/>
            </w:tcBorders>
            <w:shd w:val="clear" w:color="000000" w:fill="FFFFFF"/>
            <w:noWrap/>
            <w:vAlign w:val="center"/>
            <w:hideMark/>
          </w:tcPr>
          <w:p w14:paraId="0518FD30" w14:textId="5A0CD620"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4</w:t>
            </w:r>
          </w:p>
        </w:tc>
        <w:tc>
          <w:tcPr>
            <w:tcW w:w="981" w:type="dxa"/>
            <w:tcBorders>
              <w:top w:val="nil"/>
              <w:left w:val="nil"/>
              <w:bottom w:val="single" w:sz="4" w:space="0" w:color="auto"/>
              <w:right w:val="single" w:sz="4" w:space="0" w:color="auto"/>
            </w:tcBorders>
            <w:shd w:val="clear" w:color="000000" w:fill="FFFFFF"/>
            <w:noWrap/>
            <w:vAlign w:val="center"/>
            <w:hideMark/>
          </w:tcPr>
          <w:p w14:paraId="2AB5C1A1" w14:textId="67E97476"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4</w:t>
            </w:r>
          </w:p>
        </w:tc>
        <w:tc>
          <w:tcPr>
            <w:tcW w:w="976" w:type="dxa"/>
            <w:tcBorders>
              <w:top w:val="nil"/>
              <w:left w:val="nil"/>
              <w:bottom w:val="single" w:sz="4" w:space="0" w:color="auto"/>
              <w:right w:val="single" w:sz="4" w:space="0" w:color="auto"/>
            </w:tcBorders>
            <w:shd w:val="clear" w:color="000000" w:fill="FFFFFF"/>
            <w:noWrap/>
            <w:vAlign w:val="center"/>
            <w:hideMark/>
          </w:tcPr>
          <w:p w14:paraId="19D207E3" w14:textId="7B3703B9"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3</w:t>
            </w:r>
          </w:p>
        </w:tc>
        <w:tc>
          <w:tcPr>
            <w:tcW w:w="976" w:type="dxa"/>
            <w:tcBorders>
              <w:top w:val="nil"/>
              <w:left w:val="nil"/>
              <w:bottom w:val="single" w:sz="4" w:space="0" w:color="auto"/>
              <w:right w:val="single" w:sz="4" w:space="0" w:color="auto"/>
            </w:tcBorders>
            <w:shd w:val="clear" w:color="000000" w:fill="FFFFFF"/>
            <w:noWrap/>
            <w:vAlign w:val="center"/>
            <w:hideMark/>
          </w:tcPr>
          <w:p w14:paraId="298541DB" w14:textId="1C61996C"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4</w:t>
            </w:r>
          </w:p>
        </w:tc>
        <w:tc>
          <w:tcPr>
            <w:tcW w:w="976" w:type="dxa"/>
            <w:tcBorders>
              <w:top w:val="nil"/>
              <w:left w:val="nil"/>
              <w:bottom w:val="single" w:sz="4" w:space="0" w:color="auto"/>
              <w:right w:val="single" w:sz="4" w:space="0" w:color="auto"/>
            </w:tcBorders>
            <w:shd w:val="clear" w:color="000000" w:fill="FFFFFF"/>
            <w:noWrap/>
            <w:vAlign w:val="center"/>
            <w:hideMark/>
          </w:tcPr>
          <w:p w14:paraId="32970969" w14:textId="3FC4C4E1"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4</w:t>
            </w:r>
          </w:p>
        </w:tc>
        <w:tc>
          <w:tcPr>
            <w:tcW w:w="936" w:type="dxa"/>
            <w:tcBorders>
              <w:top w:val="nil"/>
              <w:left w:val="nil"/>
              <w:bottom w:val="single" w:sz="4" w:space="0" w:color="auto"/>
              <w:right w:val="single" w:sz="4" w:space="0" w:color="auto"/>
            </w:tcBorders>
            <w:shd w:val="clear" w:color="000000" w:fill="FFFFFF"/>
            <w:noWrap/>
            <w:vAlign w:val="center"/>
            <w:hideMark/>
          </w:tcPr>
          <w:p w14:paraId="42B627B1" w14:textId="75EDFA22"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5</w:t>
            </w:r>
          </w:p>
        </w:tc>
      </w:tr>
      <w:tr w:rsidR="00195C31" w:rsidRPr="008D1421" w14:paraId="1834E481" w14:textId="77777777" w:rsidTr="00AF59DD">
        <w:trPr>
          <w:trHeight w:val="309"/>
        </w:trPr>
        <w:tc>
          <w:tcPr>
            <w:tcW w:w="1961" w:type="dxa"/>
            <w:tcBorders>
              <w:top w:val="nil"/>
              <w:left w:val="single" w:sz="4" w:space="0" w:color="auto"/>
              <w:bottom w:val="single" w:sz="4" w:space="0" w:color="auto"/>
              <w:right w:val="single" w:sz="4" w:space="0" w:color="auto"/>
            </w:tcBorders>
            <w:shd w:val="clear" w:color="000000" w:fill="FFFFFF"/>
            <w:noWrap/>
            <w:vAlign w:val="bottom"/>
            <w:hideMark/>
          </w:tcPr>
          <w:p w14:paraId="4319D0A6" w14:textId="77777777" w:rsidR="00195C31" w:rsidRPr="008D1421" w:rsidRDefault="00195C31" w:rsidP="00195C31">
            <w:pPr>
              <w:spacing w:after="0" w:line="240" w:lineRule="auto"/>
              <w:rPr>
                <w:rFonts w:ascii="Arial" w:eastAsia="Times New Roman" w:hAnsi="Arial" w:cs="Arial"/>
                <w:color w:val="000000"/>
                <w:sz w:val="20"/>
                <w:szCs w:val="20"/>
                <w:lang w:val="en-US"/>
              </w:rPr>
            </w:pPr>
            <w:r w:rsidRPr="008D1421">
              <w:rPr>
                <w:rFonts w:ascii="Arial" w:hAnsi="Arial" w:cs="Arial"/>
                <w:color w:val="000000"/>
                <w:sz w:val="20"/>
                <w:szCs w:val="20"/>
              </w:rPr>
              <w:t>Renewables</w:t>
            </w:r>
          </w:p>
        </w:tc>
        <w:tc>
          <w:tcPr>
            <w:tcW w:w="859" w:type="dxa"/>
            <w:tcBorders>
              <w:top w:val="nil"/>
              <w:left w:val="nil"/>
              <w:bottom w:val="single" w:sz="4" w:space="0" w:color="auto"/>
              <w:right w:val="single" w:sz="4" w:space="0" w:color="auto"/>
            </w:tcBorders>
            <w:shd w:val="clear" w:color="000000" w:fill="FFFFFF"/>
            <w:noWrap/>
            <w:vAlign w:val="center"/>
            <w:hideMark/>
          </w:tcPr>
          <w:p w14:paraId="506656E1" w14:textId="6FF5183A"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1</w:t>
            </w:r>
          </w:p>
        </w:tc>
        <w:tc>
          <w:tcPr>
            <w:tcW w:w="859" w:type="dxa"/>
            <w:tcBorders>
              <w:top w:val="nil"/>
              <w:left w:val="nil"/>
              <w:bottom w:val="single" w:sz="4" w:space="0" w:color="auto"/>
              <w:right w:val="single" w:sz="4" w:space="0" w:color="auto"/>
            </w:tcBorders>
            <w:shd w:val="clear" w:color="000000" w:fill="FFFFFF"/>
            <w:noWrap/>
            <w:vAlign w:val="center"/>
            <w:hideMark/>
          </w:tcPr>
          <w:p w14:paraId="011FE922" w14:textId="6A0DAF47"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1</w:t>
            </w:r>
          </w:p>
        </w:tc>
        <w:tc>
          <w:tcPr>
            <w:tcW w:w="859" w:type="dxa"/>
            <w:tcBorders>
              <w:top w:val="nil"/>
              <w:left w:val="nil"/>
              <w:bottom w:val="single" w:sz="4" w:space="0" w:color="auto"/>
              <w:right w:val="single" w:sz="4" w:space="0" w:color="auto"/>
            </w:tcBorders>
            <w:shd w:val="clear" w:color="000000" w:fill="FFFFFF"/>
            <w:noWrap/>
            <w:vAlign w:val="center"/>
            <w:hideMark/>
          </w:tcPr>
          <w:p w14:paraId="403F6656" w14:textId="63CA535E"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2</w:t>
            </w:r>
          </w:p>
        </w:tc>
        <w:tc>
          <w:tcPr>
            <w:tcW w:w="860" w:type="dxa"/>
            <w:tcBorders>
              <w:top w:val="nil"/>
              <w:left w:val="nil"/>
              <w:bottom w:val="single" w:sz="4" w:space="0" w:color="auto"/>
              <w:right w:val="single" w:sz="4" w:space="0" w:color="auto"/>
            </w:tcBorders>
            <w:shd w:val="clear" w:color="000000" w:fill="FFFFFF"/>
            <w:noWrap/>
            <w:vAlign w:val="center"/>
            <w:hideMark/>
          </w:tcPr>
          <w:p w14:paraId="5B45D8CB" w14:textId="1E68E21B"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2</w:t>
            </w:r>
          </w:p>
        </w:tc>
        <w:tc>
          <w:tcPr>
            <w:tcW w:w="981" w:type="dxa"/>
            <w:tcBorders>
              <w:top w:val="nil"/>
              <w:left w:val="nil"/>
              <w:bottom w:val="single" w:sz="4" w:space="0" w:color="auto"/>
              <w:right w:val="single" w:sz="4" w:space="0" w:color="auto"/>
            </w:tcBorders>
            <w:shd w:val="clear" w:color="000000" w:fill="FFFFFF"/>
            <w:noWrap/>
            <w:vAlign w:val="center"/>
            <w:hideMark/>
          </w:tcPr>
          <w:p w14:paraId="219ACA1A" w14:textId="592DBD87"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2</w:t>
            </w:r>
          </w:p>
        </w:tc>
        <w:tc>
          <w:tcPr>
            <w:tcW w:w="976" w:type="dxa"/>
            <w:tcBorders>
              <w:top w:val="nil"/>
              <w:left w:val="nil"/>
              <w:bottom w:val="single" w:sz="4" w:space="0" w:color="auto"/>
              <w:right w:val="single" w:sz="4" w:space="0" w:color="auto"/>
            </w:tcBorders>
            <w:shd w:val="clear" w:color="000000" w:fill="FFFFFF"/>
            <w:noWrap/>
            <w:vAlign w:val="center"/>
            <w:hideMark/>
          </w:tcPr>
          <w:p w14:paraId="4A47FF91" w14:textId="2D102818"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1</w:t>
            </w:r>
          </w:p>
        </w:tc>
        <w:tc>
          <w:tcPr>
            <w:tcW w:w="976" w:type="dxa"/>
            <w:tcBorders>
              <w:top w:val="nil"/>
              <w:left w:val="nil"/>
              <w:bottom w:val="single" w:sz="4" w:space="0" w:color="auto"/>
              <w:right w:val="single" w:sz="4" w:space="0" w:color="auto"/>
            </w:tcBorders>
            <w:shd w:val="clear" w:color="000000" w:fill="FFFFFF"/>
            <w:noWrap/>
            <w:vAlign w:val="center"/>
            <w:hideMark/>
          </w:tcPr>
          <w:p w14:paraId="47243963" w14:textId="033FEB2D"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1</w:t>
            </w:r>
          </w:p>
        </w:tc>
        <w:tc>
          <w:tcPr>
            <w:tcW w:w="976" w:type="dxa"/>
            <w:tcBorders>
              <w:top w:val="nil"/>
              <w:left w:val="nil"/>
              <w:bottom w:val="single" w:sz="4" w:space="0" w:color="auto"/>
              <w:right w:val="single" w:sz="4" w:space="0" w:color="auto"/>
            </w:tcBorders>
            <w:shd w:val="clear" w:color="000000" w:fill="FFFFFF"/>
            <w:noWrap/>
            <w:vAlign w:val="center"/>
            <w:hideMark/>
          </w:tcPr>
          <w:p w14:paraId="7F70C5AF" w14:textId="657D6E2A"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2</w:t>
            </w:r>
          </w:p>
        </w:tc>
        <w:tc>
          <w:tcPr>
            <w:tcW w:w="936" w:type="dxa"/>
            <w:tcBorders>
              <w:top w:val="nil"/>
              <w:left w:val="nil"/>
              <w:bottom w:val="single" w:sz="4" w:space="0" w:color="auto"/>
              <w:right w:val="single" w:sz="4" w:space="0" w:color="auto"/>
            </w:tcBorders>
            <w:shd w:val="clear" w:color="000000" w:fill="FFFFFF"/>
            <w:noWrap/>
            <w:vAlign w:val="center"/>
            <w:hideMark/>
          </w:tcPr>
          <w:p w14:paraId="59331837" w14:textId="24AD1A53"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2</w:t>
            </w:r>
          </w:p>
        </w:tc>
      </w:tr>
      <w:tr w:rsidR="00195C31" w:rsidRPr="008D1421" w14:paraId="740A0C30" w14:textId="77777777" w:rsidTr="00AF59DD">
        <w:trPr>
          <w:trHeight w:val="309"/>
        </w:trPr>
        <w:tc>
          <w:tcPr>
            <w:tcW w:w="1961" w:type="dxa"/>
            <w:tcBorders>
              <w:top w:val="nil"/>
              <w:left w:val="single" w:sz="4" w:space="0" w:color="auto"/>
              <w:bottom w:val="single" w:sz="4" w:space="0" w:color="auto"/>
              <w:right w:val="single" w:sz="4" w:space="0" w:color="auto"/>
            </w:tcBorders>
            <w:shd w:val="clear" w:color="000000" w:fill="FFFFFF"/>
            <w:noWrap/>
            <w:vAlign w:val="bottom"/>
            <w:hideMark/>
          </w:tcPr>
          <w:p w14:paraId="402ED944" w14:textId="77777777" w:rsidR="00195C31" w:rsidRPr="008D1421" w:rsidRDefault="00195C31" w:rsidP="00195C31">
            <w:pPr>
              <w:spacing w:after="0" w:line="240" w:lineRule="auto"/>
              <w:rPr>
                <w:rFonts w:ascii="Arial" w:eastAsia="Times New Roman" w:hAnsi="Arial" w:cs="Arial"/>
                <w:color w:val="000000"/>
                <w:sz w:val="20"/>
                <w:szCs w:val="20"/>
                <w:lang w:val="en-US"/>
              </w:rPr>
            </w:pPr>
            <w:r w:rsidRPr="008D1421">
              <w:rPr>
                <w:rFonts w:ascii="Arial" w:hAnsi="Arial" w:cs="Arial"/>
                <w:color w:val="000000"/>
                <w:sz w:val="20"/>
                <w:szCs w:val="20"/>
              </w:rPr>
              <w:t>Others</w:t>
            </w:r>
          </w:p>
        </w:tc>
        <w:tc>
          <w:tcPr>
            <w:tcW w:w="859" w:type="dxa"/>
            <w:tcBorders>
              <w:top w:val="nil"/>
              <w:left w:val="nil"/>
              <w:bottom w:val="single" w:sz="4" w:space="0" w:color="auto"/>
              <w:right w:val="single" w:sz="4" w:space="0" w:color="auto"/>
            </w:tcBorders>
            <w:shd w:val="clear" w:color="000000" w:fill="FFFFFF"/>
            <w:noWrap/>
            <w:vAlign w:val="center"/>
            <w:hideMark/>
          </w:tcPr>
          <w:p w14:paraId="6051EC94" w14:textId="2F51739B"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4</w:t>
            </w:r>
          </w:p>
        </w:tc>
        <w:tc>
          <w:tcPr>
            <w:tcW w:w="859" w:type="dxa"/>
            <w:tcBorders>
              <w:top w:val="nil"/>
              <w:left w:val="nil"/>
              <w:bottom w:val="single" w:sz="4" w:space="0" w:color="auto"/>
              <w:right w:val="single" w:sz="4" w:space="0" w:color="auto"/>
            </w:tcBorders>
            <w:shd w:val="clear" w:color="000000" w:fill="FFFFFF"/>
            <w:noWrap/>
            <w:vAlign w:val="center"/>
            <w:hideMark/>
          </w:tcPr>
          <w:p w14:paraId="41EDD2AA" w14:textId="66B86138"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4</w:t>
            </w:r>
          </w:p>
        </w:tc>
        <w:tc>
          <w:tcPr>
            <w:tcW w:w="859" w:type="dxa"/>
            <w:tcBorders>
              <w:top w:val="nil"/>
              <w:left w:val="nil"/>
              <w:bottom w:val="single" w:sz="4" w:space="0" w:color="auto"/>
              <w:right w:val="single" w:sz="4" w:space="0" w:color="auto"/>
            </w:tcBorders>
            <w:shd w:val="clear" w:color="000000" w:fill="FFFFFF"/>
            <w:noWrap/>
            <w:vAlign w:val="center"/>
            <w:hideMark/>
          </w:tcPr>
          <w:p w14:paraId="5BB7A8FC" w14:textId="3FB97C3A"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2</w:t>
            </w:r>
          </w:p>
        </w:tc>
        <w:tc>
          <w:tcPr>
            <w:tcW w:w="860" w:type="dxa"/>
            <w:tcBorders>
              <w:top w:val="nil"/>
              <w:left w:val="nil"/>
              <w:bottom w:val="single" w:sz="4" w:space="0" w:color="auto"/>
              <w:right w:val="single" w:sz="4" w:space="0" w:color="auto"/>
            </w:tcBorders>
            <w:shd w:val="clear" w:color="000000" w:fill="FFFFFF"/>
            <w:noWrap/>
            <w:vAlign w:val="center"/>
            <w:hideMark/>
          </w:tcPr>
          <w:p w14:paraId="2FDAB499" w14:textId="223CF3DA"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3</w:t>
            </w:r>
          </w:p>
        </w:tc>
        <w:tc>
          <w:tcPr>
            <w:tcW w:w="981" w:type="dxa"/>
            <w:tcBorders>
              <w:top w:val="nil"/>
              <w:left w:val="nil"/>
              <w:bottom w:val="single" w:sz="4" w:space="0" w:color="auto"/>
              <w:right w:val="single" w:sz="4" w:space="0" w:color="auto"/>
            </w:tcBorders>
            <w:shd w:val="clear" w:color="000000" w:fill="FFFFFF"/>
            <w:noWrap/>
            <w:vAlign w:val="center"/>
            <w:hideMark/>
          </w:tcPr>
          <w:p w14:paraId="744F1E61" w14:textId="6863E049"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2</w:t>
            </w:r>
          </w:p>
        </w:tc>
        <w:tc>
          <w:tcPr>
            <w:tcW w:w="976" w:type="dxa"/>
            <w:tcBorders>
              <w:top w:val="nil"/>
              <w:left w:val="nil"/>
              <w:bottom w:val="single" w:sz="4" w:space="0" w:color="auto"/>
              <w:right w:val="single" w:sz="4" w:space="0" w:color="auto"/>
            </w:tcBorders>
            <w:shd w:val="clear" w:color="000000" w:fill="FFFFFF"/>
            <w:noWrap/>
            <w:vAlign w:val="center"/>
            <w:hideMark/>
          </w:tcPr>
          <w:p w14:paraId="1A4D7669" w14:textId="5384D808"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4</w:t>
            </w:r>
          </w:p>
        </w:tc>
        <w:tc>
          <w:tcPr>
            <w:tcW w:w="976" w:type="dxa"/>
            <w:tcBorders>
              <w:top w:val="nil"/>
              <w:left w:val="nil"/>
              <w:bottom w:val="single" w:sz="4" w:space="0" w:color="auto"/>
              <w:right w:val="single" w:sz="4" w:space="0" w:color="auto"/>
            </w:tcBorders>
            <w:shd w:val="clear" w:color="000000" w:fill="FFFFFF"/>
            <w:noWrap/>
            <w:vAlign w:val="center"/>
            <w:hideMark/>
          </w:tcPr>
          <w:p w14:paraId="28C467B2" w14:textId="57693BAC"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3</w:t>
            </w:r>
          </w:p>
        </w:tc>
        <w:tc>
          <w:tcPr>
            <w:tcW w:w="976" w:type="dxa"/>
            <w:tcBorders>
              <w:top w:val="nil"/>
              <w:left w:val="nil"/>
              <w:bottom w:val="single" w:sz="4" w:space="0" w:color="auto"/>
              <w:right w:val="single" w:sz="4" w:space="0" w:color="auto"/>
            </w:tcBorders>
            <w:shd w:val="clear" w:color="000000" w:fill="FFFFFF"/>
            <w:noWrap/>
            <w:vAlign w:val="center"/>
            <w:hideMark/>
          </w:tcPr>
          <w:p w14:paraId="51D76AEB" w14:textId="0E964C38"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4</w:t>
            </w:r>
          </w:p>
        </w:tc>
        <w:tc>
          <w:tcPr>
            <w:tcW w:w="936" w:type="dxa"/>
            <w:tcBorders>
              <w:top w:val="nil"/>
              <w:left w:val="nil"/>
              <w:bottom w:val="single" w:sz="4" w:space="0" w:color="auto"/>
              <w:right w:val="single" w:sz="4" w:space="0" w:color="auto"/>
            </w:tcBorders>
            <w:shd w:val="clear" w:color="000000" w:fill="FFFFFF"/>
            <w:noWrap/>
            <w:vAlign w:val="center"/>
            <w:hideMark/>
          </w:tcPr>
          <w:p w14:paraId="56ED98C1" w14:textId="32D8BFE4"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5</w:t>
            </w:r>
          </w:p>
        </w:tc>
      </w:tr>
      <w:tr w:rsidR="00195C31" w:rsidRPr="008D1421" w14:paraId="01E07027" w14:textId="77777777" w:rsidTr="00AF59DD">
        <w:trPr>
          <w:trHeight w:val="309"/>
        </w:trPr>
        <w:tc>
          <w:tcPr>
            <w:tcW w:w="1961" w:type="dxa"/>
            <w:tcBorders>
              <w:top w:val="nil"/>
              <w:left w:val="single" w:sz="4" w:space="0" w:color="auto"/>
              <w:bottom w:val="single" w:sz="4" w:space="0" w:color="auto"/>
              <w:right w:val="single" w:sz="4" w:space="0" w:color="auto"/>
            </w:tcBorders>
            <w:shd w:val="clear" w:color="000000" w:fill="FFFFFF"/>
            <w:noWrap/>
            <w:vAlign w:val="bottom"/>
            <w:hideMark/>
          </w:tcPr>
          <w:p w14:paraId="408272BE" w14:textId="77777777" w:rsidR="00195C31" w:rsidRPr="00F27D0D" w:rsidRDefault="00195C31" w:rsidP="00195C31">
            <w:pPr>
              <w:spacing w:after="0" w:line="240" w:lineRule="auto"/>
              <w:rPr>
                <w:rFonts w:ascii="Arial" w:eastAsia="Times New Roman" w:hAnsi="Arial" w:cs="Arial"/>
                <w:b/>
                <w:bCs/>
                <w:color w:val="000000"/>
                <w:sz w:val="20"/>
                <w:szCs w:val="20"/>
                <w:lang w:val="en-US"/>
              </w:rPr>
            </w:pPr>
            <w:r w:rsidRPr="00F27D0D">
              <w:rPr>
                <w:rFonts w:ascii="Arial" w:hAnsi="Arial" w:cs="Arial"/>
                <w:b/>
                <w:bCs/>
                <w:color w:val="000000"/>
                <w:sz w:val="20"/>
                <w:szCs w:val="20"/>
              </w:rPr>
              <w:t>Total</w:t>
            </w:r>
          </w:p>
        </w:tc>
        <w:tc>
          <w:tcPr>
            <w:tcW w:w="859" w:type="dxa"/>
            <w:tcBorders>
              <w:top w:val="nil"/>
              <w:left w:val="nil"/>
              <w:bottom w:val="single" w:sz="4" w:space="0" w:color="auto"/>
              <w:right w:val="single" w:sz="4" w:space="0" w:color="auto"/>
            </w:tcBorders>
            <w:shd w:val="clear" w:color="000000" w:fill="FFFFFF"/>
            <w:noWrap/>
            <w:vAlign w:val="center"/>
            <w:hideMark/>
          </w:tcPr>
          <w:p w14:paraId="6778ACAD" w14:textId="66EA2977" w:rsidR="00195C31" w:rsidRPr="00F27D0D" w:rsidRDefault="00195C31" w:rsidP="00195C31">
            <w:pPr>
              <w:spacing w:after="0" w:line="240" w:lineRule="auto"/>
              <w:jc w:val="center"/>
              <w:rPr>
                <w:rFonts w:ascii="Arial" w:eastAsia="Times New Roman" w:hAnsi="Arial" w:cs="Arial"/>
                <w:b/>
                <w:bCs/>
                <w:color w:val="000000" w:themeColor="text1"/>
                <w:sz w:val="20"/>
                <w:szCs w:val="20"/>
                <w:lang w:val="en-US"/>
              </w:rPr>
            </w:pPr>
            <w:r>
              <w:rPr>
                <w:rFonts w:ascii="Arial" w:hAnsi="Arial" w:cs="Arial"/>
                <w:b/>
                <w:bCs/>
                <w:color w:val="000000"/>
                <w:sz w:val="20"/>
                <w:szCs w:val="20"/>
              </w:rPr>
              <w:t>20</w:t>
            </w:r>
          </w:p>
        </w:tc>
        <w:tc>
          <w:tcPr>
            <w:tcW w:w="859" w:type="dxa"/>
            <w:tcBorders>
              <w:top w:val="nil"/>
              <w:left w:val="nil"/>
              <w:bottom w:val="single" w:sz="4" w:space="0" w:color="auto"/>
              <w:right w:val="single" w:sz="4" w:space="0" w:color="auto"/>
            </w:tcBorders>
            <w:shd w:val="clear" w:color="000000" w:fill="FFFFFF"/>
            <w:noWrap/>
            <w:vAlign w:val="center"/>
            <w:hideMark/>
          </w:tcPr>
          <w:p w14:paraId="1B8557E5" w14:textId="4B452612" w:rsidR="00195C31" w:rsidRPr="00F27D0D" w:rsidRDefault="00195C31" w:rsidP="00195C31">
            <w:pPr>
              <w:spacing w:after="0" w:line="240" w:lineRule="auto"/>
              <w:jc w:val="center"/>
              <w:rPr>
                <w:rFonts w:ascii="Arial" w:eastAsia="Times New Roman" w:hAnsi="Arial" w:cs="Arial"/>
                <w:b/>
                <w:bCs/>
                <w:color w:val="000000" w:themeColor="text1"/>
                <w:sz w:val="20"/>
                <w:szCs w:val="20"/>
                <w:lang w:val="en-US"/>
              </w:rPr>
            </w:pPr>
            <w:r>
              <w:rPr>
                <w:rFonts w:ascii="Arial" w:hAnsi="Arial" w:cs="Arial"/>
                <w:b/>
                <w:bCs/>
                <w:color w:val="000000"/>
                <w:sz w:val="20"/>
                <w:szCs w:val="20"/>
              </w:rPr>
              <w:t>20</w:t>
            </w:r>
          </w:p>
        </w:tc>
        <w:tc>
          <w:tcPr>
            <w:tcW w:w="859" w:type="dxa"/>
            <w:tcBorders>
              <w:top w:val="nil"/>
              <w:left w:val="nil"/>
              <w:bottom w:val="single" w:sz="4" w:space="0" w:color="auto"/>
              <w:right w:val="single" w:sz="4" w:space="0" w:color="auto"/>
            </w:tcBorders>
            <w:shd w:val="clear" w:color="000000" w:fill="FFFFFF"/>
            <w:noWrap/>
            <w:vAlign w:val="center"/>
            <w:hideMark/>
          </w:tcPr>
          <w:p w14:paraId="6589A702" w14:textId="3CBFE57C" w:rsidR="00195C31" w:rsidRPr="00F27D0D" w:rsidRDefault="00195C31" w:rsidP="00195C31">
            <w:pPr>
              <w:spacing w:after="0" w:line="240" w:lineRule="auto"/>
              <w:jc w:val="center"/>
              <w:rPr>
                <w:rFonts w:ascii="Arial" w:eastAsia="Times New Roman" w:hAnsi="Arial" w:cs="Arial"/>
                <w:b/>
                <w:bCs/>
                <w:color w:val="000000" w:themeColor="text1"/>
                <w:sz w:val="20"/>
                <w:szCs w:val="20"/>
                <w:lang w:val="en-US"/>
              </w:rPr>
            </w:pPr>
            <w:r>
              <w:rPr>
                <w:rFonts w:ascii="Arial" w:hAnsi="Arial" w:cs="Arial"/>
                <w:b/>
                <w:bCs/>
                <w:color w:val="000000"/>
                <w:sz w:val="20"/>
                <w:szCs w:val="20"/>
              </w:rPr>
              <w:t>21</w:t>
            </w:r>
          </w:p>
        </w:tc>
        <w:tc>
          <w:tcPr>
            <w:tcW w:w="860" w:type="dxa"/>
            <w:tcBorders>
              <w:top w:val="nil"/>
              <w:left w:val="nil"/>
              <w:bottom w:val="single" w:sz="4" w:space="0" w:color="auto"/>
              <w:right w:val="single" w:sz="4" w:space="0" w:color="auto"/>
            </w:tcBorders>
            <w:shd w:val="clear" w:color="000000" w:fill="FFFFFF"/>
            <w:noWrap/>
            <w:vAlign w:val="center"/>
            <w:hideMark/>
          </w:tcPr>
          <w:p w14:paraId="6CD8E81E" w14:textId="563440F8" w:rsidR="00195C31" w:rsidRPr="00F27D0D" w:rsidRDefault="00195C31" w:rsidP="00195C31">
            <w:pPr>
              <w:spacing w:after="0" w:line="240" w:lineRule="auto"/>
              <w:jc w:val="center"/>
              <w:rPr>
                <w:rFonts w:ascii="Arial" w:eastAsia="Times New Roman" w:hAnsi="Arial" w:cs="Arial"/>
                <w:b/>
                <w:bCs/>
                <w:color w:val="000000" w:themeColor="text1"/>
                <w:sz w:val="20"/>
                <w:szCs w:val="20"/>
                <w:lang w:val="en-US"/>
              </w:rPr>
            </w:pPr>
            <w:r>
              <w:rPr>
                <w:rFonts w:ascii="Arial" w:hAnsi="Arial" w:cs="Arial"/>
                <w:b/>
                <w:bCs/>
                <w:color w:val="000000"/>
                <w:sz w:val="20"/>
                <w:szCs w:val="20"/>
              </w:rPr>
              <w:t>22</w:t>
            </w:r>
          </w:p>
        </w:tc>
        <w:tc>
          <w:tcPr>
            <w:tcW w:w="981" w:type="dxa"/>
            <w:tcBorders>
              <w:top w:val="nil"/>
              <w:left w:val="nil"/>
              <w:bottom w:val="single" w:sz="4" w:space="0" w:color="auto"/>
              <w:right w:val="single" w:sz="4" w:space="0" w:color="auto"/>
            </w:tcBorders>
            <w:shd w:val="clear" w:color="000000" w:fill="FFFFFF"/>
            <w:noWrap/>
            <w:vAlign w:val="center"/>
            <w:hideMark/>
          </w:tcPr>
          <w:p w14:paraId="584DB26B" w14:textId="6B813494" w:rsidR="00195C31" w:rsidRPr="00F27D0D" w:rsidRDefault="00195C31" w:rsidP="00195C31">
            <w:pPr>
              <w:spacing w:after="0" w:line="240" w:lineRule="auto"/>
              <w:jc w:val="center"/>
              <w:rPr>
                <w:rFonts w:ascii="Arial" w:eastAsia="Times New Roman" w:hAnsi="Arial" w:cs="Arial"/>
                <w:b/>
                <w:bCs/>
                <w:color w:val="000000" w:themeColor="text1"/>
                <w:sz w:val="20"/>
                <w:szCs w:val="20"/>
                <w:lang w:val="en-US"/>
              </w:rPr>
            </w:pPr>
            <w:r>
              <w:rPr>
                <w:rFonts w:ascii="Arial" w:hAnsi="Arial" w:cs="Arial"/>
                <w:b/>
                <w:bCs/>
                <w:color w:val="000000"/>
                <w:sz w:val="20"/>
                <w:szCs w:val="20"/>
              </w:rPr>
              <w:t>22</w:t>
            </w:r>
          </w:p>
        </w:tc>
        <w:tc>
          <w:tcPr>
            <w:tcW w:w="976" w:type="dxa"/>
            <w:tcBorders>
              <w:top w:val="nil"/>
              <w:left w:val="nil"/>
              <w:bottom w:val="single" w:sz="4" w:space="0" w:color="auto"/>
              <w:right w:val="single" w:sz="4" w:space="0" w:color="auto"/>
            </w:tcBorders>
            <w:shd w:val="clear" w:color="000000" w:fill="FFFFFF"/>
            <w:noWrap/>
            <w:vAlign w:val="center"/>
            <w:hideMark/>
          </w:tcPr>
          <w:p w14:paraId="37C2A5E3" w14:textId="46F32F0C" w:rsidR="00195C31" w:rsidRPr="00F27D0D" w:rsidRDefault="00195C31" w:rsidP="00195C31">
            <w:pPr>
              <w:spacing w:after="0" w:line="240" w:lineRule="auto"/>
              <w:jc w:val="center"/>
              <w:rPr>
                <w:rFonts w:ascii="Arial" w:eastAsia="Times New Roman" w:hAnsi="Arial" w:cs="Arial"/>
                <w:b/>
                <w:bCs/>
                <w:color w:val="000000" w:themeColor="text1"/>
                <w:sz w:val="20"/>
                <w:szCs w:val="20"/>
                <w:lang w:val="en-US"/>
              </w:rPr>
            </w:pPr>
            <w:r>
              <w:rPr>
                <w:rFonts w:ascii="Arial" w:hAnsi="Arial" w:cs="Arial"/>
                <w:b/>
                <w:bCs/>
                <w:color w:val="000000"/>
                <w:sz w:val="20"/>
                <w:szCs w:val="20"/>
              </w:rPr>
              <w:t>20</w:t>
            </w:r>
          </w:p>
        </w:tc>
        <w:tc>
          <w:tcPr>
            <w:tcW w:w="976" w:type="dxa"/>
            <w:tcBorders>
              <w:top w:val="nil"/>
              <w:left w:val="nil"/>
              <w:bottom w:val="single" w:sz="4" w:space="0" w:color="auto"/>
              <w:right w:val="single" w:sz="4" w:space="0" w:color="auto"/>
            </w:tcBorders>
            <w:shd w:val="clear" w:color="000000" w:fill="FFFFFF"/>
            <w:noWrap/>
            <w:vAlign w:val="center"/>
            <w:hideMark/>
          </w:tcPr>
          <w:p w14:paraId="4162C856" w14:textId="6D8DB599" w:rsidR="00195C31" w:rsidRPr="00F27D0D" w:rsidRDefault="00195C31" w:rsidP="00195C31">
            <w:pPr>
              <w:spacing w:after="0" w:line="240" w:lineRule="auto"/>
              <w:jc w:val="center"/>
              <w:rPr>
                <w:rFonts w:ascii="Arial" w:eastAsia="Times New Roman" w:hAnsi="Arial" w:cs="Arial"/>
                <w:b/>
                <w:bCs/>
                <w:color w:val="000000" w:themeColor="text1"/>
                <w:sz w:val="20"/>
                <w:szCs w:val="20"/>
                <w:lang w:val="en-US"/>
              </w:rPr>
            </w:pPr>
            <w:r>
              <w:rPr>
                <w:rFonts w:ascii="Arial" w:hAnsi="Arial" w:cs="Arial"/>
                <w:b/>
                <w:bCs/>
                <w:color w:val="000000"/>
                <w:sz w:val="20"/>
                <w:szCs w:val="20"/>
              </w:rPr>
              <w:t>21</w:t>
            </w:r>
          </w:p>
        </w:tc>
        <w:tc>
          <w:tcPr>
            <w:tcW w:w="976" w:type="dxa"/>
            <w:tcBorders>
              <w:top w:val="nil"/>
              <w:left w:val="nil"/>
              <w:bottom w:val="single" w:sz="4" w:space="0" w:color="auto"/>
              <w:right w:val="single" w:sz="4" w:space="0" w:color="auto"/>
            </w:tcBorders>
            <w:shd w:val="clear" w:color="000000" w:fill="FFFFFF"/>
            <w:noWrap/>
            <w:vAlign w:val="center"/>
            <w:hideMark/>
          </w:tcPr>
          <w:p w14:paraId="3BB9B210" w14:textId="7A94E367" w:rsidR="00195C31" w:rsidRPr="00F27D0D" w:rsidRDefault="00195C31" w:rsidP="00195C31">
            <w:pPr>
              <w:spacing w:after="0" w:line="240" w:lineRule="auto"/>
              <w:jc w:val="center"/>
              <w:rPr>
                <w:rFonts w:ascii="Arial" w:eastAsia="Times New Roman" w:hAnsi="Arial" w:cs="Arial"/>
                <w:b/>
                <w:bCs/>
                <w:color w:val="000000" w:themeColor="text1"/>
                <w:sz w:val="20"/>
                <w:szCs w:val="20"/>
                <w:lang w:val="en-US"/>
              </w:rPr>
            </w:pPr>
            <w:r>
              <w:rPr>
                <w:rFonts w:ascii="Arial" w:hAnsi="Arial" w:cs="Arial"/>
                <w:b/>
                <w:bCs/>
                <w:color w:val="000000"/>
                <w:sz w:val="20"/>
                <w:szCs w:val="20"/>
              </w:rPr>
              <w:t>25</w:t>
            </w:r>
          </w:p>
        </w:tc>
        <w:tc>
          <w:tcPr>
            <w:tcW w:w="936" w:type="dxa"/>
            <w:tcBorders>
              <w:top w:val="nil"/>
              <w:left w:val="nil"/>
              <w:bottom w:val="single" w:sz="4" w:space="0" w:color="auto"/>
              <w:right w:val="single" w:sz="4" w:space="0" w:color="auto"/>
            </w:tcBorders>
            <w:shd w:val="clear" w:color="000000" w:fill="FFFFFF"/>
            <w:noWrap/>
            <w:vAlign w:val="center"/>
            <w:hideMark/>
          </w:tcPr>
          <w:p w14:paraId="0077756C" w14:textId="30DE1CA3" w:rsidR="00195C31" w:rsidRPr="00F27D0D" w:rsidRDefault="00195C31" w:rsidP="00195C31">
            <w:pPr>
              <w:spacing w:after="0" w:line="240" w:lineRule="auto"/>
              <w:jc w:val="center"/>
              <w:rPr>
                <w:rFonts w:ascii="Arial" w:eastAsia="Times New Roman" w:hAnsi="Arial" w:cs="Arial"/>
                <w:b/>
                <w:bCs/>
                <w:color w:val="000000" w:themeColor="text1"/>
                <w:sz w:val="20"/>
                <w:szCs w:val="20"/>
                <w:lang w:val="en-US"/>
              </w:rPr>
            </w:pPr>
            <w:r>
              <w:rPr>
                <w:rFonts w:ascii="Arial" w:hAnsi="Arial" w:cs="Arial"/>
                <w:b/>
                <w:bCs/>
                <w:color w:val="000000"/>
                <w:sz w:val="20"/>
                <w:szCs w:val="20"/>
              </w:rPr>
              <w:t>31</w:t>
            </w:r>
          </w:p>
        </w:tc>
      </w:tr>
    </w:tbl>
    <w:p w14:paraId="0BC87C7A" w14:textId="2886A8CE" w:rsidR="00E2530D" w:rsidRDefault="008D1421" w:rsidP="00990C86">
      <w:pPr>
        <w:spacing w:line="360" w:lineRule="auto"/>
        <w:jc w:val="both"/>
        <w:rPr>
          <w:rFonts w:ascii="Arial" w:hAnsi="Arial" w:cs="Arial"/>
          <w:color w:val="000000" w:themeColor="text1"/>
          <w:sz w:val="24"/>
          <w:szCs w:val="24"/>
        </w:rPr>
        <w:sectPr w:rsidR="00E2530D" w:rsidSect="00600A5E">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r w:rsidRPr="002B5730">
        <w:rPr>
          <w:b/>
          <w:noProof/>
          <w:color w:val="000000" w:themeColor="text1"/>
        </w:rPr>
        <mc:AlternateContent>
          <mc:Choice Requires="wps">
            <w:drawing>
              <wp:anchor distT="0" distB="0" distL="114300" distR="114300" simplePos="0" relativeHeight="252489728" behindDoc="0" locked="0" layoutInCell="1" allowOverlap="1" wp14:anchorId="554C6DF7" wp14:editId="7CC74A19">
                <wp:simplePos x="0" y="0"/>
                <wp:positionH relativeFrom="margin">
                  <wp:posOffset>3040083</wp:posOffset>
                </wp:positionH>
                <wp:positionV relativeFrom="paragraph">
                  <wp:posOffset>11875</wp:posOffset>
                </wp:positionV>
                <wp:extent cx="3345180" cy="476250"/>
                <wp:effectExtent l="0" t="0" r="0" b="0"/>
                <wp:wrapNone/>
                <wp:docPr id="1273" name="TextBox 4"/>
                <wp:cNvGraphicFramePr/>
                <a:graphic xmlns:a="http://schemas.openxmlformats.org/drawingml/2006/main">
                  <a:graphicData uri="http://schemas.microsoft.com/office/word/2010/wordprocessingShape">
                    <wps:wsp>
                      <wps:cNvSpPr txBox="1"/>
                      <wps:spPr>
                        <a:xfrm>
                          <a:off x="0" y="0"/>
                          <a:ext cx="3345180" cy="476250"/>
                        </a:xfrm>
                        <a:prstGeom prst="rect">
                          <a:avLst/>
                        </a:prstGeom>
                        <a:noFill/>
                      </wps:spPr>
                      <wps:txbx>
                        <w:txbxContent>
                          <w:p w14:paraId="24BF3E55" w14:textId="77777777" w:rsidR="008D1421" w:rsidRPr="003D3AD1" w:rsidRDefault="008D1421" w:rsidP="008D1421">
                            <w:pPr>
                              <w:jc w:val="right"/>
                              <w:textAlignment w:val="baseline"/>
                              <w:rPr>
                                <w:rFonts w:ascii="Verdana" w:eastAsia="Verdana" w:hAnsi="Verdana" w:cs="Verdana"/>
                                <w:i/>
                                <w:iCs/>
                                <w:color w:val="000000" w:themeColor="text1"/>
                                <w:kern w:val="24"/>
                                <w:sz w:val="12"/>
                                <w:szCs w:val="12"/>
                              </w:rPr>
                            </w:pPr>
                            <w:r w:rsidRPr="003D3AD1">
                              <w:rPr>
                                <w:rFonts w:ascii="Verdana" w:eastAsia="Verdana" w:hAnsi="Verdana" w:cs="Verdana"/>
                                <w:i/>
                                <w:iCs/>
                                <w:color w:val="000000" w:themeColor="text1"/>
                                <w:kern w:val="24"/>
                                <w:sz w:val="12"/>
                                <w:szCs w:val="12"/>
                              </w:rPr>
                              <w:t xml:space="preserve">Others </w:t>
                            </w:r>
                            <w:r w:rsidRPr="00547E79">
                              <w:rPr>
                                <w:rFonts w:ascii="Verdana" w:eastAsia="Verdana" w:hAnsi="Verdana" w:cs="Verdana"/>
                                <w:i/>
                                <w:iCs/>
                                <w:color w:val="000000" w:themeColor="text1"/>
                                <w:kern w:val="24"/>
                                <w:sz w:val="12"/>
                                <w:szCs w:val="12"/>
                              </w:rPr>
                              <w:t>include Défense</w:t>
                            </w:r>
                            <w:r w:rsidRPr="003D3AD1">
                              <w:rPr>
                                <w:rFonts w:ascii="Verdana" w:eastAsia="Verdana" w:hAnsi="Verdana" w:cs="Verdana"/>
                                <w:i/>
                                <w:iCs/>
                                <w:color w:val="000000" w:themeColor="text1"/>
                                <w:kern w:val="24"/>
                                <w:sz w:val="12"/>
                                <w:szCs w:val="12"/>
                              </w:rPr>
                              <w:t>, Aerospace, Electrical and electronics etc.</w:t>
                            </w:r>
                          </w:p>
                          <w:p w14:paraId="57C6FA06" w14:textId="77777777" w:rsidR="008D1421" w:rsidRPr="003D3AD1" w:rsidRDefault="008D1421" w:rsidP="008D1421">
                            <w:pPr>
                              <w:jc w:val="right"/>
                              <w:textAlignment w:val="baseline"/>
                              <w:rPr>
                                <w:rFonts w:ascii="Verdana" w:eastAsia="Verdana" w:hAnsi="Verdana" w:cs="Verdana"/>
                                <w:i/>
                                <w:iCs/>
                                <w:color w:val="000000" w:themeColor="text1"/>
                                <w:kern w:val="24"/>
                                <w:sz w:val="12"/>
                                <w:szCs w:val="12"/>
                              </w:rPr>
                            </w:pPr>
                            <w:r w:rsidRPr="003D3AD1">
                              <w:rPr>
                                <w:rFonts w:ascii="Verdana" w:eastAsia="Verdana" w:hAnsi="Verdana" w:cs="Verdana"/>
                                <w:i/>
                                <w:iCs/>
                                <w:color w:val="000000" w:themeColor="text1"/>
                                <w:kern w:val="24"/>
                                <w:sz w:val="12"/>
                                <w:szCs w:val="12"/>
                              </w:rPr>
                              <w:t>Source: TechSci Research</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554C6DF7" id="_x0000_s1115" type="#_x0000_t202" style="position:absolute;left:0;text-align:left;margin-left:239.4pt;margin-top:.95pt;width:263.4pt;height:37.5pt;z-index:252489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" filled="f" stroked="f">
                <v:textbox>
                  <w:txbxContent>
                    <w:p w14:paraId="24BF3E55" w14:textId="77777777" w:rsidR="008D1421" w:rsidRPr="003D3AD1" w:rsidRDefault="008D1421" w:rsidP="008D1421">
                      <w:pPr>
                        <w:jc w:val="right"/>
                        <w:textAlignment w:val="baseline"/>
                        <w:rPr>
                          <w:rFonts w:ascii="Verdana" w:eastAsia="Verdana" w:hAnsi="Verdana" w:cs="Verdana"/>
                          <w:i/>
                          <w:iCs/>
                          <w:color w:val="000000" w:themeColor="text1"/>
                          <w:kern w:val="24"/>
                          <w:sz w:val="12"/>
                          <w:szCs w:val="12"/>
                        </w:rPr>
                      </w:pPr>
                      <w:r w:rsidRPr="003D3AD1">
                        <w:rPr>
                          <w:rFonts w:ascii="Verdana" w:eastAsia="Verdana" w:hAnsi="Verdana" w:cs="Verdana"/>
                          <w:i/>
                          <w:iCs/>
                          <w:color w:val="000000" w:themeColor="text1"/>
                          <w:kern w:val="24"/>
                          <w:sz w:val="12"/>
                          <w:szCs w:val="12"/>
                        </w:rPr>
                        <w:t xml:space="preserve">Others </w:t>
                      </w:r>
                      <w:r w:rsidRPr="00547E79">
                        <w:rPr>
                          <w:rFonts w:ascii="Verdana" w:eastAsia="Verdana" w:hAnsi="Verdana" w:cs="Verdana"/>
                          <w:i/>
                          <w:iCs/>
                          <w:color w:val="000000" w:themeColor="text1"/>
                          <w:kern w:val="24"/>
                          <w:sz w:val="12"/>
                          <w:szCs w:val="12"/>
                        </w:rPr>
                        <w:t>include Défense</w:t>
                      </w:r>
                      <w:r w:rsidRPr="003D3AD1">
                        <w:rPr>
                          <w:rFonts w:ascii="Verdana" w:eastAsia="Verdana" w:hAnsi="Verdana" w:cs="Verdana"/>
                          <w:i/>
                          <w:iCs/>
                          <w:color w:val="000000" w:themeColor="text1"/>
                          <w:kern w:val="24"/>
                          <w:sz w:val="12"/>
                          <w:szCs w:val="12"/>
                        </w:rPr>
                        <w:t>, Aerospace, Electrical and electronics etc.</w:t>
                      </w:r>
                    </w:p>
                    <w:p w14:paraId="57C6FA06" w14:textId="77777777" w:rsidR="008D1421" w:rsidRPr="003D3AD1" w:rsidRDefault="008D1421" w:rsidP="008D1421">
                      <w:pPr>
                        <w:jc w:val="right"/>
                        <w:textAlignment w:val="baseline"/>
                        <w:rPr>
                          <w:rFonts w:ascii="Verdana" w:eastAsia="Verdana" w:hAnsi="Verdana" w:cs="Verdana"/>
                          <w:i/>
                          <w:iCs/>
                          <w:color w:val="000000" w:themeColor="text1"/>
                          <w:kern w:val="24"/>
                          <w:sz w:val="12"/>
                          <w:szCs w:val="12"/>
                        </w:rPr>
                      </w:pPr>
                      <w:r w:rsidRPr="003D3AD1">
                        <w:rPr>
                          <w:rFonts w:ascii="Verdana" w:eastAsia="Verdana" w:hAnsi="Verdana" w:cs="Verdana"/>
                          <w:i/>
                          <w:iCs/>
                          <w:color w:val="000000" w:themeColor="text1"/>
                          <w:kern w:val="24"/>
                          <w:sz w:val="12"/>
                          <w:szCs w:val="12"/>
                        </w:rPr>
                        <w:t>Source: TechSci Research</w:t>
                      </w:r>
                    </w:p>
                  </w:txbxContent>
                </v:textbox>
                <w10:wrap anchorx="margin"/>
              </v:shape>
            </w:pict>
          </mc:Fallback>
        </mc:AlternateContent>
      </w:r>
    </w:p>
    <w:p w14:paraId="7F5D65E9" w14:textId="77777777" w:rsidR="00195C31" w:rsidRDefault="00195C31" w:rsidP="00555BDB">
      <w:pPr>
        <w:spacing w:line="360" w:lineRule="auto"/>
        <w:jc w:val="both"/>
        <w:rPr>
          <w:rFonts w:ascii="Arial" w:hAnsi="Arial" w:cs="Arial"/>
          <w:sz w:val="24"/>
          <w:szCs w:val="24"/>
        </w:rPr>
      </w:pPr>
    </w:p>
    <w:p w14:paraId="24E3959A" w14:textId="26F0CFB7" w:rsidR="00195C31" w:rsidRPr="00195C31" w:rsidRDefault="00195C31" w:rsidP="00555BDB">
      <w:pPr>
        <w:spacing w:line="360" w:lineRule="auto"/>
        <w:jc w:val="both"/>
        <w:rPr>
          <w:rFonts w:ascii="Arial" w:hAnsi="Arial" w:cs="Arial"/>
          <w:sz w:val="24"/>
          <w:szCs w:val="24"/>
        </w:rPr>
      </w:pPr>
      <w:r w:rsidRPr="00195C31">
        <w:rPr>
          <w:rFonts w:ascii="Arial" w:hAnsi="Arial" w:cs="Arial"/>
          <w:sz w:val="24"/>
          <w:szCs w:val="24"/>
        </w:rPr>
        <w:t xml:space="preserve">Vinyl </w:t>
      </w:r>
      <w:r>
        <w:rPr>
          <w:rFonts w:ascii="Arial" w:hAnsi="Arial" w:cs="Arial"/>
          <w:sz w:val="24"/>
          <w:szCs w:val="24"/>
        </w:rPr>
        <w:t>E</w:t>
      </w:r>
      <w:r w:rsidRPr="00195C31">
        <w:rPr>
          <w:rFonts w:ascii="Arial" w:hAnsi="Arial" w:cs="Arial"/>
          <w:sz w:val="24"/>
          <w:szCs w:val="24"/>
        </w:rPr>
        <w:t>ster offers wide range of applications including pipes and tanks, marine components, renewables etc. Over the past several years, pipes and tanks segment holds largest market share in the vinyl ester market at about 60% as of 2020 and is forecasted to hold more than 60% market share by 2030 owing to increasing demand in Chlor-alkali and chemical industry, power generation industry, mining and metal industry, industrial water and wastewater industry, food processing industry, and pulp and paper industry.</w:t>
      </w:r>
    </w:p>
    <w:p w14:paraId="65BB36A6" w14:textId="77777777" w:rsidR="00195C31" w:rsidRDefault="00195C31" w:rsidP="00555BDB">
      <w:pPr>
        <w:spacing w:line="360" w:lineRule="auto"/>
        <w:jc w:val="both"/>
        <w:rPr>
          <w:rFonts w:ascii="Arial" w:hAnsi="Arial" w:cs="Arial"/>
          <w:b/>
          <w:bCs/>
          <w:sz w:val="24"/>
          <w:szCs w:val="24"/>
        </w:rPr>
      </w:pPr>
    </w:p>
    <w:p w14:paraId="616C840F" w14:textId="3D1B91F5" w:rsidR="00555BDB" w:rsidRPr="00555BDB" w:rsidRDefault="00555BDB" w:rsidP="00555BDB">
      <w:pPr>
        <w:spacing w:line="360" w:lineRule="auto"/>
        <w:jc w:val="both"/>
        <w:rPr>
          <w:rFonts w:ascii="Arial" w:hAnsi="Arial" w:cs="Arial"/>
          <w:b/>
          <w:bCs/>
          <w:sz w:val="24"/>
          <w:szCs w:val="24"/>
        </w:rPr>
      </w:pPr>
      <w:r w:rsidRPr="00555BDB">
        <w:rPr>
          <w:rFonts w:ascii="Arial" w:hAnsi="Arial" w:cs="Arial"/>
          <w:b/>
          <w:bCs/>
          <w:sz w:val="24"/>
          <w:szCs w:val="24"/>
        </w:rPr>
        <w:t>3.2.5.4. Demand By Type</w:t>
      </w:r>
    </w:p>
    <w:p w14:paraId="557EBBF9" w14:textId="64FB2C8D" w:rsidR="00555BDB" w:rsidRPr="0061645E" w:rsidRDefault="00555BDB" w:rsidP="00990C86">
      <w:pPr>
        <w:spacing w:line="360" w:lineRule="auto"/>
        <w:jc w:val="both"/>
        <w:rPr>
          <w:rFonts w:ascii="Arial" w:hAnsi="Arial" w:cs="Arial"/>
          <w:b/>
          <w:bCs/>
          <w:sz w:val="24"/>
          <w:szCs w:val="24"/>
        </w:rPr>
        <w:sectPr w:rsidR="00555BDB" w:rsidRPr="0061645E" w:rsidSect="00600A5E">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59A3CE3C" w14:textId="0C0CAF58" w:rsidR="00990C86" w:rsidRPr="0061645E" w:rsidRDefault="00555BDB" w:rsidP="00555BDB">
      <w:pPr>
        <w:spacing w:line="360" w:lineRule="auto"/>
        <w:textAlignment w:val="baseline"/>
        <w:rPr>
          <w:rFonts w:ascii="Arial" w:hAnsi="Arial" w:cs="Arial"/>
          <w:b/>
          <w:bCs/>
          <w:sz w:val="24"/>
          <w:szCs w:val="24"/>
        </w:rPr>
      </w:pPr>
      <w:r w:rsidRPr="0061645E">
        <w:rPr>
          <w:rFonts w:ascii="Arial" w:hAnsi="Arial" w:cs="Arial"/>
          <w:b/>
          <w:bCs/>
          <w:sz w:val="24"/>
          <w:szCs w:val="24"/>
        </w:rPr>
        <w:t>South America Vinyl Ester Resin Demand, By Type, By Volume</w:t>
      </w:r>
      <w:r w:rsidR="007C5B32">
        <w:rPr>
          <w:rFonts w:ascii="Arial" w:hAnsi="Arial" w:cs="Arial"/>
          <w:b/>
          <w:bCs/>
          <w:sz w:val="24"/>
          <w:szCs w:val="24"/>
        </w:rPr>
        <w:t xml:space="preserve"> (000’ Tonnes)</w:t>
      </w:r>
      <w:r w:rsidR="00B36DA0">
        <w:rPr>
          <w:rFonts w:ascii="Arial" w:hAnsi="Arial" w:cs="Arial"/>
          <w:b/>
          <w:bCs/>
          <w:sz w:val="24"/>
          <w:szCs w:val="24"/>
        </w:rPr>
        <w:t xml:space="preserve"> (%)</w:t>
      </w:r>
      <w:r w:rsidRPr="0061645E">
        <w:rPr>
          <w:rFonts w:ascii="Arial" w:hAnsi="Arial" w:cs="Arial"/>
          <w:b/>
          <w:bCs/>
          <w:sz w:val="24"/>
          <w:szCs w:val="24"/>
        </w:rPr>
        <w:t>, 2015–2030F</w:t>
      </w:r>
    </w:p>
    <w:p w14:paraId="5B4DB596" w14:textId="36799D9A" w:rsidR="00023038" w:rsidRPr="002B5730" w:rsidRDefault="005F220B">
      <w:pPr>
        <w:rPr>
          <w:color w:val="000000" w:themeColor="text1"/>
        </w:rPr>
      </w:pPr>
      <w:r w:rsidRPr="002B5730">
        <w:rPr>
          <w:bCs/>
          <w:noProof/>
          <w:color w:val="000000" w:themeColor="text1"/>
        </w:rPr>
        <mc:AlternateContent>
          <mc:Choice Requires="wps">
            <w:drawing>
              <wp:anchor distT="0" distB="0" distL="114300" distR="114300" simplePos="0" relativeHeight="252028928" behindDoc="0" locked="0" layoutInCell="1" allowOverlap="1" wp14:anchorId="78933423" wp14:editId="130BFCB4">
                <wp:simplePos x="0" y="0"/>
                <wp:positionH relativeFrom="margin">
                  <wp:posOffset>2664460</wp:posOffset>
                </wp:positionH>
                <wp:positionV relativeFrom="paragraph">
                  <wp:posOffset>2935605</wp:posOffset>
                </wp:positionV>
                <wp:extent cx="3724275" cy="400050"/>
                <wp:effectExtent l="0" t="0" r="0" b="0"/>
                <wp:wrapNone/>
                <wp:docPr id="1090" name="TextBox 22"/>
                <wp:cNvGraphicFramePr/>
                <a:graphic xmlns:a="http://schemas.openxmlformats.org/drawingml/2006/main">
                  <a:graphicData uri="http://schemas.microsoft.com/office/word/2010/wordprocessingShape">
                    <wps:wsp>
                      <wps:cNvSpPr txBox="1"/>
                      <wps:spPr>
                        <a:xfrm>
                          <a:off x="0" y="0"/>
                          <a:ext cx="3724275" cy="400050"/>
                        </a:xfrm>
                        <a:prstGeom prst="rect">
                          <a:avLst/>
                        </a:prstGeom>
                        <a:noFill/>
                      </wps:spPr>
                      <wps:txbx>
                        <w:txbxContent>
                          <w:p w14:paraId="28925BB4" w14:textId="77EB2424" w:rsidR="0062149D" w:rsidRPr="003D3AD1" w:rsidRDefault="0062149D" w:rsidP="0062149D">
                            <w:pPr>
                              <w:jc w:val="right"/>
                              <w:textAlignment w:val="baseline"/>
                              <w:rPr>
                                <w:rFonts w:ascii="Verdana" w:eastAsia="Verdana" w:hAnsi="Verdana" w:cs="Verdana"/>
                                <w:i/>
                                <w:iCs/>
                                <w:color w:val="000000" w:themeColor="text1"/>
                                <w:kern w:val="24"/>
                                <w:sz w:val="12"/>
                                <w:szCs w:val="12"/>
                              </w:rPr>
                            </w:pPr>
                            <w:r w:rsidRPr="003D3AD1">
                              <w:rPr>
                                <w:rFonts w:ascii="Verdana" w:eastAsia="Verdana" w:hAnsi="Verdana" w:cs="Verdana"/>
                                <w:i/>
                                <w:iCs/>
                                <w:color w:val="000000" w:themeColor="text1"/>
                                <w:kern w:val="24"/>
                                <w:sz w:val="12"/>
                                <w:szCs w:val="12"/>
                              </w:rPr>
                              <w:t>Others include Urethane Modified vinyl ester resin, Elastomer Modified vinyl ester resin</w:t>
                            </w:r>
                            <w:r w:rsidR="00C34E60">
                              <w:rPr>
                                <w:rFonts w:ascii="Verdana" w:eastAsia="Verdana" w:hAnsi="Verdana" w:cs="Verdana"/>
                                <w:i/>
                                <w:iCs/>
                                <w:color w:val="000000" w:themeColor="text1"/>
                                <w:kern w:val="24"/>
                                <w:sz w:val="12"/>
                                <w:szCs w:val="12"/>
                              </w:rPr>
                              <w:t>,</w:t>
                            </w:r>
                            <w:r w:rsidRPr="003D3AD1">
                              <w:rPr>
                                <w:rFonts w:ascii="Verdana" w:eastAsia="Verdana" w:hAnsi="Verdana" w:cs="Verdana"/>
                                <w:i/>
                                <w:iCs/>
                                <w:color w:val="000000" w:themeColor="text1"/>
                                <w:kern w:val="24"/>
                                <w:sz w:val="12"/>
                                <w:szCs w:val="12"/>
                              </w:rPr>
                              <w:t xml:space="preserve"> etc.</w:t>
                            </w:r>
                          </w:p>
                          <w:p w14:paraId="11D4C83C" w14:textId="77777777" w:rsidR="0062149D" w:rsidRPr="003D3AD1" w:rsidRDefault="0062149D" w:rsidP="0062149D">
                            <w:pPr>
                              <w:jc w:val="right"/>
                              <w:textAlignment w:val="baseline"/>
                              <w:rPr>
                                <w:rFonts w:ascii="Verdana" w:eastAsia="Verdana" w:hAnsi="Verdana" w:cs="Verdana"/>
                                <w:i/>
                                <w:iCs/>
                                <w:color w:val="000000" w:themeColor="text1"/>
                                <w:kern w:val="24"/>
                                <w:sz w:val="12"/>
                                <w:szCs w:val="12"/>
                              </w:rPr>
                            </w:pPr>
                            <w:r w:rsidRPr="003D3AD1">
                              <w:rPr>
                                <w:rFonts w:ascii="Verdana" w:eastAsia="Verdana" w:hAnsi="Verdana" w:cs="Verdana"/>
                                <w:i/>
                                <w:iCs/>
                                <w:color w:val="000000" w:themeColor="text1"/>
                                <w:kern w:val="24"/>
                                <w:sz w:val="12"/>
                                <w:szCs w:val="12"/>
                              </w:rPr>
                              <w:t>Source: TechSci Research</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78933423" id="_x0000_s1116" type="#_x0000_t202" style="position:absolute;margin-left:209.8pt;margin-top:231.15pt;width:293.25pt;height:31.5pt;z-index:252028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" filled="f" stroked="f">
                <v:textbox>
                  <w:txbxContent>
                    <w:p w14:paraId="28925BB4" w14:textId="77EB2424" w:rsidR="0062149D" w:rsidRPr="003D3AD1" w:rsidRDefault="0062149D" w:rsidP="0062149D">
                      <w:pPr>
                        <w:jc w:val="right"/>
                        <w:textAlignment w:val="baseline"/>
                        <w:rPr>
                          <w:rFonts w:ascii="Verdana" w:eastAsia="Verdana" w:hAnsi="Verdana" w:cs="Verdana"/>
                          <w:i/>
                          <w:iCs/>
                          <w:color w:val="000000" w:themeColor="text1"/>
                          <w:kern w:val="24"/>
                          <w:sz w:val="12"/>
                          <w:szCs w:val="12"/>
                        </w:rPr>
                      </w:pPr>
                      <w:r w:rsidRPr="003D3AD1">
                        <w:rPr>
                          <w:rFonts w:ascii="Verdana" w:eastAsia="Verdana" w:hAnsi="Verdana" w:cs="Verdana"/>
                          <w:i/>
                          <w:iCs/>
                          <w:color w:val="000000" w:themeColor="text1"/>
                          <w:kern w:val="24"/>
                          <w:sz w:val="12"/>
                          <w:szCs w:val="12"/>
                        </w:rPr>
                        <w:t>Others include Urethane Modified vinyl ester resin, Elastomer Modified vinyl ester resin</w:t>
                      </w:r>
                      <w:r w:rsidR="00C34E60">
                        <w:rPr>
                          <w:rFonts w:ascii="Verdana" w:eastAsia="Verdana" w:hAnsi="Verdana" w:cs="Verdana"/>
                          <w:i/>
                          <w:iCs/>
                          <w:color w:val="000000" w:themeColor="text1"/>
                          <w:kern w:val="24"/>
                          <w:sz w:val="12"/>
                          <w:szCs w:val="12"/>
                        </w:rPr>
                        <w:t>,</w:t>
                      </w:r>
                      <w:r w:rsidRPr="003D3AD1">
                        <w:rPr>
                          <w:rFonts w:ascii="Verdana" w:eastAsia="Verdana" w:hAnsi="Verdana" w:cs="Verdana"/>
                          <w:i/>
                          <w:iCs/>
                          <w:color w:val="000000" w:themeColor="text1"/>
                          <w:kern w:val="24"/>
                          <w:sz w:val="12"/>
                          <w:szCs w:val="12"/>
                        </w:rPr>
                        <w:t xml:space="preserve"> etc.</w:t>
                      </w:r>
                    </w:p>
                    <w:p w14:paraId="11D4C83C" w14:textId="77777777" w:rsidR="0062149D" w:rsidRPr="003D3AD1" w:rsidRDefault="0062149D" w:rsidP="0062149D">
                      <w:pPr>
                        <w:jc w:val="right"/>
                        <w:textAlignment w:val="baseline"/>
                        <w:rPr>
                          <w:rFonts w:ascii="Verdana" w:eastAsia="Verdana" w:hAnsi="Verdana" w:cs="Verdana"/>
                          <w:i/>
                          <w:iCs/>
                          <w:color w:val="000000" w:themeColor="text1"/>
                          <w:kern w:val="24"/>
                          <w:sz w:val="12"/>
                          <w:szCs w:val="12"/>
                        </w:rPr>
                      </w:pPr>
                      <w:r w:rsidRPr="003D3AD1">
                        <w:rPr>
                          <w:rFonts w:ascii="Verdana" w:eastAsia="Verdana" w:hAnsi="Verdana" w:cs="Verdana"/>
                          <w:i/>
                          <w:iCs/>
                          <w:color w:val="000000" w:themeColor="text1"/>
                          <w:kern w:val="24"/>
                          <w:sz w:val="12"/>
                          <w:szCs w:val="12"/>
                        </w:rPr>
                        <w:t>Source: TechSci Research</w:t>
                      </w:r>
                    </w:p>
                  </w:txbxContent>
                </v:textbox>
                <w10:wrap anchorx="margin"/>
              </v:shape>
            </w:pict>
          </mc:Fallback>
        </mc:AlternateContent>
      </w:r>
      <w:r w:rsidR="001039EA" w:rsidRPr="002B5730">
        <w:rPr>
          <w:noProof/>
          <w:color w:val="000000" w:themeColor="text1"/>
        </w:rPr>
        <w:drawing>
          <wp:inline distT="0" distB="0" distL="0" distR="0" wp14:anchorId="03570095" wp14:editId="5BCF76C5">
            <wp:extent cx="6381750" cy="3333750"/>
            <wp:effectExtent l="0" t="0" r="0" b="0"/>
            <wp:docPr id="67" name="Chart 67">
              <a:extLst xmlns:a="http://schemas.openxmlformats.org/drawingml/2006/main">
                <a:ext uri="{FF2B5EF4-FFF2-40B4-BE49-F238E27FC236}">
                  <a16:creationId xmlns:a16="http://schemas.microsoft.com/office/drawing/2014/main" id="{44D38BB9-7396-4633-B13F-A67603F2AC1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tbl>
      <w:tblPr>
        <w:tblW w:w="10480" w:type="dxa"/>
        <w:tblInd w:w="-185" w:type="dxa"/>
        <w:tblLook w:val="04A0" w:firstRow="1" w:lastRow="0" w:firstColumn="1" w:lastColumn="0" w:noHBand="0" w:noVBand="1"/>
      </w:tblPr>
      <w:tblGrid>
        <w:gridCol w:w="2007"/>
        <w:gridCol w:w="878"/>
        <w:gridCol w:w="878"/>
        <w:gridCol w:w="878"/>
        <w:gridCol w:w="880"/>
        <w:gridCol w:w="1004"/>
        <w:gridCol w:w="999"/>
        <w:gridCol w:w="999"/>
        <w:gridCol w:w="999"/>
        <w:gridCol w:w="958"/>
      </w:tblGrid>
      <w:tr w:rsidR="008D1421" w:rsidRPr="008D1421" w14:paraId="018F8D89" w14:textId="77777777" w:rsidTr="007C1CD8">
        <w:trPr>
          <w:trHeight w:val="521"/>
        </w:trPr>
        <w:tc>
          <w:tcPr>
            <w:tcW w:w="2007" w:type="dxa"/>
            <w:tcBorders>
              <w:top w:val="single" w:sz="4" w:space="0" w:color="auto"/>
              <w:left w:val="single" w:sz="4" w:space="0" w:color="auto"/>
              <w:bottom w:val="single" w:sz="4" w:space="0" w:color="auto"/>
              <w:right w:val="single" w:sz="4" w:space="0" w:color="auto"/>
            </w:tcBorders>
            <w:shd w:val="clear" w:color="auto" w:fill="C00000"/>
            <w:noWrap/>
            <w:vAlign w:val="center"/>
            <w:hideMark/>
          </w:tcPr>
          <w:p w14:paraId="62736074" w14:textId="4DEA4EF8" w:rsidR="008D1421" w:rsidRPr="008D1421" w:rsidRDefault="008D1421" w:rsidP="00BF252C">
            <w:pPr>
              <w:spacing w:after="0" w:line="240" w:lineRule="auto"/>
              <w:jc w:val="center"/>
              <w:rPr>
                <w:rFonts w:ascii="Arial" w:eastAsia="Times New Roman" w:hAnsi="Arial" w:cs="Arial"/>
                <w:b/>
                <w:bCs/>
                <w:color w:val="FFFFFF" w:themeColor="background1"/>
                <w:sz w:val="20"/>
                <w:szCs w:val="20"/>
                <w:lang w:val="en-US"/>
              </w:rPr>
            </w:pPr>
            <w:r w:rsidRPr="008D1421">
              <w:rPr>
                <w:rFonts w:ascii="Arial" w:eastAsia="Times New Roman" w:hAnsi="Arial" w:cs="Arial"/>
                <w:b/>
                <w:bCs/>
                <w:color w:val="FFFFFF" w:themeColor="background1"/>
                <w:sz w:val="20"/>
                <w:szCs w:val="20"/>
                <w:lang w:val="en-US"/>
              </w:rPr>
              <w:lastRenderedPageBreak/>
              <w:t>Demand by Type</w:t>
            </w:r>
            <w:r w:rsidR="007C5B32">
              <w:rPr>
                <w:rFonts w:ascii="Arial" w:eastAsia="Times New Roman" w:hAnsi="Arial" w:cs="Arial"/>
                <w:b/>
                <w:bCs/>
                <w:color w:val="FFFFFF" w:themeColor="background1"/>
                <w:sz w:val="20"/>
                <w:szCs w:val="20"/>
                <w:lang w:val="en-US"/>
              </w:rPr>
              <w:t xml:space="preserve"> </w:t>
            </w:r>
          </w:p>
        </w:tc>
        <w:tc>
          <w:tcPr>
            <w:tcW w:w="878" w:type="dxa"/>
            <w:tcBorders>
              <w:top w:val="single" w:sz="4" w:space="0" w:color="auto"/>
              <w:left w:val="nil"/>
              <w:bottom w:val="single" w:sz="4" w:space="0" w:color="auto"/>
              <w:right w:val="single" w:sz="4" w:space="0" w:color="auto"/>
            </w:tcBorders>
            <w:shd w:val="clear" w:color="auto" w:fill="C00000"/>
            <w:noWrap/>
            <w:vAlign w:val="center"/>
            <w:hideMark/>
          </w:tcPr>
          <w:p w14:paraId="7F483514" w14:textId="77777777" w:rsidR="008D1421" w:rsidRPr="008D1421" w:rsidRDefault="008D1421" w:rsidP="00BF252C">
            <w:pPr>
              <w:spacing w:after="0" w:line="480" w:lineRule="auto"/>
              <w:jc w:val="center"/>
              <w:rPr>
                <w:rFonts w:ascii="Arial" w:eastAsia="Times New Roman" w:hAnsi="Arial" w:cs="Arial"/>
                <w:b/>
                <w:bCs/>
                <w:color w:val="FFFFFF" w:themeColor="background1"/>
                <w:sz w:val="20"/>
                <w:szCs w:val="20"/>
                <w:lang w:val="en-US"/>
              </w:rPr>
            </w:pPr>
            <w:r w:rsidRPr="008D1421">
              <w:rPr>
                <w:rFonts w:ascii="Arial" w:eastAsia="Times New Roman" w:hAnsi="Arial" w:cs="Arial"/>
                <w:b/>
                <w:bCs/>
                <w:color w:val="FFFFFF" w:themeColor="background1"/>
                <w:sz w:val="20"/>
                <w:szCs w:val="20"/>
                <w:lang w:val="en-US"/>
              </w:rPr>
              <w:t>2015</w:t>
            </w:r>
          </w:p>
        </w:tc>
        <w:tc>
          <w:tcPr>
            <w:tcW w:w="878" w:type="dxa"/>
            <w:tcBorders>
              <w:top w:val="single" w:sz="4" w:space="0" w:color="auto"/>
              <w:left w:val="nil"/>
              <w:bottom w:val="single" w:sz="4" w:space="0" w:color="auto"/>
              <w:right w:val="single" w:sz="4" w:space="0" w:color="auto"/>
            </w:tcBorders>
            <w:shd w:val="clear" w:color="auto" w:fill="C00000"/>
            <w:noWrap/>
            <w:vAlign w:val="center"/>
            <w:hideMark/>
          </w:tcPr>
          <w:p w14:paraId="10293289" w14:textId="77777777" w:rsidR="008D1421" w:rsidRPr="008D1421" w:rsidRDefault="008D1421" w:rsidP="00BF252C">
            <w:pPr>
              <w:spacing w:after="0" w:line="480" w:lineRule="auto"/>
              <w:jc w:val="center"/>
              <w:rPr>
                <w:rFonts w:ascii="Arial" w:eastAsia="Times New Roman" w:hAnsi="Arial" w:cs="Arial"/>
                <w:b/>
                <w:bCs/>
                <w:color w:val="FFFFFF" w:themeColor="background1"/>
                <w:sz w:val="20"/>
                <w:szCs w:val="20"/>
                <w:lang w:val="en-US"/>
              </w:rPr>
            </w:pPr>
            <w:r w:rsidRPr="008D1421">
              <w:rPr>
                <w:rFonts w:ascii="Arial" w:eastAsia="Times New Roman" w:hAnsi="Arial" w:cs="Arial"/>
                <w:b/>
                <w:bCs/>
                <w:color w:val="FFFFFF" w:themeColor="background1"/>
                <w:sz w:val="20"/>
                <w:szCs w:val="20"/>
                <w:lang w:val="en-US"/>
              </w:rPr>
              <w:t>2016</w:t>
            </w:r>
          </w:p>
        </w:tc>
        <w:tc>
          <w:tcPr>
            <w:tcW w:w="878" w:type="dxa"/>
            <w:tcBorders>
              <w:top w:val="single" w:sz="4" w:space="0" w:color="auto"/>
              <w:left w:val="nil"/>
              <w:bottom w:val="single" w:sz="4" w:space="0" w:color="auto"/>
              <w:right w:val="single" w:sz="4" w:space="0" w:color="auto"/>
            </w:tcBorders>
            <w:shd w:val="clear" w:color="auto" w:fill="C00000"/>
            <w:noWrap/>
            <w:vAlign w:val="bottom"/>
            <w:hideMark/>
          </w:tcPr>
          <w:p w14:paraId="17846566" w14:textId="77777777" w:rsidR="008D1421" w:rsidRPr="008D1421" w:rsidRDefault="008D1421" w:rsidP="00BF252C">
            <w:pPr>
              <w:spacing w:after="0" w:line="480" w:lineRule="auto"/>
              <w:jc w:val="center"/>
              <w:rPr>
                <w:rFonts w:ascii="Arial" w:eastAsia="Times New Roman" w:hAnsi="Arial" w:cs="Arial"/>
                <w:b/>
                <w:bCs/>
                <w:color w:val="FFFFFF" w:themeColor="background1"/>
                <w:sz w:val="20"/>
                <w:szCs w:val="20"/>
                <w:lang w:val="en-US"/>
              </w:rPr>
            </w:pPr>
            <w:r w:rsidRPr="008D1421">
              <w:rPr>
                <w:rFonts w:ascii="Arial" w:eastAsia="Times New Roman" w:hAnsi="Arial" w:cs="Arial"/>
                <w:b/>
                <w:bCs/>
                <w:color w:val="FFFFFF" w:themeColor="background1"/>
                <w:sz w:val="20"/>
                <w:szCs w:val="20"/>
                <w:lang w:val="en-US"/>
              </w:rPr>
              <w:t>2017</w:t>
            </w:r>
          </w:p>
        </w:tc>
        <w:tc>
          <w:tcPr>
            <w:tcW w:w="880" w:type="dxa"/>
            <w:tcBorders>
              <w:top w:val="single" w:sz="4" w:space="0" w:color="auto"/>
              <w:left w:val="nil"/>
              <w:bottom w:val="single" w:sz="4" w:space="0" w:color="auto"/>
              <w:right w:val="single" w:sz="4" w:space="0" w:color="auto"/>
            </w:tcBorders>
            <w:shd w:val="clear" w:color="auto" w:fill="C00000"/>
            <w:noWrap/>
            <w:vAlign w:val="bottom"/>
            <w:hideMark/>
          </w:tcPr>
          <w:p w14:paraId="4D32B34D" w14:textId="77777777" w:rsidR="008D1421" w:rsidRPr="008D1421" w:rsidRDefault="008D1421" w:rsidP="00BF252C">
            <w:pPr>
              <w:spacing w:after="0" w:line="480" w:lineRule="auto"/>
              <w:jc w:val="center"/>
              <w:rPr>
                <w:rFonts w:ascii="Arial" w:eastAsia="Times New Roman" w:hAnsi="Arial" w:cs="Arial"/>
                <w:b/>
                <w:bCs/>
                <w:color w:val="FFFFFF" w:themeColor="background1"/>
                <w:sz w:val="20"/>
                <w:szCs w:val="20"/>
                <w:lang w:val="en-US"/>
              </w:rPr>
            </w:pPr>
            <w:r w:rsidRPr="008D1421">
              <w:rPr>
                <w:rFonts w:ascii="Arial" w:eastAsia="Times New Roman" w:hAnsi="Arial" w:cs="Arial"/>
                <w:b/>
                <w:bCs/>
                <w:color w:val="FFFFFF" w:themeColor="background1"/>
                <w:sz w:val="20"/>
                <w:szCs w:val="20"/>
                <w:lang w:val="en-US"/>
              </w:rPr>
              <w:t>2018</w:t>
            </w:r>
          </w:p>
        </w:tc>
        <w:tc>
          <w:tcPr>
            <w:tcW w:w="1004" w:type="dxa"/>
            <w:tcBorders>
              <w:top w:val="single" w:sz="4" w:space="0" w:color="auto"/>
              <w:left w:val="nil"/>
              <w:bottom w:val="single" w:sz="4" w:space="0" w:color="auto"/>
              <w:right w:val="single" w:sz="4" w:space="0" w:color="auto"/>
            </w:tcBorders>
            <w:shd w:val="clear" w:color="auto" w:fill="C00000"/>
            <w:noWrap/>
            <w:vAlign w:val="bottom"/>
            <w:hideMark/>
          </w:tcPr>
          <w:p w14:paraId="2D15621F" w14:textId="77777777" w:rsidR="008D1421" w:rsidRPr="008D1421" w:rsidRDefault="008D1421" w:rsidP="00BF252C">
            <w:pPr>
              <w:spacing w:after="0" w:line="480" w:lineRule="auto"/>
              <w:jc w:val="center"/>
              <w:rPr>
                <w:rFonts w:ascii="Arial" w:eastAsia="Times New Roman" w:hAnsi="Arial" w:cs="Arial"/>
                <w:b/>
                <w:bCs/>
                <w:color w:val="FFFFFF" w:themeColor="background1"/>
                <w:sz w:val="20"/>
                <w:szCs w:val="20"/>
                <w:lang w:val="en-US"/>
              </w:rPr>
            </w:pPr>
            <w:r w:rsidRPr="008D1421">
              <w:rPr>
                <w:rFonts w:ascii="Arial" w:eastAsia="Times New Roman" w:hAnsi="Arial" w:cs="Arial"/>
                <w:b/>
                <w:bCs/>
                <w:color w:val="FFFFFF" w:themeColor="background1"/>
                <w:sz w:val="20"/>
                <w:szCs w:val="20"/>
                <w:lang w:val="en-US"/>
              </w:rPr>
              <w:t>2019</w:t>
            </w:r>
          </w:p>
        </w:tc>
        <w:tc>
          <w:tcPr>
            <w:tcW w:w="999" w:type="dxa"/>
            <w:tcBorders>
              <w:top w:val="single" w:sz="4" w:space="0" w:color="auto"/>
              <w:left w:val="nil"/>
              <w:bottom w:val="single" w:sz="4" w:space="0" w:color="auto"/>
              <w:right w:val="single" w:sz="4" w:space="0" w:color="auto"/>
            </w:tcBorders>
            <w:shd w:val="clear" w:color="auto" w:fill="C00000"/>
            <w:noWrap/>
            <w:vAlign w:val="bottom"/>
            <w:hideMark/>
          </w:tcPr>
          <w:p w14:paraId="28620E3D" w14:textId="77777777" w:rsidR="008D1421" w:rsidRPr="008D1421" w:rsidRDefault="008D1421" w:rsidP="00BF252C">
            <w:pPr>
              <w:spacing w:after="0" w:line="480" w:lineRule="auto"/>
              <w:jc w:val="center"/>
              <w:rPr>
                <w:rFonts w:ascii="Arial" w:eastAsia="Times New Roman" w:hAnsi="Arial" w:cs="Arial"/>
                <w:b/>
                <w:bCs/>
                <w:color w:val="FFFFFF" w:themeColor="background1"/>
                <w:sz w:val="20"/>
                <w:szCs w:val="20"/>
                <w:lang w:val="en-US"/>
              </w:rPr>
            </w:pPr>
            <w:r w:rsidRPr="008D1421">
              <w:rPr>
                <w:rFonts w:ascii="Arial" w:eastAsia="Times New Roman" w:hAnsi="Arial" w:cs="Arial"/>
                <w:b/>
                <w:bCs/>
                <w:color w:val="FFFFFF" w:themeColor="background1"/>
                <w:sz w:val="20"/>
                <w:szCs w:val="20"/>
                <w:lang w:val="en-US"/>
              </w:rPr>
              <w:t>2020</w:t>
            </w:r>
          </w:p>
        </w:tc>
        <w:tc>
          <w:tcPr>
            <w:tcW w:w="999" w:type="dxa"/>
            <w:tcBorders>
              <w:top w:val="single" w:sz="4" w:space="0" w:color="auto"/>
              <w:left w:val="nil"/>
              <w:bottom w:val="single" w:sz="4" w:space="0" w:color="auto"/>
              <w:right w:val="single" w:sz="4" w:space="0" w:color="auto"/>
            </w:tcBorders>
            <w:shd w:val="clear" w:color="auto" w:fill="C00000"/>
            <w:noWrap/>
            <w:vAlign w:val="bottom"/>
            <w:hideMark/>
          </w:tcPr>
          <w:p w14:paraId="54C8FEDE" w14:textId="77777777" w:rsidR="008D1421" w:rsidRPr="008D1421" w:rsidRDefault="008D1421" w:rsidP="00BF252C">
            <w:pPr>
              <w:spacing w:after="0" w:line="480" w:lineRule="auto"/>
              <w:jc w:val="center"/>
              <w:rPr>
                <w:rFonts w:ascii="Arial" w:eastAsia="Times New Roman" w:hAnsi="Arial" w:cs="Arial"/>
                <w:b/>
                <w:bCs/>
                <w:color w:val="FFFFFF" w:themeColor="background1"/>
                <w:sz w:val="20"/>
                <w:szCs w:val="20"/>
                <w:lang w:val="en-US"/>
              </w:rPr>
            </w:pPr>
            <w:r w:rsidRPr="008D1421">
              <w:rPr>
                <w:rFonts w:ascii="Arial" w:eastAsia="Times New Roman" w:hAnsi="Arial" w:cs="Arial"/>
                <w:b/>
                <w:bCs/>
                <w:color w:val="FFFFFF" w:themeColor="background1"/>
                <w:sz w:val="20"/>
                <w:szCs w:val="20"/>
                <w:lang w:val="en-US"/>
              </w:rPr>
              <w:t>2021E</w:t>
            </w:r>
          </w:p>
        </w:tc>
        <w:tc>
          <w:tcPr>
            <w:tcW w:w="999" w:type="dxa"/>
            <w:tcBorders>
              <w:top w:val="single" w:sz="4" w:space="0" w:color="auto"/>
              <w:left w:val="nil"/>
              <w:bottom w:val="single" w:sz="4" w:space="0" w:color="auto"/>
              <w:right w:val="single" w:sz="4" w:space="0" w:color="auto"/>
            </w:tcBorders>
            <w:shd w:val="clear" w:color="auto" w:fill="C00000"/>
            <w:noWrap/>
            <w:vAlign w:val="bottom"/>
            <w:hideMark/>
          </w:tcPr>
          <w:p w14:paraId="725C64A3" w14:textId="77777777" w:rsidR="008D1421" w:rsidRPr="008D1421" w:rsidRDefault="008D1421" w:rsidP="00BF252C">
            <w:pPr>
              <w:spacing w:after="0" w:line="480" w:lineRule="auto"/>
              <w:jc w:val="center"/>
              <w:rPr>
                <w:rFonts w:ascii="Arial" w:eastAsia="Times New Roman" w:hAnsi="Arial" w:cs="Arial"/>
                <w:b/>
                <w:bCs/>
                <w:color w:val="FFFFFF" w:themeColor="background1"/>
                <w:sz w:val="20"/>
                <w:szCs w:val="20"/>
                <w:lang w:val="en-US"/>
              </w:rPr>
            </w:pPr>
            <w:r w:rsidRPr="008D1421">
              <w:rPr>
                <w:rFonts w:ascii="Arial" w:eastAsia="Times New Roman" w:hAnsi="Arial" w:cs="Arial"/>
                <w:b/>
                <w:bCs/>
                <w:color w:val="FFFFFF" w:themeColor="background1"/>
                <w:sz w:val="20"/>
                <w:szCs w:val="20"/>
                <w:lang w:val="en-US"/>
              </w:rPr>
              <w:t>2025F</w:t>
            </w:r>
          </w:p>
        </w:tc>
        <w:tc>
          <w:tcPr>
            <w:tcW w:w="958" w:type="dxa"/>
            <w:tcBorders>
              <w:top w:val="single" w:sz="4" w:space="0" w:color="auto"/>
              <w:left w:val="single" w:sz="4" w:space="0" w:color="auto"/>
              <w:bottom w:val="single" w:sz="4" w:space="0" w:color="auto"/>
              <w:right w:val="single" w:sz="4" w:space="0" w:color="auto"/>
            </w:tcBorders>
            <w:shd w:val="clear" w:color="auto" w:fill="C00000"/>
            <w:noWrap/>
            <w:vAlign w:val="bottom"/>
            <w:hideMark/>
          </w:tcPr>
          <w:p w14:paraId="5DFB022E" w14:textId="77777777" w:rsidR="008D1421" w:rsidRPr="008D1421" w:rsidRDefault="008D1421" w:rsidP="00BF252C">
            <w:pPr>
              <w:spacing w:after="0" w:line="480" w:lineRule="auto"/>
              <w:jc w:val="center"/>
              <w:rPr>
                <w:rFonts w:ascii="Arial" w:eastAsia="Times New Roman" w:hAnsi="Arial" w:cs="Arial"/>
                <w:b/>
                <w:bCs/>
                <w:color w:val="FFFFFF" w:themeColor="background1"/>
                <w:sz w:val="20"/>
                <w:szCs w:val="20"/>
                <w:lang w:val="en-US"/>
              </w:rPr>
            </w:pPr>
            <w:r w:rsidRPr="008D1421">
              <w:rPr>
                <w:rFonts w:ascii="Arial" w:eastAsia="Times New Roman" w:hAnsi="Arial" w:cs="Arial"/>
                <w:b/>
                <w:bCs/>
                <w:color w:val="FFFFFF" w:themeColor="background1"/>
                <w:sz w:val="20"/>
                <w:szCs w:val="20"/>
                <w:lang w:val="en-US"/>
              </w:rPr>
              <w:t>2030F</w:t>
            </w:r>
          </w:p>
        </w:tc>
      </w:tr>
      <w:tr w:rsidR="00195C31" w:rsidRPr="008D1421" w14:paraId="0264AA96" w14:textId="77777777" w:rsidTr="007B6EC3">
        <w:trPr>
          <w:trHeight w:val="612"/>
        </w:trPr>
        <w:tc>
          <w:tcPr>
            <w:tcW w:w="2007" w:type="dxa"/>
            <w:tcBorders>
              <w:top w:val="nil"/>
              <w:left w:val="single" w:sz="4" w:space="0" w:color="auto"/>
              <w:bottom w:val="single" w:sz="4" w:space="0" w:color="auto"/>
              <w:right w:val="single" w:sz="4" w:space="0" w:color="auto"/>
            </w:tcBorders>
            <w:shd w:val="clear" w:color="000000" w:fill="FFFFFF"/>
            <w:noWrap/>
            <w:vAlign w:val="bottom"/>
            <w:hideMark/>
          </w:tcPr>
          <w:p w14:paraId="7B3566AE" w14:textId="77777777" w:rsidR="00195C31" w:rsidRPr="008D1421" w:rsidRDefault="00195C31" w:rsidP="00195C31">
            <w:pPr>
              <w:spacing w:after="0" w:line="240" w:lineRule="auto"/>
              <w:rPr>
                <w:rFonts w:ascii="Arial" w:eastAsia="Times New Roman" w:hAnsi="Arial" w:cs="Arial"/>
                <w:color w:val="000000"/>
                <w:sz w:val="20"/>
                <w:szCs w:val="20"/>
                <w:lang w:val="en-US"/>
              </w:rPr>
            </w:pPr>
            <w:r w:rsidRPr="008D1421">
              <w:rPr>
                <w:rFonts w:ascii="Arial" w:hAnsi="Arial" w:cs="Arial"/>
                <w:color w:val="000000"/>
                <w:sz w:val="20"/>
                <w:szCs w:val="20"/>
              </w:rPr>
              <w:t>Bisphenol-A,F,S vinyl ester resin</w:t>
            </w:r>
          </w:p>
        </w:tc>
        <w:tc>
          <w:tcPr>
            <w:tcW w:w="878" w:type="dxa"/>
            <w:tcBorders>
              <w:top w:val="nil"/>
              <w:left w:val="nil"/>
              <w:bottom w:val="single" w:sz="4" w:space="0" w:color="auto"/>
              <w:right w:val="single" w:sz="4" w:space="0" w:color="auto"/>
            </w:tcBorders>
            <w:shd w:val="clear" w:color="000000" w:fill="FFFFFF"/>
            <w:noWrap/>
            <w:vAlign w:val="center"/>
            <w:hideMark/>
          </w:tcPr>
          <w:p w14:paraId="4AB11DF8" w14:textId="0E36568D"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10</w:t>
            </w:r>
          </w:p>
        </w:tc>
        <w:tc>
          <w:tcPr>
            <w:tcW w:w="878" w:type="dxa"/>
            <w:tcBorders>
              <w:top w:val="nil"/>
              <w:left w:val="nil"/>
              <w:bottom w:val="single" w:sz="4" w:space="0" w:color="auto"/>
              <w:right w:val="single" w:sz="4" w:space="0" w:color="auto"/>
            </w:tcBorders>
            <w:shd w:val="clear" w:color="000000" w:fill="FFFFFF"/>
            <w:noWrap/>
            <w:vAlign w:val="center"/>
            <w:hideMark/>
          </w:tcPr>
          <w:p w14:paraId="07D782BF" w14:textId="6B30F8C9"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10</w:t>
            </w:r>
          </w:p>
        </w:tc>
        <w:tc>
          <w:tcPr>
            <w:tcW w:w="878" w:type="dxa"/>
            <w:tcBorders>
              <w:top w:val="nil"/>
              <w:left w:val="nil"/>
              <w:bottom w:val="single" w:sz="4" w:space="0" w:color="auto"/>
              <w:right w:val="single" w:sz="4" w:space="0" w:color="auto"/>
            </w:tcBorders>
            <w:shd w:val="clear" w:color="000000" w:fill="FFFFFF"/>
            <w:noWrap/>
            <w:vAlign w:val="center"/>
            <w:hideMark/>
          </w:tcPr>
          <w:p w14:paraId="71BF9015" w14:textId="3541015B"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10</w:t>
            </w:r>
          </w:p>
        </w:tc>
        <w:tc>
          <w:tcPr>
            <w:tcW w:w="880" w:type="dxa"/>
            <w:tcBorders>
              <w:top w:val="nil"/>
              <w:left w:val="nil"/>
              <w:bottom w:val="single" w:sz="4" w:space="0" w:color="auto"/>
              <w:right w:val="single" w:sz="4" w:space="0" w:color="auto"/>
            </w:tcBorders>
            <w:shd w:val="clear" w:color="000000" w:fill="FFFFFF"/>
            <w:noWrap/>
            <w:vAlign w:val="center"/>
            <w:hideMark/>
          </w:tcPr>
          <w:p w14:paraId="5D076665" w14:textId="6ED7BFE8"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11</w:t>
            </w:r>
          </w:p>
        </w:tc>
        <w:tc>
          <w:tcPr>
            <w:tcW w:w="1004" w:type="dxa"/>
            <w:tcBorders>
              <w:top w:val="nil"/>
              <w:left w:val="nil"/>
              <w:bottom w:val="single" w:sz="4" w:space="0" w:color="auto"/>
              <w:right w:val="single" w:sz="4" w:space="0" w:color="auto"/>
            </w:tcBorders>
            <w:shd w:val="clear" w:color="000000" w:fill="FFFFFF"/>
            <w:noWrap/>
            <w:vAlign w:val="center"/>
            <w:hideMark/>
          </w:tcPr>
          <w:p w14:paraId="7FF018C3" w14:textId="5F701A74"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11</w:t>
            </w:r>
          </w:p>
        </w:tc>
        <w:tc>
          <w:tcPr>
            <w:tcW w:w="999" w:type="dxa"/>
            <w:tcBorders>
              <w:top w:val="nil"/>
              <w:left w:val="nil"/>
              <w:bottom w:val="single" w:sz="4" w:space="0" w:color="auto"/>
              <w:right w:val="single" w:sz="4" w:space="0" w:color="auto"/>
            </w:tcBorders>
            <w:shd w:val="clear" w:color="000000" w:fill="FFFFFF"/>
            <w:noWrap/>
            <w:vAlign w:val="center"/>
            <w:hideMark/>
          </w:tcPr>
          <w:p w14:paraId="38F2FC82" w14:textId="0EE63127"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10</w:t>
            </w:r>
          </w:p>
        </w:tc>
        <w:tc>
          <w:tcPr>
            <w:tcW w:w="999" w:type="dxa"/>
            <w:tcBorders>
              <w:top w:val="nil"/>
              <w:left w:val="nil"/>
              <w:bottom w:val="single" w:sz="4" w:space="0" w:color="auto"/>
              <w:right w:val="single" w:sz="4" w:space="0" w:color="auto"/>
            </w:tcBorders>
            <w:shd w:val="clear" w:color="000000" w:fill="FFFFFF"/>
            <w:noWrap/>
            <w:vAlign w:val="center"/>
            <w:hideMark/>
          </w:tcPr>
          <w:p w14:paraId="5CCDD0E1" w14:textId="68953F45"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10</w:t>
            </w:r>
          </w:p>
        </w:tc>
        <w:tc>
          <w:tcPr>
            <w:tcW w:w="999" w:type="dxa"/>
            <w:tcBorders>
              <w:top w:val="nil"/>
              <w:left w:val="nil"/>
              <w:bottom w:val="single" w:sz="4" w:space="0" w:color="auto"/>
              <w:right w:val="single" w:sz="4" w:space="0" w:color="auto"/>
            </w:tcBorders>
            <w:shd w:val="clear" w:color="000000" w:fill="FFFFFF"/>
            <w:noWrap/>
            <w:vAlign w:val="center"/>
            <w:hideMark/>
          </w:tcPr>
          <w:p w14:paraId="64E12CDF" w14:textId="360AE7CD"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13</w:t>
            </w:r>
          </w:p>
        </w:tc>
        <w:tc>
          <w:tcPr>
            <w:tcW w:w="958" w:type="dxa"/>
            <w:tcBorders>
              <w:top w:val="nil"/>
              <w:left w:val="nil"/>
              <w:bottom w:val="single" w:sz="4" w:space="0" w:color="auto"/>
              <w:right w:val="single" w:sz="4" w:space="0" w:color="auto"/>
            </w:tcBorders>
            <w:shd w:val="clear" w:color="000000" w:fill="FFFFFF"/>
            <w:noWrap/>
            <w:vAlign w:val="center"/>
            <w:hideMark/>
          </w:tcPr>
          <w:p w14:paraId="30D1F9B0" w14:textId="44C4A278"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16</w:t>
            </w:r>
          </w:p>
        </w:tc>
      </w:tr>
      <w:tr w:rsidR="00195C31" w:rsidRPr="008D1421" w14:paraId="0C478877" w14:textId="77777777" w:rsidTr="007B6EC3">
        <w:trPr>
          <w:trHeight w:val="612"/>
        </w:trPr>
        <w:tc>
          <w:tcPr>
            <w:tcW w:w="2007" w:type="dxa"/>
            <w:tcBorders>
              <w:top w:val="nil"/>
              <w:left w:val="single" w:sz="4" w:space="0" w:color="auto"/>
              <w:bottom w:val="single" w:sz="4" w:space="0" w:color="auto"/>
              <w:right w:val="single" w:sz="4" w:space="0" w:color="auto"/>
            </w:tcBorders>
            <w:shd w:val="clear" w:color="000000" w:fill="FFFFFF"/>
            <w:noWrap/>
            <w:vAlign w:val="bottom"/>
            <w:hideMark/>
          </w:tcPr>
          <w:p w14:paraId="6AF0E134" w14:textId="77777777" w:rsidR="00195C31" w:rsidRPr="008D1421" w:rsidRDefault="00195C31" w:rsidP="00195C31">
            <w:pPr>
              <w:spacing w:after="0" w:line="240" w:lineRule="auto"/>
              <w:rPr>
                <w:rFonts w:ascii="Arial" w:eastAsia="Times New Roman" w:hAnsi="Arial" w:cs="Arial"/>
                <w:color w:val="000000"/>
                <w:sz w:val="20"/>
                <w:szCs w:val="20"/>
                <w:lang w:val="en-US"/>
              </w:rPr>
            </w:pPr>
            <w:r w:rsidRPr="008D1421">
              <w:rPr>
                <w:rFonts w:ascii="Arial" w:hAnsi="Arial" w:cs="Arial"/>
                <w:color w:val="000000"/>
                <w:sz w:val="20"/>
                <w:szCs w:val="20"/>
              </w:rPr>
              <w:t>Novolac vinyl ester resin</w:t>
            </w:r>
          </w:p>
        </w:tc>
        <w:tc>
          <w:tcPr>
            <w:tcW w:w="878" w:type="dxa"/>
            <w:tcBorders>
              <w:top w:val="nil"/>
              <w:left w:val="nil"/>
              <w:bottom w:val="single" w:sz="4" w:space="0" w:color="auto"/>
              <w:right w:val="single" w:sz="4" w:space="0" w:color="auto"/>
            </w:tcBorders>
            <w:shd w:val="clear" w:color="000000" w:fill="FFFFFF"/>
            <w:noWrap/>
            <w:vAlign w:val="center"/>
            <w:hideMark/>
          </w:tcPr>
          <w:p w14:paraId="35FC883F" w14:textId="105F2D56"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5</w:t>
            </w:r>
          </w:p>
        </w:tc>
        <w:tc>
          <w:tcPr>
            <w:tcW w:w="878" w:type="dxa"/>
            <w:tcBorders>
              <w:top w:val="nil"/>
              <w:left w:val="nil"/>
              <w:bottom w:val="single" w:sz="4" w:space="0" w:color="auto"/>
              <w:right w:val="single" w:sz="4" w:space="0" w:color="auto"/>
            </w:tcBorders>
            <w:shd w:val="clear" w:color="000000" w:fill="FFFFFF"/>
            <w:noWrap/>
            <w:vAlign w:val="center"/>
            <w:hideMark/>
          </w:tcPr>
          <w:p w14:paraId="3403A923" w14:textId="731E06D4"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5</w:t>
            </w:r>
          </w:p>
        </w:tc>
        <w:tc>
          <w:tcPr>
            <w:tcW w:w="878" w:type="dxa"/>
            <w:tcBorders>
              <w:top w:val="nil"/>
              <w:left w:val="nil"/>
              <w:bottom w:val="single" w:sz="4" w:space="0" w:color="auto"/>
              <w:right w:val="single" w:sz="4" w:space="0" w:color="auto"/>
            </w:tcBorders>
            <w:shd w:val="clear" w:color="000000" w:fill="FFFFFF"/>
            <w:noWrap/>
            <w:vAlign w:val="center"/>
            <w:hideMark/>
          </w:tcPr>
          <w:p w14:paraId="0B7C6BCD" w14:textId="27581481"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5</w:t>
            </w:r>
          </w:p>
        </w:tc>
        <w:tc>
          <w:tcPr>
            <w:tcW w:w="880" w:type="dxa"/>
            <w:tcBorders>
              <w:top w:val="nil"/>
              <w:left w:val="nil"/>
              <w:bottom w:val="single" w:sz="4" w:space="0" w:color="auto"/>
              <w:right w:val="single" w:sz="4" w:space="0" w:color="auto"/>
            </w:tcBorders>
            <w:shd w:val="clear" w:color="000000" w:fill="FFFFFF"/>
            <w:noWrap/>
            <w:vAlign w:val="center"/>
            <w:hideMark/>
          </w:tcPr>
          <w:p w14:paraId="3F4040E9" w14:textId="0EBB8D10"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5</w:t>
            </w:r>
          </w:p>
        </w:tc>
        <w:tc>
          <w:tcPr>
            <w:tcW w:w="1004" w:type="dxa"/>
            <w:tcBorders>
              <w:top w:val="nil"/>
              <w:left w:val="nil"/>
              <w:bottom w:val="single" w:sz="4" w:space="0" w:color="auto"/>
              <w:right w:val="single" w:sz="4" w:space="0" w:color="auto"/>
            </w:tcBorders>
            <w:shd w:val="clear" w:color="000000" w:fill="FFFFFF"/>
            <w:noWrap/>
            <w:vAlign w:val="center"/>
            <w:hideMark/>
          </w:tcPr>
          <w:p w14:paraId="1F06EF48" w14:textId="6B8A5130"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6</w:t>
            </w:r>
          </w:p>
        </w:tc>
        <w:tc>
          <w:tcPr>
            <w:tcW w:w="999" w:type="dxa"/>
            <w:tcBorders>
              <w:top w:val="nil"/>
              <w:left w:val="nil"/>
              <w:bottom w:val="single" w:sz="4" w:space="0" w:color="auto"/>
              <w:right w:val="single" w:sz="4" w:space="0" w:color="auto"/>
            </w:tcBorders>
            <w:shd w:val="clear" w:color="000000" w:fill="FFFFFF"/>
            <w:noWrap/>
            <w:vAlign w:val="center"/>
            <w:hideMark/>
          </w:tcPr>
          <w:p w14:paraId="68165F51" w14:textId="68FA7B6F"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5</w:t>
            </w:r>
          </w:p>
        </w:tc>
        <w:tc>
          <w:tcPr>
            <w:tcW w:w="999" w:type="dxa"/>
            <w:tcBorders>
              <w:top w:val="nil"/>
              <w:left w:val="nil"/>
              <w:bottom w:val="single" w:sz="4" w:space="0" w:color="auto"/>
              <w:right w:val="single" w:sz="4" w:space="0" w:color="auto"/>
            </w:tcBorders>
            <w:shd w:val="clear" w:color="000000" w:fill="FFFFFF"/>
            <w:noWrap/>
            <w:vAlign w:val="center"/>
            <w:hideMark/>
          </w:tcPr>
          <w:p w14:paraId="3D538F2D" w14:textId="746B5343"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5</w:t>
            </w:r>
          </w:p>
        </w:tc>
        <w:tc>
          <w:tcPr>
            <w:tcW w:w="999" w:type="dxa"/>
            <w:tcBorders>
              <w:top w:val="nil"/>
              <w:left w:val="nil"/>
              <w:bottom w:val="single" w:sz="4" w:space="0" w:color="auto"/>
              <w:right w:val="single" w:sz="4" w:space="0" w:color="auto"/>
            </w:tcBorders>
            <w:shd w:val="clear" w:color="000000" w:fill="FFFFFF"/>
            <w:noWrap/>
            <w:vAlign w:val="center"/>
            <w:hideMark/>
          </w:tcPr>
          <w:p w14:paraId="7BA2CCA4" w14:textId="6E56C0F3"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6</w:t>
            </w:r>
          </w:p>
        </w:tc>
        <w:tc>
          <w:tcPr>
            <w:tcW w:w="958" w:type="dxa"/>
            <w:tcBorders>
              <w:top w:val="nil"/>
              <w:left w:val="nil"/>
              <w:bottom w:val="single" w:sz="4" w:space="0" w:color="auto"/>
              <w:right w:val="single" w:sz="4" w:space="0" w:color="auto"/>
            </w:tcBorders>
            <w:shd w:val="clear" w:color="000000" w:fill="FFFFFF"/>
            <w:noWrap/>
            <w:vAlign w:val="center"/>
            <w:hideMark/>
          </w:tcPr>
          <w:p w14:paraId="7120A42F" w14:textId="3D1EFFB7"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8</w:t>
            </w:r>
          </w:p>
        </w:tc>
      </w:tr>
      <w:tr w:rsidR="00195C31" w:rsidRPr="008D1421" w14:paraId="008EAF51" w14:textId="77777777" w:rsidTr="007B6EC3">
        <w:trPr>
          <w:trHeight w:val="612"/>
        </w:trPr>
        <w:tc>
          <w:tcPr>
            <w:tcW w:w="2007" w:type="dxa"/>
            <w:tcBorders>
              <w:top w:val="nil"/>
              <w:left w:val="single" w:sz="4" w:space="0" w:color="auto"/>
              <w:bottom w:val="single" w:sz="4" w:space="0" w:color="auto"/>
              <w:right w:val="single" w:sz="4" w:space="0" w:color="auto"/>
            </w:tcBorders>
            <w:shd w:val="clear" w:color="000000" w:fill="FFFFFF"/>
            <w:noWrap/>
            <w:vAlign w:val="bottom"/>
            <w:hideMark/>
          </w:tcPr>
          <w:p w14:paraId="2F4AEFF5" w14:textId="77777777" w:rsidR="00195C31" w:rsidRPr="008D1421" w:rsidRDefault="00195C31" w:rsidP="00195C31">
            <w:pPr>
              <w:spacing w:after="0" w:line="240" w:lineRule="auto"/>
              <w:rPr>
                <w:rFonts w:ascii="Arial" w:eastAsia="Times New Roman" w:hAnsi="Arial" w:cs="Arial"/>
                <w:color w:val="000000"/>
                <w:sz w:val="20"/>
                <w:szCs w:val="20"/>
                <w:lang w:val="en-US"/>
              </w:rPr>
            </w:pPr>
            <w:r w:rsidRPr="008D1421">
              <w:rPr>
                <w:rFonts w:ascii="Arial" w:hAnsi="Arial" w:cs="Arial"/>
                <w:color w:val="000000"/>
                <w:sz w:val="20"/>
                <w:szCs w:val="20"/>
              </w:rPr>
              <w:t>Brominated vinyl ester resin</w:t>
            </w:r>
          </w:p>
        </w:tc>
        <w:tc>
          <w:tcPr>
            <w:tcW w:w="878" w:type="dxa"/>
            <w:tcBorders>
              <w:top w:val="nil"/>
              <w:left w:val="nil"/>
              <w:bottom w:val="single" w:sz="4" w:space="0" w:color="auto"/>
              <w:right w:val="single" w:sz="4" w:space="0" w:color="auto"/>
            </w:tcBorders>
            <w:shd w:val="clear" w:color="000000" w:fill="FFFFFF"/>
            <w:noWrap/>
            <w:vAlign w:val="center"/>
            <w:hideMark/>
          </w:tcPr>
          <w:p w14:paraId="68E462B8" w14:textId="101D09FA"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2</w:t>
            </w:r>
          </w:p>
        </w:tc>
        <w:tc>
          <w:tcPr>
            <w:tcW w:w="878" w:type="dxa"/>
            <w:tcBorders>
              <w:top w:val="nil"/>
              <w:left w:val="nil"/>
              <w:bottom w:val="single" w:sz="4" w:space="0" w:color="auto"/>
              <w:right w:val="single" w:sz="4" w:space="0" w:color="auto"/>
            </w:tcBorders>
            <w:shd w:val="clear" w:color="000000" w:fill="FFFFFF"/>
            <w:noWrap/>
            <w:vAlign w:val="center"/>
            <w:hideMark/>
          </w:tcPr>
          <w:p w14:paraId="1CAC0915" w14:textId="3EB3491D"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2</w:t>
            </w:r>
          </w:p>
        </w:tc>
        <w:tc>
          <w:tcPr>
            <w:tcW w:w="878" w:type="dxa"/>
            <w:tcBorders>
              <w:top w:val="nil"/>
              <w:left w:val="nil"/>
              <w:bottom w:val="single" w:sz="4" w:space="0" w:color="auto"/>
              <w:right w:val="single" w:sz="4" w:space="0" w:color="auto"/>
            </w:tcBorders>
            <w:shd w:val="clear" w:color="000000" w:fill="FFFFFF"/>
            <w:noWrap/>
            <w:vAlign w:val="center"/>
            <w:hideMark/>
          </w:tcPr>
          <w:p w14:paraId="0EE5351C" w14:textId="0D0248F4"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2</w:t>
            </w:r>
          </w:p>
        </w:tc>
        <w:tc>
          <w:tcPr>
            <w:tcW w:w="880" w:type="dxa"/>
            <w:tcBorders>
              <w:top w:val="nil"/>
              <w:left w:val="nil"/>
              <w:bottom w:val="single" w:sz="4" w:space="0" w:color="auto"/>
              <w:right w:val="single" w:sz="4" w:space="0" w:color="auto"/>
            </w:tcBorders>
            <w:shd w:val="clear" w:color="000000" w:fill="FFFFFF"/>
            <w:noWrap/>
            <w:vAlign w:val="center"/>
            <w:hideMark/>
          </w:tcPr>
          <w:p w14:paraId="0A333BC8" w14:textId="6CF2AAAF"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2</w:t>
            </w:r>
          </w:p>
        </w:tc>
        <w:tc>
          <w:tcPr>
            <w:tcW w:w="1004" w:type="dxa"/>
            <w:tcBorders>
              <w:top w:val="nil"/>
              <w:left w:val="nil"/>
              <w:bottom w:val="single" w:sz="4" w:space="0" w:color="auto"/>
              <w:right w:val="single" w:sz="4" w:space="0" w:color="auto"/>
            </w:tcBorders>
            <w:shd w:val="clear" w:color="000000" w:fill="FFFFFF"/>
            <w:noWrap/>
            <w:vAlign w:val="center"/>
            <w:hideMark/>
          </w:tcPr>
          <w:p w14:paraId="6A891B81" w14:textId="5203DD63"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2</w:t>
            </w:r>
          </w:p>
        </w:tc>
        <w:tc>
          <w:tcPr>
            <w:tcW w:w="999" w:type="dxa"/>
            <w:tcBorders>
              <w:top w:val="nil"/>
              <w:left w:val="nil"/>
              <w:bottom w:val="single" w:sz="4" w:space="0" w:color="auto"/>
              <w:right w:val="single" w:sz="4" w:space="0" w:color="auto"/>
            </w:tcBorders>
            <w:shd w:val="clear" w:color="000000" w:fill="FFFFFF"/>
            <w:noWrap/>
            <w:vAlign w:val="center"/>
            <w:hideMark/>
          </w:tcPr>
          <w:p w14:paraId="28F11861" w14:textId="3109F828"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2</w:t>
            </w:r>
          </w:p>
        </w:tc>
        <w:tc>
          <w:tcPr>
            <w:tcW w:w="999" w:type="dxa"/>
            <w:tcBorders>
              <w:top w:val="nil"/>
              <w:left w:val="nil"/>
              <w:bottom w:val="single" w:sz="4" w:space="0" w:color="auto"/>
              <w:right w:val="single" w:sz="4" w:space="0" w:color="auto"/>
            </w:tcBorders>
            <w:shd w:val="clear" w:color="000000" w:fill="FFFFFF"/>
            <w:noWrap/>
            <w:vAlign w:val="center"/>
            <w:hideMark/>
          </w:tcPr>
          <w:p w14:paraId="44410606" w14:textId="21DDFEF6"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2</w:t>
            </w:r>
          </w:p>
        </w:tc>
        <w:tc>
          <w:tcPr>
            <w:tcW w:w="999" w:type="dxa"/>
            <w:tcBorders>
              <w:top w:val="nil"/>
              <w:left w:val="nil"/>
              <w:bottom w:val="single" w:sz="4" w:space="0" w:color="auto"/>
              <w:right w:val="single" w:sz="4" w:space="0" w:color="auto"/>
            </w:tcBorders>
            <w:shd w:val="clear" w:color="000000" w:fill="FFFFFF"/>
            <w:noWrap/>
            <w:vAlign w:val="center"/>
            <w:hideMark/>
          </w:tcPr>
          <w:p w14:paraId="11540F57" w14:textId="5904443D"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2</w:t>
            </w:r>
          </w:p>
        </w:tc>
        <w:tc>
          <w:tcPr>
            <w:tcW w:w="958" w:type="dxa"/>
            <w:tcBorders>
              <w:top w:val="nil"/>
              <w:left w:val="nil"/>
              <w:bottom w:val="single" w:sz="4" w:space="0" w:color="auto"/>
              <w:right w:val="single" w:sz="4" w:space="0" w:color="auto"/>
            </w:tcBorders>
            <w:shd w:val="clear" w:color="000000" w:fill="FFFFFF"/>
            <w:noWrap/>
            <w:vAlign w:val="center"/>
            <w:hideMark/>
          </w:tcPr>
          <w:p w14:paraId="3A94FBDA" w14:textId="7D59AF83"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3</w:t>
            </w:r>
          </w:p>
        </w:tc>
      </w:tr>
      <w:tr w:rsidR="00195C31" w:rsidRPr="008D1421" w14:paraId="0159AEC3" w14:textId="77777777" w:rsidTr="007B6EC3">
        <w:trPr>
          <w:trHeight w:val="467"/>
        </w:trPr>
        <w:tc>
          <w:tcPr>
            <w:tcW w:w="2007" w:type="dxa"/>
            <w:tcBorders>
              <w:top w:val="nil"/>
              <w:left w:val="single" w:sz="4" w:space="0" w:color="auto"/>
              <w:bottom w:val="single" w:sz="4" w:space="0" w:color="auto"/>
              <w:right w:val="single" w:sz="4" w:space="0" w:color="auto"/>
            </w:tcBorders>
            <w:shd w:val="clear" w:color="000000" w:fill="FFFFFF"/>
            <w:noWrap/>
            <w:vAlign w:val="bottom"/>
            <w:hideMark/>
          </w:tcPr>
          <w:p w14:paraId="7CE87716" w14:textId="15208014" w:rsidR="00195C31" w:rsidRPr="008D1421" w:rsidRDefault="00195C31" w:rsidP="00195C31">
            <w:pPr>
              <w:spacing w:after="0" w:line="240" w:lineRule="auto"/>
              <w:rPr>
                <w:rFonts w:ascii="Arial" w:eastAsia="Times New Roman" w:hAnsi="Arial" w:cs="Arial"/>
                <w:color w:val="000000"/>
                <w:sz w:val="20"/>
                <w:szCs w:val="20"/>
                <w:lang w:val="en-US"/>
              </w:rPr>
            </w:pPr>
            <w:r w:rsidRPr="008D1421">
              <w:rPr>
                <w:rFonts w:ascii="Arial" w:hAnsi="Arial" w:cs="Arial"/>
                <w:color w:val="000000"/>
                <w:sz w:val="20"/>
                <w:szCs w:val="20"/>
              </w:rPr>
              <w:t>Other</w:t>
            </w:r>
          </w:p>
        </w:tc>
        <w:tc>
          <w:tcPr>
            <w:tcW w:w="878" w:type="dxa"/>
            <w:tcBorders>
              <w:top w:val="nil"/>
              <w:left w:val="nil"/>
              <w:bottom w:val="single" w:sz="4" w:space="0" w:color="auto"/>
              <w:right w:val="single" w:sz="4" w:space="0" w:color="auto"/>
            </w:tcBorders>
            <w:shd w:val="clear" w:color="000000" w:fill="FFFFFF"/>
            <w:noWrap/>
            <w:vAlign w:val="center"/>
            <w:hideMark/>
          </w:tcPr>
          <w:p w14:paraId="7D2D7DD4" w14:textId="7FE828BB"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3</w:t>
            </w:r>
          </w:p>
        </w:tc>
        <w:tc>
          <w:tcPr>
            <w:tcW w:w="878" w:type="dxa"/>
            <w:tcBorders>
              <w:top w:val="nil"/>
              <w:left w:val="nil"/>
              <w:bottom w:val="single" w:sz="4" w:space="0" w:color="auto"/>
              <w:right w:val="single" w:sz="4" w:space="0" w:color="auto"/>
            </w:tcBorders>
            <w:shd w:val="clear" w:color="000000" w:fill="FFFFFF"/>
            <w:noWrap/>
            <w:vAlign w:val="center"/>
            <w:hideMark/>
          </w:tcPr>
          <w:p w14:paraId="5541168A" w14:textId="3BC09A0C"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3</w:t>
            </w:r>
          </w:p>
        </w:tc>
        <w:tc>
          <w:tcPr>
            <w:tcW w:w="878" w:type="dxa"/>
            <w:tcBorders>
              <w:top w:val="nil"/>
              <w:left w:val="nil"/>
              <w:bottom w:val="single" w:sz="4" w:space="0" w:color="auto"/>
              <w:right w:val="single" w:sz="4" w:space="0" w:color="auto"/>
            </w:tcBorders>
            <w:shd w:val="clear" w:color="000000" w:fill="FFFFFF"/>
            <w:noWrap/>
            <w:vAlign w:val="center"/>
            <w:hideMark/>
          </w:tcPr>
          <w:p w14:paraId="3D0A94F5" w14:textId="1D23D7A4"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4</w:t>
            </w:r>
          </w:p>
        </w:tc>
        <w:tc>
          <w:tcPr>
            <w:tcW w:w="880" w:type="dxa"/>
            <w:tcBorders>
              <w:top w:val="nil"/>
              <w:left w:val="nil"/>
              <w:bottom w:val="single" w:sz="4" w:space="0" w:color="auto"/>
              <w:right w:val="single" w:sz="4" w:space="0" w:color="auto"/>
            </w:tcBorders>
            <w:shd w:val="clear" w:color="000000" w:fill="FFFFFF"/>
            <w:noWrap/>
            <w:vAlign w:val="center"/>
            <w:hideMark/>
          </w:tcPr>
          <w:p w14:paraId="5A015943" w14:textId="44C82DCB"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4</w:t>
            </w:r>
          </w:p>
        </w:tc>
        <w:tc>
          <w:tcPr>
            <w:tcW w:w="1004" w:type="dxa"/>
            <w:tcBorders>
              <w:top w:val="nil"/>
              <w:left w:val="nil"/>
              <w:bottom w:val="single" w:sz="4" w:space="0" w:color="auto"/>
              <w:right w:val="single" w:sz="4" w:space="0" w:color="auto"/>
            </w:tcBorders>
            <w:shd w:val="clear" w:color="000000" w:fill="FFFFFF"/>
            <w:noWrap/>
            <w:vAlign w:val="center"/>
            <w:hideMark/>
          </w:tcPr>
          <w:p w14:paraId="00CA4C84" w14:textId="4569530D"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3</w:t>
            </w:r>
          </w:p>
        </w:tc>
        <w:tc>
          <w:tcPr>
            <w:tcW w:w="999" w:type="dxa"/>
            <w:tcBorders>
              <w:top w:val="nil"/>
              <w:left w:val="nil"/>
              <w:bottom w:val="single" w:sz="4" w:space="0" w:color="auto"/>
              <w:right w:val="single" w:sz="4" w:space="0" w:color="auto"/>
            </w:tcBorders>
            <w:shd w:val="clear" w:color="000000" w:fill="FFFFFF"/>
            <w:noWrap/>
            <w:vAlign w:val="center"/>
            <w:hideMark/>
          </w:tcPr>
          <w:p w14:paraId="6BE60A04" w14:textId="52F713A3"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3</w:t>
            </w:r>
          </w:p>
        </w:tc>
        <w:tc>
          <w:tcPr>
            <w:tcW w:w="999" w:type="dxa"/>
            <w:tcBorders>
              <w:top w:val="nil"/>
              <w:left w:val="nil"/>
              <w:bottom w:val="single" w:sz="4" w:space="0" w:color="auto"/>
              <w:right w:val="single" w:sz="4" w:space="0" w:color="auto"/>
            </w:tcBorders>
            <w:shd w:val="clear" w:color="000000" w:fill="FFFFFF"/>
            <w:noWrap/>
            <w:vAlign w:val="center"/>
            <w:hideMark/>
          </w:tcPr>
          <w:p w14:paraId="731B1FC8" w14:textId="39CCA4E6"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4</w:t>
            </w:r>
          </w:p>
        </w:tc>
        <w:tc>
          <w:tcPr>
            <w:tcW w:w="999" w:type="dxa"/>
            <w:tcBorders>
              <w:top w:val="nil"/>
              <w:left w:val="nil"/>
              <w:bottom w:val="single" w:sz="4" w:space="0" w:color="auto"/>
              <w:right w:val="single" w:sz="4" w:space="0" w:color="auto"/>
            </w:tcBorders>
            <w:shd w:val="clear" w:color="000000" w:fill="FFFFFF"/>
            <w:noWrap/>
            <w:vAlign w:val="center"/>
            <w:hideMark/>
          </w:tcPr>
          <w:p w14:paraId="63557EC7" w14:textId="50CBCB20"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4</w:t>
            </w:r>
          </w:p>
        </w:tc>
        <w:tc>
          <w:tcPr>
            <w:tcW w:w="958" w:type="dxa"/>
            <w:tcBorders>
              <w:top w:val="nil"/>
              <w:left w:val="nil"/>
              <w:bottom w:val="single" w:sz="4" w:space="0" w:color="auto"/>
              <w:right w:val="single" w:sz="4" w:space="0" w:color="auto"/>
            </w:tcBorders>
            <w:shd w:val="clear" w:color="000000" w:fill="FFFFFF"/>
            <w:noWrap/>
            <w:vAlign w:val="center"/>
            <w:hideMark/>
          </w:tcPr>
          <w:p w14:paraId="2F0F8478" w14:textId="6AF7E31B"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4</w:t>
            </w:r>
          </w:p>
        </w:tc>
      </w:tr>
      <w:tr w:rsidR="00195C31" w:rsidRPr="008D1421" w14:paraId="335B2636" w14:textId="77777777" w:rsidTr="007B6EC3">
        <w:trPr>
          <w:trHeight w:val="431"/>
        </w:trPr>
        <w:tc>
          <w:tcPr>
            <w:tcW w:w="2007" w:type="dxa"/>
            <w:tcBorders>
              <w:top w:val="nil"/>
              <w:left w:val="single" w:sz="4" w:space="0" w:color="auto"/>
              <w:bottom w:val="single" w:sz="4" w:space="0" w:color="auto"/>
              <w:right w:val="single" w:sz="4" w:space="0" w:color="auto"/>
            </w:tcBorders>
            <w:shd w:val="clear" w:color="000000" w:fill="FFFFFF"/>
            <w:noWrap/>
            <w:vAlign w:val="bottom"/>
            <w:hideMark/>
          </w:tcPr>
          <w:p w14:paraId="68922709" w14:textId="77777777" w:rsidR="00195C31" w:rsidRPr="00B36DA0" w:rsidRDefault="00195C31" w:rsidP="00195C31">
            <w:pPr>
              <w:spacing w:after="0" w:line="240" w:lineRule="auto"/>
              <w:rPr>
                <w:rFonts w:ascii="Arial" w:eastAsia="Times New Roman" w:hAnsi="Arial" w:cs="Arial"/>
                <w:b/>
                <w:bCs/>
                <w:color w:val="000000"/>
                <w:sz w:val="20"/>
                <w:szCs w:val="20"/>
                <w:lang w:val="en-US"/>
              </w:rPr>
            </w:pPr>
            <w:r w:rsidRPr="00B36DA0">
              <w:rPr>
                <w:rFonts w:ascii="Arial" w:hAnsi="Arial" w:cs="Arial"/>
                <w:b/>
                <w:bCs/>
                <w:color w:val="000000"/>
                <w:sz w:val="20"/>
                <w:szCs w:val="20"/>
              </w:rPr>
              <w:t>Total</w:t>
            </w:r>
          </w:p>
        </w:tc>
        <w:tc>
          <w:tcPr>
            <w:tcW w:w="878" w:type="dxa"/>
            <w:tcBorders>
              <w:top w:val="nil"/>
              <w:left w:val="nil"/>
              <w:bottom w:val="single" w:sz="4" w:space="0" w:color="auto"/>
              <w:right w:val="single" w:sz="4" w:space="0" w:color="auto"/>
            </w:tcBorders>
            <w:shd w:val="clear" w:color="000000" w:fill="FFFFFF"/>
            <w:noWrap/>
            <w:vAlign w:val="center"/>
            <w:hideMark/>
          </w:tcPr>
          <w:p w14:paraId="49F066F3" w14:textId="4FC6CF4F" w:rsidR="00195C31" w:rsidRPr="00B36DA0" w:rsidRDefault="00195C31" w:rsidP="00195C31">
            <w:pPr>
              <w:spacing w:after="0" w:line="240" w:lineRule="auto"/>
              <w:jc w:val="center"/>
              <w:rPr>
                <w:rFonts w:ascii="Arial" w:eastAsia="Times New Roman" w:hAnsi="Arial" w:cs="Arial"/>
                <w:b/>
                <w:bCs/>
                <w:color w:val="000000" w:themeColor="text1"/>
                <w:sz w:val="20"/>
                <w:szCs w:val="20"/>
                <w:lang w:val="en-US"/>
              </w:rPr>
            </w:pPr>
            <w:r>
              <w:rPr>
                <w:rFonts w:ascii="Arial" w:hAnsi="Arial" w:cs="Arial"/>
                <w:b/>
                <w:bCs/>
                <w:color w:val="000000"/>
                <w:sz w:val="20"/>
                <w:szCs w:val="20"/>
              </w:rPr>
              <w:t>20</w:t>
            </w:r>
          </w:p>
        </w:tc>
        <w:tc>
          <w:tcPr>
            <w:tcW w:w="878" w:type="dxa"/>
            <w:tcBorders>
              <w:top w:val="nil"/>
              <w:left w:val="nil"/>
              <w:bottom w:val="single" w:sz="4" w:space="0" w:color="auto"/>
              <w:right w:val="single" w:sz="4" w:space="0" w:color="auto"/>
            </w:tcBorders>
            <w:shd w:val="clear" w:color="000000" w:fill="FFFFFF"/>
            <w:noWrap/>
            <w:vAlign w:val="center"/>
            <w:hideMark/>
          </w:tcPr>
          <w:p w14:paraId="26AA660D" w14:textId="77B4DBD8" w:rsidR="00195C31" w:rsidRPr="00B36DA0" w:rsidRDefault="00195C31" w:rsidP="00195C31">
            <w:pPr>
              <w:spacing w:after="0" w:line="240" w:lineRule="auto"/>
              <w:jc w:val="center"/>
              <w:rPr>
                <w:rFonts w:ascii="Arial" w:eastAsia="Times New Roman" w:hAnsi="Arial" w:cs="Arial"/>
                <w:b/>
                <w:bCs/>
                <w:color w:val="000000" w:themeColor="text1"/>
                <w:sz w:val="20"/>
                <w:szCs w:val="20"/>
                <w:lang w:val="en-US"/>
              </w:rPr>
            </w:pPr>
            <w:r>
              <w:rPr>
                <w:rFonts w:ascii="Arial" w:hAnsi="Arial" w:cs="Arial"/>
                <w:b/>
                <w:bCs/>
                <w:color w:val="000000"/>
                <w:sz w:val="20"/>
                <w:szCs w:val="20"/>
              </w:rPr>
              <w:t>20</w:t>
            </w:r>
          </w:p>
        </w:tc>
        <w:tc>
          <w:tcPr>
            <w:tcW w:w="878" w:type="dxa"/>
            <w:tcBorders>
              <w:top w:val="nil"/>
              <w:left w:val="nil"/>
              <w:bottom w:val="single" w:sz="4" w:space="0" w:color="auto"/>
              <w:right w:val="single" w:sz="4" w:space="0" w:color="auto"/>
            </w:tcBorders>
            <w:shd w:val="clear" w:color="000000" w:fill="FFFFFF"/>
            <w:noWrap/>
            <w:vAlign w:val="center"/>
            <w:hideMark/>
          </w:tcPr>
          <w:p w14:paraId="7219B82B" w14:textId="1F4A458A" w:rsidR="00195C31" w:rsidRPr="00B36DA0" w:rsidRDefault="00195C31" w:rsidP="00195C31">
            <w:pPr>
              <w:spacing w:after="0" w:line="240" w:lineRule="auto"/>
              <w:jc w:val="center"/>
              <w:rPr>
                <w:rFonts w:ascii="Arial" w:eastAsia="Times New Roman" w:hAnsi="Arial" w:cs="Arial"/>
                <w:b/>
                <w:bCs/>
                <w:color w:val="000000" w:themeColor="text1"/>
                <w:sz w:val="20"/>
                <w:szCs w:val="20"/>
                <w:lang w:val="en-US"/>
              </w:rPr>
            </w:pPr>
            <w:r>
              <w:rPr>
                <w:rFonts w:ascii="Arial" w:hAnsi="Arial" w:cs="Arial"/>
                <w:b/>
                <w:bCs/>
                <w:color w:val="000000"/>
                <w:sz w:val="20"/>
                <w:szCs w:val="20"/>
              </w:rPr>
              <w:t>21</w:t>
            </w:r>
          </w:p>
        </w:tc>
        <w:tc>
          <w:tcPr>
            <w:tcW w:w="880" w:type="dxa"/>
            <w:tcBorders>
              <w:top w:val="nil"/>
              <w:left w:val="nil"/>
              <w:bottom w:val="single" w:sz="4" w:space="0" w:color="auto"/>
              <w:right w:val="single" w:sz="4" w:space="0" w:color="auto"/>
            </w:tcBorders>
            <w:shd w:val="clear" w:color="000000" w:fill="FFFFFF"/>
            <w:noWrap/>
            <w:vAlign w:val="center"/>
            <w:hideMark/>
          </w:tcPr>
          <w:p w14:paraId="5FBB3358" w14:textId="4F3E7610" w:rsidR="00195C31" w:rsidRPr="00B36DA0" w:rsidRDefault="00195C31" w:rsidP="00195C31">
            <w:pPr>
              <w:spacing w:after="0" w:line="240" w:lineRule="auto"/>
              <w:jc w:val="center"/>
              <w:rPr>
                <w:rFonts w:ascii="Arial" w:eastAsia="Times New Roman" w:hAnsi="Arial" w:cs="Arial"/>
                <w:b/>
                <w:bCs/>
                <w:color w:val="000000" w:themeColor="text1"/>
                <w:sz w:val="20"/>
                <w:szCs w:val="20"/>
                <w:lang w:val="en-US"/>
              </w:rPr>
            </w:pPr>
            <w:r>
              <w:rPr>
                <w:rFonts w:ascii="Arial" w:hAnsi="Arial" w:cs="Arial"/>
                <w:b/>
                <w:bCs/>
                <w:color w:val="000000"/>
                <w:sz w:val="20"/>
                <w:szCs w:val="20"/>
              </w:rPr>
              <w:t>22</w:t>
            </w:r>
          </w:p>
        </w:tc>
        <w:tc>
          <w:tcPr>
            <w:tcW w:w="1004" w:type="dxa"/>
            <w:tcBorders>
              <w:top w:val="nil"/>
              <w:left w:val="nil"/>
              <w:bottom w:val="single" w:sz="4" w:space="0" w:color="auto"/>
              <w:right w:val="single" w:sz="4" w:space="0" w:color="auto"/>
            </w:tcBorders>
            <w:shd w:val="clear" w:color="000000" w:fill="FFFFFF"/>
            <w:noWrap/>
            <w:vAlign w:val="center"/>
            <w:hideMark/>
          </w:tcPr>
          <w:p w14:paraId="2BAD9C33" w14:textId="1351D469" w:rsidR="00195C31" w:rsidRPr="00B36DA0" w:rsidRDefault="00195C31" w:rsidP="00195C31">
            <w:pPr>
              <w:spacing w:after="0" w:line="240" w:lineRule="auto"/>
              <w:jc w:val="center"/>
              <w:rPr>
                <w:rFonts w:ascii="Arial" w:eastAsia="Times New Roman" w:hAnsi="Arial" w:cs="Arial"/>
                <w:b/>
                <w:bCs/>
                <w:color w:val="000000" w:themeColor="text1"/>
                <w:sz w:val="20"/>
                <w:szCs w:val="20"/>
                <w:lang w:val="en-US"/>
              </w:rPr>
            </w:pPr>
            <w:r>
              <w:rPr>
                <w:rFonts w:ascii="Arial" w:hAnsi="Arial" w:cs="Arial"/>
                <w:b/>
                <w:bCs/>
                <w:color w:val="000000"/>
                <w:sz w:val="20"/>
                <w:szCs w:val="20"/>
              </w:rPr>
              <w:t>22</w:t>
            </w:r>
          </w:p>
        </w:tc>
        <w:tc>
          <w:tcPr>
            <w:tcW w:w="999" w:type="dxa"/>
            <w:tcBorders>
              <w:top w:val="nil"/>
              <w:left w:val="nil"/>
              <w:bottom w:val="single" w:sz="4" w:space="0" w:color="auto"/>
              <w:right w:val="single" w:sz="4" w:space="0" w:color="auto"/>
            </w:tcBorders>
            <w:shd w:val="clear" w:color="000000" w:fill="FFFFFF"/>
            <w:noWrap/>
            <w:vAlign w:val="center"/>
            <w:hideMark/>
          </w:tcPr>
          <w:p w14:paraId="3E4E1337" w14:textId="6F209C23" w:rsidR="00195C31" w:rsidRPr="00B36DA0" w:rsidRDefault="00195C31" w:rsidP="00195C31">
            <w:pPr>
              <w:spacing w:after="0" w:line="240" w:lineRule="auto"/>
              <w:jc w:val="center"/>
              <w:rPr>
                <w:rFonts w:ascii="Arial" w:eastAsia="Times New Roman" w:hAnsi="Arial" w:cs="Arial"/>
                <w:b/>
                <w:bCs/>
                <w:color w:val="000000" w:themeColor="text1"/>
                <w:sz w:val="20"/>
                <w:szCs w:val="20"/>
                <w:lang w:val="en-US"/>
              </w:rPr>
            </w:pPr>
            <w:r>
              <w:rPr>
                <w:rFonts w:ascii="Arial" w:hAnsi="Arial" w:cs="Arial"/>
                <w:b/>
                <w:bCs/>
                <w:color w:val="000000"/>
                <w:sz w:val="20"/>
                <w:szCs w:val="20"/>
              </w:rPr>
              <w:t>20</w:t>
            </w:r>
          </w:p>
        </w:tc>
        <w:tc>
          <w:tcPr>
            <w:tcW w:w="999" w:type="dxa"/>
            <w:tcBorders>
              <w:top w:val="nil"/>
              <w:left w:val="nil"/>
              <w:bottom w:val="single" w:sz="4" w:space="0" w:color="auto"/>
              <w:right w:val="single" w:sz="4" w:space="0" w:color="auto"/>
            </w:tcBorders>
            <w:shd w:val="clear" w:color="000000" w:fill="FFFFFF"/>
            <w:noWrap/>
            <w:vAlign w:val="center"/>
            <w:hideMark/>
          </w:tcPr>
          <w:p w14:paraId="5443F1C8" w14:textId="5AA62F54" w:rsidR="00195C31" w:rsidRPr="00B36DA0" w:rsidRDefault="00195C31" w:rsidP="00195C31">
            <w:pPr>
              <w:spacing w:after="0" w:line="240" w:lineRule="auto"/>
              <w:jc w:val="center"/>
              <w:rPr>
                <w:rFonts w:ascii="Arial" w:eastAsia="Times New Roman" w:hAnsi="Arial" w:cs="Arial"/>
                <w:b/>
                <w:bCs/>
                <w:color w:val="000000" w:themeColor="text1"/>
                <w:sz w:val="20"/>
                <w:szCs w:val="20"/>
                <w:lang w:val="en-US"/>
              </w:rPr>
            </w:pPr>
            <w:r>
              <w:rPr>
                <w:rFonts w:ascii="Arial" w:hAnsi="Arial" w:cs="Arial"/>
                <w:b/>
                <w:bCs/>
                <w:color w:val="000000"/>
                <w:sz w:val="20"/>
                <w:szCs w:val="20"/>
              </w:rPr>
              <w:t>21</w:t>
            </w:r>
          </w:p>
        </w:tc>
        <w:tc>
          <w:tcPr>
            <w:tcW w:w="999" w:type="dxa"/>
            <w:tcBorders>
              <w:top w:val="nil"/>
              <w:left w:val="nil"/>
              <w:bottom w:val="single" w:sz="4" w:space="0" w:color="auto"/>
              <w:right w:val="single" w:sz="4" w:space="0" w:color="auto"/>
            </w:tcBorders>
            <w:shd w:val="clear" w:color="000000" w:fill="FFFFFF"/>
            <w:noWrap/>
            <w:vAlign w:val="center"/>
            <w:hideMark/>
          </w:tcPr>
          <w:p w14:paraId="394B7417" w14:textId="29931B4F" w:rsidR="00195C31" w:rsidRPr="00B36DA0" w:rsidRDefault="00195C31" w:rsidP="00195C31">
            <w:pPr>
              <w:spacing w:after="0" w:line="240" w:lineRule="auto"/>
              <w:jc w:val="center"/>
              <w:rPr>
                <w:rFonts w:ascii="Arial" w:eastAsia="Times New Roman" w:hAnsi="Arial" w:cs="Arial"/>
                <w:b/>
                <w:bCs/>
                <w:color w:val="000000" w:themeColor="text1"/>
                <w:sz w:val="20"/>
                <w:szCs w:val="20"/>
                <w:lang w:val="en-US"/>
              </w:rPr>
            </w:pPr>
            <w:r>
              <w:rPr>
                <w:rFonts w:ascii="Arial" w:hAnsi="Arial" w:cs="Arial"/>
                <w:b/>
                <w:bCs/>
                <w:color w:val="000000"/>
                <w:sz w:val="20"/>
                <w:szCs w:val="20"/>
              </w:rPr>
              <w:t>25</w:t>
            </w:r>
          </w:p>
        </w:tc>
        <w:tc>
          <w:tcPr>
            <w:tcW w:w="958" w:type="dxa"/>
            <w:tcBorders>
              <w:top w:val="nil"/>
              <w:left w:val="nil"/>
              <w:bottom w:val="single" w:sz="4" w:space="0" w:color="auto"/>
              <w:right w:val="single" w:sz="4" w:space="0" w:color="auto"/>
            </w:tcBorders>
            <w:shd w:val="clear" w:color="000000" w:fill="FFFFFF"/>
            <w:noWrap/>
            <w:vAlign w:val="center"/>
            <w:hideMark/>
          </w:tcPr>
          <w:p w14:paraId="368BFC4F" w14:textId="7DE5AE20" w:rsidR="00195C31" w:rsidRPr="00B36DA0" w:rsidRDefault="00195C31" w:rsidP="00195C31">
            <w:pPr>
              <w:spacing w:after="0" w:line="240" w:lineRule="auto"/>
              <w:jc w:val="center"/>
              <w:rPr>
                <w:rFonts w:ascii="Arial" w:eastAsia="Times New Roman" w:hAnsi="Arial" w:cs="Arial"/>
                <w:b/>
                <w:bCs/>
                <w:color w:val="000000" w:themeColor="text1"/>
                <w:sz w:val="20"/>
                <w:szCs w:val="20"/>
                <w:lang w:val="en-US"/>
              </w:rPr>
            </w:pPr>
            <w:r>
              <w:rPr>
                <w:rFonts w:ascii="Arial" w:hAnsi="Arial" w:cs="Arial"/>
                <w:b/>
                <w:bCs/>
                <w:color w:val="000000"/>
                <w:sz w:val="20"/>
                <w:szCs w:val="20"/>
              </w:rPr>
              <w:t>31</w:t>
            </w:r>
          </w:p>
        </w:tc>
      </w:tr>
    </w:tbl>
    <w:p w14:paraId="23CCCDE8" w14:textId="29A596FD" w:rsidR="00E2530D" w:rsidRDefault="008D1421" w:rsidP="0011489A">
      <w:pPr>
        <w:spacing w:line="360" w:lineRule="auto"/>
        <w:jc w:val="both"/>
        <w:rPr>
          <w:rFonts w:ascii="Arial" w:hAnsi="Arial" w:cs="Arial"/>
          <w:color w:val="000000" w:themeColor="text1"/>
          <w:sz w:val="24"/>
          <w:szCs w:val="24"/>
        </w:rPr>
        <w:sectPr w:rsidR="00E2530D" w:rsidSect="00600A5E">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r w:rsidRPr="002B5730">
        <w:rPr>
          <w:bCs/>
          <w:noProof/>
          <w:color w:val="000000" w:themeColor="text1"/>
        </w:rPr>
        <mc:AlternateContent>
          <mc:Choice Requires="wps">
            <w:drawing>
              <wp:anchor distT="0" distB="0" distL="114300" distR="114300" simplePos="0" relativeHeight="252491776" behindDoc="0" locked="0" layoutInCell="1" allowOverlap="1" wp14:anchorId="509E3DC7" wp14:editId="2989AF61">
                <wp:simplePos x="0" y="0"/>
                <wp:positionH relativeFrom="margin">
                  <wp:posOffset>2755075</wp:posOffset>
                </wp:positionH>
                <wp:positionV relativeFrom="paragraph">
                  <wp:posOffset>-635</wp:posOffset>
                </wp:positionV>
                <wp:extent cx="3724275" cy="400050"/>
                <wp:effectExtent l="0" t="0" r="0" b="0"/>
                <wp:wrapNone/>
                <wp:docPr id="1274" name="TextBox 22"/>
                <wp:cNvGraphicFramePr/>
                <a:graphic xmlns:a="http://schemas.openxmlformats.org/drawingml/2006/main">
                  <a:graphicData uri="http://schemas.microsoft.com/office/word/2010/wordprocessingShape">
                    <wps:wsp>
                      <wps:cNvSpPr txBox="1"/>
                      <wps:spPr>
                        <a:xfrm>
                          <a:off x="0" y="0"/>
                          <a:ext cx="3724275" cy="400050"/>
                        </a:xfrm>
                        <a:prstGeom prst="rect">
                          <a:avLst/>
                        </a:prstGeom>
                        <a:noFill/>
                      </wps:spPr>
                      <wps:txbx>
                        <w:txbxContent>
                          <w:p w14:paraId="7992EFE1" w14:textId="77777777" w:rsidR="008D1421" w:rsidRPr="003D3AD1" w:rsidRDefault="008D1421" w:rsidP="008D1421">
                            <w:pPr>
                              <w:jc w:val="right"/>
                              <w:textAlignment w:val="baseline"/>
                              <w:rPr>
                                <w:rFonts w:ascii="Verdana" w:eastAsia="Verdana" w:hAnsi="Verdana" w:cs="Verdana"/>
                                <w:i/>
                                <w:iCs/>
                                <w:color w:val="000000" w:themeColor="text1"/>
                                <w:kern w:val="24"/>
                                <w:sz w:val="12"/>
                                <w:szCs w:val="12"/>
                              </w:rPr>
                            </w:pPr>
                            <w:r w:rsidRPr="003D3AD1">
                              <w:rPr>
                                <w:rFonts w:ascii="Verdana" w:eastAsia="Verdana" w:hAnsi="Verdana" w:cs="Verdana"/>
                                <w:i/>
                                <w:iCs/>
                                <w:color w:val="000000" w:themeColor="text1"/>
                                <w:kern w:val="24"/>
                                <w:sz w:val="12"/>
                                <w:szCs w:val="12"/>
                              </w:rPr>
                              <w:t>Others include Urethane Modified vinyl ester resin, Elastomer Modified vinyl ester resin</w:t>
                            </w:r>
                            <w:r>
                              <w:rPr>
                                <w:rFonts w:ascii="Verdana" w:eastAsia="Verdana" w:hAnsi="Verdana" w:cs="Verdana"/>
                                <w:i/>
                                <w:iCs/>
                                <w:color w:val="000000" w:themeColor="text1"/>
                                <w:kern w:val="24"/>
                                <w:sz w:val="12"/>
                                <w:szCs w:val="12"/>
                              </w:rPr>
                              <w:t>,</w:t>
                            </w:r>
                            <w:r w:rsidRPr="003D3AD1">
                              <w:rPr>
                                <w:rFonts w:ascii="Verdana" w:eastAsia="Verdana" w:hAnsi="Verdana" w:cs="Verdana"/>
                                <w:i/>
                                <w:iCs/>
                                <w:color w:val="000000" w:themeColor="text1"/>
                                <w:kern w:val="24"/>
                                <w:sz w:val="12"/>
                                <w:szCs w:val="12"/>
                              </w:rPr>
                              <w:t xml:space="preserve"> etc.</w:t>
                            </w:r>
                          </w:p>
                          <w:p w14:paraId="150987A6" w14:textId="77777777" w:rsidR="008D1421" w:rsidRPr="003D3AD1" w:rsidRDefault="008D1421" w:rsidP="008D1421">
                            <w:pPr>
                              <w:jc w:val="right"/>
                              <w:textAlignment w:val="baseline"/>
                              <w:rPr>
                                <w:rFonts w:ascii="Verdana" w:eastAsia="Verdana" w:hAnsi="Verdana" w:cs="Verdana"/>
                                <w:i/>
                                <w:iCs/>
                                <w:color w:val="000000" w:themeColor="text1"/>
                                <w:kern w:val="24"/>
                                <w:sz w:val="12"/>
                                <w:szCs w:val="12"/>
                              </w:rPr>
                            </w:pPr>
                            <w:r w:rsidRPr="003D3AD1">
                              <w:rPr>
                                <w:rFonts w:ascii="Verdana" w:eastAsia="Verdana" w:hAnsi="Verdana" w:cs="Verdana"/>
                                <w:i/>
                                <w:iCs/>
                                <w:color w:val="000000" w:themeColor="text1"/>
                                <w:kern w:val="24"/>
                                <w:sz w:val="12"/>
                                <w:szCs w:val="12"/>
                              </w:rPr>
                              <w:t>Source: TechSci Research</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509E3DC7" id="_x0000_s1117" type="#_x0000_t202" style="position:absolute;left:0;text-align:left;margin-left:216.95pt;margin-top:-.05pt;width:293.25pt;height:31.5pt;z-index:252491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" filled="f" stroked="f">
                <v:textbox>
                  <w:txbxContent>
                    <w:p w14:paraId="7992EFE1" w14:textId="77777777" w:rsidR="008D1421" w:rsidRPr="003D3AD1" w:rsidRDefault="008D1421" w:rsidP="008D1421">
                      <w:pPr>
                        <w:jc w:val="right"/>
                        <w:textAlignment w:val="baseline"/>
                        <w:rPr>
                          <w:rFonts w:ascii="Verdana" w:eastAsia="Verdana" w:hAnsi="Verdana" w:cs="Verdana"/>
                          <w:i/>
                          <w:iCs/>
                          <w:color w:val="000000" w:themeColor="text1"/>
                          <w:kern w:val="24"/>
                          <w:sz w:val="12"/>
                          <w:szCs w:val="12"/>
                        </w:rPr>
                      </w:pPr>
                      <w:r w:rsidRPr="003D3AD1">
                        <w:rPr>
                          <w:rFonts w:ascii="Verdana" w:eastAsia="Verdana" w:hAnsi="Verdana" w:cs="Verdana"/>
                          <w:i/>
                          <w:iCs/>
                          <w:color w:val="000000" w:themeColor="text1"/>
                          <w:kern w:val="24"/>
                          <w:sz w:val="12"/>
                          <w:szCs w:val="12"/>
                        </w:rPr>
                        <w:t>Others include Urethane Modified vinyl ester resin, Elastomer Modified vinyl ester resin</w:t>
                      </w:r>
                      <w:r>
                        <w:rPr>
                          <w:rFonts w:ascii="Verdana" w:eastAsia="Verdana" w:hAnsi="Verdana" w:cs="Verdana"/>
                          <w:i/>
                          <w:iCs/>
                          <w:color w:val="000000" w:themeColor="text1"/>
                          <w:kern w:val="24"/>
                          <w:sz w:val="12"/>
                          <w:szCs w:val="12"/>
                        </w:rPr>
                        <w:t>,</w:t>
                      </w:r>
                      <w:r w:rsidRPr="003D3AD1">
                        <w:rPr>
                          <w:rFonts w:ascii="Verdana" w:eastAsia="Verdana" w:hAnsi="Verdana" w:cs="Verdana"/>
                          <w:i/>
                          <w:iCs/>
                          <w:color w:val="000000" w:themeColor="text1"/>
                          <w:kern w:val="24"/>
                          <w:sz w:val="12"/>
                          <w:szCs w:val="12"/>
                        </w:rPr>
                        <w:t xml:space="preserve"> etc.</w:t>
                      </w:r>
                    </w:p>
                    <w:p w14:paraId="150987A6" w14:textId="77777777" w:rsidR="008D1421" w:rsidRPr="003D3AD1" w:rsidRDefault="008D1421" w:rsidP="008D1421">
                      <w:pPr>
                        <w:jc w:val="right"/>
                        <w:textAlignment w:val="baseline"/>
                        <w:rPr>
                          <w:rFonts w:ascii="Verdana" w:eastAsia="Verdana" w:hAnsi="Verdana" w:cs="Verdana"/>
                          <w:i/>
                          <w:iCs/>
                          <w:color w:val="000000" w:themeColor="text1"/>
                          <w:kern w:val="24"/>
                          <w:sz w:val="12"/>
                          <w:szCs w:val="12"/>
                        </w:rPr>
                      </w:pPr>
                      <w:r w:rsidRPr="003D3AD1">
                        <w:rPr>
                          <w:rFonts w:ascii="Verdana" w:eastAsia="Verdana" w:hAnsi="Verdana" w:cs="Verdana"/>
                          <w:i/>
                          <w:iCs/>
                          <w:color w:val="000000" w:themeColor="text1"/>
                          <w:kern w:val="24"/>
                          <w:sz w:val="12"/>
                          <w:szCs w:val="12"/>
                        </w:rPr>
                        <w:t>Source: TechSci Research</w:t>
                      </w:r>
                    </w:p>
                  </w:txbxContent>
                </v:textbox>
                <w10:wrap anchorx="margin"/>
              </v:shape>
            </w:pict>
          </mc:Fallback>
        </mc:AlternateContent>
      </w:r>
    </w:p>
    <w:p w14:paraId="5C585746" w14:textId="7EF5E9C6" w:rsidR="003757E0" w:rsidRPr="003757E0" w:rsidRDefault="003757E0" w:rsidP="003757E0">
      <w:pPr>
        <w:tabs>
          <w:tab w:val="left" w:pos="1530"/>
        </w:tabs>
        <w:spacing w:line="480" w:lineRule="auto"/>
        <w:rPr>
          <w:rFonts w:ascii="Arial" w:eastAsia="Arial" w:hAnsi="Arial" w:cs="Arial"/>
          <w:bCs/>
          <w:i/>
          <w:iCs/>
          <w:color w:val="000000" w:themeColor="text1"/>
          <w:sz w:val="18"/>
          <w:szCs w:val="18"/>
        </w:rPr>
      </w:pPr>
      <w:r w:rsidRPr="003757E0">
        <w:rPr>
          <w:rFonts w:ascii="Arial" w:eastAsia="Arial" w:hAnsi="Arial" w:cs="Arial"/>
          <w:bCs/>
          <w:i/>
          <w:iCs/>
          <w:color w:val="000000" w:themeColor="text1"/>
          <w:sz w:val="18"/>
          <w:szCs w:val="18"/>
        </w:rPr>
        <w:t>*Note: In 2020, the percentage distribution of Bisp</w:t>
      </w:r>
      <w:r>
        <w:rPr>
          <w:rFonts w:ascii="Arial" w:eastAsia="Arial" w:hAnsi="Arial" w:cs="Arial"/>
          <w:bCs/>
          <w:i/>
          <w:iCs/>
          <w:color w:val="000000" w:themeColor="text1"/>
          <w:sz w:val="18"/>
          <w:szCs w:val="18"/>
        </w:rPr>
        <w:t>h</w:t>
      </w:r>
      <w:r w:rsidRPr="003757E0">
        <w:rPr>
          <w:rFonts w:ascii="Arial" w:eastAsia="Arial" w:hAnsi="Arial" w:cs="Arial"/>
          <w:bCs/>
          <w:i/>
          <w:iCs/>
          <w:color w:val="000000" w:themeColor="text1"/>
          <w:sz w:val="18"/>
          <w:szCs w:val="18"/>
        </w:rPr>
        <w:t>enol- A, F and S</w:t>
      </w:r>
      <w:r>
        <w:rPr>
          <w:rFonts w:ascii="Arial" w:eastAsia="Arial" w:hAnsi="Arial" w:cs="Arial"/>
          <w:bCs/>
          <w:i/>
          <w:iCs/>
          <w:color w:val="000000" w:themeColor="text1"/>
          <w:sz w:val="18"/>
          <w:szCs w:val="18"/>
        </w:rPr>
        <w:t xml:space="preserve"> in South America</w:t>
      </w:r>
      <w:r w:rsidRPr="003757E0">
        <w:rPr>
          <w:rFonts w:ascii="Arial" w:eastAsia="Arial" w:hAnsi="Arial" w:cs="Arial"/>
          <w:bCs/>
          <w:i/>
          <w:iCs/>
          <w:color w:val="000000" w:themeColor="text1"/>
          <w:sz w:val="18"/>
          <w:szCs w:val="18"/>
        </w:rPr>
        <w:t xml:space="preserve"> was </w:t>
      </w:r>
      <w:r>
        <w:rPr>
          <w:rFonts w:ascii="Arial" w:eastAsia="Arial" w:hAnsi="Arial" w:cs="Arial"/>
          <w:bCs/>
          <w:i/>
          <w:iCs/>
          <w:color w:val="000000" w:themeColor="text1"/>
          <w:sz w:val="18"/>
          <w:szCs w:val="18"/>
        </w:rPr>
        <w:t>94</w:t>
      </w:r>
      <w:r w:rsidRPr="003757E0">
        <w:rPr>
          <w:rFonts w:ascii="Arial" w:eastAsia="Arial" w:hAnsi="Arial" w:cs="Arial"/>
          <w:bCs/>
          <w:i/>
          <w:iCs/>
          <w:color w:val="000000" w:themeColor="text1"/>
          <w:sz w:val="18"/>
          <w:szCs w:val="18"/>
        </w:rPr>
        <w:t xml:space="preserve">%, </w:t>
      </w:r>
      <w:r>
        <w:rPr>
          <w:rFonts w:ascii="Arial" w:eastAsia="Arial" w:hAnsi="Arial" w:cs="Arial"/>
          <w:bCs/>
          <w:i/>
          <w:iCs/>
          <w:color w:val="000000" w:themeColor="text1"/>
          <w:sz w:val="18"/>
          <w:szCs w:val="18"/>
        </w:rPr>
        <w:t>4</w:t>
      </w:r>
      <w:r w:rsidRPr="003757E0">
        <w:rPr>
          <w:rFonts w:ascii="Arial" w:eastAsia="Arial" w:hAnsi="Arial" w:cs="Arial"/>
          <w:bCs/>
          <w:i/>
          <w:iCs/>
          <w:color w:val="000000" w:themeColor="text1"/>
          <w:sz w:val="18"/>
          <w:szCs w:val="18"/>
        </w:rPr>
        <w:t xml:space="preserve">% and </w:t>
      </w:r>
      <w:r>
        <w:rPr>
          <w:rFonts w:ascii="Arial" w:eastAsia="Arial" w:hAnsi="Arial" w:cs="Arial"/>
          <w:bCs/>
          <w:i/>
          <w:iCs/>
          <w:color w:val="000000" w:themeColor="text1"/>
          <w:sz w:val="18"/>
          <w:szCs w:val="18"/>
        </w:rPr>
        <w:t>2</w:t>
      </w:r>
      <w:r w:rsidRPr="003757E0">
        <w:rPr>
          <w:rFonts w:ascii="Arial" w:eastAsia="Arial" w:hAnsi="Arial" w:cs="Arial"/>
          <w:bCs/>
          <w:i/>
          <w:iCs/>
          <w:color w:val="000000" w:themeColor="text1"/>
          <w:sz w:val="18"/>
          <w:szCs w:val="18"/>
        </w:rPr>
        <w:t>%, respectively.</w:t>
      </w:r>
    </w:p>
    <w:p w14:paraId="088D2735" w14:textId="77777777" w:rsidR="00195C31" w:rsidRPr="00195C31" w:rsidRDefault="00195C31" w:rsidP="00195C31">
      <w:pPr>
        <w:spacing w:line="360" w:lineRule="auto"/>
        <w:jc w:val="both"/>
        <w:rPr>
          <w:rFonts w:ascii="Arial" w:eastAsia="Verdana" w:hAnsi="Arial" w:cs="Arial"/>
          <w:color w:val="000000"/>
          <w:kern w:val="24"/>
          <w:sz w:val="24"/>
          <w:szCs w:val="24"/>
        </w:rPr>
      </w:pPr>
      <w:r w:rsidRPr="00195C31">
        <w:rPr>
          <w:rFonts w:ascii="Arial" w:eastAsia="Verdana" w:hAnsi="Arial" w:cs="Arial"/>
          <w:color w:val="000000"/>
          <w:kern w:val="24"/>
          <w:sz w:val="24"/>
          <w:szCs w:val="24"/>
        </w:rPr>
        <w:t>Depending on the type, Bisphenol-A,F,S vinyl ester resin holds the largest demand share of about 49% as of 2020. It continues to dominate the market among other categories comprising of Novolac vinyl ester resin, Brominated vinyl ester resin and others which include Urethane Modified vinyl ester resin and Elastomer Modified vinyl ester resin.</w:t>
      </w:r>
    </w:p>
    <w:p w14:paraId="1A58E18C" w14:textId="77777777" w:rsidR="00672393" w:rsidRDefault="00672393" w:rsidP="007B461A">
      <w:pPr>
        <w:spacing w:line="360" w:lineRule="auto"/>
        <w:textAlignment w:val="baseline"/>
        <w:rPr>
          <w:rFonts w:ascii="Arial" w:eastAsia="Verdana" w:hAnsi="Arial" w:cs="Arial"/>
          <w:b/>
          <w:bCs/>
          <w:color w:val="000000"/>
          <w:kern w:val="24"/>
          <w:sz w:val="24"/>
          <w:szCs w:val="24"/>
        </w:rPr>
      </w:pPr>
    </w:p>
    <w:p w14:paraId="25A8A28A" w14:textId="42E9B1DA" w:rsidR="007B461A" w:rsidRPr="00AF20A2" w:rsidRDefault="007B461A" w:rsidP="007B461A">
      <w:pPr>
        <w:spacing w:line="360" w:lineRule="auto"/>
        <w:textAlignment w:val="baseline"/>
        <w:rPr>
          <w:rFonts w:ascii="Arial" w:eastAsia="Verdana" w:hAnsi="Arial" w:cs="Arial"/>
          <w:b/>
          <w:bCs/>
          <w:color w:val="000000"/>
          <w:kern w:val="24"/>
          <w:sz w:val="24"/>
          <w:szCs w:val="24"/>
        </w:rPr>
      </w:pPr>
      <w:r w:rsidRPr="00AF20A2">
        <w:rPr>
          <w:rFonts w:ascii="Arial" w:eastAsia="Verdana" w:hAnsi="Arial" w:cs="Arial"/>
          <w:b/>
          <w:bCs/>
          <w:color w:val="000000"/>
          <w:kern w:val="24"/>
          <w:sz w:val="24"/>
          <w:szCs w:val="24"/>
        </w:rPr>
        <w:t>South America Vinyl Ester Resin Demand Supply Analysis, By Volume, 2015-2030F (Thousand Tonnes)</w:t>
      </w:r>
    </w:p>
    <w:tbl>
      <w:tblPr>
        <w:tblW w:w="10004" w:type="dxa"/>
        <w:jc w:val="center"/>
        <w:tblCellMar>
          <w:left w:w="0" w:type="dxa"/>
          <w:right w:w="0" w:type="dxa"/>
        </w:tblCellMar>
        <w:tblLook w:val="0420" w:firstRow="1" w:lastRow="0" w:firstColumn="0" w:lastColumn="0" w:noHBand="0" w:noVBand="1"/>
      </w:tblPr>
      <w:tblGrid>
        <w:gridCol w:w="1046"/>
        <w:gridCol w:w="1199"/>
        <w:gridCol w:w="860"/>
        <w:gridCol w:w="860"/>
        <w:gridCol w:w="860"/>
        <w:gridCol w:w="860"/>
        <w:gridCol w:w="751"/>
        <w:gridCol w:w="968"/>
        <w:gridCol w:w="868"/>
        <w:gridCol w:w="866"/>
        <w:gridCol w:w="866"/>
      </w:tblGrid>
      <w:tr w:rsidR="007B461A" w:rsidRPr="00113DAD" w14:paraId="19A5ED60" w14:textId="77777777" w:rsidTr="005B1169">
        <w:trPr>
          <w:trHeight w:val="384"/>
          <w:jc w:val="center"/>
        </w:trPr>
        <w:tc>
          <w:tcPr>
            <w:tcW w:w="1046"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5170577B"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p>
        </w:tc>
        <w:tc>
          <w:tcPr>
            <w:tcW w:w="1199"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5DD8F13C"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p>
        </w:tc>
        <w:tc>
          <w:tcPr>
            <w:tcW w:w="860"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66AB65AF" w14:textId="77777777" w:rsidR="007B461A" w:rsidRPr="00113DAD" w:rsidRDefault="007B461A" w:rsidP="005B1169">
            <w:pPr>
              <w:tabs>
                <w:tab w:val="left" w:pos="1290"/>
              </w:tabs>
              <w:spacing w:line="360" w:lineRule="auto"/>
              <w:jc w:val="center"/>
              <w:rPr>
                <w:rFonts w:ascii="Arial" w:eastAsia="Arial" w:hAnsi="Arial" w:cs="Arial"/>
                <w:color w:val="FFFFFF" w:themeColor="background1"/>
                <w:sz w:val="14"/>
                <w:szCs w:val="14"/>
                <w:lang w:val="en-US"/>
              </w:rPr>
            </w:pPr>
            <w:r w:rsidRPr="00113DAD">
              <w:rPr>
                <w:rFonts w:ascii="Arial" w:eastAsia="Arial" w:hAnsi="Arial" w:cs="Arial"/>
                <w:b/>
                <w:bCs/>
                <w:color w:val="FFFFFF" w:themeColor="background1"/>
                <w:sz w:val="14"/>
                <w:szCs w:val="14"/>
              </w:rPr>
              <w:t>2015</w:t>
            </w:r>
          </w:p>
        </w:tc>
        <w:tc>
          <w:tcPr>
            <w:tcW w:w="860"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5868D113" w14:textId="77777777" w:rsidR="007B461A" w:rsidRPr="00113DAD" w:rsidRDefault="007B461A" w:rsidP="005B1169">
            <w:pPr>
              <w:tabs>
                <w:tab w:val="left" w:pos="1290"/>
              </w:tabs>
              <w:spacing w:line="360" w:lineRule="auto"/>
              <w:jc w:val="center"/>
              <w:rPr>
                <w:rFonts w:ascii="Arial" w:eastAsia="Arial" w:hAnsi="Arial" w:cs="Arial"/>
                <w:color w:val="FFFFFF" w:themeColor="background1"/>
                <w:sz w:val="14"/>
                <w:szCs w:val="14"/>
                <w:lang w:val="en-US"/>
              </w:rPr>
            </w:pPr>
            <w:r w:rsidRPr="00113DAD">
              <w:rPr>
                <w:rFonts w:ascii="Arial" w:eastAsia="Arial" w:hAnsi="Arial" w:cs="Arial"/>
                <w:b/>
                <w:bCs/>
                <w:color w:val="FFFFFF" w:themeColor="background1"/>
                <w:sz w:val="14"/>
                <w:szCs w:val="14"/>
              </w:rPr>
              <w:t>2016</w:t>
            </w:r>
          </w:p>
        </w:tc>
        <w:tc>
          <w:tcPr>
            <w:tcW w:w="860"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4829B253" w14:textId="77777777" w:rsidR="007B461A" w:rsidRPr="00113DAD" w:rsidRDefault="007B461A" w:rsidP="005B1169">
            <w:pPr>
              <w:tabs>
                <w:tab w:val="left" w:pos="1290"/>
              </w:tabs>
              <w:spacing w:line="360" w:lineRule="auto"/>
              <w:jc w:val="center"/>
              <w:rPr>
                <w:rFonts w:ascii="Arial" w:eastAsia="Arial" w:hAnsi="Arial" w:cs="Arial"/>
                <w:color w:val="FFFFFF" w:themeColor="background1"/>
                <w:sz w:val="14"/>
                <w:szCs w:val="14"/>
                <w:lang w:val="en-US"/>
              </w:rPr>
            </w:pPr>
            <w:r w:rsidRPr="00113DAD">
              <w:rPr>
                <w:rFonts w:ascii="Arial" w:eastAsia="Arial" w:hAnsi="Arial" w:cs="Arial"/>
                <w:b/>
                <w:bCs/>
                <w:color w:val="FFFFFF" w:themeColor="background1"/>
                <w:sz w:val="14"/>
                <w:szCs w:val="14"/>
              </w:rPr>
              <w:t>2017</w:t>
            </w:r>
          </w:p>
        </w:tc>
        <w:tc>
          <w:tcPr>
            <w:tcW w:w="860"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02AAEDA0" w14:textId="77777777" w:rsidR="007B461A" w:rsidRPr="00113DAD" w:rsidRDefault="007B461A" w:rsidP="005B1169">
            <w:pPr>
              <w:tabs>
                <w:tab w:val="left" w:pos="1290"/>
              </w:tabs>
              <w:spacing w:line="360" w:lineRule="auto"/>
              <w:jc w:val="center"/>
              <w:rPr>
                <w:rFonts w:ascii="Arial" w:eastAsia="Arial" w:hAnsi="Arial" w:cs="Arial"/>
                <w:color w:val="FFFFFF" w:themeColor="background1"/>
                <w:sz w:val="14"/>
                <w:szCs w:val="14"/>
                <w:lang w:val="en-US"/>
              </w:rPr>
            </w:pPr>
            <w:r w:rsidRPr="00113DAD">
              <w:rPr>
                <w:rFonts w:ascii="Arial" w:eastAsia="Arial" w:hAnsi="Arial" w:cs="Arial"/>
                <w:b/>
                <w:bCs/>
                <w:color w:val="FFFFFF" w:themeColor="background1"/>
                <w:sz w:val="14"/>
                <w:szCs w:val="14"/>
              </w:rPr>
              <w:t>2018</w:t>
            </w:r>
          </w:p>
        </w:tc>
        <w:tc>
          <w:tcPr>
            <w:tcW w:w="751"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726AD3EF" w14:textId="77777777" w:rsidR="007B461A" w:rsidRPr="00113DAD" w:rsidRDefault="007B461A" w:rsidP="005B1169">
            <w:pPr>
              <w:tabs>
                <w:tab w:val="left" w:pos="1290"/>
              </w:tabs>
              <w:spacing w:line="360" w:lineRule="auto"/>
              <w:jc w:val="center"/>
              <w:rPr>
                <w:rFonts w:ascii="Arial" w:eastAsia="Arial" w:hAnsi="Arial" w:cs="Arial"/>
                <w:color w:val="FFFFFF" w:themeColor="background1"/>
                <w:sz w:val="14"/>
                <w:szCs w:val="14"/>
                <w:lang w:val="en-US"/>
              </w:rPr>
            </w:pPr>
            <w:r w:rsidRPr="00113DAD">
              <w:rPr>
                <w:rFonts w:ascii="Arial" w:eastAsia="Arial" w:hAnsi="Arial" w:cs="Arial"/>
                <w:b/>
                <w:bCs/>
                <w:color w:val="FFFFFF" w:themeColor="background1"/>
                <w:sz w:val="14"/>
                <w:szCs w:val="14"/>
              </w:rPr>
              <w:t>2019</w:t>
            </w:r>
          </w:p>
        </w:tc>
        <w:tc>
          <w:tcPr>
            <w:tcW w:w="968"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07517C9A" w14:textId="77777777" w:rsidR="007B461A" w:rsidRPr="00113DAD" w:rsidRDefault="007B461A" w:rsidP="005B1169">
            <w:pPr>
              <w:tabs>
                <w:tab w:val="left" w:pos="1290"/>
              </w:tabs>
              <w:spacing w:line="360" w:lineRule="auto"/>
              <w:jc w:val="center"/>
              <w:rPr>
                <w:rFonts w:ascii="Arial" w:eastAsia="Arial" w:hAnsi="Arial" w:cs="Arial"/>
                <w:color w:val="FFFFFF" w:themeColor="background1"/>
                <w:sz w:val="14"/>
                <w:szCs w:val="14"/>
                <w:lang w:val="en-US"/>
              </w:rPr>
            </w:pPr>
            <w:r w:rsidRPr="00113DAD">
              <w:rPr>
                <w:rFonts w:ascii="Arial" w:eastAsia="Arial" w:hAnsi="Arial" w:cs="Arial"/>
                <w:b/>
                <w:bCs/>
                <w:color w:val="FFFFFF" w:themeColor="background1"/>
                <w:sz w:val="14"/>
                <w:szCs w:val="14"/>
              </w:rPr>
              <w:t>2020</w:t>
            </w:r>
          </w:p>
        </w:tc>
        <w:tc>
          <w:tcPr>
            <w:tcW w:w="868"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5C25E567" w14:textId="77777777" w:rsidR="007B461A" w:rsidRPr="00113DAD" w:rsidRDefault="007B461A" w:rsidP="005B1169">
            <w:pPr>
              <w:tabs>
                <w:tab w:val="left" w:pos="1290"/>
              </w:tabs>
              <w:spacing w:line="360" w:lineRule="auto"/>
              <w:jc w:val="center"/>
              <w:rPr>
                <w:rFonts w:ascii="Arial" w:eastAsia="Arial" w:hAnsi="Arial" w:cs="Arial"/>
                <w:color w:val="FFFFFF" w:themeColor="background1"/>
                <w:sz w:val="14"/>
                <w:szCs w:val="14"/>
                <w:lang w:val="en-US"/>
              </w:rPr>
            </w:pPr>
            <w:r w:rsidRPr="00113DAD">
              <w:rPr>
                <w:rFonts w:ascii="Arial" w:eastAsia="Arial" w:hAnsi="Arial" w:cs="Arial"/>
                <w:b/>
                <w:bCs/>
                <w:color w:val="FFFFFF" w:themeColor="background1"/>
                <w:sz w:val="14"/>
                <w:szCs w:val="14"/>
              </w:rPr>
              <w:t>2021E</w:t>
            </w:r>
          </w:p>
        </w:tc>
        <w:tc>
          <w:tcPr>
            <w:tcW w:w="866"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34DE88DE" w14:textId="77777777" w:rsidR="007B461A" w:rsidRPr="00113DAD" w:rsidRDefault="007B461A" w:rsidP="005B1169">
            <w:pPr>
              <w:tabs>
                <w:tab w:val="left" w:pos="1290"/>
              </w:tabs>
              <w:spacing w:line="360" w:lineRule="auto"/>
              <w:jc w:val="center"/>
              <w:rPr>
                <w:rFonts w:ascii="Arial" w:eastAsia="Arial" w:hAnsi="Arial" w:cs="Arial"/>
                <w:color w:val="FFFFFF" w:themeColor="background1"/>
                <w:sz w:val="14"/>
                <w:szCs w:val="14"/>
                <w:lang w:val="en-US"/>
              </w:rPr>
            </w:pPr>
            <w:r w:rsidRPr="00113DAD">
              <w:rPr>
                <w:rFonts w:ascii="Arial" w:eastAsia="Arial" w:hAnsi="Arial" w:cs="Arial"/>
                <w:b/>
                <w:bCs/>
                <w:color w:val="FFFFFF" w:themeColor="background1"/>
                <w:sz w:val="14"/>
                <w:szCs w:val="14"/>
              </w:rPr>
              <w:t>2025F</w:t>
            </w:r>
          </w:p>
        </w:tc>
        <w:tc>
          <w:tcPr>
            <w:tcW w:w="866"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58358E6E" w14:textId="77777777" w:rsidR="007B461A" w:rsidRPr="00113DAD" w:rsidRDefault="007B461A" w:rsidP="005B1169">
            <w:pPr>
              <w:tabs>
                <w:tab w:val="left" w:pos="1290"/>
              </w:tabs>
              <w:spacing w:line="360" w:lineRule="auto"/>
              <w:jc w:val="center"/>
              <w:rPr>
                <w:rFonts w:ascii="Arial" w:eastAsia="Arial" w:hAnsi="Arial" w:cs="Arial"/>
                <w:color w:val="FFFFFF" w:themeColor="background1"/>
                <w:sz w:val="14"/>
                <w:szCs w:val="14"/>
                <w:lang w:val="en-US"/>
              </w:rPr>
            </w:pPr>
            <w:r w:rsidRPr="00113DAD">
              <w:rPr>
                <w:rFonts w:ascii="Arial" w:eastAsia="Arial" w:hAnsi="Arial" w:cs="Arial"/>
                <w:b/>
                <w:bCs/>
                <w:color w:val="FFFFFF" w:themeColor="background1"/>
                <w:sz w:val="14"/>
                <w:szCs w:val="14"/>
              </w:rPr>
              <w:t>2030F</w:t>
            </w:r>
          </w:p>
        </w:tc>
      </w:tr>
      <w:tr w:rsidR="007B461A" w:rsidRPr="00113DAD" w14:paraId="416374E0" w14:textId="77777777" w:rsidTr="005B1169">
        <w:trPr>
          <w:trHeight w:val="441"/>
          <w:jc w:val="center"/>
        </w:trPr>
        <w:tc>
          <w:tcPr>
            <w:tcW w:w="1046" w:type="dxa"/>
            <w:vMerge w:val="restart"/>
            <w:tcBorders>
              <w:top w:val="single" w:sz="24" w:space="0" w:color="FFFFFF"/>
              <w:left w:val="single" w:sz="8" w:space="0" w:color="FFFFFF"/>
              <w:bottom w:val="single" w:sz="8" w:space="0" w:color="FFFFFF"/>
              <w:right w:val="single" w:sz="8" w:space="0" w:color="FFFFFF"/>
            </w:tcBorders>
            <w:shd w:val="clear" w:color="auto" w:fill="D5E3CF"/>
            <w:tcMar>
              <w:top w:w="72" w:type="dxa"/>
              <w:left w:w="144" w:type="dxa"/>
              <w:bottom w:w="72" w:type="dxa"/>
              <w:right w:w="144" w:type="dxa"/>
            </w:tcMar>
            <w:vAlign w:val="center"/>
            <w:hideMark/>
          </w:tcPr>
          <w:p w14:paraId="0D90466F" w14:textId="77777777" w:rsidR="007B461A" w:rsidRPr="00113DAD" w:rsidRDefault="007B461A" w:rsidP="005B1169">
            <w:pPr>
              <w:tabs>
                <w:tab w:val="left" w:pos="1290"/>
              </w:tabs>
              <w:spacing w:line="360" w:lineRule="auto"/>
              <w:jc w:val="center"/>
              <w:rPr>
                <w:rFonts w:ascii="Arial" w:eastAsia="Arial" w:hAnsi="Arial" w:cs="Arial"/>
                <w:b/>
                <w:bCs/>
                <w:color w:val="000000" w:themeColor="text1"/>
                <w:sz w:val="14"/>
                <w:szCs w:val="14"/>
              </w:rPr>
            </w:pPr>
            <w:r w:rsidRPr="00113DAD">
              <w:rPr>
                <w:rFonts w:ascii="Arial" w:eastAsia="Arial" w:hAnsi="Arial" w:cs="Arial"/>
                <w:b/>
                <w:bCs/>
                <w:color w:val="000000" w:themeColor="text1"/>
                <w:sz w:val="14"/>
                <w:szCs w:val="14"/>
              </w:rPr>
              <w:t>South America</w:t>
            </w:r>
          </w:p>
        </w:tc>
        <w:tc>
          <w:tcPr>
            <w:tcW w:w="1199" w:type="dxa"/>
            <w:tcBorders>
              <w:top w:val="single" w:sz="24" w:space="0" w:color="FFFFFF"/>
              <w:left w:val="single" w:sz="8" w:space="0" w:color="FFFFFF"/>
              <w:bottom w:val="single" w:sz="8" w:space="0" w:color="FFFFFF"/>
              <w:right w:val="single" w:sz="8" w:space="0" w:color="FFFFFF"/>
            </w:tcBorders>
            <w:shd w:val="clear" w:color="auto" w:fill="D5E3CF"/>
            <w:tcMar>
              <w:top w:w="72" w:type="dxa"/>
              <w:left w:w="144" w:type="dxa"/>
              <w:bottom w:w="72" w:type="dxa"/>
              <w:right w:w="144" w:type="dxa"/>
            </w:tcMar>
            <w:vAlign w:val="center"/>
            <w:hideMark/>
          </w:tcPr>
          <w:p w14:paraId="72EAB988" w14:textId="77777777" w:rsidR="007B461A" w:rsidRPr="00113DAD" w:rsidRDefault="007B461A" w:rsidP="005B1169">
            <w:pPr>
              <w:tabs>
                <w:tab w:val="left" w:pos="1290"/>
              </w:tabs>
              <w:spacing w:line="360" w:lineRule="auto"/>
              <w:jc w:val="center"/>
              <w:rPr>
                <w:rFonts w:ascii="Arial" w:eastAsia="Arial" w:hAnsi="Arial" w:cs="Arial"/>
                <w:b/>
                <w:bCs/>
                <w:color w:val="000000" w:themeColor="text1"/>
                <w:sz w:val="14"/>
                <w:szCs w:val="14"/>
              </w:rPr>
            </w:pPr>
            <w:r w:rsidRPr="00113DAD">
              <w:rPr>
                <w:rFonts w:ascii="Arial" w:eastAsia="Arial" w:hAnsi="Arial" w:cs="Arial"/>
                <w:b/>
                <w:bCs/>
                <w:color w:val="000000" w:themeColor="text1"/>
                <w:sz w:val="14"/>
                <w:szCs w:val="14"/>
              </w:rPr>
              <w:t>Capacity</w:t>
            </w:r>
          </w:p>
        </w:tc>
        <w:tc>
          <w:tcPr>
            <w:tcW w:w="860"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31DC92DD"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20</w:t>
            </w:r>
          </w:p>
        </w:tc>
        <w:tc>
          <w:tcPr>
            <w:tcW w:w="860"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75FAF6E2"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20</w:t>
            </w:r>
          </w:p>
        </w:tc>
        <w:tc>
          <w:tcPr>
            <w:tcW w:w="860"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37DE2AB2"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20</w:t>
            </w:r>
          </w:p>
        </w:tc>
        <w:tc>
          <w:tcPr>
            <w:tcW w:w="860"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6118CC66"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22</w:t>
            </w:r>
          </w:p>
        </w:tc>
        <w:tc>
          <w:tcPr>
            <w:tcW w:w="751"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0F6647D0"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22</w:t>
            </w:r>
          </w:p>
        </w:tc>
        <w:tc>
          <w:tcPr>
            <w:tcW w:w="968"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61DDB979"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22</w:t>
            </w:r>
          </w:p>
        </w:tc>
        <w:tc>
          <w:tcPr>
            <w:tcW w:w="868"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122138AB"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22</w:t>
            </w:r>
          </w:p>
        </w:tc>
        <w:tc>
          <w:tcPr>
            <w:tcW w:w="866"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1F87A634"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22</w:t>
            </w:r>
          </w:p>
        </w:tc>
        <w:tc>
          <w:tcPr>
            <w:tcW w:w="866"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31FFE791"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22</w:t>
            </w:r>
          </w:p>
        </w:tc>
      </w:tr>
      <w:tr w:rsidR="007B461A" w:rsidRPr="00113DAD" w14:paraId="54CBBA54" w14:textId="77777777" w:rsidTr="005B1169">
        <w:trPr>
          <w:trHeight w:val="384"/>
          <w:jc w:val="center"/>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1F878EFE" w14:textId="77777777" w:rsidR="007B461A" w:rsidRPr="00113DAD" w:rsidRDefault="007B461A" w:rsidP="005B1169">
            <w:pPr>
              <w:tabs>
                <w:tab w:val="left" w:pos="1290"/>
              </w:tabs>
              <w:spacing w:line="360" w:lineRule="auto"/>
              <w:jc w:val="center"/>
              <w:rPr>
                <w:rFonts w:ascii="Arial" w:eastAsia="Arial" w:hAnsi="Arial" w:cs="Arial"/>
                <w:b/>
                <w:bCs/>
                <w:color w:val="000000" w:themeColor="text1"/>
                <w:sz w:val="14"/>
                <w:szCs w:val="14"/>
              </w:rPr>
            </w:pPr>
          </w:p>
        </w:tc>
        <w:tc>
          <w:tcPr>
            <w:tcW w:w="1199" w:type="dxa"/>
            <w:tcBorders>
              <w:top w:val="single" w:sz="8" w:space="0" w:color="FFFFFF"/>
              <w:left w:val="single" w:sz="8" w:space="0" w:color="FFFFFF"/>
              <w:bottom w:val="single" w:sz="8" w:space="0" w:color="FFFFFF"/>
              <w:right w:val="single" w:sz="8" w:space="0" w:color="FFFFFF"/>
            </w:tcBorders>
            <w:shd w:val="clear" w:color="auto" w:fill="EBF1E9"/>
            <w:tcMar>
              <w:top w:w="72" w:type="dxa"/>
              <w:left w:w="144" w:type="dxa"/>
              <w:bottom w:w="72" w:type="dxa"/>
              <w:right w:w="144" w:type="dxa"/>
            </w:tcMar>
            <w:vAlign w:val="center"/>
            <w:hideMark/>
          </w:tcPr>
          <w:p w14:paraId="2E85630B" w14:textId="77777777" w:rsidR="007B461A" w:rsidRPr="00113DAD" w:rsidRDefault="007B461A" w:rsidP="005B1169">
            <w:pPr>
              <w:tabs>
                <w:tab w:val="left" w:pos="1290"/>
              </w:tabs>
              <w:spacing w:line="360" w:lineRule="auto"/>
              <w:jc w:val="center"/>
              <w:rPr>
                <w:rFonts w:ascii="Arial" w:eastAsia="Arial" w:hAnsi="Arial" w:cs="Arial"/>
                <w:b/>
                <w:bCs/>
                <w:color w:val="000000" w:themeColor="text1"/>
                <w:sz w:val="14"/>
                <w:szCs w:val="14"/>
              </w:rPr>
            </w:pPr>
            <w:r w:rsidRPr="00113DAD">
              <w:rPr>
                <w:rFonts w:ascii="Arial" w:eastAsia="Arial" w:hAnsi="Arial" w:cs="Arial"/>
                <w:b/>
                <w:bCs/>
                <w:color w:val="000000" w:themeColor="text1"/>
                <w:sz w:val="14"/>
                <w:szCs w:val="14"/>
              </w:rPr>
              <w:t>Production</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4E355C63"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16</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70260F10"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17</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7F1CD57D"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17</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10372635"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18</w:t>
            </w:r>
          </w:p>
        </w:tc>
        <w:tc>
          <w:tcPr>
            <w:tcW w:w="751"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2EC1743B"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19</w:t>
            </w:r>
          </w:p>
        </w:tc>
        <w:tc>
          <w:tcPr>
            <w:tcW w:w="968"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4E94BF05"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16</w:t>
            </w:r>
          </w:p>
        </w:tc>
        <w:tc>
          <w:tcPr>
            <w:tcW w:w="868"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3B70F683"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17</w:t>
            </w:r>
          </w:p>
        </w:tc>
        <w:tc>
          <w:tcPr>
            <w:tcW w:w="866"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77ADD54E"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18</w:t>
            </w:r>
          </w:p>
        </w:tc>
        <w:tc>
          <w:tcPr>
            <w:tcW w:w="866"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62DD09BE"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20</w:t>
            </w:r>
          </w:p>
        </w:tc>
      </w:tr>
      <w:tr w:rsidR="00195C31" w:rsidRPr="00113DAD" w14:paraId="303D7546" w14:textId="77777777" w:rsidTr="005B1169">
        <w:trPr>
          <w:trHeight w:val="624"/>
          <w:jc w:val="center"/>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26B80F78" w14:textId="77777777" w:rsidR="00195C31" w:rsidRPr="00113DAD" w:rsidRDefault="00195C31" w:rsidP="00195C31">
            <w:pPr>
              <w:tabs>
                <w:tab w:val="left" w:pos="1290"/>
              </w:tabs>
              <w:spacing w:line="360" w:lineRule="auto"/>
              <w:jc w:val="center"/>
              <w:rPr>
                <w:rFonts w:ascii="Arial" w:eastAsia="Arial" w:hAnsi="Arial" w:cs="Arial"/>
                <w:b/>
                <w:bCs/>
                <w:color w:val="000000" w:themeColor="text1"/>
                <w:sz w:val="14"/>
                <w:szCs w:val="14"/>
              </w:rPr>
            </w:pPr>
          </w:p>
        </w:tc>
        <w:tc>
          <w:tcPr>
            <w:tcW w:w="1199" w:type="dxa"/>
            <w:tcBorders>
              <w:top w:val="single" w:sz="8" w:space="0" w:color="FFFFFF"/>
              <w:left w:val="single" w:sz="8" w:space="0" w:color="FFFFFF"/>
              <w:bottom w:val="single" w:sz="8" w:space="0" w:color="FFFFFF"/>
              <w:right w:val="single" w:sz="8" w:space="0" w:color="FFFFFF"/>
            </w:tcBorders>
            <w:shd w:val="clear" w:color="auto" w:fill="D5E3CF"/>
            <w:tcMar>
              <w:top w:w="72" w:type="dxa"/>
              <w:left w:w="144" w:type="dxa"/>
              <w:bottom w:w="72" w:type="dxa"/>
              <w:right w:w="144" w:type="dxa"/>
            </w:tcMar>
            <w:vAlign w:val="center"/>
            <w:hideMark/>
          </w:tcPr>
          <w:p w14:paraId="7E363818" w14:textId="77777777" w:rsidR="00195C31" w:rsidRPr="00113DAD" w:rsidRDefault="00195C31" w:rsidP="00195C31">
            <w:pPr>
              <w:tabs>
                <w:tab w:val="left" w:pos="1290"/>
              </w:tabs>
              <w:spacing w:line="360" w:lineRule="auto"/>
              <w:jc w:val="center"/>
              <w:rPr>
                <w:rFonts w:ascii="Arial" w:eastAsia="Arial" w:hAnsi="Arial" w:cs="Arial"/>
                <w:b/>
                <w:bCs/>
                <w:color w:val="000000" w:themeColor="text1"/>
                <w:sz w:val="14"/>
                <w:szCs w:val="14"/>
              </w:rPr>
            </w:pPr>
            <w:r w:rsidRPr="00113DAD">
              <w:rPr>
                <w:rFonts w:ascii="Arial" w:eastAsia="Arial" w:hAnsi="Arial" w:cs="Arial"/>
                <w:b/>
                <w:bCs/>
                <w:color w:val="000000" w:themeColor="text1"/>
                <w:sz w:val="14"/>
                <w:szCs w:val="14"/>
              </w:rPr>
              <w:t>Total Demand</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0112F831" w14:textId="5A8633B7" w:rsidR="00195C31" w:rsidRPr="00113DAD" w:rsidRDefault="00195C31" w:rsidP="00195C31">
            <w:pPr>
              <w:tabs>
                <w:tab w:val="left" w:pos="1290"/>
              </w:tabs>
              <w:spacing w:line="360" w:lineRule="auto"/>
              <w:jc w:val="center"/>
              <w:rPr>
                <w:rFonts w:ascii="Arial" w:eastAsia="Arial" w:hAnsi="Arial" w:cs="Arial"/>
                <w:color w:val="000000" w:themeColor="text1"/>
                <w:sz w:val="14"/>
                <w:szCs w:val="14"/>
                <w:lang w:val="en-US"/>
              </w:rPr>
            </w:pPr>
            <w:r>
              <w:rPr>
                <w:rFonts w:ascii="Arial" w:hAnsi="Arial" w:cs="Arial"/>
                <w:color w:val="000000"/>
                <w:sz w:val="14"/>
                <w:szCs w:val="14"/>
                <w:lang w:val="en-US"/>
              </w:rPr>
              <w:t>20</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4FC832DC" w14:textId="28E9C007" w:rsidR="00195C31" w:rsidRPr="00113DAD" w:rsidRDefault="00195C31" w:rsidP="00195C31">
            <w:pPr>
              <w:tabs>
                <w:tab w:val="left" w:pos="1290"/>
              </w:tabs>
              <w:spacing w:line="360" w:lineRule="auto"/>
              <w:jc w:val="center"/>
              <w:rPr>
                <w:rFonts w:ascii="Arial" w:eastAsia="Arial" w:hAnsi="Arial" w:cs="Arial"/>
                <w:color w:val="000000" w:themeColor="text1"/>
                <w:sz w:val="14"/>
                <w:szCs w:val="14"/>
                <w:lang w:val="en-US"/>
              </w:rPr>
            </w:pPr>
            <w:r>
              <w:rPr>
                <w:rFonts w:ascii="Arial" w:hAnsi="Arial" w:cs="Arial"/>
                <w:color w:val="000000"/>
                <w:sz w:val="14"/>
                <w:szCs w:val="14"/>
                <w:lang w:val="en-US"/>
              </w:rPr>
              <w:t>20</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4E541191" w14:textId="71AACE3C" w:rsidR="00195C31" w:rsidRPr="00113DAD" w:rsidRDefault="00195C31" w:rsidP="00195C31">
            <w:pPr>
              <w:tabs>
                <w:tab w:val="left" w:pos="1290"/>
              </w:tabs>
              <w:spacing w:line="360" w:lineRule="auto"/>
              <w:jc w:val="center"/>
              <w:rPr>
                <w:rFonts w:ascii="Arial" w:eastAsia="Arial" w:hAnsi="Arial" w:cs="Arial"/>
                <w:color w:val="000000" w:themeColor="text1"/>
                <w:sz w:val="14"/>
                <w:szCs w:val="14"/>
                <w:lang w:val="en-US"/>
              </w:rPr>
            </w:pPr>
            <w:r>
              <w:rPr>
                <w:rFonts w:ascii="Arial" w:hAnsi="Arial" w:cs="Arial"/>
                <w:color w:val="000000"/>
                <w:sz w:val="14"/>
                <w:szCs w:val="14"/>
                <w:lang w:val="en-US"/>
              </w:rPr>
              <w:t>21</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0A32BF58" w14:textId="41AD8D36" w:rsidR="00195C31" w:rsidRPr="00113DAD" w:rsidRDefault="00195C31" w:rsidP="00195C31">
            <w:pPr>
              <w:tabs>
                <w:tab w:val="left" w:pos="1290"/>
              </w:tabs>
              <w:spacing w:line="360" w:lineRule="auto"/>
              <w:jc w:val="center"/>
              <w:rPr>
                <w:rFonts w:ascii="Arial" w:eastAsia="Arial" w:hAnsi="Arial" w:cs="Arial"/>
                <w:color w:val="000000" w:themeColor="text1"/>
                <w:sz w:val="14"/>
                <w:szCs w:val="14"/>
                <w:lang w:val="en-US"/>
              </w:rPr>
            </w:pPr>
            <w:r>
              <w:rPr>
                <w:rFonts w:ascii="Arial" w:hAnsi="Arial" w:cs="Arial"/>
                <w:color w:val="000000"/>
                <w:sz w:val="14"/>
                <w:szCs w:val="14"/>
                <w:lang w:val="en-US"/>
              </w:rPr>
              <w:t>22</w:t>
            </w:r>
          </w:p>
        </w:tc>
        <w:tc>
          <w:tcPr>
            <w:tcW w:w="751"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57E35A60" w14:textId="735276DF" w:rsidR="00195C31" w:rsidRPr="00113DAD" w:rsidRDefault="00195C31" w:rsidP="00195C31">
            <w:pPr>
              <w:tabs>
                <w:tab w:val="left" w:pos="1290"/>
              </w:tabs>
              <w:spacing w:line="360" w:lineRule="auto"/>
              <w:jc w:val="center"/>
              <w:rPr>
                <w:rFonts w:ascii="Arial" w:eastAsia="Arial" w:hAnsi="Arial" w:cs="Arial"/>
                <w:color w:val="000000" w:themeColor="text1"/>
                <w:sz w:val="14"/>
                <w:szCs w:val="14"/>
                <w:lang w:val="en-US"/>
              </w:rPr>
            </w:pPr>
            <w:r>
              <w:rPr>
                <w:rFonts w:ascii="Arial" w:hAnsi="Arial" w:cs="Arial"/>
                <w:color w:val="000000"/>
                <w:sz w:val="14"/>
                <w:szCs w:val="14"/>
                <w:lang w:val="en-US"/>
              </w:rPr>
              <w:t>22</w:t>
            </w:r>
          </w:p>
        </w:tc>
        <w:tc>
          <w:tcPr>
            <w:tcW w:w="968"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480EF2AF" w14:textId="534C5059" w:rsidR="00195C31" w:rsidRPr="00113DAD" w:rsidRDefault="00195C31" w:rsidP="00195C31">
            <w:pPr>
              <w:tabs>
                <w:tab w:val="left" w:pos="1290"/>
              </w:tabs>
              <w:spacing w:line="360" w:lineRule="auto"/>
              <w:jc w:val="center"/>
              <w:rPr>
                <w:rFonts w:ascii="Arial" w:eastAsia="Arial" w:hAnsi="Arial" w:cs="Arial"/>
                <w:color w:val="000000" w:themeColor="text1"/>
                <w:sz w:val="14"/>
                <w:szCs w:val="14"/>
                <w:lang w:val="en-US"/>
              </w:rPr>
            </w:pPr>
            <w:r>
              <w:rPr>
                <w:rFonts w:ascii="Arial" w:hAnsi="Arial" w:cs="Arial"/>
                <w:color w:val="000000"/>
                <w:sz w:val="14"/>
                <w:szCs w:val="14"/>
                <w:lang w:val="en-US"/>
              </w:rPr>
              <w:t>20</w:t>
            </w:r>
          </w:p>
        </w:tc>
        <w:tc>
          <w:tcPr>
            <w:tcW w:w="868"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00810D4D" w14:textId="4607BA44" w:rsidR="00195C31" w:rsidRPr="00113DAD" w:rsidRDefault="00195C31" w:rsidP="00195C31">
            <w:pPr>
              <w:tabs>
                <w:tab w:val="left" w:pos="1290"/>
              </w:tabs>
              <w:spacing w:line="360" w:lineRule="auto"/>
              <w:jc w:val="center"/>
              <w:rPr>
                <w:rFonts w:ascii="Arial" w:eastAsia="Arial" w:hAnsi="Arial" w:cs="Arial"/>
                <w:color w:val="000000" w:themeColor="text1"/>
                <w:sz w:val="14"/>
                <w:szCs w:val="14"/>
                <w:lang w:val="en-US"/>
              </w:rPr>
            </w:pPr>
            <w:r>
              <w:rPr>
                <w:rFonts w:ascii="Arial" w:hAnsi="Arial" w:cs="Arial"/>
                <w:color w:val="000000"/>
                <w:sz w:val="14"/>
                <w:szCs w:val="14"/>
                <w:lang w:val="en-US"/>
              </w:rPr>
              <w:t>21</w:t>
            </w:r>
          </w:p>
        </w:tc>
        <w:tc>
          <w:tcPr>
            <w:tcW w:w="866"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71E801C3" w14:textId="558D2496" w:rsidR="00195C31" w:rsidRPr="00113DAD" w:rsidRDefault="00195C31" w:rsidP="00195C31">
            <w:pPr>
              <w:tabs>
                <w:tab w:val="left" w:pos="1290"/>
              </w:tabs>
              <w:spacing w:line="360" w:lineRule="auto"/>
              <w:jc w:val="center"/>
              <w:rPr>
                <w:rFonts w:ascii="Arial" w:eastAsia="Arial" w:hAnsi="Arial" w:cs="Arial"/>
                <w:color w:val="000000" w:themeColor="text1"/>
                <w:sz w:val="14"/>
                <w:szCs w:val="14"/>
                <w:lang w:val="en-US"/>
              </w:rPr>
            </w:pPr>
            <w:r>
              <w:rPr>
                <w:rFonts w:ascii="Arial" w:hAnsi="Arial" w:cs="Arial"/>
                <w:color w:val="000000"/>
                <w:sz w:val="14"/>
                <w:szCs w:val="14"/>
                <w:lang w:val="en-US"/>
              </w:rPr>
              <w:t>25</w:t>
            </w:r>
          </w:p>
        </w:tc>
        <w:tc>
          <w:tcPr>
            <w:tcW w:w="866"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6C9877EB" w14:textId="74DFC79A" w:rsidR="00195C31" w:rsidRPr="00113DAD" w:rsidRDefault="00195C31" w:rsidP="00195C31">
            <w:pPr>
              <w:tabs>
                <w:tab w:val="left" w:pos="1290"/>
              </w:tabs>
              <w:spacing w:line="360" w:lineRule="auto"/>
              <w:jc w:val="center"/>
              <w:rPr>
                <w:rFonts w:ascii="Arial" w:eastAsia="Arial" w:hAnsi="Arial" w:cs="Arial"/>
                <w:color w:val="000000" w:themeColor="text1"/>
                <w:sz w:val="14"/>
                <w:szCs w:val="14"/>
                <w:lang w:val="en-US"/>
              </w:rPr>
            </w:pPr>
            <w:r>
              <w:rPr>
                <w:rFonts w:ascii="Arial" w:hAnsi="Arial" w:cs="Arial"/>
                <w:color w:val="000000"/>
                <w:sz w:val="14"/>
                <w:szCs w:val="14"/>
                <w:lang w:val="en-US"/>
              </w:rPr>
              <w:t>31</w:t>
            </w:r>
          </w:p>
        </w:tc>
      </w:tr>
      <w:tr w:rsidR="007B461A" w:rsidRPr="00113DAD" w14:paraId="33EB083F" w14:textId="77777777" w:rsidTr="005B1169">
        <w:trPr>
          <w:trHeight w:val="624"/>
          <w:jc w:val="center"/>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40C8BE7E" w14:textId="77777777" w:rsidR="007B461A" w:rsidRPr="00113DAD" w:rsidRDefault="007B461A" w:rsidP="005B1169">
            <w:pPr>
              <w:tabs>
                <w:tab w:val="left" w:pos="1290"/>
              </w:tabs>
              <w:spacing w:line="360" w:lineRule="auto"/>
              <w:jc w:val="center"/>
              <w:rPr>
                <w:rFonts w:ascii="Arial" w:eastAsia="Arial" w:hAnsi="Arial" w:cs="Arial"/>
                <w:b/>
                <w:bCs/>
                <w:color w:val="000000" w:themeColor="text1"/>
                <w:sz w:val="14"/>
                <w:szCs w:val="14"/>
              </w:rPr>
            </w:pPr>
          </w:p>
        </w:tc>
        <w:tc>
          <w:tcPr>
            <w:tcW w:w="1199" w:type="dxa"/>
            <w:tcBorders>
              <w:top w:val="single" w:sz="8" w:space="0" w:color="FFFFFF"/>
              <w:left w:val="single" w:sz="8" w:space="0" w:color="FFFFFF"/>
              <w:bottom w:val="single" w:sz="8" w:space="0" w:color="FFFFFF"/>
              <w:right w:val="single" w:sz="8" w:space="0" w:color="FFFFFF"/>
            </w:tcBorders>
            <w:shd w:val="clear" w:color="auto" w:fill="EBF1E9"/>
            <w:tcMar>
              <w:top w:w="72" w:type="dxa"/>
              <w:left w:w="144" w:type="dxa"/>
              <w:bottom w:w="72" w:type="dxa"/>
              <w:right w:w="144" w:type="dxa"/>
            </w:tcMar>
            <w:vAlign w:val="center"/>
            <w:hideMark/>
          </w:tcPr>
          <w:p w14:paraId="7040CD39" w14:textId="77777777" w:rsidR="007B461A" w:rsidRPr="00113DAD" w:rsidRDefault="007B461A" w:rsidP="005B1169">
            <w:pPr>
              <w:tabs>
                <w:tab w:val="left" w:pos="1290"/>
              </w:tabs>
              <w:spacing w:line="360" w:lineRule="auto"/>
              <w:jc w:val="center"/>
              <w:rPr>
                <w:rFonts w:ascii="Arial" w:eastAsia="Arial" w:hAnsi="Arial" w:cs="Arial"/>
                <w:b/>
                <w:bCs/>
                <w:color w:val="000000" w:themeColor="text1"/>
                <w:sz w:val="14"/>
                <w:szCs w:val="14"/>
              </w:rPr>
            </w:pPr>
            <w:r w:rsidRPr="00113DAD">
              <w:rPr>
                <w:rFonts w:ascii="Arial" w:eastAsia="Arial" w:hAnsi="Arial" w:cs="Arial"/>
                <w:b/>
                <w:bCs/>
                <w:color w:val="000000" w:themeColor="text1"/>
                <w:sz w:val="14"/>
                <w:szCs w:val="14"/>
              </w:rPr>
              <w:t>Y-O-Y Growth (%)</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010E01AA"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11629746"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4.33%</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0E521AF8"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2.15%</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7EE16675"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3.64%</w:t>
            </w:r>
          </w:p>
        </w:tc>
        <w:tc>
          <w:tcPr>
            <w:tcW w:w="751"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28248E34"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3.68%</w:t>
            </w:r>
          </w:p>
        </w:tc>
        <w:tc>
          <w:tcPr>
            <w:tcW w:w="968"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1D702E25"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-9.71%</w:t>
            </w:r>
          </w:p>
        </w:tc>
        <w:tc>
          <w:tcPr>
            <w:tcW w:w="868"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73A6FF54"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3.23%</w:t>
            </w:r>
          </w:p>
        </w:tc>
        <w:tc>
          <w:tcPr>
            <w:tcW w:w="866"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689E3B11"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4.32%</w:t>
            </w:r>
          </w:p>
        </w:tc>
        <w:tc>
          <w:tcPr>
            <w:tcW w:w="866"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194CD744"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4.05%</w:t>
            </w:r>
          </w:p>
        </w:tc>
      </w:tr>
      <w:tr w:rsidR="007B461A" w:rsidRPr="00113DAD" w14:paraId="32B0A9B4" w14:textId="77777777" w:rsidTr="005B1169">
        <w:trPr>
          <w:trHeight w:val="624"/>
          <w:jc w:val="center"/>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5AA829BC" w14:textId="77777777" w:rsidR="007B461A" w:rsidRPr="00113DAD" w:rsidRDefault="007B461A" w:rsidP="005B1169">
            <w:pPr>
              <w:tabs>
                <w:tab w:val="left" w:pos="1290"/>
              </w:tabs>
              <w:spacing w:line="360" w:lineRule="auto"/>
              <w:jc w:val="center"/>
              <w:rPr>
                <w:rFonts w:ascii="Arial" w:eastAsia="Arial" w:hAnsi="Arial" w:cs="Arial"/>
                <w:b/>
                <w:bCs/>
                <w:color w:val="000000" w:themeColor="text1"/>
                <w:sz w:val="14"/>
                <w:szCs w:val="14"/>
              </w:rPr>
            </w:pPr>
          </w:p>
        </w:tc>
        <w:tc>
          <w:tcPr>
            <w:tcW w:w="1199" w:type="dxa"/>
            <w:tcBorders>
              <w:top w:val="single" w:sz="8" w:space="0" w:color="FFFFFF"/>
              <w:left w:val="single" w:sz="8" w:space="0" w:color="FFFFFF"/>
              <w:bottom w:val="single" w:sz="8" w:space="0" w:color="FFFFFF"/>
              <w:right w:val="single" w:sz="8" w:space="0" w:color="FFFFFF"/>
            </w:tcBorders>
            <w:shd w:val="clear" w:color="auto" w:fill="D5E3CF"/>
            <w:tcMar>
              <w:top w:w="72" w:type="dxa"/>
              <w:left w:w="144" w:type="dxa"/>
              <w:bottom w:w="72" w:type="dxa"/>
              <w:right w:w="144" w:type="dxa"/>
            </w:tcMar>
            <w:vAlign w:val="center"/>
            <w:hideMark/>
          </w:tcPr>
          <w:p w14:paraId="0055EAC4" w14:textId="77777777" w:rsidR="007B461A" w:rsidRPr="00113DAD" w:rsidRDefault="007B461A" w:rsidP="005B1169">
            <w:pPr>
              <w:tabs>
                <w:tab w:val="left" w:pos="1290"/>
              </w:tabs>
              <w:spacing w:line="360" w:lineRule="auto"/>
              <w:jc w:val="center"/>
              <w:rPr>
                <w:rFonts w:ascii="Arial" w:eastAsia="Arial" w:hAnsi="Arial" w:cs="Arial"/>
                <w:b/>
                <w:bCs/>
                <w:color w:val="000000" w:themeColor="text1"/>
                <w:sz w:val="14"/>
                <w:szCs w:val="14"/>
              </w:rPr>
            </w:pPr>
            <w:r w:rsidRPr="00113DAD">
              <w:rPr>
                <w:rFonts w:ascii="Arial" w:eastAsia="Arial" w:hAnsi="Arial" w:cs="Arial"/>
                <w:b/>
                <w:bCs/>
                <w:color w:val="000000" w:themeColor="text1"/>
                <w:sz w:val="14"/>
                <w:szCs w:val="14"/>
              </w:rPr>
              <w:t>Demand Supply Gap</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7B1C1008"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0.00</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7E9FF0E6"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0.00</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58E9A8A8"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0.00</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16F80DAD"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0.00</w:t>
            </w:r>
          </w:p>
        </w:tc>
        <w:tc>
          <w:tcPr>
            <w:tcW w:w="751"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453154C1"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0.00</w:t>
            </w:r>
          </w:p>
        </w:tc>
        <w:tc>
          <w:tcPr>
            <w:tcW w:w="968"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108D3EB7"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0.00</w:t>
            </w:r>
          </w:p>
        </w:tc>
        <w:tc>
          <w:tcPr>
            <w:tcW w:w="868"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15ABBAB7"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-3.49</w:t>
            </w:r>
          </w:p>
        </w:tc>
        <w:tc>
          <w:tcPr>
            <w:tcW w:w="866"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7826B5D9"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-6.93</w:t>
            </w:r>
          </w:p>
        </w:tc>
        <w:tc>
          <w:tcPr>
            <w:tcW w:w="866"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001B4EF4"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-10.83</w:t>
            </w:r>
          </w:p>
        </w:tc>
      </w:tr>
    </w:tbl>
    <w:p w14:paraId="1FF1B527" w14:textId="035EAF8D" w:rsidR="00195C31" w:rsidRDefault="00195C31" w:rsidP="007B461A">
      <w:pPr>
        <w:tabs>
          <w:tab w:val="left" w:pos="1290"/>
        </w:tabs>
        <w:spacing w:line="360" w:lineRule="auto"/>
        <w:jc w:val="both"/>
        <w:rPr>
          <w:rFonts w:ascii="Arial" w:eastAsia="Arial" w:hAnsi="Arial" w:cs="Arial"/>
          <w:color w:val="000000" w:themeColor="text1"/>
          <w:sz w:val="24"/>
          <w:szCs w:val="24"/>
        </w:rPr>
      </w:pPr>
      <w:r w:rsidRPr="009D7B5D">
        <w:rPr>
          <w:rFonts w:ascii="Arial" w:eastAsia="Arial" w:hAnsi="Arial" w:cs="Arial"/>
          <w:noProof/>
          <w:sz w:val="24"/>
          <w:szCs w:val="24"/>
        </w:rPr>
        <mc:AlternateContent>
          <mc:Choice Requires="wps">
            <w:drawing>
              <wp:anchor distT="0" distB="0" distL="114300" distR="114300" simplePos="0" relativeHeight="252815360" behindDoc="0" locked="0" layoutInCell="1" allowOverlap="1" wp14:anchorId="2FDDCC13" wp14:editId="6B102726">
                <wp:simplePos x="0" y="0"/>
                <wp:positionH relativeFrom="column">
                  <wp:posOffset>4582160</wp:posOffset>
                </wp:positionH>
                <wp:positionV relativeFrom="paragraph">
                  <wp:posOffset>46355</wp:posOffset>
                </wp:positionV>
                <wp:extent cx="1809277" cy="584775"/>
                <wp:effectExtent l="0" t="0" r="0" b="0"/>
                <wp:wrapNone/>
                <wp:docPr id="69" name="TextBox 4"/>
                <wp:cNvGraphicFramePr/>
                <a:graphic xmlns:a="http://schemas.openxmlformats.org/drawingml/2006/main">
                  <a:graphicData uri="http://schemas.microsoft.com/office/word/2010/wordprocessingShape">
                    <wps:wsp>
                      <wps:cNvSpPr txBox="1"/>
                      <wps:spPr>
                        <a:xfrm>
                          <a:off x="0" y="0"/>
                          <a:ext cx="1809277" cy="584775"/>
                        </a:xfrm>
                        <a:prstGeom prst="rect">
                          <a:avLst/>
                        </a:prstGeom>
                        <a:noFill/>
                      </wps:spPr>
                      <wps:txbx>
                        <w:txbxContent>
                          <w:p w14:paraId="4F986D5F" w14:textId="77777777" w:rsidR="007B461A" w:rsidRPr="00E33B0C" w:rsidRDefault="007B461A" w:rsidP="007B461A">
                            <w:pPr>
                              <w:jc w:val="right"/>
                              <w:textAlignment w:val="baseline"/>
                              <w:rPr>
                                <w:rFonts w:ascii="Verdana" w:eastAsia="Verdana" w:hAnsi="Verdana" w:cs="Verdana"/>
                                <w:i/>
                                <w:iCs/>
                                <w:color w:val="7F7F7F"/>
                                <w:kern w:val="24"/>
                                <w:sz w:val="12"/>
                                <w:szCs w:val="12"/>
                              </w:rPr>
                            </w:pPr>
                            <w:r w:rsidRPr="00E33B0C">
                              <w:rPr>
                                <w:rFonts w:ascii="Verdana" w:eastAsia="Verdana" w:hAnsi="Verdana" w:cs="Verdana"/>
                                <w:i/>
                                <w:iCs/>
                                <w:color w:val="7F7F7F"/>
                                <w:kern w:val="24"/>
                                <w:sz w:val="12"/>
                                <w:szCs w:val="12"/>
                              </w:rPr>
                              <w:t>Source: TechSci Research</w:t>
                            </w:r>
                          </w:p>
                        </w:txbxContent>
                      </wps:txbx>
                      <wps:bodyPr wrap="square" rtlCol="0">
                        <a:spAutoFit/>
                      </wps:bodyPr>
                    </wps:wsp>
                  </a:graphicData>
                </a:graphic>
                <wp14:sizeRelH relativeFrom="margin">
                  <wp14:pctWidth>0</wp14:pctWidth>
                </wp14:sizeRelH>
                <wp14:sizeRelV relativeFrom="margin">
                  <wp14:pctHeight>0</wp14:pctHeight>
                </wp14:sizeRelV>
              </wp:anchor>
            </w:drawing>
          </mc:Choice>
          <mc:Fallback>
            <w:pict>
              <v:shape w14:anchorId="2FDDCC13" id="_x0000_s1118" type="#_x0000_t202" style="position:absolute;left:0;text-align:left;margin-left:360.8pt;margin-top:3.65pt;width:142.45pt;height:46.05pt;z-index:252815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" filled="f" stroked="f">
                <v:textbox style="mso-fit-shape-to-text:t">
                  <w:txbxContent>
                    <w:p w14:paraId="4F986D5F" w14:textId="77777777" w:rsidR="007B461A" w:rsidRPr="00E33B0C" w:rsidRDefault="007B461A" w:rsidP="007B461A">
                      <w:pPr>
                        <w:jc w:val="right"/>
                        <w:textAlignment w:val="baseline"/>
                        <w:rPr>
                          <w:rFonts w:ascii="Verdana" w:eastAsia="Verdana" w:hAnsi="Verdana" w:cs="Verdana"/>
                          <w:i/>
                          <w:iCs/>
                          <w:color w:val="7F7F7F"/>
                          <w:kern w:val="24"/>
                          <w:sz w:val="12"/>
                          <w:szCs w:val="12"/>
                        </w:rPr>
                      </w:pPr>
                      <w:r w:rsidRPr="00E33B0C">
                        <w:rPr>
                          <w:rFonts w:ascii="Verdana" w:eastAsia="Verdana" w:hAnsi="Verdana" w:cs="Verdana"/>
                          <w:i/>
                          <w:iCs/>
                          <w:color w:val="7F7F7F"/>
                          <w:kern w:val="24"/>
                          <w:sz w:val="12"/>
                          <w:szCs w:val="12"/>
                        </w:rPr>
                        <w:t>Source: TechSci Research</w:t>
                      </w:r>
                    </w:p>
                  </w:txbxContent>
                </v:textbox>
              </v:shape>
            </w:pict>
          </mc:Fallback>
        </mc:AlternateContent>
      </w:r>
    </w:p>
    <w:p w14:paraId="43FD66D6" w14:textId="219B4CF0" w:rsidR="00195C31" w:rsidRDefault="00195C31" w:rsidP="007B461A">
      <w:pPr>
        <w:tabs>
          <w:tab w:val="left" w:pos="1290"/>
        </w:tabs>
        <w:spacing w:line="360" w:lineRule="auto"/>
        <w:jc w:val="both"/>
        <w:rPr>
          <w:rFonts w:ascii="Arial" w:eastAsia="Arial" w:hAnsi="Arial" w:cs="Arial"/>
          <w:color w:val="000000" w:themeColor="text1"/>
          <w:sz w:val="24"/>
          <w:szCs w:val="24"/>
        </w:rPr>
      </w:pPr>
    </w:p>
    <w:p w14:paraId="3793840A" w14:textId="63683444" w:rsidR="00195C31" w:rsidRDefault="00195C31" w:rsidP="007B461A">
      <w:pPr>
        <w:tabs>
          <w:tab w:val="left" w:pos="1290"/>
        </w:tabs>
        <w:spacing w:line="360" w:lineRule="auto"/>
        <w:jc w:val="both"/>
        <w:rPr>
          <w:rFonts w:ascii="Arial" w:eastAsia="Arial" w:hAnsi="Arial" w:cs="Arial"/>
          <w:color w:val="000000" w:themeColor="text1"/>
          <w:sz w:val="24"/>
          <w:szCs w:val="24"/>
        </w:rPr>
      </w:pPr>
    </w:p>
    <w:p w14:paraId="06503F48" w14:textId="151FE346" w:rsidR="007B461A" w:rsidRPr="007B461A" w:rsidRDefault="007B461A" w:rsidP="007B461A">
      <w:pPr>
        <w:tabs>
          <w:tab w:val="left" w:pos="1290"/>
        </w:tabs>
        <w:spacing w:line="360" w:lineRule="auto"/>
        <w:jc w:val="both"/>
        <w:rPr>
          <w:rFonts w:ascii="Arial" w:eastAsia="Arial" w:hAnsi="Arial" w:cs="Arial"/>
          <w:color w:val="000000" w:themeColor="text1"/>
          <w:sz w:val="24"/>
          <w:szCs w:val="24"/>
        </w:rPr>
      </w:pPr>
    </w:p>
    <w:p w14:paraId="52E40FE9" w14:textId="77777777" w:rsidR="0061645E" w:rsidRPr="0061645E" w:rsidRDefault="0061645E" w:rsidP="0061645E">
      <w:pPr>
        <w:rPr>
          <w:rFonts w:ascii="Arial" w:hAnsi="Arial" w:cs="Arial"/>
          <w:b/>
          <w:bCs/>
          <w:sz w:val="24"/>
          <w:szCs w:val="24"/>
        </w:rPr>
      </w:pPr>
      <w:r w:rsidRPr="0061645E">
        <w:rPr>
          <w:rFonts w:ascii="Arial" w:hAnsi="Arial" w:cs="Arial"/>
          <w:b/>
          <w:bCs/>
          <w:sz w:val="24"/>
          <w:szCs w:val="24"/>
        </w:rPr>
        <w:t>3.2.5.5. Demand By Sales Channel</w:t>
      </w:r>
    </w:p>
    <w:p w14:paraId="27F1A383" w14:textId="7C150329" w:rsidR="0061645E" w:rsidRPr="0061645E" w:rsidRDefault="0061645E" w:rsidP="0061645E">
      <w:pPr>
        <w:spacing w:line="360" w:lineRule="auto"/>
        <w:textAlignment w:val="baseline"/>
        <w:rPr>
          <w:rFonts w:ascii="Arial" w:hAnsi="Arial" w:cs="Arial"/>
          <w:b/>
          <w:bCs/>
          <w:sz w:val="24"/>
          <w:szCs w:val="24"/>
        </w:rPr>
      </w:pPr>
      <w:r w:rsidRPr="0061645E">
        <w:rPr>
          <w:rFonts w:ascii="Arial" w:hAnsi="Arial" w:cs="Arial"/>
          <w:b/>
          <w:bCs/>
          <w:sz w:val="24"/>
          <w:szCs w:val="24"/>
        </w:rPr>
        <w:t>South America Vinyl Ester Resin Market Share, By Sales Channel, By Volume</w:t>
      </w:r>
      <w:r w:rsidR="007C5B32">
        <w:rPr>
          <w:rFonts w:ascii="Arial" w:hAnsi="Arial" w:cs="Arial"/>
          <w:b/>
          <w:bCs/>
          <w:sz w:val="24"/>
          <w:szCs w:val="24"/>
        </w:rPr>
        <w:t xml:space="preserve"> (000’ Tonnes)</w:t>
      </w:r>
      <w:r w:rsidR="00B36DA0">
        <w:rPr>
          <w:rFonts w:ascii="Arial" w:hAnsi="Arial" w:cs="Arial"/>
          <w:b/>
          <w:bCs/>
          <w:sz w:val="24"/>
          <w:szCs w:val="24"/>
        </w:rPr>
        <w:t xml:space="preserve"> (%)</w:t>
      </w:r>
      <w:r w:rsidRPr="0061645E">
        <w:rPr>
          <w:rFonts w:ascii="Arial" w:hAnsi="Arial" w:cs="Arial"/>
          <w:b/>
          <w:bCs/>
          <w:sz w:val="24"/>
          <w:szCs w:val="24"/>
        </w:rPr>
        <w:t>, 2015–2020</w:t>
      </w:r>
    </w:p>
    <w:p w14:paraId="49381426" w14:textId="26612A97" w:rsidR="0061645E" w:rsidRDefault="0061645E">
      <w:pPr>
        <w:rPr>
          <w:color w:val="000000" w:themeColor="text1"/>
        </w:rPr>
        <w:sectPr w:rsidR="0061645E" w:rsidSect="00600A5E">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5BDD1BDA" w14:textId="502F62D3" w:rsidR="00C77616" w:rsidRDefault="004644A7" w:rsidP="00C77616">
      <w:pPr>
        <w:rPr>
          <w:color w:val="000000" w:themeColor="text1"/>
        </w:rPr>
      </w:pPr>
      <w:r w:rsidRPr="002B5730">
        <w:rPr>
          <w:rFonts w:ascii="Arial" w:eastAsia="Arial" w:hAnsi="Arial" w:cs="Arial"/>
          <w:noProof/>
          <w:color w:val="000000" w:themeColor="text1"/>
          <w:sz w:val="24"/>
          <w:szCs w:val="24"/>
        </w:rPr>
        <mc:AlternateContent>
          <mc:Choice Requires="wps">
            <w:drawing>
              <wp:anchor distT="0" distB="0" distL="114300" distR="114300" simplePos="0" relativeHeight="252120064" behindDoc="0" locked="0" layoutInCell="1" allowOverlap="1" wp14:anchorId="7F232A19" wp14:editId="74EE663D">
                <wp:simplePos x="0" y="0"/>
                <wp:positionH relativeFrom="margin">
                  <wp:posOffset>3962400</wp:posOffset>
                </wp:positionH>
                <wp:positionV relativeFrom="paragraph">
                  <wp:posOffset>3705225</wp:posOffset>
                </wp:positionV>
                <wp:extent cx="2337955" cy="200055"/>
                <wp:effectExtent l="0" t="0" r="0" b="0"/>
                <wp:wrapNone/>
                <wp:docPr id="174" name="TextBox 4"/>
                <wp:cNvGraphicFramePr/>
                <a:graphic xmlns:a="http://schemas.openxmlformats.org/drawingml/2006/main">
                  <a:graphicData uri="http://schemas.microsoft.com/office/word/2010/wordprocessingShape">
                    <wps:wsp>
                      <wps:cNvSpPr txBox="1"/>
                      <wps:spPr>
                        <a:xfrm>
                          <a:off x="0" y="0"/>
                          <a:ext cx="2337955" cy="200055"/>
                        </a:xfrm>
                        <a:prstGeom prst="rect">
                          <a:avLst/>
                        </a:prstGeom>
                        <a:noFill/>
                      </wps:spPr>
                      <wps:txbx>
                        <w:txbxContent>
                          <w:p w14:paraId="725112A3" w14:textId="77777777" w:rsidR="00974A90" w:rsidRPr="004644A7" w:rsidRDefault="00974A90" w:rsidP="00974A90">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4644A7">
                              <w:rPr>
                                <w:rFonts w:ascii="Verdana" w:eastAsia="Verdana" w:hAnsi="Verdana" w:cs="Verdana"/>
                                <w:i/>
                                <w:iCs/>
                                <w:color w:val="7F7F7F"/>
                                <w:kern w:val="24"/>
                                <w:sz w:val="12"/>
                                <w:szCs w:val="12"/>
                                <w14:textFill>
                                  <w14:solidFill>
                                    <w14:srgbClr w14:val="7F7F7F">
                                      <w14:lumMod w14:val="50000"/>
                                    </w14:srgbClr>
                                  </w14:solidFill>
                                </w14:textFill>
                              </w:rPr>
                              <w:t>Source: TechSci Research</w:t>
                            </w:r>
                          </w:p>
                        </w:txbxContent>
                      </wps:txbx>
                      <wps:bodyPr wrap="square" rtlCol="0">
                        <a:spAutoFit/>
                      </wps:bodyPr>
                    </wps:wsp>
                  </a:graphicData>
                </a:graphic>
              </wp:anchor>
            </w:drawing>
          </mc:Choice>
          <mc:Fallback>
            <w:pict>
              <v:shape w14:anchorId="7F232A19" id="_x0000_s1119" type="#_x0000_t202" style="position:absolute;margin-left:312pt;margin-top:291.75pt;width:184.1pt;height:15.75pt;z-index:25212006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" filled="f" stroked="f">
                <v:textbox style="mso-fit-shape-to-text:t">
                  <w:txbxContent>
                    <w:p w14:paraId="725112A3" w14:textId="77777777" w:rsidR="00974A90" w:rsidRPr="004644A7" w:rsidRDefault="00974A90" w:rsidP="00974A90">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4644A7">
                        <w:rPr>
                          <w:rFonts w:ascii="Verdana" w:eastAsia="Verdana" w:hAnsi="Verdana" w:cs="Verdana"/>
                          <w:i/>
                          <w:iCs/>
                          <w:color w:val="7F7F7F"/>
                          <w:kern w:val="24"/>
                          <w:sz w:val="12"/>
                          <w:szCs w:val="12"/>
                          <w14:textFill>
                            <w14:solidFill>
                              <w14:srgbClr w14:val="7F7F7F">
                                <w14:lumMod w14:val="50000"/>
                              </w14:srgbClr>
                            </w14:solidFill>
                          </w14:textFill>
                        </w:rPr>
                        <w:t>Source: TechSci Research</w:t>
                      </w:r>
                    </w:p>
                  </w:txbxContent>
                </v:textbox>
                <w10:wrap anchorx="margin"/>
              </v:shape>
            </w:pict>
          </mc:Fallback>
        </mc:AlternateContent>
      </w:r>
      <w:r w:rsidR="001039EA" w:rsidRPr="002B5730">
        <w:rPr>
          <w:noProof/>
          <w:color w:val="000000" w:themeColor="text1"/>
        </w:rPr>
        <w:drawing>
          <wp:inline distT="0" distB="0" distL="0" distR="0" wp14:anchorId="54F4E152" wp14:editId="2215D420">
            <wp:extent cx="6391275" cy="3810000"/>
            <wp:effectExtent l="0" t="0" r="0" b="0"/>
            <wp:docPr id="70" name="Chart 70">
              <a:extLst xmlns:a="http://schemas.openxmlformats.org/drawingml/2006/main">
                <a:ext uri="{FF2B5EF4-FFF2-40B4-BE49-F238E27FC236}">
                  <a16:creationId xmlns:a16="http://schemas.microsoft.com/office/drawing/2014/main" id="{4CEF2024-BF1D-426E-95EE-86A4FCC55E6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14:paraId="3A5085EA" w14:textId="77777777" w:rsidR="00E2530D" w:rsidRPr="00967807" w:rsidRDefault="00E2530D" w:rsidP="00C77616">
      <w:pPr>
        <w:rPr>
          <w:color w:val="000000" w:themeColor="text1"/>
        </w:rPr>
      </w:pPr>
    </w:p>
    <w:tbl>
      <w:tblPr>
        <w:tblW w:w="10487" w:type="dxa"/>
        <w:tblInd w:w="-185" w:type="dxa"/>
        <w:tblLook w:val="04A0" w:firstRow="1" w:lastRow="0" w:firstColumn="1" w:lastColumn="0" w:noHBand="0" w:noVBand="1"/>
      </w:tblPr>
      <w:tblGrid>
        <w:gridCol w:w="2468"/>
        <w:gridCol w:w="1081"/>
        <w:gridCol w:w="1081"/>
        <w:gridCol w:w="1081"/>
        <w:gridCol w:w="1083"/>
        <w:gridCol w:w="1235"/>
        <w:gridCol w:w="1229"/>
        <w:gridCol w:w="1229"/>
      </w:tblGrid>
      <w:tr w:rsidR="00E2530D" w:rsidRPr="008D1421" w14:paraId="166FD692" w14:textId="77777777" w:rsidTr="007C1CD8">
        <w:trPr>
          <w:trHeight w:val="403"/>
        </w:trPr>
        <w:tc>
          <w:tcPr>
            <w:tcW w:w="2468" w:type="dxa"/>
            <w:tcBorders>
              <w:top w:val="single" w:sz="4" w:space="0" w:color="auto"/>
              <w:left w:val="single" w:sz="4" w:space="0" w:color="auto"/>
              <w:bottom w:val="single" w:sz="4" w:space="0" w:color="auto"/>
              <w:right w:val="single" w:sz="4" w:space="0" w:color="auto"/>
            </w:tcBorders>
            <w:shd w:val="clear" w:color="auto" w:fill="C00000"/>
            <w:noWrap/>
            <w:vAlign w:val="center"/>
            <w:hideMark/>
          </w:tcPr>
          <w:p w14:paraId="0FFF894E" w14:textId="18C5CAEC" w:rsidR="00E2530D" w:rsidRPr="008D1421" w:rsidRDefault="00E2530D" w:rsidP="00BF252C">
            <w:pPr>
              <w:spacing w:after="0" w:line="240" w:lineRule="auto"/>
              <w:jc w:val="center"/>
              <w:rPr>
                <w:rFonts w:ascii="Arial" w:eastAsia="Times New Roman" w:hAnsi="Arial" w:cs="Arial"/>
                <w:b/>
                <w:bCs/>
                <w:color w:val="FFFFFF" w:themeColor="background1"/>
                <w:sz w:val="20"/>
                <w:szCs w:val="20"/>
                <w:lang w:val="en-US"/>
              </w:rPr>
            </w:pPr>
            <w:r w:rsidRPr="008D1421">
              <w:rPr>
                <w:rFonts w:ascii="Arial" w:eastAsia="Times New Roman" w:hAnsi="Arial" w:cs="Arial"/>
                <w:b/>
                <w:bCs/>
                <w:color w:val="FFFFFF" w:themeColor="background1"/>
                <w:sz w:val="20"/>
                <w:szCs w:val="20"/>
                <w:lang w:val="en-US"/>
              </w:rPr>
              <w:t xml:space="preserve">Demand by </w:t>
            </w:r>
            <w:r w:rsidR="007C5B32">
              <w:rPr>
                <w:rFonts w:ascii="Arial" w:eastAsia="Times New Roman" w:hAnsi="Arial" w:cs="Arial"/>
                <w:b/>
                <w:bCs/>
                <w:color w:val="FFFFFF" w:themeColor="background1"/>
                <w:sz w:val="20"/>
                <w:szCs w:val="20"/>
                <w:lang w:val="en-US"/>
              </w:rPr>
              <w:t>Sales Channel (000’ Tonnes)</w:t>
            </w:r>
          </w:p>
        </w:tc>
        <w:tc>
          <w:tcPr>
            <w:tcW w:w="1081" w:type="dxa"/>
            <w:tcBorders>
              <w:top w:val="single" w:sz="4" w:space="0" w:color="auto"/>
              <w:left w:val="nil"/>
              <w:bottom w:val="single" w:sz="4" w:space="0" w:color="auto"/>
              <w:right w:val="single" w:sz="4" w:space="0" w:color="auto"/>
            </w:tcBorders>
            <w:shd w:val="clear" w:color="auto" w:fill="C00000"/>
            <w:noWrap/>
            <w:vAlign w:val="center"/>
            <w:hideMark/>
          </w:tcPr>
          <w:p w14:paraId="594333AD" w14:textId="77777777" w:rsidR="00E2530D" w:rsidRPr="008D1421" w:rsidRDefault="00E2530D" w:rsidP="00BF252C">
            <w:pPr>
              <w:spacing w:after="0" w:line="480" w:lineRule="auto"/>
              <w:jc w:val="center"/>
              <w:rPr>
                <w:rFonts w:ascii="Arial" w:eastAsia="Times New Roman" w:hAnsi="Arial" w:cs="Arial"/>
                <w:b/>
                <w:bCs/>
                <w:color w:val="FFFFFF" w:themeColor="background1"/>
                <w:sz w:val="20"/>
                <w:szCs w:val="20"/>
                <w:lang w:val="en-US"/>
              </w:rPr>
            </w:pPr>
            <w:r w:rsidRPr="008D1421">
              <w:rPr>
                <w:rFonts w:ascii="Arial" w:eastAsia="Times New Roman" w:hAnsi="Arial" w:cs="Arial"/>
                <w:b/>
                <w:bCs/>
                <w:color w:val="FFFFFF" w:themeColor="background1"/>
                <w:sz w:val="20"/>
                <w:szCs w:val="20"/>
                <w:lang w:val="en-US"/>
              </w:rPr>
              <w:t>2015</w:t>
            </w:r>
          </w:p>
        </w:tc>
        <w:tc>
          <w:tcPr>
            <w:tcW w:w="1081" w:type="dxa"/>
            <w:tcBorders>
              <w:top w:val="single" w:sz="4" w:space="0" w:color="auto"/>
              <w:left w:val="nil"/>
              <w:bottom w:val="single" w:sz="4" w:space="0" w:color="auto"/>
              <w:right w:val="single" w:sz="4" w:space="0" w:color="auto"/>
            </w:tcBorders>
            <w:shd w:val="clear" w:color="auto" w:fill="C00000"/>
            <w:noWrap/>
            <w:vAlign w:val="center"/>
            <w:hideMark/>
          </w:tcPr>
          <w:p w14:paraId="0222527C" w14:textId="77777777" w:rsidR="00E2530D" w:rsidRPr="008D1421" w:rsidRDefault="00E2530D" w:rsidP="00BF252C">
            <w:pPr>
              <w:spacing w:after="0" w:line="480" w:lineRule="auto"/>
              <w:jc w:val="center"/>
              <w:rPr>
                <w:rFonts w:ascii="Arial" w:eastAsia="Times New Roman" w:hAnsi="Arial" w:cs="Arial"/>
                <w:b/>
                <w:bCs/>
                <w:color w:val="FFFFFF" w:themeColor="background1"/>
                <w:sz w:val="20"/>
                <w:szCs w:val="20"/>
                <w:lang w:val="en-US"/>
              </w:rPr>
            </w:pPr>
            <w:r w:rsidRPr="008D1421">
              <w:rPr>
                <w:rFonts w:ascii="Arial" w:eastAsia="Times New Roman" w:hAnsi="Arial" w:cs="Arial"/>
                <w:b/>
                <w:bCs/>
                <w:color w:val="FFFFFF" w:themeColor="background1"/>
                <w:sz w:val="20"/>
                <w:szCs w:val="20"/>
                <w:lang w:val="en-US"/>
              </w:rPr>
              <w:t>2016</w:t>
            </w:r>
          </w:p>
        </w:tc>
        <w:tc>
          <w:tcPr>
            <w:tcW w:w="1081" w:type="dxa"/>
            <w:tcBorders>
              <w:top w:val="single" w:sz="4" w:space="0" w:color="auto"/>
              <w:left w:val="nil"/>
              <w:bottom w:val="single" w:sz="4" w:space="0" w:color="auto"/>
              <w:right w:val="single" w:sz="4" w:space="0" w:color="auto"/>
            </w:tcBorders>
            <w:shd w:val="clear" w:color="auto" w:fill="C00000"/>
            <w:noWrap/>
            <w:vAlign w:val="bottom"/>
            <w:hideMark/>
          </w:tcPr>
          <w:p w14:paraId="79C32254" w14:textId="77777777" w:rsidR="00E2530D" w:rsidRPr="008D1421" w:rsidRDefault="00E2530D" w:rsidP="00BF252C">
            <w:pPr>
              <w:spacing w:after="0" w:line="480" w:lineRule="auto"/>
              <w:jc w:val="center"/>
              <w:rPr>
                <w:rFonts w:ascii="Arial" w:eastAsia="Times New Roman" w:hAnsi="Arial" w:cs="Arial"/>
                <w:b/>
                <w:bCs/>
                <w:color w:val="FFFFFF" w:themeColor="background1"/>
                <w:sz w:val="20"/>
                <w:szCs w:val="20"/>
                <w:lang w:val="en-US"/>
              </w:rPr>
            </w:pPr>
            <w:r w:rsidRPr="008D1421">
              <w:rPr>
                <w:rFonts w:ascii="Arial" w:eastAsia="Times New Roman" w:hAnsi="Arial" w:cs="Arial"/>
                <w:b/>
                <w:bCs/>
                <w:color w:val="FFFFFF" w:themeColor="background1"/>
                <w:sz w:val="20"/>
                <w:szCs w:val="20"/>
                <w:lang w:val="en-US"/>
              </w:rPr>
              <w:t>2017</w:t>
            </w:r>
          </w:p>
        </w:tc>
        <w:tc>
          <w:tcPr>
            <w:tcW w:w="1083" w:type="dxa"/>
            <w:tcBorders>
              <w:top w:val="single" w:sz="4" w:space="0" w:color="auto"/>
              <w:left w:val="nil"/>
              <w:bottom w:val="single" w:sz="4" w:space="0" w:color="auto"/>
              <w:right w:val="single" w:sz="4" w:space="0" w:color="auto"/>
            </w:tcBorders>
            <w:shd w:val="clear" w:color="auto" w:fill="C00000"/>
            <w:noWrap/>
            <w:vAlign w:val="bottom"/>
            <w:hideMark/>
          </w:tcPr>
          <w:p w14:paraId="4E08F511" w14:textId="77777777" w:rsidR="00E2530D" w:rsidRPr="008D1421" w:rsidRDefault="00E2530D" w:rsidP="00BF252C">
            <w:pPr>
              <w:spacing w:after="0" w:line="480" w:lineRule="auto"/>
              <w:jc w:val="center"/>
              <w:rPr>
                <w:rFonts w:ascii="Arial" w:eastAsia="Times New Roman" w:hAnsi="Arial" w:cs="Arial"/>
                <w:b/>
                <w:bCs/>
                <w:color w:val="FFFFFF" w:themeColor="background1"/>
                <w:sz w:val="20"/>
                <w:szCs w:val="20"/>
                <w:lang w:val="en-US"/>
              </w:rPr>
            </w:pPr>
            <w:r w:rsidRPr="008D1421">
              <w:rPr>
                <w:rFonts w:ascii="Arial" w:eastAsia="Times New Roman" w:hAnsi="Arial" w:cs="Arial"/>
                <w:b/>
                <w:bCs/>
                <w:color w:val="FFFFFF" w:themeColor="background1"/>
                <w:sz w:val="20"/>
                <w:szCs w:val="20"/>
                <w:lang w:val="en-US"/>
              </w:rPr>
              <w:t>2018</w:t>
            </w:r>
          </w:p>
        </w:tc>
        <w:tc>
          <w:tcPr>
            <w:tcW w:w="1235" w:type="dxa"/>
            <w:tcBorders>
              <w:top w:val="single" w:sz="4" w:space="0" w:color="auto"/>
              <w:left w:val="nil"/>
              <w:bottom w:val="single" w:sz="4" w:space="0" w:color="auto"/>
              <w:right w:val="single" w:sz="4" w:space="0" w:color="auto"/>
            </w:tcBorders>
            <w:shd w:val="clear" w:color="auto" w:fill="C00000"/>
            <w:noWrap/>
            <w:vAlign w:val="bottom"/>
            <w:hideMark/>
          </w:tcPr>
          <w:p w14:paraId="48AE6404" w14:textId="77777777" w:rsidR="00E2530D" w:rsidRPr="008D1421" w:rsidRDefault="00E2530D" w:rsidP="00BF252C">
            <w:pPr>
              <w:spacing w:after="0" w:line="480" w:lineRule="auto"/>
              <w:jc w:val="center"/>
              <w:rPr>
                <w:rFonts w:ascii="Arial" w:eastAsia="Times New Roman" w:hAnsi="Arial" w:cs="Arial"/>
                <w:b/>
                <w:bCs/>
                <w:color w:val="FFFFFF" w:themeColor="background1"/>
                <w:sz w:val="20"/>
                <w:szCs w:val="20"/>
                <w:lang w:val="en-US"/>
              </w:rPr>
            </w:pPr>
            <w:r w:rsidRPr="008D1421">
              <w:rPr>
                <w:rFonts w:ascii="Arial" w:eastAsia="Times New Roman" w:hAnsi="Arial" w:cs="Arial"/>
                <w:b/>
                <w:bCs/>
                <w:color w:val="FFFFFF" w:themeColor="background1"/>
                <w:sz w:val="20"/>
                <w:szCs w:val="20"/>
                <w:lang w:val="en-US"/>
              </w:rPr>
              <w:t>2019</w:t>
            </w:r>
          </w:p>
        </w:tc>
        <w:tc>
          <w:tcPr>
            <w:tcW w:w="1229" w:type="dxa"/>
            <w:tcBorders>
              <w:top w:val="single" w:sz="4" w:space="0" w:color="auto"/>
              <w:left w:val="nil"/>
              <w:bottom w:val="single" w:sz="4" w:space="0" w:color="auto"/>
              <w:right w:val="single" w:sz="4" w:space="0" w:color="auto"/>
            </w:tcBorders>
            <w:shd w:val="clear" w:color="auto" w:fill="C00000"/>
            <w:noWrap/>
            <w:vAlign w:val="bottom"/>
            <w:hideMark/>
          </w:tcPr>
          <w:p w14:paraId="653FDB4C" w14:textId="77777777" w:rsidR="00E2530D" w:rsidRPr="008D1421" w:rsidRDefault="00E2530D" w:rsidP="00BF252C">
            <w:pPr>
              <w:spacing w:after="0" w:line="480" w:lineRule="auto"/>
              <w:jc w:val="center"/>
              <w:rPr>
                <w:rFonts w:ascii="Arial" w:eastAsia="Times New Roman" w:hAnsi="Arial" w:cs="Arial"/>
                <w:b/>
                <w:bCs/>
                <w:color w:val="FFFFFF" w:themeColor="background1"/>
                <w:sz w:val="20"/>
                <w:szCs w:val="20"/>
                <w:lang w:val="en-US"/>
              </w:rPr>
            </w:pPr>
            <w:r w:rsidRPr="008D1421">
              <w:rPr>
                <w:rFonts w:ascii="Arial" w:eastAsia="Times New Roman" w:hAnsi="Arial" w:cs="Arial"/>
                <w:b/>
                <w:bCs/>
                <w:color w:val="FFFFFF" w:themeColor="background1"/>
                <w:sz w:val="20"/>
                <w:szCs w:val="20"/>
                <w:lang w:val="en-US"/>
              </w:rPr>
              <w:t>2020</w:t>
            </w:r>
          </w:p>
        </w:tc>
        <w:tc>
          <w:tcPr>
            <w:tcW w:w="1229" w:type="dxa"/>
            <w:tcBorders>
              <w:top w:val="single" w:sz="4" w:space="0" w:color="auto"/>
              <w:left w:val="nil"/>
              <w:bottom w:val="single" w:sz="4" w:space="0" w:color="auto"/>
              <w:right w:val="single" w:sz="4" w:space="0" w:color="auto"/>
            </w:tcBorders>
            <w:shd w:val="clear" w:color="auto" w:fill="C00000"/>
            <w:noWrap/>
            <w:vAlign w:val="bottom"/>
            <w:hideMark/>
          </w:tcPr>
          <w:p w14:paraId="5DCCD763" w14:textId="77777777" w:rsidR="00E2530D" w:rsidRPr="008D1421" w:rsidRDefault="00E2530D" w:rsidP="00BF252C">
            <w:pPr>
              <w:spacing w:after="0" w:line="480" w:lineRule="auto"/>
              <w:jc w:val="center"/>
              <w:rPr>
                <w:rFonts w:ascii="Arial" w:eastAsia="Times New Roman" w:hAnsi="Arial" w:cs="Arial"/>
                <w:b/>
                <w:bCs/>
                <w:color w:val="FFFFFF" w:themeColor="background1"/>
                <w:sz w:val="20"/>
                <w:szCs w:val="20"/>
                <w:lang w:val="en-US"/>
              </w:rPr>
            </w:pPr>
            <w:r w:rsidRPr="008D1421">
              <w:rPr>
                <w:rFonts w:ascii="Arial" w:eastAsia="Times New Roman" w:hAnsi="Arial" w:cs="Arial"/>
                <w:b/>
                <w:bCs/>
                <w:color w:val="FFFFFF" w:themeColor="background1"/>
                <w:sz w:val="20"/>
                <w:szCs w:val="20"/>
                <w:lang w:val="en-US"/>
              </w:rPr>
              <w:t>2021E</w:t>
            </w:r>
          </w:p>
        </w:tc>
      </w:tr>
      <w:tr w:rsidR="00195C31" w:rsidRPr="008D1421" w14:paraId="7F4C2C2C" w14:textId="77777777" w:rsidTr="00562F47">
        <w:trPr>
          <w:trHeight w:val="475"/>
        </w:trPr>
        <w:tc>
          <w:tcPr>
            <w:tcW w:w="2468" w:type="dxa"/>
            <w:tcBorders>
              <w:top w:val="nil"/>
              <w:left w:val="single" w:sz="4" w:space="0" w:color="auto"/>
              <w:bottom w:val="single" w:sz="4" w:space="0" w:color="auto"/>
              <w:right w:val="single" w:sz="4" w:space="0" w:color="auto"/>
            </w:tcBorders>
            <w:shd w:val="clear" w:color="000000" w:fill="FFFFFF"/>
            <w:noWrap/>
            <w:vAlign w:val="bottom"/>
            <w:hideMark/>
          </w:tcPr>
          <w:p w14:paraId="5B875E34" w14:textId="77777777" w:rsidR="00195C31" w:rsidRPr="008D1421" w:rsidRDefault="00195C31" w:rsidP="00195C31">
            <w:pPr>
              <w:spacing w:after="0" w:line="240" w:lineRule="auto"/>
              <w:rPr>
                <w:rFonts w:ascii="Arial" w:eastAsia="Times New Roman" w:hAnsi="Arial" w:cs="Arial"/>
                <w:color w:val="000000"/>
                <w:sz w:val="20"/>
                <w:szCs w:val="20"/>
                <w:lang w:val="en-US"/>
              </w:rPr>
            </w:pPr>
            <w:r w:rsidRPr="008D1421">
              <w:rPr>
                <w:rFonts w:ascii="Arial" w:hAnsi="Arial" w:cs="Arial"/>
                <w:color w:val="000000"/>
                <w:sz w:val="20"/>
                <w:szCs w:val="20"/>
              </w:rPr>
              <w:t xml:space="preserve">Direct </w:t>
            </w:r>
          </w:p>
        </w:tc>
        <w:tc>
          <w:tcPr>
            <w:tcW w:w="1081" w:type="dxa"/>
            <w:tcBorders>
              <w:top w:val="nil"/>
              <w:left w:val="nil"/>
              <w:bottom w:val="single" w:sz="4" w:space="0" w:color="auto"/>
              <w:right w:val="single" w:sz="4" w:space="0" w:color="auto"/>
            </w:tcBorders>
            <w:shd w:val="clear" w:color="000000" w:fill="FFFFFF"/>
            <w:noWrap/>
            <w:vAlign w:val="center"/>
            <w:hideMark/>
          </w:tcPr>
          <w:p w14:paraId="7335CF73" w14:textId="07EDBC36"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16</w:t>
            </w:r>
          </w:p>
        </w:tc>
        <w:tc>
          <w:tcPr>
            <w:tcW w:w="1081" w:type="dxa"/>
            <w:tcBorders>
              <w:top w:val="nil"/>
              <w:left w:val="nil"/>
              <w:bottom w:val="single" w:sz="4" w:space="0" w:color="auto"/>
              <w:right w:val="single" w:sz="4" w:space="0" w:color="auto"/>
            </w:tcBorders>
            <w:shd w:val="clear" w:color="000000" w:fill="FFFFFF"/>
            <w:noWrap/>
            <w:vAlign w:val="center"/>
            <w:hideMark/>
          </w:tcPr>
          <w:p w14:paraId="72645175" w14:textId="082C514B"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17</w:t>
            </w:r>
          </w:p>
        </w:tc>
        <w:tc>
          <w:tcPr>
            <w:tcW w:w="1081" w:type="dxa"/>
            <w:tcBorders>
              <w:top w:val="nil"/>
              <w:left w:val="nil"/>
              <w:bottom w:val="single" w:sz="4" w:space="0" w:color="auto"/>
              <w:right w:val="single" w:sz="4" w:space="0" w:color="auto"/>
            </w:tcBorders>
            <w:shd w:val="clear" w:color="000000" w:fill="FFFFFF"/>
            <w:noWrap/>
            <w:vAlign w:val="center"/>
            <w:hideMark/>
          </w:tcPr>
          <w:p w14:paraId="0D95D7E3" w14:textId="11559C6B"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17</w:t>
            </w:r>
          </w:p>
        </w:tc>
        <w:tc>
          <w:tcPr>
            <w:tcW w:w="1083" w:type="dxa"/>
            <w:tcBorders>
              <w:top w:val="nil"/>
              <w:left w:val="nil"/>
              <w:bottom w:val="single" w:sz="4" w:space="0" w:color="auto"/>
              <w:right w:val="single" w:sz="4" w:space="0" w:color="auto"/>
            </w:tcBorders>
            <w:shd w:val="clear" w:color="000000" w:fill="FFFFFF"/>
            <w:noWrap/>
            <w:vAlign w:val="center"/>
            <w:hideMark/>
          </w:tcPr>
          <w:p w14:paraId="4887E5F9" w14:textId="6D48EAD4"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18</w:t>
            </w:r>
          </w:p>
        </w:tc>
        <w:tc>
          <w:tcPr>
            <w:tcW w:w="1235" w:type="dxa"/>
            <w:tcBorders>
              <w:top w:val="nil"/>
              <w:left w:val="nil"/>
              <w:bottom w:val="single" w:sz="4" w:space="0" w:color="auto"/>
              <w:right w:val="single" w:sz="4" w:space="0" w:color="auto"/>
            </w:tcBorders>
            <w:shd w:val="clear" w:color="000000" w:fill="FFFFFF"/>
            <w:noWrap/>
            <w:vAlign w:val="center"/>
            <w:hideMark/>
          </w:tcPr>
          <w:p w14:paraId="208E5860" w14:textId="56D25586"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18</w:t>
            </w:r>
          </w:p>
        </w:tc>
        <w:tc>
          <w:tcPr>
            <w:tcW w:w="1229" w:type="dxa"/>
            <w:tcBorders>
              <w:top w:val="nil"/>
              <w:left w:val="nil"/>
              <w:bottom w:val="single" w:sz="4" w:space="0" w:color="auto"/>
              <w:right w:val="single" w:sz="4" w:space="0" w:color="auto"/>
            </w:tcBorders>
            <w:shd w:val="clear" w:color="000000" w:fill="FFFFFF"/>
            <w:noWrap/>
            <w:vAlign w:val="center"/>
            <w:hideMark/>
          </w:tcPr>
          <w:p w14:paraId="0FE12954" w14:textId="3922C98C"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16</w:t>
            </w:r>
          </w:p>
        </w:tc>
        <w:tc>
          <w:tcPr>
            <w:tcW w:w="1229" w:type="dxa"/>
            <w:tcBorders>
              <w:top w:val="nil"/>
              <w:left w:val="nil"/>
              <w:bottom w:val="single" w:sz="4" w:space="0" w:color="auto"/>
              <w:right w:val="single" w:sz="4" w:space="0" w:color="auto"/>
            </w:tcBorders>
            <w:shd w:val="clear" w:color="000000" w:fill="FFFFFF"/>
            <w:noWrap/>
            <w:vAlign w:val="center"/>
            <w:hideMark/>
          </w:tcPr>
          <w:p w14:paraId="4BFB35CF" w14:textId="7E760FFF"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16</w:t>
            </w:r>
          </w:p>
        </w:tc>
      </w:tr>
      <w:tr w:rsidR="00195C31" w:rsidRPr="008D1421" w14:paraId="5C5B0E51" w14:textId="77777777" w:rsidTr="00562F47">
        <w:trPr>
          <w:trHeight w:val="475"/>
        </w:trPr>
        <w:tc>
          <w:tcPr>
            <w:tcW w:w="2468" w:type="dxa"/>
            <w:tcBorders>
              <w:top w:val="nil"/>
              <w:left w:val="single" w:sz="4" w:space="0" w:color="auto"/>
              <w:bottom w:val="single" w:sz="4" w:space="0" w:color="auto"/>
              <w:right w:val="single" w:sz="4" w:space="0" w:color="auto"/>
            </w:tcBorders>
            <w:shd w:val="clear" w:color="000000" w:fill="FFFFFF"/>
            <w:noWrap/>
            <w:vAlign w:val="bottom"/>
            <w:hideMark/>
          </w:tcPr>
          <w:p w14:paraId="28479C5B" w14:textId="77777777" w:rsidR="00195C31" w:rsidRPr="008D1421" w:rsidRDefault="00195C31" w:rsidP="00195C31">
            <w:pPr>
              <w:spacing w:after="0" w:line="240" w:lineRule="auto"/>
              <w:rPr>
                <w:rFonts w:ascii="Arial" w:eastAsia="Times New Roman" w:hAnsi="Arial" w:cs="Arial"/>
                <w:color w:val="000000"/>
                <w:sz w:val="20"/>
                <w:szCs w:val="20"/>
                <w:lang w:val="en-US"/>
              </w:rPr>
            </w:pPr>
            <w:r w:rsidRPr="008D1421">
              <w:rPr>
                <w:rFonts w:ascii="Arial" w:hAnsi="Arial" w:cs="Arial"/>
                <w:color w:val="000000"/>
                <w:sz w:val="20"/>
                <w:szCs w:val="20"/>
              </w:rPr>
              <w:t xml:space="preserve">Indirect </w:t>
            </w:r>
          </w:p>
        </w:tc>
        <w:tc>
          <w:tcPr>
            <w:tcW w:w="1081" w:type="dxa"/>
            <w:tcBorders>
              <w:top w:val="nil"/>
              <w:left w:val="nil"/>
              <w:bottom w:val="single" w:sz="4" w:space="0" w:color="auto"/>
              <w:right w:val="single" w:sz="4" w:space="0" w:color="auto"/>
            </w:tcBorders>
            <w:shd w:val="clear" w:color="000000" w:fill="FFFFFF"/>
            <w:noWrap/>
            <w:vAlign w:val="center"/>
            <w:hideMark/>
          </w:tcPr>
          <w:p w14:paraId="5E461903" w14:textId="3B2BD34E"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4</w:t>
            </w:r>
          </w:p>
        </w:tc>
        <w:tc>
          <w:tcPr>
            <w:tcW w:w="1081" w:type="dxa"/>
            <w:tcBorders>
              <w:top w:val="nil"/>
              <w:left w:val="nil"/>
              <w:bottom w:val="single" w:sz="4" w:space="0" w:color="auto"/>
              <w:right w:val="single" w:sz="4" w:space="0" w:color="auto"/>
            </w:tcBorders>
            <w:shd w:val="clear" w:color="000000" w:fill="FFFFFF"/>
            <w:noWrap/>
            <w:vAlign w:val="center"/>
            <w:hideMark/>
          </w:tcPr>
          <w:p w14:paraId="423A6CA5" w14:textId="53368DB4"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3</w:t>
            </w:r>
          </w:p>
        </w:tc>
        <w:tc>
          <w:tcPr>
            <w:tcW w:w="1081" w:type="dxa"/>
            <w:tcBorders>
              <w:top w:val="nil"/>
              <w:left w:val="nil"/>
              <w:bottom w:val="single" w:sz="4" w:space="0" w:color="auto"/>
              <w:right w:val="single" w:sz="4" w:space="0" w:color="auto"/>
            </w:tcBorders>
            <w:shd w:val="clear" w:color="000000" w:fill="FFFFFF"/>
            <w:noWrap/>
            <w:vAlign w:val="center"/>
            <w:hideMark/>
          </w:tcPr>
          <w:p w14:paraId="5666C6A3" w14:textId="2FE9EF53"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4</w:t>
            </w:r>
          </w:p>
        </w:tc>
        <w:tc>
          <w:tcPr>
            <w:tcW w:w="1083" w:type="dxa"/>
            <w:tcBorders>
              <w:top w:val="nil"/>
              <w:left w:val="nil"/>
              <w:bottom w:val="single" w:sz="4" w:space="0" w:color="auto"/>
              <w:right w:val="single" w:sz="4" w:space="0" w:color="auto"/>
            </w:tcBorders>
            <w:shd w:val="clear" w:color="000000" w:fill="FFFFFF"/>
            <w:noWrap/>
            <w:vAlign w:val="center"/>
            <w:hideMark/>
          </w:tcPr>
          <w:p w14:paraId="3FDF4D1B" w14:textId="5655B09B"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4</w:t>
            </w:r>
          </w:p>
        </w:tc>
        <w:tc>
          <w:tcPr>
            <w:tcW w:w="1235" w:type="dxa"/>
            <w:tcBorders>
              <w:top w:val="nil"/>
              <w:left w:val="nil"/>
              <w:bottom w:val="single" w:sz="4" w:space="0" w:color="auto"/>
              <w:right w:val="single" w:sz="4" w:space="0" w:color="auto"/>
            </w:tcBorders>
            <w:shd w:val="clear" w:color="000000" w:fill="FFFFFF"/>
            <w:noWrap/>
            <w:vAlign w:val="center"/>
            <w:hideMark/>
          </w:tcPr>
          <w:p w14:paraId="749DE23E" w14:textId="2D154639"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4</w:t>
            </w:r>
          </w:p>
        </w:tc>
        <w:tc>
          <w:tcPr>
            <w:tcW w:w="1229" w:type="dxa"/>
            <w:tcBorders>
              <w:top w:val="nil"/>
              <w:left w:val="nil"/>
              <w:bottom w:val="single" w:sz="4" w:space="0" w:color="auto"/>
              <w:right w:val="single" w:sz="4" w:space="0" w:color="auto"/>
            </w:tcBorders>
            <w:shd w:val="clear" w:color="000000" w:fill="FFFFFF"/>
            <w:noWrap/>
            <w:vAlign w:val="center"/>
            <w:hideMark/>
          </w:tcPr>
          <w:p w14:paraId="67FD51C4" w14:textId="6EBA4939"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4</w:t>
            </w:r>
          </w:p>
        </w:tc>
        <w:tc>
          <w:tcPr>
            <w:tcW w:w="1229" w:type="dxa"/>
            <w:tcBorders>
              <w:top w:val="nil"/>
              <w:left w:val="nil"/>
              <w:bottom w:val="single" w:sz="4" w:space="0" w:color="auto"/>
              <w:right w:val="single" w:sz="4" w:space="0" w:color="auto"/>
            </w:tcBorders>
            <w:shd w:val="clear" w:color="000000" w:fill="FFFFFF"/>
            <w:noWrap/>
            <w:vAlign w:val="center"/>
            <w:hideMark/>
          </w:tcPr>
          <w:p w14:paraId="7C36C61C" w14:textId="1436E8EE"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4</w:t>
            </w:r>
          </w:p>
        </w:tc>
      </w:tr>
      <w:tr w:rsidR="00195C31" w:rsidRPr="008D1421" w14:paraId="5CC47092" w14:textId="77777777" w:rsidTr="00562F47">
        <w:trPr>
          <w:trHeight w:val="475"/>
        </w:trPr>
        <w:tc>
          <w:tcPr>
            <w:tcW w:w="2468" w:type="dxa"/>
            <w:tcBorders>
              <w:top w:val="nil"/>
              <w:left w:val="single" w:sz="4" w:space="0" w:color="auto"/>
              <w:bottom w:val="single" w:sz="4" w:space="0" w:color="auto"/>
              <w:right w:val="single" w:sz="4" w:space="0" w:color="auto"/>
            </w:tcBorders>
            <w:shd w:val="clear" w:color="000000" w:fill="FFFFFF"/>
            <w:noWrap/>
            <w:vAlign w:val="bottom"/>
            <w:hideMark/>
          </w:tcPr>
          <w:p w14:paraId="2C4113DE" w14:textId="77777777" w:rsidR="00195C31" w:rsidRPr="00B36DA0" w:rsidRDefault="00195C31" w:rsidP="00195C31">
            <w:pPr>
              <w:spacing w:after="0" w:line="240" w:lineRule="auto"/>
              <w:rPr>
                <w:rFonts w:ascii="Arial" w:eastAsia="Times New Roman" w:hAnsi="Arial" w:cs="Arial"/>
                <w:b/>
                <w:bCs/>
                <w:color w:val="000000"/>
                <w:sz w:val="20"/>
                <w:szCs w:val="20"/>
                <w:lang w:val="en-US"/>
              </w:rPr>
            </w:pPr>
            <w:r w:rsidRPr="00B36DA0">
              <w:rPr>
                <w:rFonts w:ascii="Arial" w:hAnsi="Arial" w:cs="Arial"/>
                <w:b/>
                <w:bCs/>
                <w:color w:val="000000"/>
                <w:sz w:val="20"/>
                <w:szCs w:val="20"/>
              </w:rPr>
              <w:t>Total</w:t>
            </w:r>
          </w:p>
        </w:tc>
        <w:tc>
          <w:tcPr>
            <w:tcW w:w="1081" w:type="dxa"/>
            <w:tcBorders>
              <w:top w:val="nil"/>
              <w:left w:val="nil"/>
              <w:bottom w:val="single" w:sz="4" w:space="0" w:color="auto"/>
              <w:right w:val="single" w:sz="4" w:space="0" w:color="auto"/>
            </w:tcBorders>
            <w:shd w:val="clear" w:color="000000" w:fill="FFFFFF"/>
            <w:noWrap/>
            <w:vAlign w:val="center"/>
            <w:hideMark/>
          </w:tcPr>
          <w:p w14:paraId="57A3E857" w14:textId="28CF870D" w:rsidR="00195C31" w:rsidRPr="00B36DA0" w:rsidRDefault="00195C31" w:rsidP="00195C31">
            <w:pPr>
              <w:spacing w:after="0" w:line="240" w:lineRule="auto"/>
              <w:jc w:val="center"/>
              <w:rPr>
                <w:rFonts w:ascii="Arial" w:eastAsia="Times New Roman" w:hAnsi="Arial" w:cs="Arial"/>
                <w:b/>
                <w:bCs/>
                <w:color w:val="000000" w:themeColor="text1"/>
                <w:sz w:val="20"/>
                <w:szCs w:val="20"/>
                <w:lang w:val="en-US"/>
              </w:rPr>
            </w:pPr>
            <w:r>
              <w:rPr>
                <w:rFonts w:ascii="Arial" w:hAnsi="Arial" w:cs="Arial"/>
                <w:b/>
                <w:bCs/>
                <w:color w:val="000000"/>
                <w:sz w:val="20"/>
                <w:szCs w:val="20"/>
              </w:rPr>
              <w:t>20</w:t>
            </w:r>
          </w:p>
        </w:tc>
        <w:tc>
          <w:tcPr>
            <w:tcW w:w="1081" w:type="dxa"/>
            <w:tcBorders>
              <w:top w:val="nil"/>
              <w:left w:val="nil"/>
              <w:bottom w:val="single" w:sz="4" w:space="0" w:color="auto"/>
              <w:right w:val="single" w:sz="4" w:space="0" w:color="auto"/>
            </w:tcBorders>
            <w:shd w:val="clear" w:color="000000" w:fill="FFFFFF"/>
            <w:noWrap/>
            <w:vAlign w:val="center"/>
            <w:hideMark/>
          </w:tcPr>
          <w:p w14:paraId="46153064" w14:textId="1C16049C" w:rsidR="00195C31" w:rsidRPr="00B36DA0" w:rsidRDefault="00195C31" w:rsidP="00195C31">
            <w:pPr>
              <w:spacing w:after="0" w:line="240" w:lineRule="auto"/>
              <w:jc w:val="center"/>
              <w:rPr>
                <w:rFonts w:ascii="Arial" w:eastAsia="Times New Roman" w:hAnsi="Arial" w:cs="Arial"/>
                <w:b/>
                <w:bCs/>
                <w:color w:val="000000" w:themeColor="text1"/>
                <w:sz w:val="20"/>
                <w:szCs w:val="20"/>
                <w:lang w:val="en-US"/>
              </w:rPr>
            </w:pPr>
            <w:r>
              <w:rPr>
                <w:rFonts w:ascii="Arial" w:hAnsi="Arial" w:cs="Arial"/>
                <w:b/>
                <w:bCs/>
                <w:color w:val="000000"/>
                <w:sz w:val="20"/>
                <w:szCs w:val="20"/>
              </w:rPr>
              <w:t>20</w:t>
            </w:r>
          </w:p>
        </w:tc>
        <w:tc>
          <w:tcPr>
            <w:tcW w:w="1081" w:type="dxa"/>
            <w:tcBorders>
              <w:top w:val="nil"/>
              <w:left w:val="nil"/>
              <w:bottom w:val="single" w:sz="4" w:space="0" w:color="auto"/>
              <w:right w:val="single" w:sz="4" w:space="0" w:color="auto"/>
            </w:tcBorders>
            <w:shd w:val="clear" w:color="000000" w:fill="FFFFFF"/>
            <w:noWrap/>
            <w:vAlign w:val="center"/>
            <w:hideMark/>
          </w:tcPr>
          <w:p w14:paraId="35EE3D8D" w14:textId="1C5D2BBD" w:rsidR="00195C31" w:rsidRPr="00B36DA0" w:rsidRDefault="00195C31" w:rsidP="00195C31">
            <w:pPr>
              <w:spacing w:after="0" w:line="240" w:lineRule="auto"/>
              <w:jc w:val="center"/>
              <w:rPr>
                <w:rFonts w:ascii="Arial" w:eastAsia="Times New Roman" w:hAnsi="Arial" w:cs="Arial"/>
                <w:b/>
                <w:bCs/>
                <w:color w:val="000000" w:themeColor="text1"/>
                <w:sz w:val="20"/>
                <w:szCs w:val="20"/>
                <w:lang w:val="en-US"/>
              </w:rPr>
            </w:pPr>
            <w:r>
              <w:rPr>
                <w:rFonts w:ascii="Arial" w:hAnsi="Arial" w:cs="Arial"/>
                <w:b/>
                <w:bCs/>
                <w:color w:val="000000"/>
                <w:sz w:val="20"/>
                <w:szCs w:val="20"/>
              </w:rPr>
              <w:t>21</w:t>
            </w:r>
          </w:p>
        </w:tc>
        <w:tc>
          <w:tcPr>
            <w:tcW w:w="1083" w:type="dxa"/>
            <w:tcBorders>
              <w:top w:val="nil"/>
              <w:left w:val="nil"/>
              <w:bottom w:val="single" w:sz="4" w:space="0" w:color="auto"/>
              <w:right w:val="single" w:sz="4" w:space="0" w:color="auto"/>
            </w:tcBorders>
            <w:shd w:val="clear" w:color="000000" w:fill="FFFFFF"/>
            <w:noWrap/>
            <w:vAlign w:val="center"/>
            <w:hideMark/>
          </w:tcPr>
          <w:p w14:paraId="0FBC202B" w14:textId="33EDF3F0" w:rsidR="00195C31" w:rsidRPr="00B36DA0" w:rsidRDefault="00195C31" w:rsidP="00195C31">
            <w:pPr>
              <w:spacing w:after="0" w:line="240" w:lineRule="auto"/>
              <w:jc w:val="center"/>
              <w:rPr>
                <w:rFonts w:ascii="Arial" w:eastAsia="Times New Roman" w:hAnsi="Arial" w:cs="Arial"/>
                <w:b/>
                <w:bCs/>
                <w:color w:val="000000" w:themeColor="text1"/>
                <w:sz w:val="20"/>
                <w:szCs w:val="20"/>
                <w:lang w:val="en-US"/>
              </w:rPr>
            </w:pPr>
            <w:r>
              <w:rPr>
                <w:rFonts w:ascii="Arial" w:hAnsi="Arial" w:cs="Arial"/>
                <w:b/>
                <w:bCs/>
                <w:color w:val="000000"/>
                <w:sz w:val="20"/>
                <w:szCs w:val="20"/>
              </w:rPr>
              <w:t>22</w:t>
            </w:r>
          </w:p>
        </w:tc>
        <w:tc>
          <w:tcPr>
            <w:tcW w:w="1235" w:type="dxa"/>
            <w:tcBorders>
              <w:top w:val="nil"/>
              <w:left w:val="nil"/>
              <w:bottom w:val="single" w:sz="4" w:space="0" w:color="auto"/>
              <w:right w:val="single" w:sz="4" w:space="0" w:color="auto"/>
            </w:tcBorders>
            <w:shd w:val="clear" w:color="000000" w:fill="FFFFFF"/>
            <w:noWrap/>
            <w:vAlign w:val="center"/>
            <w:hideMark/>
          </w:tcPr>
          <w:p w14:paraId="3F2AD236" w14:textId="78FC625E" w:rsidR="00195C31" w:rsidRPr="00B36DA0" w:rsidRDefault="00195C31" w:rsidP="00195C31">
            <w:pPr>
              <w:spacing w:after="0" w:line="240" w:lineRule="auto"/>
              <w:jc w:val="center"/>
              <w:rPr>
                <w:rFonts w:ascii="Arial" w:eastAsia="Times New Roman" w:hAnsi="Arial" w:cs="Arial"/>
                <w:b/>
                <w:bCs/>
                <w:color w:val="000000" w:themeColor="text1"/>
                <w:sz w:val="20"/>
                <w:szCs w:val="20"/>
                <w:lang w:val="en-US"/>
              </w:rPr>
            </w:pPr>
            <w:r>
              <w:rPr>
                <w:rFonts w:ascii="Arial" w:hAnsi="Arial" w:cs="Arial"/>
                <w:b/>
                <w:bCs/>
                <w:color w:val="000000"/>
                <w:sz w:val="20"/>
                <w:szCs w:val="20"/>
              </w:rPr>
              <w:t>22</w:t>
            </w:r>
          </w:p>
        </w:tc>
        <w:tc>
          <w:tcPr>
            <w:tcW w:w="1229" w:type="dxa"/>
            <w:tcBorders>
              <w:top w:val="nil"/>
              <w:left w:val="nil"/>
              <w:bottom w:val="single" w:sz="4" w:space="0" w:color="auto"/>
              <w:right w:val="single" w:sz="4" w:space="0" w:color="auto"/>
            </w:tcBorders>
            <w:shd w:val="clear" w:color="000000" w:fill="FFFFFF"/>
            <w:noWrap/>
            <w:vAlign w:val="center"/>
            <w:hideMark/>
          </w:tcPr>
          <w:p w14:paraId="68CF2B1F" w14:textId="6A36B8C0" w:rsidR="00195C31" w:rsidRPr="00B36DA0" w:rsidRDefault="00195C31" w:rsidP="00195C31">
            <w:pPr>
              <w:spacing w:after="0" w:line="240" w:lineRule="auto"/>
              <w:jc w:val="center"/>
              <w:rPr>
                <w:rFonts w:ascii="Arial" w:eastAsia="Times New Roman" w:hAnsi="Arial" w:cs="Arial"/>
                <w:b/>
                <w:bCs/>
                <w:color w:val="000000" w:themeColor="text1"/>
                <w:sz w:val="20"/>
                <w:szCs w:val="20"/>
                <w:lang w:val="en-US"/>
              </w:rPr>
            </w:pPr>
            <w:r>
              <w:rPr>
                <w:rFonts w:ascii="Arial" w:hAnsi="Arial" w:cs="Arial"/>
                <w:b/>
                <w:bCs/>
                <w:color w:val="000000"/>
                <w:sz w:val="20"/>
                <w:szCs w:val="20"/>
              </w:rPr>
              <w:t>20</w:t>
            </w:r>
          </w:p>
        </w:tc>
        <w:tc>
          <w:tcPr>
            <w:tcW w:w="1229" w:type="dxa"/>
            <w:tcBorders>
              <w:top w:val="nil"/>
              <w:left w:val="nil"/>
              <w:bottom w:val="single" w:sz="4" w:space="0" w:color="auto"/>
              <w:right w:val="single" w:sz="4" w:space="0" w:color="auto"/>
            </w:tcBorders>
            <w:shd w:val="clear" w:color="000000" w:fill="FFFFFF"/>
            <w:noWrap/>
            <w:vAlign w:val="center"/>
            <w:hideMark/>
          </w:tcPr>
          <w:p w14:paraId="6EB6255E" w14:textId="3C37302C" w:rsidR="00195C31" w:rsidRPr="00B36DA0" w:rsidRDefault="00195C31" w:rsidP="00195C31">
            <w:pPr>
              <w:spacing w:after="0" w:line="240" w:lineRule="auto"/>
              <w:jc w:val="center"/>
              <w:rPr>
                <w:rFonts w:ascii="Arial" w:eastAsia="Times New Roman" w:hAnsi="Arial" w:cs="Arial"/>
                <w:b/>
                <w:bCs/>
                <w:color w:val="000000" w:themeColor="text1"/>
                <w:sz w:val="20"/>
                <w:szCs w:val="20"/>
                <w:lang w:val="en-US"/>
              </w:rPr>
            </w:pPr>
            <w:r>
              <w:rPr>
                <w:rFonts w:ascii="Arial" w:hAnsi="Arial" w:cs="Arial"/>
                <w:b/>
                <w:bCs/>
                <w:color w:val="000000"/>
                <w:sz w:val="20"/>
                <w:szCs w:val="20"/>
              </w:rPr>
              <w:t>20</w:t>
            </w:r>
          </w:p>
        </w:tc>
      </w:tr>
    </w:tbl>
    <w:p w14:paraId="7FC42E88" w14:textId="5E53DDF8" w:rsidR="00C77616" w:rsidRDefault="007C1CD8">
      <w:pPr>
        <w:rPr>
          <w:color w:val="000000" w:themeColor="text1"/>
        </w:rPr>
      </w:pPr>
      <w:r w:rsidRPr="002B5730">
        <w:rPr>
          <w:rFonts w:ascii="Arial" w:eastAsia="Arial" w:hAnsi="Arial" w:cs="Arial"/>
          <w:noProof/>
          <w:color w:val="000000" w:themeColor="text1"/>
          <w:sz w:val="24"/>
          <w:szCs w:val="24"/>
        </w:rPr>
        <mc:AlternateContent>
          <mc:Choice Requires="wps">
            <w:drawing>
              <wp:anchor distT="0" distB="0" distL="114300" distR="114300" simplePos="0" relativeHeight="252493824" behindDoc="0" locked="0" layoutInCell="1" allowOverlap="1" wp14:anchorId="295BE4C8" wp14:editId="4872C01B">
                <wp:simplePos x="0" y="0"/>
                <wp:positionH relativeFrom="margin">
                  <wp:posOffset>4166235</wp:posOffset>
                </wp:positionH>
                <wp:positionV relativeFrom="paragraph">
                  <wp:posOffset>86566</wp:posOffset>
                </wp:positionV>
                <wp:extent cx="2337435" cy="200025"/>
                <wp:effectExtent l="0" t="0" r="0" b="0"/>
                <wp:wrapNone/>
                <wp:docPr id="1275" name="TextBox 4"/>
                <wp:cNvGraphicFramePr/>
                <a:graphic xmlns:a="http://schemas.openxmlformats.org/drawingml/2006/main">
                  <a:graphicData uri="http://schemas.microsoft.com/office/word/2010/wordprocessingShape">
                    <wps:wsp>
                      <wps:cNvSpPr txBox="1"/>
                      <wps:spPr>
                        <a:xfrm>
                          <a:off x="0" y="0"/>
                          <a:ext cx="2337435" cy="200025"/>
                        </a:xfrm>
                        <a:prstGeom prst="rect">
                          <a:avLst/>
                        </a:prstGeom>
                        <a:noFill/>
                      </wps:spPr>
                      <wps:txbx>
                        <w:txbxContent>
                          <w:p w14:paraId="61679B35" w14:textId="77777777" w:rsidR="008D1421" w:rsidRPr="004644A7" w:rsidRDefault="008D1421" w:rsidP="008D1421">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4644A7">
                              <w:rPr>
                                <w:rFonts w:ascii="Verdana" w:eastAsia="Verdana" w:hAnsi="Verdana" w:cs="Verdana"/>
                                <w:i/>
                                <w:iCs/>
                                <w:color w:val="7F7F7F"/>
                                <w:kern w:val="24"/>
                                <w:sz w:val="12"/>
                                <w:szCs w:val="12"/>
                                <w14:textFill>
                                  <w14:solidFill>
                                    <w14:srgbClr w14:val="7F7F7F">
                                      <w14:lumMod w14:val="50000"/>
                                    </w14:srgbClr>
                                  </w14:solidFill>
                                </w14:textFill>
                              </w:rPr>
                              <w:t>Source: TechSci Research</w:t>
                            </w:r>
                          </w:p>
                        </w:txbxContent>
                      </wps:txbx>
                      <wps:bodyPr wrap="square" rtlCol="0">
                        <a:spAutoFit/>
                      </wps:bodyPr>
                    </wps:wsp>
                  </a:graphicData>
                </a:graphic>
                <wp14:sizeRelH relativeFrom="margin">
                  <wp14:pctWidth>0</wp14:pctWidth>
                </wp14:sizeRelH>
                <wp14:sizeRelV relativeFrom="margin">
                  <wp14:pctHeight>0</wp14:pctHeight>
                </wp14:sizeRelV>
              </wp:anchor>
            </w:drawing>
          </mc:Choice>
          <mc:Fallback>
            <w:pict>
              <v:shape w14:anchorId="295BE4C8" id="_x0000_s1120" type="#_x0000_t202" style="position:absolute;margin-left:328.05pt;margin-top:6.8pt;width:184.05pt;height:15.75pt;z-index:252493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" filled="f" stroked="f">
                <v:textbox style="mso-fit-shape-to-text:t">
                  <w:txbxContent>
                    <w:p w14:paraId="61679B35" w14:textId="77777777" w:rsidR="008D1421" w:rsidRPr="004644A7" w:rsidRDefault="008D1421" w:rsidP="008D1421">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4644A7">
                        <w:rPr>
                          <w:rFonts w:ascii="Verdana" w:eastAsia="Verdana" w:hAnsi="Verdana" w:cs="Verdana"/>
                          <w:i/>
                          <w:iCs/>
                          <w:color w:val="7F7F7F"/>
                          <w:kern w:val="24"/>
                          <w:sz w:val="12"/>
                          <w:szCs w:val="12"/>
                          <w14:textFill>
                            <w14:solidFill>
                              <w14:srgbClr w14:val="7F7F7F">
                                <w14:lumMod w14:val="50000"/>
                              </w14:srgbClr>
                            </w14:solidFill>
                          </w14:textFill>
                        </w:rPr>
                        <w:t>Source: TechSci Research</w:t>
                      </w:r>
                    </w:p>
                  </w:txbxContent>
                </v:textbox>
                <w10:wrap anchorx="margin"/>
              </v:shape>
            </w:pict>
          </mc:Fallback>
        </mc:AlternateContent>
      </w:r>
    </w:p>
    <w:p w14:paraId="5F6A9971" w14:textId="178D616A" w:rsidR="00672393" w:rsidRDefault="00672393">
      <w:pPr>
        <w:rPr>
          <w:color w:val="000000" w:themeColor="text1"/>
        </w:rPr>
      </w:pPr>
    </w:p>
    <w:p w14:paraId="25DEDF6C" w14:textId="77777777" w:rsidR="00672393" w:rsidRDefault="00672393">
      <w:pPr>
        <w:rPr>
          <w:color w:val="000000" w:themeColor="text1"/>
        </w:rPr>
      </w:pPr>
    </w:p>
    <w:p w14:paraId="3A09376B" w14:textId="297632D8" w:rsidR="00A93F5E" w:rsidRDefault="00A93F5E">
      <w:pPr>
        <w:rPr>
          <w:color w:val="000000" w:themeColor="text1"/>
        </w:rPr>
      </w:pPr>
    </w:p>
    <w:p w14:paraId="7258F267" w14:textId="78880776" w:rsidR="00A93F5E" w:rsidRDefault="00A93F5E">
      <w:pPr>
        <w:rPr>
          <w:color w:val="000000" w:themeColor="text1"/>
        </w:rPr>
      </w:pPr>
    </w:p>
    <w:p w14:paraId="3541BC4E" w14:textId="66A283F6" w:rsidR="00A93F5E" w:rsidRPr="002B5730" w:rsidRDefault="00A93F5E">
      <w:pPr>
        <w:rPr>
          <w:color w:val="000000" w:themeColor="text1"/>
        </w:rPr>
      </w:pPr>
    </w:p>
    <w:p w14:paraId="7A1092D3" w14:textId="0162C949" w:rsidR="001039EA" w:rsidRPr="002B5730" w:rsidRDefault="001039EA">
      <w:pPr>
        <w:rPr>
          <w:color w:val="000000" w:themeColor="text1"/>
        </w:rPr>
      </w:pPr>
    </w:p>
    <w:p w14:paraId="173CB26B" w14:textId="785B79A2" w:rsidR="001039EA" w:rsidRPr="002B5730" w:rsidRDefault="004B0F37">
      <w:pPr>
        <w:rPr>
          <w:color w:val="000000" w:themeColor="text1"/>
        </w:rPr>
      </w:pPr>
      <w:r w:rsidRPr="002B5730">
        <w:rPr>
          <w:noProof/>
          <w:color w:val="000000" w:themeColor="text1"/>
        </w:rPr>
        <w:lastRenderedPageBreak/>
        <w:drawing>
          <wp:anchor distT="0" distB="0" distL="114300" distR="114300" simplePos="0" relativeHeight="252153856" behindDoc="1" locked="0" layoutInCell="1" allowOverlap="1" wp14:anchorId="29B65BB6" wp14:editId="25386336">
            <wp:simplePos x="0" y="0"/>
            <wp:positionH relativeFrom="page">
              <wp:posOffset>0</wp:posOffset>
            </wp:positionH>
            <wp:positionV relativeFrom="paragraph">
              <wp:posOffset>-1085053</wp:posOffset>
            </wp:positionV>
            <wp:extent cx="7620635" cy="10887710"/>
            <wp:effectExtent l="0" t="0" r="0" b="8890"/>
            <wp:wrapNone/>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7620635" cy="108877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79AB271" w14:textId="198F5196" w:rsidR="001039EA" w:rsidRPr="002B5730" w:rsidRDefault="001039EA">
      <w:pPr>
        <w:rPr>
          <w:color w:val="000000" w:themeColor="text1"/>
        </w:rPr>
      </w:pPr>
    </w:p>
    <w:p w14:paraId="6962EB19" w14:textId="2763F34D" w:rsidR="001039EA" w:rsidRPr="002B5730" w:rsidRDefault="001039EA">
      <w:pPr>
        <w:rPr>
          <w:color w:val="000000" w:themeColor="text1"/>
        </w:rPr>
      </w:pPr>
    </w:p>
    <w:p w14:paraId="042CF0AD" w14:textId="4F2690E5" w:rsidR="001039EA" w:rsidRPr="002B5730" w:rsidRDefault="003B1BF5">
      <w:pPr>
        <w:rPr>
          <w:color w:val="000000" w:themeColor="text1"/>
        </w:rPr>
      </w:pPr>
      <w:r w:rsidRPr="002B5730">
        <w:rPr>
          <w:noProof/>
          <w:color w:val="000000" w:themeColor="text1"/>
        </w:rPr>
        <mc:AlternateContent>
          <mc:Choice Requires="wps">
            <w:drawing>
              <wp:anchor distT="0" distB="0" distL="114300" distR="114300" simplePos="0" relativeHeight="252155904" behindDoc="0" locked="0" layoutInCell="1" allowOverlap="1" wp14:anchorId="1185098E" wp14:editId="16A9D7E4">
                <wp:simplePos x="0" y="0"/>
                <wp:positionH relativeFrom="margin">
                  <wp:posOffset>1624330</wp:posOffset>
                </wp:positionH>
                <wp:positionV relativeFrom="paragraph">
                  <wp:posOffset>169883</wp:posOffset>
                </wp:positionV>
                <wp:extent cx="3075305" cy="3027680"/>
                <wp:effectExtent l="0" t="0" r="0" b="0"/>
                <wp:wrapNone/>
                <wp:docPr id="1024" name="Content Placeholder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075305" cy="3027680"/>
                        </a:xfrm>
                        <a:prstGeom prst="rect">
                          <a:avLst/>
                        </a:prstGeom>
                      </wps:spPr>
                      <wps:txbx>
                        <w:txbxContent>
                          <w:p w14:paraId="22CEAA39" w14:textId="77777777" w:rsidR="009F5B91" w:rsidRPr="00805BCA" w:rsidRDefault="009F5B91" w:rsidP="009F5B91">
                            <w:pPr>
                              <w:spacing w:after="120"/>
                              <w:jc w:val="center"/>
                              <w:rPr>
                                <w:rFonts w:ascii="Verdana" w:hAnsi="Verdana" w:cs="Arial"/>
                                <w:b/>
                                <w:bCs/>
                                <w:color w:val="FFFFFF" w:themeColor="background1"/>
                                <w:spacing w:val="-27"/>
                                <w:kern w:val="24"/>
                                <w:sz w:val="56"/>
                                <w:szCs w:val="56"/>
                                <w:lang w:val="en-US"/>
                                <w14:shadow w14:blurRad="38100" w14:dist="38100" w14:dir="2700000" w14:sx="100000" w14:sy="100000" w14:kx="0" w14:ky="0" w14:algn="tl">
                                  <w14:srgbClr w14:val="000000">
                                    <w14:alpha w14:val="57000"/>
                                  </w14:srgbClr>
                                </w14:shadow>
                              </w:rPr>
                            </w:pPr>
                            <w:r w:rsidRPr="00805BCA">
                              <w:rPr>
                                <w:rFonts w:ascii="Verdana" w:hAnsi="Verdana" w:cs="Arial"/>
                                <w:b/>
                                <w:bCs/>
                                <w:color w:val="FFFFFF" w:themeColor="background1"/>
                                <w:spacing w:val="-27"/>
                                <w:kern w:val="24"/>
                                <w:sz w:val="56"/>
                                <w:szCs w:val="56"/>
                                <w:lang w:val="en-US"/>
                                <w14:shadow w14:blurRad="38100" w14:dist="38100" w14:dir="2700000" w14:sx="100000" w14:sy="100000" w14:kx="0" w14:ky="0" w14:algn="tl">
                                  <w14:srgbClr w14:val="000000">
                                    <w14:alpha w14:val="57000"/>
                                  </w14:srgbClr>
                                </w14:shadow>
                              </w:rPr>
                              <w:t>MIDDLE EAST &amp; AFRICA VINYL ESTER RESIN MARKET</w:t>
                            </w:r>
                          </w:p>
                          <w:p w14:paraId="6D652126" w14:textId="77777777" w:rsidR="009F5B91" w:rsidRPr="00805BCA" w:rsidRDefault="009F5B91" w:rsidP="009F5B91">
                            <w:pPr>
                              <w:spacing w:after="120"/>
                              <w:jc w:val="center"/>
                              <w:rPr>
                                <w:rFonts w:ascii="Verdana" w:hAnsi="Verdana" w:cs="Arial"/>
                                <w:b/>
                                <w:bCs/>
                                <w:color w:val="FFFFFF" w:themeColor="background1"/>
                                <w:spacing w:val="-27"/>
                                <w:kern w:val="24"/>
                                <w:sz w:val="56"/>
                                <w:szCs w:val="56"/>
                                <w:lang w:val="en-US"/>
                                <w14:shadow w14:blurRad="38100" w14:dist="38100" w14:dir="2700000" w14:sx="100000" w14:sy="100000" w14:kx="0" w14:ky="0" w14:algn="tl">
                                  <w14:srgbClr w14:val="000000">
                                    <w14:alpha w14:val="57000"/>
                                  </w14:srgbClr>
                                </w14:shadow>
                              </w:rPr>
                            </w:pPr>
                            <w:r w:rsidRPr="00805BCA">
                              <w:rPr>
                                <w:rFonts w:ascii="Verdana" w:hAnsi="Verdana" w:cs="Arial"/>
                                <w:b/>
                                <w:bCs/>
                                <w:color w:val="FFFFFF" w:themeColor="background1"/>
                                <w:spacing w:val="-27"/>
                                <w:kern w:val="24"/>
                                <w:sz w:val="56"/>
                                <w:szCs w:val="56"/>
                                <w:lang w:val="en-US"/>
                                <w14:shadow w14:blurRad="38100" w14:dist="38100" w14:dir="2700000" w14:sx="100000" w14:sy="100000" w14:kx="0" w14:ky="0" w14:algn="tl">
                                  <w14:srgbClr w14:val="000000">
                                    <w14:alpha w14:val="57000"/>
                                  </w14:srgbClr>
                                </w14:shadow>
                              </w:rPr>
                              <w:t>OUTLOOK</w:t>
                            </w:r>
                          </w:p>
                        </w:txbxContent>
                      </wps:txbx>
                      <wps:bodyPr vert="horz" wrap="square" lIns="83127" tIns="41564" rIns="83127" bIns="41564" rtlCol="0">
                        <a:noAutofit/>
                      </wps:bodyPr>
                    </wps:wsp>
                  </a:graphicData>
                </a:graphic>
                <wp14:sizeRelH relativeFrom="margin">
                  <wp14:pctWidth>0</wp14:pctWidth>
                </wp14:sizeRelH>
                <wp14:sizeRelV relativeFrom="margin">
                  <wp14:pctHeight>0</wp14:pctHeight>
                </wp14:sizeRelV>
              </wp:anchor>
            </w:drawing>
          </mc:Choice>
          <mc:Fallback>
            <w:pict>
              <v:shape w14:anchorId="1185098E" id="_x0000_s1121" type="#_x0000_t202" style="position:absolute;margin-left:127.9pt;margin-top:13.4pt;width:242.15pt;height:238.4pt;z-index:252155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" filled="f" stroked="f">
                <v:textbox inset="2.30908mm,1.1546mm,2.30908mm,1.1546mm">
                  <w:txbxContent>
                    <w:p w14:paraId="22CEAA39" w14:textId="77777777" w:rsidR="009F5B91" w:rsidRPr="00805BCA" w:rsidRDefault="009F5B91" w:rsidP="009F5B91">
                      <w:pPr>
                        <w:spacing w:after="120"/>
                        <w:jc w:val="center"/>
                        <w:rPr>
                          <w:rFonts w:ascii="Verdana" w:hAnsi="Verdana" w:cs="Arial"/>
                          <w:b/>
                          <w:bCs/>
                          <w:color w:val="FFFFFF" w:themeColor="background1"/>
                          <w:spacing w:val="-27"/>
                          <w:kern w:val="24"/>
                          <w:sz w:val="56"/>
                          <w:szCs w:val="56"/>
                          <w:lang w:val="en-US"/>
                          <w14:shadow w14:blurRad="38100" w14:dist="38100" w14:dir="2700000" w14:sx="100000" w14:sy="100000" w14:kx="0" w14:ky="0" w14:algn="tl">
                            <w14:srgbClr w14:val="000000">
                              <w14:alpha w14:val="57000"/>
                            </w14:srgbClr>
                          </w14:shadow>
                        </w:rPr>
                      </w:pPr>
                      <w:r w:rsidRPr="00805BCA">
                        <w:rPr>
                          <w:rFonts w:ascii="Verdana" w:hAnsi="Verdana" w:cs="Arial"/>
                          <w:b/>
                          <w:bCs/>
                          <w:color w:val="FFFFFF" w:themeColor="background1"/>
                          <w:spacing w:val="-27"/>
                          <w:kern w:val="24"/>
                          <w:sz w:val="56"/>
                          <w:szCs w:val="56"/>
                          <w:lang w:val="en-US"/>
                          <w14:shadow w14:blurRad="38100" w14:dist="38100" w14:dir="2700000" w14:sx="100000" w14:sy="100000" w14:kx="0" w14:ky="0" w14:algn="tl">
                            <w14:srgbClr w14:val="000000">
                              <w14:alpha w14:val="57000"/>
                            </w14:srgbClr>
                          </w14:shadow>
                        </w:rPr>
                        <w:t>MIDDLE EAST &amp; AFRICA VINYL ESTER RESIN MARKET</w:t>
                      </w:r>
                    </w:p>
                    <w:p w14:paraId="6D652126" w14:textId="77777777" w:rsidR="009F5B91" w:rsidRPr="00805BCA" w:rsidRDefault="009F5B91" w:rsidP="009F5B91">
                      <w:pPr>
                        <w:spacing w:after="120"/>
                        <w:jc w:val="center"/>
                        <w:rPr>
                          <w:rFonts w:ascii="Verdana" w:hAnsi="Verdana" w:cs="Arial"/>
                          <w:b/>
                          <w:bCs/>
                          <w:color w:val="FFFFFF" w:themeColor="background1"/>
                          <w:spacing w:val="-27"/>
                          <w:kern w:val="24"/>
                          <w:sz w:val="56"/>
                          <w:szCs w:val="56"/>
                          <w:lang w:val="en-US"/>
                          <w14:shadow w14:blurRad="38100" w14:dist="38100" w14:dir="2700000" w14:sx="100000" w14:sy="100000" w14:kx="0" w14:ky="0" w14:algn="tl">
                            <w14:srgbClr w14:val="000000">
                              <w14:alpha w14:val="57000"/>
                            </w14:srgbClr>
                          </w14:shadow>
                        </w:rPr>
                      </w:pPr>
                      <w:r w:rsidRPr="00805BCA">
                        <w:rPr>
                          <w:rFonts w:ascii="Verdana" w:hAnsi="Verdana" w:cs="Arial"/>
                          <w:b/>
                          <w:bCs/>
                          <w:color w:val="FFFFFF" w:themeColor="background1"/>
                          <w:spacing w:val="-27"/>
                          <w:kern w:val="24"/>
                          <w:sz w:val="56"/>
                          <w:szCs w:val="56"/>
                          <w:lang w:val="en-US"/>
                          <w14:shadow w14:blurRad="38100" w14:dist="38100" w14:dir="2700000" w14:sx="100000" w14:sy="100000" w14:kx="0" w14:ky="0" w14:algn="tl">
                            <w14:srgbClr w14:val="000000">
                              <w14:alpha w14:val="57000"/>
                            </w14:srgbClr>
                          </w14:shadow>
                        </w:rPr>
                        <w:t>OUTLOOK</w:t>
                      </w:r>
                    </w:p>
                  </w:txbxContent>
                </v:textbox>
                <w10:wrap anchorx="margin"/>
              </v:shape>
            </w:pict>
          </mc:Fallback>
        </mc:AlternateContent>
      </w:r>
    </w:p>
    <w:p w14:paraId="361DCB90" w14:textId="2E2D369C" w:rsidR="001039EA" w:rsidRPr="002B5730" w:rsidRDefault="001039EA">
      <w:pPr>
        <w:rPr>
          <w:color w:val="000000" w:themeColor="text1"/>
        </w:rPr>
      </w:pPr>
    </w:p>
    <w:p w14:paraId="59516729" w14:textId="1567CB7B" w:rsidR="00E077DA" w:rsidRPr="002B5730" w:rsidRDefault="00E077DA">
      <w:pPr>
        <w:rPr>
          <w:color w:val="000000" w:themeColor="text1"/>
        </w:rPr>
      </w:pPr>
    </w:p>
    <w:p w14:paraId="55FC599E" w14:textId="00AA3E28" w:rsidR="00E077DA" w:rsidRPr="002B5730" w:rsidRDefault="00E077DA">
      <w:pPr>
        <w:rPr>
          <w:color w:val="000000" w:themeColor="text1"/>
        </w:rPr>
      </w:pPr>
    </w:p>
    <w:p w14:paraId="1BAEDCA9" w14:textId="0BDD6B7D" w:rsidR="00E077DA" w:rsidRPr="002B5730" w:rsidRDefault="00E077DA">
      <w:pPr>
        <w:rPr>
          <w:color w:val="000000" w:themeColor="text1"/>
        </w:rPr>
      </w:pPr>
    </w:p>
    <w:p w14:paraId="4C877317" w14:textId="1611E5D4" w:rsidR="00E077DA" w:rsidRPr="002B5730" w:rsidRDefault="00E077DA">
      <w:pPr>
        <w:rPr>
          <w:color w:val="000000" w:themeColor="text1"/>
        </w:rPr>
      </w:pPr>
    </w:p>
    <w:p w14:paraId="110E8ED2" w14:textId="5A3029E8" w:rsidR="00E077DA" w:rsidRPr="002B5730" w:rsidRDefault="00E077DA">
      <w:pPr>
        <w:rPr>
          <w:color w:val="000000" w:themeColor="text1"/>
        </w:rPr>
      </w:pPr>
    </w:p>
    <w:p w14:paraId="13FA0EC0" w14:textId="3A990E8A" w:rsidR="00E077DA" w:rsidRPr="002B5730" w:rsidRDefault="00E077DA">
      <w:pPr>
        <w:rPr>
          <w:color w:val="000000" w:themeColor="text1"/>
        </w:rPr>
      </w:pPr>
    </w:p>
    <w:p w14:paraId="5D3DA775" w14:textId="346A4EFD" w:rsidR="00E077DA" w:rsidRPr="002B5730" w:rsidRDefault="00E077DA">
      <w:pPr>
        <w:rPr>
          <w:color w:val="000000" w:themeColor="text1"/>
        </w:rPr>
      </w:pPr>
    </w:p>
    <w:p w14:paraId="4E734BD3" w14:textId="1626A6E6" w:rsidR="00E077DA" w:rsidRPr="002B5730" w:rsidRDefault="00A93F5E" w:rsidP="00A93F5E">
      <w:pPr>
        <w:tabs>
          <w:tab w:val="left" w:pos="2010"/>
          <w:tab w:val="left" w:pos="2445"/>
        </w:tabs>
        <w:rPr>
          <w:color w:val="000000" w:themeColor="text1"/>
        </w:rPr>
      </w:pPr>
      <w:r>
        <w:rPr>
          <w:color w:val="000000" w:themeColor="text1"/>
        </w:rPr>
        <w:tab/>
      </w:r>
      <w:r>
        <w:rPr>
          <w:color w:val="000000" w:themeColor="text1"/>
        </w:rPr>
        <w:tab/>
      </w:r>
    </w:p>
    <w:p w14:paraId="4091A7B8" w14:textId="4465F632" w:rsidR="00E077DA" w:rsidRPr="002B5730" w:rsidRDefault="00E077DA">
      <w:pPr>
        <w:rPr>
          <w:color w:val="000000" w:themeColor="text1"/>
        </w:rPr>
      </w:pPr>
    </w:p>
    <w:p w14:paraId="4ED58B9B" w14:textId="55C7FC3F" w:rsidR="00E077DA" w:rsidRPr="002B5730" w:rsidRDefault="00E077DA">
      <w:pPr>
        <w:rPr>
          <w:color w:val="000000" w:themeColor="text1"/>
        </w:rPr>
      </w:pPr>
    </w:p>
    <w:p w14:paraId="139FF3CB" w14:textId="49A84996" w:rsidR="00E077DA" w:rsidRPr="002B5730" w:rsidRDefault="00E077DA">
      <w:pPr>
        <w:rPr>
          <w:color w:val="000000" w:themeColor="text1"/>
        </w:rPr>
      </w:pPr>
    </w:p>
    <w:p w14:paraId="5BB5A3D7" w14:textId="0BB5D429" w:rsidR="009F5B91" w:rsidRPr="002B5730" w:rsidRDefault="009F5B91" w:rsidP="009F5B91">
      <w:pPr>
        <w:rPr>
          <w:color w:val="000000" w:themeColor="text1"/>
        </w:rPr>
      </w:pPr>
    </w:p>
    <w:p w14:paraId="625B64D1" w14:textId="1253F006" w:rsidR="009F5B91" w:rsidRPr="002B5730" w:rsidRDefault="009F5B91" w:rsidP="009F5B91">
      <w:pPr>
        <w:rPr>
          <w:color w:val="000000" w:themeColor="text1"/>
        </w:rPr>
      </w:pPr>
    </w:p>
    <w:p w14:paraId="593B5C35" w14:textId="4630C37F" w:rsidR="009F5B91" w:rsidRPr="002B5730" w:rsidRDefault="003B1BF5" w:rsidP="000D1A88">
      <w:pPr>
        <w:tabs>
          <w:tab w:val="left" w:pos="1485"/>
          <w:tab w:val="left" w:pos="1545"/>
        </w:tabs>
        <w:rPr>
          <w:color w:val="000000" w:themeColor="text1"/>
        </w:rPr>
      </w:pPr>
      <w:r w:rsidRPr="002B5730">
        <w:rPr>
          <w:noProof/>
          <w:color w:val="000000" w:themeColor="text1"/>
        </w:rPr>
        <w:drawing>
          <wp:anchor distT="0" distB="0" distL="114300" distR="114300" simplePos="0" relativeHeight="252158976" behindDoc="0" locked="0" layoutInCell="1" allowOverlap="1" wp14:anchorId="457058A9" wp14:editId="17937B28">
            <wp:simplePos x="0" y="0"/>
            <wp:positionH relativeFrom="margin">
              <wp:posOffset>1685925</wp:posOffset>
            </wp:positionH>
            <wp:positionV relativeFrom="paragraph">
              <wp:posOffset>82550</wp:posOffset>
            </wp:positionV>
            <wp:extent cx="3051175" cy="1964055"/>
            <wp:effectExtent l="38100" t="38100" r="92075" b="93345"/>
            <wp:wrapNone/>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051175" cy="1964055"/>
                    </a:xfrm>
                    <a:prstGeom prst="rect">
                      <a:avLst/>
                    </a:prstGeom>
                    <a:noFill/>
                    <a:ln>
                      <a:noFill/>
                    </a:ln>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000D1A88" w:rsidRPr="002B5730">
        <w:rPr>
          <w:color w:val="000000" w:themeColor="text1"/>
        </w:rPr>
        <w:tab/>
      </w:r>
    </w:p>
    <w:p w14:paraId="554D43C1" w14:textId="3482C3EE" w:rsidR="009F5B91" w:rsidRPr="002B5730" w:rsidRDefault="009F5B91" w:rsidP="009F5B91">
      <w:pPr>
        <w:rPr>
          <w:color w:val="000000" w:themeColor="text1"/>
        </w:rPr>
      </w:pPr>
    </w:p>
    <w:p w14:paraId="102D2F8A" w14:textId="3C9343AA" w:rsidR="009F5B91" w:rsidRPr="002B5730" w:rsidRDefault="00A93F5E" w:rsidP="00A93F5E">
      <w:pPr>
        <w:tabs>
          <w:tab w:val="left" w:pos="1875"/>
        </w:tabs>
        <w:rPr>
          <w:color w:val="000000" w:themeColor="text1"/>
        </w:rPr>
      </w:pPr>
      <w:r>
        <w:rPr>
          <w:color w:val="000000" w:themeColor="text1"/>
        </w:rPr>
        <w:tab/>
      </w:r>
    </w:p>
    <w:p w14:paraId="30856E3E" w14:textId="0113748E" w:rsidR="009F5B91" w:rsidRPr="002B5730" w:rsidRDefault="009F5B91" w:rsidP="009F5B91">
      <w:pPr>
        <w:rPr>
          <w:color w:val="000000" w:themeColor="text1"/>
        </w:rPr>
      </w:pPr>
    </w:p>
    <w:p w14:paraId="09E30157" w14:textId="4B0178CF" w:rsidR="009F5B91" w:rsidRPr="002B5730" w:rsidRDefault="008664DB" w:rsidP="008664DB">
      <w:pPr>
        <w:tabs>
          <w:tab w:val="left" w:pos="1620"/>
        </w:tabs>
        <w:rPr>
          <w:color w:val="000000" w:themeColor="text1"/>
        </w:rPr>
      </w:pPr>
      <w:r w:rsidRPr="002B5730">
        <w:rPr>
          <w:color w:val="000000" w:themeColor="text1"/>
        </w:rPr>
        <w:tab/>
      </w:r>
    </w:p>
    <w:p w14:paraId="64B71EA6" w14:textId="46123E5F" w:rsidR="009F5B91" w:rsidRPr="002B5730" w:rsidRDefault="004644A7" w:rsidP="008664DB">
      <w:pPr>
        <w:tabs>
          <w:tab w:val="left" w:pos="1770"/>
          <w:tab w:val="left" w:pos="8145"/>
          <w:tab w:val="left" w:pos="8865"/>
          <w:tab w:val="right" w:pos="10170"/>
        </w:tabs>
        <w:rPr>
          <w:color w:val="000000" w:themeColor="text1"/>
        </w:rPr>
      </w:pPr>
      <w:r w:rsidRPr="002B5730">
        <w:rPr>
          <w:color w:val="000000" w:themeColor="text1"/>
        </w:rPr>
        <w:tab/>
      </w:r>
      <w:r w:rsidR="008664DB" w:rsidRPr="002B5730">
        <w:rPr>
          <w:color w:val="000000" w:themeColor="text1"/>
        </w:rPr>
        <w:tab/>
      </w:r>
      <w:r w:rsidR="008664DB" w:rsidRPr="002B5730">
        <w:rPr>
          <w:color w:val="000000" w:themeColor="text1"/>
        </w:rPr>
        <w:tab/>
      </w:r>
      <w:r w:rsidR="008664DB" w:rsidRPr="002B5730">
        <w:rPr>
          <w:color w:val="000000" w:themeColor="text1"/>
        </w:rPr>
        <w:tab/>
      </w:r>
    </w:p>
    <w:p w14:paraId="601FC169" w14:textId="7F8C589F" w:rsidR="009F5B91" w:rsidRPr="002B5730" w:rsidRDefault="009F5B91" w:rsidP="009F5B91">
      <w:pPr>
        <w:rPr>
          <w:color w:val="000000" w:themeColor="text1"/>
        </w:rPr>
      </w:pPr>
    </w:p>
    <w:p w14:paraId="3D4BC3B1" w14:textId="3EA07595" w:rsidR="009F5B91" w:rsidRPr="002B5730" w:rsidRDefault="000D1A88" w:rsidP="000D1A88">
      <w:pPr>
        <w:tabs>
          <w:tab w:val="left" w:pos="1875"/>
          <w:tab w:val="left" w:pos="8670"/>
        </w:tabs>
        <w:rPr>
          <w:color w:val="000000" w:themeColor="text1"/>
        </w:rPr>
      </w:pPr>
      <w:r w:rsidRPr="002B5730">
        <w:rPr>
          <w:color w:val="000000" w:themeColor="text1"/>
        </w:rPr>
        <w:tab/>
      </w:r>
      <w:r w:rsidRPr="002B5730">
        <w:rPr>
          <w:color w:val="000000" w:themeColor="text1"/>
        </w:rPr>
        <w:tab/>
      </w:r>
    </w:p>
    <w:p w14:paraId="1E9F4262" w14:textId="7724A8AA" w:rsidR="009F5B91" w:rsidRDefault="009F5B91" w:rsidP="009F5B91">
      <w:pPr>
        <w:rPr>
          <w:color w:val="000000" w:themeColor="text1"/>
        </w:rPr>
      </w:pPr>
    </w:p>
    <w:p w14:paraId="145871B7" w14:textId="2DB104BE" w:rsidR="00E2530D" w:rsidRDefault="00E2530D" w:rsidP="009F5B91">
      <w:pPr>
        <w:rPr>
          <w:color w:val="000000" w:themeColor="text1"/>
        </w:rPr>
      </w:pPr>
    </w:p>
    <w:p w14:paraId="00F4A7EA" w14:textId="27E30E26" w:rsidR="00E2530D" w:rsidRDefault="00E2530D" w:rsidP="009F5B91">
      <w:pPr>
        <w:rPr>
          <w:color w:val="000000" w:themeColor="text1"/>
        </w:rPr>
      </w:pPr>
    </w:p>
    <w:p w14:paraId="0913AF52" w14:textId="1C2D0195" w:rsidR="00E2530D" w:rsidRDefault="00E2530D" w:rsidP="009F5B91">
      <w:pPr>
        <w:rPr>
          <w:color w:val="000000" w:themeColor="text1"/>
        </w:rPr>
      </w:pPr>
    </w:p>
    <w:p w14:paraId="7A485A10" w14:textId="2E9A8134" w:rsidR="00E2530D" w:rsidRDefault="00E2530D" w:rsidP="009F5B91">
      <w:pPr>
        <w:rPr>
          <w:color w:val="000000" w:themeColor="text1"/>
        </w:rPr>
      </w:pPr>
    </w:p>
    <w:p w14:paraId="2C2E11EB" w14:textId="6B01BB3C" w:rsidR="003B1BF5" w:rsidRDefault="00A93F5E" w:rsidP="00A93F5E">
      <w:pPr>
        <w:rPr>
          <w:rFonts w:ascii="Arial" w:hAnsi="Arial" w:cs="Arial"/>
          <w:b/>
          <w:bCs/>
          <w:sz w:val="24"/>
          <w:szCs w:val="24"/>
        </w:rPr>
      </w:pPr>
      <w:r>
        <w:rPr>
          <w:rFonts w:ascii="Arial" w:hAnsi="Arial" w:cs="Arial"/>
          <w:b/>
          <w:bCs/>
          <w:sz w:val="24"/>
          <w:szCs w:val="24"/>
        </w:rPr>
        <w:lastRenderedPageBreak/>
        <w:t>Middle East &amp; Africa</w:t>
      </w:r>
      <w:r w:rsidRPr="0022076A">
        <w:rPr>
          <w:rFonts w:ascii="Arial" w:hAnsi="Arial" w:cs="Arial"/>
          <w:b/>
          <w:bCs/>
          <w:sz w:val="24"/>
          <w:szCs w:val="24"/>
        </w:rPr>
        <w:t xml:space="preserve"> </w:t>
      </w:r>
      <w:r w:rsidR="00925089">
        <w:rPr>
          <w:rFonts w:ascii="Arial" w:hAnsi="Arial" w:cs="Arial"/>
          <w:b/>
          <w:bCs/>
          <w:sz w:val="24"/>
          <w:szCs w:val="24"/>
        </w:rPr>
        <w:t>Vinyl Ester</w:t>
      </w:r>
      <w:r>
        <w:rPr>
          <w:rFonts w:ascii="Arial" w:hAnsi="Arial" w:cs="Arial"/>
          <w:b/>
          <w:bCs/>
          <w:sz w:val="24"/>
          <w:szCs w:val="24"/>
        </w:rPr>
        <w:t xml:space="preserve"> Resin </w:t>
      </w:r>
      <w:r w:rsidRPr="00257590">
        <w:rPr>
          <w:rFonts w:ascii="Arial" w:hAnsi="Arial" w:cs="Arial"/>
          <w:b/>
          <w:bCs/>
          <w:sz w:val="24"/>
          <w:szCs w:val="24"/>
        </w:rPr>
        <w:t>Capacity</w:t>
      </w:r>
      <w:r w:rsidR="004C7FEF">
        <w:rPr>
          <w:rFonts w:ascii="Arial" w:hAnsi="Arial" w:cs="Arial"/>
          <w:b/>
          <w:bCs/>
          <w:sz w:val="24"/>
          <w:szCs w:val="24"/>
        </w:rPr>
        <w:t xml:space="preserve"> &amp; </w:t>
      </w:r>
      <w:r w:rsidRPr="00257590">
        <w:rPr>
          <w:rFonts w:ascii="Arial" w:hAnsi="Arial" w:cs="Arial"/>
          <w:b/>
          <w:bCs/>
          <w:sz w:val="24"/>
          <w:szCs w:val="24"/>
        </w:rPr>
        <w:t>Production</w:t>
      </w:r>
      <w:r>
        <w:rPr>
          <w:rFonts w:ascii="Arial" w:hAnsi="Arial" w:cs="Arial"/>
          <w:b/>
          <w:bCs/>
          <w:sz w:val="24"/>
          <w:szCs w:val="24"/>
        </w:rPr>
        <w:t>, By Volume</w:t>
      </w:r>
      <w:r w:rsidR="007C5B32">
        <w:rPr>
          <w:rFonts w:ascii="Arial" w:hAnsi="Arial" w:cs="Arial"/>
          <w:b/>
          <w:bCs/>
          <w:sz w:val="24"/>
          <w:szCs w:val="24"/>
        </w:rPr>
        <w:t xml:space="preserve"> (000’ Tonnes)</w:t>
      </w:r>
      <w:r>
        <w:rPr>
          <w:rFonts w:ascii="Arial" w:hAnsi="Arial" w:cs="Arial"/>
          <w:b/>
          <w:bCs/>
          <w:sz w:val="24"/>
          <w:szCs w:val="24"/>
        </w:rPr>
        <w:t xml:space="preserve">, 2015 - 2030F </w:t>
      </w:r>
    </w:p>
    <w:p w14:paraId="59C2161F" w14:textId="65DCD32E" w:rsidR="004F4F10" w:rsidRDefault="00545715" w:rsidP="00A93F5E">
      <w:pPr>
        <w:spacing w:line="360" w:lineRule="auto"/>
        <w:jc w:val="both"/>
        <w:rPr>
          <w:rFonts w:ascii="Arial" w:hAnsi="Arial" w:cs="Arial"/>
          <w:sz w:val="24"/>
          <w:szCs w:val="24"/>
        </w:rPr>
      </w:pPr>
      <w:r>
        <w:rPr>
          <w:noProof/>
        </w:rPr>
        <mc:AlternateContent>
          <mc:Choice Requires="wps">
            <w:drawing>
              <wp:anchor distT="0" distB="0" distL="114300" distR="114300" simplePos="0" relativeHeight="252449792" behindDoc="0" locked="0" layoutInCell="1" allowOverlap="1" wp14:anchorId="7ED6364F" wp14:editId="045DA113">
                <wp:simplePos x="0" y="0"/>
                <wp:positionH relativeFrom="column">
                  <wp:posOffset>5078631</wp:posOffset>
                </wp:positionH>
                <wp:positionV relativeFrom="paragraph">
                  <wp:posOffset>1560797</wp:posOffset>
                </wp:positionV>
                <wp:extent cx="1280160" cy="292735"/>
                <wp:effectExtent l="0" t="0" r="0" b="0"/>
                <wp:wrapNone/>
                <wp:docPr id="2116"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80160" cy="292735"/>
                        </a:xfrm>
                        <a:prstGeom prst="rect">
                          <a:avLst/>
                        </a:prstGeom>
                        <a:noFill/>
                      </wps:spPr>
                      <wps:txbx>
                        <w:txbxContent>
                          <w:p w14:paraId="70AC916A" w14:textId="77777777" w:rsidR="00A93F5E" w:rsidRPr="005858C1" w:rsidRDefault="00A93F5E" w:rsidP="00A93F5E">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wps:txbx>
                      <wps:bodyPr wrap="square" rtlCol="0">
                        <a:spAutoFit/>
                      </wps:bodyPr>
                    </wps:wsp>
                  </a:graphicData>
                </a:graphic>
                <wp14:sizeRelH relativeFrom="margin">
                  <wp14:pctWidth>0</wp14:pctWidth>
                </wp14:sizeRelH>
                <wp14:sizeRelV relativeFrom="page">
                  <wp14:pctHeight>0</wp14:pctHeight>
                </wp14:sizeRelV>
              </wp:anchor>
            </w:drawing>
          </mc:Choice>
          <mc:Fallback>
            <w:pict>
              <v:shape w14:anchorId="7ED6364F" id="_x0000_s1122" type="#_x0000_t202" style="position:absolute;left:0;text-align:left;margin-left:399.9pt;margin-top:122.9pt;width:100.8pt;height:23.05pt;z-index:25244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" filled="f" stroked="f">
                <v:textbox style="mso-fit-shape-to-text:t">
                  <w:txbxContent>
                    <w:p w14:paraId="70AC916A" w14:textId="77777777" w:rsidR="00A93F5E" w:rsidRPr="005858C1" w:rsidRDefault="00A93F5E" w:rsidP="00A93F5E">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v:textbox>
              </v:shape>
            </w:pict>
          </mc:Fallback>
        </mc:AlternateContent>
      </w:r>
      <w:r w:rsidR="00A93F5E" w:rsidRPr="002B5730">
        <w:rPr>
          <w:rFonts w:ascii="Arial" w:eastAsia="Arial" w:hAnsi="Arial" w:cs="Arial"/>
          <w:noProof/>
          <w:color w:val="000000" w:themeColor="text1"/>
          <w:sz w:val="24"/>
          <w:szCs w:val="24"/>
        </w:rPr>
        <w:drawing>
          <wp:inline distT="0" distB="0" distL="0" distR="0" wp14:anchorId="7EC850D0" wp14:editId="7E7ACF49">
            <wp:extent cx="6362700" cy="1673233"/>
            <wp:effectExtent l="0" t="0" r="0" b="3175"/>
            <wp:docPr id="224" name="Chart 224">
              <a:extLst xmlns:a="http://schemas.openxmlformats.org/drawingml/2006/main">
                <a:ext uri="{FF2B5EF4-FFF2-40B4-BE49-F238E27FC236}">
                  <a16:creationId xmlns:a16="http://schemas.microsoft.com/office/drawing/2014/main" id="{15E61FC9-444F-41DF-BE32-6475C80E25A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r w:rsidR="004F4F10">
        <w:rPr>
          <w:rFonts w:ascii="Arial" w:hAnsi="Arial" w:cs="Arial"/>
          <w:sz w:val="24"/>
          <w:szCs w:val="24"/>
        </w:rPr>
        <w:t xml:space="preserve"> </w:t>
      </w:r>
    </w:p>
    <w:p w14:paraId="1EB9891E" w14:textId="29DA8FDB" w:rsidR="00195C31" w:rsidRDefault="00195C31" w:rsidP="00A93F5E">
      <w:pPr>
        <w:spacing w:line="360" w:lineRule="auto"/>
        <w:jc w:val="both"/>
        <w:rPr>
          <w:rFonts w:ascii="Arial" w:hAnsi="Arial" w:cs="Arial"/>
          <w:sz w:val="24"/>
          <w:szCs w:val="24"/>
        </w:rPr>
      </w:pPr>
      <w:r w:rsidRPr="00195C31">
        <w:rPr>
          <w:rFonts w:ascii="Arial" w:hAnsi="Arial" w:cs="Arial"/>
          <w:sz w:val="24"/>
          <w:szCs w:val="24"/>
        </w:rPr>
        <w:t>In Middle East, as of 2020 the total capacity of vinyl ester stood at about 83 thousand tonnes with production of about 64 thousand tonnes. An increase in production of vinyl ester is estimated in forecasted years as the market recovers to its pre pandemic levels of economic activity.</w:t>
      </w:r>
    </w:p>
    <w:p w14:paraId="78F24009" w14:textId="13FF5D82" w:rsidR="00195C31" w:rsidRDefault="00195C31" w:rsidP="00195C31">
      <w:pPr>
        <w:spacing w:line="360" w:lineRule="auto"/>
        <w:jc w:val="both"/>
        <w:rPr>
          <w:rFonts w:ascii="Arial" w:hAnsi="Arial" w:cs="Arial"/>
          <w:sz w:val="24"/>
          <w:szCs w:val="24"/>
        </w:rPr>
      </w:pPr>
      <w:r w:rsidRPr="004F4F10">
        <w:rPr>
          <w:rFonts w:ascii="Arial" w:hAnsi="Arial" w:cs="Arial"/>
          <w:b/>
          <w:bCs/>
          <w:sz w:val="24"/>
          <w:szCs w:val="24"/>
        </w:rPr>
        <w:t>Major Demand Drivers of Vinyl Ester Resin During Forecast Period</w:t>
      </w:r>
    </w:p>
    <w:p w14:paraId="7E014809" w14:textId="77777777" w:rsidR="00195C31" w:rsidRPr="004F4F10" w:rsidRDefault="00195C31" w:rsidP="00F14E20">
      <w:pPr>
        <w:pStyle w:val="ListParagraph"/>
        <w:numPr>
          <w:ilvl w:val="0"/>
          <w:numId w:val="11"/>
        </w:numPr>
        <w:spacing w:line="360" w:lineRule="auto"/>
        <w:jc w:val="both"/>
        <w:rPr>
          <w:sz w:val="24"/>
          <w:szCs w:val="24"/>
        </w:rPr>
      </w:pPr>
      <w:r w:rsidRPr="004F4F10">
        <w:rPr>
          <w:b/>
          <w:bCs/>
          <w:sz w:val="24"/>
          <w:szCs w:val="24"/>
        </w:rPr>
        <w:t>Increasing Desalination Construction Projects</w:t>
      </w:r>
    </w:p>
    <w:p w14:paraId="123582A3" w14:textId="77777777" w:rsidR="00195C31" w:rsidRDefault="00195C31" w:rsidP="00195C31">
      <w:pPr>
        <w:spacing w:line="360" w:lineRule="auto"/>
        <w:jc w:val="both"/>
        <w:rPr>
          <w:rFonts w:ascii="Arial" w:hAnsi="Arial" w:cs="Arial"/>
          <w:sz w:val="24"/>
          <w:szCs w:val="24"/>
          <w:lang w:val="en-US"/>
        </w:rPr>
      </w:pPr>
      <w:r w:rsidRPr="004C7FEF">
        <w:rPr>
          <w:rFonts w:ascii="Arial" w:hAnsi="Arial" w:cs="Arial"/>
          <w:sz w:val="24"/>
          <w:szCs w:val="24"/>
          <w:lang w:val="en-US"/>
        </w:rPr>
        <w:t xml:space="preserve">GCC nations have limited water resources due to which these countries rely heavily on desalination plants. Due to growing population, GCC nation plans to construct more desalination projects such as Shuaibah IWPP, </w:t>
      </w:r>
      <w:r w:rsidRPr="004C7FEF">
        <w:rPr>
          <w:rFonts w:ascii="Arial" w:hAnsi="Arial" w:cs="Arial"/>
          <w:sz w:val="24"/>
          <w:szCs w:val="24"/>
          <w:lang w:val="pt-BR"/>
        </w:rPr>
        <w:t>Ras Abu Fontas A3 project, etc</w:t>
      </w:r>
      <w:r w:rsidRPr="004C7FEF">
        <w:rPr>
          <w:rFonts w:ascii="Arial" w:hAnsi="Arial" w:cs="Arial"/>
          <w:sz w:val="24"/>
          <w:szCs w:val="24"/>
          <w:lang w:val="en-US"/>
        </w:rPr>
        <w:t>. Countries such as Saudi Arabia plan to invest USD24.30 billion in desalination projects by 2026. These desalination plants are projected to drive need for FRP pipe</w:t>
      </w:r>
      <w:r>
        <w:rPr>
          <w:rFonts w:ascii="Arial" w:hAnsi="Arial" w:cs="Arial"/>
          <w:sz w:val="24"/>
          <w:szCs w:val="24"/>
          <w:lang w:val="en-US"/>
        </w:rPr>
        <w:t>s</w:t>
      </w:r>
      <w:r w:rsidRPr="004C7FEF">
        <w:rPr>
          <w:rFonts w:ascii="Arial" w:hAnsi="Arial" w:cs="Arial"/>
          <w:sz w:val="24"/>
          <w:szCs w:val="24"/>
          <w:lang w:val="en-US"/>
        </w:rPr>
        <w:t xml:space="preserve"> and tank</w:t>
      </w:r>
      <w:r>
        <w:rPr>
          <w:rFonts w:ascii="Arial" w:hAnsi="Arial" w:cs="Arial"/>
          <w:sz w:val="24"/>
          <w:szCs w:val="24"/>
          <w:lang w:val="en-US"/>
        </w:rPr>
        <w:t>s.</w:t>
      </w:r>
    </w:p>
    <w:p w14:paraId="29E15EBD" w14:textId="77777777" w:rsidR="00195C31" w:rsidRPr="004F4F10" w:rsidRDefault="00195C31" w:rsidP="00F14E20">
      <w:pPr>
        <w:pStyle w:val="ListParagraph"/>
        <w:numPr>
          <w:ilvl w:val="0"/>
          <w:numId w:val="11"/>
        </w:numPr>
        <w:jc w:val="both"/>
        <w:rPr>
          <w:sz w:val="24"/>
          <w:szCs w:val="24"/>
        </w:rPr>
      </w:pPr>
      <w:r w:rsidRPr="004F4F10">
        <w:rPr>
          <w:b/>
          <w:bCs/>
          <w:sz w:val="24"/>
          <w:szCs w:val="24"/>
        </w:rPr>
        <w:t>Smart Cities Development</w:t>
      </w:r>
    </w:p>
    <w:p w14:paraId="45FC42FD" w14:textId="77777777" w:rsidR="00195C31" w:rsidRPr="004C7FEF" w:rsidRDefault="00195C31" w:rsidP="00195C31">
      <w:pPr>
        <w:spacing w:line="360" w:lineRule="auto"/>
        <w:jc w:val="both"/>
        <w:rPr>
          <w:rFonts w:ascii="Arial" w:hAnsi="Arial" w:cs="Arial"/>
          <w:sz w:val="24"/>
          <w:szCs w:val="24"/>
          <w:lang w:val="en-US"/>
        </w:rPr>
      </w:pPr>
      <w:r w:rsidRPr="004C7FEF">
        <w:rPr>
          <w:rFonts w:ascii="Arial" w:hAnsi="Arial" w:cs="Arial"/>
          <w:sz w:val="24"/>
          <w:szCs w:val="24"/>
          <w:lang w:val="en-US"/>
        </w:rPr>
        <w:t xml:space="preserve">A smart city adopts high-end technological infrastructure incorporating comprehensive IT infrastructure, a network of sensors, cameras, wireless devices, and data centers for the effective delivery of essential services such as electricity, water supply, sanitation, etc. The vinyl ester resin manufacturers will benefit from smart city projects. In April 2017, Saudi Arabia announced an investment of USD70 billion for the development of four new “Economic Cities” on the concept of smart cities by 2030, with an aim to diversify its economy from hydrocarbon sector to other commercial sectors. </w:t>
      </w:r>
    </w:p>
    <w:p w14:paraId="79A2C4F0" w14:textId="77777777" w:rsidR="00195C31" w:rsidRPr="004F4F10" w:rsidRDefault="00195C31" w:rsidP="00F14E20">
      <w:pPr>
        <w:pStyle w:val="ListParagraph"/>
        <w:numPr>
          <w:ilvl w:val="0"/>
          <w:numId w:val="11"/>
        </w:numPr>
        <w:jc w:val="both"/>
        <w:rPr>
          <w:sz w:val="24"/>
          <w:szCs w:val="24"/>
        </w:rPr>
      </w:pPr>
      <w:r w:rsidRPr="004F4F10">
        <w:rPr>
          <w:b/>
          <w:bCs/>
          <w:sz w:val="24"/>
          <w:szCs w:val="24"/>
        </w:rPr>
        <w:t>Growth in Infrastructure Projects</w:t>
      </w:r>
    </w:p>
    <w:p w14:paraId="746A3401" w14:textId="77777777" w:rsidR="00195C31" w:rsidRDefault="00195C31" w:rsidP="00195C31">
      <w:pPr>
        <w:spacing w:line="360" w:lineRule="auto"/>
        <w:jc w:val="both"/>
        <w:rPr>
          <w:rFonts w:ascii="Arial" w:hAnsi="Arial" w:cs="Arial"/>
          <w:sz w:val="24"/>
          <w:szCs w:val="24"/>
          <w:lang w:val="en-US"/>
        </w:rPr>
      </w:pPr>
      <w:r w:rsidRPr="004F4F10">
        <w:rPr>
          <w:rFonts w:ascii="Arial" w:hAnsi="Arial" w:cs="Arial"/>
          <w:sz w:val="24"/>
          <w:szCs w:val="24"/>
          <w:lang w:val="en-US"/>
        </w:rPr>
        <w:t xml:space="preserve">GCC nations are boosting their infrastructure by investing heavily on development of railway, roadways, and seaports. Various metro projects have been initiated across different cities in GCC countries such as Jeddah Metro, Kuwait Metro, Doha Metro, Dubai Metro, etc. Development of railway network is projected to lead to the deployment of overhead railway lines and thus drive demand for </w:t>
      </w:r>
      <w:r>
        <w:rPr>
          <w:rFonts w:ascii="Arial" w:hAnsi="Arial" w:cs="Arial"/>
          <w:sz w:val="24"/>
          <w:szCs w:val="24"/>
          <w:lang w:val="en-US"/>
        </w:rPr>
        <w:t xml:space="preserve">unsaturated polyester resin including vinyl ester resin </w:t>
      </w:r>
      <w:r w:rsidRPr="004F4F10">
        <w:rPr>
          <w:rFonts w:ascii="Arial" w:hAnsi="Arial" w:cs="Arial"/>
          <w:sz w:val="24"/>
          <w:szCs w:val="24"/>
          <w:lang w:val="en-US"/>
        </w:rPr>
        <w:t>in the GCC region.</w:t>
      </w:r>
    </w:p>
    <w:p w14:paraId="7B6171CD" w14:textId="77777777" w:rsidR="00195C31" w:rsidRDefault="00195C31" w:rsidP="004C7FEF">
      <w:pPr>
        <w:jc w:val="both"/>
        <w:rPr>
          <w:rFonts w:ascii="Arial" w:hAnsi="Arial" w:cs="Arial"/>
          <w:b/>
          <w:bCs/>
          <w:sz w:val="24"/>
          <w:szCs w:val="24"/>
        </w:rPr>
      </w:pPr>
    </w:p>
    <w:p w14:paraId="7865230D" w14:textId="5D3CAA63" w:rsidR="004C7FEF" w:rsidRDefault="004F4F10" w:rsidP="004C7FEF">
      <w:pPr>
        <w:jc w:val="both"/>
        <w:rPr>
          <w:rFonts w:ascii="Arial" w:hAnsi="Arial" w:cs="Arial"/>
          <w:b/>
          <w:bCs/>
          <w:sz w:val="24"/>
          <w:szCs w:val="24"/>
        </w:rPr>
      </w:pPr>
      <w:r w:rsidRPr="004F4F10">
        <w:rPr>
          <w:rFonts w:ascii="Arial" w:hAnsi="Arial" w:cs="Arial"/>
          <w:b/>
          <w:bCs/>
          <w:sz w:val="24"/>
          <w:szCs w:val="24"/>
        </w:rPr>
        <w:t>Major Infrastructure and Industrial Projects in GCC Region under Planning or Execution, By Value, By 2020 (USD Million)</w:t>
      </w:r>
    </w:p>
    <w:tbl>
      <w:tblPr>
        <w:tblW w:w="10265" w:type="dxa"/>
        <w:tblLook w:val="0420" w:firstRow="1" w:lastRow="0" w:firstColumn="0" w:lastColumn="0" w:noHBand="0" w:noVBand="1"/>
      </w:tblPr>
      <w:tblGrid>
        <w:gridCol w:w="2099"/>
        <w:gridCol w:w="1361"/>
        <w:gridCol w:w="1361"/>
        <w:gridCol w:w="1361"/>
        <w:gridCol w:w="1361"/>
        <w:gridCol w:w="1361"/>
        <w:gridCol w:w="1361"/>
      </w:tblGrid>
      <w:tr w:rsidR="004F4F10" w:rsidRPr="004F4F10" w14:paraId="7509F161" w14:textId="77777777" w:rsidTr="004F4F10">
        <w:trPr>
          <w:trHeight w:val="491"/>
        </w:trPr>
        <w:tc>
          <w:tcPr>
            <w:tcW w:w="2099" w:type="dxa"/>
            <w:tcBorders>
              <w:top w:val="single" w:sz="4" w:space="0" w:color="auto"/>
              <w:left w:val="single" w:sz="4" w:space="0" w:color="auto"/>
              <w:bottom w:val="single" w:sz="4" w:space="0" w:color="auto"/>
              <w:right w:val="single" w:sz="4" w:space="0" w:color="auto"/>
            </w:tcBorders>
            <w:shd w:val="clear" w:color="000000" w:fill="203764"/>
            <w:noWrap/>
            <w:vAlign w:val="bottom"/>
            <w:hideMark/>
          </w:tcPr>
          <w:p w14:paraId="6A50AE52" w14:textId="77777777" w:rsidR="004F4F10" w:rsidRPr="004F4F10" w:rsidRDefault="004F4F10" w:rsidP="004F4F10">
            <w:pPr>
              <w:spacing w:after="0" w:line="240" w:lineRule="auto"/>
              <w:rPr>
                <w:rFonts w:ascii="Arial" w:eastAsia="Times New Roman" w:hAnsi="Arial" w:cs="Arial"/>
                <w:color w:val="FFFFFF"/>
                <w:sz w:val="20"/>
                <w:szCs w:val="20"/>
                <w:lang w:val="en-US"/>
              </w:rPr>
            </w:pPr>
            <w:r w:rsidRPr="004F4F10">
              <w:rPr>
                <w:rFonts w:ascii="Arial" w:eastAsia="Times New Roman" w:hAnsi="Arial" w:cs="Arial"/>
                <w:color w:val="FFFFFF"/>
                <w:sz w:val="20"/>
                <w:szCs w:val="20"/>
                <w:lang w:val="en-US"/>
              </w:rPr>
              <w:t>Activity</w:t>
            </w:r>
          </w:p>
        </w:tc>
        <w:tc>
          <w:tcPr>
            <w:tcW w:w="1361" w:type="dxa"/>
            <w:tcBorders>
              <w:top w:val="single" w:sz="4" w:space="0" w:color="auto"/>
              <w:left w:val="nil"/>
              <w:bottom w:val="single" w:sz="4" w:space="0" w:color="auto"/>
              <w:right w:val="single" w:sz="4" w:space="0" w:color="auto"/>
            </w:tcBorders>
            <w:shd w:val="clear" w:color="000000" w:fill="203764"/>
            <w:noWrap/>
            <w:vAlign w:val="bottom"/>
            <w:hideMark/>
          </w:tcPr>
          <w:p w14:paraId="343C6B76" w14:textId="77777777" w:rsidR="004F4F10" w:rsidRPr="004F4F10" w:rsidRDefault="004F4F10" w:rsidP="004F4F10">
            <w:pPr>
              <w:spacing w:after="0" w:line="240" w:lineRule="auto"/>
              <w:rPr>
                <w:rFonts w:ascii="Arial" w:eastAsia="Times New Roman" w:hAnsi="Arial" w:cs="Arial"/>
                <w:color w:val="FFFFFF"/>
                <w:sz w:val="20"/>
                <w:szCs w:val="20"/>
                <w:lang w:val="en-US"/>
              </w:rPr>
            </w:pPr>
            <w:r w:rsidRPr="004F4F10">
              <w:rPr>
                <w:rFonts w:ascii="Arial" w:eastAsia="Times New Roman" w:hAnsi="Arial" w:cs="Arial"/>
                <w:color w:val="FFFFFF"/>
                <w:sz w:val="20"/>
                <w:szCs w:val="20"/>
                <w:lang w:val="en-US"/>
              </w:rPr>
              <w:t>Saudi Arabia</w:t>
            </w:r>
          </w:p>
        </w:tc>
        <w:tc>
          <w:tcPr>
            <w:tcW w:w="1361" w:type="dxa"/>
            <w:tcBorders>
              <w:top w:val="single" w:sz="4" w:space="0" w:color="auto"/>
              <w:left w:val="nil"/>
              <w:bottom w:val="single" w:sz="4" w:space="0" w:color="auto"/>
              <w:right w:val="single" w:sz="4" w:space="0" w:color="auto"/>
            </w:tcBorders>
            <w:shd w:val="clear" w:color="000000" w:fill="203764"/>
            <w:noWrap/>
            <w:vAlign w:val="bottom"/>
            <w:hideMark/>
          </w:tcPr>
          <w:p w14:paraId="0CF36862" w14:textId="77777777" w:rsidR="004F4F10" w:rsidRPr="004F4F10" w:rsidRDefault="004F4F10" w:rsidP="004F4F10">
            <w:pPr>
              <w:spacing w:after="0" w:line="240" w:lineRule="auto"/>
              <w:rPr>
                <w:rFonts w:ascii="Arial" w:eastAsia="Times New Roman" w:hAnsi="Arial" w:cs="Arial"/>
                <w:color w:val="FFFFFF"/>
                <w:sz w:val="20"/>
                <w:szCs w:val="20"/>
                <w:lang w:val="en-US"/>
              </w:rPr>
            </w:pPr>
            <w:r w:rsidRPr="004F4F10">
              <w:rPr>
                <w:rFonts w:ascii="Arial" w:eastAsia="Times New Roman" w:hAnsi="Arial" w:cs="Arial"/>
                <w:color w:val="FFFFFF"/>
                <w:sz w:val="20"/>
                <w:szCs w:val="20"/>
                <w:lang w:val="en-US"/>
              </w:rPr>
              <w:t>UAE</w:t>
            </w:r>
          </w:p>
        </w:tc>
        <w:tc>
          <w:tcPr>
            <w:tcW w:w="1361" w:type="dxa"/>
            <w:tcBorders>
              <w:top w:val="single" w:sz="4" w:space="0" w:color="auto"/>
              <w:left w:val="nil"/>
              <w:bottom w:val="single" w:sz="4" w:space="0" w:color="auto"/>
              <w:right w:val="single" w:sz="4" w:space="0" w:color="auto"/>
            </w:tcBorders>
            <w:shd w:val="clear" w:color="000000" w:fill="203764"/>
            <w:noWrap/>
            <w:vAlign w:val="bottom"/>
            <w:hideMark/>
          </w:tcPr>
          <w:p w14:paraId="70F83B42" w14:textId="77777777" w:rsidR="004F4F10" w:rsidRPr="004F4F10" w:rsidRDefault="004F4F10" w:rsidP="004F4F10">
            <w:pPr>
              <w:spacing w:after="0" w:line="240" w:lineRule="auto"/>
              <w:rPr>
                <w:rFonts w:ascii="Arial" w:eastAsia="Times New Roman" w:hAnsi="Arial" w:cs="Arial"/>
                <w:color w:val="FFFFFF"/>
                <w:sz w:val="20"/>
                <w:szCs w:val="20"/>
                <w:lang w:val="en-US"/>
              </w:rPr>
            </w:pPr>
            <w:r w:rsidRPr="004F4F10">
              <w:rPr>
                <w:rFonts w:ascii="Arial" w:eastAsia="Times New Roman" w:hAnsi="Arial" w:cs="Arial"/>
                <w:color w:val="FFFFFF"/>
                <w:sz w:val="20"/>
                <w:szCs w:val="20"/>
                <w:lang w:val="en-US"/>
              </w:rPr>
              <w:t>Kuwait</w:t>
            </w:r>
          </w:p>
        </w:tc>
        <w:tc>
          <w:tcPr>
            <w:tcW w:w="1361" w:type="dxa"/>
            <w:tcBorders>
              <w:top w:val="single" w:sz="4" w:space="0" w:color="auto"/>
              <w:left w:val="nil"/>
              <w:bottom w:val="single" w:sz="4" w:space="0" w:color="auto"/>
              <w:right w:val="single" w:sz="4" w:space="0" w:color="auto"/>
            </w:tcBorders>
            <w:shd w:val="clear" w:color="000000" w:fill="203764"/>
            <w:noWrap/>
            <w:vAlign w:val="bottom"/>
            <w:hideMark/>
          </w:tcPr>
          <w:p w14:paraId="7E065400" w14:textId="77777777" w:rsidR="004F4F10" w:rsidRPr="004F4F10" w:rsidRDefault="004F4F10" w:rsidP="004F4F10">
            <w:pPr>
              <w:spacing w:after="0" w:line="240" w:lineRule="auto"/>
              <w:rPr>
                <w:rFonts w:ascii="Arial" w:eastAsia="Times New Roman" w:hAnsi="Arial" w:cs="Arial"/>
                <w:color w:val="FFFFFF"/>
                <w:sz w:val="20"/>
                <w:szCs w:val="20"/>
                <w:lang w:val="en-US"/>
              </w:rPr>
            </w:pPr>
            <w:r w:rsidRPr="004F4F10">
              <w:rPr>
                <w:rFonts w:ascii="Arial" w:eastAsia="Times New Roman" w:hAnsi="Arial" w:cs="Arial"/>
                <w:color w:val="FFFFFF"/>
                <w:sz w:val="20"/>
                <w:szCs w:val="20"/>
                <w:lang w:val="en-US"/>
              </w:rPr>
              <w:t>Qatar</w:t>
            </w:r>
          </w:p>
        </w:tc>
        <w:tc>
          <w:tcPr>
            <w:tcW w:w="1361" w:type="dxa"/>
            <w:tcBorders>
              <w:top w:val="single" w:sz="4" w:space="0" w:color="auto"/>
              <w:left w:val="nil"/>
              <w:bottom w:val="single" w:sz="4" w:space="0" w:color="auto"/>
              <w:right w:val="single" w:sz="4" w:space="0" w:color="auto"/>
            </w:tcBorders>
            <w:shd w:val="clear" w:color="000000" w:fill="203764"/>
            <w:noWrap/>
            <w:vAlign w:val="bottom"/>
            <w:hideMark/>
          </w:tcPr>
          <w:p w14:paraId="53D17C1C" w14:textId="77777777" w:rsidR="004F4F10" w:rsidRPr="004F4F10" w:rsidRDefault="004F4F10" w:rsidP="004F4F10">
            <w:pPr>
              <w:spacing w:after="0" w:line="240" w:lineRule="auto"/>
              <w:rPr>
                <w:rFonts w:ascii="Arial" w:eastAsia="Times New Roman" w:hAnsi="Arial" w:cs="Arial"/>
                <w:color w:val="FFFFFF"/>
                <w:sz w:val="20"/>
                <w:szCs w:val="20"/>
                <w:lang w:val="en-US"/>
              </w:rPr>
            </w:pPr>
            <w:r w:rsidRPr="004F4F10">
              <w:rPr>
                <w:rFonts w:ascii="Arial" w:eastAsia="Times New Roman" w:hAnsi="Arial" w:cs="Arial"/>
                <w:color w:val="FFFFFF"/>
                <w:sz w:val="20"/>
                <w:szCs w:val="20"/>
                <w:lang w:val="en-US"/>
              </w:rPr>
              <w:t>Oman</w:t>
            </w:r>
          </w:p>
        </w:tc>
        <w:tc>
          <w:tcPr>
            <w:tcW w:w="1361" w:type="dxa"/>
            <w:tcBorders>
              <w:top w:val="single" w:sz="4" w:space="0" w:color="auto"/>
              <w:left w:val="nil"/>
              <w:bottom w:val="single" w:sz="4" w:space="0" w:color="auto"/>
              <w:right w:val="single" w:sz="4" w:space="0" w:color="auto"/>
            </w:tcBorders>
            <w:shd w:val="clear" w:color="000000" w:fill="203764"/>
            <w:noWrap/>
            <w:vAlign w:val="bottom"/>
            <w:hideMark/>
          </w:tcPr>
          <w:p w14:paraId="26931E9B" w14:textId="77777777" w:rsidR="004F4F10" w:rsidRPr="004F4F10" w:rsidRDefault="004F4F10" w:rsidP="004F4F10">
            <w:pPr>
              <w:spacing w:after="0" w:line="240" w:lineRule="auto"/>
              <w:rPr>
                <w:rFonts w:ascii="Arial" w:eastAsia="Times New Roman" w:hAnsi="Arial" w:cs="Arial"/>
                <w:color w:val="FFFFFF"/>
                <w:sz w:val="20"/>
                <w:szCs w:val="20"/>
                <w:lang w:val="en-US"/>
              </w:rPr>
            </w:pPr>
            <w:r w:rsidRPr="004F4F10">
              <w:rPr>
                <w:rFonts w:ascii="Arial" w:eastAsia="Times New Roman" w:hAnsi="Arial" w:cs="Arial"/>
                <w:color w:val="FFFFFF"/>
                <w:sz w:val="20"/>
                <w:szCs w:val="20"/>
                <w:lang w:val="en-US"/>
              </w:rPr>
              <w:t>Bahrain</w:t>
            </w:r>
          </w:p>
        </w:tc>
      </w:tr>
      <w:tr w:rsidR="004F4F10" w:rsidRPr="004F4F10" w14:paraId="3AC3B3EA" w14:textId="77777777" w:rsidTr="004F4F10">
        <w:trPr>
          <w:trHeight w:val="491"/>
        </w:trPr>
        <w:tc>
          <w:tcPr>
            <w:tcW w:w="2099" w:type="dxa"/>
            <w:tcBorders>
              <w:top w:val="nil"/>
              <w:left w:val="single" w:sz="4" w:space="0" w:color="auto"/>
              <w:bottom w:val="single" w:sz="4" w:space="0" w:color="auto"/>
              <w:right w:val="single" w:sz="4" w:space="0" w:color="auto"/>
            </w:tcBorders>
            <w:shd w:val="clear" w:color="000000" w:fill="8EA9DB"/>
            <w:noWrap/>
            <w:vAlign w:val="bottom"/>
            <w:hideMark/>
          </w:tcPr>
          <w:p w14:paraId="197E049C" w14:textId="77777777" w:rsidR="004F4F10" w:rsidRPr="004F4F10" w:rsidRDefault="004F4F10" w:rsidP="004F4F10">
            <w:pPr>
              <w:spacing w:after="0" w:line="240" w:lineRule="auto"/>
              <w:rPr>
                <w:rFonts w:ascii="Arial" w:eastAsia="Times New Roman" w:hAnsi="Arial" w:cs="Arial"/>
                <w:color w:val="000000"/>
                <w:sz w:val="20"/>
                <w:szCs w:val="20"/>
                <w:lang w:val="en-US"/>
              </w:rPr>
            </w:pPr>
            <w:r w:rsidRPr="004F4F10">
              <w:rPr>
                <w:rFonts w:ascii="Arial" w:eastAsia="Times New Roman" w:hAnsi="Arial" w:cs="Arial"/>
                <w:color w:val="000000"/>
                <w:sz w:val="20"/>
                <w:szCs w:val="20"/>
                <w:lang w:val="en-US"/>
              </w:rPr>
              <w:t>Chemical</w:t>
            </w:r>
          </w:p>
        </w:tc>
        <w:tc>
          <w:tcPr>
            <w:tcW w:w="1361" w:type="dxa"/>
            <w:tcBorders>
              <w:top w:val="nil"/>
              <w:left w:val="nil"/>
              <w:bottom w:val="single" w:sz="4" w:space="0" w:color="auto"/>
              <w:right w:val="single" w:sz="4" w:space="0" w:color="auto"/>
            </w:tcBorders>
            <w:shd w:val="clear" w:color="000000" w:fill="B4C6E7"/>
            <w:noWrap/>
            <w:vAlign w:val="bottom"/>
            <w:hideMark/>
          </w:tcPr>
          <w:p w14:paraId="12839D95" w14:textId="77777777" w:rsidR="004F4F10" w:rsidRPr="004F4F10" w:rsidRDefault="004F4F10" w:rsidP="004F4F10">
            <w:pPr>
              <w:spacing w:after="0" w:line="240" w:lineRule="auto"/>
              <w:rPr>
                <w:rFonts w:ascii="Arial" w:eastAsia="Times New Roman" w:hAnsi="Arial" w:cs="Arial"/>
                <w:color w:val="000000"/>
                <w:sz w:val="20"/>
                <w:szCs w:val="20"/>
                <w:lang w:val="en-US"/>
              </w:rPr>
            </w:pPr>
            <w:r w:rsidRPr="004F4F10">
              <w:rPr>
                <w:rFonts w:ascii="Arial" w:eastAsia="Times New Roman" w:hAnsi="Arial" w:cs="Arial"/>
                <w:color w:val="000000"/>
                <w:sz w:val="20"/>
                <w:szCs w:val="20"/>
                <w:lang w:val="en-US"/>
              </w:rPr>
              <w:t>64,916</w:t>
            </w:r>
          </w:p>
        </w:tc>
        <w:tc>
          <w:tcPr>
            <w:tcW w:w="1361" w:type="dxa"/>
            <w:tcBorders>
              <w:top w:val="nil"/>
              <w:left w:val="nil"/>
              <w:bottom w:val="single" w:sz="4" w:space="0" w:color="auto"/>
              <w:right w:val="single" w:sz="4" w:space="0" w:color="auto"/>
            </w:tcBorders>
            <w:shd w:val="clear" w:color="000000" w:fill="B4C6E7"/>
            <w:noWrap/>
            <w:vAlign w:val="bottom"/>
            <w:hideMark/>
          </w:tcPr>
          <w:p w14:paraId="5E41067D" w14:textId="77777777" w:rsidR="004F4F10" w:rsidRPr="004F4F10" w:rsidRDefault="004F4F10" w:rsidP="004F4F10">
            <w:pPr>
              <w:spacing w:after="0" w:line="240" w:lineRule="auto"/>
              <w:rPr>
                <w:rFonts w:ascii="Arial" w:eastAsia="Times New Roman" w:hAnsi="Arial" w:cs="Arial"/>
                <w:color w:val="000000"/>
                <w:sz w:val="20"/>
                <w:szCs w:val="20"/>
                <w:lang w:val="en-US"/>
              </w:rPr>
            </w:pPr>
            <w:r w:rsidRPr="004F4F10">
              <w:rPr>
                <w:rFonts w:ascii="Arial" w:eastAsia="Times New Roman" w:hAnsi="Arial" w:cs="Arial"/>
                <w:color w:val="000000"/>
                <w:sz w:val="20"/>
                <w:szCs w:val="20"/>
                <w:lang w:val="en-US"/>
              </w:rPr>
              <w:t>24,809</w:t>
            </w:r>
          </w:p>
        </w:tc>
        <w:tc>
          <w:tcPr>
            <w:tcW w:w="1361" w:type="dxa"/>
            <w:tcBorders>
              <w:top w:val="nil"/>
              <w:left w:val="nil"/>
              <w:bottom w:val="single" w:sz="4" w:space="0" w:color="auto"/>
              <w:right w:val="single" w:sz="4" w:space="0" w:color="auto"/>
            </w:tcBorders>
            <w:shd w:val="clear" w:color="000000" w:fill="B4C6E7"/>
            <w:noWrap/>
            <w:vAlign w:val="bottom"/>
            <w:hideMark/>
          </w:tcPr>
          <w:p w14:paraId="7FA2CD70" w14:textId="77777777" w:rsidR="004F4F10" w:rsidRPr="004F4F10" w:rsidRDefault="004F4F10" w:rsidP="004F4F10">
            <w:pPr>
              <w:spacing w:after="0" w:line="240" w:lineRule="auto"/>
              <w:rPr>
                <w:rFonts w:ascii="Arial" w:eastAsia="Times New Roman" w:hAnsi="Arial" w:cs="Arial"/>
                <w:color w:val="000000"/>
                <w:sz w:val="20"/>
                <w:szCs w:val="20"/>
                <w:lang w:val="en-US"/>
              </w:rPr>
            </w:pPr>
            <w:r w:rsidRPr="004F4F10">
              <w:rPr>
                <w:rFonts w:ascii="Arial" w:eastAsia="Times New Roman" w:hAnsi="Arial" w:cs="Arial"/>
                <w:color w:val="000000"/>
                <w:sz w:val="20"/>
                <w:szCs w:val="20"/>
                <w:lang w:val="en-US"/>
              </w:rPr>
              <w:t>565</w:t>
            </w:r>
          </w:p>
        </w:tc>
        <w:tc>
          <w:tcPr>
            <w:tcW w:w="1361" w:type="dxa"/>
            <w:tcBorders>
              <w:top w:val="nil"/>
              <w:left w:val="nil"/>
              <w:bottom w:val="single" w:sz="4" w:space="0" w:color="auto"/>
              <w:right w:val="single" w:sz="4" w:space="0" w:color="auto"/>
            </w:tcBorders>
            <w:shd w:val="clear" w:color="000000" w:fill="B4C6E7"/>
            <w:noWrap/>
            <w:vAlign w:val="bottom"/>
            <w:hideMark/>
          </w:tcPr>
          <w:p w14:paraId="23B02E56" w14:textId="77777777" w:rsidR="004F4F10" w:rsidRPr="004F4F10" w:rsidRDefault="004F4F10" w:rsidP="004F4F10">
            <w:pPr>
              <w:spacing w:after="0" w:line="240" w:lineRule="auto"/>
              <w:rPr>
                <w:rFonts w:ascii="Arial" w:eastAsia="Times New Roman" w:hAnsi="Arial" w:cs="Arial"/>
                <w:color w:val="000000"/>
                <w:sz w:val="20"/>
                <w:szCs w:val="20"/>
                <w:lang w:val="en-US"/>
              </w:rPr>
            </w:pPr>
            <w:r w:rsidRPr="004F4F10">
              <w:rPr>
                <w:rFonts w:ascii="Arial" w:eastAsia="Times New Roman" w:hAnsi="Arial" w:cs="Arial"/>
                <w:color w:val="000000"/>
                <w:sz w:val="20"/>
                <w:szCs w:val="20"/>
                <w:lang w:val="en-US"/>
              </w:rPr>
              <w:t>1,484</w:t>
            </w:r>
          </w:p>
        </w:tc>
        <w:tc>
          <w:tcPr>
            <w:tcW w:w="1361" w:type="dxa"/>
            <w:tcBorders>
              <w:top w:val="nil"/>
              <w:left w:val="nil"/>
              <w:bottom w:val="single" w:sz="4" w:space="0" w:color="auto"/>
              <w:right w:val="single" w:sz="4" w:space="0" w:color="auto"/>
            </w:tcBorders>
            <w:shd w:val="clear" w:color="000000" w:fill="B4C6E7"/>
            <w:noWrap/>
            <w:vAlign w:val="bottom"/>
            <w:hideMark/>
          </w:tcPr>
          <w:p w14:paraId="38EE5B68" w14:textId="77777777" w:rsidR="004F4F10" w:rsidRPr="004F4F10" w:rsidRDefault="004F4F10" w:rsidP="004F4F10">
            <w:pPr>
              <w:spacing w:after="0" w:line="240" w:lineRule="auto"/>
              <w:rPr>
                <w:rFonts w:ascii="Arial" w:eastAsia="Times New Roman" w:hAnsi="Arial" w:cs="Arial"/>
                <w:color w:val="000000"/>
                <w:sz w:val="20"/>
                <w:szCs w:val="20"/>
                <w:lang w:val="en-US"/>
              </w:rPr>
            </w:pPr>
            <w:r w:rsidRPr="004F4F10">
              <w:rPr>
                <w:rFonts w:ascii="Arial" w:eastAsia="Times New Roman" w:hAnsi="Arial" w:cs="Arial"/>
                <w:color w:val="000000"/>
                <w:sz w:val="20"/>
                <w:szCs w:val="20"/>
                <w:lang w:val="en-US"/>
              </w:rPr>
              <w:t>15,450</w:t>
            </w:r>
          </w:p>
        </w:tc>
        <w:tc>
          <w:tcPr>
            <w:tcW w:w="1361" w:type="dxa"/>
            <w:tcBorders>
              <w:top w:val="nil"/>
              <w:left w:val="nil"/>
              <w:bottom w:val="single" w:sz="4" w:space="0" w:color="auto"/>
              <w:right w:val="single" w:sz="4" w:space="0" w:color="auto"/>
            </w:tcBorders>
            <w:shd w:val="clear" w:color="000000" w:fill="B4C6E7"/>
            <w:noWrap/>
            <w:vAlign w:val="bottom"/>
            <w:hideMark/>
          </w:tcPr>
          <w:p w14:paraId="2B35672B" w14:textId="77777777" w:rsidR="004F4F10" w:rsidRPr="004F4F10" w:rsidRDefault="004F4F10" w:rsidP="004F4F10">
            <w:pPr>
              <w:spacing w:after="0" w:line="240" w:lineRule="auto"/>
              <w:rPr>
                <w:rFonts w:ascii="Arial" w:eastAsia="Times New Roman" w:hAnsi="Arial" w:cs="Arial"/>
                <w:color w:val="000000"/>
                <w:sz w:val="20"/>
                <w:szCs w:val="20"/>
                <w:lang w:val="en-US"/>
              </w:rPr>
            </w:pPr>
            <w:r w:rsidRPr="004F4F10">
              <w:rPr>
                <w:rFonts w:ascii="Arial" w:eastAsia="Times New Roman" w:hAnsi="Arial" w:cs="Arial"/>
                <w:color w:val="000000"/>
                <w:sz w:val="20"/>
                <w:szCs w:val="20"/>
                <w:lang w:val="en-US"/>
              </w:rPr>
              <w:t>5,000</w:t>
            </w:r>
          </w:p>
        </w:tc>
      </w:tr>
      <w:tr w:rsidR="004F4F10" w:rsidRPr="004F4F10" w14:paraId="77E446F6" w14:textId="77777777" w:rsidTr="004F4F10">
        <w:trPr>
          <w:trHeight w:val="491"/>
        </w:trPr>
        <w:tc>
          <w:tcPr>
            <w:tcW w:w="2099" w:type="dxa"/>
            <w:tcBorders>
              <w:top w:val="nil"/>
              <w:left w:val="single" w:sz="4" w:space="0" w:color="auto"/>
              <w:bottom w:val="single" w:sz="4" w:space="0" w:color="auto"/>
              <w:right w:val="single" w:sz="4" w:space="0" w:color="auto"/>
            </w:tcBorders>
            <w:shd w:val="clear" w:color="000000" w:fill="8EA9DB"/>
            <w:noWrap/>
            <w:vAlign w:val="bottom"/>
            <w:hideMark/>
          </w:tcPr>
          <w:p w14:paraId="00D9E2F1" w14:textId="77777777" w:rsidR="004F4F10" w:rsidRPr="004F4F10" w:rsidRDefault="004F4F10" w:rsidP="004F4F10">
            <w:pPr>
              <w:spacing w:after="0" w:line="240" w:lineRule="auto"/>
              <w:rPr>
                <w:rFonts w:ascii="Arial" w:eastAsia="Times New Roman" w:hAnsi="Arial" w:cs="Arial"/>
                <w:color w:val="000000"/>
                <w:sz w:val="20"/>
                <w:szCs w:val="20"/>
                <w:lang w:val="en-US"/>
              </w:rPr>
            </w:pPr>
            <w:r w:rsidRPr="004F4F10">
              <w:rPr>
                <w:rFonts w:ascii="Arial" w:eastAsia="Times New Roman" w:hAnsi="Arial" w:cs="Arial"/>
                <w:color w:val="000000"/>
                <w:sz w:val="20"/>
                <w:szCs w:val="20"/>
                <w:lang w:val="en-US"/>
              </w:rPr>
              <w:t>Construction</w:t>
            </w:r>
          </w:p>
        </w:tc>
        <w:tc>
          <w:tcPr>
            <w:tcW w:w="1361" w:type="dxa"/>
            <w:tcBorders>
              <w:top w:val="nil"/>
              <w:left w:val="nil"/>
              <w:bottom w:val="single" w:sz="4" w:space="0" w:color="auto"/>
              <w:right w:val="single" w:sz="4" w:space="0" w:color="auto"/>
            </w:tcBorders>
            <w:shd w:val="clear" w:color="000000" w:fill="B4C6E7"/>
            <w:noWrap/>
            <w:vAlign w:val="bottom"/>
            <w:hideMark/>
          </w:tcPr>
          <w:p w14:paraId="41E3DD3D" w14:textId="77777777" w:rsidR="004F4F10" w:rsidRPr="004F4F10" w:rsidRDefault="004F4F10" w:rsidP="004F4F10">
            <w:pPr>
              <w:spacing w:after="0" w:line="240" w:lineRule="auto"/>
              <w:rPr>
                <w:rFonts w:ascii="Arial" w:eastAsia="Times New Roman" w:hAnsi="Arial" w:cs="Arial"/>
                <w:color w:val="000000"/>
                <w:sz w:val="20"/>
                <w:szCs w:val="20"/>
                <w:lang w:val="en-US"/>
              </w:rPr>
            </w:pPr>
            <w:r w:rsidRPr="004F4F10">
              <w:rPr>
                <w:rFonts w:ascii="Arial" w:eastAsia="Times New Roman" w:hAnsi="Arial" w:cs="Arial"/>
                <w:color w:val="000000"/>
                <w:sz w:val="20"/>
                <w:szCs w:val="20"/>
                <w:lang w:val="en-US"/>
              </w:rPr>
              <w:t>475,218</w:t>
            </w:r>
          </w:p>
        </w:tc>
        <w:tc>
          <w:tcPr>
            <w:tcW w:w="1361" w:type="dxa"/>
            <w:tcBorders>
              <w:top w:val="nil"/>
              <w:left w:val="nil"/>
              <w:bottom w:val="single" w:sz="4" w:space="0" w:color="auto"/>
              <w:right w:val="single" w:sz="4" w:space="0" w:color="auto"/>
            </w:tcBorders>
            <w:shd w:val="clear" w:color="000000" w:fill="B4C6E7"/>
            <w:noWrap/>
            <w:vAlign w:val="bottom"/>
            <w:hideMark/>
          </w:tcPr>
          <w:p w14:paraId="5DAB5503" w14:textId="77777777" w:rsidR="004F4F10" w:rsidRPr="004F4F10" w:rsidRDefault="004F4F10" w:rsidP="004F4F10">
            <w:pPr>
              <w:spacing w:after="0" w:line="240" w:lineRule="auto"/>
              <w:rPr>
                <w:rFonts w:ascii="Arial" w:eastAsia="Times New Roman" w:hAnsi="Arial" w:cs="Arial"/>
                <w:color w:val="000000"/>
                <w:sz w:val="20"/>
                <w:szCs w:val="20"/>
                <w:lang w:val="en-US"/>
              </w:rPr>
            </w:pPr>
            <w:r w:rsidRPr="004F4F10">
              <w:rPr>
                <w:rFonts w:ascii="Arial" w:eastAsia="Times New Roman" w:hAnsi="Arial" w:cs="Arial"/>
                <w:color w:val="000000"/>
                <w:sz w:val="20"/>
                <w:szCs w:val="20"/>
                <w:lang w:val="en-US"/>
              </w:rPr>
              <w:t>539,793</w:t>
            </w:r>
          </w:p>
        </w:tc>
        <w:tc>
          <w:tcPr>
            <w:tcW w:w="1361" w:type="dxa"/>
            <w:tcBorders>
              <w:top w:val="nil"/>
              <w:left w:val="nil"/>
              <w:bottom w:val="single" w:sz="4" w:space="0" w:color="auto"/>
              <w:right w:val="single" w:sz="4" w:space="0" w:color="auto"/>
            </w:tcBorders>
            <w:shd w:val="clear" w:color="000000" w:fill="B4C6E7"/>
            <w:noWrap/>
            <w:vAlign w:val="bottom"/>
            <w:hideMark/>
          </w:tcPr>
          <w:p w14:paraId="10E92FF5" w14:textId="77777777" w:rsidR="004F4F10" w:rsidRPr="004F4F10" w:rsidRDefault="004F4F10" w:rsidP="004F4F10">
            <w:pPr>
              <w:spacing w:after="0" w:line="240" w:lineRule="auto"/>
              <w:rPr>
                <w:rFonts w:ascii="Arial" w:eastAsia="Times New Roman" w:hAnsi="Arial" w:cs="Arial"/>
                <w:color w:val="000000"/>
                <w:sz w:val="20"/>
                <w:szCs w:val="20"/>
                <w:lang w:val="en-US"/>
              </w:rPr>
            </w:pPr>
            <w:r w:rsidRPr="004F4F10">
              <w:rPr>
                <w:rFonts w:ascii="Arial" w:eastAsia="Times New Roman" w:hAnsi="Arial" w:cs="Arial"/>
                <w:color w:val="000000"/>
                <w:sz w:val="20"/>
                <w:szCs w:val="20"/>
                <w:lang w:val="en-US"/>
              </w:rPr>
              <w:t>80,080</w:t>
            </w:r>
          </w:p>
        </w:tc>
        <w:tc>
          <w:tcPr>
            <w:tcW w:w="1361" w:type="dxa"/>
            <w:tcBorders>
              <w:top w:val="nil"/>
              <w:left w:val="nil"/>
              <w:bottom w:val="single" w:sz="4" w:space="0" w:color="auto"/>
              <w:right w:val="single" w:sz="4" w:space="0" w:color="auto"/>
            </w:tcBorders>
            <w:shd w:val="clear" w:color="000000" w:fill="B4C6E7"/>
            <w:noWrap/>
            <w:vAlign w:val="bottom"/>
            <w:hideMark/>
          </w:tcPr>
          <w:p w14:paraId="5CE171A4" w14:textId="77777777" w:rsidR="004F4F10" w:rsidRPr="004F4F10" w:rsidRDefault="004F4F10" w:rsidP="004F4F10">
            <w:pPr>
              <w:spacing w:after="0" w:line="240" w:lineRule="auto"/>
              <w:rPr>
                <w:rFonts w:ascii="Arial" w:eastAsia="Times New Roman" w:hAnsi="Arial" w:cs="Arial"/>
                <w:color w:val="000000"/>
                <w:sz w:val="20"/>
                <w:szCs w:val="20"/>
                <w:lang w:val="en-US"/>
              </w:rPr>
            </w:pPr>
            <w:r w:rsidRPr="004F4F10">
              <w:rPr>
                <w:rFonts w:ascii="Arial" w:eastAsia="Times New Roman" w:hAnsi="Arial" w:cs="Arial"/>
                <w:color w:val="000000"/>
                <w:sz w:val="20"/>
                <w:szCs w:val="20"/>
                <w:lang w:val="en-US"/>
              </w:rPr>
              <w:t>139,843</w:t>
            </w:r>
          </w:p>
        </w:tc>
        <w:tc>
          <w:tcPr>
            <w:tcW w:w="1361" w:type="dxa"/>
            <w:tcBorders>
              <w:top w:val="nil"/>
              <w:left w:val="nil"/>
              <w:bottom w:val="single" w:sz="4" w:space="0" w:color="auto"/>
              <w:right w:val="single" w:sz="4" w:space="0" w:color="auto"/>
            </w:tcBorders>
            <w:shd w:val="clear" w:color="000000" w:fill="B4C6E7"/>
            <w:noWrap/>
            <w:vAlign w:val="bottom"/>
            <w:hideMark/>
          </w:tcPr>
          <w:p w14:paraId="4FD17DCA" w14:textId="77777777" w:rsidR="004F4F10" w:rsidRPr="004F4F10" w:rsidRDefault="004F4F10" w:rsidP="004F4F10">
            <w:pPr>
              <w:spacing w:after="0" w:line="240" w:lineRule="auto"/>
              <w:rPr>
                <w:rFonts w:ascii="Arial" w:eastAsia="Times New Roman" w:hAnsi="Arial" w:cs="Arial"/>
                <w:color w:val="000000"/>
                <w:sz w:val="20"/>
                <w:szCs w:val="20"/>
                <w:lang w:val="en-US"/>
              </w:rPr>
            </w:pPr>
            <w:r w:rsidRPr="004F4F10">
              <w:rPr>
                <w:rFonts w:ascii="Arial" w:eastAsia="Times New Roman" w:hAnsi="Arial" w:cs="Arial"/>
                <w:color w:val="000000"/>
                <w:sz w:val="20"/>
                <w:szCs w:val="20"/>
                <w:lang w:val="en-US"/>
              </w:rPr>
              <w:t>43,160</w:t>
            </w:r>
          </w:p>
        </w:tc>
        <w:tc>
          <w:tcPr>
            <w:tcW w:w="1361" w:type="dxa"/>
            <w:tcBorders>
              <w:top w:val="nil"/>
              <w:left w:val="nil"/>
              <w:bottom w:val="single" w:sz="4" w:space="0" w:color="auto"/>
              <w:right w:val="single" w:sz="4" w:space="0" w:color="auto"/>
            </w:tcBorders>
            <w:shd w:val="clear" w:color="000000" w:fill="B4C6E7"/>
            <w:noWrap/>
            <w:vAlign w:val="bottom"/>
            <w:hideMark/>
          </w:tcPr>
          <w:p w14:paraId="32D386B9" w14:textId="77777777" w:rsidR="004F4F10" w:rsidRPr="004F4F10" w:rsidRDefault="004F4F10" w:rsidP="004F4F10">
            <w:pPr>
              <w:spacing w:after="0" w:line="240" w:lineRule="auto"/>
              <w:rPr>
                <w:rFonts w:ascii="Arial" w:eastAsia="Times New Roman" w:hAnsi="Arial" w:cs="Arial"/>
                <w:color w:val="000000"/>
                <w:sz w:val="20"/>
                <w:szCs w:val="20"/>
                <w:lang w:val="en-US"/>
              </w:rPr>
            </w:pPr>
            <w:r w:rsidRPr="004F4F10">
              <w:rPr>
                <w:rFonts w:ascii="Arial" w:eastAsia="Times New Roman" w:hAnsi="Arial" w:cs="Arial"/>
                <w:color w:val="000000"/>
                <w:sz w:val="20"/>
                <w:szCs w:val="20"/>
                <w:lang w:val="en-US"/>
              </w:rPr>
              <w:t>30,967</w:t>
            </w:r>
          </w:p>
        </w:tc>
      </w:tr>
      <w:tr w:rsidR="004F4F10" w:rsidRPr="004F4F10" w14:paraId="7C657727" w14:textId="77777777" w:rsidTr="004F4F10">
        <w:trPr>
          <w:trHeight w:val="491"/>
        </w:trPr>
        <w:tc>
          <w:tcPr>
            <w:tcW w:w="2099" w:type="dxa"/>
            <w:tcBorders>
              <w:top w:val="nil"/>
              <w:left w:val="single" w:sz="4" w:space="0" w:color="auto"/>
              <w:bottom w:val="single" w:sz="4" w:space="0" w:color="auto"/>
              <w:right w:val="single" w:sz="4" w:space="0" w:color="auto"/>
            </w:tcBorders>
            <w:shd w:val="clear" w:color="000000" w:fill="8EA9DB"/>
            <w:noWrap/>
            <w:vAlign w:val="bottom"/>
            <w:hideMark/>
          </w:tcPr>
          <w:p w14:paraId="0B8350D1" w14:textId="77777777" w:rsidR="004F4F10" w:rsidRPr="004F4F10" w:rsidRDefault="004F4F10" w:rsidP="004F4F10">
            <w:pPr>
              <w:spacing w:after="0" w:line="240" w:lineRule="auto"/>
              <w:rPr>
                <w:rFonts w:ascii="Arial" w:eastAsia="Times New Roman" w:hAnsi="Arial" w:cs="Arial"/>
                <w:color w:val="000000"/>
                <w:sz w:val="20"/>
                <w:szCs w:val="20"/>
                <w:lang w:val="en-US"/>
              </w:rPr>
            </w:pPr>
            <w:r w:rsidRPr="004F4F10">
              <w:rPr>
                <w:rFonts w:ascii="Arial" w:eastAsia="Times New Roman" w:hAnsi="Arial" w:cs="Arial"/>
                <w:color w:val="000000"/>
                <w:sz w:val="20"/>
                <w:szCs w:val="20"/>
                <w:lang w:val="en-US"/>
              </w:rPr>
              <w:t>Gas</w:t>
            </w:r>
          </w:p>
        </w:tc>
        <w:tc>
          <w:tcPr>
            <w:tcW w:w="1361" w:type="dxa"/>
            <w:tcBorders>
              <w:top w:val="nil"/>
              <w:left w:val="nil"/>
              <w:bottom w:val="single" w:sz="4" w:space="0" w:color="auto"/>
              <w:right w:val="single" w:sz="4" w:space="0" w:color="auto"/>
            </w:tcBorders>
            <w:shd w:val="clear" w:color="000000" w:fill="B4C6E7"/>
            <w:noWrap/>
            <w:vAlign w:val="bottom"/>
            <w:hideMark/>
          </w:tcPr>
          <w:p w14:paraId="47C028BC" w14:textId="77777777" w:rsidR="004F4F10" w:rsidRPr="004F4F10" w:rsidRDefault="004F4F10" w:rsidP="004F4F10">
            <w:pPr>
              <w:spacing w:after="0" w:line="240" w:lineRule="auto"/>
              <w:rPr>
                <w:rFonts w:ascii="Arial" w:eastAsia="Times New Roman" w:hAnsi="Arial" w:cs="Arial"/>
                <w:color w:val="000000"/>
                <w:sz w:val="20"/>
                <w:szCs w:val="20"/>
                <w:lang w:val="en-US"/>
              </w:rPr>
            </w:pPr>
            <w:r w:rsidRPr="004F4F10">
              <w:rPr>
                <w:rFonts w:ascii="Arial" w:eastAsia="Times New Roman" w:hAnsi="Arial" w:cs="Arial"/>
                <w:color w:val="000000"/>
                <w:sz w:val="20"/>
                <w:szCs w:val="20"/>
                <w:lang w:val="en-US"/>
              </w:rPr>
              <w:t>25,402</w:t>
            </w:r>
          </w:p>
        </w:tc>
        <w:tc>
          <w:tcPr>
            <w:tcW w:w="1361" w:type="dxa"/>
            <w:tcBorders>
              <w:top w:val="nil"/>
              <w:left w:val="nil"/>
              <w:bottom w:val="single" w:sz="4" w:space="0" w:color="auto"/>
              <w:right w:val="single" w:sz="4" w:space="0" w:color="auto"/>
            </w:tcBorders>
            <w:shd w:val="clear" w:color="000000" w:fill="B4C6E7"/>
            <w:noWrap/>
            <w:vAlign w:val="bottom"/>
            <w:hideMark/>
          </w:tcPr>
          <w:p w14:paraId="31E780BA" w14:textId="77777777" w:rsidR="004F4F10" w:rsidRPr="004F4F10" w:rsidRDefault="004F4F10" w:rsidP="004F4F10">
            <w:pPr>
              <w:spacing w:after="0" w:line="240" w:lineRule="auto"/>
              <w:rPr>
                <w:rFonts w:ascii="Arial" w:eastAsia="Times New Roman" w:hAnsi="Arial" w:cs="Arial"/>
                <w:color w:val="000000"/>
                <w:sz w:val="20"/>
                <w:szCs w:val="20"/>
                <w:lang w:val="en-US"/>
              </w:rPr>
            </w:pPr>
            <w:r w:rsidRPr="004F4F10">
              <w:rPr>
                <w:rFonts w:ascii="Arial" w:eastAsia="Times New Roman" w:hAnsi="Arial" w:cs="Arial"/>
                <w:color w:val="000000"/>
                <w:sz w:val="20"/>
                <w:szCs w:val="20"/>
                <w:lang w:val="en-US"/>
              </w:rPr>
              <w:t>21,083</w:t>
            </w:r>
          </w:p>
        </w:tc>
        <w:tc>
          <w:tcPr>
            <w:tcW w:w="1361" w:type="dxa"/>
            <w:tcBorders>
              <w:top w:val="nil"/>
              <w:left w:val="nil"/>
              <w:bottom w:val="single" w:sz="4" w:space="0" w:color="auto"/>
              <w:right w:val="single" w:sz="4" w:space="0" w:color="auto"/>
            </w:tcBorders>
            <w:shd w:val="clear" w:color="000000" w:fill="B4C6E7"/>
            <w:noWrap/>
            <w:vAlign w:val="bottom"/>
            <w:hideMark/>
          </w:tcPr>
          <w:p w14:paraId="19421D8A" w14:textId="77777777" w:rsidR="004F4F10" w:rsidRPr="004F4F10" w:rsidRDefault="004F4F10" w:rsidP="004F4F10">
            <w:pPr>
              <w:spacing w:after="0" w:line="240" w:lineRule="auto"/>
              <w:rPr>
                <w:rFonts w:ascii="Arial" w:eastAsia="Times New Roman" w:hAnsi="Arial" w:cs="Arial"/>
                <w:color w:val="000000"/>
                <w:sz w:val="20"/>
                <w:szCs w:val="20"/>
                <w:lang w:val="en-US"/>
              </w:rPr>
            </w:pPr>
            <w:r w:rsidRPr="004F4F10">
              <w:rPr>
                <w:rFonts w:ascii="Arial" w:eastAsia="Times New Roman" w:hAnsi="Arial" w:cs="Arial"/>
                <w:color w:val="000000"/>
                <w:sz w:val="20"/>
                <w:szCs w:val="20"/>
                <w:lang w:val="en-US"/>
              </w:rPr>
              <w:t>11,848</w:t>
            </w:r>
          </w:p>
        </w:tc>
        <w:tc>
          <w:tcPr>
            <w:tcW w:w="1361" w:type="dxa"/>
            <w:tcBorders>
              <w:top w:val="nil"/>
              <w:left w:val="nil"/>
              <w:bottom w:val="single" w:sz="4" w:space="0" w:color="auto"/>
              <w:right w:val="single" w:sz="4" w:space="0" w:color="auto"/>
            </w:tcBorders>
            <w:shd w:val="clear" w:color="000000" w:fill="B4C6E7"/>
            <w:noWrap/>
            <w:vAlign w:val="bottom"/>
            <w:hideMark/>
          </w:tcPr>
          <w:p w14:paraId="1873F2EE" w14:textId="77777777" w:rsidR="004F4F10" w:rsidRPr="004F4F10" w:rsidRDefault="004F4F10" w:rsidP="004F4F10">
            <w:pPr>
              <w:spacing w:after="0" w:line="240" w:lineRule="auto"/>
              <w:rPr>
                <w:rFonts w:ascii="Arial" w:eastAsia="Times New Roman" w:hAnsi="Arial" w:cs="Arial"/>
                <w:color w:val="000000"/>
                <w:sz w:val="20"/>
                <w:szCs w:val="20"/>
                <w:lang w:val="en-US"/>
              </w:rPr>
            </w:pPr>
            <w:r w:rsidRPr="004F4F10">
              <w:rPr>
                <w:rFonts w:ascii="Arial" w:eastAsia="Times New Roman" w:hAnsi="Arial" w:cs="Arial"/>
                <w:color w:val="000000"/>
                <w:sz w:val="20"/>
                <w:szCs w:val="20"/>
                <w:lang w:val="en-US"/>
              </w:rPr>
              <w:t>12,889</w:t>
            </w:r>
          </w:p>
        </w:tc>
        <w:tc>
          <w:tcPr>
            <w:tcW w:w="1361" w:type="dxa"/>
            <w:tcBorders>
              <w:top w:val="nil"/>
              <w:left w:val="nil"/>
              <w:bottom w:val="single" w:sz="4" w:space="0" w:color="auto"/>
              <w:right w:val="single" w:sz="4" w:space="0" w:color="auto"/>
            </w:tcBorders>
            <w:shd w:val="clear" w:color="000000" w:fill="B4C6E7"/>
            <w:noWrap/>
            <w:vAlign w:val="bottom"/>
            <w:hideMark/>
          </w:tcPr>
          <w:p w14:paraId="333B45FD" w14:textId="77777777" w:rsidR="004F4F10" w:rsidRPr="004F4F10" w:rsidRDefault="004F4F10" w:rsidP="004F4F10">
            <w:pPr>
              <w:spacing w:after="0" w:line="240" w:lineRule="auto"/>
              <w:rPr>
                <w:rFonts w:ascii="Arial" w:eastAsia="Times New Roman" w:hAnsi="Arial" w:cs="Arial"/>
                <w:color w:val="000000"/>
                <w:sz w:val="20"/>
                <w:szCs w:val="20"/>
                <w:lang w:val="en-US"/>
              </w:rPr>
            </w:pPr>
            <w:r w:rsidRPr="004F4F10">
              <w:rPr>
                <w:rFonts w:ascii="Arial" w:eastAsia="Times New Roman" w:hAnsi="Arial" w:cs="Arial"/>
                <w:color w:val="000000"/>
                <w:sz w:val="20"/>
                <w:szCs w:val="20"/>
                <w:lang w:val="en-US"/>
              </w:rPr>
              <w:t>25,712</w:t>
            </w:r>
          </w:p>
        </w:tc>
        <w:tc>
          <w:tcPr>
            <w:tcW w:w="1361" w:type="dxa"/>
            <w:tcBorders>
              <w:top w:val="nil"/>
              <w:left w:val="nil"/>
              <w:bottom w:val="single" w:sz="4" w:space="0" w:color="auto"/>
              <w:right w:val="single" w:sz="4" w:space="0" w:color="auto"/>
            </w:tcBorders>
            <w:shd w:val="clear" w:color="000000" w:fill="B4C6E7"/>
            <w:noWrap/>
            <w:vAlign w:val="bottom"/>
            <w:hideMark/>
          </w:tcPr>
          <w:p w14:paraId="03F8D73A" w14:textId="77777777" w:rsidR="004F4F10" w:rsidRPr="004F4F10" w:rsidRDefault="004F4F10" w:rsidP="004F4F10">
            <w:pPr>
              <w:spacing w:after="0" w:line="240" w:lineRule="auto"/>
              <w:rPr>
                <w:rFonts w:ascii="Arial" w:eastAsia="Times New Roman" w:hAnsi="Arial" w:cs="Arial"/>
                <w:color w:val="000000"/>
                <w:sz w:val="20"/>
                <w:szCs w:val="20"/>
                <w:lang w:val="en-US"/>
              </w:rPr>
            </w:pPr>
            <w:r w:rsidRPr="004F4F10">
              <w:rPr>
                <w:rFonts w:ascii="Arial" w:eastAsia="Times New Roman" w:hAnsi="Arial" w:cs="Arial"/>
                <w:color w:val="000000"/>
                <w:sz w:val="20"/>
                <w:szCs w:val="20"/>
                <w:lang w:val="en-US"/>
              </w:rPr>
              <w:t>1,258</w:t>
            </w:r>
          </w:p>
        </w:tc>
      </w:tr>
      <w:tr w:rsidR="004F4F10" w:rsidRPr="004F4F10" w14:paraId="66AF126C" w14:textId="77777777" w:rsidTr="004F4F10">
        <w:trPr>
          <w:trHeight w:val="491"/>
        </w:trPr>
        <w:tc>
          <w:tcPr>
            <w:tcW w:w="2099" w:type="dxa"/>
            <w:tcBorders>
              <w:top w:val="nil"/>
              <w:left w:val="single" w:sz="4" w:space="0" w:color="auto"/>
              <w:bottom w:val="single" w:sz="4" w:space="0" w:color="auto"/>
              <w:right w:val="single" w:sz="4" w:space="0" w:color="auto"/>
            </w:tcBorders>
            <w:shd w:val="clear" w:color="000000" w:fill="8EA9DB"/>
            <w:noWrap/>
            <w:vAlign w:val="bottom"/>
            <w:hideMark/>
          </w:tcPr>
          <w:p w14:paraId="5B98FE04" w14:textId="77777777" w:rsidR="004F4F10" w:rsidRPr="004F4F10" w:rsidRDefault="004F4F10" w:rsidP="004F4F10">
            <w:pPr>
              <w:spacing w:after="0" w:line="240" w:lineRule="auto"/>
              <w:rPr>
                <w:rFonts w:ascii="Arial" w:eastAsia="Times New Roman" w:hAnsi="Arial" w:cs="Arial"/>
                <w:color w:val="000000"/>
                <w:sz w:val="20"/>
                <w:szCs w:val="20"/>
                <w:lang w:val="en-US"/>
              </w:rPr>
            </w:pPr>
            <w:r w:rsidRPr="004F4F10">
              <w:rPr>
                <w:rFonts w:ascii="Arial" w:eastAsia="Times New Roman" w:hAnsi="Arial" w:cs="Arial"/>
                <w:color w:val="000000"/>
                <w:sz w:val="20"/>
                <w:szCs w:val="20"/>
                <w:lang w:val="en-US"/>
              </w:rPr>
              <w:t>Industrial</w:t>
            </w:r>
          </w:p>
        </w:tc>
        <w:tc>
          <w:tcPr>
            <w:tcW w:w="1361" w:type="dxa"/>
            <w:tcBorders>
              <w:top w:val="nil"/>
              <w:left w:val="nil"/>
              <w:bottom w:val="single" w:sz="4" w:space="0" w:color="auto"/>
              <w:right w:val="single" w:sz="4" w:space="0" w:color="auto"/>
            </w:tcBorders>
            <w:shd w:val="clear" w:color="000000" w:fill="B4C6E7"/>
            <w:noWrap/>
            <w:vAlign w:val="bottom"/>
            <w:hideMark/>
          </w:tcPr>
          <w:p w14:paraId="1755BA32" w14:textId="77777777" w:rsidR="004F4F10" w:rsidRPr="004F4F10" w:rsidRDefault="004F4F10" w:rsidP="004F4F10">
            <w:pPr>
              <w:spacing w:after="0" w:line="240" w:lineRule="auto"/>
              <w:rPr>
                <w:rFonts w:ascii="Arial" w:eastAsia="Times New Roman" w:hAnsi="Arial" w:cs="Arial"/>
                <w:color w:val="000000"/>
                <w:sz w:val="20"/>
                <w:szCs w:val="20"/>
                <w:lang w:val="en-US"/>
              </w:rPr>
            </w:pPr>
            <w:r w:rsidRPr="004F4F10">
              <w:rPr>
                <w:rFonts w:ascii="Arial" w:eastAsia="Times New Roman" w:hAnsi="Arial" w:cs="Arial"/>
                <w:color w:val="000000"/>
                <w:sz w:val="20"/>
                <w:szCs w:val="20"/>
                <w:lang w:val="en-US"/>
              </w:rPr>
              <w:t>28,717</w:t>
            </w:r>
          </w:p>
        </w:tc>
        <w:tc>
          <w:tcPr>
            <w:tcW w:w="1361" w:type="dxa"/>
            <w:tcBorders>
              <w:top w:val="nil"/>
              <w:left w:val="nil"/>
              <w:bottom w:val="single" w:sz="4" w:space="0" w:color="auto"/>
              <w:right w:val="single" w:sz="4" w:space="0" w:color="auto"/>
            </w:tcBorders>
            <w:shd w:val="clear" w:color="000000" w:fill="B4C6E7"/>
            <w:noWrap/>
            <w:vAlign w:val="bottom"/>
            <w:hideMark/>
          </w:tcPr>
          <w:p w14:paraId="4ED4C25E" w14:textId="77777777" w:rsidR="004F4F10" w:rsidRPr="004F4F10" w:rsidRDefault="004F4F10" w:rsidP="004F4F10">
            <w:pPr>
              <w:spacing w:after="0" w:line="240" w:lineRule="auto"/>
              <w:rPr>
                <w:rFonts w:ascii="Arial" w:eastAsia="Times New Roman" w:hAnsi="Arial" w:cs="Arial"/>
                <w:color w:val="000000"/>
                <w:sz w:val="20"/>
                <w:szCs w:val="20"/>
                <w:lang w:val="en-US"/>
              </w:rPr>
            </w:pPr>
            <w:r w:rsidRPr="004F4F10">
              <w:rPr>
                <w:rFonts w:ascii="Arial" w:eastAsia="Times New Roman" w:hAnsi="Arial" w:cs="Arial"/>
                <w:color w:val="000000"/>
                <w:sz w:val="20"/>
                <w:szCs w:val="20"/>
                <w:lang w:val="en-US"/>
              </w:rPr>
              <w:t>8,996</w:t>
            </w:r>
          </w:p>
        </w:tc>
        <w:tc>
          <w:tcPr>
            <w:tcW w:w="1361" w:type="dxa"/>
            <w:tcBorders>
              <w:top w:val="nil"/>
              <w:left w:val="nil"/>
              <w:bottom w:val="single" w:sz="4" w:space="0" w:color="auto"/>
              <w:right w:val="single" w:sz="4" w:space="0" w:color="auto"/>
            </w:tcBorders>
            <w:shd w:val="clear" w:color="000000" w:fill="B4C6E7"/>
            <w:noWrap/>
            <w:vAlign w:val="bottom"/>
            <w:hideMark/>
          </w:tcPr>
          <w:p w14:paraId="53315E73" w14:textId="77777777" w:rsidR="004F4F10" w:rsidRPr="004F4F10" w:rsidRDefault="004F4F10" w:rsidP="004F4F10">
            <w:pPr>
              <w:spacing w:after="0" w:line="240" w:lineRule="auto"/>
              <w:rPr>
                <w:rFonts w:ascii="Arial" w:eastAsia="Times New Roman" w:hAnsi="Arial" w:cs="Arial"/>
                <w:color w:val="000000"/>
                <w:sz w:val="20"/>
                <w:szCs w:val="20"/>
                <w:lang w:val="en-US"/>
              </w:rPr>
            </w:pPr>
            <w:r w:rsidRPr="004F4F10">
              <w:rPr>
                <w:rFonts w:ascii="Arial" w:eastAsia="Times New Roman" w:hAnsi="Arial" w:cs="Arial"/>
                <w:color w:val="000000"/>
                <w:sz w:val="20"/>
                <w:szCs w:val="20"/>
                <w:lang w:val="en-US"/>
              </w:rPr>
              <w:t>250</w:t>
            </w:r>
          </w:p>
        </w:tc>
        <w:tc>
          <w:tcPr>
            <w:tcW w:w="1361" w:type="dxa"/>
            <w:tcBorders>
              <w:top w:val="nil"/>
              <w:left w:val="nil"/>
              <w:bottom w:val="single" w:sz="4" w:space="0" w:color="auto"/>
              <w:right w:val="single" w:sz="4" w:space="0" w:color="auto"/>
            </w:tcBorders>
            <w:shd w:val="clear" w:color="000000" w:fill="B4C6E7"/>
            <w:noWrap/>
            <w:vAlign w:val="bottom"/>
            <w:hideMark/>
          </w:tcPr>
          <w:p w14:paraId="28013480" w14:textId="77777777" w:rsidR="004F4F10" w:rsidRPr="004F4F10" w:rsidRDefault="004F4F10" w:rsidP="004F4F10">
            <w:pPr>
              <w:spacing w:after="0" w:line="240" w:lineRule="auto"/>
              <w:rPr>
                <w:rFonts w:ascii="Arial" w:eastAsia="Times New Roman" w:hAnsi="Arial" w:cs="Arial"/>
                <w:color w:val="000000"/>
                <w:sz w:val="20"/>
                <w:szCs w:val="20"/>
                <w:lang w:val="en-US"/>
              </w:rPr>
            </w:pPr>
            <w:r w:rsidRPr="004F4F10">
              <w:rPr>
                <w:rFonts w:ascii="Arial" w:eastAsia="Times New Roman" w:hAnsi="Arial" w:cs="Arial"/>
                <w:color w:val="000000"/>
                <w:sz w:val="20"/>
                <w:szCs w:val="20"/>
                <w:lang w:val="en-US"/>
              </w:rPr>
              <w:t>970</w:t>
            </w:r>
          </w:p>
        </w:tc>
        <w:tc>
          <w:tcPr>
            <w:tcW w:w="1361" w:type="dxa"/>
            <w:tcBorders>
              <w:top w:val="nil"/>
              <w:left w:val="nil"/>
              <w:bottom w:val="single" w:sz="4" w:space="0" w:color="auto"/>
              <w:right w:val="single" w:sz="4" w:space="0" w:color="auto"/>
            </w:tcBorders>
            <w:shd w:val="clear" w:color="000000" w:fill="B4C6E7"/>
            <w:noWrap/>
            <w:vAlign w:val="bottom"/>
            <w:hideMark/>
          </w:tcPr>
          <w:p w14:paraId="5147DA5B" w14:textId="77777777" w:rsidR="004F4F10" w:rsidRPr="004F4F10" w:rsidRDefault="004F4F10" w:rsidP="004F4F10">
            <w:pPr>
              <w:spacing w:after="0" w:line="240" w:lineRule="auto"/>
              <w:rPr>
                <w:rFonts w:ascii="Arial" w:eastAsia="Times New Roman" w:hAnsi="Arial" w:cs="Arial"/>
                <w:color w:val="000000"/>
                <w:sz w:val="20"/>
                <w:szCs w:val="20"/>
                <w:lang w:val="en-US"/>
              </w:rPr>
            </w:pPr>
            <w:r w:rsidRPr="004F4F10">
              <w:rPr>
                <w:rFonts w:ascii="Arial" w:eastAsia="Times New Roman" w:hAnsi="Arial" w:cs="Arial"/>
                <w:color w:val="000000"/>
                <w:sz w:val="20"/>
                <w:szCs w:val="20"/>
                <w:lang w:val="en-US"/>
              </w:rPr>
              <w:t>12,179</w:t>
            </w:r>
          </w:p>
        </w:tc>
        <w:tc>
          <w:tcPr>
            <w:tcW w:w="1361" w:type="dxa"/>
            <w:tcBorders>
              <w:top w:val="nil"/>
              <w:left w:val="nil"/>
              <w:bottom w:val="single" w:sz="4" w:space="0" w:color="auto"/>
              <w:right w:val="single" w:sz="4" w:space="0" w:color="auto"/>
            </w:tcBorders>
            <w:shd w:val="clear" w:color="000000" w:fill="B4C6E7"/>
            <w:noWrap/>
            <w:vAlign w:val="bottom"/>
            <w:hideMark/>
          </w:tcPr>
          <w:p w14:paraId="4C90B651" w14:textId="77777777" w:rsidR="004F4F10" w:rsidRPr="004F4F10" w:rsidRDefault="004F4F10" w:rsidP="004F4F10">
            <w:pPr>
              <w:spacing w:after="0" w:line="240" w:lineRule="auto"/>
              <w:rPr>
                <w:rFonts w:ascii="Arial" w:eastAsia="Times New Roman" w:hAnsi="Arial" w:cs="Arial"/>
                <w:color w:val="000000"/>
                <w:sz w:val="20"/>
                <w:szCs w:val="20"/>
                <w:lang w:val="en-US"/>
              </w:rPr>
            </w:pPr>
            <w:r w:rsidRPr="004F4F10">
              <w:rPr>
                <w:rFonts w:ascii="Arial" w:eastAsia="Times New Roman" w:hAnsi="Arial" w:cs="Arial"/>
                <w:color w:val="000000"/>
                <w:sz w:val="20"/>
                <w:szCs w:val="20"/>
                <w:lang w:val="en-US"/>
              </w:rPr>
              <w:t>4,656</w:t>
            </w:r>
          </w:p>
        </w:tc>
      </w:tr>
      <w:tr w:rsidR="004F4F10" w:rsidRPr="004F4F10" w14:paraId="3D013DEB" w14:textId="77777777" w:rsidTr="004F4F10">
        <w:trPr>
          <w:trHeight w:val="491"/>
        </w:trPr>
        <w:tc>
          <w:tcPr>
            <w:tcW w:w="2099" w:type="dxa"/>
            <w:tcBorders>
              <w:top w:val="nil"/>
              <w:left w:val="single" w:sz="4" w:space="0" w:color="auto"/>
              <w:bottom w:val="single" w:sz="4" w:space="0" w:color="auto"/>
              <w:right w:val="single" w:sz="4" w:space="0" w:color="auto"/>
            </w:tcBorders>
            <w:shd w:val="clear" w:color="000000" w:fill="8EA9DB"/>
            <w:noWrap/>
            <w:vAlign w:val="bottom"/>
            <w:hideMark/>
          </w:tcPr>
          <w:p w14:paraId="6562A0A2" w14:textId="77777777" w:rsidR="004F4F10" w:rsidRPr="004F4F10" w:rsidRDefault="004F4F10" w:rsidP="004F4F10">
            <w:pPr>
              <w:spacing w:after="0" w:line="240" w:lineRule="auto"/>
              <w:rPr>
                <w:rFonts w:ascii="Arial" w:eastAsia="Times New Roman" w:hAnsi="Arial" w:cs="Arial"/>
                <w:color w:val="000000"/>
                <w:sz w:val="20"/>
                <w:szCs w:val="20"/>
                <w:lang w:val="en-US"/>
              </w:rPr>
            </w:pPr>
            <w:r w:rsidRPr="004F4F10">
              <w:rPr>
                <w:rFonts w:ascii="Arial" w:eastAsia="Times New Roman" w:hAnsi="Arial" w:cs="Arial"/>
                <w:color w:val="000000"/>
                <w:sz w:val="20"/>
                <w:szCs w:val="20"/>
                <w:lang w:val="en-US"/>
              </w:rPr>
              <w:t>Oil</w:t>
            </w:r>
          </w:p>
        </w:tc>
        <w:tc>
          <w:tcPr>
            <w:tcW w:w="1361" w:type="dxa"/>
            <w:tcBorders>
              <w:top w:val="nil"/>
              <w:left w:val="nil"/>
              <w:bottom w:val="single" w:sz="4" w:space="0" w:color="auto"/>
              <w:right w:val="single" w:sz="4" w:space="0" w:color="auto"/>
            </w:tcBorders>
            <w:shd w:val="clear" w:color="000000" w:fill="B4C6E7"/>
            <w:noWrap/>
            <w:vAlign w:val="bottom"/>
            <w:hideMark/>
          </w:tcPr>
          <w:p w14:paraId="13B95A2B" w14:textId="77777777" w:rsidR="004F4F10" w:rsidRPr="004F4F10" w:rsidRDefault="004F4F10" w:rsidP="004F4F10">
            <w:pPr>
              <w:spacing w:after="0" w:line="240" w:lineRule="auto"/>
              <w:rPr>
                <w:rFonts w:ascii="Arial" w:eastAsia="Times New Roman" w:hAnsi="Arial" w:cs="Arial"/>
                <w:color w:val="000000"/>
                <w:sz w:val="20"/>
                <w:szCs w:val="20"/>
                <w:lang w:val="en-US"/>
              </w:rPr>
            </w:pPr>
            <w:r w:rsidRPr="004F4F10">
              <w:rPr>
                <w:rFonts w:ascii="Arial" w:eastAsia="Times New Roman" w:hAnsi="Arial" w:cs="Arial"/>
                <w:color w:val="000000"/>
                <w:sz w:val="20"/>
                <w:szCs w:val="20"/>
                <w:lang w:val="en-US"/>
              </w:rPr>
              <w:t>23,409</w:t>
            </w:r>
          </w:p>
        </w:tc>
        <w:tc>
          <w:tcPr>
            <w:tcW w:w="1361" w:type="dxa"/>
            <w:tcBorders>
              <w:top w:val="nil"/>
              <w:left w:val="nil"/>
              <w:bottom w:val="single" w:sz="4" w:space="0" w:color="auto"/>
              <w:right w:val="single" w:sz="4" w:space="0" w:color="auto"/>
            </w:tcBorders>
            <w:shd w:val="clear" w:color="000000" w:fill="B4C6E7"/>
            <w:noWrap/>
            <w:vAlign w:val="bottom"/>
            <w:hideMark/>
          </w:tcPr>
          <w:p w14:paraId="48C4EC00" w14:textId="77777777" w:rsidR="004F4F10" w:rsidRPr="004F4F10" w:rsidRDefault="004F4F10" w:rsidP="004F4F10">
            <w:pPr>
              <w:spacing w:after="0" w:line="240" w:lineRule="auto"/>
              <w:rPr>
                <w:rFonts w:ascii="Arial" w:eastAsia="Times New Roman" w:hAnsi="Arial" w:cs="Arial"/>
                <w:color w:val="000000"/>
                <w:sz w:val="20"/>
                <w:szCs w:val="20"/>
                <w:lang w:val="en-US"/>
              </w:rPr>
            </w:pPr>
            <w:r w:rsidRPr="004F4F10">
              <w:rPr>
                <w:rFonts w:ascii="Arial" w:eastAsia="Times New Roman" w:hAnsi="Arial" w:cs="Arial"/>
                <w:color w:val="000000"/>
                <w:sz w:val="20"/>
                <w:szCs w:val="20"/>
                <w:lang w:val="en-US"/>
              </w:rPr>
              <w:t>50,899</w:t>
            </w:r>
          </w:p>
        </w:tc>
        <w:tc>
          <w:tcPr>
            <w:tcW w:w="1361" w:type="dxa"/>
            <w:tcBorders>
              <w:top w:val="nil"/>
              <w:left w:val="nil"/>
              <w:bottom w:val="single" w:sz="4" w:space="0" w:color="auto"/>
              <w:right w:val="single" w:sz="4" w:space="0" w:color="auto"/>
            </w:tcBorders>
            <w:shd w:val="clear" w:color="000000" w:fill="B4C6E7"/>
            <w:noWrap/>
            <w:vAlign w:val="bottom"/>
            <w:hideMark/>
          </w:tcPr>
          <w:p w14:paraId="459EA7AC" w14:textId="77777777" w:rsidR="004F4F10" w:rsidRPr="004F4F10" w:rsidRDefault="004F4F10" w:rsidP="004F4F10">
            <w:pPr>
              <w:spacing w:after="0" w:line="240" w:lineRule="auto"/>
              <w:rPr>
                <w:rFonts w:ascii="Arial" w:eastAsia="Times New Roman" w:hAnsi="Arial" w:cs="Arial"/>
                <w:color w:val="000000"/>
                <w:sz w:val="20"/>
                <w:szCs w:val="20"/>
                <w:lang w:val="en-US"/>
              </w:rPr>
            </w:pPr>
            <w:r w:rsidRPr="004F4F10">
              <w:rPr>
                <w:rFonts w:ascii="Arial" w:eastAsia="Times New Roman" w:hAnsi="Arial" w:cs="Arial"/>
                <w:color w:val="000000"/>
                <w:sz w:val="20"/>
                <w:szCs w:val="20"/>
                <w:lang w:val="en-US"/>
              </w:rPr>
              <w:t>55,188</w:t>
            </w:r>
          </w:p>
        </w:tc>
        <w:tc>
          <w:tcPr>
            <w:tcW w:w="1361" w:type="dxa"/>
            <w:tcBorders>
              <w:top w:val="nil"/>
              <w:left w:val="nil"/>
              <w:bottom w:val="single" w:sz="4" w:space="0" w:color="auto"/>
              <w:right w:val="single" w:sz="4" w:space="0" w:color="auto"/>
            </w:tcBorders>
            <w:shd w:val="clear" w:color="000000" w:fill="B4C6E7"/>
            <w:noWrap/>
            <w:vAlign w:val="bottom"/>
            <w:hideMark/>
          </w:tcPr>
          <w:p w14:paraId="72934BFF" w14:textId="77777777" w:rsidR="004F4F10" w:rsidRPr="004F4F10" w:rsidRDefault="004F4F10" w:rsidP="004F4F10">
            <w:pPr>
              <w:spacing w:after="0" w:line="240" w:lineRule="auto"/>
              <w:rPr>
                <w:rFonts w:ascii="Arial" w:eastAsia="Times New Roman" w:hAnsi="Arial" w:cs="Arial"/>
                <w:color w:val="000000"/>
                <w:sz w:val="20"/>
                <w:szCs w:val="20"/>
                <w:lang w:val="en-US"/>
              </w:rPr>
            </w:pPr>
            <w:r w:rsidRPr="004F4F10">
              <w:rPr>
                <w:rFonts w:ascii="Arial" w:eastAsia="Times New Roman" w:hAnsi="Arial" w:cs="Arial"/>
                <w:color w:val="000000"/>
                <w:sz w:val="20"/>
                <w:szCs w:val="20"/>
                <w:lang w:val="en-US"/>
              </w:rPr>
              <w:t>16,559</w:t>
            </w:r>
          </w:p>
        </w:tc>
        <w:tc>
          <w:tcPr>
            <w:tcW w:w="1361" w:type="dxa"/>
            <w:tcBorders>
              <w:top w:val="nil"/>
              <w:left w:val="nil"/>
              <w:bottom w:val="single" w:sz="4" w:space="0" w:color="auto"/>
              <w:right w:val="single" w:sz="4" w:space="0" w:color="auto"/>
            </w:tcBorders>
            <w:shd w:val="clear" w:color="000000" w:fill="B4C6E7"/>
            <w:noWrap/>
            <w:vAlign w:val="bottom"/>
            <w:hideMark/>
          </w:tcPr>
          <w:p w14:paraId="17D75FAA" w14:textId="77777777" w:rsidR="004F4F10" w:rsidRPr="004F4F10" w:rsidRDefault="004F4F10" w:rsidP="004F4F10">
            <w:pPr>
              <w:spacing w:after="0" w:line="240" w:lineRule="auto"/>
              <w:rPr>
                <w:rFonts w:ascii="Arial" w:eastAsia="Times New Roman" w:hAnsi="Arial" w:cs="Arial"/>
                <w:color w:val="000000"/>
                <w:sz w:val="20"/>
                <w:szCs w:val="20"/>
                <w:lang w:val="en-US"/>
              </w:rPr>
            </w:pPr>
            <w:r w:rsidRPr="004F4F10">
              <w:rPr>
                <w:rFonts w:ascii="Arial" w:eastAsia="Times New Roman" w:hAnsi="Arial" w:cs="Arial"/>
                <w:color w:val="000000"/>
                <w:sz w:val="20"/>
                <w:szCs w:val="20"/>
                <w:lang w:val="en-US"/>
              </w:rPr>
              <w:t>14,659</w:t>
            </w:r>
          </w:p>
        </w:tc>
        <w:tc>
          <w:tcPr>
            <w:tcW w:w="1361" w:type="dxa"/>
            <w:tcBorders>
              <w:top w:val="nil"/>
              <w:left w:val="nil"/>
              <w:bottom w:val="single" w:sz="4" w:space="0" w:color="auto"/>
              <w:right w:val="single" w:sz="4" w:space="0" w:color="auto"/>
            </w:tcBorders>
            <w:shd w:val="clear" w:color="000000" w:fill="B4C6E7"/>
            <w:noWrap/>
            <w:vAlign w:val="bottom"/>
            <w:hideMark/>
          </w:tcPr>
          <w:p w14:paraId="3C7DB122" w14:textId="77777777" w:rsidR="004F4F10" w:rsidRPr="004F4F10" w:rsidRDefault="004F4F10" w:rsidP="004F4F10">
            <w:pPr>
              <w:spacing w:after="0" w:line="240" w:lineRule="auto"/>
              <w:rPr>
                <w:rFonts w:ascii="Arial" w:eastAsia="Times New Roman" w:hAnsi="Arial" w:cs="Arial"/>
                <w:color w:val="000000"/>
                <w:sz w:val="20"/>
                <w:szCs w:val="20"/>
                <w:lang w:val="en-US"/>
              </w:rPr>
            </w:pPr>
            <w:r w:rsidRPr="004F4F10">
              <w:rPr>
                <w:rFonts w:ascii="Arial" w:eastAsia="Times New Roman" w:hAnsi="Arial" w:cs="Arial"/>
                <w:color w:val="000000"/>
                <w:sz w:val="20"/>
                <w:szCs w:val="20"/>
                <w:lang w:val="en-US"/>
              </w:rPr>
              <w:t>5,025</w:t>
            </w:r>
          </w:p>
        </w:tc>
      </w:tr>
      <w:tr w:rsidR="004F4F10" w:rsidRPr="004F4F10" w14:paraId="28A36F0C" w14:textId="77777777" w:rsidTr="004F4F10">
        <w:trPr>
          <w:trHeight w:val="491"/>
        </w:trPr>
        <w:tc>
          <w:tcPr>
            <w:tcW w:w="2099" w:type="dxa"/>
            <w:tcBorders>
              <w:top w:val="nil"/>
              <w:left w:val="single" w:sz="4" w:space="0" w:color="auto"/>
              <w:bottom w:val="single" w:sz="4" w:space="0" w:color="auto"/>
              <w:right w:val="single" w:sz="4" w:space="0" w:color="auto"/>
            </w:tcBorders>
            <w:shd w:val="clear" w:color="000000" w:fill="8EA9DB"/>
            <w:noWrap/>
            <w:vAlign w:val="bottom"/>
            <w:hideMark/>
          </w:tcPr>
          <w:p w14:paraId="73B12EAB" w14:textId="77777777" w:rsidR="004F4F10" w:rsidRPr="004F4F10" w:rsidRDefault="004F4F10" w:rsidP="004F4F10">
            <w:pPr>
              <w:spacing w:after="0" w:line="240" w:lineRule="auto"/>
              <w:rPr>
                <w:rFonts w:ascii="Arial" w:eastAsia="Times New Roman" w:hAnsi="Arial" w:cs="Arial"/>
                <w:color w:val="000000"/>
                <w:sz w:val="20"/>
                <w:szCs w:val="20"/>
                <w:lang w:val="en-US"/>
              </w:rPr>
            </w:pPr>
            <w:r w:rsidRPr="004F4F10">
              <w:rPr>
                <w:rFonts w:ascii="Arial" w:eastAsia="Times New Roman" w:hAnsi="Arial" w:cs="Arial"/>
                <w:color w:val="000000"/>
                <w:sz w:val="20"/>
                <w:szCs w:val="20"/>
                <w:lang w:val="en-US"/>
              </w:rPr>
              <w:t>Power</w:t>
            </w:r>
          </w:p>
        </w:tc>
        <w:tc>
          <w:tcPr>
            <w:tcW w:w="1361" w:type="dxa"/>
            <w:tcBorders>
              <w:top w:val="nil"/>
              <w:left w:val="nil"/>
              <w:bottom w:val="single" w:sz="4" w:space="0" w:color="auto"/>
              <w:right w:val="single" w:sz="4" w:space="0" w:color="auto"/>
            </w:tcBorders>
            <w:shd w:val="clear" w:color="000000" w:fill="B4C6E7"/>
            <w:noWrap/>
            <w:vAlign w:val="bottom"/>
            <w:hideMark/>
          </w:tcPr>
          <w:p w14:paraId="6F584F34" w14:textId="77777777" w:rsidR="004F4F10" w:rsidRPr="004F4F10" w:rsidRDefault="004F4F10" w:rsidP="004F4F10">
            <w:pPr>
              <w:spacing w:after="0" w:line="240" w:lineRule="auto"/>
              <w:rPr>
                <w:rFonts w:ascii="Arial" w:eastAsia="Times New Roman" w:hAnsi="Arial" w:cs="Arial"/>
                <w:color w:val="000000"/>
                <w:sz w:val="20"/>
                <w:szCs w:val="20"/>
                <w:lang w:val="en-US"/>
              </w:rPr>
            </w:pPr>
            <w:r w:rsidRPr="004F4F10">
              <w:rPr>
                <w:rFonts w:ascii="Arial" w:eastAsia="Times New Roman" w:hAnsi="Arial" w:cs="Arial"/>
                <w:color w:val="000000"/>
                <w:sz w:val="20"/>
                <w:szCs w:val="20"/>
                <w:lang w:val="en-US"/>
              </w:rPr>
              <w:t>332,305</w:t>
            </w:r>
          </w:p>
        </w:tc>
        <w:tc>
          <w:tcPr>
            <w:tcW w:w="1361" w:type="dxa"/>
            <w:tcBorders>
              <w:top w:val="nil"/>
              <w:left w:val="nil"/>
              <w:bottom w:val="single" w:sz="4" w:space="0" w:color="auto"/>
              <w:right w:val="single" w:sz="4" w:space="0" w:color="auto"/>
            </w:tcBorders>
            <w:shd w:val="clear" w:color="000000" w:fill="B4C6E7"/>
            <w:noWrap/>
            <w:vAlign w:val="bottom"/>
            <w:hideMark/>
          </w:tcPr>
          <w:p w14:paraId="29E36C1D" w14:textId="77777777" w:rsidR="004F4F10" w:rsidRPr="004F4F10" w:rsidRDefault="004F4F10" w:rsidP="004F4F10">
            <w:pPr>
              <w:spacing w:after="0" w:line="240" w:lineRule="auto"/>
              <w:rPr>
                <w:rFonts w:ascii="Arial" w:eastAsia="Times New Roman" w:hAnsi="Arial" w:cs="Arial"/>
                <w:color w:val="000000"/>
                <w:sz w:val="20"/>
                <w:szCs w:val="20"/>
                <w:lang w:val="en-US"/>
              </w:rPr>
            </w:pPr>
            <w:r w:rsidRPr="004F4F10">
              <w:rPr>
                <w:rFonts w:ascii="Arial" w:eastAsia="Times New Roman" w:hAnsi="Arial" w:cs="Arial"/>
                <w:color w:val="000000"/>
                <w:sz w:val="20"/>
                <w:szCs w:val="20"/>
                <w:lang w:val="en-US"/>
              </w:rPr>
              <w:t>35,055</w:t>
            </w:r>
          </w:p>
        </w:tc>
        <w:tc>
          <w:tcPr>
            <w:tcW w:w="1361" w:type="dxa"/>
            <w:tcBorders>
              <w:top w:val="nil"/>
              <w:left w:val="nil"/>
              <w:bottom w:val="single" w:sz="4" w:space="0" w:color="auto"/>
              <w:right w:val="single" w:sz="4" w:space="0" w:color="auto"/>
            </w:tcBorders>
            <w:shd w:val="clear" w:color="000000" w:fill="B4C6E7"/>
            <w:noWrap/>
            <w:vAlign w:val="bottom"/>
            <w:hideMark/>
          </w:tcPr>
          <w:p w14:paraId="14B74F82" w14:textId="77777777" w:rsidR="004F4F10" w:rsidRPr="004F4F10" w:rsidRDefault="004F4F10" w:rsidP="004F4F10">
            <w:pPr>
              <w:spacing w:after="0" w:line="240" w:lineRule="auto"/>
              <w:rPr>
                <w:rFonts w:ascii="Arial" w:eastAsia="Times New Roman" w:hAnsi="Arial" w:cs="Arial"/>
                <w:color w:val="000000"/>
                <w:sz w:val="20"/>
                <w:szCs w:val="20"/>
                <w:lang w:val="en-US"/>
              </w:rPr>
            </w:pPr>
            <w:r w:rsidRPr="004F4F10">
              <w:rPr>
                <w:rFonts w:ascii="Arial" w:eastAsia="Times New Roman" w:hAnsi="Arial" w:cs="Arial"/>
                <w:color w:val="000000"/>
                <w:sz w:val="20"/>
                <w:szCs w:val="20"/>
                <w:lang w:val="en-US"/>
              </w:rPr>
              <w:t>29,019</w:t>
            </w:r>
          </w:p>
        </w:tc>
        <w:tc>
          <w:tcPr>
            <w:tcW w:w="1361" w:type="dxa"/>
            <w:tcBorders>
              <w:top w:val="nil"/>
              <w:left w:val="nil"/>
              <w:bottom w:val="single" w:sz="4" w:space="0" w:color="auto"/>
              <w:right w:val="single" w:sz="4" w:space="0" w:color="auto"/>
            </w:tcBorders>
            <w:shd w:val="clear" w:color="000000" w:fill="B4C6E7"/>
            <w:noWrap/>
            <w:vAlign w:val="bottom"/>
            <w:hideMark/>
          </w:tcPr>
          <w:p w14:paraId="5771DFD4" w14:textId="77777777" w:rsidR="004F4F10" w:rsidRPr="004F4F10" w:rsidRDefault="004F4F10" w:rsidP="004F4F10">
            <w:pPr>
              <w:spacing w:after="0" w:line="240" w:lineRule="auto"/>
              <w:rPr>
                <w:rFonts w:ascii="Arial" w:eastAsia="Times New Roman" w:hAnsi="Arial" w:cs="Arial"/>
                <w:color w:val="000000"/>
                <w:sz w:val="20"/>
                <w:szCs w:val="20"/>
                <w:lang w:val="en-US"/>
              </w:rPr>
            </w:pPr>
            <w:r w:rsidRPr="004F4F10">
              <w:rPr>
                <w:rFonts w:ascii="Arial" w:eastAsia="Times New Roman" w:hAnsi="Arial" w:cs="Arial"/>
                <w:color w:val="000000"/>
                <w:sz w:val="20"/>
                <w:szCs w:val="20"/>
                <w:lang w:val="en-US"/>
              </w:rPr>
              <w:t>8,785</w:t>
            </w:r>
          </w:p>
        </w:tc>
        <w:tc>
          <w:tcPr>
            <w:tcW w:w="1361" w:type="dxa"/>
            <w:tcBorders>
              <w:top w:val="nil"/>
              <w:left w:val="nil"/>
              <w:bottom w:val="single" w:sz="4" w:space="0" w:color="auto"/>
              <w:right w:val="single" w:sz="4" w:space="0" w:color="auto"/>
            </w:tcBorders>
            <w:shd w:val="clear" w:color="000000" w:fill="B4C6E7"/>
            <w:noWrap/>
            <w:vAlign w:val="bottom"/>
            <w:hideMark/>
          </w:tcPr>
          <w:p w14:paraId="46A4AB4C" w14:textId="77777777" w:rsidR="004F4F10" w:rsidRPr="004F4F10" w:rsidRDefault="004F4F10" w:rsidP="004F4F10">
            <w:pPr>
              <w:spacing w:after="0" w:line="240" w:lineRule="auto"/>
              <w:rPr>
                <w:rFonts w:ascii="Arial" w:eastAsia="Times New Roman" w:hAnsi="Arial" w:cs="Arial"/>
                <w:color w:val="000000"/>
                <w:sz w:val="20"/>
                <w:szCs w:val="20"/>
                <w:lang w:val="en-US"/>
              </w:rPr>
            </w:pPr>
            <w:r w:rsidRPr="004F4F10">
              <w:rPr>
                <w:rFonts w:ascii="Arial" w:eastAsia="Times New Roman" w:hAnsi="Arial" w:cs="Arial"/>
                <w:color w:val="000000"/>
                <w:sz w:val="20"/>
                <w:szCs w:val="20"/>
                <w:lang w:val="en-US"/>
              </w:rPr>
              <w:t>9,039</w:t>
            </w:r>
          </w:p>
        </w:tc>
        <w:tc>
          <w:tcPr>
            <w:tcW w:w="1361" w:type="dxa"/>
            <w:tcBorders>
              <w:top w:val="nil"/>
              <w:left w:val="nil"/>
              <w:bottom w:val="single" w:sz="4" w:space="0" w:color="auto"/>
              <w:right w:val="single" w:sz="4" w:space="0" w:color="auto"/>
            </w:tcBorders>
            <w:shd w:val="clear" w:color="000000" w:fill="B4C6E7"/>
            <w:noWrap/>
            <w:vAlign w:val="bottom"/>
            <w:hideMark/>
          </w:tcPr>
          <w:p w14:paraId="364C4FF0" w14:textId="77777777" w:rsidR="004F4F10" w:rsidRPr="004F4F10" w:rsidRDefault="004F4F10" w:rsidP="004F4F10">
            <w:pPr>
              <w:spacing w:after="0" w:line="240" w:lineRule="auto"/>
              <w:rPr>
                <w:rFonts w:ascii="Arial" w:eastAsia="Times New Roman" w:hAnsi="Arial" w:cs="Arial"/>
                <w:color w:val="000000"/>
                <w:sz w:val="20"/>
                <w:szCs w:val="20"/>
                <w:lang w:val="en-US"/>
              </w:rPr>
            </w:pPr>
            <w:r w:rsidRPr="004F4F10">
              <w:rPr>
                <w:rFonts w:ascii="Arial" w:eastAsia="Times New Roman" w:hAnsi="Arial" w:cs="Arial"/>
                <w:color w:val="000000"/>
                <w:sz w:val="20"/>
                <w:szCs w:val="20"/>
                <w:lang w:val="en-US"/>
              </w:rPr>
              <w:t>6,148</w:t>
            </w:r>
          </w:p>
        </w:tc>
      </w:tr>
      <w:tr w:rsidR="004F4F10" w:rsidRPr="004F4F10" w14:paraId="1166ADA4" w14:textId="77777777" w:rsidTr="004F4F10">
        <w:trPr>
          <w:trHeight w:val="491"/>
        </w:trPr>
        <w:tc>
          <w:tcPr>
            <w:tcW w:w="2099" w:type="dxa"/>
            <w:tcBorders>
              <w:top w:val="nil"/>
              <w:left w:val="single" w:sz="4" w:space="0" w:color="auto"/>
              <w:bottom w:val="single" w:sz="4" w:space="0" w:color="auto"/>
              <w:right w:val="single" w:sz="4" w:space="0" w:color="auto"/>
            </w:tcBorders>
            <w:shd w:val="clear" w:color="000000" w:fill="8EA9DB"/>
            <w:noWrap/>
            <w:vAlign w:val="bottom"/>
            <w:hideMark/>
          </w:tcPr>
          <w:p w14:paraId="20E7F66E" w14:textId="77777777" w:rsidR="004F4F10" w:rsidRPr="004F4F10" w:rsidRDefault="004F4F10" w:rsidP="004F4F10">
            <w:pPr>
              <w:spacing w:after="0" w:line="240" w:lineRule="auto"/>
              <w:rPr>
                <w:rFonts w:ascii="Arial" w:eastAsia="Times New Roman" w:hAnsi="Arial" w:cs="Arial"/>
                <w:color w:val="000000"/>
                <w:sz w:val="20"/>
                <w:szCs w:val="20"/>
                <w:lang w:val="en-US"/>
              </w:rPr>
            </w:pPr>
            <w:r w:rsidRPr="004F4F10">
              <w:rPr>
                <w:rFonts w:ascii="Arial" w:eastAsia="Times New Roman" w:hAnsi="Arial" w:cs="Arial"/>
                <w:color w:val="000000"/>
                <w:sz w:val="20"/>
                <w:szCs w:val="20"/>
                <w:lang w:val="en-US"/>
              </w:rPr>
              <w:t>Transport</w:t>
            </w:r>
          </w:p>
        </w:tc>
        <w:tc>
          <w:tcPr>
            <w:tcW w:w="1361" w:type="dxa"/>
            <w:tcBorders>
              <w:top w:val="nil"/>
              <w:left w:val="nil"/>
              <w:bottom w:val="single" w:sz="4" w:space="0" w:color="auto"/>
              <w:right w:val="single" w:sz="4" w:space="0" w:color="auto"/>
            </w:tcBorders>
            <w:shd w:val="clear" w:color="000000" w:fill="B4C6E7"/>
            <w:noWrap/>
            <w:vAlign w:val="bottom"/>
            <w:hideMark/>
          </w:tcPr>
          <w:p w14:paraId="7DE58FFB" w14:textId="77777777" w:rsidR="004F4F10" w:rsidRPr="004F4F10" w:rsidRDefault="004F4F10" w:rsidP="004F4F10">
            <w:pPr>
              <w:spacing w:after="0" w:line="240" w:lineRule="auto"/>
              <w:rPr>
                <w:rFonts w:ascii="Arial" w:eastAsia="Times New Roman" w:hAnsi="Arial" w:cs="Arial"/>
                <w:color w:val="000000"/>
                <w:sz w:val="20"/>
                <w:szCs w:val="20"/>
                <w:lang w:val="en-US"/>
              </w:rPr>
            </w:pPr>
            <w:r w:rsidRPr="004F4F10">
              <w:rPr>
                <w:rFonts w:ascii="Arial" w:eastAsia="Times New Roman" w:hAnsi="Arial" w:cs="Arial"/>
                <w:color w:val="000000"/>
                <w:sz w:val="20"/>
                <w:szCs w:val="20"/>
                <w:lang w:val="en-US"/>
              </w:rPr>
              <w:t>217,569</w:t>
            </w:r>
          </w:p>
        </w:tc>
        <w:tc>
          <w:tcPr>
            <w:tcW w:w="1361" w:type="dxa"/>
            <w:tcBorders>
              <w:top w:val="nil"/>
              <w:left w:val="nil"/>
              <w:bottom w:val="single" w:sz="4" w:space="0" w:color="auto"/>
              <w:right w:val="single" w:sz="4" w:space="0" w:color="auto"/>
            </w:tcBorders>
            <w:shd w:val="clear" w:color="000000" w:fill="B4C6E7"/>
            <w:noWrap/>
            <w:vAlign w:val="bottom"/>
            <w:hideMark/>
          </w:tcPr>
          <w:p w14:paraId="6AD18EF6" w14:textId="77777777" w:rsidR="004F4F10" w:rsidRPr="004F4F10" w:rsidRDefault="004F4F10" w:rsidP="004F4F10">
            <w:pPr>
              <w:spacing w:after="0" w:line="240" w:lineRule="auto"/>
              <w:rPr>
                <w:rFonts w:ascii="Arial" w:eastAsia="Times New Roman" w:hAnsi="Arial" w:cs="Arial"/>
                <w:color w:val="000000"/>
                <w:sz w:val="20"/>
                <w:szCs w:val="20"/>
                <w:lang w:val="en-US"/>
              </w:rPr>
            </w:pPr>
            <w:r w:rsidRPr="004F4F10">
              <w:rPr>
                <w:rFonts w:ascii="Arial" w:eastAsia="Times New Roman" w:hAnsi="Arial" w:cs="Arial"/>
                <w:color w:val="000000"/>
                <w:sz w:val="20"/>
                <w:szCs w:val="20"/>
                <w:lang w:val="en-US"/>
              </w:rPr>
              <w:t>99,226</w:t>
            </w:r>
          </w:p>
        </w:tc>
        <w:tc>
          <w:tcPr>
            <w:tcW w:w="1361" w:type="dxa"/>
            <w:tcBorders>
              <w:top w:val="nil"/>
              <w:left w:val="nil"/>
              <w:bottom w:val="single" w:sz="4" w:space="0" w:color="auto"/>
              <w:right w:val="single" w:sz="4" w:space="0" w:color="auto"/>
            </w:tcBorders>
            <w:shd w:val="clear" w:color="000000" w:fill="B4C6E7"/>
            <w:noWrap/>
            <w:vAlign w:val="bottom"/>
            <w:hideMark/>
          </w:tcPr>
          <w:p w14:paraId="04665A19" w14:textId="77777777" w:rsidR="004F4F10" w:rsidRPr="004F4F10" w:rsidRDefault="004F4F10" w:rsidP="004F4F10">
            <w:pPr>
              <w:spacing w:after="0" w:line="240" w:lineRule="auto"/>
              <w:rPr>
                <w:rFonts w:ascii="Arial" w:eastAsia="Times New Roman" w:hAnsi="Arial" w:cs="Arial"/>
                <w:color w:val="000000"/>
                <w:sz w:val="20"/>
                <w:szCs w:val="20"/>
                <w:lang w:val="en-US"/>
              </w:rPr>
            </w:pPr>
            <w:r w:rsidRPr="004F4F10">
              <w:rPr>
                <w:rFonts w:ascii="Arial" w:eastAsia="Times New Roman" w:hAnsi="Arial" w:cs="Arial"/>
                <w:color w:val="000000"/>
                <w:sz w:val="20"/>
                <w:szCs w:val="20"/>
                <w:lang w:val="en-US"/>
              </w:rPr>
              <w:t>46,876</w:t>
            </w:r>
          </w:p>
        </w:tc>
        <w:tc>
          <w:tcPr>
            <w:tcW w:w="1361" w:type="dxa"/>
            <w:tcBorders>
              <w:top w:val="nil"/>
              <w:left w:val="nil"/>
              <w:bottom w:val="single" w:sz="4" w:space="0" w:color="auto"/>
              <w:right w:val="single" w:sz="4" w:space="0" w:color="auto"/>
            </w:tcBorders>
            <w:shd w:val="clear" w:color="000000" w:fill="B4C6E7"/>
            <w:noWrap/>
            <w:vAlign w:val="bottom"/>
            <w:hideMark/>
          </w:tcPr>
          <w:p w14:paraId="659B25C1" w14:textId="77777777" w:rsidR="004F4F10" w:rsidRPr="004F4F10" w:rsidRDefault="004F4F10" w:rsidP="004F4F10">
            <w:pPr>
              <w:spacing w:after="0" w:line="240" w:lineRule="auto"/>
              <w:rPr>
                <w:rFonts w:ascii="Arial" w:eastAsia="Times New Roman" w:hAnsi="Arial" w:cs="Arial"/>
                <w:color w:val="000000"/>
                <w:sz w:val="20"/>
                <w:szCs w:val="20"/>
                <w:lang w:val="en-US"/>
              </w:rPr>
            </w:pPr>
            <w:r w:rsidRPr="004F4F10">
              <w:rPr>
                <w:rFonts w:ascii="Arial" w:eastAsia="Times New Roman" w:hAnsi="Arial" w:cs="Arial"/>
                <w:color w:val="000000"/>
                <w:sz w:val="20"/>
                <w:szCs w:val="20"/>
                <w:lang w:val="en-US"/>
              </w:rPr>
              <w:t>103,083</w:t>
            </w:r>
          </w:p>
        </w:tc>
        <w:tc>
          <w:tcPr>
            <w:tcW w:w="1361" w:type="dxa"/>
            <w:tcBorders>
              <w:top w:val="nil"/>
              <w:left w:val="nil"/>
              <w:bottom w:val="single" w:sz="4" w:space="0" w:color="auto"/>
              <w:right w:val="single" w:sz="4" w:space="0" w:color="auto"/>
            </w:tcBorders>
            <w:shd w:val="clear" w:color="000000" w:fill="B4C6E7"/>
            <w:noWrap/>
            <w:vAlign w:val="bottom"/>
            <w:hideMark/>
          </w:tcPr>
          <w:p w14:paraId="0C04518E" w14:textId="77777777" w:rsidR="004F4F10" w:rsidRPr="004F4F10" w:rsidRDefault="004F4F10" w:rsidP="004F4F10">
            <w:pPr>
              <w:spacing w:after="0" w:line="240" w:lineRule="auto"/>
              <w:rPr>
                <w:rFonts w:ascii="Arial" w:eastAsia="Times New Roman" w:hAnsi="Arial" w:cs="Arial"/>
                <w:color w:val="000000"/>
                <w:sz w:val="20"/>
                <w:szCs w:val="20"/>
                <w:lang w:val="en-US"/>
              </w:rPr>
            </w:pPr>
            <w:r w:rsidRPr="004F4F10">
              <w:rPr>
                <w:rFonts w:ascii="Arial" w:eastAsia="Times New Roman" w:hAnsi="Arial" w:cs="Arial"/>
                <w:color w:val="000000"/>
                <w:sz w:val="20"/>
                <w:szCs w:val="20"/>
                <w:lang w:val="en-US"/>
              </w:rPr>
              <w:t>36,506</w:t>
            </w:r>
          </w:p>
        </w:tc>
        <w:tc>
          <w:tcPr>
            <w:tcW w:w="1361" w:type="dxa"/>
            <w:tcBorders>
              <w:top w:val="nil"/>
              <w:left w:val="nil"/>
              <w:bottom w:val="single" w:sz="4" w:space="0" w:color="auto"/>
              <w:right w:val="single" w:sz="4" w:space="0" w:color="auto"/>
            </w:tcBorders>
            <w:shd w:val="clear" w:color="000000" w:fill="B4C6E7"/>
            <w:noWrap/>
            <w:vAlign w:val="bottom"/>
            <w:hideMark/>
          </w:tcPr>
          <w:p w14:paraId="1CB97267" w14:textId="77777777" w:rsidR="004F4F10" w:rsidRPr="004F4F10" w:rsidRDefault="004F4F10" w:rsidP="004F4F10">
            <w:pPr>
              <w:spacing w:after="0" w:line="240" w:lineRule="auto"/>
              <w:rPr>
                <w:rFonts w:ascii="Arial" w:eastAsia="Times New Roman" w:hAnsi="Arial" w:cs="Arial"/>
                <w:color w:val="000000"/>
                <w:sz w:val="20"/>
                <w:szCs w:val="20"/>
                <w:lang w:val="en-US"/>
              </w:rPr>
            </w:pPr>
            <w:r w:rsidRPr="004F4F10">
              <w:rPr>
                <w:rFonts w:ascii="Arial" w:eastAsia="Times New Roman" w:hAnsi="Arial" w:cs="Arial"/>
                <w:color w:val="000000"/>
                <w:sz w:val="20"/>
                <w:szCs w:val="20"/>
                <w:lang w:val="en-US"/>
              </w:rPr>
              <w:t>11,050</w:t>
            </w:r>
          </w:p>
        </w:tc>
      </w:tr>
      <w:tr w:rsidR="004F4F10" w:rsidRPr="004F4F10" w14:paraId="21E24823" w14:textId="77777777" w:rsidTr="004F4F10">
        <w:trPr>
          <w:trHeight w:val="491"/>
        </w:trPr>
        <w:tc>
          <w:tcPr>
            <w:tcW w:w="2099" w:type="dxa"/>
            <w:tcBorders>
              <w:top w:val="nil"/>
              <w:left w:val="single" w:sz="4" w:space="0" w:color="auto"/>
              <w:bottom w:val="single" w:sz="4" w:space="0" w:color="auto"/>
              <w:right w:val="single" w:sz="4" w:space="0" w:color="auto"/>
            </w:tcBorders>
            <w:shd w:val="clear" w:color="000000" w:fill="8EA9DB"/>
            <w:noWrap/>
            <w:vAlign w:val="bottom"/>
            <w:hideMark/>
          </w:tcPr>
          <w:p w14:paraId="2B202659" w14:textId="77777777" w:rsidR="004F4F10" w:rsidRPr="004F4F10" w:rsidRDefault="004F4F10" w:rsidP="004F4F10">
            <w:pPr>
              <w:spacing w:after="0" w:line="240" w:lineRule="auto"/>
              <w:rPr>
                <w:rFonts w:ascii="Arial" w:eastAsia="Times New Roman" w:hAnsi="Arial" w:cs="Arial"/>
                <w:color w:val="000000"/>
                <w:sz w:val="20"/>
                <w:szCs w:val="20"/>
                <w:lang w:val="en-US"/>
              </w:rPr>
            </w:pPr>
            <w:r w:rsidRPr="004F4F10">
              <w:rPr>
                <w:rFonts w:ascii="Arial" w:eastAsia="Times New Roman" w:hAnsi="Arial" w:cs="Arial"/>
                <w:color w:val="000000"/>
                <w:sz w:val="20"/>
                <w:szCs w:val="20"/>
                <w:lang w:val="en-US"/>
              </w:rPr>
              <w:t>Water</w:t>
            </w:r>
          </w:p>
        </w:tc>
        <w:tc>
          <w:tcPr>
            <w:tcW w:w="1361" w:type="dxa"/>
            <w:tcBorders>
              <w:top w:val="nil"/>
              <w:left w:val="nil"/>
              <w:bottom w:val="single" w:sz="4" w:space="0" w:color="auto"/>
              <w:right w:val="single" w:sz="4" w:space="0" w:color="auto"/>
            </w:tcBorders>
            <w:shd w:val="clear" w:color="000000" w:fill="B4C6E7"/>
            <w:noWrap/>
            <w:vAlign w:val="bottom"/>
            <w:hideMark/>
          </w:tcPr>
          <w:p w14:paraId="0B6BFFE6" w14:textId="77777777" w:rsidR="004F4F10" w:rsidRPr="004F4F10" w:rsidRDefault="004F4F10" w:rsidP="004F4F10">
            <w:pPr>
              <w:spacing w:after="0" w:line="240" w:lineRule="auto"/>
              <w:rPr>
                <w:rFonts w:ascii="Arial" w:eastAsia="Times New Roman" w:hAnsi="Arial" w:cs="Arial"/>
                <w:color w:val="000000"/>
                <w:sz w:val="20"/>
                <w:szCs w:val="20"/>
                <w:lang w:val="en-US"/>
              </w:rPr>
            </w:pPr>
            <w:r w:rsidRPr="004F4F10">
              <w:rPr>
                <w:rFonts w:ascii="Arial" w:eastAsia="Times New Roman" w:hAnsi="Arial" w:cs="Arial"/>
                <w:color w:val="000000"/>
                <w:sz w:val="20"/>
                <w:szCs w:val="20"/>
                <w:lang w:val="en-US"/>
              </w:rPr>
              <w:t>36,035</w:t>
            </w:r>
          </w:p>
        </w:tc>
        <w:tc>
          <w:tcPr>
            <w:tcW w:w="1361" w:type="dxa"/>
            <w:tcBorders>
              <w:top w:val="nil"/>
              <w:left w:val="nil"/>
              <w:bottom w:val="single" w:sz="4" w:space="0" w:color="auto"/>
              <w:right w:val="single" w:sz="4" w:space="0" w:color="auto"/>
            </w:tcBorders>
            <w:shd w:val="clear" w:color="000000" w:fill="B4C6E7"/>
            <w:noWrap/>
            <w:vAlign w:val="bottom"/>
            <w:hideMark/>
          </w:tcPr>
          <w:p w14:paraId="4944CCAE" w14:textId="77777777" w:rsidR="004F4F10" w:rsidRPr="004F4F10" w:rsidRDefault="004F4F10" w:rsidP="004F4F10">
            <w:pPr>
              <w:spacing w:after="0" w:line="240" w:lineRule="auto"/>
              <w:rPr>
                <w:rFonts w:ascii="Arial" w:eastAsia="Times New Roman" w:hAnsi="Arial" w:cs="Arial"/>
                <w:color w:val="000000"/>
                <w:sz w:val="20"/>
                <w:szCs w:val="20"/>
                <w:lang w:val="en-US"/>
              </w:rPr>
            </w:pPr>
            <w:r w:rsidRPr="004F4F10">
              <w:rPr>
                <w:rFonts w:ascii="Arial" w:eastAsia="Times New Roman" w:hAnsi="Arial" w:cs="Arial"/>
                <w:color w:val="000000"/>
                <w:sz w:val="20"/>
                <w:szCs w:val="20"/>
                <w:lang w:val="en-US"/>
              </w:rPr>
              <w:t>6,253</w:t>
            </w:r>
          </w:p>
        </w:tc>
        <w:tc>
          <w:tcPr>
            <w:tcW w:w="1361" w:type="dxa"/>
            <w:tcBorders>
              <w:top w:val="nil"/>
              <w:left w:val="nil"/>
              <w:bottom w:val="single" w:sz="4" w:space="0" w:color="auto"/>
              <w:right w:val="single" w:sz="4" w:space="0" w:color="auto"/>
            </w:tcBorders>
            <w:shd w:val="clear" w:color="000000" w:fill="B4C6E7"/>
            <w:noWrap/>
            <w:vAlign w:val="bottom"/>
            <w:hideMark/>
          </w:tcPr>
          <w:p w14:paraId="6F6D1CE7" w14:textId="77777777" w:rsidR="004F4F10" w:rsidRPr="004F4F10" w:rsidRDefault="004F4F10" w:rsidP="004F4F10">
            <w:pPr>
              <w:spacing w:after="0" w:line="240" w:lineRule="auto"/>
              <w:rPr>
                <w:rFonts w:ascii="Arial" w:eastAsia="Times New Roman" w:hAnsi="Arial" w:cs="Arial"/>
                <w:color w:val="000000"/>
                <w:sz w:val="20"/>
                <w:szCs w:val="20"/>
                <w:lang w:val="en-US"/>
              </w:rPr>
            </w:pPr>
            <w:r w:rsidRPr="004F4F10">
              <w:rPr>
                <w:rFonts w:ascii="Arial" w:eastAsia="Times New Roman" w:hAnsi="Arial" w:cs="Arial"/>
                <w:color w:val="000000"/>
                <w:sz w:val="20"/>
                <w:szCs w:val="20"/>
                <w:lang w:val="en-US"/>
              </w:rPr>
              <w:t>8,732</w:t>
            </w:r>
          </w:p>
        </w:tc>
        <w:tc>
          <w:tcPr>
            <w:tcW w:w="1361" w:type="dxa"/>
            <w:tcBorders>
              <w:top w:val="nil"/>
              <w:left w:val="nil"/>
              <w:bottom w:val="single" w:sz="4" w:space="0" w:color="auto"/>
              <w:right w:val="single" w:sz="4" w:space="0" w:color="auto"/>
            </w:tcBorders>
            <w:shd w:val="clear" w:color="000000" w:fill="B4C6E7"/>
            <w:noWrap/>
            <w:vAlign w:val="bottom"/>
            <w:hideMark/>
          </w:tcPr>
          <w:p w14:paraId="47FAC71F" w14:textId="77777777" w:rsidR="004F4F10" w:rsidRPr="004F4F10" w:rsidRDefault="004F4F10" w:rsidP="004F4F10">
            <w:pPr>
              <w:spacing w:after="0" w:line="240" w:lineRule="auto"/>
              <w:rPr>
                <w:rFonts w:ascii="Arial" w:eastAsia="Times New Roman" w:hAnsi="Arial" w:cs="Arial"/>
                <w:color w:val="000000"/>
                <w:sz w:val="20"/>
                <w:szCs w:val="20"/>
                <w:lang w:val="en-US"/>
              </w:rPr>
            </w:pPr>
            <w:r w:rsidRPr="004F4F10">
              <w:rPr>
                <w:rFonts w:ascii="Arial" w:eastAsia="Times New Roman" w:hAnsi="Arial" w:cs="Arial"/>
                <w:color w:val="000000"/>
                <w:sz w:val="20"/>
                <w:szCs w:val="20"/>
                <w:lang w:val="en-US"/>
              </w:rPr>
              <w:t>16,098</w:t>
            </w:r>
          </w:p>
        </w:tc>
        <w:tc>
          <w:tcPr>
            <w:tcW w:w="1361" w:type="dxa"/>
            <w:tcBorders>
              <w:top w:val="nil"/>
              <w:left w:val="nil"/>
              <w:bottom w:val="single" w:sz="4" w:space="0" w:color="auto"/>
              <w:right w:val="single" w:sz="4" w:space="0" w:color="auto"/>
            </w:tcBorders>
            <w:shd w:val="clear" w:color="000000" w:fill="B4C6E7"/>
            <w:noWrap/>
            <w:vAlign w:val="bottom"/>
            <w:hideMark/>
          </w:tcPr>
          <w:p w14:paraId="7AB5DE2E" w14:textId="77777777" w:rsidR="004F4F10" w:rsidRPr="004F4F10" w:rsidRDefault="004F4F10" w:rsidP="004F4F10">
            <w:pPr>
              <w:spacing w:after="0" w:line="240" w:lineRule="auto"/>
              <w:rPr>
                <w:rFonts w:ascii="Arial" w:eastAsia="Times New Roman" w:hAnsi="Arial" w:cs="Arial"/>
                <w:color w:val="000000"/>
                <w:sz w:val="20"/>
                <w:szCs w:val="20"/>
                <w:lang w:val="en-US"/>
              </w:rPr>
            </w:pPr>
            <w:r w:rsidRPr="004F4F10">
              <w:rPr>
                <w:rFonts w:ascii="Arial" w:eastAsia="Times New Roman" w:hAnsi="Arial" w:cs="Arial"/>
                <w:color w:val="000000"/>
                <w:sz w:val="20"/>
                <w:szCs w:val="20"/>
                <w:lang w:val="en-US"/>
              </w:rPr>
              <w:t>6,860</w:t>
            </w:r>
          </w:p>
        </w:tc>
        <w:tc>
          <w:tcPr>
            <w:tcW w:w="1361" w:type="dxa"/>
            <w:tcBorders>
              <w:top w:val="nil"/>
              <w:left w:val="nil"/>
              <w:bottom w:val="single" w:sz="4" w:space="0" w:color="auto"/>
              <w:right w:val="single" w:sz="4" w:space="0" w:color="auto"/>
            </w:tcBorders>
            <w:shd w:val="clear" w:color="000000" w:fill="B4C6E7"/>
            <w:noWrap/>
            <w:vAlign w:val="bottom"/>
            <w:hideMark/>
          </w:tcPr>
          <w:p w14:paraId="2E197676" w14:textId="77777777" w:rsidR="004F4F10" w:rsidRPr="004F4F10" w:rsidRDefault="004F4F10" w:rsidP="004F4F10">
            <w:pPr>
              <w:spacing w:after="0" w:line="240" w:lineRule="auto"/>
              <w:rPr>
                <w:rFonts w:ascii="Arial" w:eastAsia="Times New Roman" w:hAnsi="Arial" w:cs="Arial"/>
                <w:color w:val="000000"/>
                <w:sz w:val="20"/>
                <w:szCs w:val="20"/>
                <w:lang w:val="en-US"/>
              </w:rPr>
            </w:pPr>
            <w:r w:rsidRPr="004F4F10">
              <w:rPr>
                <w:rFonts w:ascii="Arial" w:eastAsia="Times New Roman" w:hAnsi="Arial" w:cs="Arial"/>
                <w:color w:val="000000"/>
                <w:sz w:val="20"/>
                <w:szCs w:val="20"/>
                <w:lang w:val="en-US"/>
              </w:rPr>
              <w:t>1,778</w:t>
            </w:r>
          </w:p>
        </w:tc>
      </w:tr>
    </w:tbl>
    <w:p w14:paraId="06757BE1" w14:textId="6457BD82" w:rsidR="004F4F10" w:rsidRDefault="004F4F10" w:rsidP="004C7FEF">
      <w:pPr>
        <w:jc w:val="both"/>
        <w:rPr>
          <w:rFonts w:ascii="Arial" w:hAnsi="Arial" w:cs="Arial"/>
          <w:sz w:val="24"/>
          <w:szCs w:val="24"/>
          <w:lang w:val="en-US"/>
        </w:rPr>
      </w:pPr>
    </w:p>
    <w:p w14:paraId="26CB7EC0" w14:textId="159D76C6" w:rsidR="00A93F5E" w:rsidRDefault="00A93F5E" w:rsidP="00A93F5E">
      <w:pPr>
        <w:jc w:val="both"/>
        <w:rPr>
          <w:rFonts w:ascii="Arial" w:hAnsi="Arial" w:cs="Arial"/>
          <w:sz w:val="24"/>
          <w:szCs w:val="24"/>
        </w:rPr>
      </w:pPr>
    </w:p>
    <w:p w14:paraId="1192C9D3" w14:textId="4C1A0560" w:rsidR="0061645E" w:rsidRPr="0061645E" w:rsidRDefault="00A93F5E" w:rsidP="004C7FEF">
      <w:pPr>
        <w:jc w:val="both"/>
        <w:rPr>
          <w:sz w:val="24"/>
          <w:szCs w:val="24"/>
          <w:highlight w:val="yellow"/>
        </w:rPr>
      </w:pPr>
      <w:r w:rsidRPr="005C1BF1">
        <w:rPr>
          <w:sz w:val="24"/>
          <w:szCs w:val="24"/>
        </w:rPr>
        <w:t xml:space="preserve"> </w:t>
      </w:r>
      <w:r w:rsidR="0061645E" w:rsidRPr="005C1BF1">
        <w:rPr>
          <w:rFonts w:ascii="Arial" w:hAnsi="Arial" w:cs="Arial"/>
          <w:b/>
          <w:bCs/>
          <w:sz w:val="24"/>
          <w:szCs w:val="24"/>
        </w:rPr>
        <w:t>3.2.6. Middle</w:t>
      </w:r>
      <w:r w:rsidR="0061645E" w:rsidRPr="0061645E">
        <w:rPr>
          <w:rFonts w:ascii="Arial" w:hAnsi="Arial" w:cs="Arial"/>
          <w:b/>
          <w:bCs/>
          <w:sz w:val="24"/>
          <w:szCs w:val="24"/>
        </w:rPr>
        <w:t xml:space="preserve"> East &amp; Africa Vinyl Ester Resin Demand Supply Outlook</w:t>
      </w:r>
    </w:p>
    <w:p w14:paraId="6305425D" w14:textId="3675687F" w:rsidR="0061645E" w:rsidRPr="0061645E" w:rsidRDefault="0061645E" w:rsidP="0061645E">
      <w:pPr>
        <w:spacing w:line="360" w:lineRule="auto"/>
        <w:textAlignment w:val="baseline"/>
        <w:rPr>
          <w:rFonts w:ascii="Arial" w:hAnsi="Arial" w:cs="Arial"/>
          <w:b/>
          <w:bCs/>
          <w:sz w:val="24"/>
          <w:szCs w:val="24"/>
        </w:rPr>
      </w:pPr>
      <w:r w:rsidRPr="0061645E">
        <w:rPr>
          <w:rFonts w:ascii="Arial" w:hAnsi="Arial" w:cs="Arial"/>
          <w:b/>
          <w:bCs/>
          <w:sz w:val="24"/>
          <w:szCs w:val="24"/>
        </w:rPr>
        <w:t>Middle East &amp; Africa Vinyl Ester Resin Demand, By Volume (</w:t>
      </w:r>
      <w:r w:rsidR="007C5B32">
        <w:rPr>
          <w:rFonts w:ascii="Arial" w:hAnsi="Arial" w:cs="Arial"/>
          <w:b/>
          <w:bCs/>
          <w:sz w:val="24"/>
          <w:szCs w:val="24"/>
        </w:rPr>
        <w:t>000</w:t>
      </w:r>
      <w:r w:rsidR="005C1BF1">
        <w:rPr>
          <w:rFonts w:ascii="Arial" w:hAnsi="Arial" w:cs="Arial"/>
          <w:b/>
          <w:bCs/>
          <w:sz w:val="24"/>
          <w:szCs w:val="24"/>
        </w:rPr>
        <w:t xml:space="preserve">’ </w:t>
      </w:r>
      <w:r w:rsidR="005C1BF1" w:rsidRPr="0061645E">
        <w:rPr>
          <w:rFonts w:ascii="Arial" w:hAnsi="Arial" w:cs="Arial"/>
          <w:b/>
          <w:bCs/>
          <w:sz w:val="24"/>
          <w:szCs w:val="24"/>
        </w:rPr>
        <w:t>Tonnes</w:t>
      </w:r>
      <w:r w:rsidRPr="0061645E">
        <w:rPr>
          <w:rFonts w:ascii="Arial" w:hAnsi="Arial" w:cs="Arial"/>
          <w:b/>
          <w:bCs/>
          <w:sz w:val="24"/>
          <w:szCs w:val="24"/>
        </w:rPr>
        <w:t>), 2015–2030F</w:t>
      </w:r>
    </w:p>
    <w:p w14:paraId="6125457B" w14:textId="12BF9D18" w:rsidR="00A14586" w:rsidRPr="002B5730" w:rsidRDefault="00195C31" w:rsidP="00A14586">
      <w:pPr>
        <w:rPr>
          <w:rFonts w:ascii="Arial" w:eastAsia="Arial" w:hAnsi="Arial" w:cs="Arial"/>
          <w:color w:val="000000" w:themeColor="text1"/>
          <w:sz w:val="24"/>
          <w:szCs w:val="24"/>
        </w:rPr>
      </w:pPr>
      <w:r w:rsidRPr="002B5730">
        <w:rPr>
          <w:rFonts w:ascii="Arial" w:eastAsia="Arial" w:hAnsi="Arial" w:cs="Arial"/>
          <w:noProof/>
          <w:color w:val="000000" w:themeColor="text1"/>
          <w:sz w:val="24"/>
          <w:szCs w:val="24"/>
        </w:rPr>
        <mc:AlternateContent>
          <mc:Choice Requires="wps">
            <w:drawing>
              <wp:anchor distT="0" distB="0" distL="114300" distR="114300" simplePos="0" relativeHeight="251769856" behindDoc="0" locked="0" layoutInCell="1" allowOverlap="1" wp14:anchorId="4FBDCE0D" wp14:editId="30972ED3">
                <wp:simplePos x="0" y="0"/>
                <wp:positionH relativeFrom="column">
                  <wp:posOffset>4370705</wp:posOffset>
                </wp:positionH>
                <wp:positionV relativeFrom="paragraph">
                  <wp:posOffset>1947545</wp:posOffset>
                </wp:positionV>
                <wp:extent cx="1651379" cy="923925"/>
                <wp:effectExtent l="0" t="0" r="0" b="0"/>
                <wp:wrapNone/>
                <wp:docPr id="614" name="Rectangle 35"/>
                <wp:cNvGraphicFramePr/>
                <a:graphic xmlns:a="http://schemas.openxmlformats.org/drawingml/2006/main">
                  <a:graphicData uri="http://schemas.microsoft.com/office/word/2010/wordprocessingShape">
                    <wps:wsp>
                      <wps:cNvSpPr/>
                      <wps:spPr>
                        <a:xfrm>
                          <a:off x="0" y="0"/>
                          <a:ext cx="1651379" cy="92392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1FCE0271" w14:textId="77777777" w:rsidR="00A14586" w:rsidRDefault="00A14586" w:rsidP="00A14586">
                            <w:pPr>
                              <w:spacing w:line="240" w:lineRule="auto"/>
                              <w:jc w:val="center"/>
                              <w:textAlignment w:val="baseline"/>
                              <w:rPr>
                                <w:rFonts w:ascii="Verdana" w:eastAsia="Verdana" w:hAnsi="Verdana" w:cs="Verdana"/>
                                <w:b/>
                                <w:bCs/>
                                <w:color w:val="000000"/>
                                <w:kern w:val="24"/>
                                <w:sz w:val="18"/>
                                <w:szCs w:val="18"/>
                              </w:rPr>
                            </w:pPr>
                            <w:r>
                              <w:rPr>
                                <w:rFonts w:ascii="Verdana" w:eastAsia="Verdana" w:hAnsi="Verdana" w:cs="Verdana"/>
                                <w:b/>
                                <w:bCs/>
                                <w:color w:val="000000"/>
                                <w:kern w:val="24"/>
                                <w:sz w:val="18"/>
                                <w:szCs w:val="18"/>
                              </w:rPr>
                              <w:t>2021E-2030F</w:t>
                            </w:r>
                          </w:p>
                          <w:p w14:paraId="3D406C1D" w14:textId="77777777" w:rsidR="00A14586" w:rsidRDefault="00A14586" w:rsidP="00A14586">
                            <w:pPr>
                              <w:spacing w:line="240" w:lineRule="auto"/>
                              <w:jc w:val="center"/>
                              <w:textAlignment w:val="baseline"/>
                              <w:rPr>
                                <w:rFonts w:ascii="Verdana" w:eastAsia="Verdana" w:hAnsi="Verdana" w:cs="Verdana"/>
                                <w:b/>
                                <w:bCs/>
                                <w:color w:val="000000"/>
                                <w:kern w:val="24"/>
                                <w:sz w:val="18"/>
                                <w:szCs w:val="18"/>
                              </w:rPr>
                            </w:pPr>
                            <w:r>
                              <w:rPr>
                                <w:rFonts w:ascii="Verdana" w:eastAsia="Verdana" w:hAnsi="Verdana" w:cs="Verdana"/>
                                <w:b/>
                                <w:bCs/>
                                <w:color w:val="000000"/>
                                <w:kern w:val="24"/>
                                <w:sz w:val="18"/>
                                <w:szCs w:val="18"/>
                              </w:rPr>
                              <w:t xml:space="preserve">CAGR </w:t>
                            </w:r>
                          </w:p>
                          <w:p w14:paraId="6B805DD0" w14:textId="45BE88E2" w:rsidR="00A14586" w:rsidRDefault="003723C4" w:rsidP="00A14586">
                            <w:pPr>
                              <w:spacing w:line="240" w:lineRule="auto"/>
                              <w:jc w:val="center"/>
                              <w:textAlignment w:val="baseline"/>
                              <w:rPr>
                                <w:rFonts w:ascii="Verdana" w:eastAsia="Verdana" w:hAnsi="Verdana" w:cs="Verdana"/>
                                <w:b/>
                                <w:bCs/>
                                <w:color w:val="000000"/>
                                <w:kern w:val="24"/>
                                <w:sz w:val="18"/>
                                <w:szCs w:val="18"/>
                              </w:rPr>
                            </w:pPr>
                            <w:r>
                              <w:rPr>
                                <w:rFonts w:ascii="Verdana" w:eastAsia="Verdana" w:hAnsi="Verdana" w:cs="Verdana"/>
                                <w:b/>
                                <w:bCs/>
                                <w:color w:val="000000"/>
                                <w:kern w:val="24"/>
                                <w:sz w:val="18"/>
                                <w:szCs w:val="18"/>
                              </w:rPr>
                              <w:t>5.05</w:t>
                            </w:r>
                            <w:r w:rsidR="00A14586">
                              <w:rPr>
                                <w:rFonts w:ascii="Verdana" w:eastAsia="Verdana" w:hAnsi="Verdana" w:cs="Verdana"/>
                                <w:b/>
                                <w:bCs/>
                                <w:color w:val="000000"/>
                                <w:kern w:val="24"/>
                                <w:sz w:val="18"/>
                                <w:szCs w:val="18"/>
                              </w:rPr>
                              <w:t>% By Volume</w:t>
                            </w:r>
                          </w:p>
                        </w:txbxContent>
                      </wps:txbx>
                      <wps:bodyPr rtlCol="0" anchor="ctr">
                        <a:noAutofit/>
                      </wps:bodyPr>
                    </wps:wsp>
                  </a:graphicData>
                </a:graphic>
                <wp14:sizeRelV relativeFrom="margin">
                  <wp14:pctHeight>0</wp14:pctHeight>
                </wp14:sizeRelV>
              </wp:anchor>
            </w:drawing>
          </mc:Choice>
          <mc:Fallback>
            <w:pict>
              <v:rect w14:anchorId="4FBDCE0D" id="_x0000_s1123" style="position:absolute;margin-left:344.15pt;margin-top:153.35pt;width:130.05pt;height:72.75pt;z-index:2517698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" filled="f" stroked="f" strokeweight="1pt">
                <v:textbox>
                  <w:txbxContent>
                    <w:p w14:paraId="1FCE0271" w14:textId="77777777" w:rsidR="00A14586" w:rsidRDefault="00A14586" w:rsidP="00A14586">
                      <w:pPr>
                        <w:spacing w:line="240" w:lineRule="auto"/>
                        <w:jc w:val="center"/>
                        <w:textAlignment w:val="baseline"/>
                        <w:rPr>
                          <w:rFonts w:ascii="Verdana" w:eastAsia="Verdana" w:hAnsi="Verdana" w:cs="Verdana"/>
                          <w:b/>
                          <w:bCs/>
                          <w:color w:val="000000"/>
                          <w:kern w:val="24"/>
                          <w:sz w:val="18"/>
                          <w:szCs w:val="18"/>
                        </w:rPr>
                      </w:pPr>
                      <w:r>
                        <w:rPr>
                          <w:rFonts w:ascii="Verdana" w:eastAsia="Verdana" w:hAnsi="Verdana" w:cs="Verdana"/>
                          <w:b/>
                          <w:bCs/>
                          <w:color w:val="000000"/>
                          <w:kern w:val="24"/>
                          <w:sz w:val="18"/>
                          <w:szCs w:val="18"/>
                        </w:rPr>
                        <w:t>2021E-2030F</w:t>
                      </w:r>
                    </w:p>
                    <w:p w14:paraId="3D406C1D" w14:textId="77777777" w:rsidR="00A14586" w:rsidRDefault="00A14586" w:rsidP="00A14586">
                      <w:pPr>
                        <w:spacing w:line="240" w:lineRule="auto"/>
                        <w:jc w:val="center"/>
                        <w:textAlignment w:val="baseline"/>
                        <w:rPr>
                          <w:rFonts w:ascii="Verdana" w:eastAsia="Verdana" w:hAnsi="Verdana" w:cs="Verdana"/>
                          <w:b/>
                          <w:bCs/>
                          <w:color w:val="000000"/>
                          <w:kern w:val="24"/>
                          <w:sz w:val="18"/>
                          <w:szCs w:val="18"/>
                        </w:rPr>
                      </w:pPr>
                      <w:r>
                        <w:rPr>
                          <w:rFonts w:ascii="Verdana" w:eastAsia="Verdana" w:hAnsi="Verdana" w:cs="Verdana"/>
                          <w:b/>
                          <w:bCs/>
                          <w:color w:val="000000"/>
                          <w:kern w:val="24"/>
                          <w:sz w:val="18"/>
                          <w:szCs w:val="18"/>
                        </w:rPr>
                        <w:t xml:space="preserve">CAGR </w:t>
                      </w:r>
                    </w:p>
                    <w:p w14:paraId="6B805DD0" w14:textId="45BE88E2" w:rsidR="00A14586" w:rsidRDefault="003723C4" w:rsidP="00A14586">
                      <w:pPr>
                        <w:spacing w:line="240" w:lineRule="auto"/>
                        <w:jc w:val="center"/>
                        <w:textAlignment w:val="baseline"/>
                        <w:rPr>
                          <w:rFonts w:ascii="Verdana" w:eastAsia="Verdana" w:hAnsi="Verdana" w:cs="Verdana"/>
                          <w:b/>
                          <w:bCs/>
                          <w:color w:val="000000"/>
                          <w:kern w:val="24"/>
                          <w:sz w:val="18"/>
                          <w:szCs w:val="18"/>
                        </w:rPr>
                      </w:pPr>
                      <w:r>
                        <w:rPr>
                          <w:rFonts w:ascii="Verdana" w:eastAsia="Verdana" w:hAnsi="Verdana" w:cs="Verdana"/>
                          <w:b/>
                          <w:bCs/>
                          <w:color w:val="000000"/>
                          <w:kern w:val="24"/>
                          <w:sz w:val="18"/>
                          <w:szCs w:val="18"/>
                        </w:rPr>
                        <w:t>5.05</w:t>
                      </w:r>
                      <w:r w:rsidR="00A14586">
                        <w:rPr>
                          <w:rFonts w:ascii="Verdana" w:eastAsia="Verdana" w:hAnsi="Verdana" w:cs="Verdana"/>
                          <w:b/>
                          <w:bCs/>
                          <w:color w:val="000000"/>
                          <w:kern w:val="24"/>
                          <w:sz w:val="18"/>
                          <w:szCs w:val="18"/>
                        </w:rPr>
                        <w:t>% By Volume</w:t>
                      </w:r>
                    </w:p>
                  </w:txbxContent>
                </v:textbox>
              </v:rect>
            </w:pict>
          </mc:Fallback>
        </mc:AlternateContent>
      </w:r>
      <w:r w:rsidRPr="002B5730">
        <w:rPr>
          <w:rFonts w:ascii="Arial" w:eastAsia="Arial" w:hAnsi="Arial" w:cs="Arial"/>
          <w:noProof/>
          <w:color w:val="000000" w:themeColor="text1"/>
          <w:sz w:val="24"/>
          <w:szCs w:val="24"/>
        </w:rPr>
        <mc:AlternateContent>
          <mc:Choice Requires="wps">
            <w:drawing>
              <wp:anchor distT="0" distB="0" distL="114300" distR="114300" simplePos="0" relativeHeight="251768832" behindDoc="0" locked="0" layoutInCell="1" allowOverlap="1" wp14:anchorId="1203D32F" wp14:editId="281D125A">
                <wp:simplePos x="0" y="0"/>
                <wp:positionH relativeFrom="column">
                  <wp:posOffset>913765</wp:posOffset>
                </wp:positionH>
                <wp:positionV relativeFrom="paragraph">
                  <wp:posOffset>1959610</wp:posOffset>
                </wp:positionV>
                <wp:extent cx="1651379" cy="933450"/>
                <wp:effectExtent l="0" t="0" r="0" b="0"/>
                <wp:wrapNone/>
                <wp:docPr id="615" name="Rectangle 33"/>
                <wp:cNvGraphicFramePr/>
                <a:graphic xmlns:a="http://schemas.openxmlformats.org/drawingml/2006/main">
                  <a:graphicData uri="http://schemas.microsoft.com/office/word/2010/wordprocessingShape">
                    <wps:wsp>
                      <wps:cNvSpPr/>
                      <wps:spPr>
                        <a:xfrm>
                          <a:off x="0" y="0"/>
                          <a:ext cx="1651379" cy="93345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15FEAC7D" w14:textId="77777777" w:rsidR="00A14586" w:rsidRDefault="00A14586" w:rsidP="00A14586">
                            <w:pPr>
                              <w:spacing w:line="240" w:lineRule="auto"/>
                              <w:jc w:val="center"/>
                              <w:textAlignment w:val="baseline"/>
                              <w:rPr>
                                <w:rFonts w:ascii="Verdana" w:eastAsia="Verdana" w:hAnsi="Verdana" w:cs="Verdana"/>
                                <w:b/>
                                <w:bCs/>
                                <w:color w:val="000000"/>
                                <w:kern w:val="24"/>
                                <w:sz w:val="18"/>
                                <w:szCs w:val="18"/>
                              </w:rPr>
                            </w:pPr>
                            <w:r>
                              <w:rPr>
                                <w:rFonts w:ascii="Verdana" w:eastAsia="Verdana" w:hAnsi="Verdana" w:cs="Verdana"/>
                                <w:b/>
                                <w:bCs/>
                                <w:color w:val="000000"/>
                                <w:kern w:val="24"/>
                                <w:sz w:val="18"/>
                                <w:szCs w:val="18"/>
                              </w:rPr>
                              <w:t>2015-2020</w:t>
                            </w:r>
                          </w:p>
                          <w:p w14:paraId="662C0688" w14:textId="77777777" w:rsidR="00A14586" w:rsidRDefault="00A14586" w:rsidP="00A14586">
                            <w:pPr>
                              <w:spacing w:line="240" w:lineRule="auto"/>
                              <w:jc w:val="center"/>
                              <w:textAlignment w:val="baseline"/>
                              <w:rPr>
                                <w:rFonts w:ascii="Verdana" w:eastAsia="Verdana" w:hAnsi="Verdana" w:cs="Verdana"/>
                                <w:b/>
                                <w:bCs/>
                                <w:color w:val="000000"/>
                                <w:kern w:val="24"/>
                                <w:sz w:val="18"/>
                                <w:szCs w:val="18"/>
                              </w:rPr>
                            </w:pPr>
                            <w:r>
                              <w:rPr>
                                <w:rFonts w:ascii="Verdana" w:eastAsia="Verdana" w:hAnsi="Verdana" w:cs="Verdana"/>
                                <w:b/>
                                <w:bCs/>
                                <w:color w:val="000000"/>
                                <w:kern w:val="24"/>
                                <w:sz w:val="18"/>
                                <w:szCs w:val="18"/>
                              </w:rPr>
                              <w:t xml:space="preserve">CAGR </w:t>
                            </w:r>
                          </w:p>
                          <w:p w14:paraId="4203886A" w14:textId="77777777" w:rsidR="00A14586" w:rsidRDefault="00A14586" w:rsidP="00A14586">
                            <w:pPr>
                              <w:spacing w:line="240" w:lineRule="auto"/>
                              <w:jc w:val="center"/>
                              <w:rPr>
                                <w:rFonts w:ascii="Verdana" w:eastAsia="Verdana" w:hAnsi="Verdana" w:cs="Verdana"/>
                                <w:b/>
                                <w:bCs/>
                                <w:color w:val="000000"/>
                                <w:kern w:val="24"/>
                                <w:sz w:val="18"/>
                                <w:szCs w:val="18"/>
                              </w:rPr>
                            </w:pPr>
                            <w:r>
                              <w:rPr>
                                <w:rFonts w:ascii="Verdana" w:eastAsia="Verdana" w:hAnsi="Verdana" w:cs="Verdana"/>
                                <w:b/>
                                <w:bCs/>
                                <w:color w:val="000000"/>
                                <w:kern w:val="24"/>
                                <w:sz w:val="18"/>
                                <w:szCs w:val="18"/>
                              </w:rPr>
                              <w:t>1.86% By Volume</w:t>
                            </w:r>
                          </w:p>
                        </w:txbxContent>
                      </wps:txbx>
                      <wps:bodyPr rtlCol="0" anchor="ctr">
                        <a:noAutofit/>
                      </wps:bodyPr>
                    </wps:wsp>
                  </a:graphicData>
                </a:graphic>
                <wp14:sizeRelV relativeFrom="margin">
                  <wp14:pctHeight>0</wp14:pctHeight>
                </wp14:sizeRelV>
              </wp:anchor>
            </w:drawing>
          </mc:Choice>
          <mc:Fallback>
            <w:pict>
              <v:rect w14:anchorId="1203D32F" id="_x0000_s1124" style="position:absolute;margin-left:71.95pt;margin-top:154.3pt;width:130.05pt;height:73.5pt;z-index:2517688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" filled="f" stroked="f" strokeweight="1pt">
                <v:textbox>
                  <w:txbxContent>
                    <w:p w14:paraId="15FEAC7D" w14:textId="77777777" w:rsidR="00A14586" w:rsidRDefault="00A14586" w:rsidP="00A14586">
                      <w:pPr>
                        <w:spacing w:line="240" w:lineRule="auto"/>
                        <w:jc w:val="center"/>
                        <w:textAlignment w:val="baseline"/>
                        <w:rPr>
                          <w:rFonts w:ascii="Verdana" w:eastAsia="Verdana" w:hAnsi="Verdana" w:cs="Verdana"/>
                          <w:b/>
                          <w:bCs/>
                          <w:color w:val="000000"/>
                          <w:kern w:val="24"/>
                          <w:sz w:val="18"/>
                          <w:szCs w:val="18"/>
                        </w:rPr>
                      </w:pPr>
                      <w:r>
                        <w:rPr>
                          <w:rFonts w:ascii="Verdana" w:eastAsia="Verdana" w:hAnsi="Verdana" w:cs="Verdana"/>
                          <w:b/>
                          <w:bCs/>
                          <w:color w:val="000000"/>
                          <w:kern w:val="24"/>
                          <w:sz w:val="18"/>
                          <w:szCs w:val="18"/>
                        </w:rPr>
                        <w:t>2015-2020</w:t>
                      </w:r>
                    </w:p>
                    <w:p w14:paraId="662C0688" w14:textId="77777777" w:rsidR="00A14586" w:rsidRDefault="00A14586" w:rsidP="00A14586">
                      <w:pPr>
                        <w:spacing w:line="240" w:lineRule="auto"/>
                        <w:jc w:val="center"/>
                        <w:textAlignment w:val="baseline"/>
                        <w:rPr>
                          <w:rFonts w:ascii="Verdana" w:eastAsia="Verdana" w:hAnsi="Verdana" w:cs="Verdana"/>
                          <w:b/>
                          <w:bCs/>
                          <w:color w:val="000000"/>
                          <w:kern w:val="24"/>
                          <w:sz w:val="18"/>
                          <w:szCs w:val="18"/>
                        </w:rPr>
                      </w:pPr>
                      <w:r>
                        <w:rPr>
                          <w:rFonts w:ascii="Verdana" w:eastAsia="Verdana" w:hAnsi="Verdana" w:cs="Verdana"/>
                          <w:b/>
                          <w:bCs/>
                          <w:color w:val="000000"/>
                          <w:kern w:val="24"/>
                          <w:sz w:val="18"/>
                          <w:szCs w:val="18"/>
                        </w:rPr>
                        <w:t xml:space="preserve">CAGR </w:t>
                      </w:r>
                    </w:p>
                    <w:p w14:paraId="4203886A" w14:textId="77777777" w:rsidR="00A14586" w:rsidRDefault="00A14586" w:rsidP="00A14586">
                      <w:pPr>
                        <w:spacing w:line="240" w:lineRule="auto"/>
                        <w:jc w:val="center"/>
                        <w:rPr>
                          <w:rFonts w:ascii="Verdana" w:eastAsia="Verdana" w:hAnsi="Verdana" w:cs="Verdana"/>
                          <w:b/>
                          <w:bCs/>
                          <w:color w:val="000000"/>
                          <w:kern w:val="24"/>
                          <w:sz w:val="18"/>
                          <w:szCs w:val="18"/>
                        </w:rPr>
                      </w:pPr>
                      <w:r>
                        <w:rPr>
                          <w:rFonts w:ascii="Verdana" w:eastAsia="Verdana" w:hAnsi="Verdana" w:cs="Verdana"/>
                          <w:b/>
                          <w:bCs/>
                          <w:color w:val="000000"/>
                          <w:kern w:val="24"/>
                          <w:sz w:val="18"/>
                          <w:szCs w:val="18"/>
                        </w:rPr>
                        <w:t>1.86% By Volume</w:t>
                      </w:r>
                    </w:p>
                  </w:txbxContent>
                </v:textbox>
              </v:rect>
            </w:pict>
          </mc:Fallback>
        </mc:AlternateContent>
      </w:r>
      <w:r w:rsidR="00A14586" w:rsidRPr="002B5730">
        <w:rPr>
          <w:rFonts w:ascii="Arial" w:eastAsia="Arial" w:hAnsi="Arial" w:cs="Arial"/>
          <w:noProof/>
          <w:color w:val="000000" w:themeColor="text1"/>
          <w:sz w:val="24"/>
          <w:szCs w:val="24"/>
        </w:rPr>
        <w:drawing>
          <wp:inline distT="0" distB="0" distL="0" distR="0" wp14:anchorId="4651EC7D" wp14:editId="34EE05E8">
            <wp:extent cx="6429375" cy="2519680"/>
            <wp:effectExtent l="0" t="0" r="0" b="0"/>
            <wp:docPr id="631" name="Chart 631">
              <a:extLst xmlns:a="http://schemas.openxmlformats.org/drawingml/2006/main">
                <a:ext uri="{FF2B5EF4-FFF2-40B4-BE49-F238E27FC236}">
                  <a16:creationId xmlns:a16="http://schemas.microsoft.com/office/drawing/2014/main" id="{5B9C2E5B-639D-46C4-B506-014FEF8B088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p>
    <w:p w14:paraId="6DE76236" w14:textId="5BFA68E6" w:rsidR="00A14586" w:rsidRPr="002B5730" w:rsidRDefault="00195C31" w:rsidP="00A14586">
      <w:pPr>
        <w:rPr>
          <w:rFonts w:ascii="Arial" w:eastAsia="Arial" w:hAnsi="Arial" w:cs="Arial"/>
          <w:color w:val="000000" w:themeColor="text1"/>
          <w:sz w:val="24"/>
          <w:szCs w:val="24"/>
        </w:rPr>
      </w:pPr>
      <w:r w:rsidRPr="002B5730">
        <w:rPr>
          <w:rFonts w:ascii="Arial" w:eastAsia="Arial" w:hAnsi="Arial" w:cs="Arial"/>
          <w:noProof/>
          <w:color w:val="000000" w:themeColor="text1"/>
          <w:sz w:val="24"/>
          <w:szCs w:val="24"/>
        </w:rPr>
        <mc:AlternateContent>
          <mc:Choice Requires="wps">
            <w:drawing>
              <wp:anchor distT="0" distB="0" distL="114300" distR="114300" simplePos="0" relativeHeight="251770880" behindDoc="0" locked="0" layoutInCell="1" allowOverlap="1" wp14:anchorId="689E140D" wp14:editId="19C962C1">
                <wp:simplePos x="0" y="0"/>
                <wp:positionH relativeFrom="margin">
                  <wp:posOffset>4231005</wp:posOffset>
                </wp:positionH>
                <wp:positionV relativeFrom="paragraph">
                  <wp:posOffset>50165</wp:posOffset>
                </wp:positionV>
                <wp:extent cx="2337955" cy="200055"/>
                <wp:effectExtent l="0" t="0" r="0" b="0"/>
                <wp:wrapNone/>
                <wp:docPr id="616" name="TextBox 4"/>
                <wp:cNvGraphicFramePr/>
                <a:graphic xmlns:a="http://schemas.openxmlformats.org/drawingml/2006/main">
                  <a:graphicData uri="http://schemas.microsoft.com/office/word/2010/wordprocessingShape">
                    <wps:wsp>
                      <wps:cNvSpPr txBox="1"/>
                      <wps:spPr>
                        <a:xfrm>
                          <a:off x="0" y="0"/>
                          <a:ext cx="2337955" cy="200055"/>
                        </a:xfrm>
                        <a:prstGeom prst="rect">
                          <a:avLst/>
                        </a:prstGeom>
                        <a:noFill/>
                      </wps:spPr>
                      <wps:txbx>
                        <w:txbxContent>
                          <w:p w14:paraId="22A2C4DB" w14:textId="77777777" w:rsidR="00A14586" w:rsidRPr="004644A7" w:rsidRDefault="00A14586" w:rsidP="00A14586">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4644A7">
                              <w:rPr>
                                <w:rFonts w:ascii="Verdana" w:eastAsia="Verdana" w:hAnsi="Verdana" w:cs="Verdana"/>
                                <w:i/>
                                <w:iCs/>
                                <w:color w:val="7F7F7F"/>
                                <w:kern w:val="24"/>
                                <w:sz w:val="12"/>
                                <w:szCs w:val="12"/>
                                <w14:textFill>
                                  <w14:solidFill>
                                    <w14:srgbClr w14:val="7F7F7F">
                                      <w14:lumMod w14:val="50000"/>
                                    </w14:srgbClr>
                                  </w14:solidFill>
                                </w14:textFill>
                              </w:rPr>
                              <w:t>Source: TechSci Research</w:t>
                            </w:r>
                          </w:p>
                        </w:txbxContent>
                      </wps:txbx>
                      <wps:bodyPr wrap="square" rtlCol="0">
                        <a:spAutoFit/>
                      </wps:bodyPr>
                    </wps:wsp>
                  </a:graphicData>
                </a:graphic>
              </wp:anchor>
            </w:drawing>
          </mc:Choice>
          <mc:Fallback>
            <w:pict>
              <v:shape w14:anchorId="689E140D" id="_x0000_s1125" type="#_x0000_t202" style="position:absolute;margin-left:333.15pt;margin-top:3.95pt;width:184.1pt;height:15.75pt;z-index:25177088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" filled="f" stroked="f">
                <v:textbox style="mso-fit-shape-to-text:t">
                  <w:txbxContent>
                    <w:p w14:paraId="22A2C4DB" w14:textId="77777777" w:rsidR="00A14586" w:rsidRPr="004644A7" w:rsidRDefault="00A14586" w:rsidP="00A14586">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4644A7">
                        <w:rPr>
                          <w:rFonts w:ascii="Verdana" w:eastAsia="Verdana" w:hAnsi="Verdana" w:cs="Verdana"/>
                          <w:i/>
                          <w:iCs/>
                          <w:color w:val="7F7F7F"/>
                          <w:kern w:val="24"/>
                          <w:sz w:val="12"/>
                          <w:szCs w:val="12"/>
                          <w14:textFill>
                            <w14:solidFill>
                              <w14:srgbClr w14:val="7F7F7F">
                                <w14:lumMod w14:val="50000"/>
                              </w14:srgbClr>
                            </w14:solidFill>
                          </w14:textFill>
                        </w:rPr>
                        <w:t>Source: TechSci Research</w:t>
                      </w:r>
                    </w:p>
                  </w:txbxContent>
                </v:textbox>
                <w10:wrap anchorx="margin"/>
              </v:shape>
            </w:pict>
          </mc:Fallback>
        </mc:AlternateContent>
      </w:r>
    </w:p>
    <w:p w14:paraId="60AFAC59" w14:textId="4FE48294" w:rsidR="00A14586" w:rsidRPr="002B5730" w:rsidRDefault="00195C31" w:rsidP="00195C31">
      <w:pPr>
        <w:spacing w:line="360" w:lineRule="auto"/>
        <w:rPr>
          <w:rFonts w:ascii="Arial" w:eastAsia="Arial" w:hAnsi="Arial" w:cs="Arial"/>
          <w:color w:val="000000" w:themeColor="text1"/>
          <w:sz w:val="24"/>
          <w:szCs w:val="24"/>
        </w:rPr>
      </w:pPr>
      <w:r w:rsidRPr="00195C31">
        <w:rPr>
          <w:rFonts w:ascii="Arial" w:eastAsia="Arial" w:hAnsi="Arial" w:cs="Arial"/>
          <w:color w:val="000000" w:themeColor="text1"/>
          <w:sz w:val="24"/>
          <w:szCs w:val="24"/>
        </w:rPr>
        <w:t xml:space="preserve">The Middle East vinyl ester market grew at an average CAGR of 1.86% in terms of volume during the period 2015-2020 and is forecasted to grow at CAGR of 5.05% by 2030 owing to rising demand from end user industries.  </w:t>
      </w:r>
    </w:p>
    <w:p w14:paraId="013E9665" w14:textId="77777777" w:rsidR="001C74F9" w:rsidRDefault="001C74F9" w:rsidP="00974A90">
      <w:pPr>
        <w:spacing w:line="360" w:lineRule="auto"/>
        <w:jc w:val="both"/>
        <w:rPr>
          <w:rFonts w:ascii="Arial" w:hAnsi="Arial" w:cs="Arial"/>
          <w:color w:val="000000" w:themeColor="text1"/>
          <w:sz w:val="24"/>
          <w:szCs w:val="24"/>
        </w:rPr>
        <w:sectPr w:rsidR="001C74F9" w:rsidSect="00600A5E">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209E3DDD" w14:textId="08E7EA0F" w:rsidR="001C74F9" w:rsidRDefault="001C74F9" w:rsidP="00A14586">
      <w:pPr>
        <w:rPr>
          <w:rFonts w:ascii="Arial" w:eastAsia="Arial" w:hAnsi="Arial" w:cs="Arial"/>
          <w:color w:val="000000" w:themeColor="text1"/>
          <w:sz w:val="24"/>
          <w:szCs w:val="24"/>
        </w:rPr>
      </w:pPr>
    </w:p>
    <w:p w14:paraId="3B81D276" w14:textId="5136ACE6" w:rsidR="0061645E" w:rsidRPr="0061645E" w:rsidRDefault="0061645E" w:rsidP="0061645E">
      <w:pPr>
        <w:rPr>
          <w:rFonts w:ascii="Arial" w:hAnsi="Arial" w:cs="Arial"/>
          <w:b/>
          <w:bCs/>
          <w:sz w:val="24"/>
          <w:szCs w:val="24"/>
        </w:rPr>
      </w:pPr>
      <w:r w:rsidRPr="0061645E">
        <w:rPr>
          <w:rFonts w:ascii="Arial" w:hAnsi="Arial" w:cs="Arial"/>
          <w:b/>
          <w:bCs/>
          <w:sz w:val="24"/>
          <w:szCs w:val="24"/>
        </w:rPr>
        <w:t>3.2.6.2. Operating Efficiency</w:t>
      </w:r>
    </w:p>
    <w:p w14:paraId="62285FC8" w14:textId="08859BE1" w:rsidR="0061645E" w:rsidRPr="0061645E" w:rsidRDefault="0061645E" w:rsidP="0061645E">
      <w:pPr>
        <w:spacing w:line="360" w:lineRule="auto"/>
        <w:rPr>
          <w:rFonts w:ascii="Arial" w:hAnsi="Arial" w:cs="Arial"/>
          <w:b/>
          <w:bCs/>
          <w:sz w:val="24"/>
          <w:szCs w:val="24"/>
        </w:rPr>
      </w:pPr>
      <w:r w:rsidRPr="0061645E">
        <w:rPr>
          <w:rFonts w:ascii="Arial" w:hAnsi="Arial" w:cs="Arial"/>
          <w:b/>
          <w:bCs/>
          <w:sz w:val="24"/>
          <w:szCs w:val="24"/>
        </w:rPr>
        <w:t>Middle East &amp; Africa Vinyl Ester Resin Operating Efficiency (Percentage), 2015-2030F</w:t>
      </w:r>
    </w:p>
    <w:p w14:paraId="512362BC" w14:textId="7C47A84F" w:rsidR="009F5EE3" w:rsidRDefault="00974A90" w:rsidP="00A14586">
      <w:pPr>
        <w:rPr>
          <w:rFonts w:ascii="Arial" w:eastAsia="Arial" w:hAnsi="Arial" w:cs="Arial"/>
          <w:color w:val="000000" w:themeColor="text1"/>
          <w:sz w:val="24"/>
          <w:szCs w:val="24"/>
        </w:rPr>
      </w:pPr>
      <w:r w:rsidRPr="002B5730">
        <w:rPr>
          <w:rFonts w:ascii="Arial" w:eastAsia="Arial" w:hAnsi="Arial" w:cs="Arial"/>
          <w:noProof/>
          <w:color w:val="000000" w:themeColor="text1"/>
          <w:sz w:val="24"/>
          <w:szCs w:val="24"/>
        </w:rPr>
        <mc:AlternateContent>
          <mc:Choice Requires="wps">
            <w:drawing>
              <wp:anchor distT="0" distB="0" distL="114300" distR="114300" simplePos="0" relativeHeight="251774976" behindDoc="0" locked="0" layoutInCell="1" allowOverlap="1" wp14:anchorId="6A30B871" wp14:editId="6410CC05">
                <wp:simplePos x="0" y="0"/>
                <wp:positionH relativeFrom="margin">
                  <wp:align>right</wp:align>
                </wp:positionH>
                <wp:positionV relativeFrom="paragraph">
                  <wp:posOffset>2235835</wp:posOffset>
                </wp:positionV>
                <wp:extent cx="2588458" cy="200055"/>
                <wp:effectExtent l="0" t="0" r="0" b="0"/>
                <wp:wrapNone/>
                <wp:docPr id="620" name="TextBox 4"/>
                <wp:cNvGraphicFramePr/>
                <a:graphic xmlns:a="http://schemas.openxmlformats.org/drawingml/2006/main">
                  <a:graphicData uri="http://schemas.microsoft.com/office/word/2010/wordprocessingShape">
                    <wps:wsp>
                      <wps:cNvSpPr txBox="1"/>
                      <wps:spPr>
                        <a:xfrm>
                          <a:off x="0" y="0"/>
                          <a:ext cx="2588458" cy="200055"/>
                        </a:xfrm>
                        <a:prstGeom prst="rect">
                          <a:avLst/>
                        </a:prstGeom>
                        <a:noFill/>
                      </wps:spPr>
                      <wps:txbx>
                        <w:txbxContent>
                          <w:p w14:paraId="66C8FC3B" w14:textId="77777777" w:rsidR="00A14586" w:rsidRPr="004644A7" w:rsidRDefault="00A14586" w:rsidP="00A14586">
                            <w:pPr>
                              <w:jc w:val="right"/>
                              <w:textAlignment w:val="baseline"/>
                              <w:rPr>
                                <w:rFonts w:ascii="Verdana" w:eastAsia="Verdana" w:hAnsi="Verdana" w:cs="Verdana"/>
                                <w:i/>
                                <w:iCs/>
                                <w:color w:val="000000" w:themeColor="text1"/>
                                <w:kern w:val="24"/>
                                <w:sz w:val="12"/>
                                <w:szCs w:val="12"/>
                              </w:rPr>
                            </w:pPr>
                            <w:r w:rsidRPr="004644A7">
                              <w:rPr>
                                <w:rFonts w:ascii="Verdana" w:eastAsia="Verdana" w:hAnsi="Verdana" w:cs="Verdana"/>
                                <w:i/>
                                <w:iCs/>
                                <w:color w:val="000000" w:themeColor="text1"/>
                                <w:kern w:val="24"/>
                                <w:sz w:val="12"/>
                                <w:szCs w:val="12"/>
                              </w:rPr>
                              <w:t>Source: TechSci Research</w:t>
                            </w:r>
                          </w:p>
                        </w:txbxContent>
                      </wps:txbx>
                      <wps:bodyPr wrap="square" rtlCol="0">
                        <a:spAutoFit/>
                      </wps:bodyPr>
                    </wps:wsp>
                  </a:graphicData>
                </a:graphic>
              </wp:anchor>
            </w:drawing>
          </mc:Choice>
          <mc:Fallback>
            <w:pict>
              <v:shape w14:anchorId="6A30B871" id="_x0000_s1126" type="#_x0000_t202" style="position:absolute;margin-left:152.6pt;margin-top:176.05pt;width:203.8pt;height:15.75pt;z-index:25177497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" filled="f" stroked="f">
                <v:textbox style="mso-fit-shape-to-text:t">
                  <w:txbxContent>
                    <w:p w14:paraId="66C8FC3B" w14:textId="77777777" w:rsidR="00A14586" w:rsidRPr="004644A7" w:rsidRDefault="00A14586" w:rsidP="00A14586">
                      <w:pPr>
                        <w:jc w:val="right"/>
                        <w:textAlignment w:val="baseline"/>
                        <w:rPr>
                          <w:rFonts w:ascii="Verdana" w:eastAsia="Verdana" w:hAnsi="Verdana" w:cs="Verdana"/>
                          <w:i/>
                          <w:iCs/>
                          <w:color w:val="000000" w:themeColor="text1"/>
                          <w:kern w:val="24"/>
                          <w:sz w:val="12"/>
                          <w:szCs w:val="12"/>
                        </w:rPr>
                      </w:pPr>
                      <w:r w:rsidRPr="004644A7">
                        <w:rPr>
                          <w:rFonts w:ascii="Verdana" w:eastAsia="Verdana" w:hAnsi="Verdana" w:cs="Verdana"/>
                          <w:i/>
                          <w:iCs/>
                          <w:color w:val="000000" w:themeColor="text1"/>
                          <w:kern w:val="24"/>
                          <w:sz w:val="12"/>
                          <w:szCs w:val="12"/>
                        </w:rPr>
                        <w:t>Source: TechSci Research</w:t>
                      </w:r>
                    </w:p>
                  </w:txbxContent>
                </v:textbox>
                <w10:wrap anchorx="margin"/>
              </v:shape>
            </w:pict>
          </mc:Fallback>
        </mc:AlternateContent>
      </w:r>
      <w:r w:rsidR="00A14586" w:rsidRPr="002B5730">
        <w:rPr>
          <w:rFonts w:ascii="Arial" w:eastAsia="Arial" w:hAnsi="Arial" w:cs="Arial"/>
          <w:noProof/>
          <w:color w:val="000000" w:themeColor="text1"/>
          <w:sz w:val="24"/>
          <w:szCs w:val="24"/>
        </w:rPr>
        <w:drawing>
          <wp:inline distT="0" distB="0" distL="0" distR="0" wp14:anchorId="7490160B" wp14:editId="3DE33A77">
            <wp:extent cx="6448425" cy="2423795"/>
            <wp:effectExtent l="0" t="0" r="0" b="0"/>
            <wp:docPr id="633" name="Chart 633">
              <a:extLst xmlns:a="http://schemas.openxmlformats.org/drawingml/2006/main">
                <a:ext uri="{FF2B5EF4-FFF2-40B4-BE49-F238E27FC236}">
                  <a16:creationId xmlns:a16="http://schemas.microsoft.com/office/drawing/2014/main" id="{E4EEAB80-5A48-4228-8FAC-BE9291850C9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p>
    <w:p w14:paraId="322E9DB3" w14:textId="5B5ECCCE" w:rsidR="00195C31" w:rsidRPr="00195C31" w:rsidRDefault="00195C31" w:rsidP="00195C31">
      <w:pPr>
        <w:spacing w:line="360" w:lineRule="auto"/>
        <w:jc w:val="both"/>
        <w:textAlignment w:val="baseline"/>
        <w:rPr>
          <w:rFonts w:ascii="Arial" w:hAnsi="Arial" w:cs="Arial"/>
          <w:sz w:val="24"/>
          <w:szCs w:val="24"/>
        </w:rPr>
      </w:pPr>
      <w:r w:rsidRPr="00195C31">
        <w:rPr>
          <w:rFonts w:ascii="Arial" w:hAnsi="Arial" w:cs="Arial"/>
          <w:sz w:val="24"/>
          <w:szCs w:val="24"/>
        </w:rPr>
        <w:t>There is a gradual increase in operating efficiency of all key manufacturers till 2019. The companies suffered a backlog in production efficiency rates in the year 2020 owing to the pandemic. However, post pandemic as the middle east market recovers, the demand for vinyl ester in general is going to increase significantly showing operating efficiency of more than 70 % and forecasted to reach about 90% by 2030.</w:t>
      </w:r>
    </w:p>
    <w:p w14:paraId="7AD9B34A" w14:textId="5DDE3F48" w:rsidR="0061645E" w:rsidRPr="0061645E" w:rsidRDefault="0061645E" w:rsidP="0061645E">
      <w:pPr>
        <w:spacing w:line="360" w:lineRule="auto"/>
        <w:textAlignment w:val="baseline"/>
        <w:rPr>
          <w:rFonts w:ascii="Arial" w:hAnsi="Arial" w:cs="Arial"/>
          <w:b/>
          <w:bCs/>
          <w:sz w:val="24"/>
          <w:szCs w:val="24"/>
        </w:rPr>
      </w:pPr>
      <w:r w:rsidRPr="0061645E">
        <w:rPr>
          <w:rFonts w:ascii="Arial" w:hAnsi="Arial" w:cs="Arial"/>
          <w:b/>
          <w:bCs/>
          <w:sz w:val="24"/>
          <w:szCs w:val="24"/>
        </w:rPr>
        <w:t>3.2.6.3. Demand By Application</w:t>
      </w:r>
    </w:p>
    <w:p w14:paraId="0ED4FB10" w14:textId="6BC0E6EB" w:rsidR="0061645E" w:rsidRPr="0061645E" w:rsidRDefault="0061645E" w:rsidP="0061645E">
      <w:pPr>
        <w:spacing w:line="360" w:lineRule="auto"/>
        <w:textAlignment w:val="baseline"/>
        <w:rPr>
          <w:rFonts w:ascii="Arial" w:hAnsi="Arial" w:cs="Arial"/>
          <w:b/>
          <w:bCs/>
          <w:sz w:val="24"/>
          <w:szCs w:val="24"/>
        </w:rPr>
      </w:pPr>
      <w:r w:rsidRPr="0061645E">
        <w:rPr>
          <w:rFonts w:ascii="Arial" w:hAnsi="Arial" w:cs="Arial"/>
          <w:b/>
          <w:bCs/>
          <w:sz w:val="24"/>
          <w:szCs w:val="24"/>
        </w:rPr>
        <w:t>Figure 45: Middle East &amp; Africa Vinyl Ester Resin Demand, By Application, By Volume</w:t>
      </w:r>
      <w:r w:rsidR="007C5B32">
        <w:rPr>
          <w:rFonts w:ascii="Arial" w:hAnsi="Arial" w:cs="Arial"/>
          <w:b/>
          <w:bCs/>
          <w:sz w:val="24"/>
          <w:szCs w:val="24"/>
        </w:rPr>
        <w:t xml:space="preserve"> (000’ Tonnes)</w:t>
      </w:r>
      <w:r w:rsidR="00B36DA0">
        <w:rPr>
          <w:rFonts w:ascii="Arial" w:hAnsi="Arial" w:cs="Arial"/>
          <w:b/>
          <w:bCs/>
          <w:sz w:val="24"/>
          <w:szCs w:val="24"/>
        </w:rPr>
        <w:t xml:space="preserve"> (%)</w:t>
      </w:r>
      <w:r w:rsidRPr="0061645E">
        <w:rPr>
          <w:rFonts w:ascii="Arial" w:hAnsi="Arial" w:cs="Arial"/>
          <w:b/>
          <w:bCs/>
          <w:sz w:val="24"/>
          <w:szCs w:val="24"/>
        </w:rPr>
        <w:t>, 2015–2030F</w:t>
      </w:r>
    </w:p>
    <w:p w14:paraId="77404E70" w14:textId="6FC76539" w:rsidR="00A14586" w:rsidRPr="002B5730" w:rsidRDefault="000D1A88" w:rsidP="009F5EE3">
      <w:pPr>
        <w:tabs>
          <w:tab w:val="left" w:pos="975"/>
        </w:tabs>
        <w:rPr>
          <w:rFonts w:ascii="Arial" w:eastAsia="Arial" w:hAnsi="Arial" w:cs="Arial"/>
          <w:color w:val="000000" w:themeColor="text1"/>
          <w:sz w:val="24"/>
          <w:szCs w:val="24"/>
        </w:rPr>
      </w:pPr>
      <w:r w:rsidRPr="002B5730">
        <w:rPr>
          <w:rFonts w:ascii="Arial" w:eastAsia="Arial" w:hAnsi="Arial" w:cs="Arial"/>
          <w:noProof/>
          <w:color w:val="000000" w:themeColor="text1"/>
          <w:sz w:val="24"/>
          <w:szCs w:val="24"/>
        </w:rPr>
        <mc:AlternateContent>
          <mc:Choice Requires="wps">
            <w:drawing>
              <wp:anchor distT="0" distB="0" distL="114300" distR="114300" simplePos="0" relativeHeight="251780096" behindDoc="0" locked="0" layoutInCell="1" allowOverlap="1" wp14:anchorId="63984247" wp14:editId="6E868E79">
                <wp:simplePos x="0" y="0"/>
                <wp:positionH relativeFrom="margin">
                  <wp:posOffset>3243580</wp:posOffset>
                </wp:positionH>
                <wp:positionV relativeFrom="paragraph">
                  <wp:posOffset>2508885</wp:posOffset>
                </wp:positionV>
                <wp:extent cx="3169285" cy="307777"/>
                <wp:effectExtent l="0" t="0" r="0" b="0"/>
                <wp:wrapNone/>
                <wp:docPr id="623" name="TextBox 4"/>
                <wp:cNvGraphicFramePr/>
                <a:graphic xmlns:a="http://schemas.openxmlformats.org/drawingml/2006/main">
                  <a:graphicData uri="http://schemas.microsoft.com/office/word/2010/wordprocessingShape">
                    <wps:wsp>
                      <wps:cNvSpPr txBox="1"/>
                      <wps:spPr>
                        <a:xfrm>
                          <a:off x="0" y="0"/>
                          <a:ext cx="3169285" cy="307777"/>
                        </a:xfrm>
                        <a:prstGeom prst="rect">
                          <a:avLst/>
                        </a:prstGeom>
                        <a:noFill/>
                      </wps:spPr>
                      <wps:txbx>
                        <w:txbxContent>
                          <w:p w14:paraId="4C4FC41B" w14:textId="77777777" w:rsidR="00A14586" w:rsidRPr="000D1A88" w:rsidRDefault="00A14586" w:rsidP="00A14586">
                            <w:pPr>
                              <w:jc w:val="right"/>
                              <w:textAlignment w:val="baseline"/>
                              <w:rPr>
                                <w:rFonts w:ascii="Verdana" w:eastAsia="Verdana" w:hAnsi="Verdana" w:cs="Verdana"/>
                                <w:i/>
                                <w:iCs/>
                                <w:color w:val="000000" w:themeColor="text1"/>
                                <w:kern w:val="24"/>
                                <w:sz w:val="12"/>
                                <w:szCs w:val="12"/>
                              </w:rPr>
                            </w:pPr>
                            <w:r w:rsidRPr="000D1A88">
                              <w:rPr>
                                <w:rFonts w:ascii="Verdana" w:eastAsia="Verdana" w:hAnsi="Verdana" w:cs="Verdana"/>
                                <w:i/>
                                <w:iCs/>
                                <w:color w:val="000000" w:themeColor="text1"/>
                                <w:kern w:val="24"/>
                                <w:sz w:val="12"/>
                                <w:szCs w:val="12"/>
                              </w:rPr>
                              <w:t>Others include Défense, Aerospace, Electrical and electronics etc.</w:t>
                            </w:r>
                          </w:p>
                          <w:p w14:paraId="2B23112F" w14:textId="77777777" w:rsidR="00A14586" w:rsidRPr="000D1A88" w:rsidRDefault="00A14586" w:rsidP="00A14586">
                            <w:pPr>
                              <w:jc w:val="right"/>
                              <w:textAlignment w:val="baseline"/>
                              <w:rPr>
                                <w:rFonts w:ascii="Verdana" w:eastAsia="Verdana" w:hAnsi="Verdana" w:cs="Verdana"/>
                                <w:i/>
                                <w:iCs/>
                                <w:color w:val="000000" w:themeColor="text1"/>
                                <w:kern w:val="24"/>
                                <w:sz w:val="12"/>
                                <w:szCs w:val="12"/>
                              </w:rPr>
                            </w:pPr>
                            <w:r w:rsidRPr="000D1A88">
                              <w:rPr>
                                <w:rFonts w:ascii="Verdana" w:eastAsia="Verdana" w:hAnsi="Verdana" w:cs="Verdana"/>
                                <w:i/>
                                <w:iCs/>
                                <w:color w:val="000000" w:themeColor="text1"/>
                                <w:kern w:val="24"/>
                                <w:sz w:val="12"/>
                                <w:szCs w:val="12"/>
                              </w:rPr>
                              <w:t>Source: TechSci Research</w:t>
                            </w:r>
                          </w:p>
                        </w:txbxContent>
                      </wps:txbx>
                      <wps:bodyPr wrap="square" rtlCol="0">
                        <a:spAutoFit/>
                      </wps:bodyPr>
                    </wps:wsp>
                  </a:graphicData>
                </a:graphic>
                <wp14:sizeRelH relativeFrom="margin">
                  <wp14:pctWidth>0</wp14:pctWidth>
                </wp14:sizeRelH>
              </wp:anchor>
            </w:drawing>
          </mc:Choice>
          <mc:Fallback>
            <w:pict>
              <v:shape w14:anchorId="63984247" id="_x0000_s1127" type="#_x0000_t202" style="position:absolute;margin-left:255.4pt;margin-top:197.55pt;width:249.55pt;height:24.25pt;z-index:25178009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" filled="f" stroked="f">
                <v:textbox style="mso-fit-shape-to-text:t">
                  <w:txbxContent>
                    <w:p w14:paraId="4C4FC41B" w14:textId="77777777" w:rsidR="00A14586" w:rsidRPr="000D1A88" w:rsidRDefault="00A14586" w:rsidP="00A14586">
                      <w:pPr>
                        <w:jc w:val="right"/>
                        <w:textAlignment w:val="baseline"/>
                        <w:rPr>
                          <w:rFonts w:ascii="Verdana" w:eastAsia="Verdana" w:hAnsi="Verdana" w:cs="Verdana"/>
                          <w:i/>
                          <w:iCs/>
                          <w:color w:val="000000" w:themeColor="text1"/>
                          <w:kern w:val="24"/>
                          <w:sz w:val="12"/>
                          <w:szCs w:val="12"/>
                        </w:rPr>
                      </w:pPr>
                      <w:r w:rsidRPr="000D1A88">
                        <w:rPr>
                          <w:rFonts w:ascii="Verdana" w:eastAsia="Verdana" w:hAnsi="Verdana" w:cs="Verdana"/>
                          <w:i/>
                          <w:iCs/>
                          <w:color w:val="000000" w:themeColor="text1"/>
                          <w:kern w:val="24"/>
                          <w:sz w:val="12"/>
                          <w:szCs w:val="12"/>
                        </w:rPr>
                        <w:t>Others include Défense, Aerospace, Electrical and electronics etc.</w:t>
                      </w:r>
                    </w:p>
                    <w:p w14:paraId="2B23112F" w14:textId="77777777" w:rsidR="00A14586" w:rsidRPr="000D1A88" w:rsidRDefault="00A14586" w:rsidP="00A14586">
                      <w:pPr>
                        <w:jc w:val="right"/>
                        <w:textAlignment w:val="baseline"/>
                        <w:rPr>
                          <w:rFonts w:ascii="Verdana" w:eastAsia="Verdana" w:hAnsi="Verdana" w:cs="Verdana"/>
                          <w:i/>
                          <w:iCs/>
                          <w:color w:val="000000" w:themeColor="text1"/>
                          <w:kern w:val="24"/>
                          <w:sz w:val="12"/>
                          <w:szCs w:val="12"/>
                        </w:rPr>
                      </w:pPr>
                      <w:r w:rsidRPr="000D1A88">
                        <w:rPr>
                          <w:rFonts w:ascii="Verdana" w:eastAsia="Verdana" w:hAnsi="Verdana" w:cs="Verdana"/>
                          <w:i/>
                          <w:iCs/>
                          <w:color w:val="000000" w:themeColor="text1"/>
                          <w:kern w:val="24"/>
                          <w:sz w:val="12"/>
                          <w:szCs w:val="12"/>
                        </w:rPr>
                        <w:t>Source: TechSci Research</w:t>
                      </w:r>
                    </w:p>
                  </w:txbxContent>
                </v:textbox>
                <w10:wrap anchorx="margin"/>
              </v:shape>
            </w:pict>
          </mc:Fallback>
        </mc:AlternateContent>
      </w:r>
      <w:r w:rsidR="00A14586" w:rsidRPr="002B5730">
        <w:rPr>
          <w:rFonts w:ascii="Arial" w:eastAsia="Arial" w:hAnsi="Arial" w:cs="Arial"/>
          <w:noProof/>
          <w:color w:val="000000" w:themeColor="text1"/>
          <w:sz w:val="24"/>
          <w:szCs w:val="24"/>
        </w:rPr>
        <w:drawing>
          <wp:inline distT="0" distB="0" distL="0" distR="0" wp14:anchorId="4C83855B" wp14:editId="3CCB40D8">
            <wp:extent cx="6410325" cy="2844800"/>
            <wp:effectExtent l="0" t="0" r="0" b="0"/>
            <wp:docPr id="634" name="Chart 634">
              <a:extLst xmlns:a="http://schemas.openxmlformats.org/drawingml/2006/main">
                <a:ext uri="{FF2B5EF4-FFF2-40B4-BE49-F238E27FC236}">
                  <a16:creationId xmlns:a16="http://schemas.microsoft.com/office/drawing/2014/main" id="{D00C0304-BBDC-4690-9E21-1259CA3BC6E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5"/>
              </a:graphicData>
            </a:graphic>
          </wp:inline>
        </w:drawing>
      </w:r>
    </w:p>
    <w:tbl>
      <w:tblPr>
        <w:tblW w:w="10117" w:type="dxa"/>
        <w:tblInd w:w="-5" w:type="dxa"/>
        <w:tblLook w:val="04A0" w:firstRow="1" w:lastRow="0" w:firstColumn="1" w:lastColumn="0" w:noHBand="0" w:noVBand="1"/>
      </w:tblPr>
      <w:tblGrid>
        <w:gridCol w:w="1960"/>
        <w:gridCol w:w="857"/>
        <w:gridCol w:w="857"/>
        <w:gridCol w:w="857"/>
        <w:gridCol w:w="859"/>
        <w:gridCol w:w="980"/>
        <w:gridCol w:w="976"/>
        <w:gridCol w:w="976"/>
        <w:gridCol w:w="976"/>
        <w:gridCol w:w="819"/>
      </w:tblGrid>
      <w:tr w:rsidR="008D1421" w:rsidRPr="008D1421" w14:paraId="095FC6B6" w14:textId="77777777" w:rsidTr="00751D1F">
        <w:trPr>
          <w:trHeight w:val="395"/>
        </w:trPr>
        <w:tc>
          <w:tcPr>
            <w:tcW w:w="1960" w:type="dxa"/>
            <w:tcBorders>
              <w:top w:val="single" w:sz="4" w:space="0" w:color="auto"/>
              <w:left w:val="single" w:sz="4" w:space="0" w:color="auto"/>
              <w:bottom w:val="single" w:sz="4" w:space="0" w:color="auto"/>
              <w:right w:val="single" w:sz="4" w:space="0" w:color="auto"/>
            </w:tcBorders>
            <w:shd w:val="clear" w:color="auto" w:fill="C00000"/>
            <w:noWrap/>
            <w:vAlign w:val="center"/>
            <w:hideMark/>
          </w:tcPr>
          <w:p w14:paraId="350A1D40" w14:textId="45FB3F0B" w:rsidR="008D1421" w:rsidRPr="008D1421" w:rsidRDefault="008D1421" w:rsidP="00BF252C">
            <w:pPr>
              <w:spacing w:after="0" w:line="240" w:lineRule="auto"/>
              <w:jc w:val="center"/>
              <w:rPr>
                <w:rFonts w:ascii="Arial" w:eastAsia="Times New Roman" w:hAnsi="Arial" w:cs="Arial"/>
                <w:b/>
                <w:bCs/>
                <w:color w:val="FFFFFF" w:themeColor="background1"/>
                <w:sz w:val="20"/>
                <w:szCs w:val="20"/>
                <w:lang w:val="en-US"/>
              </w:rPr>
            </w:pPr>
            <w:r w:rsidRPr="008D1421">
              <w:rPr>
                <w:rFonts w:ascii="Arial" w:eastAsia="Times New Roman" w:hAnsi="Arial" w:cs="Arial"/>
                <w:b/>
                <w:bCs/>
                <w:color w:val="FFFFFF" w:themeColor="background1"/>
                <w:sz w:val="20"/>
                <w:szCs w:val="20"/>
                <w:lang w:val="en-US"/>
              </w:rPr>
              <w:lastRenderedPageBreak/>
              <w:t xml:space="preserve">Demand by </w:t>
            </w:r>
            <w:r w:rsidR="007C5B32">
              <w:rPr>
                <w:rFonts w:ascii="Arial" w:eastAsia="Times New Roman" w:hAnsi="Arial" w:cs="Arial"/>
                <w:b/>
                <w:bCs/>
                <w:color w:val="FFFFFF" w:themeColor="background1"/>
                <w:sz w:val="20"/>
                <w:szCs w:val="20"/>
                <w:lang w:val="en-US"/>
              </w:rPr>
              <w:t>Application (000’ Tonnes)</w:t>
            </w:r>
          </w:p>
        </w:tc>
        <w:tc>
          <w:tcPr>
            <w:tcW w:w="857" w:type="dxa"/>
            <w:tcBorders>
              <w:top w:val="single" w:sz="4" w:space="0" w:color="auto"/>
              <w:left w:val="nil"/>
              <w:bottom w:val="single" w:sz="4" w:space="0" w:color="auto"/>
              <w:right w:val="single" w:sz="4" w:space="0" w:color="auto"/>
            </w:tcBorders>
            <w:shd w:val="clear" w:color="auto" w:fill="C00000"/>
            <w:noWrap/>
            <w:vAlign w:val="center"/>
            <w:hideMark/>
          </w:tcPr>
          <w:p w14:paraId="6010EF4C" w14:textId="77777777" w:rsidR="008D1421" w:rsidRPr="008D1421" w:rsidRDefault="008D1421" w:rsidP="00BF252C">
            <w:pPr>
              <w:spacing w:after="0" w:line="480" w:lineRule="auto"/>
              <w:jc w:val="center"/>
              <w:rPr>
                <w:rFonts w:ascii="Arial" w:eastAsia="Times New Roman" w:hAnsi="Arial" w:cs="Arial"/>
                <w:b/>
                <w:bCs/>
                <w:color w:val="FFFFFF" w:themeColor="background1"/>
                <w:sz w:val="20"/>
                <w:szCs w:val="20"/>
                <w:lang w:val="en-US"/>
              </w:rPr>
            </w:pPr>
            <w:r w:rsidRPr="008D1421">
              <w:rPr>
                <w:rFonts w:ascii="Arial" w:eastAsia="Times New Roman" w:hAnsi="Arial" w:cs="Arial"/>
                <w:b/>
                <w:bCs/>
                <w:color w:val="FFFFFF" w:themeColor="background1"/>
                <w:sz w:val="20"/>
                <w:szCs w:val="20"/>
                <w:lang w:val="en-US"/>
              </w:rPr>
              <w:t>2015</w:t>
            </w:r>
          </w:p>
        </w:tc>
        <w:tc>
          <w:tcPr>
            <w:tcW w:w="857" w:type="dxa"/>
            <w:tcBorders>
              <w:top w:val="single" w:sz="4" w:space="0" w:color="auto"/>
              <w:left w:val="nil"/>
              <w:bottom w:val="single" w:sz="4" w:space="0" w:color="auto"/>
              <w:right w:val="single" w:sz="4" w:space="0" w:color="auto"/>
            </w:tcBorders>
            <w:shd w:val="clear" w:color="auto" w:fill="C00000"/>
            <w:noWrap/>
            <w:vAlign w:val="center"/>
            <w:hideMark/>
          </w:tcPr>
          <w:p w14:paraId="04B928A7" w14:textId="77777777" w:rsidR="008D1421" w:rsidRPr="008D1421" w:rsidRDefault="008D1421" w:rsidP="00BF252C">
            <w:pPr>
              <w:spacing w:after="0" w:line="480" w:lineRule="auto"/>
              <w:jc w:val="center"/>
              <w:rPr>
                <w:rFonts w:ascii="Arial" w:eastAsia="Times New Roman" w:hAnsi="Arial" w:cs="Arial"/>
                <w:b/>
                <w:bCs/>
                <w:color w:val="FFFFFF" w:themeColor="background1"/>
                <w:sz w:val="20"/>
                <w:szCs w:val="20"/>
                <w:lang w:val="en-US"/>
              </w:rPr>
            </w:pPr>
            <w:r w:rsidRPr="008D1421">
              <w:rPr>
                <w:rFonts w:ascii="Arial" w:eastAsia="Times New Roman" w:hAnsi="Arial" w:cs="Arial"/>
                <w:b/>
                <w:bCs/>
                <w:color w:val="FFFFFF" w:themeColor="background1"/>
                <w:sz w:val="20"/>
                <w:szCs w:val="20"/>
                <w:lang w:val="en-US"/>
              </w:rPr>
              <w:t>2016</w:t>
            </w:r>
          </w:p>
        </w:tc>
        <w:tc>
          <w:tcPr>
            <w:tcW w:w="857" w:type="dxa"/>
            <w:tcBorders>
              <w:top w:val="single" w:sz="4" w:space="0" w:color="auto"/>
              <w:left w:val="nil"/>
              <w:bottom w:val="single" w:sz="4" w:space="0" w:color="auto"/>
              <w:right w:val="single" w:sz="4" w:space="0" w:color="auto"/>
            </w:tcBorders>
            <w:shd w:val="clear" w:color="auto" w:fill="C00000"/>
            <w:noWrap/>
            <w:vAlign w:val="bottom"/>
            <w:hideMark/>
          </w:tcPr>
          <w:p w14:paraId="4E5953AD" w14:textId="77777777" w:rsidR="008D1421" w:rsidRPr="008D1421" w:rsidRDefault="008D1421" w:rsidP="00BF252C">
            <w:pPr>
              <w:spacing w:after="0" w:line="480" w:lineRule="auto"/>
              <w:jc w:val="center"/>
              <w:rPr>
                <w:rFonts w:ascii="Arial" w:eastAsia="Times New Roman" w:hAnsi="Arial" w:cs="Arial"/>
                <w:b/>
                <w:bCs/>
                <w:color w:val="FFFFFF" w:themeColor="background1"/>
                <w:sz w:val="20"/>
                <w:szCs w:val="20"/>
                <w:lang w:val="en-US"/>
              </w:rPr>
            </w:pPr>
            <w:r w:rsidRPr="008D1421">
              <w:rPr>
                <w:rFonts w:ascii="Arial" w:eastAsia="Times New Roman" w:hAnsi="Arial" w:cs="Arial"/>
                <w:b/>
                <w:bCs/>
                <w:color w:val="FFFFFF" w:themeColor="background1"/>
                <w:sz w:val="20"/>
                <w:szCs w:val="20"/>
                <w:lang w:val="en-US"/>
              </w:rPr>
              <w:t>2017</w:t>
            </w:r>
          </w:p>
        </w:tc>
        <w:tc>
          <w:tcPr>
            <w:tcW w:w="859" w:type="dxa"/>
            <w:tcBorders>
              <w:top w:val="single" w:sz="4" w:space="0" w:color="auto"/>
              <w:left w:val="nil"/>
              <w:bottom w:val="single" w:sz="4" w:space="0" w:color="auto"/>
              <w:right w:val="single" w:sz="4" w:space="0" w:color="auto"/>
            </w:tcBorders>
            <w:shd w:val="clear" w:color="auto" w:fill="C00000"/>
            <w:noWrap/>
            <w:vAlign w:val="bottom"/>
            <w:hideMark/>
          </w:tcPr>
          <w:p w14:paraId="53EBF8DA" w14:textId="77777777" w:rsidR="008D1421" w:rsidRPr="008D1421" w:rsidRDefault="008D1421" w:rsidP="00BF252C">
            <w:pPr>
              <w:spacing w:after="0" w:line="480" w:lineRule="auto"/>
              <w:jc w:val="center"/>
              <w:rPr>
                <w:rFonts w:ascii="Arial" w:eastAsia="Times New Roman" w:hAnsi="Arial" w:cs="Arial"/>
                <w:b/>
                <w:bCs/>
                <w:color w:val="FFFFFF" w:themeColor="background1"/>
                <w:sz w:val="20"/>
                <w:szCs w:val="20"/>
                <w:lang w:val="en-US"/>
              </w:rPr>
            </w:pPr>
            <w:r w:rsidRPr="008D1421">
              <w:rPr>
                <w:rFonts w:ascii="Arial" w:eastAsia="Times New Roman" w:hAnsi="Arial" w:cs="Arial"/>
                <w:b/>
                <w:bCs/>
                <w:color w:val="FFFFFF" w:themeColor="background1"/>
                <w:sz w:val="20"/>
                <w:szCs w:val="20"/>
                <w:lang w:val="en-US"/>
              </w:rPr>
              <w:t>2018</w:t>
            </w:r>
          </w:p>
        </w:tc>
        <w:tc>
          <w:tcPr>
            <w:tcW w:w="980" w:type="dxa"/>
            <w:tcBorders>
              <w:top w:val="single" w:sz="4" w:space="0" w:color="auto"/>
              <w:left w:val="nil"/>
              <w:bottom w:val="single" w:sz="4" w:space="0" w:color="auto"/>
              <w:right w:val="single" w:sz="4" w:space="0" w:color="auto"/>
            </w:tcBorders>
            <w:shd w:val="clear" w:color="auto" w:fill="C00000"/>
            <w:noWrap/>
            <w:vAlign w:val="bottom"/>
            <w:hideMark/>
          </w:tcPr>
          <w:p w14:paraId="1EB69758" w14:textId="77777777" w:rsidR="008D1421" w:rsidRPr="008D1421" w:rsidRDefault="008D1421" w:rsidP="00BF252C">
            <w:pPr>
              <w:spacing w:after="0" w:line="480" w:lineRule="auto"/>
              <w:jc w:val="center"/>
              <w:rPr>
                <w:rFonts w:ascii="Arial" w:eastAsia="Times New Roman" w:hAnsi="Arial" w:cs="Arial"/>
                <w:b/>
                <w:bCs/>
                <w:color w:val="FFFFFF" w:themeColor="background1"/>
                <w:sz w:val="20"/>
                <w:szCs w:val="20"/>
                <w:lang w:val="en-US"/>
              </w:rPr>
            </w:pPr>
            <w:r w:rsidRPr="008D1421">
              <w:rPr>
                <w:rFonts w:ascii="Arial" w:eastAsia="Times New Roman" w:hAnsi="Arial" w:cs="Arial"/>
                <w:b/>
                <w:bCs/>
                <w:color w:val="FFFFFF" w:themeColor="background1"/>
                <w:sz w:val="20"/>
                <w:szCs w:val="20"/>
                <w:lang w:val="en-US"/>
              </w:rPr>
              <w:t>2019</w:t>
            </w:r>
          </w:p>
        </w:tc>
        <w:tc>
          <w:tcPr>
            <w:tcW w:w="976" w:type="dxa"/>
            <w:tcBorders>
              <w:top w:val="single" w:sz="4" w:space="0" w:color="auto"/>
              <w:left w:val="nil"/>
              <w:bottom w:val="single" w:sz="4" w:space="0" w:color="auto"/>
              <w:right w:val="single" w:sz="4" w:space="0" w:color="auto"/>
            </w:tcBorders>
            <w:shd w:val="clear" w:color="auto" w:fill="C00000"/>
            <w:noWrap/>
            <w:vAlign w:val="bottom"/>
            <w:hideMark/>
          </w:tcPr>
          <w:p w14:paraId="5DD8BDC5" w14:textId="77777777" w:rsidR="008D1421" w:rsidRPr="008D1421" w:rsidRDefault="008D1421" w:rsidP="00BF252C">
            <w:pPr>
              <w:spacing w:after="0" w:line="480" w:lineRule="auto"/>
              <w:jc w:val="center"/>
              <w:rPr>
                <w:rFonts w:ascii="Arial" w:eastAsia="Times New Roman" w:hAnsi="Arial" w:cs="Arial"/>
                <w:b/>
                <w:bCs/>
                <w:color w:val="FFFFFF" w:themeColor="background1"/>
                <w:sz w:val="20"/>
                <w:szCs w:val="20"/>
                <w:lang w:val="en-US"/>
              </w:rPr>
            </w:pPr>
            <w:r w:rsidRPr="008D1421">
              <w:rPr>
                <w:rFonts w:ascii="Arial" w:eastAsia="Times New Roman" w:hAnsi="Arial" w:cs="Arial"/>
                <w:b/>
                <w:bCs/>
                <w:color w:val="FFFFFF" w:themeColor="background1"/>
                <w:sz w:val="20"/>
                <w:szCs w:val="20"/>
                <w:lang w:val="en-US"/>
              </w:rPr>
              <w:t>2020</w:t>
            </w:r>
          </w:p>
        </w:tc>
        <w:tc>
          <w:tcPr>
            <w:tcW w:w="976" w:type="dxa"/>
            <w:tcBorders>
              <w:top w:val="single" w:sz="4" w:space="0" w:color="auto"/>
              <w:left w:val="nil"/>
              <w:bottom w:val="single" w:sz="4" w:space="0" w:color="auto"/>
              <w:right w:val="single" w:sz="4" w:space="0" w:color="auto"/>
            </w:tcBorders>
            <w:shd w:val="clear" w:color="auto" w:fill="C00000"/>
            <w:noWrap/>
            <w:vAlign w:val="bottom"/>
            <w:hideMark/>
          </w:tcPr>
          <w:p w14:paraId="5EF50E40" w14:textId="77777777" w:rsidR="008D1421" w:rsidRPr="008D1421" w:rsidRDefault="008D1421" w:rsidP="00BF252C">
            <w:pPr>
              <w:spacing w:after="0" w:line="480" w:lineRule="auto"/>
              <w:jc w:val="center"/>
              <w:rPr>
                <w:rFonts w:ascii="Arial" w:eastAsia="Times New Roman" w:hAnsi="Arial" w:cs="Arial"/>
                <w:b/>
                <w:bCs/>
                <w:color w:val="FFFFFF" w:themeColor="background1"/>
                <w:sz w:val="20"/>
                <w:szCs w:val="20"/>
                <w:lang w:val="en-US"/>
              </w:rPr>
            </w:pPr>
            <w:r w:rsidRPr="008D1421">
              <w:rPr>
                <w:rFonts w:ascii="Arial" w:eastAsia="Times New Roman" w:hAnsi="Arial" w:cs="Arial"/>
                <w:b/>
                <w:bCs/>
                <w:color w:val="FFFFFF" w:themeColor="background1"/>
                <w:sz w:val="20"/>
                <w:szCs w:val="20"/>
                <w:lang w:val="en-US"/>
              </w:rPr>
              <w:t>2021E</w:t>
            </w:r>
          </w:p>
        </w:tc>
        <w:tc>
          <w:tcPr>
            <w:tcW w:w="976" w:type="dxa"/>
            <w:tcBorders>
              <w:top w:val="single" w:sz="4" w:space="0" w:color="auto"/>
              <w:left w:val="nil"/>
              <w:bottom w:val="single" w:sz="4" w:space="0" w:color="auto"/>
              <w:right w:val="single" w:sz="4" w:space="0" w:color="auto"/>
            </w:tcBorders>
            <w:shd w:val="clear" w:color="auto" w:fill="C00000"/>
            <w:noWrap/>
            <w:vAlign w:val="bottom"/>
            <w:hideMark/>
          </w:tcPr>
          <w:p w14:paraId="42C68242" w14:textId="77777777" w:rsidR="008D1421" w:rsidRPr="008D1421" w:rsidRDefault="008D1421" w:rsidP="00BF252C">
            <w:pPr>
              <w:spacing w:after="0" w:line="480" w:lineRule="auto"/>
              <w:jc w:val="center"/>
              <w:rPr>
                <w:rFonts w:ascii="Arial" w:eastAsia="Times New Roman" w:hAnsi="Arial" w:cs="Arial"/>
                <w:b/>
                <w:bCs/>
                <w:color w:val="FFFFFF" w:themeColor="background1"/>
                <w:sz w:val="20"/>
                <w:szCs w:val="20"/>
                <w:lang w:val="en-US"/>
              </w:rPr>
            </w:pPr>
            <w:r w:rsidRPr="008D1421">
              <w:rPr>
                <w:rFonts w:ascii="Arial" w:eastAsia="Times New Roman" w:hAnsi="Arial" w:cs="Arial"/>
                <w:b/>
                <w:bCs/>
                <w:color w:val="FFFFFF" w:themeColor="background1"/>
                <w:sz w:val="20"/>
                <w:szCs w:val="20"/>
                <w:lang w:val="en-US"/>
              </w:rPr>
              <w:t>2025F</w:t>
            </w:r>
          </w:p>
        </w:tc>
        <w:tc>
          <w:tcPr>
            <w:tcW w:w="819" w:type="dxa"/>
            <w:tcBorders>
              <w:top w:val="single" w:sz="4" w:space="0" w:color="auto"/>
              <w:left w:val="single" w:sz="4" w:space="0" w:color="auto"/>
              <w:bottom w:val="single" w:sz="4" w:space="0" w:color="auto"/>
              <w:right w:val="single" w:sz="4" w:space="0" w:color="auto"/>
            </w:tcBorders>
            <w:shd w:val="clear" w:color="auto" w:fill="C00000"/>
            <w:noWrap/>
            <w:vAlign w:val="bottom"/>
            <w:hideMark/>
          </w:tcPr>
          <w:p w14:paraId="5087EB6E" w14:textId="77777777" w:rsidR="008D1421" w:rsidRPr="008D1421" w:rsidRDefault="008D1421" w:rsidP="00BF252C">
            <w:pPr>
              <w:spacing w:after="0" w:line="480" w:lineRule="auto"/>
              <w:jc w:val="center"/>
              <w:rPr>
                <w:rFonts w:ascii="Arial" w:eastAsia="Times New Roman" w:hAnsi="Arial" w:cs="Arial"/>
                <w:b/>
                <w:bCs/>
                <w:color w:val="FFFFFF" w:themeColor="background1"/>
                <w:sz w:val="20"/>
                <w:szCs w:val="20"/>
                <w:lang w:val="en-US"/>
              </w:rPr>
            </w:pPr>
            <w:r w:rsidRPr="008D1421">
              <w:rPr>
                <w:rFonts w:ascii="Arial" w:eastAsia="Times New Roman" w:hAnsi="Arial" w:cs="Arial"/>
                <w:b/>
                <w:bCs/>
                <w:color w:val="FFFFFF" w:themeColor="background1"/>
                <w:sz w:val="20"/>
                <w:szCs w:val="20"/>
                <w:lang w:val="en-US"/>
              </w:rPr>
              <w:t>2030F</w:t>
            </w:r>
          </w:p>
        </w:tc>
      </w:tr>
      <w:tr w:rsidR="00195C31" w:rsidRPr="008D1421" w14:paraId="05BAF65A" w14:textId="77777777" w:rsidTr="00751D1F">
        <w:trPr>
          <w:trHeight w:val="466"/>
        </w:trPr>
        <w:tc>
          <w:tcPr>
            <w:tcW w:w="1960" w:type="dxa"/>
            <w:tcBorders>
              <w:top w:val="nil"/>
              <w:left w:val="single" w:sz="4" w:space="0" w:color="auto"/>
              <w:bottom w:val="single" w:sz="4" w:space="0" w:color="auto"/>
              <w:right w:val="single" w:sz="4" w:space="0" w:color="auto"/>
            </w:tcBorders>
            <w:shd w:val="clear" w:color="000000" w:fill="FFFFFF"/>
            <w:noWrap/>
            <w:vAlign w:val="bottom"/>
            <w:hideMark/>
          </w:tcPr>
          <w:p w14:paraId="3A56EF3C" w14:textId="77777777" w:rsidR="00195C31" w:rsidRPr="008D1421" w:rsidRDefault="00195C31" w:rsidP="00195C31">
            <w:pPr>
              <w:spacing w:after="0" w:line="240" w:lineRule="auto"/>
              <w:rPr>
                <w:rFonts w:ascii="Arial" w:eastAsia="Times New Roman" w:hAnsi="Arial" w:cs="Arial"/>
                <w:color w:val="000000"/>
                <w:sz w:val="20"/>
                <w:szCs w:val="20"/>
                <w:lang w:val="en-US"/>
              </w:rPr>
            </w:pPr>
            <w:r w:rsidRPr="008D1421">
              <w:rPr>
                <w:rFonts w:ascii="Arial" w:hAnsi="Arial" w:cs="Arial"/>
                <w:color w:val="000000"/>
                <w:sz w:val="20"/>
                <w:szCs w:val="20"/>
              </w:rPr>
              <w:t>Pipes &amp; Tanks</w:t>
            </w:r>
          </w:p>
        </w:tc>
        <w:tc>
          <w:tcPr>
            <w:tcW w:w="857" w:type="dxa"/>
            <w:tcBorders>
              <w:top w:val="nil"/>
              <w:left w:val="nil"/>
              <w:bottom w:val="single" w:sz="4" w:space="0" w:color="auto"/>
              <w:right w:val="single" w:sz="4" w:space="0" w:color="auto"/>
            </w:tcBorders>
            <w:shd w:val="clear" w:color="000000" w:fill="FFFFFF"/>
            <w:noWrap/>
            <w:vAlign w:val="center"/>
            <w:hideMark/>
          </w:tcPr>
          <w:p w14:paraId="3424B6B3" w14:textId="3A321898"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29</w:t>
            </w:r>
          </w:p>
        </w:tc>
        <w:tc>
          <w:tcPr>
            <w:tcW w:w="857" w:type="dxa"/>
            <w:tcBorders>
              <w:top w:val="nil"/>
              <w:left w:val="nil"/>
              <w:bottom w:val="single" w:sz="4" w:space="0" w:color="auto"/>
              <w:right w:val="single" w:sz="4" w:space="0" w:color="auto"/>
            </w:tcBorders>
            <w:shd w:val="clear" w:color="000000" w:fill="FFFFFF"/>
            <w:noWrap/>
            <w:vAlign w:val="center"/>
            <w:hideMark/>
          </w:tcPr>
          <w:p w14:paraId="7F81CC10" w14:textId="555DECD8"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30</w:t>
            </w:r>
          </w:p>
        </w:tc>
        <w:tc>
          <w:tcPr>
            <w:tcW w:w="857" w:type="dxa"/>
            <w:tcBorders>
              <w:top w:val="nil"/>
              <w:left w:val="nil"/>
              <w:bottom w:val="single" w:sz="4" w:space="0" w:color="auto"/>
              <w:right w:val="single" w:sz="4" w:space="0" w:color="auto"/>
            </w:tcBorders>
            <w:shd w:val="clear" w:color="000000" w:fill="FFFFFF"/>
            <w:noWrap/>
            <w:vAlign w:val="center"/>
            <w:hideMark/>
          </w:tcPr>
          <w:p w14:paraId="317E7641" w14:textId="261D665A"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31</w:t>
            </w:r>
          </w:p>
        </w:tc>
        <w:tc>
          <w:tcPr>
            <w:tcW w:w="859" w:type="dxa"/>
            <w:tcBorders>
              <w:top w:val="nil"/>
              <w:left w:val="nil"/>
              <w:bottom w:val="single" w:sz="4" w:space="0" w:color="auto"/>
              <w:right w:val="single" w:sz="4" w:space="0" w:color="auto"/>
            </w:tcBorders>
            <w:shd w:val="clear" w:color="000000" w:fill="FFFFFF"/>
            <w:noWrap/>
            <w:vAlign w:val="center"/>
            <w:hideMark/>
          </w:tcPr>
          <w:p w14:paraId="5B8B5994" w14:textId="146FD4C2"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33</w:t>
            </w:r>
          </w:p>
        </w:tc>
        <w:tc>
          <w:tcPr>
            <w:tcW w:w="980" w:type="dxa"/>
            <w:tcBorders>
              <w:top w:val="nil"/>
              <w:left w:val="nil"/>
              <w:bottom w:val="single" w:sz="4" w:space="0" w:color="auto"/>
              <w:right w:val="single" w:sz="4" w:space="0" w:color="auto"/>
            </w:tcBorders>
            <w:shd w:val="clear" w:color="000000" w:fill="FFFFFF"/>
            <w:noWrap/>
            <w:vAlign w:val="center"/>
            <w:hideMark/>
          </w:tcPr>
          <w:p w14:paraId="0BF864ED" w14:textId="77A1FCA2"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35</w:t>
            </w:r>
          </w:p>
        </w:tc>
        <w:tc>
          <w:tcPr>
            <w:tcW w:w="976" w:type="dxa"/>
            <w:tcBorders>
              <w:top w:val="nil"/>
              <w:left w:val="nil"/>
              <w:bottom w:val="single" w:sz="4" w:space="0" w:color="auto"/>
              <w:right w:val="single" w:sz="4" w:space="0" w:color="auto"/>
            </w:tcBorders>
            <w:shd w:val="clear" w:color="000000" w:fill="FFFFFF"/>
            <w:noWrap/>
            <w:vAlign w:val="center"/>
            <w:hideMark/>
          </w:tcPr>
          <w:p w14:paraId="534489A0" w14:textId="06B8305C"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32</w:t>
            </w:r>
          </w:p>
        </w:tc>
        <w:tc>
          <w:tcPr>
            <w:tcW w:w="976" w:type="dxa"/>
            <w:tcBorders>
              <w:top w:val="nil"/>
              <w:left w:val="nil"/>
              <w:bottom w:val="single" w:sz="4" w:space="0" w:color="auto"/>
              <w:right w:val="single" w:sz="4" w:space="0" w:color="auto"/>
            </w:tcBorders>
            <w:shd w:val="clear" w:color="000000" w:fill="FFFFFF"/>
            <w:noWrap/>
            <w:vAlign w:val="center"/>
            <w:hideMark/>
          </w:tcPr>
          <w:p w14:paraId="07609B71" w14:textId="7183C4E9"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33</w:t>
            </w:r>
          </w:p>
        </w:tc>
        <w:tc>
          <w:tcPr>
            <w:tcW w:w="976" w:type="dxa"/>
            <w:tcBorders>
              <w:top w:val="nil"/>
              <w:left w:val="nil"/>
              <w:bottom w:val="single" w:sz="4" w:space="0" w:color="auto"/>
              <w:right w:val="single" w:sz="4" w:space="0" w:color="auto"/>
            </w:tcBorders>
            <w:shd w:val="clear" w:color="000000" w:fill="FFFFFF"/>
            <w:noWrap/>
            <w:vAlign w:val="center"/>
            <w:hideMark/>
          </w:tcPr>
          <w:p w14:paraId="20D85487" w14:textId="387DCA6A"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42</w:t>
            </w:r>
          </w:p>
        </w:tc>
        <w:tc>
          <w:tcPr>
            <w:tcW w:w="819" w:type="dxa"/>
            <w:tcBorders>
              <w:top w:val="nil"/>
              <w:left w:val="nil"/>
              <w:bottom w:val="single" w:sz="4" w:space="0" w:color="auto"/>
              <w:right w:val="single" w:sz="4" w:space="0" w:color="auto"/>
            </w:tcBorders>
            <w:shd w:val="clear" w:color="000000" w:fill="FFFFFF"/>
            <w:noWrap/>
            <w:vAlign w:val="center"/>
            <w:hideMark/>
          </w:tcPr>
          <w:p w14:paraId="0D4E08F9" w14:textId="280D25DC"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52</w:t>
            </w:r>
          </w:p>
        </w:tc>
      </w:tr>
      <w:tr w:rsidR="00195C31" w:rsidRPr="008D1421" w14:paraId="0695348A" w14:textId="77777777" w:rsidTr="00751D1F">
        <w:trPr>
          <w:trHeight w:val="466"/>
        </w:trPr>
        <w:tc>
          <w:tcPr>
            <w:tcW w:w="1960" w:type="dxa"/>
            <w:tcBorders>
              <w:top w:val="nil"/>
              <w:left w:val="single" w:sz="4" w:space="0" w:color="auto"/>
              <w:bottom w:val="single" w:sz="4" w:space="0" w:color="auto"/>
              <w:right w:val="single" w:sz="4" w:space="0" w:color="auto"/>
            </w:tcBorders>
            <w:shd w:val="clear" w:color="000000" w:fill="FFFFFF"/>
            <w:noWrap/>
            <w:vAlign w:val="bottom"/>
            <w:hideMark/>
          </w:tcPr>
          <w:p w14:paraId="70898F84" w14:textId="77777777" w:rsidR="00195C31" w:rsidRPr="008D1421" w:rsidRDefault="00195C31" w:rsidP="00195C31">
            <w:pPr>
              <w:spacing w:after="0" w:line="240" w:lineRule="auto"/>
              <w:rPr>
                <w:rFonts w:ascii="Arial" w:eastAsia="Times New Roman" w:hAnsi="Arial" w:cs="Arial"/>
                <w:color w:val="000000"/>
                <w:sz w:val="20"/>
                <w:szCs w:val="20"/>
                <w:lang w:val="en-US"/>
              </w:rPr>
            </w:pPr>
            <w:r w:rsidRPr="008D1421">
              <w:rPr>
                <w:rFonts w:ascii="Arial" w:hAnsi="Arial" w:cs="Arial"/>
                <w:color w:val="000000"/>
                <w:sz w:val="20"/>
                <w:szCs w:val="20"/>
              </w:rPr>
              <w:t>Marine Components</w:t>
            </w:r>
          </w:p>
        </w:tc>
        <w:tc>
          <w:tcPr>
            <w:tcW w:w="857" w:type="dxa"/>
            <w:tcBorders>
              <w:top w:val="nil"/>
              <w:left w:val="nil"/>
              <w:bottom w:val="single" w:sz="4" w:space="0" w:color="auto"/>
              <w:right w:val="single" w:sz="4" w:space="0" w:color="auto"/>
            </w:tcBorders>
            <w:shd w:val="clear" w:color="000000" w:fill="FFFFFF"/>
            <w:noWrap/>
            <w:vAlign w:val="center"/>
            <w:hideMark/>
          </w:tcPr>
          <w:p w14:paraId="6853BD54" w14:textId="04FD181E"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9</w:t>
            </w:r>
          </w:p>
        </w:tc>
        <w:tc>
          <w:tcPr>
            <w:tcW w:w="857" w:type="dxa"/>
            <w:tcBorders>
              <w:top w:val="nil"/>
              <w:left w:val="nil"/>
              <w:bottom w:val="single" w:sz="4" w:space="0" w:color="auto"/>
              <w:right w:val="single" w:sz="4" w:space="0" w:color="auto"/>
            </w:tcBorders>
            <w:shd w:val="clear" w:color="000000" w:fill="FFFFFF"/>
            <w:noWrap/>
            <w:vAlign w:val="center"/>
            <w:hideMark/>
          </w:tcPr>
          <w:p w14:paraId="6F931B73" w14:textId="2A58E082"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9</w:t>
            </w:r>
          </w:p>
        </w:tc>
        <w:tc>
          <w:tcPr>
            <w:tcW w:w="857" w:type="dxa"/>
            <w:tcBorders>
              <w:top w:val="nil"/>
              <w:left w:val="nil"/>
              <w:bottom w:val="single" w:sz="4" w:space="0" w:color="auto"/>
              <w:right w:val="single" w:sz="4" w:space="0" w:color="auto"/>
            </w:tcBorders>
            <w:shd w:val="clear" w:color="000000" w:fill="FFFFFF"/>
            <w:noWrap/>
            <w:vAlign w:val="center"/>
            <w:hideMark/>
          </w:tcPr>
          <w:p w14:paraId="7991061B" w14:textId="3B558FBC"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9</w:t>
            </w:r>
          </w:p>
        </w:tc>
        <w:tc>
          <w:tcPr>
            <w:tcW w:w="859" w:type="dxa"/>
            <w:tcBorders>
              <w:top w:val="nil"/>
              <w:left w:val="nil"/>
              <w:bottom w:val="single" w:sz="4" w:space="0" w:color="auto"/>
              <w:right w:val="single" w:sz="4" w:space="0" w:color="auto"/>
            </w:tcBorders>
            <w:shd w:val="clear" w:color="000000" w:fill="FFFFFF"/>
            <w:noWrap/>
            <w:vAlign w:val="center"/>
            <w:hideMark/>
          </w:tcPr>
          <w:p w14:paraId="4BA43969" w14:textId="7F47A048"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10</w:t>
            </w:r>
          </w:p>
        </w:tc>
        <w:tc>
          <w:tcPr>
            <w:tcW w:w="980" w:type="dxa"/>
            <w:tcBorders>
              <w:top w:val="nil"/>
              <w:left w:val="nil"/>
              <w:bottom w:val="single" w:sz="4" w:space="0" w:color="auto"/>
              <w:right w:val="single" w:sz="4" w:space="0" w:color="auto"/>
            </w:tcBorders>
            <w:shd w:val="clear" w:color="000000" w:fill="FFFFFF"/>
            <w:noWrap/>
            <w:vAlign w:val="center"/>
            <w:hideMark/>
          </w:tcPr>
          <w:p w14:paraId="763B57DE" w14:textId="2D00472F"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10</w:t>
            </w:r>
          </w:p>
        </w:tc>
        <w:tc>
          <w:tcPr>
            <w:tcW w:w="976" w:type="dxa"/>
            <w:tcBorders>
              <w:top w:val="nil"/>
              <w:left w:val="nil"/>
              <w:bottom w:val="single" w:sz="4" w:space="0" w:color="auto"/>
              <w:right w:val="single" w:sz="4" w:space="0" w:color="auto"/>
            </w:tcBorders>
            <w:shd w:val="clear" w:color="000000" w:fill="FFFFFF"/>
            <w:noWrap/>
            <w:vAlign w:val="center"/>
            <w:hideMark/>
          </w:tcPr>
          <w:p w14:paraId="5DA6E0F9" w14:textId="67603BA0"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10</w:t>
            </w:r>
          </w:p>
        </w:tc>
        <w:tc>
          <w:tcPr>
            <w:tcW w:w="976" w:type="dxa"/>
            <w:tcBorders>
              <w:top w:val="nil"/>
              <w:left w:val="nil"/>
              <w:bottom w:val="single" w:sz="4" w:space="0" w:color="auto"/>
              <w:right w:val="single" w:sz="4" w:space="0" w:color="auto"/>
            </w:tcBorders>
            <w:shd w:val="clear" w:color="000000" w:fill="FFFFFF"/>
            <w:noWrap/>
            <w:vAlign w:val="center"/>
            <w:hideMark/>
          </w:tcPr>
          <w:p w14:paraId="66119E13" w14:textId="2F5A11D8"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10</w:t>
            </w:r>
          </w:p>
        </w:tc>
        <w:tc>
          <w:tcPr>
            <w:tcW w:w="976" w:type="dxa"/>
            <w:tcBorders>
              <w:top w:val="nil"/>
              <w:left w:val="nil"/>
              <w:bottom w:val="single" w:sz="4" w:space="0" w:color="auto"/>
              <w:right w:val="single" w:sz="4" w:space="0" w:color="auto"/>
            </w:tcBorders>
            <w:shd w:val="clear" w:color="000000" w:fill="FFFFFF"/>
            <w:noWrap/>
            <w:vAlign w:val="center"/>
            <w:hideMark/>
          </w:tcPr>
          <w:p w14:paraId="68A8E428" w14:textId="0B4B62B0"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13</w:t>
            </w:r>
          </w:p>
        </w:tc>
        <w:tc>
          <w:tcPr>
            <w:tcW w:w="819" w:type="dxa"/>
            <w:tcBorders>
              <w:top w:val="nil"/>
              <w:left w:val="nil"/>
              <w:bottom w:val="single" w:sz="4" w:space="0" w:color="auto"/>
              <w:right w:val="single" w:sz="4" w:space="0" w:color="auto"/>
            </w:tcBorders>
            <w:shd w:val="clear" w:color="000000" w:fill="FFFFFF"/>
            <w:noWrap/>
            <w:vAlign w:val="center"/>
            <w:hideMark/>
          </w:tcPr>
          <w:p w14:paraId="065BB0AB" w14:textId="67125F8B"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16</w:t>
            </w:r>
          </w:p>
        </w:tc>
      </w:tr>
      <w:tr w:rsidR="00195C31" w:rsidRPr="008D1421" w14:paraId="23E516AD" w14:textId="77777777" w:rsidTr="00751D1F">
        <w:trPr>
          <w:trHeight w:val="466"/>
        </w:trPr>
        <w:tc>
          <w:tcPr>
            <w:tcW w:w="1960" w:type="dxa"/>
            <w:tcBorders>
              <w:top w:val="nil"/>
              <w:left w:val="single" w:sz="4" w:space="0" w:color="auto"/>
              <w:bottom w:val="single" w:sz="4" w:space="0" w:color="auto"/>
              <w:right w:val="single" w:sz="4" w:space="0" w:color="auto"/>
            </w:tcBorders>
            <w:shd w:val="clear" w:color="000000" w:fill="FFFFFF"/>
            <w:noWrap/>
            <w:vAlign w:val="bottom"/>
            <w:hideMark/>
          </w:tcPr>
          <w:p w14:paraId="250D5040" w14:textId="77777777" w:rsidR="00195C31" w:rsidRPr="008D1421" w:rsidRDefault="00195C31" w:rsidP="00195C31">
            <w:pPr>
              <w:spacing w:after="0" w:line="240" w:lineRule="auto"/>
              <w:rPr>
                <w:rFonts w:ascii="Arial" w:eastAsia="Times New Roman" w:hAnsi="Arial" w:cs="Arial"/>
                <w:color w:val="000000"/>
                <w:sz w:val="20"/>
                <w:szCs w:val="20"/>
                <w:lang w:val="en-US"/>
              </w:rPr>
            </w:pPr>
            <w:r w:rsidRPr="008D1421">
              <w:rPr>
                <w:rFonts w:ascii="Arial" w:hAnsi="Arial" w:cs="Arial"/>
                <w:color w:val="000000"/>
                <w:sz w:val="20"/>
                <w:szCs w:val="20"/>
              </w:rPr>
              <w:t>Renewables</w:t>
            </w:r>
          </w:p>
        </w:tc>
        <w:tc>
          <w:tcPr>
            <w:tcW w:w="857" w:type="dxa"/>
            <w:tcBorders>
              <w:top w:val="nil"/>
              <w:left w:val="nil"/>
              <w:bottom w:val="single" w:sz="4" w:space="0" w:color="auto"/>
              <w:right w:val="single" w:sz="4" w:space="0" w:color="auto"/>
            </w:tcBorders>
            <w:shd w:val="clear" w:color="000000" w:fill="FFFFFF"/>
            <w:noWrap/>
            <w:vAlign w:val="center"/>
            <w:hideMark/>
          </w:tcPr>
          <w:p w14:paraId="0ACC70FC" w14:textId="561DF1E0"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3</w:t>
            </w:r>
          </w:p>
        </w:tc>
        <w:tc>
          <w:tcPr>
            <w:tcW w:w="857" w:type="dxa"/>
            <w:tcBorders>
              <w:top w:val="nil"/>
              <w:left w:val="nil"/>
              <w:bottom w:val="single" w:sz="4" w:space="0" w:color="auto"/>
              <w:right w:val="single" w:sz="4" w:space="0" w:color="auto"/>
            </w:tcBorders>
            <w:shd w:val="clear" w:color="000000" w:fill="FFFFFF"/>
            <w:noWrap/>
            <w:vAlign w:val="center"/>
            <w:hideMark/>
          </w:tcPr>
          <w:p w14:paraId="60171CD5" w14:textId="6A1A3B6C"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3</w:t>
            </w:r>
          </w:p>
        </w:tc>
        <w:tc>
          <w:tcPr>
            <w:tcW w:w="857" w:type="dxa"/>
            <w:tcBorders>
              <w:top w:val="nil"/>
              <w:left w:val="nil"/>
              <w:bottom w:val="single" w:sz="4" w:space="0" w:color="auto"/>
              <w:right w:val="single" w:sz="4" w:space="0" w:color="auto"/>
            </w:tcBorders>
            <w:shd w:val="clear" w:color="000000" w:fill="FFFFFF"/>
            <w:noWrap/>
            <w:vAlign w:val="center"/>
            <w:hideMark/>
          </w:tcPr>
          <w:p w14:paraId="71B9F470" w14:textId="76893204"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3</w:t>
            </w:r>
          </w:p>
        </w:tc>
        <w:tc>
          <w:tcPr>
            <w:tcW w:w="859" w:type="dxa"/>
            <w:tcBorders>
              <w:top w:val="nil"/>
              <w:left w:val="nil"/>
              <w:bottom w:val="single" w:sz="4" w:space="0" w:color="auto"/>
              <w:right w:val="single" w:sz="4" w:space="0" w:color="auto"/>
            </w:tcBorders>
            <w:shd w:val="clear" w:color="000000" w:fill="FFFFFF"/>
            <w:noWrap/>
            <w:vAlign w:val="center"/>
            <w:hideMark/>
          </w:tcPr>
          <w:p w14:paraId="05E35D75" w14:textId="1ECD8601"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4</w:t>
            </w:r>
          </w:p>
        </w:tc>
        <w:tc>
          <w:tcPr>
            <w:tcW w:w="980" w:type="dxa"/>
            <w:tcBorders>
              <w:top w:val="nil"/>
              <w:left w:val="nil"/>
              <w:bottom w:val="single" w:sz="4" w:space="0" w:color="auto"/>
              <w:right w:val="single" w:sz="4" w:space="0" w:color="auto"/>
            </w:tcBorders>
            <w:shd w:val="clear" w:color="000000" w:fill="FFFFFF"/>
            <w:noWrap/>
            <w:vAlign w:val="center"/>
            <w:hideMark/>
          </w:tcPr>
          <w:p w14:paraId="7E851336" w14:textId="3CB8F083"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4</w:t>
            </w:r>
          </w:p>
        </w:tc>
        <w:tc>
          <w:tcPr>
            <w:tcW w:w="976" w:type="dxa"/>
            <w:tcBorders>
              <w:top w:val="nil"/>
              <w:left w:val="nil"/>
              <w:bottom w:val="single" w:sz="4" w:space="0" w:color="auto"/>
              <w:right w:val="single" w:sz="4" w:space="0" w:color="auto"/>
            </w:tcBorders>
            <w:shd w:val="clear" w:color="000000" w:fill="FFFFFF"/>
            <w:noWrap/>
            <w:vAlign w:val="center"/>
            <w:hideMark/>
          </w:tcPr>
          <w:p w14:paraId="523F0A48" w14:textId="0B5D317F"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3</w:t>
            </w:r>
          </w:p>
        </w:tc>
        <w:tc>
          <w:tcPr>
            <w:tcW w:w="976" w:type="dxa"/>
            <w:tcBorders>
              <w:top w:val="nil"/>
              <w:left w:val="nil"/>
              <w:bottom w:val="single" w:sz="4" w:space="0" w:color="auto"/>
              <w:right w:val="single" w:sz="4" w:space="0" w:color="auto"/>
            </w:tcBorders>
            <w:shd w:val="clear" w:color="000000" w:fill="FFFFFF"/>
            <w:noWrap/>
            <w:vAlign w:val="center"/>
            <w:hideMark/>
          </w:tcPr>
          <w:p w14:paraId="577A5C2C" w14:textId="717E3AF5"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4</w:t>
            </w:r>
          </w:p>
        </w:tc>
        <w:tc>
          <w:tcPr>
            <w:tcW w:w="976" w:type="dxa"/>
            <w:tcBorders>
              <w:top w:val="nil"/>
              <w:left w:val="nil"/>
              <w:bottom w:val="single" w:sz="4" w:space="0" w:color="auto"/>
              <w:right w:val="single" w:sz="4" w:space="0" w:color="auto"/>
            </w:tcBorders>
            <w:shd w:val="clear" w:color="000000" w:fill="FFFFFF"/>
            <w:noWrap/>
            <w:vAlign w:val="center"/>
            <w:hideMark/>
          </w:tcPr>
          <w:p w14:paraId="0EAA121C" w14:textId="6F0DF5A7"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4</w:t>
            </w:r>
          </w:p>
        </w:tc>
        <w:tc>
          <w:tcPr>
            <w:tcW w:w="819" w:type="dxa"/>
            <w:tcBorders>
              <w:top w:val="nil"/>
              <w:left w:val="nil"/>
              <w:bottom w:val="single" w:sz="4" w:space="0" w:color="auto"/>
              <w:right w:val="single" w:sz="4" w:space="0" w:color="auto"/>
            </w:tcBorders>
            <w:shd w:val="clear" w:color="000000" w:fill="FFFFFF"/>
            <w:noWrap/>
            <w:vAlign w:val="center"/>
            <w:hideMark/>
          </w:tcPr>
          <w:p w14:paraId="24F69CAB" w14:textId="65998046"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6</w:t>
            </w:r>
          </w:p>
        </w:tc>
      </w:tr>
      <w:tr w:rsidR="00195C31" w:rsidRPr="008D1421" w14:paraId="3C84DC5E" w14:textId="77777777" w:rsidTr="00751D1F">
        <w:trPr>
          <w:trHeight w:val="466"/>
        </w:trPr>
        <w:tc>
          <w:tcPr>
            <w:tcW w:w="1960" w:type="dxa"/>
            <w:tcBorders>
              <w:top w:val="nil"/>
              <w:left w:val="single" w:sz="4" w:space="0" w:color="auto"/>
              <w:bottom w:val="single" w:sz="4" w:space="0" w:color="auto"/>
              <w:right w:val="single" w:sz="4" w:space="0" w:color="auto"/>
            </w:tcBorders>
            <w:shd w:val="clear" w:color="000000" w:fill="FFFFFF"/>
            <w:noWrap/>
            <w:vAlign w:val="bottom"/>
            <w:hideMark/>
          </w:tcPr>
          <w:p w14:paraId="26A3BA6C" w14:textId="77777777" w:rsidR="00195C31" w:rsidRPr="008D1421" w:rsidRDefault="00195C31" w:rsidP="00195C31">
            <w:pPr>
              <w:spacing w:after="0" w:line="240" w:lineRule="auto"/>
              <w:rPr>
                <w:rFonts w:ascii="Arial" w:eastAsia="Times New Roman" w:hAnsi="Arial" w:cs="Arial"/>
                <w:color w:val="000000"/>
                <w:sz w:val="20"/>
                <w:szCs w:val="20"/>
                <w:lang w:val="en-US"/>
              </w:rPr>
            </w:pPr>
            <w:r w:rsidRPr="008D1421">
              <w:rPr>
                <w:rFonts w:ascii="Arial" w:hAnsi="Arial" w:cs="Arial"/>
                <w:color w:val="000000"/>
                <w:sz w:val="20"/>
                <w:szCs w:val="20"/>
              </w:rPr>
              <w:t>Others</w:t>
            </w:r>
          </w:p>
        </w:tc>
        <w:tc>
          <w:tcPr>
            <w:tcW w:w="857" w:type="dxa"/>
            <w:tcBorders>
              <w:top w:val="nil"/>
              <w:left w:val="nil"/>
              <w:bottom w:val="single" w:sz="4" w:space="0" w:color="auto"/>
              <w:right w:val="single" w:sz="4" w:space="0" w:color="auto"/>
            </w:tcBorders>
            <w:shd w:val="clear" w:color="000000" w:fill="FFFFFF"/>
            <w:noWrap/>
            <w:vAlign w:val="center"/>
            <w:hideMark/>
          </w:tcPr>
          <w:p w14:paraId="72339753" w14:textId="0644386B"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10</w:t>
            </w:r>
          </w:p>
        </w:tc>
        <w:tc>
          <w:tcPr>
            <w:tcW w:w="857" w:type="dxa"/>
            <w:tcBorders>
              <w:top w:val="nil"/>
              <w:left w:val="nil"/>
              <w:bottom w:val="single" w:sz="4" w:space="0" w:color="auto"/>
              <w:right w:val="single" w:sz="4" w:space="0" w:color="auto"/>
            </w:tcBorders>
            <w:shd w:val="clear" w:color="000000" w:fill="FFFFFF"/>
            <w:noWrap/>
            <w:vAlign w:val="center"/>
            <w:hideMark/>
          </w:tcPr>
          <w:p w14:paraId="4041400A" w14:textId="495D4BE0"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11</w:t>
            </w:r>
          </w:p>
        </w:tc>
        <w:tc>
          <w:tcPr>
            <w:tcW w:w="857" w:type="dxa"/>
            <w:tcBorders>
              <w:top w:val="nil"/>
              <w:left w:val="nil"/>
              <w:bottom w:val="single" w:sz="4" w:space="0" w:color="auto"/>
              <w:right w:val="single" w:sz="4" w:space="0" w:color="auto"/>
            </w:tcBorders>
            <w:shd w:val="clear" w:color="000000" w:fill="FFFFFF"/>
            <w:noWrap/>
            <w:vAlign w:val="center"/>
            <w:hideMark/>
          </w:tcPr>
          <w:p w14:paraId="2242A743" w14:textId="4DC3908B"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12</w:t>
            </w:r>
          </w:p>
        </w:tc>
        <w:tc>
          <w:tcPr>
            <w:tcW w:w="859" w:type="dxa"/>
            <w:tcBorders>
              <w:top w:val="nil"/>
              <w:left w:val="nil"/>
              <w:bottom w:val="single" w:sz="4" w:space="0" w:color="auto"/>
              <w:right w:val="single" w:sz="4" w:space="0" w:color="auto"/>
            </w:tcBorders>
            <w:shd w:val="clear" w:color="000000" w:fill="FFFFFF"/>
            <w:noWrap/>
            <w:vAlign w:val="center"/>
            <w:hideMark/>
          </w:tcPr>
          <w:p w14:paraId="721770D5" w14:textId="57C666BD"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12</w:t>
            </w:r>
          </w:p>
        </w:tc>
        <w:tc>
          <w:tcPr>
            <w:tcW w:w="980" w:type="dxa"/>
            <w:tcBorders>
              <w:top w:val="nil"/>
              <w:left w:val="nil"/>
              <w:bottom w:val="single" w:sz="4" w:space="0" w:color="auto"/>
              <w:right w:val="single" w:sz="4" w:space="0" w:color="auto"/>
            </w:tcBorders>
            <w:shd w:val="clear" w:color="000000" w:fill="FFFFFF"/>
            <w:noWrap/>
            <w:vAlign w:val="center"/>
            <w:hideMark/>
          </w:tcPr>
          <w:p w14:paraId="08507DC3" w14:textId="150442EA"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12</w:t>
            </w:r>
          </w:p>
        </w:tc>
        <w:tc>
          <w:tcPr>
            <w:tcW w:w="976" w:type="dxa"/>
            <w:tcBorders>
              <w:top w:val="nil"/>
              <w:left w:val="nil"/>
              <w:bottom w:val="single" w:sz="4" w:space="0" w:color="auto"/>
              <w:right w:val="single" w:sz="4" w:space="0" w:color="auto"/>
            </w:tcBorders>
            <w:shd w:val="clear" w:color="000000" w:fill="FFFFFF"/>
            <w:noWrap/>
            <w:vAlign w:val="center"/>
            <w:hideMark/>
          </w:tcPr>
          <w:p w14:paraId="12F5685A" w14:textId="776F5806"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11</w:t>
            </w:r>
          </w:p>
        </w:tc>
        <w:tc>
          <w:tcPr>
            <w:tcW w:w="976" w:type="dxa"/>
            <w:tcBorders>
              <w:top w:val="nil"/>
              <w:left w:val="nil"/>
              <w:bottom w:val="single" w:sz="4" w:space="0" w:color="auto"/>
              <w:right w:val="single" w:sz="4" w:space="0" w:color="auto"/>
            </w:tcBorders>
            <w:shd w:val="clear" w:color="000000" w:fill="FFFFFF"/>
            <w:noWrap/>
            <w:vAlign w:val="center"/>
            <w:hideMark/>
          </w:tcPr>
          <w:p w14:paraId="6BB0F53F" w14:textId="208AF48B"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12</w:t>
            </w:r>
          </w:p>
        </w:tc>
        <w:tc>
          <w:tcPr>
            <w:tcW w:w="976" w:type="dxa"/>
            <w:tcBorders>
              <w:top w:val="nil"/>
              <w:left w:val="nil"/>
              <w:bottom w:val="single" w:sz="4" w:space="0" w:color="auto"/>
              <w:right w:val="single" w:sz="4" w:space="0" w:color="auto"/>
            </w:tcBorders>
            <w:shd w:val="clear" w:color="000000" w:fill="FFFFFF"/>
            <w:noWrap/>
            <w:vAlign w:val="center"/>
            <w:hideMark/>
          </w:tcPr>
          <w:p w14:paraId="66F118FD" w14:textId="206298BA"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14</w:t>
            </w:r>
          </w:p>
        </w:tc>
        <w:tc>
          <w:tcPr>
            <w:tcW w:w="819" w:type="dxa"/>
            <w:tcBorders>
              <w:top w:val="nil"/>
              <w:left w:val="nil"/>
              <w:bottom w:val="single" w:sz="4" w:space="0" w:color="auto"/>
              <w:right w:val="single" w:sz="4" w:space="0" w:color="auto"/>
            </w:tcBorders>
            <w:shd w:val="clear" w:color="000000" w:fill="FFFFFF"/>
            <w:noWrap/>
            <w:vAlign w:val="center"/>
            <w:hideMark/>
          </w:tcPr>
          <w:p w14:paraId="3D6DE8B2" w14:textId="1E47FCA5"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18</w:t>
            </w:r>
          </w:p>
        </w:tc>
      </w:tr>
      <w:tr w:rsidR="00195C31" w:rsidRPr="008D1421" w14:paraId="5EA1C040" w14:textId="77777777" w:rsidTr="00751D1F">
        <w:trPr>
          <w:trHeight w:val="466"/>
        </w:trPr>
        <w:tc>
          <w:tcPr>
            <w:tcW w:w="1960" w:type="dxa"/>
            <w:tcBorders>
              <w:top w:val="nil"/>
              <w:left w:val="single" w:sz="4" w:space="0" w:color="auto"/>
              <w:bottom w:val="single" w:sz="4" w:space="0" w:color="auto"/>
              <w:right w:val="single" w:sz="4" w:space="0" w:color="auto"/>
            </w:tcBorders>
            <w:shd w:val="clear" w:color="000000" w:fill="FFFFFF"/>
            <w:noWrap/>
            <w:vAlign w:val="bottom"/>
            <w:hideMark/>
          </w:tcPr>
          <w:p w14:paraId="5006C49C" w14:textId="77777777" w:rsidR="00195C31" w:rsidRPr="00B36DA0" w:rsidRDefault="00195C31" w:rsidP="00195C31">
            <w:pPr>
              <w:spacing w:after="0" w:line="240" w:lineRule="auto"/>
              <w:rPr>
                <w:rFonts w:ascii="Arial" w:eastAsia="Times New Roman" w:hAnsi="Arial" w:cs="Arial"/>
                <w:b/>
                <w:bCs/>
                <w:color w:val="000000"/>
                <w:sz w:val="20"/>
                <w:szCs w:val="20"/>
                <w:lang w:val="en-US"/>
              </w:rPr>
            </w:pPr>
            <w:r w:rsidRPr="00B36DA0">
              <w:rPr>
                <w:rFonts w:ascii="Arial" w:hAnsi="Arial" w:cs="Arial"/>
                <w:b/>
                <w:bCs/>
                <w:color w:val="000000"/>
                <w:sz w:val="20"/>
                <w:szCs w:val="20"/>
              </w:rPr>
              <w:t>Total</w:t>
            </w:r>
          </w:p>
        </w:tc>
        <w:tc>
          <w:tcPr>
            <w:tcW w:w="857" w:type="dxa"/>
            <w:tcBorders>
              <w:top w:val="nil"/>
              <w:left w:val="nil"/>
              <w:bottom w:val="single" w:sz="4" w:space="0" w:color="auto"/>
              <w:right w:val="single" w:sz="4" w:space="0" w:color="auto"/>
            </w:tcBorders>
            <w:shd w:val="clear" w:color="000000" w:fill="FFFFFF"/>
            <w:noWrap/>
            <w:vAlign w:val="center"/>
            <w:hideMark/>
          </w:tcPr>
          <w:p w14:paraId="2EB172EF" w14:textId="79488EF1" w:rsidR="00195C31" w:rsidRPr="00B36DA0" w:rsidRDefault="00195C31" w:rsidP="00195C31">
            <w:pPr>
              <w:spacing w:after="0" w:line="240" w:lineRule="auto"/>
              <w:jc w:val="center"/>
              <w:rPr>
                <w:rFonts w:ascii="Arial" w:eastAsia="Times New Roman" w:hAnsi="Arial" w:cs="Arial"/>
                <w:b/>
                <w:bCs/>
                <w:color w:val="000000" w:themeColor="text1"/>
                <w:sz w:val="20"/>
                <w:szCs w:val="20"/>
                <w:lang w:val="en-US"/>
              </w:rPr>
            </w:pPr>
            <w:r>
              <w:rPr>
                <w:rFonts w:ascii="Arial" w:hAnsi="Arial" w:cs="Arial"/>
                <w:b/>
                <w:bCs/>
                <w:color w:val="000000"/>
                <w:sz w:val="20"/>
                <w:szCs w:val="20"/>
              </w:rPr>
              <w:t>51</w:t>
            </w:r>
          </w:p>
        </w:tc>
        <w:tc>
          <w:tcPr>
            <w:tcW w:w="857" w:type="dxa"/>
            <w:tcBorders>
              <w:top w:val="nil"/>
              <w:left w:val="nil"/>
              <w:bottom w:val="single" w:sz="4" w:space="0" w:color="auto"/>
              <w:right w:val="single" w:sz="4" w:space="0" w:color="auto"/>
            </w:tcBorders>
            <w:shd w:val="clear" w:color="000000" w:fill="FFFFFF"/>
            <w:noWrap/>
            <w:vAlign w:val="center"/>
            <w:hideMark/>
          </w:tcPr>
          <w:p w14:paraId="689301A1" w14:textId="019E7624" w:rsidR="00195C31" w:rsidRPr="00B36DA0" w:rsidRDefault="00195C31" w:rsidP="00195C31">
            <w:pPr>
              <w:spacing w:after="0" w:line="240" w:lineRule="auto"/>
              <w:jc w:val="center"/>
              <w:rPr>
                <w:rFonts w:ascii="Arial" w:eastAsia="Times New Roman" w:hAnsi="Arial" w:cs="Arial"/>
                <w:b/>
                <w:bCs/>
                <w:color w:val="000000" w:themeColor="text1"/>
                <w:sz w:val="20"/>
                <w:szCs w:val="20"/>
                <w:lang w:val="en-US"/>
              </w:rPr>
            </w:pPr>
            <w:r>
              <w:rPr>
                <w:rFonts w:ascii="Arial" w:hAnsi="Arial" w:cs="Arial"/>
                <w:b/>
                <w:bCs/>
                <w:color w:val="000000"/>
                <w:sz w:val="20"/>
                <w:szCs w:val="20"/>
              </w:rPr>
              <w:t>53</w:t>
            </w:r>
          </w:p>
        </w:tc>
        <w:tc>
          <w:tcPr>
            <w:tcW w:w="857" w:type="dxa"/>
            <w:tcBorders>
              <w:top w:val="nil"/>
              <w:left w:val="nil"/>
              <w:bottom w:val="single" w:sz="4" w:space="0" w:color="auto"/>
              <w:right w:val="single" w:sz="4" w:space="0" w:color="auto"/>
            </w:tcBorders>
            <w:shd w:val="clear" w:color="000000" w:fill="FFFFFF"/>
            <w:noWrap/>
            <w:vAlign w:val="center"/>
            <w:hideMark/>
          </w:tcPr>
          <w:p w14:paraId="6AB27047" w14:textId="6ABC8F0D" w:rsidR="00195C31" w:rsidRPr="00B36DA0" w:rsidRDefault="00195C31" w:rsidP="00195C31">
            <w:pPr>
              <w:spacing w:after="0" w:line="240" w:lineRule="auto"/>
              <w:jc w:val="center"/>
              <w:rPr>
                <w:rFonts w:ascii="Arial" w:eastAsia="Times New Roman" w:hAnsi="Arial" w:cs="Arial"/>
                <w:b/>
                <w:bCs/>
                <w:color w:val="000000" w:themeColor="text1"/>
                <w:sz w:val="20"/>
                <w:szCs w:val="20"/>
                <w:lang w:val="en-US"/>
              </w:rPr>
            </w:pPr>
            <w:r>
              <w:rPr>
                <w:rFonts w:ascii="Arial" w:hAnsi="Arial" w:cs="Arial"/>
                <w:b/>
                <w:bCs/>
                <w:color w:val="000000"/>
                <w:sz w:val="20"/>
                <w:szCs w:val="20"/>
              </w:rPr>
              <w:t>55</w:t>
            </w:r>
          </w:p>
        </w:tc>
        <w:tc>
          <w:tcPr>
            <w:tcW w:w="859" w:type="dxa"/>
            <w:tcBorders>
              <w:top w:val="nil"/>
              <w:left w:val="nil"/>
              <w:bottom w:val="single" w:sz="4" w:space="0" w:color="auto"/>
              <w:right w:val="single" w:sz="4" w:space="0" w:color="auto"/>
            </w:tcBorders>
            <w:shd w:val="clear" w:color="000000" w:fill="FFFFFF"/>
            <w:noWrap/>
            <w:vAlign w:val="center"/>
            <w:hideMark/>
          </w:tcPr>
          <w:p w14:paraId="5A8A381F" w14:textId="5C772347" w:rsidR="00195C31" w:rsidRPr="00B36DA0" w:rsidRDefault="00195C31" w:rsidP="00195C31">
            <w:pPr>
              <w:spacing w:after="0" w:line="240" w:lineRule="auto"/>
              <w:jc w:val="center"/>
              <w:rPr>
                <w:rFonts w:ascii="Arial" w:eastAsia="Times New Roman" w:hAnsi="Arial" w:cs="Arial"/>
                <w:b/>
                <w:bCs/>
                <w:color w:val="000000" w:themeColor="text1"/>
                <w:sz w:val="20"/>
                <w:szCs w:val="20"/>
                <w:lang w:val="en-US"/>
              </w:rPr>
            </w:pPr>
            <w:r>
              <w:rPr>
                <w:rFonts w:ascii="Arial" w:hAnsi="Arial" w:cs="Arial"/>
                <w:b/>
                <w:bCs/>
                <w:color w:val="000000"/>
                <w:sz w:val="20"/>
                <w:szCs w:val="20"/>
              </w:rPr>
              <w:t>59</w:t>
            </w:r>
          </w:p>
        </w:tc>
        <w:tc>
          <w:tcPr>
            <w:tcW w:w="980" w:type="dxa"/>
            <w:tcBorders>
              <w:top w:val="nil"/>
              <w:left w:val="nil"/>
              <w:bottom w:val="single" w:sz="4" w:space="0" w:color="auto"/>
              <w:right w:val="single" w:sz="4" w:space="0" w:color="auto"/>
            </w:tcBorders>
            <w:shd w:val="clear" w:color="000000" w:fill="FFFFFF"/>
            <w:noWrap/>
            <w:vAlign w:val="center"/>
            <w:hideMark/>
          </w:tcPr>
          <w:p w14:paraId="0397DF6C" w14:textId="1B1E56B5" w:rsidR="00195C31" w:rsidRPr="00B36DA0" w:rsidRDefault="00195C31" w:rsidP="00195C31">
            <w:pPr>
              <w:spacing w:after="0" w:line="240" w:lineRule="auto"/>
              <w:jc w:val="center"/>
              <w:rPr>
                <w:rFonts w:ascii="Arial" w:eastAsia="Times New Roman" w:hAnsi="Arial" w:cs="Arial"/>
                <w:b/>
                <w:bCs/>
                <w:color w:val="000000" w:themeColor="text1"/>
                <w:sz w:val="20"/>
                <w:szCs w:val="20"/>
                <w:lang w:val="en-US"/>
              </w:rPr>
            </w:pPr>
            <w:r>
              <w:rPr>
                <w:rFonts w:ascii="Arial" w:hAnsi="Arial" w:cs="Arial"/>
                <w:b/>
                <w:bCs/>
                <w:color w:val="000000"/>
                <w:sz w:val="20"/>
                <w:szCs w:val="20"/>
              </w:rPr>
              <w:t>61</w:t>
            </w:r>
          </w:p>
        </w:tc>
        <w:tc>
          <w:tcPr>
            <w:tcW w:w="976" w:type="dxa"/>
            <w:tcBorders>
              <w:top w:val="nil"/>
              <w:left w:val="nil"/>
              <w:bottom w:val="single" w:sz="4" w:space="0" w:color="auto"/>
              <w:right w:val="single" w:sz="4" w:space="0" w:color="auto"/>
            </w:tcBorders>
            <w:shd w:val="clear" w:color="000000" w:fill="FFFFFF"/>
            <w:noWrap/>
            <w:vAlign w:val="center"/>
            <w:hideMark/>
          </w:tcPr>
          <w:p w14:paraId="7462E3C2" w14:textId="3D11EBE4" w:rsidR="00195C31" w:rsidRPr="00B36DA0" w:rsidRDefault="00195C31" w:rsidP="00195C31">
            <w:pPr>
              <w:spacing w:after="0" w:line="240" w:lineRule="auto"/>
              <w:jc w:val="center"/>
              <w:rPr>
                <w:rFonts w:ascii="Arial" w:eastAsia="Times New Roman" w:hAnsi="Arial" w:cs="Arial"/>
                <w:b/>
                <w:bCs/>
                <w:color w:val="000000" w:themeColor="text1"/>
                <w:sz w:val="20"/>
                <w:szCs w:val="20"/>
                <w:lang w:val="en-US"/>
              </w:rPr>
            </w:pPr>
            <w:r>
              <w:rPr>
                <w:rFonts w:ascii="Arial" w:hAnsi="Arial" w:cs="Arial"/>
                <w:b/>
                <w:bCs/>
                <w:color w:val="000000"/>
                <w:sz w:val="20"/>
                <w:szCs w:val="20"/>
              </w:rPr>
              <w:t>56</w:t>
            </w:r>
          </w:p>
        </w:tc>
        <w:tc>
          <w:tcPr>
            <w:tcW w:w="976" w:type="dxa"/>
            <w:tcBorders>
              <w:top w:val="nil"/>
              <w:left w:val="nil"/>
              <w:bottom w:val="single" w:sz="4" w:space="0" w:color="auto"/>
              <w:right w:val="single" w:sz="4" w:space="0" w:color="auto"/>
            </w:tcBorders>
            <w:shd w:val="clear" w:color="000000" w:fill="FFFFFF"/>
            <w:noWrap/>
            <w:vAlign w:val="center"/>
            <w:hideMark/>
          </w:tcPr>
          <w:p w14:paraId="10C88C28" w14:textId="758949A4" w:rsidR="00195C31" w:rsidRPr="00B36DA0" w:rsidRDefault="00195C31" w:rsidP="00195C31">
            <w:pPr>
              <w:spacing w:after="0" w:line="240" w:lineRule="auto"/>
              <w:jc w:val="center"/>
              <w:rPr>
                <w:rFonts w:ascii="Arial" w:eastAsia="Times New Roman" w:hAnsi="Arial" w:cs="Arial"/>
                <w:b/>
                <w:bCs/>
                <w:color w:val="000000" w:themeColor="text1"/>
                <w:sz w:val="20"/>
                <w:szCs w:val="20"/>
                <w:lang w:val="en-US"/>
              </w:rPr>
            </w:pPr>
            <w:r>
              <w:rPr>
                <w:rFonts w:ascii="Arial" w:hAnsi="Arial" w:cs="Arial"/>
                <w:b/>
                <w:bCs/>
                <w:color w:val="000000"/>
                <w:sz w:val="20"/>
                <w:szCs w:val="20"/>
              </w:rPr>
              <w:t>59</w:t>
            </w:r>
          </w:p>
        </w:tc>
        <w:tc>
          <w:tcPr>
            <w:tcW w:w="976" w:type="dxa"/>
            <w:tcBorders>
              <w:top w:val="nil"/>
              <w:left w:val="nil"/>
              <w:bottom w:val="single" w:sz="4" w:space="0" w:color="auto"/>
              <w:right w:val="single" w:sz="4" w:space="0" w:color="auto"/>
            </w:tcBorders>
            <w:shd w:val="clear" w:color="000000" w:fill="FFFFFF"/>
            <w:noWrap/>
            <w:vAlign w:val="center"/>
            <w:hideMark/>
          </w:tcPr>
          <w:p w14:paraId="3AF33AAC" w14:textId="22253284" w:rsidR="00195C31" w:rsidRPr="00B36DA0" w:rsidRDefault="00195C31" w:rsidP="00195C31">
            <w:pPr>
              <w:spacing w:after="0" w:line="240" w:lineRule="auto"/>
              <w:jc w:val="center"/>
              <w:rPr>
                <w:rFonts w:ascii="Arial" w:eastAsia="Times New Roman" w:hAnsi="Arial" w:cs="Arial"/>
                <w:b/>
                <w:bCs/>
                <w:color w:val="000000" w:themeColor="text1"/>
                <w:sz w:val="20"/>
                <w:szCs w:val="20"/>
                <w:lang w:val="en-US"/>
              </w:rPr>
            </w:pPr>
            <w:r>
              <w:rPr>
                <w:rFonts w:ascii="Arial" w:hAnsi="Arial" w:cs="Arial"/>
                <w:b/>
                <w:bCs/>
                <w:color w:val="000000"/>
                <w:sz w:val="20"/>
                <w:szCs w:val="20"/>
              </w:rPr>
              <w:t>73</w:t>
            </w:r>
          </w:p>
        </w:tc>
        <w:tc>
          <w:tcPr>
            <w:tcW w:w="819" w:type="dxa"/>
            <w:tcBorders>
              <w:top w:val="nil"/>
              <w:left w:val="nil"/>
              <w:bottom w:val="single" w:sz="4" w:space="0" w:color="auto"/>
              <w:right w:val="single" w:sz="4" w:space="0" w:color="auto"/>
            </w:tcBorders>
            <w:shd w:val="clear" w:color="000000" w:fill="FFFFFF"/>
            <w:noWrap/>
            <w:vAlign w:val="center"/>
            <w:hideMark/>
          </w:tcPr>
          <w:p w14:paraId="7241BAA2" w14:textId="5C0AD5F7" w:rsidR="00195C31" w:rsidRPr="00B36DA0" w:rsidRDefault="00195C31" w:rsidP="00195C31">
            <w:pPr>
              <w:spacing w:after="0" w:line="240" w:lineRule="auto"/>
              <w:jc w:val="center"/>
              <w:rPr>
                <w:rFonts w:ascii="Arial" w:eastAsia="Times New Roman" w:hAnsi="Arial" w:cs="Arial"/>
                <w:b/>
                <w:bCs/>
                <w:color w:val="000000" w:themeColor="text1"/>
                <w:sz w:val="20"/>
                <w:szCs w:val="20"/>
                <w:lang w:val="en-US"/>
              </w:rPr>
            </w:pPr>
            <w:r>
              <w:rPr>
                <w:rFonts w:ascii="Arial" w:hAnsi="Arial" w:cs="Arial"/>
                <w:b/>
                <w:bCs/>
                <w:color w:val="000000"/>
                <w:sz w:val="20"/>
                <w:szCs w:val="20"/>
              </w:rPr>
              <w:t>92</w:t>
            </w:r>
          </w:p>
        </w:tc>
      </w:tr>
    </w:tbl>
    <w:p w14:paraId="4F3C6F12" w14:textId="39996979" w:rsidR="00E2530D" w:rsidRDefault="00905DCB" w:rsidP="00117792">
      <w:pPr>
        <w:spacing w:line="360" w:lineRule="auto"/>
        <w:jc w:val="both"/>
        <w:rPr>
          <w:rFonts w:ascii="Arial" w:eastAsia="Arial" w:hAnsi="Arial" w:cs="Arial"/>
          <w:color w:val="000000" w:themeColor="text1"/>
          <w:sz w:val="24"/>
          <w:szCs w:val="24"/>
        </w:rPr>
        <w:sectPr w:rsidR="00E2530D" w:rsidSect="00600A5E">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r w:rsidRPr="002B5730">
        <w:rPr>
          <w:rFonts w:ascii="Arial" w:eastAsia="Arial" w:hAnsi="Arial" w:cs="Arial"/>
          <w:noProof/>
          <w:color w:val="000000" w:themeColor="text1"/>
          <w:sz w:val="24"/>
          <w:szCs w:val="24"/>
        </w:rPr>
        <mc:AlternateContent>
          <mc:Choice Requires="wps">
            <w:drawing>
              <wp:anchor distT="0" distB="0" distL="114300" distR="114300" simplePos="0" relativeHeight="252540928" behindDoc="0" locked="0" layoutInCell="1" allowOverlap="1" wp14:anchorId="4D7026CA" wp14:editId="3B1C3439">
                <wp:simplePos x="0" y="0"/>
                <wp:positionH relativeFrom="margin">
                  <wp:posOffset>3384467</wp:posOffset>
                </wp:positionH>
                <wp:positionV relativeFrom="paragraph">
                  <wp:posOffset>-16609</wp:posOffset>
                </wp:positionV>
                <wp:extent cx="3169285" cy="307777"/>
                <wp:effectExtent l="0" t="0" r="0" b="0"/>
                <wp:wrapNone/>
                <wp:docPr id="2199" name="TextBox 4"/>
                <wp:cNvGraphicFramePr/>
                <a:graphic xmlns:a="http://schemas.openxmlformats.org/drawingml/2006/main">
                  <a:graphicData uri="http://schemas.microsoft.com/office/word/2010/wordprocessingShape">
                    <wps:wsp>
                      <wps:cNvSpPr txBox="1"/>
                      <wps:spPr>
                        <a:xfrm>
                          <a:off x="0" y="0"/>
                          <a:ext cx="3169285" cy="307777"/>
                        </a:xfrm>
                        <a:prstGeom prst="rect">
                          <a:avLst/>
                        </a:prstGeom>
                        <a:noFill/>
                      </wps:spPr>
                      <wps:txbx>
                        <w:txbxContent>
                          <w:p w14:paraId="5D562BDA" w14:textId="77777777" w:rsidR="00905DCB" w:rsidRPr="000D1A88" w:rsidRDefault="00905DCB" w:rsidP="00905DCB">
                            <w:pPr>
                              <w:jc w:val="right"/>
                              <w:textAlignment w:val="baseline"/>
                              <w:rPr>
                                <w:rFonts w:ascii="Verdana" w:eastAsia="Verdana" w:hAnsi="Verdana" w:cs="Verdana"/>
                                <w:i/>
                                <w:iCs/>
                                <w:color w:val="000000" w:themeColor="text1"/>
                                <w:kern w:val="24"/>
                                <w:sz w:val="12"/>
                                <w:szCs w:val="12"/>
                              </w:rPr>
                            </w:pPr>
                            <w:r w:rsidRPr="000D1A88">
                              <w:rPr>
                                <w:rFonts w:ascii="Verdana" w:eastAsia="Verdana" w:hAnsi="Verdana" w:cs="Verdana"/>
                                <w:i/>
                                <w:iCs/>
                                <w:color w:val="000000" w:themeColor="text1"/>
                                <w:kern w:val="24"/>
                                <w:sz w:val="12"/>
                                <w:szCs w:val="12"/>
                              </w:rPr>
                              <w:t>Others include Défense, Aerospace, Electrical and electronics etc.</w:t>
                            </w:r>
                          </w:p>
                          <w:p w14:paraId="4DDD3079" w14:textId="77777777" w:rsidR="00905DCB" w:rsidRPr="000D1A88" w:rsidRDefault="00905DCB" w:rsidP="00905DCB">
                            <w:pPr>
                              <w:jc w:val="right"/>
                              <w:textAlignment w:val="baseline"/>
                              <w:rPr>
                                <w:rFonts w:ascii="Verdana" w:eastAsia="Verdana" w:hAnsi="Verdana" w:cs="Verdana"/>
                                <w:i/>
                                <w:iCs/>
                                <w:color w:val="000000" w:themeColor="text1"/>
                                <w:kern w:val="24"/>
                                <w:sz w:val="12"/>
                                <w:szCs w:val="12"/>
                              </w:rPr>
                            </w:pPr>
                            <w:r w:rsidRPr="000D1A88">
                              <w:rPr>
                                <w:rFonts w:ascii="Verdana" w:eastAsia="Verdana" w:hAnsi="Verdana" w:cs="Verdana"/>
                                <w:i/>
                                <w:iCs/>
                                <w:color w:val="000000" w:themeColor="text1"/>
                                <w:kern w:val="24"/>
                                <w:sz w:val="12"/>
                                <w:szCs w:val="12"/>
                              </w:rPr>
                              <w:t>Source: TechSci Research</w:t>
                            </w:r>
                          </w:p>
                        </w:txbxContent>
                      </wps:txbx>
                      <wps:bodyPr wrap="square" rtlCol="0">
                        <a:spAutoFit/>
                      </wps:bodyPr>
                    </wps:wsp>
                  </a:graphicData>
                </a:graphic>
                <wp14:sizeRelH relativeFrom="margin">
                  <wp14:pctWidth>0</wp14:pctWidth>
                </wp14:sizeRelH>
              </wp:anchor>
            </w:drawing>
          </mc:Choice>
          <mc:Fallback>
            <w:pict>
              <v:shape w14:anchorId="4D7026CA" id="_x0000_s1128" type="#_x0000_t202" style="position:absolute;left:0;text-align:left;margin-left:266.5pt;margin-top:-1.3pt;width:249.55pt;height:24.25pt;z-index:25254092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" filled="f" stroked="f">
                <v:textbox style="mso-fit-shape-to-text:t">
                  <w:txbxContent>
                    <w:p w14:paraId="5D562BDA" w14:textId="77777777" w:rsidR="00905DCB" w:rsidRPr="000D1A88" w:rsidRDefault="00905DCB" w:rsidP="00905DCB">
                      <w:pPr>
                        <w:jc w:val="right"/>
                        <w:textAlignment w:val="baseline"/>
                        <w:rPr>
                          <w:rFonts w:ascii="Verdana" w:eastAsia="Verdana" w:hAnsi="Verdana" w:cs="Verdana"/>
                          <w:i/>
                          <w:iCs/>
                          <w:color w:val="000000" w:themeColor="text1"/>
                          <w:kern w:val="24"/>
                          <w:sz w:val="12"/>
                          <w:szCs w:val="12"/>
                        </w:rPr>
                      </w:pPr>
                      <w:r w:rsidRPr="000D1A88">
                        <w:rPr>
                          <w:rFonts w:ascii="Verdana" w:eastAsia="Verdana" w:hAnsi="Verdana" w:cs="Verdana"/>
                          <w:i/>
                          <w:iCs/>
                          <w:color w:val="000000" w:themeColor="text1"/>
                          <w:kern w:val="24"/>
                          <w:sz w:val="12"/>
                          <w:szCs w:val="12"/>
                        </w:rPr>
                        <w:t>Others include Défense, Aerospace, Electrical and electronics etc.</w:t>
                      </w:r>
                    </w:p>
                    <w:p w14:paraId="4DDD3079" w14:textId="77777777" w:rsidR="00905DCB" w:rsidRPr="000D1A88" w:rsidRDefault="00905DCB" w:rsidP="00905DCB">
                      <w:pPr>
                        <w:jc w:val="right"/>
                        <w:textAlignment w:val="baseline"/>
                        <w:rPr>
                          <w:rFonts w:ascii="Verdana" w:eastAsia="Verdana" w:hAnsi="Verdana" w:cs="Verdana"/>
                          <w:i/>
                          <w:iCs/>
                          <w:color w:val="000000" w:themeColor="text1"/>
                          <w:kern w:val="24"/>
                          <w:sz w:val="12"/>
                          <w:szCs w:val="12"/>
                        </w:rPr>
                      </w:pPr>
                      <w:r w:rsidRPr="000D1A88">
                        <w:rPr>
                          <w:rFonts w:ascii="Verdana" w:eastAsia="Verdana" w:hAnsi="Verdana" w:cs="Verdana"/>
                          <w:i/>
                          <w:iCs/>
                          <w:color w:val="000000" w:themeColor="text1"/>
                          <w:kern w:val="24"/>
                          <w:sz w:val="12"/>
                          <w:szCs w:val="12"/>
                        </w:rPr>
                        <w:t>Source: TechSci Research</w:t>
                      </w:r>
                    </w:p>
                  </w:txbxContent>
                </v:textbox>
                <w10:wrap anchorx="margin"/>
              </v:shape>
            </w:pict>
          </mc:Fallback>
        </mc:AlternateContent>
      </w:r>
    </w:p>
    <w:p w14:paraId="63B020C1" w14:textId="3B20762F" w:rsidR="00751D1F" w:rsidRDefault="00751D1F" w:rsidP="00117792">
      <w:pPr>
        <w:spacing w:line="360" w:lineRule="auto"/>
        <w:jc w:val="both"/>
        <w:rPr>
          <w:rFonts w:ascii="Arial" w:eastAsia="Arial" w:hAnsi="Arial" w:cs="Arial"/>
          <w:color w:val="000000" w:themeColor="text1"/>
          <w:sz w:val="24"/>
          <w:szCs w:val="24"/>
        </w:rPr>
        <w:sectPr w:rsidR="00751D1F" w:rsidSect="00600A5E">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r w:rsidRPr="00751D1F">
        <w:rPr>
          <w:rFonts w:ascii="Arial" w:eastAsia="Arial" w:hAnsi="Arial" w:cs="Arial"/>
          <w:color w:val="000000" w:themeColor="text1"/>
          <w:sz w:val="24"/>
          <w:szCs w:val="24"/>
        </w:rPr>
        <w:t>In Middle East region, vinyl ester finds their major application in pipes and tanks followed by marine components, renewables etc. Pipes and tanks segment holds largest market share in the vinyl ester market at about 56% as of 2020.</w:t>
      </w:r>
    </w:p>
    <w:p w14:paraId="546FCF92" w14:textId="77777777" w:rsidR="0061645E" w:rsidRPr="0061645E" w:rsidRDefault="0061645E" w:rsidP="0061645E">
      <w:pPr>
        <w:spacing w:line="360" w:lineRule="auto"/>
        <w:textAlignment w:val="baseline"/>
        <w:rPr>
          <w:rFonts w:ascii="Arial" w:hAnsi="Arial" w:cs="Arial"/>
          <w:b/>
          <w:bCs/>
          <w:sz w:val="24"/>
          <w:szCs w:val="24"/>
        </w:rPr>
      </w:pPr>
      <w:r w:rsidRPr="0061645E">
        <w:rPr>
          <w:rFonts w:ascii="Arial" w:hAnsi="Arial" w:cs="Arial"/>
          <w:b/>
          <w:bCs/>
          <w:sz w:val="24"/>
          <w:szCs w:val="24"/>
        </w:rPr>
        <w:t>3.2.6.4. Demand By Type</w:t>
      </w:r>
    </w:p>
    <w:p w14:paraId="6E71042C" w14:textId="59B204BB" w:rsidR="0061645E" w:rsidRPr="0061645E" w:rsidRDefault="0061645E" w:rsidP="0061645E">
      <w:pPr>
        <w:spacing w:line="360" w:lineRule="auto"/>
        <w:textAlignment w:val="baseline"/>
        <w:rPr>
          <w:rFonts w:ascii="Arial" w:hAnsi="Arial" w:cs="Arial"/>
          <w:b/>
          <w:bCs/>
          <w:sz w:val="24"/>
          <w:szCs w:val="24"/>
        </w:rPr>
      </w:pPr>
      <w:r w:rsidRPr="0061645E">
        <w:rPr>
          <w:rFonts w:ascii="Arial" w:hAnsi="Arial" w:cs="Arial"/>
          <w:b/>
          <w:bCs/>
          <w:sz w:val="24"/>
          <w:szCs w:val="24"/>
        </w:rPr>
        <w:t>Figure 46: Middle East &amp; Africa Vinyl Ester Resin Demand, By Type, By Volume</w:t>
      </w:r>
      <w:r w:rsidR="007C5B32">
        <w:rPr>
          <w:rFonts w:ascii="Arial" w:hAnsi="Arial" w:cs="Arial"/>
          <w:b/>
          <w:bCs/>
          <w:sz w:val="24"/>
          <w:szCs w:val="24"/>
        </w:rPr>
        <w:t xml:space="preserve"> (000’ Tonnes)</w:t>
      </w:r>
      <w:r w:rsidR="00B36DA0">
        <w:rPr>
          <w:rFonts w:ascii="Arial" w:hAnsi="Arial" w:cs="Arial"/>
          <w:b/>
          <w:bCs/>
          <w:sz w:val="24"/>
          <w:szCs w:val="24"/>
        </w:rPr>
        <w:t xml:space="preserve"> (%)</w:t>
      </w:r>
      <w:r w:rsidRPr="0061645E">
        <w:rPr>
          <w:rFonts w:ascii="Arial" w:hAnsi="Arial" w:cs="Arial"/>
          <w:b/>
          <w:bCs/>
          <w:sz w:val="24"/>
          <w:szCs w:val="24"/>
        </w:rPr>
        <w:t>, 2015–2030F</w:t>
      </w:r>
    </w:p>
    <w:p w14:paraId="38772891" w14:textId="294E352E" w:rsidR="00A14586" w:rsidRPr="002B5730" w:rsidRDefault="00A14586" w:rsidP="00A14586">
      <w:pPr>
        <w:rPr>
          <w:rFonts w:ascii="Arial" w:eastAsia="Arial" w:hAnsi="Arial" w:cs="Arial"/>
          <w:color w:val="000000" w:themeColor="text1"/>
          <w:sz w:val="24"/>
          <w:szCs w:val="24"/>
        </w:rPr>
      </w:pPr>
      <w:r w:rsidRPr="002B5730">
        <w:rPr>
          <w:rFonts w:ascii="Arial" w:eastAsia="Arial" w:hAnsi="Arial" w:cs="Arial"/>
          <w:noProof/>
          <w:color w:val="000000" w:themeColor="text1"/>
          <w:sz w:val="24"/>
          <w:szCs w:val="24"/>
        </w:rPr>
        <mc:AlternateContent>
          <mc:Choice Requires="wps">
            <w:drawing>
              <wp:anchor distT="0" distB="0" distL="114300" distR="114300" simplePos="0" relativeHeight="251779072" behindDoc="0" locked="0" layoutInCell="1" allowOverlap="1" wp14:anchorId="6896DB73" wp14:editId="61DFDFA0">
                <wp:simplePos x="0" y="0"/>
                <wp:positionH relativeFrom="margin">
                  <wp:posOffset>2705100</wp:posOffset>
                </wp:positionH>
                <wp:positionV relativeFrom="paragraph">
                  <wp:posOffset>3402735</wp:posOffset>
                </wp:positionV>
                <wp:extent cx="3736340" cy="409575"/>
                <wp:effectExtent l="0" t="0" r="0" b="0"/>
                <wp:wrapNone/>
                <wp:docPr id="7" name="TextBox 6">
                  <a:extLst xmlns:a="http://schemas.openxmlformats.org/drawingml/2006/main">
                    <a:ext uri="{FF2B5EF4-FFF2-40B4-BE49-F238E27FC236}">
                      <a16:creationId xmlns:a16="http://schemas.microsoft.com/office/drawing/2014/main" id="{84958BD6-EB47-4261-8493-F1D3DAD33C79}"/>
                    </a:ext>
                  </a:extLst>
                </wp:docPr>
                <wp:cNvGraphicFramePr/>
                <a:graphic xmlns:a="http://schemas.openxmlformats.org/drawingml/2006/main">
                  <a:graphicData uri="http://schemas.microsoft.com/office/word/2010/wordprocessingShape">
                    <wps:wsp>
                      <wps:cNvSpPr txBox="1"/>
                      <wps:spPr>
                        <a:xfrm>
                          <a:off x="0" y="0"/>
                          <a:ext cx="3736340" cy="409575"/>
                        </a:xfrm>
                        <a:prstGeom prst="rect">
                          <a:avLst/>
                        </a:prstGeom>
                        <a:noFill/>
                      </wps:spPr>
                      <wps:txbx>
                        <w:txbxContent>
                          <w:p w14:paraId="220EF887" w14:textId="2629CAD7" w:rsidR="00A14586" w:rsidRPr="000D1A88" w:rsidRDefault="00A14586" w:rsidP="00A14586">
                            <w:pPr>
                              <w:jc w:val="right"/>
                              <w:textAlignment w:val="baseline"/>
                              <w:rPr>
                                <w:rFonts w:ascii="Verdana" w:eastAsia="Verdana" w:hAnsi="Verdana" w:cs="Verdana"/>
                                <w:i/>
                                <w:iCs/>
                                <w:color w:val="000000" w:themeColor="text1"/>
                                <w:kern w:val="24"/>
                                <w:sz w:val="12"/>
                                <w:szCs w:val="12"/>
                              </w:rPr>
                            </w:pPr>
                            <w:r w:rsidRPr="000D1A88">
                              <w:rPr>
                                <w:rFonts w:ascii="Verdana" w:eastAsia="Verdana" w:hAnsi="Verdana" w:cs="Verdana"/>
                                <w:i/>
                                <w:iCs/>
                                <w:color w:val="000000" w:themeColor="text1"/>
                                <w:kern w:val="24"/>
                                <w:sz w:val="12"/>
                                <w:szCs w:val="12"/>
                              </w:rPr>
                              <w:t>Others include Urethane Modified vinyl ester resin, Elastomer Modified vinyl ester resin</w:t>
                            </w:r>
                            <w:r w:rsidR="00282F0B">
                              <w:rPr>
                                <w:rFonts w:ascii="Verdana" w:eastAsia="Verdana" w:hAnsi="Verdana" w:cs="Verdana"/>
                                <w:i/>
                                <w:iCs/>
                                <w:color w:val="000000" w:themeColor="text1"/>
                                <w:kern w:val="24"/>
                                <w:sz w:val="12"/>
                                <w:szCs w:val="12"/>
                              </w:rPr>
                              <w:t>,</w:t>
                            </w:r>
                            <w:r w:rsidRPr="000D1A88">
                              <w:rPr>
                                <w:rFonts w:ascii="Verdana" w:eastAsia="Verdana" w:hAnsi="Verdana" w:cs="Verdana"/>
                                <w:i/>
                                <w:iCs/>
                                <w:color w:val="000000" w:themeColor="text1"/>
                                <w:kern w:val="24"/>
                                <w:sz w:val="12"/>
                                <w:szCs w:val="12"/>
                              </w:rPr>
                              <w:t xml:space="preserve"> etc.</w:t>
                            </w:r>
                          </w:p>
                          <w:p w14:paraId="33611342" w14:textId="77777777" w:rsidR="00A14586" w:rsidRPr="000D1A88" w:rsidRDefault="00A14586" w:rsidP="00A14586">
                            <w:pPr>
                              <w:jc w:val="right"/>
                              <w:textAlignment w:val="baseline"/>
                              <w:rPr>
                                <w:rFonts w:ascii="Verdana" w:eastAsia="Verdana" w:hAnsi="Verdana" w:cs="Verdana"/>
                                <w:i/>
                                <w:iCs/>
                                <w:color w:val="000000" w:themeColor="text1"/>
                                <w:kern w:val="24"/>
                                <w:sz w:val="12"/>
                                <w:szCs w:val="12"/>
                              </w:rPr>
                            </w:pPr>
                            <w:r w:rsidRPr="000D1A88">
                              <w:rPr>
                                <w:rFonts w:ascii="Verdana" w:eastAsia="Verdana" w:hAnsi="Verdana" w:cs="Verdana"/>
                                <w:i/>
                                <w:iCs/>
                                <w:color w:val="000000" w:themeColor="text1"/>
                                <w:kern w:val="24"/>
                                <w:sz w:val="12"/>
                                <w:szCs w:val="12"/>
                              </w:rPr>
                              <w:t>Source: TechSci Research</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6896DB73" id="TextBox 6" o:spid="_x0000_s1129" type="#_x0000_t202" style="position:absolute;margin-left:213pt;margin-top:267.95pt;width:294.2pt;height:32.25pt;z-index:251779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" filled="f" stroked="f">
                <v:textbox>
                  <w:txbxContent>
                    <w:p w14:paraId="220EF887" w14:textId="2629CAD7" w:rsidR="00A14586" w:rsidRPr="000D1A88" w:rsidRDefault="00A14586" w:rsidP="00A14586">
                      <w:pPr>
                        <w:jc w:val="right"/>
                        <w:textAlignment w:val="baseline"/>
                        <w:rPr>
                          <w:rFonts w:ascii="Verdana" w:eastAsia="Verdana" w:hAnsi="Verdana" w:cs="Verdana"/>
                          <w:i/>
                          <w:iCs/>
                          <w:color w:val="000000" w:themeColor="text1"/>
                          <w:kern w:val="24"/>
                          <w:sz w:val="12"/>
                          <w:szCs w:val="12"/>
                        </w:rPr>
                      </w:pPr>
                      <w:r w:rsidRPr="000D1A88">
                        <w:rPr>
                          <w:rFonts w:ascii="Verdana" w:eastAsia="Verdana" w:hAnsi="Verdana" w:cs="Verdana"/>
                          <w:i/>
                          <w:iCs/>
                          <w:color w:val="000000" w:themeColor="text1"/>
                          <w:kern w:val="24"/>
                          <w:sz w:val="12"/>
                          <w:szCs w:val="12"/>
                        </w:rPr>
                        <w:t>Others include Urethane Modified vinyl ester resin, Elastomer Modified vinyl ester resin</w:t>
                      </w:r>
                      <w:r w:rsidR="00282F0B">
                        <w:rPr>
                          <w:rFonts w:ascii="Verdana" w:eastAsia="Verdana" w:hAnsi="Verdana" w:cs="Verdana"/>
                          <w:i/>
                          <w:iCs/>
                          <w:color w:val="000000" w:themeColor="text1"/>
                          <w:kern w:val="24"/>
                          <w:sz w:val="12"/>
                          <w:szCs w:val="12"/>
                        </w:rPr>
                        <w:t>,</w:t>
                      </w:r>
                      <w:r w:rsidRPr="000D1A88">
                        <w:rPr>
                          <w:rFonts w:ascii="Verdana" w:eastAsia="Verdana" w:hAnsi="Verdana" w:cs="Verdana"/>
                          <w:i/>
                          <w:iCs/>
                          <w:color w:val="000000" w:themeColor="text1"/>
                          <w:kern w:val="24"/>
                          <w:sz w:val="12"/>
                          <w:szCs w:val="12"/>
                        </w:rPr>
                        <w:t xml:space="preserve"> etc.</w:t>
                      </w:r>
                    </w:p>
                    <w:p w14:paraId="33611342" w14:textId="77777777" w:rsidR="00A14586" w:rsidRPr="000D1A88" w:rsidRDefault="00A14586" w:rsidP="00A14586">
                      <w:pPr>
                        <w:jc w:val="right"/>
                        <w:textAlignment w:val="baseline"/>
                        <w:rPr>
                          <w:rFonts w:ascii="Verdana" w:eastAsia="Verdana" w:hAnsi="Verdana" w:cs="Verdana"/>
                          <w:i/>
                          <w:iCs/>
                          <w:color w:val="000000" w:themeColor="text1"/>
                          <w:kern w:val="24"/>
                          <w:sz w:val="12"/>
                          <w:szCs w:val="12"/>
                        </w:rPr>
                      </w:pPr>
                      <w:r w:rsidRPr="000D1A88">
                        <w:rPr>
                          <w:rFonts w:ascii="Verdana" w:eastAsia="Verdana" w:hAnsi="Verdana" w:cs="Verdana"/>
                          <w:i/>
                          <w:iCs/>
                          <w:color w:val="000000" w:themeColor="text1"/>
                          <w:kern w:val="24"/>
                          <w:sz w:val="12"/>
                          <w:szCs w:val="12"/>
                        </w:rPr>
                        <w:t>Source: TechSci Research</w:t>
                      </w:r>
                    </w:p>
                  </w:txbxContent>
                </v:textbox>
                <w10:wrap anchorx="margin"/>
              </v:shape>
            </w:pict>
          </mc:Fallback>
        </mc:AlternateContent>
      </w:r>
      <w:r w:rsidRPr="002B5730">
        <w:rPr>
          <w:rFonts w:ascii="Arial" w:eastAsia="Arial" w:hAnsi="Arial" w:cs="Arial"/>
          <w:noProof/>
          <w:color w:val="000000" w:themeColor="text1"/>
          <w:sz w:val="24"/>
          <w:szCs w:val="24"/>
        </w:rPr>
        <w:drawing>
          <wp:inline distT="0" distB="0" distL="0" distR="0" wp14:anchorId="523C7172" wp14:editId="0EC8558B">
            <wp:extent cx="6448425" cy="4227615"/>
            <wp:effectExtent l="0" t="0" r="0" b="1905"/>
            <wp:docPr id="635" name="Chart 635">
              <a:extLst xmlns:a="http://schemas.openxmlformats.org/drawingml/2006/main">
                <a:ext uri="{FF2B5EF4-FFF2-40B4-BE49-F238E27FC236}">
                  <a16:creationId xmlns:a16="http://schemas.microsoft.com/office/drawing/2014/main" id="{29AD6E94-FA01-4E1A-BEF8-FAFC7AD469C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6"/>
              </a:graphicData>
            </a:graphic>
          </wp:inline>
        </w:drawing>
      </w:r>
    </w:p>
    <w:p w14:paraId="03D61DA1" w14:textId="77777777" w:rsidR="00905DCB" w:rsidRDefault="00905DCB" w:rsidP="00523848">
      <w:pPr>
        <w:tabs>
          <w:tab w:val="left" w:pos="1275"/>
        </w:tabs>
        <w:spacing w:line="360" w:lineRule="auto"/>
        <w:jc w:val="both"/>
        <w:rPr>
          <w:rFonts w:ascii="Arial" w:eastAsia="Arial" w:hAnsi="Arial" w:cs="Arial"/>
          <w:color w:val="000000" w:themeColor="text1"/>
          <w:sz w:val="24"/>
          <w:szCs w:val="24"/>
        </w:rPr>
      </w:pPr>
    </w:p>
    <w:p w14:paraId="53A9D2B0" w14:textId="77904C2F" w:rsidR="001C74F9" w:rsidRDefault="008D1421" w:rsidP="00523848">
      <w:pPr>
        <w:tabs>
          <w:tab w:val="left" w:pos="1275"/>
        </w:tabs>
        <w:spacing w:line="360" w:lineRule="auto"/>
        <w:jc w:val="both"/>
        <w:rPr>
          <w:rFonts w:ascii="Arial" w:eastAsia="Arial" w:hAnsi="Arial" w:cs="Arial"/>
          <w:color w:val="000000" w:themeColor="text1"/>
          <w:sz w:val="24"/>
          <w:szCs w:val="24"/>
        </w:rPr>
      </w:pPr>
      <w:r w:rsidRPr="002B5730">
        <w:rPr>
          <w:rFonts w:ascii="Arial" w:eastAsia="Arial" w:hAnsi="Arial" w:cs="Arial"/>
          <w:noProof/>
          <w:color w:val="000000" w:themeColor="text1"/>
          <w:sz w:val="24"/>
          <w:szCs w:val="24"/>
        </w:rPr>
        <w:lastRenderedPageBreak/>
        <mc:AlternateContent>
          <mc:Choice Requires="wps">
            <w:drawing>
              <wp:anchor distT="0" distB="0" distL="114300" distR="114300" simplePos="0" relativeHeight="252497920" behindDoc="0" locked="0" layoutInCell="1" allowOverlap="1" wp14:anchorId="41492348" wp14:editId="16E3FF3B">
                <wp:simplePos x="0" y="0"/>
                <wp:positionH relativeFrom="margin">
                  <wp:posOffset>2707005</wp:posOffset>
                </wp:positionH>
                <wp:positionV relativeFrom="paragraph">
                  <wp:posOffset>1964690</wp:posOffset>
                </wp:positionV>
                <wp:extent cx="3736340" cy="409575"/>
                <wp:effectExtent l="0" t="0" r="0" b="0"/>
                <wp:wrapNone/>
                <wp:docPr id="1277" name="TextBox 6"/>
                <wp:cNvGraphicFramePr/>
                <a:graphic xmlns:a="http://schemas.openxmlformats.org/drawingml/2006/main">
                  <a:graphicData uri="http://schemas.microsoft.com/office/word/2010/wordprocessingShape">
                    <wps:wsp>
                      <wps:cNvSpPr txBox="1"/>
                      <wps:spPr>
                        <a:xfrm>
                          <a:off x="0" y="0"/>
                          <a:ext cx="3736340" cy="409575"/>
                        </a:xfrm>
                        <a:prstGeom prst="rect">
                          <a:avLst/>
                        </a:prstGeom>
                        <a:noFill/>
                      </wps:spPr>
                      <wps:txbx>
                        <w:txbxContent>
                          <w:p w14:paraId="023D6146" w14:textId="77777777" w:rsidR="008D1421" w:rsidRPr="000D1A88" w:rsidRDefault="008D1421" w:rsidP="008D1421">
                            <w:pPr>
                              <w:jc w:val="right"/>
                              <w:textAlignment w:val="baseline"/>
                              <w:rPr>
                                <w:rFonts w:ascii="Verdana" w:eastAsia="Verdana" w:hAnsi="Verdana" w:cs="Verdana"/>
                                <w:i/>
                                <w:iCs/>
                                <w:color w:val="000000" w:themeColor="text1"/>
                                <w:kern w:val="24"/>
                                <w:sz w:val="12"/>
                                <w:szCs w:val="12"/>
                              </w:rPr>
                            </w:pPr>
                            <w:r w:rsidRPr="000D1A88">
                              <w:rPr>
                                <w:rFonts w:ascii="Verdana" w:eastAsia="Verdana" w:hAnsi="Verdana" w:cs="Verdana"/>
                                <w:i/>
                                <w:iCs/>
                                <w:color w:val="000000" w:themeColor="text1"/>
                                <w:kern w:val="24"/>
                                <w:sz w:val="12"/>
                                <w:szCs w:val="12"/>
                              </w:rPr>
                              <w:t>Others include Urethane Modified vinyl ester resin, Elastomer Modified vinyl ester resin</w:t>
                            </w:r>
                            <w:r>
                              <w:rPr>
                                <w:rFonts w:ascii="Verdana" w:eastAsia="Verdana" w:hAnsi="Verdana" w:cs="Verdana"/>
                                <w:i/>
                                <w:iCs/>
                                <w:color w:val="000000" w:themeColor="text1"/>
                                <w:kern w:val="24"/>
                                <w:sz w:val="12"/>
                                <w:szCs w:val="12"/>
                              </w:rPr>
                              <w:t>,</w:t>
                            </w:r>
                            <w:r w:rsidRPr="000D1A88">
                              <w:rPr>
                                <w:rFonts w:ascii="Verdana" w:eastAsia="Verdana" w:hAnsi="Verdana" w:cs="Verdana"/>
                                <w:i/>
                                <w:iCs/>
                                <w:color w:val="000000" w:themeColor="text1"/>
                                <w:kern w:val="24"/>
                                <w:sz w:val="12"/>
                                <w:szCs w:val="12"/>
                              </w:rPr>
                              <w:t xml:space="preserve"> etc.</w:t>
                            </w:r>
                          </w:p>
                          <w:p w14:paraId="07C96165" w14:textId="77777777" w:rsidR="008D1421" w:rsidRPr="000D1A88" w:rsidRDefault="008D1421" w:rsidP="008D1421">
                            <w:pPr>
                              <w:jc w:val="right"/>
                              <w:textAlignment w:val="baseline"/>
                              <w:rPr>
                                <w:rFonts w:ascii="Verdana" w:eastAsia="Verdana" w:hAnsi="Verdana" w:cs="Verdana"/>
                                <w:i/>
                                <w:iCs/>
                                <w:color w:val="000000" w:themeColor="text1"/>
                                <w:kern w:val="24"/>
                                <w:sz w:val="12"/>
                                <w:szCs w:val="12"/>
                              </w:rPr>
                            </w:pPr>
                            <w:r w:rsidRPr="000D1A88">
                              <w:rPr>
                                <w:rFonts w:ascii="Verdana" w:eastAsia="Verdana" w:hAnsi="Verdana" w:cs="Verdana"/>
                                <w:i/>
                                <w:iCs/>
                                <w:color w:val="000000" w:themeColor="text1"/>
                                <w:kern w:val="24"/>
                                <w:sz w:val="12"/>
                                <w:szCs w:val="12"/>
                              </w:rPr>
                              <w:t>Source: TechSci Research</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41492348" id="_x0000_s1130" type="#_x0000_t202" style="position:absolute;left:0;text-align:left;margin-left:213.15pt;margin-top:154.7pt;width:294.2pt;height:32.25pt;z-index:252497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" filled="f" stroked="f">
                <v:textbox>
                  <w:txbxContent>
                    <w:p w14:paraId="023D6146" w14:textId="77777777" w:rsidR="008D1421" w:rsidRPr="000D1A88" w:rsidRDefault="008D1421" w:rsidP="008D1421">
                      <w:pPr>
                        <w:jc w:val="right"/>
                        <w:textAlignment w:val="baseline"/>
                        <w:rPr>
                          <w:rFonts w:ascii="Verdana" w:eastAsia="Verdana" w:hAnsi="Verdana" w:cs="Verdana"/>
                          <w:i/>
                          <w:iCs/>
                          <w:color w:val="000000" w:themeColor="text1"/>
                          <w:kern w:val="24"/>
                          <w:sz w:val="12"/>
                          <w:szCs w:val="12"/>
                        </w:rPr>
                      </w:pPr>
                      <w:r w:rsidRPr="000D1A88">
                        <w:rPr>
                          <w:rFonts w:ascii="Verdana" w:eastAsia="Verdana" w:hAnsi="Verdana" w:cs="Verdana"/>
                          <w:i/>
                          <w:iCs/>
                          <w:color w:val="000000" w:themeColor="text1"/>
                          <w:kern w:val="24"/>
                          <w:sz w:val="12"/>
                          <w:szCs w:val="12"/>
                        </w:rPr>
                        <w:t>Others include Urethane Modified vinyl ester resin, Elastomer Modified vinyl ester resin</w:t>
                      </w:r>
                      <w:r>
                        <w:rPr>
                          <w:rFonts w:ascii="Verdana" w:eastAsia="Verdana" w:hAnsi="Verdana" w:cs="Verdana"/>
                          <w:i/>
                          <w:iCs/>
                          <w:color w:val="000000" w:themeColor="text1"/>
                          <w:kern w:val="24"/>
                          <w:sz w:val="12"/>
                          <w:szCs w:val="12"/>
                        </w:rPr>
                        <w:t>,</w:t>
                      </w:r>
                      <w:r w:rsidRPr="000D1A88">
                        <w:rPr>
                          <w:rFonts w:ascii="Verdana" w:eastAsia="Verdana" w:hAnsi="Verdana" w:cs="Verdana"/>
                          <w:i/>
                          <w:iCs/>
                          <w:color w:val="000000" w:themeColor="text1"/>
                          <w:kern w:val="24"/>
                          <w:sz w:val="12"/>
                          <w:szCs w:val="12"/>
                        </w:rPr>
                        <w:t xml:space="preserve"> etc.</w:t>
                      </w:r>
                    </w:p>
                    <w:p w14:paraId="07C96165" w14:textId="77777777" w:rsidR="008D1421" w:rsidRPr="000D1A88" w:rsidRDefault="008D1421" w:rsidP="008D1421">
                      <w:pPr>
                        <w:jc w:val="right"/>
                        <w:textAlignment w:val="baseline"/>
                        <w:rPr>
                          <w:rFonts w:ascii="Verdana" w:eastAsia="Verdana" w:hAnsi="Verdana" w:cs="Verdana"/>
                          <w:i/>
                          <w:iCs/>
                          <w:color w:val="000000" w:themeColor="text1"/>
                          <w:kern w:val="24"/>
                          <w:sz w:val="12"/>
                          <w:szCs w:val="12"/>
                        </w:rPr>
                      </w:pPr>
                      <w:r w:rsidRPr="000D1A88">
                        <w:rPr>
                          <w:rFonts w:ascii="Verdana" w:eastAsia="Verdana" w:hAnsi="Verdana" w:cs="Verdana"/>
                          <w:i/>
                          <w:iCs/>
                          <w:color w:val="000000" w:themeColor="text1"/>
                          <w:kern w:val="24"/>
                          <w:sz w:val="12"/>
                          <w:szCs w:val="12"/>
                        </w:rPr>
                        <w:t>Source: TechSci Research</w:t>
                      </w:r>
                    </w:p>
                  </w:txbxContent>
                </v:textbox>
                <w10:wrap anchorx="margin"/>
              </v:shape>
            </w:pict>
          </mc:Fallback>
        </mc:AlternateContent>
      </w:r>
    </w:p>
    <w:tbl>
      <w:tblPr>
        <w:tblW w:w="10444" w:type="dxa"/>
        <w:tblInd w:w="-185" w:type="dxa"/>
        <w:tblLook w:val="04A0" w:firstRow="1" w:lastRow="0" w:firstColumn="1" w:lastColumn="0" w:noHBand="0" w:noVBand="1"/>
      </w:tblPr>
      <w:tblGrid>
        <w:gridCol w:w="2000"/>
        <w:gridCol w:w="876"/>
        <w:gridCol w:w="876"/>
        <w:gridCol w:w="876"/>
        <w:gridCol w:w="877"/>
        <w:gridCol w:w="1000"/>
        <w:gridCol w:w="995"/>
        <w:gridCol w:w="995"/>
        <w:gridCol w:w="995"/>
        <w:gridCol w:w="954"/>
      </w:tblGrid>
      <w:tr w:rsidR="008D1421" w:rsidRPr="008D1421" w14:paraId="4639CD48" w14:textId="77777777" w:rsidTr="008D1421">
        <w:trPr>
          <w:trHeight w:val="267"/>
        </w:trPr>
        <w:tc>
          <w:tcPr>
            <w:tcW w:w="2000" w:type="dxa"/>
            <w:tcBorders>
              <w:top w:val="single" w:sz="4" w:space="0" w:color="auto"/>
              <w:left w:val="single" w:sz="4" w:space="0" w:color="auto"/>
              <w:bottom w:val="single" w:sz="4" w:space="0" w:color="auto"/>
              <w:right w:val="single" w:sz="4" w:space="0" w:color="auto"/>
            </w:tcBorders>
            <w:shd w:val="clear" w:color="auto" w:fill="C00000"/>
            <w:noWrap/>
            <w:vAlign w:val="center"/>
            <w:hideMark/>
          </w:tcPr>
          <w:p w14:paraId="127C8071" w14:textId="41D2F423" w:rsidR="008D1421" w:rsidRPr="008D1421" w:rsidRDefault="008D1421" w:rsidP="00BF252C">
            <w:pPr>
              <w:spacing w:after="0" w:line="240" w:lineRule="auto"/>
              <w:jc w:val="center"/>
              <w:rPr>
                <w:rFonts w:ascii="Arial" w:eastAsia="Times New Roman" w:hAnsi="Arial" w:cs="Arial"/>
                <w:b/>
                <w:bCs/>
                <w:color w:val="FFFFFF" w:themeColor="background1"/>
                <w:sz w:val="20"/>
                <w:szCs w:val="20"/>
                <w:lang w:val="en-US"/>
              </w:rPr>
            </w:pPr>
            <w:r w:rsidRPr="008D1421">
              <w:rPr>
                <w:rFonts w:ascii="Arial" w:eastAsia="Times New Roman" w:hAnsi="Arial" w:cs="Arial"/>
                <w:b/>
                <w:bCs/>
                <w:color w:val="FFFFFF" w:themeColor="background1"/>
                <w:sz w:val="20"/>
                <w:szCs w:val="20"/>
                <w:lang w:val="en-US"/>
              </w:rPr>
              <w:t>Demand by Type</w:t>
            </w:r>
            <w:r w:rsidR="007C5B32">
              <w:rPr>
                <w:rFonts w:ascii="Arial" w:eastAsia="Times New Roman" w:hAnsi="Arial" w:cs="Arial"/>
                <w:b/>
                <w:bCs/>
                <w:color w:val="FFFFFF" w:themeColor="background1"/>
                <w:sz w:val="20"/>
                <w:szCs w:val="20"/>
                <w:lang w:val="en-US"/>
              </w:rPr>
              <w:t xml:space="preserve"> </w:t>
            </w:r>
          </w:p>
        </w:tc>
        <w:tc>
          <w:tcPr>
            <w:tcW w:w="876" w:type="dxa"/>
            <w:tcBorders>
              <w:top w:val="single" w:sz="4" w:space="0" w:color="auto"/>
              <w:left w:val="nil"/>
              <w:bottom w:val="single" w:sz="4" w:space="0" w:color="auto"/>
              <w:right w:val="single" w:sz="4" w:space="0" w:color="auto"/>
            </w:tcBorders>
            <w:shd w:val="clear" w:color="auto" w:fill="C00000"/>
            <w:noWrap/>
            <w:vAlign w:val="center"/>
            <w:hideMark/>
          </w:tcPr>
          <w:p w14:paraId="4D581AE2" w14:textId="77777777" w:rsidR="008D1421" w:rsidRPr="008D1421" w:rsidRDefault="008D1421" w:rsidP="00BF252C">
            <w:pPr>
              <w:spacing w:after="0" w:line="480" w:lineRule="auto"/>
              <w:jc w:val="center"/>
              <w:rPr>
                <w:rFonts w:ascii="Arial" w:eastAsia="Times New Roman" w:hAnsi="Arial" w:cs="Arial"/>
                <w:b/>
                <w:bCs/>
                <w:color w:val="FFFFFF" w:themeColor="background1"/>
                <w:sz w:val="20"/>
                <w:szCs w:val="20"/>
                <w:lang w:val="en-US"/>
              </w:rPr>
            </w:pPr>
            <w:r w:rsidRPr="008D1421">
              <w:rPr>
                <w:rFonts w:ascii="Arial" w:eastAsia="Times New Roman" w:hAnsi="Arial" w:cs="Arial"/>
                <w:b/>
                <w:bCs/>
                <w:color w:val="FFFFFF" w:themeColor="background1"/>
                <w:sz w:val="20"/>
                <w:szCs w:val="20"/>
                <w:lang w:val="en-US"/>
              </w:rPr>
              <w:t>2015</w:t>
            </w:r>
          </w:p>
        </w:tc>
        <w:tc>
          <w:tcPr>
            <w:tcW w:w="876" w:type="dxa"/>
            <w:tcBorders>
              <w:top w:val="single" w:sz="4" w:space="0" w:color="auto"/>
              <w:left w:val="nil"/>
              <w:bottom w:val="single" w:sz="4" w:space="0" w:color="auto"/>
              <w:right w:val="single" w:sz="4" w:space="0" w:color="auto"/>
            </w:tcBorders>
            <w:shd w:val="clear" w:color="auto" w:fill="C00000"/>
            <w:noWrap/>
            <w:vAlign w:val="center"/>
            <w:hideMark/>
          </w:tcPr>
          <w:p w14:paraId="480C33E8" w14:textId="77777777" w:rsidR="008D1421" w:rsidRPr="008D1421" w:rsidRDefault="008D1421" w:rsidP="00BF252C">
            <w:pPr>
              <w:spacing w:after="0" w:line="480" w:lineRule="auto"/>
              <w:jc w:val="center"/>
              <w:rPr>
                <w:rFonts w:ascii="Arial" w:eastAsia="Times New Roman" w:hAnsi="Arial" w:cs="Arial"/>
                <w:b/>
                <w:bCs/>
                <w:color w:val="FFFFFF" w:themeColor="background1"/>
                <w:sz w:val="20"/>
                <w:szCs w:val="20"/>
                <w:lang w:val="en-US"/>
              </w:rPr>
            </w:pPr>
            <w:r w:rsidRPr="008D1421">
              <w:rPr>
                <w:rFonts w:ascii="Arial" w:eastAsia="Times New Roman" w:hAnsi="Arial" w:cs="Arial"/>
                <w:b/>
                <w:bCs/>
                <w:color w:val="FFFFFF" w:themeColor="background1"/>
                <w:sz w:val="20"/>
                <w:szCs w:val="20"/>
                <w:lang w:val="en-US"/>
              </w:rPr>
              <w:t>2016</w:t>
            </w:r>
          </w:p>
        </w:tc>
        <w:tc>
          <w:tcPr>
            <w:tcW w:w="876" w:type="dxa"/>
            <w:tcBorders>
              <w:top w:val="single" w:sz="4" w:space="0" w:color="auto"/>
              <w:left w:val="nil"/>
              <w:bottom w:val="single" w:sz="4" w:space="0" w:color="auto"/>
              <w:right w:val="single" w:sz="4" w:space="0" w:color="auto"/>
            </w:tcBorders>
            <w:shd w:val="clear" w:color="auto" w:fill="C00000"/>
            <w:noWrap/>
            <w:vAlign w:val="bottom"/>
            <w:hideMark/>
          </w:tcPr>
          <w:p w14:paraId="17302306" w14:textId="77777777" w:rsidR="008D1421" w:rsidRPr="008D1421" w:rsidRDefault="008D1421" w:rsidP="00BF252C">
            <w:pPr>
              <w:spacing w:after="0" w:line="480" w:lineRule="auto"/>
              <w:jc w:val="center"/>
              <w:rPr>
                <w:rFonts w:ascii="Arial" w:eastAsia="Times New Roman" w:hAnsi="Arial" w:cs="Arial"/>
                <w:b/>
                <w:bCs/>
                <w:color w:val="FFFFFF" w:themeColor="background1"/>
                <w:sz w:val="20"/>
                <w:szCs w:val="20"/>
                <w:lang w:val="en-US"/>
              </w:rPr>
            </w:pPr>
            <w:r w:rsidRPr="008D1421">
              <w:rPr>
                <w:rFonts w:ascii="Arial" w:eastAsia="Times New Roman" w:hAnsi="Arial" w:cs="Arial"/>
                <w:b/>
                <w:bCs/>
                <w:color w:val="FFFFFF" w:themeColor="background1"/>
                <w:sz w:val="20"/>
                <w:szCs w:val="20"/>
                <w:lang w:val="en-US"/>
              </w:rPr>
              <w:t>2017</w:t>
            </w:r>
          </w:p>
        </w:tc>
        <w:tc>
          <w:tcPr>
            <w:tcW w:w="877" w:type="dxa"/>
            <w:tcBorders>
              <w:top w:val="single" w:sz="4" w:space="0" w:color="auto"/>
              <w:left w:val="nil"/>
              <w:bottom w:val="single" w:sz="4" w:space="0" w:color="auto"/>
              <w:right w:val="single" w:sz="4" w:space="0" w:color="auto"/>
            </w:tcBorders>
            <w:shd w:val="clear" w:color="auto" w:fill="C00000"/>
            <w:noWrap/>
            <w:vAlign w:val="bottom"/>
            <w:hideMark/>
          </w:tcPr>
          <w:p w14:paraId="2CBC6B8E" w14:textId="77777777" w:rsidR="008D1421" w:rsidRPr="008D1421" w:rsidRDefault="008D1421" w:rsidP="00BF252C">
            <w:pPr>
              <w:spacing w:after="0" w:line="480" w:lineRule="auto"/>
              <w:jc w:val="center"/>
              <w:rPr>
                <w:rFonts w:ascii="Arial" w:eastAsia="Times New Roman" w:hAnsi="Arial" w:cs="Arial"/>
                <w:b/>
                <w:bCs/>
                <w:color w:val="FFFFFF" w:themeColor="background1"/>
                <w:sz w:val="20"/>
                <w:szCs w:val="20"/>
                <w:lang w:val="en-US"/>
              </w:rPr>
            </w:pPr>
            <w:r w:rsidRPr="008D1421">
              <w:rPr>
                <w:rFonts w:ascii="Arial" w:eastAsia="Times New Roman" w:hAnsi="Arial" w:cs="Arial"/>
                <w:b/>
                <w:bCs/>
                <w:color w:val="FFFFFF" w:themeColor="background1"/>
                <w:sz w:val="20"/>
                <w:szCs w:val="20"/>
                <w:lang w:val="en-US"/>
              </w:rPr>
              <w:t>2018</w:t>
            </w:r>
          </w:p>
        </w:tc>
        <w:tc>
          <w:tcPr>
            <w:tcW w:w="1000" w:type="dxa"/>
            <w:tcBorders>
              <w:top w:val="single" w:sz="4" w:space="0" w:color="auto"/>
              <w:left w:val="nil"/>
              <w:bottom w:val="single" w:sz="4" w:space="0" w:color="auto"/>
              <w:right w:val="single" w:sz="4" w:space="0" w:color="auto"/>
            </w:tcBorders>
            <w:shd w:val="clear" w:color="auto" w:fill="C00000"/>
            <w:noWrap/>
            <w:vAlign w:val="bottom"/>
            <w:hideMark/>
          </w:tcPr>
          <w:p w14:paraId="53770046" w14:textId="77777777" w:rsidR="008D1421" w:rsidRPr="008D1421" w:rsidRDefault="008D1421" w:rsidP="00BF252C">
            <w:pPr>
              <w:spacing w:after="0" w:line="480" w:lineRule="auto"/>
              <w:jc w:val="center"/>
              <w:rPr>
                <w:rFonts w:ascii="Arial" w:eastAsia="Times New Roman" w:hAnsi="Arial" w:cs="Arial"/>
                <w:b/>
                <w:bCs/>
                <w:color w:val="FFFFFF" w:themeColor="background1"/>
                <w:sz w:val="20"/>
                <w:szCs w:val="20"/>
                <w:lang w:val="en-US"/>
              </w:rPr>
            </w:pPr>
            <w:r w:rsidRPr="008D1421">
              <w:rPr>
                <w:rFonts w:ascii="Arial" w:eastAsia="Times New Roman" w:hAnsi="Arial" w:cs="Arial"/>
                <w:b/>
                <w:bCs/>
                <w:color w:val="FFFFFF" w:themeColor="background1"/>
                <w:sz w:val="20"/>
                <w:szCs w:val="20"/>
                <w:lang w:val="en-US"/>
              </w:rPr>
              <w:t>2019</w:t>
            </w:r>
          </w:p>
        </w:tc>
        <w:tc>
          <w:tcPr>
            <w:tcW w:w="995" w:type="dxa"/>
            <w:tcBorders>
              <w:top w:val="single" w:sz="4" w:space="0" w:color="auto"/>
              <w:left w:val="nil"/>
              <w:bottom w:val="single" w:sz="4" w:space="0" w:color="auto"/>
              <w:right w:val="single" w:sz="4" w:space="0" w:color="auto"/>
            </w:tcBorders>
            <w:shd w:val="clear" w:color="auto" w:fill="C00000"/>
            <w:noWrap/>
            <w:vAlign w:val="bottom"/>
            <w:hideMark/>
          </w:tcPr>
          <w:p w14:paraId="17526788" w14:textId="77777777" w:rsidR="008D1421" w:rsidRPr="008D1421" w:rsidRDefault="008D1421" w:rsidP="00BF252C">
            <w:pPr>
              <w:spacing w:after="0" w:line="480" w:lineRule="auto"/>
              <w:jc w:val="center"/>
              <w:rPr>
                <w:rFonts w:ascii="Arial" w:eastAsia="Times New Roman" w:hAnsi="Arial" w:cs="Arial"/>
                <w:b/>
                <w:bCs/>
                <w:color w:val="FFFFFF" w:themeColor="background1"/>
                <w:sz w:val="20"/>
                <w:szCs w:val="20"/>
                <w:lang w:val="en-US"/>
              </w:rPr>
            </w:pPr>
            <w:r w:rsidRPr="008D1421">
              <w:rPr>
                <w:rFonts w:ascii="Arial" w:eastAsia="Times New Roman" w:hAnsi="Arial" w:cs="Arial"/>
                <w:b/>
                <w:bCs/>
                <w:color w:val="FFFFFF" w:themeColor="background1"/>
                <w:sz w:val="20"/>
                <w:szCs w:val="20"/>
                <w:lang w:val="en-US"/>
              </w:rPr>
              <w:t>2020</w:t>
            </w:r>
          </w:p>
        </w:tc>
        <w:tc>
          <w:tcPr>
            <w:tcW w:w="995" w:type="dxa"/>
            <w:tcBorders>
              <w:top w:val="single" w:sz="4" w:space="0" w:color="auto"/>
              <w:left w:val="nil"/>
              <w:bottom w:val="single" w:sz="4" w:space="0" w:color="auto"/>
              <w:right w:val="single" w:sz="4" w:space="0" w:color="auto"/>
            </w:tcBorders>
            <w:shd w:val="clear" w:color="auto" w:fill="C00000"/>
            <w:noWrap/>
            <w:vAlign w:val="bottom"/>
            <w:hideMark/>
          </w:tcPr>
          <w:p w14:paraId="4F5A87AD" w14:textId="77777777" w:rsidR="008D1421" w:rsidRPr="008D1421" w:rsidRDefault="008D1421" w:rsidP="00BF252C">
            <w:pPr>
              <w:spacing w:after="0" w:line="480" w:lineRule="auto"/>
              <w:jc w:val="center"/>
              <w:rPr>
                <w:rFonts w:ascii="Arial" w:eastAsia="Times New Roman" w:hAnsi="Arial" w:cs="Arial"/>
                <w:b/>
                <w:bCs/>
                <w:color w:val="FFFFFF" w:themeColor="background1"/>
                <w:sz w:val="20"/>
                <w:szCs w:val="20"/>
                <w:lang w:val="en-US"/>
              </w:rPr>
            </w:pPr>
            <w:r w:rsidRPr="008D1421">
              <w:rPr>
                <w:rFonts w:ascii="Arial" w:eastAsia="Times New Roman" w:hAnsi="Arial" w:cs="Arial"/>
                <w:b/>
                <w:bCs/>
                <w:color w:val="FFFFFF" w:themeColor="background1"/>
                <w:sz w:val="20"/>
                <w:szCs w:val="20"/>
                <w:lang w:val="en-US"/>
              </w:rPr>
              <w:t>2021E</w:t>
            </w:r>
          </w:p>
        </w:tc>
        <w:tc>
          <w:tcPr>
            <w:tcW w:w="995" w:type="dxa"/>
            <w:tcBorders>
              <w:top w:val="single" w:sz="4" w:space="0" w:color="auto"/>
              <w:left w:val="nil"/>
              <w:bottom w:val="single" w:sz="4" w:space="0" w:color="auto"/>
              <w:right w:val="single" w:sz="4" w:space="0" w:color="auto"/>
            </w:tcBorders>
            <w:shd w:val="clear" w:color="auto" w:fill="C00000"/>
            <w:noWrap/>
            <w:vAlign w:val="bottom"/>
            <w:hideMark/>
          </w:tcPr>
          <w:p w14:paraId="21422295" w14:textId="77777777" w:rsidR="008D1421" w:rsidRPr="008D1421" w:rsidRDefault="008D1421" w:rsidP="00BF252C">
            <w:pPr>
              <w:spacing w:after="0" w:line="480" w:lineRule="auto"/>
              <w:jc w:val="center"/>
              <w:rPr>
                <w:rFonts w:ascii="Arial" w:eastAsia="Times New Roman" w:hAnsi="Arial" w:cs="Arial"/>
                <w:b/>
                <w:bCs/>
                <w:color w:val="FFFFFF" w:themeColor="background1"/>
                <w:sz w:val="20"/>
                <w:szCs w:val="20"/>
                <w:lang w:val="en-US"/>
              </w:rPr>
            </w:pPr>
            <w:r w:rsidRPr="008D1421">
              <w:rPr>
                <w:rFonts w:ascii="Arial" w:eastAsia="Times New Roman" w:hAnsi="Arial" w:cs="Arial"/>
                <w:b/>
                <w:bCs/>
                <w:color w:val="FFFFFF" w:themeColor="background1"/>
                <w:sz w:val="20"/>
                <w:szCs w:val="20"/>
                <w:lang w:val="en-US"/>
              </w:rPr>
              <w:t>2025F</w:t>
            </w:r>
          </w:p>
        </w:tc>
        <w:tc>
          <w:tcPr>
            <w:tcW w:w="954" w:type="dxa"/>
            <w:tcBorders>
              <w:top w:val="single" w:sz="4" w:space="0" w:color="auto"/>
              <w:left w:val="single" w:sz="4" w:space="0" w:color="auto"/>
              <w:bottom w:val="single" w:sz="4" w:space="0" w:color="auto"/>
              <w:right w:val="single" w:sz="4" w:space="0" w:color="auto"/>
            </w:tcBorders>
            <w:shd w:val="clear" w:color="auto" w:fill="C00000"/>
            <w:noWrap/>
            <w:vAlign w:val="bottom"/>
            <w:hideMark/>
          </w:tcPr>
          <w:p w14:paraId="7D1C6ACA" w14:textId="77777777" w:rsidR="008D1421" w:rsidRPr="008D1421" w:rsidRDefault="008D1421" w:rsidP="00BF252C">
            <w:pPr>
              <w:spacing w:after="0" w:line="480" w:lineRule="auto"/>
              <w:jc w:val="center"/>
              <w:rPr>
                <w:rFonts w:ascii="Arial" w:eastAsia="Times New Roman" w:hAnsi="Arial" w:cs="Arial"/>
                <w:b/>
                <w:bCs/>
                <w:color w:val="FFFFFF" w:themeColor="background1"/>
                <w:sz w:val="20"/>
                <w:szCs w:val="20"/>
                <w:lang w:val="en-US"/>
              </w:rPr>
            </w:pPr>
            <w:r w:rsidRPr="008D1421">
              <w:rPr>
                <w:rFonts w:ascii="Arial" w:eastAsia="Times New Roman" w:hAnsi="Arial" w:cs="Arial"/>
                <w:b/>
                <w:bCs/>
                <w:color w:val="FFFFFF" w:themeColor="background1"/>
                <w:sz w:val="20"/>
                <w:szCs w:val="20"/>
                <w:lang w:val="en-US"/>
              </w:rPr>
              <w:t>2030F</w:t>
            </w:r>
          </w:p>
        </w:tc>
      </w:tr>
      <w:tr w:rsidR="00751D1F" w:rsidRPr="008D1421" w14:paraId="5DB0A4AC" w14:textId="77777777" w:rsidTr="00D87191">
        <w:trPr>
          <w:trHeight w:val="314"/>
        </w:trPr>
        <w:tc>
          <w:tcPr>
            <w:tcW w:w="2000" w:type="dxa"/>
            <w:tcBorders>
              <w:top w:val="nil"/>
              <w:left w:val="single" w:sz="4" w:space="0" w:color="auto"/>
              <w:bottom w:val="single" w:sz="4" w:space="0" w:color="auto"/>
              <w:right w:val="single" w:sz="4" w:space="0" w:color="auto"/>
            </w:tcBorders>
            <w:shd w:val="clear" w:color="000000" w:fill="FFFFFF"/>
            <w:noWrap/>
            <w:vAlign w:val="bottom"/>
            <w:hideMark/>
          </w:tcPr>
          <w:p w14:paraId="32850D69" w14:textId="77777777" w:rsidR="00751D1F" w:rsidRPr="008D1421" w:rsidRDefault="00751D1F" w:rsidP="00751D1F">
            <w:pPr>
              <w:spacing w:after="0" w:line="240" w:lineRule="auto"/>
              <w:rPr>
                <w:rFonts w:ascii="Arial" w:eastAsia="Times New Roman" w:hAnsi="Arial" w:cs="Arial"/>
                <w:color w:val="000000"/>
                <w:sz w:val="20"/>
                <w:szCs w:val="20"/>
                <w:lang w:val="en-US"/>
              </w:rPr>
            </w:pPr>
            <w:r w:rsidRPr="008D1421">
              <w:rPr>
                <w:rFonts w:ascii="Arial" w:hAnsi="Arial" w:cs="Arial"/>
                <w:color w:val="000000"/>
                <w:sz w:val="20"/>
                <w:szCs w:val="20"/>
              </w:rPr>
              <w:t>Bisphenol-A,F,S vinyl ester resin</w:t>
            </w:r>
          </w:p>
        </w:tc>
        <w:tc>
          <w:tcPr>
            <w:tcW w:w="876" w:type="dxa"/>
            <w:tcBorders>
              <w:top w:val="nil"/>
              <w:left w:val="nil"/>
              <w:bottom w:val="single" w:sz="4" w:space="0" w:color="auto"/>
              <w:right w:val="single" w:sz="4" w:space="0" w:color="auto"/>
            </w:tcBorders>
            <w:shd w:val="clear" w:color="000000" w:fill="FFFFFF"/>
            <w:noWrap/>
            <w:vAlign w:val="center"/>
            <w:hideMark/>
          </w:tcPr>
          <w:p w14:paraId="35604F36" w14:textId="119A1B05" w:rsidR="00751D1F" w:rsidRPr="008D1421" w:rsidRDefault="00751D1F" w:rsidP="00751D1F">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26</w:t>
            </w:r>
          </w:p>
        </w:tc>
        <w:tc>
          <w:tcPr>
            <w:tcW w:w="876" w:type="dxa"/>
            <w:tcBorders>
              <w:top w:val="nil"/>
              <w:left w:val="nil"/>
              <w:bottom w:val="single" w:sz="4" w:space="0" w:color="auto"/>
              <w:right w:val="single" w:sz="4" w:space="0" w:color="auto"/>
            </w:tcBorders>
            <w:shd w:val="clear" w:color="000000" w:fill="FFFFFF"/>
            <w:noWrap/>
            <w:vAlign w:val="center"/>
            <w:hideMark/>
          </w:tcPr>
          <w:p w14:paraId="4ACB8AD5" w14:textId="29FB346E" w:rsidR="00751D1F" w:rsidRPr="008D1421" w:rsidRDefault="00751D1F" w:rsidP="00751D1F">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28</w:t>
            </w:r>
          </w:p>
        </w:tc>
        <w:tc>
          <w:tcPr>
            <w:tcW w:w="876" w:type="dxa"/>
            <w:tcBorders>
              <w:top w:val="nil"/>
              <w:left w:val="nil"/>
              <w:bottom w:val="single" w:sz="4" w:space="0" w:color="auto"/>
              <w:right w:val="single" w:sz="4" w:space="0" w:color="auto"/>
            </w:tcBorders>
            <w:shd w:val="clear" w:color="000000" w:fill="FFFFFF"/>
            <w:noWrap/>
            <w:vAlign w:val="center"/>
            <w:hideMark/>
          </w:tcPr>
          <w:p w14:paraId="7D99DA67" w14:textId="04793D06" w:rsidR="00751D1F" w:rsidRPr="008D1421" w:rsidRDefault="00751D1F" w:rsidP="00751D1F">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28</w:t>
            </w:r>
          </w:p>
        </w:tc>
        <w:tc>
          <w:tcPr>
            <w:tcW w:w="877" w:type="dxa"/>
            <w:tcBorders>
              <w:top w:val="nil"/>
              <w:left w:val="nil"/>
              <w:bottom w:val="single" w:sz="4" w:space="0" w:color="auto"/>
              <w:right w:val="single" w:sz="4" w:space="0" w:color="auto"/>
            </w:tcBorders>
            <w:shd w:val="clear" w:color="000000" w:fill="FFFFFF"/>
            <w:noWrap/>
            <w:vAlign w:val="center"/>
            <w:hideMark/>
          </w:tcPr>
          <w:p w14:paraId="125C9722" w14:textId="7AE425C3" w:rsidR="00751D1F" w:rsidRPr="008D1421" w:rsidRDefault="00751D1F" w:rsidP="00751D1F">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30</w:t>
            </w:r>
          </w:p>
        </w:tc>
        <w:tc>
          <w:tcPr>
            <w:tcW w:w="1000" w:type="dxa"/>
            <w:tcBorders>
              <w:top w:val="nil"/>
              <w:left w:val="nil"/>
              <w:bottom w:val="single" w:sz="4" w:space="0" w:color="auto"/>
              <w:right w:val="single" w:sz="4" w:space="0" w:color="auto"/>
            </w:tcBorders>
            <w:shd w:val="clear" w:color="000000" w:fill="FFFFFF"/>
            <w:noWrap/>
            <w:vAlign w:val="center"/>
            <w:hideMark/>
          </w:tcPr>
          <w:p w14:paraId="051EB49E" w14:textId="445EA467" w:rsidR="00751D1F" w:rsidRPr="008D1421" w:rsidRDefault="00751D1F" w:rsidP="00751D1F">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32</w:t>
            </w:r>
          </w:p>
        </w:tc>
        <w:tc>
          <w:tcPr>
            <w:tcW w:w="995" w:type="dxa"/>
            <w:tcBorders>
              <w:top w:val="nil"/>
              <w:left w:val="nil"/>
              <w:bottom w:val="single" w:sz="4" w:space="0" w:color="auto"/>
              <w:right w:val="single" w:sz="4" w:space="0" w:color="auto"/>
            </w:tcBorders>
            <w:shd w:val="clear" w:color="000000" w:fill="FFFFFF"/>
            <w:noWrap/>
            <w:vAlign w:val="center"/>
            <w:hideMark/>
          </w:tcPr>
          <w:p w14:paraId="0603CCE5" w14:textId="100924FD" w:rsidR="00751D1F" w:rsidRPr="008D1421" w:rsidRDefault="00751D1F" w:rsidP="00751D1F">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29</w:t>
            </w:r>
          </w:p>
        </w:tc>
        <w:tc>
          <w:tcPr>
            <w:tcW w:w="995" w:type="dxa"/>
            <w:tcBorders>
              <w:top w:val="nil"/>
              <w:left w:val="nil"/>
              <w:bottom w:val="single" w:sz="4" w:space="0" w:color="auto"/>
              <w:right w:val="single" w:sz="4" w:space="0" w:color="auto"/>
            </w:tcBorders>
            <w:shd w:val="clear" w:color="000000" w:fill="FFFFFF"/>
            <w:noWrap/>
            <w:vAlign w:val="center"/>
            <w:hideMark/>
          </w:tcPr>
          <w:p w14:paraId="5AD82935" w14:textId="3403A3D3" w:rsidR="00751D1F" w:rsidRPr="008D1421" w:rsidRDefault="00751D1F" w:rsidP="00751D1F">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31</w:t>
            </w:r>
          </w:p>
        </w:tc>
        <w:tc>
          <w:tcPr>
            <w:tcW w:w="995" w:type="dxa"/>
            <w:tcBorders>
              <w:top w:val="nil"/>
              <w:left w:val="nil"/>
              <w:bottom w:val="single" w:sz="4" w:space="0" w:color="auto"/>
              <w:right w:val="single" w:sz="4" w:space="0" w:color="auto"/>
            </w:tcBorders>
            <w:shd w:val="clear" w:color="000000" w:fill="FFFFFF"/>
            <w:noWrap/>
            <w:vAlign w:val="center"/>
            <w:hideMark/>
          </w:tcPr>
          <w:p w14:paraId="266BAF5F" w14:textId="376BC4E5" w:rsidR="00751D1F" w:rsidRPr="008D1421" w:rsidRDefault="00751D1F" w:rsidP="00751D1F">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38</w:t>
            </w:r>
          </w:p>
        </w:tc>
        <w:tc>
          <w:tcPr>
            <w:tcW w:w="954" w:type="dxa"/>
            <w:tcBorders>
              <w:top w:val="nil"/>
              <w:left w:val="nil"/>
              <w:bottom w:val="single" w:sz="4" w:space="0" w:color="auto"/>
              <w:right w:val="single" w:sz="4" w:space="0" w:color="auto"/>
            </w:tcBorders>
            <w:shd w:val="clear" w:color="000000" w:fill="FFFFFF"/>
            <w:noWrap/>
            <w:vAlign w:val="center"/>
            <w:hideMark/>
          </w:tcPr>
          <w:p w14:paraId="4F85DE5E" w14:textId="4928DB7E" w:rsidR="00751D1F" w:rsidRPr="008D1421" w:rsidRDefault="00751D1F" w:rsidP="00751D1F">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49</w:t>
            </w:r>
          </w:p>
        </w:tc>
      </w:tr>
      <w:tr w:rsidR="00751D1F" w:rsidRPr="008D1421" w14:paraId="5371EA64" w14:textId="77777777" w:rsidTr="00D87191">
        <w:trPr>
          <w:trHeight w:val="314"/>
        </w:trPr>
        <w:tc>
          <w:tcPr>
            <w:tcW w:w="2000" w:type="dxa"/>
            <w:tcBorders>
              <w:top w:val="nil"/>
              <w:left w:val="single" w:sz="4" w:space="0" w:color="auto"/>
              <w:bottom w:val="single" w:sz="4" w:space="0" w:color="auto"/>
              <w:right w:val="single" w:sz="4" w:space="0" w:color="auto"/>
            </w:tcBorders>
            <w:shd w:val="clear" w:color="000000" w:fill="FFFFFF"/>
            <w:noWrap/>
            <w:vAlign w:val="bottom"/>
            <w:hideMark/>
          </w:tcPr>
          <w:p w14:paraId="5CAA433C" w14:textId="77777777" w:rsidR="00751D1F" w:rsidRPr="008D1421" w:rsidRDefault="00751D1F" w:rsidP="00751D1F">
            <w:pPr>
              <w:spacing w:after="0" w:line="240" w:lineRule="auto"/>
              <w:rPr>
                <w:rFonts w:ascii="Arial" w:eastAsia="Times New Roman" w:hAnsi="Arial" w:cs="Arial"/>
                <w:color w:val="000000"/>
                <w:sz w:val="20"/>
                <w:szCs w:val="20"/>
                <w:lang w:val="en-US"/>
              </w:rPr>
            </w:pPr>
            <w:r w:rsidRPr="008D1421">
              <w:rPr>
                <w:rFonts w:ascii="Arial" w:hAnsi="Arial" w:cs="Arial"/>
                <w:color w:val="000000"/>
                <w:sz w:val="20"/>
                <w:szCs w:val="20"/>
              </w:rPr>
              <w:t>Novolac vinyl ester resin</w:t>
            </w:r>
          </w:p>
        </w:tc>
        <w:tc>
          <w:tcPr>
            <w:tcW w:w="876" w:type="dxa"/>
            <w:tcBorders>
              <w:top w:val="nil"/>
              <w:left w:val="nil"/>
              <w:bottom w:val="single" w:sz="4" w:space="0" w:color="auto"/>
              <w:right w:val="single" w:sz="4" w:space="0" w:color="auto"/>
            </w:tcBorders>
            <w:shd w:val="clear" w:color="000000" w:fill="FFFFFF"/>
            <w:noWrap/>
            <w:vAlign w:val="center"/>
            <w:hideMark/>
          </w:tcPr>
          <w:p w14:paraId="0AE22C18" w14:textId="2E3E1788" w:rsidR="00751D1F" w:rsidRPr="008D1421" w:rsidRDefault="00751D1F" w:rsidP="00751D1F">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14</w:t>
            </w:r>
          </w:p>
        </w:tc>
        <w:tc>
          <w:tcPr>
            <w:tcW w:w="876" w:type="dxa"/>
            <w:tcBorders>
              <w:top w:val="nil"/>
              <w:left w:val="nil"/>
              <w:bottom w:val="single" w:sz="4" w:space="0" w:color="auto"/>
              <w:right w:val="single" w:sz="4" w:space="0" w:color="auto"/>
            </w:tcBorders>
            <w:shd w:val="clear" w:color="000000" w:fill="FFFFFF"/>
            <w:noWrap/>
            <w:vAlign w:val="center"/>
            <w:hideMark/>
          </w:tcPr>
          <w:p w14:paraId="21C23949" w14:textId="32528FD2" w:rsidR="00751D1F" w:rsidRPr="008D1421" w:rsidRDefault="00751D1F" w:rsidP="00751D1F">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15</w:t>
            </w:r>
          </w:p>
        </w:tc>
        <w:tc>
          <w:tcPr>
            <w:tcW w:w="876" w:type="dxa"/>
            <w:tcBorders>
              <w:top w:val="nil"/>
              <w:left w:val="nil"/>
              <w:bottom w:val="single" w:sz="4" w:space="0" w:color="auto"/>
              <w:right w:val="single" w:sz="4" w:space="0" w:color="auto"/>
            </w:tcBorders>
            <w:shd w:val="clear" w:color="000000" w:fill="FFFFFF"/>
            <w:noWrap/>
            <w:vAlign w:val="center"/>
            <w:hideMark/>
          </w:tcPr>
          <w:p w14:paraId="331C7193" w14:textId="33CE6AE8" w:rsidR="00751D1F" w:rsidRPr="008D1421" w:rsidRDefault="00751D1F" w:rsidP="00751D1F">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16</w:t>
            </w:r>
          </w:p>
        </w:tc>
        <w:tc>
          <w:tcPr>
            <w:tcW w:w="877" w:type="dxa"/>
            <w:tcBorders>
              <w:top w:val="nil"/>
              <w:left w:val="nil"/>
              <w:bottom w:val="single" w:sz="4" w:space="0" w:color="auto"/>
              <w:right w:val="single" w:sz="4" w:space="0" w:color="auto"/>
            </w:tcBorders>
            <w:shd w:val="clear" w:color="000000" w:fill="FFFFFF"/>
            <w:noWrap/>
            <w:vAlign w:val="center"/>
            <w:hideMark/>
          </w:tcPr>
          <w:p w14:paraId="653DD5E3" w14:textId="31117A5F" w:rsidR="00751D1F" w:rsidRPr="008D1421" w:rsidRDefault="00751D1F" w:rsidP="00751D1F">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17</w:t>
            </w:r>
          </w:p>
        </w:tc>
        <w:tc>
          <w:tcPr>
            <w:tcW w:w="1000" w:type="dxa"/>
            <w:tcBorders>
              <w:top w:val="nil"/>
              <w:left w:val="nil"/>
              <w:bottom w:val="single" w:sz="4" w:space="0" w:color="auto"/>
              <w:right w:val="single" w:sz="4" w:space="0" w:color="auto"/>
            </w:tcBorders>
            <w:shd w:val="clear" w:color="000000" w:fill="FFFFFF"/>
            <w:noWrap/>
            <w:vAlign w:val="center"/>
            <w:hideMark/>
          </w:tcPr>
          <w:p w14:paraId="10435C3B" w14:textId="69AD3CA5" w:rsidR="00751D1F" w:rsidRPr="008D1421" w:rsidRDefault="00751D1F" w:rsidP="00751D1F">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17</w:t>
            </w:r>
          </w:p>
        </w:tc>
        <w:tc>
          <w:tcPr>
            <w:tcW w:w="995" w:type="dxa"/>
            <w:tcBorders>
              <w:top w:val="nil"/>
              <w:left w:val="nil"/>
              <w:bottom w:val="single" w:sz="4" w:space="0" w:color="auto"/>
              <w:right w:val="single" w:sz="4" w:space="0" w:color="auto"/>
            </w:tcBorders>
            <w:shd w:val="clear" w:color="000000" w:fill="FFFFFF"/>
            <w:noWrap/>
            <w:vAlign w:val="center"/>
            <w:hideMark/>
          </w:tcPr>
          <w:p w14:paraId="0335F318" w14:textId="3276D957" w:rsidR="00751D1F" w:rsidRPr="008D1421" w:rsidRDefault="00751D1F" w:rsidP="00751D1F">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16</w:t>
            </w:r>
          </w:p>
        </w:tc>
        <w:tc>
          <w:tcPr>
            <w:tcW w:w="995" w:type="dxa"/>
            <w:tcBorders>
              <w:top w:val="nil"/>
              <w:left w:val="nil"/>
              <w:bottom w:val="single" w:sz="4" w:space="0" w:color="auto"/>
              <w:right w:val="single" w:sz="4" w:space="0" w:color="auto"/>
            </w:tcBorders>
            <w:shd w:val="clear" w:color="000000" w:fill="FFFFFF"/>
            <w:noWrap/>
            <w:vAlign w:val="center"/>
            <w:hideMark/>
          </w:tcPr>
          <w:p w14:paraId="47BB80E9" w14:textId="0E9D4C06" w:rsidR="00751D1F" w:rsidRPr="008D1421" w:rsidRDefault="00751D1F" w:rsidP="00751D1F">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17</w:t>
            </w:r>
          </w:p>
        </w:tc>
        <w:tc>
          <w:tcPr>
            <w:tcW w:w="995" w:type="dxa"/>
            <w:tcBorders>
              <w:top w:val="nil"/>
              <w:left w:val="nil"/>
              <w:bottom w:val="single" w:sz="4" w:space="0" w:color="auto"/>
              <w:right w:val="single" w:sz="4" w:space="0" w:color="auto"/>
            </w:tcBorders>
            <w:shd w:val="clear" w:color="000000" w:fill="FFFFFF"/>
            <w:noWrap/>
            <w:vAlign w:val="center"/>
            <w:hideMark/>
          </w:tcPr>
          <w:p w14:paraId="45144EEB" w14:textId="40DC918D" w:rsidR="00751D1F" w:rsidRPr="008D1421" w:rsidRDefault="00751D1F" w:rsidP="00751D1F">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21</w:t>
            </w:r>
          </w:p>
        </w:tc>
        <w:tc>
          <w:tcPr>
            <w:tcW w:w="954" w:type="dxa"/>
            <w:tcBorders>
              <w:top w:val="nil"/>
              <w:left w:val="nil"/>
              <w:bottom w:val="single" w:sz="4" w:space="0" w:color="auto"/>
              <w:right w:val="single" w:sz="4" w:space="0" w:color="auto"/>
            </w:tcBorders>
            <w:shd w:val="clear" w:color="000000" w:fill="FFFFFF"/>
            <w:noWrap/>
            <w:vAlign w:val="center"/>
            <w:hideMark/>
          </w:tcPr>
          <w:p w14:paraId="450E5F7C" w14:textId="73D04BE6" w:rsidR="00751D1F" w:rsidRPr="008D1421" w:rsidRDefault="00751D1F" w:rsidP="00751D1F">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27</w:t>
            </w:r>
          </w:p>
        </w:tc>
      </w:tr>
      <w:tr w:rsidR="00751D1F" w:rsidRPr="008D1421" w14:paraId="740BACF2" w14:textId="77777777" w:rsidTr="00D87191">
        <w:trPr>
          <w:trHeight w:val="314"/>
        </w:trPr>
        <w:tc>
          <w:tcPr>
            <w:tcW w:w="2000" w:type="dxa"/>
            <w:tcBorders>
              <w:top w:val="nil"/>
              <w:left w:val="single" w:sz="4" w:space="0" w:color="auto"/>
              <w:bottom w:val="single" w:sz="4" w:space="0" w:color="auto"/>
              <w:right w:val="single" w:sz="4" w:space="0" w:color="auto"/>
            </w:tcBorders>
            <w:shd w:val="clear" w:color="000000" w:fill="FFFFFF"/>
            <w:noWrap/>
            <w:vAlign w:val="bottom"/>
            <w:hideMark/>
          </w:tcPr>
          <w:p w14:paraId="5439F012" w14:textId="77777777" w:rsidR="00751D1F" w:rsidRPr="008D1421" w:rsidRDefault="00751D1F" w:rsidP="00751D1F">
            <w:pPr>
              <w:spacing w:after="0" w:line="240" w:lineRule="auto"/>
              <w:rPr>
                <w:rFonts w:ascii="Arial" w:eastAsia="Times New Roman" w:hAnsi="Arial" w:cs="Arial"/>
                <w:color w:val="000000"/>
                <w:sz w:val="20"/>
                <w:szCs w:val="20"/>
                <w:lang w:val="en-US"/>
              </w:rPr>
            </w:pPr>
            <w:r w:rsidRPr="008D1421">
              <w:rPr>
                <w:rFonts w:ascii="Arial" w:hAnsi="Arial" w:cs="Arial"/>
                <w:color w:val="000000"/>
                <w:sz w:val="20"/>
                <w:szCs w:val="20"/>
              </w:rPr>
              <w:t>Brominated vinyl ester resin</w:t>
            </w:r>
          </w:p>
        </w:tc>
        <w:tc>
          <w:tcPr>
            <w:tcW w:w="876" w:type="dxa"/>
            <w:tcBorders>
              <w:top w:val="nil"/>
              <w:left w:val="nil"/>
              <w:bottom w:val="single" w:sz="4" w:space="0" w:color="auto"/>
              <w:right w:val="single" w:sz="4" w:space="0" w:color="auto"/>
            </w:tcBorders>
            <w:shd w:val="clear" w:color="000000" w:fill="FFFFFF"/>
            <w:noWrap/>
            <w:vAlign w:val="center"/>
            <w:hideMark/>
          </w:tcPr>
          <w:p w14:paraId="4DBBB20A" w14:textId="2DF6F086" w:rsidR="00751D1F" w:rsidRPr="008D1421" w:rsidRDefault="00751D1F" w:rsidP="00751D1F">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5</w:t>
            </w:r>
          </w:p>
        </w:tc>
        <w:tc>
          <w:tcPr>
            <w:tcW w:w="876" w:type="dxa"/>
            <w:tcBorders>
              <w:top w:val="nil"/>
              <w:left w:val="nil"/>
              <w:bottom w:val="single" w:sz="4" w:space="0" w:color="auto"/>
              <w:right w:val="single" w:sz="4" w:space="0" w:color="auto"/>
            </w:tcBorders>
            <w:shd w:val="clear" w:color="000000" w:fill="FFFFFF"/>
            <w:noWrap/>
            <w:vAlign w:val="center"/>
            <w:hideMark/>
          </w:tcPr>
          <w:p w14:paraId="34A9F8C2" w14:textId="4D589EB0" w:rsidR="00751D1F" w:rsidRPr="008D1421" w:rsidRDefault="00751D1F" w:rsidP="00751D1F">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5</w:t>
            </w:r>
          </w:p>
        </w:tc>
        <w:tc>
          <w:tcPr>
            <w:tcW w:w="876" w:type="dxa"/>
            <w:tcBorders>
              <w:top w:val="nil"/>
              <w:left w:val="nil"/>
              <w:bottom w:val="single" w:sz="4" w:space="0" w:color="auto"/>
              <w:right w:val="single" w:sz="4" w:space="0" w:color="auto"/>
            </w:tcBorders>
            <w:shd w:val="clear" w:color="000000" w:fill="FFFFFF"/>
            <w:noWrap/>
            <w:vAlign w:val="center"/>
            <w:hideMark/>
          </w:tcPr>
          <w:p w14:paraId="77B8FD1F" w14:textId="5705C557" w:rsidR="00751D1F" w:rsidRPr="008D1421" w:rsidRDefault="00751D1F" w:rsidP="00751D1F">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5</w:t>
            </w:r>
          </w:p>
        </w:tc>
        <w:tc>
          <w:tcPr>
            <w:tcW w:w="877" w:type="dxa"/>
            <w:tcBorders>
              <w:top w:val="nil"/>
              <w:left w:val="nil"/>
              <w:bottom w:val="single" w:sz="4" w:space="0" w:color="auto"/>
              <w:right w:val="single" w:sz="4" w:space="0" w:color="auto"/>
            </w:tcBorders>
            <w:shd w:val="clear" w:color="000000" w:fill="FFFFFF"/>
            <w:noWrap/>
            <w:vAlign w:val="center"/>
            <w:hideMark/>
          </w:tcPr>
          <w:p w14:paraId="0ED37584" w14:textId="5C864734" w:rsidR="00751D1F" w:rsidRPr="008D1421" w:rsidRDefault="00751D1F" w:rsidP="00751D1F">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5</w:t>
            </w:r>
          </w:p>
        </w:tc>
        <w:tc>
          <w:tcPr>
            <w:tcW w:w="1000" w:type="dxa"/>
            <w:tcBorders>
              <w:top w:val="nil"/>
              <w:left w:val="nil"/>
              <w:bottom w:val="single" w:sz="4" w:space="0" w:color="auto"/>
              <w:right w:val="single" w:sz="4" w:space="0" w:color="auto"/>
            </w:tcBorders>
            <w:shd w:val="clear" w:color="000000" w:fill="FFFFFF"/>
            <w:noWrap/>
            <w:vAlign w:val="center"/>
            <w:hideMark/>
          </w:tcPr>
          <w:p w14:paraId="6150081E" w14:textId="473FF7E9" w:rsidR="00751D1F" w:rsidRPr="008D1421" w:rsidRDefault="00751D1F" w:rsidP="00751D1F">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5</w:t>
            </w:r>
          </w:p>
        </w:tc>
        <w:tc>
          <w:tcPr>
            <w:tcW w:w="995" w:type="dxa"/>
            <w:tcBorders>
              <w:top w:val="nil"/>
              <w:left w:val="nil"/>
              <w:bottom w:val="single" w:sz="4" w:space="0" w:color="auto"/>
              <w:right w:val="single" w:sz="4" w:space="0" w:color="auto"/>
            </w:tcBorders>
            <w:shd w:val="clear" w:color="000000" w:fill="FFFFFF"/>
            <w:noWrap/>
            <w:vAlign w:val="center"/>
            <w:hideMark/>
          </w:tcPr>
          <w:p w14:paraId="56544575" w14:textId="057351BE" w:rsidR="00751D1F" w:rsidRPr="008D1421" w:rsidRDefault="00751D1F" w:rsidP="00751D1F">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5</w:t>
            </w:r>
          </w:p>
        </w:tc>
        <w:tc>
          <w:tcPr>
            <w:tcW w:w="995" w:type="dxa"/>
            <w:tcBorders>
              <w:top w:val="nil"/>
              <w:left w:val="nil"/>
              <w:bottom w:val="single" w:sz="4" w:space="0" w:color="auto"/>
              <w:right w:val="single" w:sz="4" w:space="0" w:color="auto"/>
            </w:tcBorders>
            <w:shd w:val="clear" w:color="000000" w:fill="FFFFFF"/>
            <w:noWrap/>
            <w:vAlign w:val="center"/>
            <w:hideMark/>
          </w:tcPr>
          <w:p w14:paraId="79F97C2E" w14:textId="6CEF2C73" w:rsidR="00751D1F" w:rsidRPr="008D1421" w:rsidRDefault="00751D1F" w:rsidP="00751D1F">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5</w:t>
            </w:r>
          </w:p>
        </w:tc>
        <w:tc>
          <w:tcPr>
            <w:tcW w:w="995" w:type="dxa"/>
            <w:tcBorders>
              <w:top w:val="nil"/>
              <w:left w:val="nil"/>
              <w:bottom w:val="single" w:sz="4" w:space="0" w:color="auto"/>
              <w:right w:val="single" w:sz="4" w:space="0" w:color="auto"/>
            </w:tcBorders>
            <w:shd w:val="clear" w:color="000000" w:fill="FFFFFF"/>
            <w:noWrap/>
            <w:vAlign w:val="center"/>
            <w:hideMark/>
          </w:tcPr>
          <w:p w14:paraId="778A06F3" w14:textId="5D52D6AD" w:rsidR="00751D1F" w:rsidRPr="008D1421" w:rsidRDefault="00751D1F" w:rsidP="00751D1F">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6</w:t>
            </w:r>
          </w:p>
        </w:tc>
        <w:tc>
          <w:tcPr>
            <w:tcW w:w="954" w:type="dxa"/>
            <w:tcBorders>
              <w:top w:val="nil"/>
              <w:left w:val="nil"/>
              <w:bottom w:val="single" w:sz="4" w:space="0" w:color="auto"/>
              <w:right w:val="single" w:sz="4" w:space="0" w:color="auto"/>
            </w:tcBorders>
            <w:shd w:val="clear" w:color="000000" w:fill="FFFFFF"/>
            <w:noWrap/>
            <w:vAlign w:val="center"/>
            <w:hideMark/>
          </w:tcPr>
          <w:p w14:paraId="6DE13719" w14:textId="539A6F3C" w:rsidR="00751D1F" w:rsidRPr="008D1421" w:rsidRDefault="00751D1F" w:rsidP="00751D1F">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8</w:t>
            </w:r>
          </w:p>
        </w:tc>
      </w:tr>
      <w:tr w:rsidR="00751D1F" w:rsidRPr="008D1421" w14:paraId="75620044" w14:textId="77777777" w:rsidTr="00D87191">
        <w:trPr>
          <w:trHeight w:val="314"/>
        </w:trPr>
        <w:tc>
          <w:tcPr>
            <w:tcW w:w="2000" w:type="dxa"/>
            <w:tcBorders>
              <w:top w:val="nil"/>
              <w:left w:val="single" w:sz="4" w:space="0" w:color="auto"/>
              <w:bottom w:val="single" w:sz="4" w:space="0" w:color="auto"/>
              <w:right w:val="single" w:sz="4" w:space="0" w:color="auto"/>
            </w:tcBorders>
            <w:shd w:val="clear" w:color="000000" w:fill="FFFFFF"/>
            <w:noWrap/>
            <w:vAlign w:val="bottom"/>
            <w:hideMark/>
          </w:tcPr>
          <w:p w14:paraId="7EF6AB48" w14:textId="77777777" w:rsidR="00751D1F" w:rsidRPr="008D1421" w:rsidRDefault="00751D1F" w:rsidP="00751D1F">
            <w:pPr>
              <w:spacing w:after="0" w:line="240" w:lineRule="auto"/>
              <w:rPr>
                <w:rFonts w:ascii="Arial" w:eastAsia="Times New Roman" w:hAnsi="Arial" w:cs="Arial"/>
                <w:color w:val="000000"/>
                <w:sz w:val="20"/>
                <w:szCs w:val="20"/>
                <w:lang w:val="en-US"/>
              </w:rPr>
            </w:pPr>
            <w:r w:rsidRPr="008D1421">
              <w:rPr>
                <w:rFonts w:ascii="Arial" w:hAnsi="Arial" w:cs="Arial"/>
                <w:color w:val="000000"/>
                <w:sz w:val="20"/>
                <w:szCs w:val="20"/>
              </w:rPr>
              <w:t>Other chemistry</w:t>
            </w:r>
          </w:p>
        </w:tc>
        <w:tc>
          <w:tcPr>
            <w:tcW w:w="876" w:type="dxa"/>
            <w:tcBorders>
              <w:top w:val="nil"/>
              <w:left w:val="nil"/>
              <w:bottom w:val="single" w:sz="4" w:space="0" w:color="auto"/>
              <w:right w:val="single" w:sz="4" w:space="0" w:color="auto"/>
            </w:tcBorders>
            <w:shd w:val="clear" w:color="000000" w:fill="FFFFFF"/>
            <w:noWrap/>
            <w:vAlign w:val="center"/>
            <w:hideMark/>
          </w:tcPr>
          <w:p w14:paraId="5815F499" w14:textId="2B85861E" w:rsidR="00751D1F" w:rsidRPr="008D1421" w:rsidRDefault="00751D1F" w:rsidP="00751D1F">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6</w:t>
            </w:r>
          </w:p>
        </w:tc>
        <w:tc>
          <w:tcPr>
            <w:tcW w:w="876" w:type="dxa"/>
            <w:tcBorders>
              <w:top w:val="nil"/>
              <w:left w:val="nil"/>
              <w:bottom w:val="single" w:sz="4" w:space="0" w:color="auto"/>
              <w:right w:val="single" w:sz="4" w:space="0" w:color="auto"/>
            </w:tcBorders>
            <w:shd w:val="clear" w:color="000000" w:fill="FFFFFF"/>
            <w:noWrap/>
            <w:vAlign w:val="center"/>
            <w:hideMark/>
          </w:tcPr>
          <w:p w14:paraId="5D556CC5" w14:textId="3BDD42C2" w:rsidR="00751D1F" w:rsidRPr="008D1421" w:rsidRDefault="00751D1F" w:rsidP="00751D1F">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5</w:t>
            </w:r>
          </w:p>
        </w:tc>
        <w:tc>
          <w:tcPr>
            <w:tcW w:w="876" w:type="dxa"/>
            <w:tcBorders>
              <w:top w:val="nil"/>
              <w:left w:val="nil"/>
              <w:bottom w:val="single" w:sz="4" w:space="0" w:color="auto"/>
              <w:right w:val="single" w:sz="4" w:space="0" w:color="auto"/>
            </w:tcBorders>
            <w:shd w:val="clear" w:color="000000" w:fill="FFFFFF"/>
            <w:noWrap/>
            <w:vAlign w:val="center"/>
            <w:hideMark/>
          </w:tcPr>
          <w:p w14:paraId="313A9D94" w14:textId="48AF3B8A" w:rsidR="00751D1F" w:rsidRPr="008D1421" w:rsidRDefault="00751D1F" w:rsidP="00751D1F">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6</w:t>
            </w:r>
          </w:p>
        </w:tc>
        <w:tc>
          <w:tcPr>
            <w:tcW w:w="877" w:type="dxa"/>
            <w:tcBorders>
              <w:top w:val="nil"/>
              <w:left w:val="nil"/>
              <w:bottom w:val="single" w:sz="4" w:space="0" w:color="auto"/>
              <w:right w:val="single" w:sz="4" w:space="0" w:color="auto"/>
            </w:tcBorders>
            <w:shd w:val="clear" w:color="000000" w:fill="FFFFFF"/>
            <w:noWrap/>
            <w:vAlign w:val="center"/>
            <w:hideMark/>
          </w:tcPr>
          <w:p w14:paraId="30BC12B4" w14:textId="673ACCDB" w:rsidR="00751D1F" w:rsidRPr="008D1421" w:rsidRDefault="00751D1F" w:rsidP="00751D1F">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7</w:t>
            </w:r>
          </w:p>
        </w:tc>
        <w:tc>
          <w:tcPr>
            <w:tcW w:w="1000" w:type="dxa"/>
            <w:tcBorders>
              <w:top w:val="nil"/>
              <w:left w:val="nil"/>
              <w:bottom w:val="single" w:sz="4" w:space="0" w:color="auto"/>
              <w:right w:val="single" w:sz="4" w:space="0" w:color="auto"/>
            </w:tcBorders>
            <w:shd w:val="clear" w:color="000000" w:fill="FFFFFF"/>
            <w:noWrap/>
            <w:vAlign w:val="center"/>
            <w:hideMark/>
          </w:tcPr>
          <w:p w14:paraId="3A26585C" w14:textId="718144AC" w:rsidR="00751D1F" w:rsidRPr="008D1421" w:rsidRDefault="00751D1F" w:rsidP="00751D1F">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7</w:t>
            </w:r>
          </w:p>
        </w:tc>
        <w:tc>
          <w:tcPr>
            <w:tcW w:w="995" w:type="dxa"/>
            <w:tcBorders>
              <w:top w:val="nil"/>
              <w:left w:val="nil"/>
              <w:bottom w:val="single" w:sz="4" w:space="0" w:color="auto"/>
              <w:right w:val="single" w:sz="4" w:space="0" w:color="auto"/>
            </w:tcBorders>
            <w:shd w:val="clear" w:color="000000" w:fill="FFFFFF"/>
            <w:noWrap/>
            <w:vAlign w:val="center"/>
            <w:hideMark/>
          </w:tcPr>
          <w:p w14:paraId="6C189A82" w14:textId="03116696" w:rsidR="00751D1F" w:rsidRPr="008D1421" w:rsidRDefault="00751D1F" w:rsidP="00751D1F">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6</w:t>
            </w:r>
          </w:p>
        </w:tc>
        <w:tc>
          <w:tcPr>
            <w:tcW w:w="995" w:type="dxa"/>
            <w:tcBorders>
              <w:top w:val="nil"/>
              <w:left w:val="nil"/>
              <w:bottom w:val="single" w:sz="4" w:space="0" w:color="auto"/>
              <w:right w:val="single" w:sz="4" w:space="0" w:color="auto"/>
            </w:tcBorders>
            <w:shd w:val="clear" w:color="000000" w:fill="FFFFFF"/>
            <w:noWrap/>
            <w:vAlign w:val="center"/>
            <w:hideMark/>
          </w:tcPr>
          <w:p w14:paraId="06EC6C4F" w14:textId="0D41EC61" w:rsidR="00751D1F" w:rsidRPr="008D1421" w:rsidRDefault="00751D1F" w:rsidP="00751D1F">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6</w:t>
            </w:r>
          </w:p>
        </w:tc>
        <w:tc>
          <w:tcPr>
            <w:tcW w:w="995" w:type="dxa"/>
            <w:tcBorders>
              <w:top w:val="nil"/>
              <w:left w:val="nil"/>
              <w:bottom w:val="single" w:sz="4" w:space="0" w:color="auto"/>
              <w:right w:val="single" w:sz="4" w:space="0" w:color="auto"/>
            </w:tcBorders>
            <w:shd w:val="clear" w:color="000000" w:fill="FFFFFF"/>
            <w:noWrap/>
            <w:vAlign w:val="center"/>
            <w:hideMark/>
          </w:tcPr>
          <w:p w14:paraId="38B448F8" w14:textId="28ED3F65" w:rsidR="00751D1F" w:rsidRPr="008D1421" w:rsidRDefault="00751D1F" w:rsidP="00751D1F">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8</w:t>
            </w:r>
          </w:p>
        </w:tc>
        <w:tc>
          <w:tcPr>
            <w:tcW w:w="954" w:type="dxa"/>
            <w:tcBorders>
              <w:top w:val="nil"/>
              <w:left w:val="nil"/>
              <w:bottom w:val="single" w:sz="4" w:space="0" w:color="auto"/>
              <w:right w:val="single" w:sz="4" w:space="0" w:color="auto"/>
            </w:tcBorders>
            <w:shd w:val="clear" w:color="000000" w:fill="FFFFFF"/>
            <w:noWrap/>
            <w:vAlign w:val="center"/>
            <w:hideMark/>
          </w:tcPr>
          <w:p w14:paraId="776EEC09" w14:textId="613632DC" w:rsidR="00751D1F" w:rsidRPr="008D1421" w:rsidRDefault="00751D1F" w:rsidP="00751D1F">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8</w:t>
            </w:r>
          </w:p>
        </w:tc>
      </w:tr>
      <w:tr w:rsidR="00751D1F" w:rsidRPr="008D1421" w14:paraId="6FF12AA8" w14:textId="77777777" w:rsidTr="00D87191">
        <w:trPr>
          <w:trHeight w:val="314"/>
        </w:trPr>
        <w:tc>
          <w:tcPr>
            <w:tcW w:w="2000" w:type="dxa"/>
            <w:tcBorders>
              <w:top w:val="nil"/>
              <w:left w:val="single" w:sz="4" w:space="0" w:color="auto"/>
              <w:bottom w:val="single" w:sz="4" w:space="0" w:color="auto"/>
              <w:right w:val="single" w:sz="4" w:space="0" w:color="auto"/>
            </w:tcBorders>
            <w:shd w:val="clear" w:color="000000" w:fill="FFFFFF"/>
            <w:noWrap/>
            <w:vAlign w:val="bottom"/>
            <w:hideMark/>
          </w:tcPr>
          <w:p w14:paraId="4BB1193A" w14:textId="77777777" w:rsidR="00751D1F" w:rsidRPr="008D1421" w:rsidRDefault="00751D1F" w:rsidP="00751D1F">
            <w:pPr>
              <w:spacing w:after="0" w:line="240" w:lineRule="auto"/>
              <w:rPr>
                <w:rFonts w:ascii="Arial" w:eastAsia="Times New Roman" w:hAnsi="Arial" w:cs="Arial"/>
                <w:color w:val="000000"/>
                <w:sz w:val="20"/>
                <w:szCs w:val="20"/>
                <w:lang w:val="en-US"/>
              </w:rPr>
            </w:pPr>
            <w:r w:rsidRPr="008D1421">
              <w:rPr>
                <w:rFonts w:ascii="Arial" w:hAnsi="Arial" w:cs="Arial"/>
                <w:color w:val="000000"/>
                <w:sz w:val="20"/>
                <w:szCs w:val="20"/>
              </w:rPr>
              <w:t>Total</w:t>
            </w:r>
          </w:p>
        </w:tc>
        <w:tc>
          <w:tcPr>
            <w:tcW w:w="876" w:type="dxa"/>
            <w:tcBorders>
              <w:top w:val="nil"/>
              <w:left w:val="nil"/>
              <w:bottom w:val="single" w:sz="4" w:space="0" w:color="auto"/>
              <w:right w:val="single" w:sz="4" w:space="0" w:color="auto"/>
            </w:tcBorders>
            <w:shd w:val="clear" w:color="000000" w:fill="FFFFFF"/>
            <w:noWrap/>
            <w:vAlign w:val="center"/>
            <w:hideMark/>
          </w:tcPr>
          <w:p w14:paraId="6421AEE5" w14:textId="6F0999F4" w:rsidR="00751D1F" w:rsidRPr="00751D1F" w:rsidRDefault="00751D1F" w:rsidP="00751D1F">
            <w:pPr>
              <w:spacing w:after="0" w:line="240" w:lineRule="auto"/>
              <w:jc w:val="center"/>
              <w:rPr>
                <w:rFonts w:ascii="Arial" w:eastAsia="Times New Roman" w:hAnsi="Arial" w:cs="Arial"/>
                <w:b/>
                <w:bCs/>
                <w:color w:val="000000" w:themeColor="text1"/>
                <w:sz w:val="20"/>
                <w:szCs w:val="20"/>
                <w:lang w:val="en-US"/>
              </w:rPr>
            </w:pPr>
            <w:r w:rsidRPr="00751D1F">
              <w:rPr>
                <w:rFonts w:ascii="Arial" w:hAnsi="Arial" w:cs="Arial"/>
                <w:b/>
                <w:bCs/>
                <w:color w:val="000000"/>
                <w:sz w:val="20"/>
                <w:szCs w:val="20"/>
              </w:rPr>
              <w:t>51</w:t>
            </w:r>
          </w:p>
        </w:tc>
        <w:tc>
          <w:tcPr>
            <w:tcW w:w="876" w:type="dxa"/>
            <w:tcBorders>
              <w:top w:val="nil"/>
              <w:left w:val="nil"/>
              <w:bottom w:val="single" w:sz="4" w:space="0" w:color="auto"/>
              <w:right w:val="single" w:sz="4" w:space="0" w:color="auto"/>
            </w:tcBorders>
            <w:shd w:val="clear" w:color="000000" w:fill="FFFFFF"/>
            <w:noWrap/>
            <w:vAlign w:val="center"/>
            <w:hideMark/>
          </w:tcPr>
          <w:p w14:paraId="7B3F6573" w14:textId="41CAAFB3" w:rsidR="00751D1F" w:rsidRPr="00751D1F" w:rsidRDefault="00751D1F" w:rsidP="00751D1F">
            <w:pPr>
              <w:spacing w:after="0" w:line="240" w:lineRule="auto"/>
              <w:jc w:val="center"/>
              <w:rPr>
                <w:rFonts w:ascii="Arial" w:eastAsia="Times New Roman" w:hAnsi="Arial" w:cs="Arial"/>
                <w:b/>
                <w:bCs/>
                <w:color w:val="000000" w:themeColor="text1"/>
                <w:sz w:val="20"/>
                <w:szCs w:val="20"/>
                <w:lang w:val="en-US"/>
              </w:rPr>
            </w:pPr>
            <w:r w:rsidRPr="00751D1F">
              <w:rPr>
                <w:rFonts w:ascii="Arial" w:hAnsi="Arial" w:cs="Arial"/>
                <w:b/>
                <w:bCs/>
                <w:color w:val="000000"/>
                <w:sz w:val="20"/>
                <w:szCs w:val="20"/>
              </w:rPr>
              <w:t>53</w:t>
            </w:r>
          </w:p>
        </w:tc>
        <w:tc>
          <w:tcPr>
            <w:tcW w:w="876" w:type="dxa"/>
            <w:tcBorders>
              <w:top w:val="nil"/>
              <w:left w:val="nil"/>
              <w:bottom w:val="single" w:sz="4" w:space="0" w:color="auto"/>
              <w:right w:val="single" w:sz="4" w:space="0" w:color="auto"/>
            </w:tcBorders>
            <w:shd w:val="clear" w:color="000000" w:fill="FFFFFF"/>
            <w:noWrap/>
            <w:vAlign w:val="center"/>
            <w:hideMark/>
          </w:tcPr>
          <w:p w14:paraId="4A23D9F3" w14:textId="399E0C00" w:rsidR="00751D1F" w:rsidRPr="00751D1F" w:rsidRDefault="00751D1F" w:rsidP="00751D1F">
            <w:pPr>
              <w:spacing w:after="0" w:line="240" w:lineRule="auto"/>
              <w:jc w:val="center"/>
              <w:rPr>
                <w:rFonts w:ascii="Arial" w:eastAsia="Times New Roman" w:hAnsi="Arial" w:cs="Arial"/>
                <w:b/>
                <w:bCs/>
                <w:color w:val="000000" w:themeColor="text1"/>
                <w:sz w:val="20"/>
                <w:szCs w:val="20"/>
                <w:lang w:val="en-US"/>
              </w:rPr>
            </w:pPr>
            <w:r w:rsidRPr="00751D1F">
              <w:rPr>
                <w:rFonts w:ascii="Arial" w:hAnsi="Arial" w:cs="Arial"/>
                <w:b/>
                <w:bCs/>
                <w:color w:val="000000"/>
                <w:sz w:val="20"/>
                <w:szCs w:val="20"/>
              </w:rPr>
              <w:t>55</w:t>
            </w:r>
          </w:p>
        </w:tc>
        <w:tc>
          <w:tcPr>
            <w:tcW w:w="877" w:type="dxa"/>
            <w:tcBorders>
              <w:top w:val="nil"/>
              <w:left w:val="nil"/>
              <w:bottom w:val="single" w:sz="4" w:space="0" w:color="auto"/>
              <w:right w:val="single" w:sz="4" w:space="0" w:color="auto"/>
            </w:tcBorders>
            <w:shd w:val="clear" w:color="000000" w:fill="FFFFFF"/>
            <w:noWrap/>
            <w:vAlign w:val="center"/>
            <w:hideMark/>
          </w:tcPr>
          <w:p w14:paraId="5C6D0BC7" w14:textId="36912FD2" w:rsidR="00751D1F" w:rsidRPr="00751D1F" w:rsidRDefault="00751D1F" w:rsidP="00751D1F">
            <w:pPr>
              <w:spacing w:after="0" w:line="240" w:lineRule="auto"/>
              <w:jc w:val="center"/>
              <w:rPr>
                <w:rFonts w:ascii="Arial" w:eastAsia="Times New Roman" w:hAnsi="Arial" w:cs="Arial"/>
                <w:b/>
                <w:bCs/>
                <w:color w:val="000000" w:themeColor="text1"/>
                <w:sz w:val="20"/>
                <w:szCs w:val="20"/>
                <w:lang w:val="en-US"/>
              </w:rPr>
            </w:pPr>
            <w:r w:rsidRPr="00751D1F">
              <w:rPr>
                <w:rFonts w:ascii="Arial" w:hAnsi="Arial" w:cs="Arial"/>
                <w:b/>
                <w:bCs/>
                <w:color w:val="000000"/>
                <w:sz w:val="20"/>
                <w:szCs w:val="20"/>
              </w:rPr>
              <w:t>59</w:t>
            </w:r>
          </w:p>
        </w:tc>
        <w:tc>
          <w:tcPr>
            <w:tcW w:w="1000" w:type="dxa"/>
            <w:tcBorders>
              <w:top w:val="nil"/>
              <w:left w:val="nil"/>
              <w:bottom w:val="single" w:sz="4" w:space="0" w:color="auto"/>
              <w:right w:val="single" w:sz="4" w:space="0" w:color="auto"/>
            </w:tcBorders>
            <w:shd w:val="clear" w:color="000000" w:fill="FFFFFF"/>
            <w:noWrap/>
            <w:vAlign w:val="center"/>
            <w:hideMark/>
          </w:tcPr>
          <w:p w14:paraId="5E69BC97" w14:textId="2810E8C4" w:rsidR="00751D1F" w:rsidRPr="00751D1F" w:rsidRDefault="00751D1F" w:rsidP="00751D1F">
            <w:pPr>
              <w:spacing w:after="0" w:line="240" w:lineRule="auto"/>
              <w:jc w:val="center"/>
              <w:rPr>
                <w:rFonts w:ascii="Arial" w:eastAsia="Times New Roman" w:hAnsi="Arial" w:cs="Arial"/>
                <w:b/>
                <w:bCs/>
                <w:color w:val="000000" w:themeColor="text1"/>
                <w:sz w:val="20"/>
                <w:szCs w:val="20"/>
                <w:lang w:val="en-US"/>
              </w:rPr>
            </w:pPr>
            <w:r w:rsidRPr="00751D1F">
              <w:rPr>
                <w:rFonts w:ascii="Arial" w:hAnsi="Arial" w:cs="Arial"/>
                <w:b/>
                <w:bCs/>
                <w:color w:val="000000"/>
                <w:sz w:val="20"/>
                <w:szCs w:val="20"/>
              </w:rPr>
              <w:t>61</w:t>
            </w:r>
          </w:p>
        </w:tc>
        <w:tc>
          <w:tcPr>
            <w:tcW w:w="995" w:type="dxa"/>
            <w:tcBorders>
              <w:top w:val="nil"/>
              <w:left w:val="nil"/>
              <w:bottom w:val="single" w:sz="4" w:space="0" w:color="auto"/>
              <w:right w:val="single" w:sz="4" w:space="0" w:color="auto"/>
            </w:tcBorders>
            <w:shd w:val="clear" w:color="000000" w:fill="FFFFFF"/>
            <w:noWrap/>
            <w:vAlign w:val="center"/>
            <w:hideMark/>
          </w:tcPr>
          <w:p w14:paraId="1974CAE5" w14:textId="414A8FA4" w:rsidR="00751D1F" w:rsidRPr="00751D1F" w:rsidRDefault="00751D1F" w:rsidP="00751D1F">
            <w:pPr>
              <w:spacing w:after="0" w:line="240" w:lineRule="auto"/>
              <w:jc w:val="center"/>
              <w:rPr>
                <w:rFonts w:ascii="Arial" w:eastAsia="Times New Roman" w:hAnsi="Arial" w:cs="Arial"/>
                <w:b/>
                <w:bCs/>
                <w:color w:val="000000" w:themeColor="text1"/>
                <w:sz w:val="20"/>
                <w:szCs w:val="20"/>
                <w:lang w:val="en-US"/>
              </w:rPr>
            </w:pPr>
            <w:r w:rsidRPr="00751D1F">
              <w:rPr>
                <w:rFonts w:ascii="Arial" w:hAnsi="Arial" w:cs="Arial"/>
                <w:b/>
                <w:bCs/>
                <w:color w:val="000000"/>
                <w:sz w:val="20"/>
                <w:szCs w:val="20"/>
              </w:rPr>
              <w:t>56</w:t>
            </w:r>
          </w:p>
        </w:tc>
        <w:tc>
          <w:tcPr>
            <w:tcW w:w="995" w:type="dxa"/>
            <w:tcBorders>
              <w:top w:val="nil"/>
              <w:left w:val="nil"/>
              <w:bottom w:val="single" w:sz="4" w:space="0" w:color="auto"/>
              <w:right w:val="single" w:sz="4" w:space="0" w:color="auto"/>
            </w:tcBorders>
            <w:shd w:val="clear" w:color="000000" w:fill="FFFFFF"/>
            <w:noWrap/>
            <w:vAlign w:val="center"/>
            <w:hideMark/>
          </w:tcPr>
          <w:p w14:paraId="30986518" w14:textId="05D87C5B" w:rsidR="00751D1F" w:rsidRPr="00751D1F" w:rsidRDefault="00751D1F" w:rsidP="00751D1F">
            <w:pPr>
              <w:spacing w:after="0" w:line="240" w:lineRule="auto"/>
              <w:jc w:val="center"/>
              <w:rPr>
                <w:rFonts w:ascii="Arial" w:eastAsia="Times New Roman" w:hAnsi="Arial" w:cs="Arial"/>
                <w:b/>
                <w:bCs/>
                <w:color w:val="000000" w:themeColor="text1"/>
                <w:sz w:val="20"/>
                <w:szCs w:val="20"/>
                <w:lang w:val="en-US"/>
              </w:rPr>
            </w:pPr>
            <w:r w:rsidRPr="00751D1F">
              <w:rPr>
                <w:rFonts w:ascii="Arial" w:hAnsi="Arial" w:cs="Arial"/>
                <w:b/>
                <w:bCs/>
                <w:color w:val="000000"/>
                <w:sz w:val="20"/>
                <w:szCs w:val="20"/>
              </w:rPr>
              <w:t>59</w:t>
            </w:r>
          </w:p>
        </w:tc>
        <w:tc>
          <w:tcPr>
            <w:tcW w:w="995" w:type="dxa"/>
            <w:tcBorders>
              <w:top w:val="nil"/>
              <w:left w:val="nil"/>
              <w:bottom w:val="single" w:sz="4" w:space="0" w:color="auto"/>
              <w:right w:val="single" w:sz="4" w:space="0" w:color="auto"/>
            </w:tcBorders>
            <w:shd w:val="clear" w:color="000000" w:fill="FFFFFF"/>
            <w:noWrap/>
            <w:vAlign w:val="center"/>
            <w:hideMark/>
          </w:tcPr>
          <w:p w14:paraId="45BD428E" w14:textId="4DD052DA" w:rsidR="00751D1F" w:rsidRPr="00751D1F" w:rsidRDefault="00751D1F" w:rsidP="00751D1F">
            <w:pPr>
              <w:spacing w:after="0" w:line="240" w:lineRule="auto"/>
              <w:jc w:val="center"/>
              <w:rPr>
                <w:rFonts w:ascii="Arial" w:eastAsia="Times New Roman" w:hAnsi="Arial" w:cs="Arial"/>
                <w:b/>
                <w:bCs/>
                <w:color w:val="000000" w:themeColor="text1"/>
                <w:sz w:val="20"/>
                <w:szCs w:val="20"/>
                <w:lang w:val="en-US"/>
              </w:rPr>
            </w:pPr>
            <w:r w:rsidRPr="00751D1F">
              <w:rPr>
                <w:rFonts w:ascii="Arial" w:hAnsi="Arial" w:cs="Arial"/>
                <w:b/>
                <w:bCs/>
                <w:color w:val="000000"/>
                <w:sz w:val="20"/>
                <w:szCs w:val="20"/>
              </w:rPr>
              <w:t>73</w:t>
            </w:r>
          </w:p>
        </w:tc>
        <w:tc>
          <w:tcPr>
            <w:tcW w:w="954" w:type="dxa"/>
            <w:tcBorders>
              <w:top w:val="nil"/>
              <w:left w:val="nil"/>
              <w:bottom w:val="single" w:sz="4" w:space="0" w:color="auto"/>
              <w:right w:val="single" w:sz="4" w:space="0" w:color="auto"/>
            </w:tcBorders>
            <w:shd w:val="clear" w:color="000000" w:fill="FFFFFF"/>
            <w:noWrap/>
            <w:vAlign w:val="center"/>
            <w:hideMark/>
          </w:tcPr>
          <w:p w14:paraId="710F3856" w14:textId="4EF7235F" w:rsidR="00751D1F" w:rsidRPr="00751D1F" w:rsidRDefault="00751D1F" w:rsidP="00751D1F">
            <w:pPr>
              <w:spacing w:after="0" w:line="240" w:lineRule="auto"/>
              <w:jc w:val="center"/>
              <w:rPr>
                <w:rFonts w:ascii="Arial" w:eastAsia="Times New Roman" w:hAnsi="Arial" w:cs="Arial"/>
                <w:b/>
                <w:bCs/>
                <w:color w:val="000000" w:themeColor="text1"/>
                <w:sz w:val="20"/>
                <w:szCs w:val="20"/>
                <w:lang w:val="en-US"/>
              </w:rPr>
            </w:pPr>
            <w:r w:rsidRPr="00751D1F">
              <w:rPr>
                <w:rFonts w:ascii="Arial" w:hAnsi="Arial" w:cs="Arial"/>
                <w:b/>
                <w:bCs/>
                <w:color w:val="000000"/>
                <w:sz w:val="20"/>
                <w:szCs w:val="20"/>
              </w:rPr>
              <w:t>92</w:t>
            </w:r>
          </w:p>
        </w:tc>
      </w:tr>
    </w:tbl>
    <w:p w14:paraId="5B8A7C08" w14:textId="4737B4C9" w:rsidR="00E2530D" w:rsidRDefault="00E2530D" w:rsidP="00523848">
      <w:pPr>
        <w:tabs>
          <w:tab w:val="left" w:pos="1275"/>
        </w:tabs>
        <w:spacing w:line="360" w:lineRule="auto"/>
        <w:jc w:val="both"/>
        <w:rPr>
          <w:rFonts w:ascii="Arial" w:eastAsia="Arial" w:hAnsi="Arial" w:cs="Arial"/>
          <w:color w:val="000000" w:themeColor="text1"/>
          <w:sz w:val="24"/>
          <w:szCs w:val="24"/>
        </w:rPr>
        <w:sectPr w:rsidR="00E2530D" w:rsidSect="00600A5E">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61A95D4E" w14:textId="54ECB609" w:rsidR="003757E0" w:rsidRPr="00ED7DD8" w:rsidRDefault="003757E0" w:rsidP="003757E0">
      <w:pPr>
        <w:tabs>
          <w:tab w:val="left" w:pos="1530"/>
        </w:tabs>
        <w:spacing w:line="480" w:lineRule="auto"/>
        <w:rPr>
          <w:rFonts w:ascii="Arial" w:eastAsia="Arial" w:hAnsi="Arial" w:cs="Arial"/>
          <w:bCs/>
          <w:i/>
          <w:iCs/>
          <w:color w:val="000000" w:themeColor="text1"/>
          <w:sz w:val="16"/>
          <w:szCs w:val="16"/>
        </w:rPr>
      </w:pPr>
      <w:r w:rsidRPr="00ED7DD8">
        <w:rPr>
          <w:rFonts w:ascii="Arial" w:eastAsia="Arial" w:hAnsi="Arial" w:cs="Arial"/>
          <w:bCs/>
          <w:i/>
          <w:iCs/>
          <w:color w:val="000000" w:themeColor="text1"/>
          <w:sz w:val="16"/>
          <w:szCs w:val="16"/>
        </w:rPr>
        <w:t>*Note: In 2020, the percentage distribution of Bisphenol- A, F and S in Middle East &amp; Africa was 86%, 10% and 4%, respectively.</w:t>
      </w:r>
    </w:p>
    <w:p w14:paraId="18105083" w14:textId="4757C463" w:rsidR="00751D1F" w:rsidRPr="00751D1F" w:rsidRDefault="00751D1F" w:rsidP="00751D1F">
      <w:pPr>
        <w:tabs>
          <w:tab w:val="left" w:pos="1530"/>
        </w:tabs>
        <w:spacing w:line="360" w:lineRule="auto"/>
        <w:jc w:val="both"/>
        <w:rPr>
          <w:rFonts w:ascii="Arial" w:eastAsia="Arial" w:hAnsi="Arial" w:cs="Arial"/>
          <w:bCs/>
          <w:color w:val="000000" w:themeColor="text1"/>
          <w:sz w:val="24"/>
          <w:szCs w:val="24"/>
        </w:rPr>
      </w:pPr>
      <w:r w:rsidRPr="00751D1F">
        <w:rPr>
          <w:rFonts w:ascii="Arial" w:eastAsia="Arial" w:hAnsi="Arial" w:cs="Arial"/>
          <w:bCs/>
          <w:color w:val="000000" w:themeColor="text1"/>
          <w:sz w:val="24"/>
          <w:szCs w:val="24"/>
        </w:rPr>
        <w:t>Depending on the type, Bisphenol-A,F,S vinyl ester resin holds the largest demand share of about 52% as of 2020. It continues to dominate the market among other categories comprising of Novolac vinyl ester resin, Brominated vinyl ester resin and others which include Urethane Modified vinyl ester resin and Elastomer Modified vinyl ester resin.</w:t>
      </w:r>
    </w:p>
    <w:p w14:paraId="767DDD2C" w14:textId="77777777" w:rsidR="00751D1F" w:rsidRDefault="00751D1F" w:rsidP="007B461A">
      <w:pPr>
        <w:spacing w:line="360" w:lineRule="auto"/>
        <w:textAlignment w:val="baseline"/>
        <w:rPr>
          <w:rFonts w:ascii="Arial" w:eastAsia="Verdana" w:hAnsi="Arial" w:cs="Arial"/>
          <w:b/>
          <w:bCs/>
          <w:color w:val="000000"/>
          <w:kern w:val="24"/>
          <w:sz w:val="24"/>
          <w:szCs w:val="24"/>
        </w:rPr>
      </w:pPr>
    </w:p>
    <w:p w14:paraId="010E18E3" w14:textId="5FBD2694" w:rsidR="007B461A" w:rsidRPr="00AF20A2" w:rsidRDefault="007B461A" w:rsidP="007B461A">
      <w:pPr>
        <w:spacing w:line="360" w:lineRule="auto"/>
        <w:textAlignment w:val="baseline"/>
        <w:rPr>
          <w:rFonts w:ascii="Arial" w:eastAsia="Verdana" w:hAnsi="Arial" w:cs="Arial"/>
          <w:b/>
          <w:bCs/>
          <w:color w:val="000000"/>
          <w:kern w:val="24"/>
          <w:sz w:val="24"/>
          <w:szCs w:val="24"/>
        </w:rPr>
      </w:pPr>
      <w:r w:rsidRPr="00AF20A2">
        <w:rPr>
          <w:rFonts w:ascii="Arial" w:eastAsia="Verdana" w:hAnsi="Arial" w:cs="Arial"/>
          <w:b/>
          <w:bCs/>
          <w:color w:val="000000"/>
          <w:kern w:val="24"/>
          <w:sz w:val="24"/>
          <w:szCs w:val="24"/>
        </w:rPr>
        <w:t>Middle East &amp; Africa Vinyl Ester Resin Demand Supply Analysis, By Volume, 2015-2030F (Thousand Tonnes)</w:t>
      </w:r>
    </w:p>
    <w:tbl>
      <w:tblPr>
        <w:tblW w:w="10004" w:type="dxa"/>
        <w:jc w:val="center"/>
        <w:tblCellMar>
          <w:left w:w="0" w:type="dxa"/>
          <w:right w:w="0" w:type="dxa"/>
        </w:tblCellMar>
        <w:tblLook w:val="0420" w:firstRow="1" w:lastRow="0" w:firstColumn="0" w:lastColumn="0" w:noHBand="0" w:noVBand="1"/>
      </w:tblPr>
      <w:tblGrid>
        <w:gridCol w:w="1046"/>
        <w:gridCol w:w="1199"/>
        <w:gridCol w:w="860"/>
        <w:gridCol w:w="860"/>
        <w:gridCol w:w="860"/>
        <w:gridCol w:w="860"/>
        <w:gridCol w:w="751"/>
        <w:gridCol w:w="968"/>
        <w:gridCol w:w="868"/>
        <w:gridCol w:w="866"/>
        <w:gridCol w:w="866"/>
      </w:tblGrid>
      <w:tr w:rsidR="007B461A" w:rsidRPr="00113DAD" w14:paraId="526BDEEE" w14:textId="77777777" w:rsidTr="005B1169">
        <w:trPr>
          <w:trHeight w:val="384"/>
          <w:jc w:val="center"/>
        </w:trPr>
        <w:tc>
          <w:tcPr>
            <w:tcW w:w="1046"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14DD7796"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p>
        </w:tc>
        <w:tc>
          <w:tcPr>
            <w:tcW w:w="1199"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0F417509"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p>
        </w:tc>
        <w:tc>
          <w:tcPr>
            <w:tcW w:w="860"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5D339A72" w14:textId="77777777" w:rsidR="007B461A" w:rsidRPr="00113DAD" w:rsidRDefault="007B461A" w:rsidP="005B1169">
            <w:pPr>
              <w:tabs>
                <w:tab w:val="left" w:pos="1290"/>
              </w:tabs>
              <w:spacing w:line="360" w:lineRule="auto"/>
              <w:jc w:val="center"/>
              <w:rPr>
                <w:rFonts w:ascii="Arial" w:eastAsia="Arial" w:hAnsi="Arial" w:cs="Arial"/>
                <w:color w:val="FFFFFF" w:themeColor="background1"/>
                <w:sz w:val="14"/>
                <w:szCs w:val="14"/>
                <w:lang w:val="en-US"/>
              </w:rPr>
            </w:pPr>
            <w:r w:rsidRPr="00113DAD">
              <w:rPr>
                <w:rFonts w:ascii="Arial" w:eastAsia="Arial" w:hAnsi="Arial" w:cs="Arial"/>
                <w:b/>
                <w:bCs/>
                <w:color w:val="FFFFFF" w:themeColor="background1"/>
                <w:sz w:val="14"/>
                <w:szCs w:val="14"/>
              </w:rPr>
              <w:t>2015</w:t>
            </w:r>
          </w:p>
        </w:tc>
        <w:tc>
          <w:tcPr>
            <w:tcW w:w="860"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1FB8E424" w14:textId="77777777" w:rsidR="007B461A" w:rsidRPr="00113DAD" w:rsidRDefault="007B461A" w:rsidP="005B1169">
            <w:pPr>
              <w:tabs>
                <w:tab w:val="left" w:pos="1290"/>
              </w:tabs>
              <w:spacing w:line="360" w:lineRule="auto"/>
              <w:jc w:val="center"/>
              <w:rPr>
                <w:rFonts w:ascii="Arial" w:eastAsia="Arial" w:hAnsi="Arial" w:cs="Arial"/>
                <w:color w:val="FFFFFF" w:themeColor="background1"/>
                <w:sz w:val="14"/>
                <w:szCs w:val="14"/>
                <w:lang w:val="en-US"/>
              </w:rPr>
            </w:pPr>
            <w:r w:rsidRPr="00113DAD">
              <w:rPr>
                <w:rFonts w:ascii="Arial" w:eastAsia="Arial" w:hAnsi="Arial" w:cs="Arial"/>
                <w:b/>
                <w:bCs/>
                <w:color w:val="FFFFFF" w:themeColor="background1"/>
                <w:sz w:val="14"/>
                <w:szCs w:val="14"/>
              </w:rPr>
              <w:t>2016</w:t>
            </w:r>
          </w:p>
        </w:tc>
        <w:tc>
          <w:tcPr>
            <w:tcW w:w="860"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1314F746" w14:textId="77777777" w:rsidR="007B461A" w:rsidRPr="00113DAD" w:rsidRDefault="007B461A" w:rsidP="005B1169">
            <w:pPr>
              <w:tabs>
                <w:tab w:val="left" w:pos="1290"/>
              </w:tabs>
              <w:spacing w:line="360" w:lineRule="auto"/>
              <w:jc w:val="center"/>
              <w:rPr>
                <w:rFonts w:ascii="Arial" w:eastAsia="Arial" w:hAnsi="Arial" w:cs="Arial"/>
                <w:color w:val="FFFFFF" w:themeColor="background1"/>
                <w:sz w:val="14"/>
                <w:szCs w:val="14"/>
                <w:lang w:val="en-US"/>
              </w:rPr>
            </w:pPr>
            <w:r w:rsidRPr="00113DAD">
              <w:rPr>
                <w:rFonts w:ascii="Arial" w:eastAsia="Arial" w:hAnsi="Arial" w:cs="Arial"/>
                <w:b/>
                <w:bCs/>
                <w:color w:val="FFFFFF" w:themeColor="background1"/>
                <w:sz w:val="14"/>
                <w:szCs w:val="14"/>
              </w:rPr>
              <w:t>2017</w:t>
            </w:r>
          </w:p>
        </w:tc>
        <w:tc>
          <w:tcPr>
            <w:tcW w:w="860"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265EE2C4" w14:textId="77777777" w:rsidR="007B461A" w:rsidRPr="00113DAD" w:rsidRDefault="007B461A" w:rsidP="005B1169">
            <w:pPr>
              <w:tabs>
                <w:tab w:val="left" w:pos="1290"/>
              </w:tabs>
              <w:spacing w:line="360" w:lineRule="auto"/>
              <w:jc w:val="center"/>
              <w:rPr>
                <w:rFonts w:ascii="Arial" w:eastAsia="Arial" w:hAnsi="Arial" w:cs="Arial"/>
                <w:color w:val="FFFFFF" w:themeColor="background1"/>
                <w:sz w:val="14"/>
                <w:szCs w:val="14"/>
                <w:lang w:val="en-US"/>
              </w:rPr>
            </w:pPr>
            <w:r w:rsidRPr="00113DAD">
              <w:rPr>
                <w:rFonts w:ascii="Arial" w:eastAsia="Arial" w:hAnsi="Arial" w:cs="Arial"/>
                <w:b/>
                <w:bCs/>
                <w:color w:val="FFFFFF" w:themeColor="background1"/>
                <w:sz w:val="14"/>
                <w:szCs w:val="14"/>
              </w:rPr>
              <w:t>2018</w:t>
            </w:r>
          </w:p>
        </w:tc>
        <w:tc>
          <w:tcPr>
            <w:tcW w:w="751"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212E44BC" w14:textId="77777777" w:rsidR="007B461A" w:rsidRPr="00113DAD" w:rsidRDefault="007B461A" w:rsidP="005B1169">
            <w:pPr>
              <w:tabs>
                <w:tab w:val="left" w:pos="1290"/>
              </w:tabs>
              <w:spacing w:line="360" w:lineRule="auto"/>
              <w:jc w:val="center"/>
              <w:rPr>
                <w:rFonts w:ascii="Arial" w:eastAsia="Arial" w:hAnsi="Arial" w:cs="Arial"/>
                <w:color w:val="FFFFFF" w:themeColor="background1"/>
                <w:sz w:val="14"/>
                <w:szCs w:val="14"/>
                <w:lang w:val="en-US"/>
              </w:rPr>
            </w:pPr>
            <w:r w:rsidRPr="00113DAD">
              <w:rPr>
                <w:rFonts w:ascii="Arial" w:eastAsia="Arial" w:hAnsi="Arial" w:cs="Arial"/>
                <w:b/>
                <w:bCs/>
                <w:color w:val="FFFFFF" w:themeColor="background1"/>
                <w:sz w:val="14"/>
                <w:szCs w:val="14"/>
              </w:rPr>
              <w:t>2019</w:t>
            </w:r>
          </w:p>
        </w:tc>
        <w:tc>
          <w:tcPr>
            <w:tcW w:w="968"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070F975F" w14:textId="77777777" w:rsidR="007B461A" w:rsidRPr="00113DAD" w:rsidRDefault="007B461A" w:rsidP="005B1169">
            <w:pPr>
              <w:tabs>
                <w:tab w:val="left" w:pos="1290"/>
              </w:tabs>
              <w:spacing w:line="360" w:lineRule="auto"/>
              <w:jc w:val="center"/>
              <w:rPr>
                <w:rFonts w:ascii="Arial" w:eastAsia="Arial" w:hAnsi="Arial" w:cs="Arial"/>
                <w:color w:val="FFFFFF" w:themeColor="background1"/>
                <w:sz w:val="14"/>
                <w:szCs w:val="14"/>
                <w:lang w:val="en-US"/>
              </w:rPr>
            </w:pPr>
            <w:r w:rsidRPr="00113DAD">
              <w:rPr>
                <w:rFonts w:ascii="Arial" w:eastAsia="Arial" w:hAnsi="Arial" w:cs="Arial"/>
                <w:b/>
                <w:bCs/>
                <w:color w:val="FFFFFF" w:themeColor="background1"/>
                <w:sz w:val="14"/>
                <w:szCs w:val="14"/>
              </w:rPr>
              <w:t>2020</w:t>
            </w:r>
          </w:p>
        </w:tc>
        <w:tc>
          <w:tcPr>
            <w:tcW w:w="868"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7C2EDE64" w14:textId="77777777" w:rsidR="007B461A" w:rsidRPr="00113DAD" w:rsidRDefault="007B461A" w:rsidP="005B1169">
            <w:pPr>
              <w:tabs>
                <w:tab w:val="left" w:pos="1290"/>
              </w:tabs>
              <w:spacing w:line="360" w:lineRule="auto"/>
              <w:jc w:val="center"/>
              <w:rPr>
                <w:rFonts w:ascii="Arial" w:eastAsia="Arial" w:hAnsi="Arial" w:cs="Arial"/>
                <w:color w:val="FFFFFF" w:themeColor="background1"/>
                <w:sz w:val="14"/>
                <w:szCs w:val="14"/>
                <w:lang w:val="en-US"/>
              </w:rPr>
            </w:pPr>
            <w:r w:rsidRPr="00113DAD">
              <w:rPr>
                <w:rFonts w:ascii="Arial" w:eastAsia="Arial" w:hAnsi="Arial" w:cs="Arial"/>
                <w:b/>
                <w:bCs/>
                <w:color w:val="FFFFFF" w:themeColor="background1"/>
                <w:sz w:val="14"/>
                <w:szCs w:val="14"/>
              </w:rPr>
              <w:t>2021E</w:t>
            </w:r>
          </w:p>
        </w:tc>
        <w:tc>
          <w:tcPr>
            <w:tcW w:w="866"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2D169C17" w14:textId="77777777" w:rsidR="007B461A" w:rsidRPr="00113DAD" w:rsidRDefault="007B461A" w:rsidP="005B1169">
            <w:pPr>
              <w:tabs>
                <w:tab w:val="left" w:pos="1290"/>
              </w:tabs>
              <w:spacing w:line="360" w:lineRule="auto"/>
              <w:jc w:val="center"/>
              <w:rPr>
                <w:rFonts w:ascii="Arial" w:eastAsia="Arial" w:hAnsi="Arial" w:cs="Arial"/>
                <w:color w:val="FFFFFF" w:themeColor="background1"/>
                <w:sz w:val="14"/>
                <w:szCs w:val="14"/>
                <w:lang w:val="en-US"/>
              </w:rPr>
            </w:pPr>
            <w:r w:rsidRPr="00113DAD">
              <w:rPr>
                <w:rFonts w:ascii="Arial" w:eastAsia="Arial" w:hAnsi="Arial" w:cs="Arial"/>
                <w:b/>
                <w:bCs/>
                <w:color w:val="FFFFFF" w:themeColor="background1"/>
                <w:sz w:val="14"/>
                <w:szCs w:val="14"/>
              </w:rPr>
              <w:t>2025F</w:t>
            </w:r>
          </w:p>
        </w:tc>
        <w:tc>
          <w:tcPr>
            <w:tcW w:w="866"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576ED846" w14:textId="77777777" w:rsidR="007B461A" w:rsidRPr="00113DAD" w:rsidRDefault="007B461A" w:rsidP="005B1169">
            <w:pPr>
              <w:tabs>
                <w:tab w:val="left" w:pos="1290"/>
              </w:tabs>
              <w:spacing w:line="360" w:lineRule="auto"/>
              <w:jc w:val="center"/>
              <w:rPr>
                <w:rFonts w:ascii="Arial" w:eastAsia="Arial" w:hAnsi="Arial" w:cs="Arial"/>
                <w:color w:val="FFFFFF" w:themeColor="background1"/>
                <w:sz w:val="14"/>
                <w:szCs w:val="14"/>
                <w:lang w:val="en-US"/>
              </w:rPr>
            </w:pPr>
            <w:r w:rsidRPr="00113DAD">
              <w:rPr>
                <w:rFonts w:ascii="Arial" w:eastAsia="Arial" w:hAnsi="Arial" w:cs="Arial"/>
                <w:b/>
                <w:bCs/>
                <w:color w:val="FFFFFF" w:themeColor="background1"/>
                <w:sz w:val="14"/>
                <w:szCs w:val="14"/>
              </w:rPr>
              <w:t>2030F</w:t>
            </w:r>
          </w:p>
        </w:tc>
      </w:tr>
      <w:tr w:rsidR="007B461A" w:rsidRPr="00113DAD" w14:paraId="6288E61B" w14:textId="77777777" w:rsidTr="005B1169">
        <w:trPr>
          <w:trHeight w:val="441"/>
          <w:jc w:val="center"/>
        </w:trPr>
        <w:tc>
          <w:tcPr>
            <w:tcW w:w="1046" w:type="dxa"/>
            <w:vMerge w:val="restart"/>
            <w:tcBorders>
              <w:top w:val="single" w:sz="24" w:space="0" w:color="FFFFFF"/>
              <w:left w:val="single" w:sz="8" w:space="0" w:color="FFFFFF"/>
              <w:bottom w:val="single" w:sz="8" w:space="0" w:color="FFFFFF"/>
              <w:right w:val="single" w:sz="8" w:space="0" w:color="FFFFFF"/>
            </w:tcBorders>
            <w:shd w:val="clear" w:color="auto" w:fill="D5E3CF"/>
            <w:tcMar>
              <w:top w:w="72" w:type="dxa"/>
              <w:left w:w="144" w:type="dxa"/>
              <w:bottom w:w="72" w:type="dxa"/>
              <w:right w:w="144" w:type="dxa"/>
            </w:tcMar>
            <w:vAlign w:val="center"/>
            <w:hideMark/>
          </w:tcPr>
          <w:p w14:paraId="0F5420B6" w14:textId="77777777" w:rsidR="007B461A" w:rsidRPr="00113DAD" w:rsidRDefault="007B461A" w:rsidP="005B1169">
            <w:pPr>
              <w:tabs>
                <w:tab w:val="left" w:pos="1290"/>
              </w:tabs>
              <w:spacing w:line="360" w:lineRule="auto"/>
              <w:jc w:val="center"/>
              <w:rPr>
                <w:rFonts w:ascii="Arial" w:eastAsia="Arial" w:hAnsi="Arial" w:cs="Arial"/>
                <w:b/>
                <w:bCs/>
                <w:color w:val="000000" w:themeColor="text1"/>
                <w:sz w:val="14"/>
                <w:szCs w:val="14"/>
              </w:rPr>
            </w:pPr>
            <w:r w:rsidRPr="00113DAD">
              <w:rPr>
                <w:rFonts w:ascii="Arial" w:eastAsia="Arial" w:hAnsi="Arial" w:cs="Arial"/>
                <w:b/>
                <w:bCs/>
                <w:color w:val="000000" w:themeColor="text1"/>
                <w:sz w:val="14"/>
                <w:szCs w:val="14"/>
              </w:rPr>
              <w:t>Middle East &amp; Africa</w:t>
            </w:r>
          </w:p>
        </w:tc>
        <w:tc>
          <w:tcPr>
            <w:tcW w:w="1199" w:type="dxa"/>
            <w:tcBorders>
              <w:top w:val="single" w:sz="24" w:space="0" w:color="FFFFFF"/>
              <w:left w:val="single" w:sz="8" w:space="0" w:color="FFFFFF"/>
              <w:bottom w:val="single" w:sz="8" w:space="0" w:color="FFFFFF"/>
              <w:right w:val="single" w:sz="8" w:space="0" w:color="FFFFFF"/>
            </w:tcBorders>
            <w:shd w:val="clear" w:color="auto" w:fill="D5E3CF"/>
            <w:tcMar>
              <w:top w:w="72" w:type="dxa"/>
              <w:left w:w="144" w:type="dxa"/>
              <w:bottom w:w="72" w:type="dxa"/>
              <w:right w:w="144" w:type="dxa"/>
            </w:tcMar>
            <w:vAlign w:val="center"/>
            <w:hideMark/>
          </w:tcPr>
          <w:p w14:paraId="2977AE33" w14:textId="77777777" w:rsidR="007B461A" w:rsidRPr="00113DAD" w:rsidRDefault="007B461A" w:rsidP="005B1169">
            <w:pPr>
              <w:tabs>
                <w:tab w:val="left" w:pos="1290"/>
              </w:tabs>
              <w:spacing w:line="360" w:lineRule="auto"/>
              <w:jc w:val="center"/>
              <w:rPr>
                <w:rFonts w:ascii="Arial" w:eastAsia="Arial" w:hAnsi="Arial" w:cs="Arial"/>
                <w:b/>
                <w:bCs/>
                <w:color w:val="000000" w:themeColor="text1"/>
                <w:sz w:val="14"/>
                <w:szCs w:val="14"/>
              </w:rPr>
            </w:pPr>
            <w:r w:rsidRPr="00113DAD">
              <w:rPr>
                <w:rFonts w:ascii="Arial" w:eastAsia="Arial" w:hAnsi="Arial" w:cs="Arial"/>
                <w:b/>
                <w:bCs/>
                <w:color w:val="000000" w:themeColor="text1"/>
                <w:sz w:val="14"/>
                <w:szCs w:val="14"/>
              </w:rPr>
              <w:t>Capacity</w:t>
            </w:r>
          </w:p>
        </w:tc>
        <w:tc>
          <w:tcPr>
            <w:tcW w:w="860"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6F62AA53"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83</w:t>
            </w:r>
          </w:p>
        </w:tc>
        <w:tc>
          <w:tcPr>
            <w:tcW w:w="860"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372D1D27"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83</w:t>
            </w:r>
          </w:p>
        </w:tc>
        <w:tc>
          <w:tcPr>
            <w:tcW w:w="860"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58C42354"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83</w:t>
            </w:r>
          </w:p>
        </w:tc>
        <w:tc>
          <w:tcPr>
            <w:tcW w:w="860"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778C3643"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83</w:t>
            </w:r>
          </w:p>
        </w:tc>
        <w:tc>
          <w:tcPr>
            <w:tcW w:w="751"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590AA5FE"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83</w:t>
            </w:r>
          </w:p>
        </w:tc>
        <w:tc>
          <w:tcPr>
            <w:tcW w:w="968"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088EF2A5"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83</w:t>
            </w:r>
          </w:p>
        </w:tc>
        <w:tc>
          <w:tcPr>
            <w:tcW w:w="868"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6EFF5099"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83</w:t>
            </w:r>
          </w:p>
        </w:tc>
        <w:tc>
          <w:tcPr>
            <w:tcW w:w="866"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53C3E150"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83</w:t>
            </w:r>
          </w:p>
        </w:tc>
        <w:tc>
          <w:tcPr>
            <w:tcW w:w="866"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1CA78AEA"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83</w:t>
            </w:r>
          </w:p>
        </w:tc>
      </w:tr>
      <w:tr w:rsidR="007B461A" w:rsidRPr="00113DAD" w14:paraId="7DE9F345" w14:textId="77777777" w:rsidTr="005B1169">
        <w:trPr>
          <w:trHeight w:val="384"/>
          <w:jc w:val="center"/>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38F0955E" w14:textId="77777777" w:rsidR="007B461A" w:rsidRPr="00113DAD" w:rsidRDefault="007B461A" w:rsidP="005B1169">
            <w:pPr>
              <w:tabs>
                <w:tab w:val="left" w:pos="1290"/>
              </w:tabs>
              <w:spacing w:line="360" w:lineRule="auto"/>
              <w:jc w:val="center"/>
              <w:rPr>
                <w:rFonts w:ascii="Arial" w:eastAsia="Arial" w:hAnsi="Arial" w:cs="Arial"/>
                <w:b/>
                <w:bCs/>
                <w:color w:val="000000" w:themeColor="text1"/>
                <w:sz w:val="14"/>
                <w:szCs w:val="14"/>
              </w:rPr>
            </w:pPr>
          </w:p>
        </w:tc>
        <w:tc>
          <w:tcPr>
            <w:tcW w:w="1199" w:type="dxa"/>
            <w:tcBorders>
              <w:top w:val="single" w:sz="8" w:space="0" w:color="FFFFFF"/>
              <w:left w:val="single" w:sz="8" w:space="0" w:color="FFFFFF"/>
              <w:bottom w:val="single" w:sz="8" w:space="0" w:color="FFFFFF"/>
              <w:right w:val="single" w:sz="8" w:space="0" w:color="FFFFFF"/>
            </w:tcBorders>
            <w:shd w:val="clear" w:color="auto" w:fill="EBF1E9"/>
            <w:tcMar>
              <w:top w:w="72" w:type="dxa"/>
              <w:left w:w="144" w:type="dxa"/>
              <w:bottom w:w="72" w:type="dxa"/>
              <w:right w:w="144" w:type="dxa"/>
            </w:tcMar>
            <w:vAlign w:val="center"/>
            <w:hideMark/>
          </w:tcPr>
          <w:p w14:paraId="009EFEC9" w14:textId="77777777" w:rsidR="007B461A" w:rsidRPr="00113DAD" w:rsidRDefault="007B461A" w:rsidP="005B1169">
            <w:pPr>
              <w:tabs>
                <w:tab w:val="left" w:pos="1290"/>
              </w:tabs>
              <w:spacing w:line="360" w:lineRule="auto"/>
              <w:jc w:val="center"/>
              <w:rPr>
                <w:rFonts w:ascii="Arial" w:eastAsia="Arial" w:hAnsi="Arial" w:cs="Arial"/>
                <w:b/>
                <w:bCs/>
                <w:color w:val="000000" w:themeColor="text1"/>
                <w:sz w:val="14"/>
                <w:szCs w:val="14"/>
              </w:rPr>
            </w:pPr>
            <w:r w:rsidRPr="00113DAD">
              <w:rPr>
                <w:rFonts w:ascii="Arial" w:eastAsia="Arial" w:hAnsi="Arial" w:cs="Arial"/>
                <w:b/>
                <w:bCs/>
                <w:color w:val="000000" w:themeColor="text1"/>
                <w:sz w:val="14"/>
                <w:szCs w:val="14"/>
              </w:rPr>
              <w:t>Production</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6EA10B01"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63</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33302917"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65</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59A522CF"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66</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2F3535AB"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67</w:t>
            </w:r>
          </w:p>
        </w:tc>
        <w:tc>
          <w:tcPr>
            <w:tcW w:w="751"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2758AC20"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68</w:t>
            </w:r>
          </w:p>
        </w:tc>
        <w:tc>
          <w:tcPr>
            <w:tcW w:w="968"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0FD01AA6"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64</w:t>
            </w:r>
          </w:p>
        </w:tc>
        <w:tc>
          <w:tcPr>
            <w:tcW w:w="868"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3D9B0FAC"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66</w:t>
            </w:r>
          </w:p>
        </w:tc>
        <w:tc>
          <w:tcPr>
            <w:tcW w:w="866"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00B50A43"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71</w:t>
            </w:r>
          </w:p>
        </w:tc>
        <w:tc>
          <w:tcPr>
            <w:tcW w:w="866"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3C575879"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78</w:t>
            </w:r>
          </w:p>
        </w:tc>
      </w:tr>
      <w:tr w:rsidR="007B461A" w:rsidRPr="00113DAD" w14:paraId="4EF7E563" w14:textId="77777777" w:rsidTr="005B1169">
        <w:trPr>
          <w:trHeight w:val="624"/>
          <w:jc w:val="center"/>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13269727" w14:textId="77777777" w:rsidR="007B461A" w:rsidRPr="00113DAD" w:rsidRDefault="007B461A" w:rsidP="005B1169">
            <w:pPr>
              <w:tabs>
                <w:tab w:val="left" w:pos="1290"/>
              </w:tabs>
              <w:spacing w:line="360" w:lineRule="auto"/>
              <w:jc w:val="center"/>
              <w:rPr>
                <w:rFonts w:ascii="Arial" w:eastAsia="Arial" w:hAnsi="Arial" w:cs="Arial"/>
                <w:b/>
                <w:bCs/>
                <w:color w:val="000000" w:themeColor="text1"/>
                <w:sz w:val="14"/>
                <w:szCs w:val="14"/>
              </w:rPr>
            </w:pPr>
          </w:p>
        </w:tc>
        <w:tc>
          <w:tcPr>
            <w:tcW w:w="1199" w:type="dxa"/>
            <w:tcBorders>
              <w:top w:val="single" w:sz="8" w:space="0" w:color="FFFFFF"/>
              <w:left w:val="single" w:sz="8" w:space="0" w:color="FFFFFF"/>
              <w:bottom w:val="single" w:sz="8" w:space="0" w:color="FFFFFF"/>
              <w:right w:val="single" w:sz="8" w:space="0" w:color="FFFFFF"/>
            </w:tcBorders>
            <w:shd w:val="clear" w:color="auto" w:fill="D5E3CF"/>
            <w:tcMar>
              <w:top w:w="72" w:type="dxa"/>
              <w:left w:w="144" w:type="dxa"/>
              <w:bottom w:w="72" w:type="dxa"/>
              <w:right w:w="144" w:type="dxa"/>
            </w:tcMar>
            <w:vAlign w:val="center"/>
            <w:hideMark/>
          </w:tcPr>
          <w:p w14:paraId="4A817B06" w14:textId="77777777" w:rsidR="007B461A" w:rsidRPr="00113DAD" w:rsidRDefault="007B461A" w:rsidP="005B1169">
            <w:pPr>
              <w:tabs>
                <w:tab w:val="left" w:pos="1290"/>
              </w:tabs>
              <w:spacing w:line="360" w:lineRule="auto"/>
              <w:jc w:val="center"/>
              <w:rPr>
                <w:rFonts w:ascii="Arial" w:eastAsia="Arial" w:hAnsi="Arial" w:cs="Arial"/>
                <w:b/>
                <w:bCs/>
                <w:color w:val="000000" w:themeColor="text1"/>
                <w:sz w:val="14"/>
                <w:szCs w:val="14"/>
              </w:rPr>
            </w:pPr>
            <w:r w:rsidRPr="00113DAD">
              <w:rPr>
                <w:rFonts w:ascii="Arial" w:eastAsia="Arial" w:hAnsi="Arial" w:cs="Arial"/>
                <w:b/>
                <w:bCs/>
                <w:color w:val="000000" w:themeColor="text1"/>
                <w:sz w:val="14"/>
                <w:szCs w:val="14"/>
              </w:rPr>
              <w:t>Total Demand</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6459766F"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50.89</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572177AF"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53.10</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39F95BFA"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54.95</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2E4A52C6"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58.53</w:t>
            </w:r>
          </w:p>
        </w:tc>
        <w:tc>
          <w:tcPr>
            <w:tcW w:w="751"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74563E4F"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60.98</w:t>
            </w:r>
          </w:p>
        </w:tc>
        <w:tc>
          <w:tcPr>
            <w:tcW w:w="968"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2BA1485F"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55.79</w:t>
            </w:r>
          </w:p>
        </w:tc>
        <w:tc>
          <w:tcPr>
            <w:tcW w:w="868"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65623F19"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58.83</w:t>
            </w:r>
          </w:p>
        </w:tc>
        <w:tc>
          <w:tcPr>
            <w:tcW w:w="866"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051B9314"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73.14</w:t>
            </w:r>
          </w:p>
        </w:tc>
        <w:tc>
          <w:tcPr>
            <w:tcW w:w="866"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0DE61673"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91.68</w:t>
            </w:r>
          </w:p>
        </w:tc>
      </w:tr>
      <w:tr w:rsidR="007B461A" w:rsidRPr="00113DAD" w14:paraId="27BEFCE1" w14:textId="77777777" w:rsidTr="005B1169">
        <w:trPr>
          <w:trHeight w:val="624"/>
          <w:jc w:val="center"/>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1727D5DE" w14:textId="77777777" w:rsidR="007B461A" w:rsidRPr="00113DAD" w:rsidRDefault="007B461A" w:rsidP="005B1169">
            <w:pPr>
              <w:tabs>
                <w:tab w:val="left" w:pos="1290"/>
              </w:tabs>
              <w:spacing w:line="360" w:lineRule="auto"/>
              <w:jc w:val="center"/>
              <w:rPr>
                <w:rFonts w:ascii="Arial" w:eastAsia="Arial" w:hAnsi="Arial" w:cs="Arial"/>
                <w:b/>
                <w:bCs/>
                <w:color w:val="000000" w:themeColor="text1"/>
                <w:sz w:val="14"/>
                <w:szCs w:val="14"/>
              </w:rPr>
            </w:pPr>
          </w:p>
        </w:tc>
        <w:tc>
          <w:tcPr>
            <w:tcW w:w="1199" w:type="dxa"/>
            <w:tcBorders>
              <w:top w:val="single" w:sz="8" w:space="0" w:color="FFFFFF"/>
              <w:left w:val="single" w:sz="8" w:space="0" w:color="FFFFFF"/>
              <w:bottom w:val="single" w:sz="8" w:space="0" w:color="FFFFFF"/>
              <w:right w:val="single" w:sz="8" w:space="0" w:color="FFFFFF"/>
            </w:tcBorders>
            <w:shd w:val="clear" w:color="auto" w:fill="EBF1E9"/>
            <w:tcMar>
              <w:top w:w="72" w:type="dxa"/>
              <w:left w:w="144" w:type="dxa"/>
              <w:bottom w:w="72" w:type="dxa"/>
              <w:right w:w="144" w:type="dxa"/>
            </w:tcMar>
            <w:vAlign w:val="center"/>
            <w:hideMark/>
          </w:tcPr>
          <w:p w14:paraId="6E446363" w14:textId="77777777" w:rsidR="007B461A" w:rsidRPr="00113DAD" w:rsidRDefault="007B461A" w:rsidP="005B1169">
            <w:pPr>
              <w:tabs>
                <w:tab w:val="left" w:pos="1290"/>
              </w:tabs>
              <w:spacing w:line="360" w:lineRule="auto"/>
              <w:jc w:val="center"/>
              <w:rPr>
                <w:rFonts w:ascii="Arial" w:eastAsia="Arial" w:hAnsi="Arial" w:cs="Arial"/>
                <w:b/>
                <w:bCs/>
                <w:color w:val="000000" w:themeColor="text1"/>
                <w:sz w:val="14"/>
                <w:szCs w:val="14"/>
              </w:rPr>
            </w:pPr>
            <w:r w:rsidRPr="00113DAD">
              <w:rPr>
                <w:rFonts w:ascii="Arial" w:eastAsia="Arial" w:hAnsi="Arial" w:cs="Arial"/>
                <w:b/>
                <w:bCs/>
                <w:color w:val="000000" w:themeColor="text1"/>
                <w:sz w:val="14"/>
                <w:szCs w:val="14"/>
              </w:rPr>
              <w:t>Y-O-Y Growth (%)</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50A5C094"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01D9D219"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4.33%</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1C5DC4E1"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3.49%</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54569D44"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6.51%</w:t>
            </w:r>
          </w:p>
        </w:tc>
        <w:tc>
          <w:tcPr>
            <w:tcW w:w="751"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19DC2D05"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4.20%</w:t>
            </w:r>
          </w:p>
        </w:tc>
        <w:tc>
          <w:tcPr>
            <w:tcW w:w="968"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2EB7E133"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-8.51%</w:t>
            </w:r>
          </w:p>
        </w:tc>
        <w:tc>
          <w:tcPr>
            <w:tcW w:w="868"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5F4726D6"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5.45%</w:t>
            </w:r>
          </w:p>
        </w:tc>
        <w:tc>
          <w:tcPr>
            <w:tcW w:w="866"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47A9BA41"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5.05%</w:t>
            </w:r>
          </w:p>
        </w:tc>
        <w:tc>
          <w:tcPr>
            <w:tcW w:w="866"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555B39A3"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4.42%</w:t>
            </w:r>
          </w:p>
        </w:tc>
      </w:tr>
      <w:tr w:rsidR="00C62BA4" w:rsidRPr="00113DAD" w14:paraId="0FA9CEBC" w14:textId="77777777" w:rsidTr="00E06A18">
        <w:trPr>
          <w:trHeight w:val="624"/>
          <w:jc w:val="center"/>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64F81555" w14:textId="77777777" w:rsidR="00C62BA4" w:rsidRPr="00113DAD" w:rsidRDefault="00C62BA4" w:rsidP="005B1169">
            <w:pPr>
              <w:tabs>
                <w:tab w:val="left" w:pos="1290"/>
              </w:tabs>
              <w:spacing w:line="360" w:lineRule="auto"/>
              <w:jc w:val="center"/>
              <w:rPr>
                <w:rFonts w:ascii="Arial" w:eastAsia="Arial" w:hAnsi="Arial" w:cs="Arial"/>
                <w:b/>
                <w:bCs/>
                <w:color w:val="000000" w:themeColor="text1"/>
                <w:sz w:val="14"/>
                <w:szCs w:val="14"/>
              </w:rPr>
            </w:pPr>
          </w:p>
        </w:tc>
        <w:tc>
          <w:tcPr>
            <w:tcW w:w="1199" w:type="dxa"/>
            <w:tcBorders>
              <w:top w:val="single" w:sz="8" w:space="0" w:color="FFFFFF"/>
              <w:left w:val="single" w:sz="8" w:space="0" w:color="FFFFFF"/>
              <w:bottom w:val="single" w:sz="8" w:space="0" w:color="FFFFFF"/>
              <w:right w:val="single" w:sz="8" w:space="0" w:color="FFFFFF"/>
            </w:tcBorders>
            <w:shd w:val="clear" w:color="auto" w:fill="D5E3CF"/>
            <w:tcMar>
              <w:top w:w="72" w:type="dxa"/>
              <w:left w:w="144" w:type="dxa"/>
              <w:bottom w:w="72" w:type="dxa"/>
              <w:right w:w="144" w:type="dxa"/>
            </w:tcMar>
            <w:vAlign w:val="center"/>
            <w:hideMark/>
          </w:tcPr>
          <w:p w14:paraId="1C5756AA" w14:textId="577ED24D" w:rsidR="00C62BA4" w:rsidRPr="00113DAD" w:rsidRDefault="00C62BA4" w:rsidP="005B1169">
            <w:pPr>
              <w:tabs>
                <w:tab w:val="left" w:pos="1290"/>
              </w:tabs>
              <w:spacing w:line="360" w:lineRule="auto"/>
              <w:jc w:val="center"/>
              <w:rPr>
                <w:rFonts w:ascii="Arial" w:eastAsia="Arial" w:hAnsi="Arial" w:cs="Arial"/>
                <w:b/>
                <w:bCs/>
                <w:color w:val="000000" w:themeColor="text1"/>
                <w:sz w:val="14"/>
                <w:szCs w:val="14"/>
              </w:rPr>
            </w:pPr>
            <w:r w:rsidRPr="00113DAD">
              <w:rPr>
                <w:rFonts w:ascii="Arial" w:eastAsia="Arial" w:hAnsi="Arial" w:cs="Arial"/>
                <w:b/>
                <w:bCs/>
                <w:color w:val="000000" w:themeColor="text1"/>
                <w:sz w:val="14"/>
                <w:szCs w:val="14"/>
              </w:rPr>
              <w:t>Demand Supply Gap</w:t>
            </w:r>
            <w:r>
              <w:rPr>
                <w:rFonts w:ascii="Arial" w:eastAsia="Arial" w:hAnsi="Arial" w:cs="Arial"/>
                <w:b/>
                <w:bCs/>
                <w:color w:val="000000" w:themeColor="text1"/>
                <w:sz w:val="14"/>
                <w:szCs w:val="14"/>
              </w:rPr>
              <w:t>*</w:t>
            </w:r>
          </w:p>
        </w:tc>
        <w:tc>
          <w:tcPr>
            <w:tcW w:w="5159" w:type="dxa"/>
            <w:gridSpan w:val="6"/>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tcPr>
          <w:p w14:paraId="70AEF901" w14:textId="1DA0FB72" w:rsidR="00C62BA4" w:rsidRPr="00113DAD" w:rsidRDefault="00C62BA4" w:rsidP="005B1169">
            <w:pPr>
              <w:tabs>
                <w:tab w:val="left" w:pos="1290"/>
              </w:tabs>
              <w:spacing w:line="360" w:lineRule="auto"/>
              <w:jc w:val="center"/>
              <w:rPr>
                <w:rFonts w:ascii="Arial" w:eastAsia="Arial" w:hAnsi="Arial" w:cs="Arial"/>
                <w:color w:val="000000" w:themeColor="text1"/>
                <w:sz w:val="14"/>
                <w:szCs w:val="14"/>
                <w:lang w:val="en-US"/>
              </w:rPr>
            </w:pPr>
          </w:p>
        </w:tc>
        <w:tc>
          <w:tcPr>
            <w:tcW w:w="868"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039380BF" w14:textId="77777777" w:rsidR="00C62BA4" w:rsidRPr="00113DAD" w:rsidRDefault="00C62BA4"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7.23</w:t>
            </w:r>
          </w:p>
        </w:tc>
        <w:tc>
          <w:tcPr>
            <w:tcW w:w="866"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4CBEC9B9" w14:textId="77777777" w:rsidR="00C62BA4" w:rsidRPr="00113DAD" w:rsidRDefault="00C62BA4"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-1.99</w:t>
            </w:r>
          </w:p>
        </w:tc>
        <w:tc>
          <w:tcPr>
            <w:tcW w:w="866"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4E4D89BC" w14:textId="77777777" w:rsidR="00C62BA4" w:rsidRPr="00113DAD" w:rsidRDefault="00C62BA4"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-13.96</w:t>
            </w:r>
          </w:p>
        </w:tc>
      </w:tr>
    </w:tbl>
    <w:p w14:paraId="72B81563" w14:textId="18691022" w:rsidR="005C1BF1" w:rsidRPr="007B461A" w:rsidRDefault="007B461A" w:rsidP="007B461A">
      <w:pPr>
        <w:tabs>
          <w:tab w:val="left" w:pos="1290"/>
        </w:tabs>
        <w:spacing w:line="360" w:lineRule="auto"/>
        <w:jc w:val="both"/>
        <w:rPr>
          <w:rFonts w:ascii="Arial" w:eastAsia="Arial" w:hAnsi="Arial" w:cs="Arial"/>
          <w:color w:val="000000" w:themeColor="text1"/>
          <w:sz w:val="24"/>
          <w:szCs w:val="24"/>
        </w:rPr>
      </w:pPr>
      <w:r w:rsidRPr="009D7B5D">
        <w:rPr>
          <w:rFonts w:ascii="Arial" w:eastAsia="Arial" w:hAnsi="Arial" w:cs="Arial"/>
          <w:noProof/>
          <w:sz w:val="24"/>
          <w:szCs w:val="24"/>
        </w:rPr>
        <mc:AlternateContent>
          <mc:Choice Requires="wps">
            <w:drawing>
              <wp:anchor distT="0" distB="0" distL="114300" distR="114300" simplePos="0" relativeHeight="252817408" behindDoc="0" locked="0" layoutInCell="1" allowOverlap="1" wp14:anchorId="7B599504" wp14:editId="7C01AB0A">
                <wp:simplePos x="0" y="0"/>
                <wp:positionH relativeFrom="column">
                  <wp:posOffset>2335603</wp:posOffset>
                </wp:positionH>
                <wp:positionV relativeFrom="paragraph">
                  <wp:posOffset>731</wp:posOffset>
                </wp:positionV>
                <wp:extent cx="4034730" cy="584775"/>
                <wp:effectExtent l="0" t="0" r="0" b="0"/>
                <wp:wrapNone/>
                <wp:docPr id="19" name="TextBox 4"/>
                <wp:cNvGraphicFramePr/>
                <a:graphic xmlns:a="http://schemas.openxmlformats.org/drawingml/2006/main">
                  <a:graphicData uri="http://schemas.microsoft.com/office/word/2010/wordprocessingShape">
                    <wps:wsp>
                      <wps:cNvSpPr txBox="1"/>
                      <wps:spPr>
                        <a:xfrm>
                          <a:off x="0" y="0"/>
                          <a:ext cx="4034730" cy="584775"/>
                        </a:xfrm>
                        <a:prstGeom prst="rect">
                          <a:avLst/>
                        </a:prstGeom>
                        <a:noFill/>
                      </wps:spPr>
                      <wps:txbx>
                        <w:txbxContent>
                          <w:p w14:paraId="27DA6980" w14:textId="74B29E13" w:rsidR="007B461A" w:rsidRDefault="007B461A" w:rsidP="00C62BA4">
                            <w:pPr>
                              <w:jc w:val="right"/>
                              <w:textAlignment w:val="baseline"/>
                              <w:rPr>
                                <w:rFonts w:ascii="Verdana" w:eastAsia="Verdana" w:hAnsi="Verdana" w:cs="Verdana"/>
                                <w:i/>
                                <w:iCs/>
                                <w:color w:val="7F7F7F"/>
                                <w:kern w:val="24"/>
                                <w:sz w:val="12"/>
                                <w:szCs w:val="12"/>
                              </w:rPr>
                            </w:pPr>
                            <w:r w:rsidRPr="00E33B0C">
                              <w:rPr>
                                <w:rFonts w:ascii="Verdana" w:eastAsia="Verdana" w:hAnsi="Verdana" w:cs="Verdana"/>
                                <w:i/>
                                <w:iCs/>
                                <w:color w:val="7F7F7F"/>
                                <w:kern w:val="24"/>
                                <w:sz w:val="12"/>
                                <w:szCs w:val="12"/>
                              </w:rPr>
                              <w:t>Source: TechSci Research</w:t>
                            </w:r>
                          </w:p>
                          <w:p w14:paraId="03673D16" w14:textId="7C5FD0A8" w:rsidR="00C62BA4" w:rsidRPr="00C62BA4" w:rsidRDefault="00C62BA4" w:rsidP="00F14E20">
                            <w:pPr>
                              <w:pStyle w:val="ListParagraph"/>
                              <w:numPr>
                                <w:ilvl w:val="0"/>
                                <w:numId w:val="28"/>
                              </w:numPr>
                              <w:jc w:val="right"/>
                              <w:textAlignment w:val="baseline"/>
                              <w:rPr>
                                <w:rFonts w:ascii="Verdana" w:eastAsia="Verdana" w:hAnsi="Verdana" w:cs="Verdana"/>
                                <w:i/>
                                <w:iCs/>
                                <w:color w:val="7F7F7F"/>
                                <w:kern w:val="24"/>
                                <w:sz w:val="12"/>
                                <w:szCs w:val="12"/>
                              </w:rPr>
                            </w:pPr>
                            <w:r>
                              <w:rPr>
                                <w:rFonts w:ascii="Verdana" w:eastAsia="Verdana" w:hAnsi="Verdana" w:cs="Verdana"/>
                                <w:i/>
                                <w:iCs/>
                                <w:color w:val="7F7F7F"/>
                                <w:kern w:val="24"/>
                                <w:sz w:val="12"/>
                                <w:szCs w:val="12"/>
                              </w:rPr>
                              <w:t xml:space="preserve">Demand-Supply Gap is considered for forecast period only. </w:t>
                            </w:r>
                          </w:p>
                        </w:txbxContent>
                      </wps:txbx>
                      <wps:bodyPr wrap="square" rtlCol="0">
                        <a:spAutoFit/>
                      </wps:bodyPr>
                    </wps:wsp>
                  </a:graphicData>
                </a:graphic>
                <wp14:sizeRelH relativeFrom="margin">
                  <wp14:pctWidth>0</wp14:pctWidth>
                </wp14:sizeRelH>
                <wp14:sizeRelV relativeFrom="margin">
                  <wp14:pctHeight>0</wp14:pctHeight>
                </wp14:sizeRelV>
              </wp:anchor>
            </w:drawing>
          </mc:Choice>
          <mc:Fallback>
            <w:pict>
              <v:shape w14:anchorId="7B599504" id="_x0000_s1131" type="#_x0000_t202" style="position:absolute;left:0;text-align:left;margin-left:183.9pt;margin-top:.05pt;width:317.7pt;height:46.05pt;z-index:252817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" filled="f" stroked="f">
                <v:textbox style="mso-fit-shape-to-text:t">
                  <w:txbxContent>
                    <w:p w14:paraId="27DA6980" w14:textId="74B29E13" w:rsidR="007B461A" w:rsidRDefault="007B461A" w:rsidP="00C62BA4">
                      <w:pPr>
                        <w:jc w:val="right"/>
                        <w:textAlignment w:val="baseline"/>
                        <w:rPr>
                          <w:rFonts w:ascii="Verdana" w:eastAsia="Verdana" w:hAnsi="Verdana" w:cs="Verdana"/>
                          <w:i/>
                          <w:iCs/>
                          <w:color w:val="7F7F7F"/>
                          <w:kern w:val="24"/>
                          <w:sz w:val="12"/>
                          <w:szCs w:val="12"/>
                        </w:rPr>
                      </w:pPr>
                      <w:r w:rsidRPr="00E33B0C">
                        <w:rPr>
                          <w:rFonts w:ascii="Verdana" w:eastAsia="Verdana" w:hAnsi="Verdana" w:cs="Verdana"/>
                          <w:i/>
                          <w:iCs/>
                          <w:color w:val="7F7F7F"/>
                          <w:kern w:val="24"/>
                          <w:sz w:val="12"/>
                          <w:szCs w:val="12"/>
                        </w:rPr>
                        <w:t>Source: TechSci Research</w:t>
                      </w:r>
                    </w:p>
                    <w:p w14:paraId="03673D16" w14:textId="7C5FD0A8" w:rsidR="00C62BA4" w:rsidRPr="00C62BA4" w:rsidRDefault="00C62BA4" w:rsidP="00F14E20">
                      <w:pPr>
                        <w:pStyle w:val="ListParagraph"/>
                        <w:numPr>
                          <w:ilvl w:val="0"/>
                          <w:numId w:val="28"/>
                        </w:numPr>
                        <w:jc w:val="right"/>
                        <w:textAlignment w:val="baseline"/>
                        <w:rPr>
                          <w:rFonts w:ascii="Verdana" w:eastAsia="Verdana" w:hAnsi="Verdana" w:cs="Verdana"/>
                          <w:i/>
                          <w:iCs/>
                          <w:color w:val="7F7F7F"/>
                          <w:kern w:val="24"/>
                          <w:sz w:val="12"/>
                          <w:szCs w:val="12"/>
                        </w:rPr>
                      </w:pPr>
                      <w:r>
                        <w:rPr>
                          <w:rFonts w:ascii="Verdana" w:eastAsia="Verdana" w:hAnsi="Verdana" w:cs="Verdana"/>
                          <w:i/>
                          <w:iCs/>
                          <w:color w:val="7F7F7F"/>
                          <w:kern w:val="24"/>
                          <w:sz w:val="12"/>
                          <w:szCs w:val="12"/>
                        </w:rPr>
                        <w:t xml:space="preserve">Demand-Supply Gap is considered for forecast period only. </w:t>
                      </w:r>
                    </w:p>
                  </w:txbxContent>
                </v:textbox>
              </v:shape>
            </w:pict>
          </mc:Fallback>
        </mc:AlternateContent>
      </w:r>
    </w:p>
    <w:p w14:paraId="0DF6A643" w14:textId="77777777" w:rsidR="00751D1F" w:rsidRDefault="00751D1F" w:rsidP="0061645E">
      <w:pPr>
        <w:spacing w:line="360" w:lineRule="auto"/>
        <w:textAlignment w:val="baseline"/>
        <w:rPr>
          <w:rFonts w:ascii="Arial" w:hAnsi="Arial" w:cs="Arial"/>
          <w:b/>
          <w:bCs/>
          <w:sz w:val="24"/>
          <w:szCs w:val="24"/>
        </w:rPr>
      </w:pPr>
    </w:p>
    <w:p w14:paraId="3E878202" w14:textId="77777777" w:rsidR="00751D1F" w:rsidRDefault="00751D1F" w:rsidP="0061645E">
      <w:pPr>
        <w:spacing w:line="360" w:lineRule="auto"/>
        <w:textAlignment w:val="baseline"/>
        <w:rPr>
          <w:rFonts w:ascii="Arial" w:hAnsi="Arial" w:cs="Arial"/>
          <w:b/>
          <w:bCs/>
          <w:sz w:val="24"/>
          <w:szCs w:val="24"/>
        </w:rPr>
      </w:pPr>
    </w:p>
    <w:p w14:paraId="007D3DEC" w14:textId="77777777" w:rsidR="00751D1F" w:rsidRDefault="00751D1F" w:rsidP="0061645E">
      <w:pPr>
        <w:spacing w:line="360" w:lineRule="auto"/>
        <w:textAlignment w:val="baseline"/>
        <w:rPr>
          <w:rFonts w:ascii="Arial" w:hAnsi="Arial" w:cs="Arial"/>
          <w:b/>
          <w:bCs/>
          <w:sz w:val="24"/>
          <w:szCs w:val="24"/>
        </w:rPr>
      </w:pPr>
    </w:p>
    <w:p w14:paraId="478BE878" w14:textId="08780C51" w:rsidR="0061645E" w:rsidRPr="0061645E" w:rsidRDefault="0061645E" w:rsidP="0061645E">
      <w:pPr>
        <w:spacing w:line="360" w:lineRule="auto"/>
        <w:textAlignment w:val="baseline"/>
        <w:rPr>
          <w:rFonts w:ascii="Arial" w:hAnsi="Arial" w:cs="Arial"/>
          <w:b/>
          <w:bCs/>
          <w:sz w:val="24"/>
          <w:szCs w:val="24"/>
        </w:rPr>
      </w:pPr>
      <w:r w:rsidRPr="0061645E">
        <w:rPr>
          <w:rFonts w:ascii="Arial" w:hAnsi="Arial" w:cs="Arial"/>
          <w:b/>
          <w:bCs/>
          <w:sz w:val="24"/>
          <w:szCs w:val="24"/>
        </w:rPr>
        <w:lastRenderedPageBreak/>
        <w:t xml:space="preserve">3.2.6.5. Demand By Sales Channel </w:t>
      </w:r>
    </w:p>
    <w:p w14:paraId="1C7D360A" w14:textId="3022F3B9" w:rsidR="0061645E" w:rsidRPr="0061645E" w:rsidRDefault="0061645E" w:rsidP="0061645E">
      <w:pPr>
        <w:spacing w:line="360" w:lineRule="auto"/>
        <w:textAlignment w:val="baseline"/>
        <w:rPr>
          <w:rFonts w:ascii="Arial" w:hAnsi="Arial" w:cs="Arial"/>
          <w:b/>
          <w:bCs/>
          <w:sz w:val="24"/>
          <w:szCs w:val="24"/>
        </w:rPr>
      </w:pPr>
      <w:r w:rsidRPr="0061645E">
        <w:rPr>
          <w:rFonts w:ascii="Arial" w:hAnsi="Arial" w:cs="Arial"/>
          <w:b/>
          <w:bCs/>
          <w:sz w:val="24"/>
          <w:szCs w:val="24"/>
        </w:rPr>
        <w:t>Figure 47: Middle East &amp; Africa Vinyl Ester Resin Demand, By Sales Channel, By Volume</w:t>
      </w:r>
      <w:r w:rsidR="007C5B32">
        <w:rPr>
          <w:rFonts w:ascii="Arial" w:hAnsi="Arial" w:cs="Arial"/>
          <w:b/>
          <w:bCs/>
          <w:sz w:val="24"/>
          <w:szCs w:val="24"/>
        </w:rPr>
        <w:t xml:space="preserve"> (000’ Tonnes)</w:t>
      </w:r>
      <w:r w:rsidR="00B36DA0">
        <w:rPr>
          <w:rFonts w:ascii="Arial" w:hAnsi="Arial" w:cs="Arial"/>
          <w:b/>
          <w:bCs/>
          <w:sz w:val="24"/>
          <w:szCs w:val="24"/>
        </w:rPr>
        <w:t xml:space="preserve"> (%)</w:t>
      </w:r>
      <w:r w:rsidRPr="0061645E">
        <w:rPr>
          <w:rFonts w:ascii="Arial" w:hAnsi="Arial" w:cs="Arial"/>
          <w:b/>
          <w:bCs/>
          <w:sz w:val="24"/>
          <w:szCs w:val="24"/>
        </w:rPr>
        <w:t>, 2015–2020</w:t>
      </w:r>
    </w:p>
    <w:p w14:paraId="390A1B6A" w14:textId="226D932A" w:rsidR="00A14586" w:rsidRPr="002B5730" w:rsidRDefault="00A14586" w:rsidP="00A14586">
      <w:pPr>
        <w:tabs>
          <w:tab w:val="left" w:pos="1275"/>
        </w:tabs>
        <w:rPr>
          <w:rFonts w:ascii="Arial" w:eastAsia="Arial" w:hAnsi="Arial" w:cs="Arial"/>
          <w:color w:val="000000" w:themeColor="text1"/>
          <w:sz w:val="24"/>
          <w:szCs w:val="24"/>
        </w:rPr>
      </w:pPr>
    </w:p>
    <w:p w14:paraId="7A5AF8D5" w14:textId="1F77608B" w:rsidR="003008F2" w:rsidRDefault="003008F2" w:rsidP="009F5EE3">
      <w:pPr>
        <w:rPr>
          <w:rFonts w:ascii="Arial" w:eastAsia="Arial" w:hAnsi="Arial" w:cs="Arial"/>
          <w:color w:val="000000" w:themeColor="text1"/>
          <w:sz w:val="24"/>
          <w:szCs w:val="24"/>
        </w:rPr>
      </w:pPr>
      <w:r w:rsidRPr="002B5730">
        <w:rPr>
          <w:rFonts w:ascii="Arial" w:eastAsia="Arial" w:hAnsi="Arial" w:cs="Arial"/>
          <w:noProof/>
          <w:color w:val="000000" w:themeColor="text1"/>
          <w:sz w:val="24"/>
          <w:szCs w:val="24"/>
        </w:rPr>
        <mc:AlternateContent>
          <mc:Choice Requires="wps">
            <w:drawing>
              <wp:anchor distT="0" distB="0" distL="114300" distR="114300" simplePos="0" relativeHeight="252122112" behindDoc="0" locked="0" layoutInCell="1" allowOverlap="1" wp14:anchorId="1072F07E" wp14:editId="795D6F46">
                <wp:simplePos x="0" y="0"/>
                <wp:positionH relativeFrom="margin">
                  <wp:posOffset>3698240</wp:posOffset>
                </wp:positionH>
                <wp:positionV relativeFrom="paragraph">
                  <wp:posOffset>1656080</wp:posOffset>
                </wp:positionV>
                <wp:extent cx="2588260" cy="219075"/>
                <wp:effectExtent l="0" t="0" r="0" b="0"/>
                <wp:wrapNone/>
                <wp:docPr id="175" name="TextBox 4"/>
                <wp:cNvGraphicFramePr/>
                <a:graphic xmlns:a="http://schemas.openxmlformats.org/drawingml/2006/main">
                  <a:graphicData uri="http://schemas.microsoft.com/office/word/2010/wordprocessingShape">
                    <wps:wsp>
                      <wps:cNvSpPr txBox="1"/>
                      <wps:spPr>
                        <a:xfrm>
                          <a:off x="0" y="0"/>
                          <a:ext cx="2588260" cy="219075"/>
                        </a:xfrm>
                        <a:prstGeom prst="rect">
                          <a:avLst/>
                        </a:prstGeom>
                        <a:noFill/>
                      </wps:spPr>
                      <wps:txbx>
                        <w:txbxContent>
                          <w:p w14:paraId="62B8BEAE" w14:textId="77777777" w:rsidR="009F5EE3" w:rsidRPr="004644A7" w:rsidRDefault="009F5EE3" w:rsidP="009F5EE3">
                            <w:pPr>
                              <w:jc w:val="right"/>
                              <w:textAlignment w:val="baseline"/>
                              <w:rPr>
                                <w:rFonts w:ascii="Verdana" w:eastAsia="Verdana" w:hAnsi="Verdana" w:cs="Verdana"/>
                                <w:i/>
                                <w:iCs/>
                                <w:color w:val="000000" w:themeColor="text1"/>
                                <w:kern w:val="24"/>
                                <w:sz w:val="12"/>
                                <w:szCs w:val="12"/>
                              </w:rPr>
                            </w:pPr>
                            <w:r w:rsidRPr="004644A7">
                              <w:rPr>
                                <w:rFonts w:ascii="Verdana" w:eastAsia="Verdana" w:hAnsi="Verdana" w:cs="Verdana"/>
                                <w:i/>
                                <w:iCs/>
                                <w:color w:val="000000" w:themeColor="text1"/>
                                <w:kern w:val="24"/>
                                <w:sz w:val="12"/>
                                <w:szCs w:val="12"/>
                              </w:rPr>
                              <w:t>Source: TechSci Research</w:t>
                            </w:r>
                          </w:p>
                        </w:txbxContent>
                      </wps:txbx>
                      <wps:bodyPr wrap="square" rtlCol="0">
                        <a:noAutofit/>
                      </wps:bodyPr>
                    </wps:wsp>
                  </a:graphicData>
                </a:graphic>
                <wp14:sizeRelV relativeFrom="margin">
                  <wp14:pctHeight>0</wp14:pctHeight>
                </wp14:sizeRelV>
              </wp:anchor>
            </w:drawing>
          </mc:Choice>
          <mc:Fallback>
            <w:pict>
              <v:shape w14:anchorId="1072F07E" id="_x0000_s1132" type="#_x0000_t202" style="position:absolute;margin-left:291.2pt;margin-top:130.4pt;width:203.8pt;height:17.25pt;z-index:25212211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" filled="f" stroked="f">
                <v:textbox>
                  <w:txbxContent>
                    <w:p w14:paraId="62B8BEAE" w14:textId="77777777" w:rsidR="009F5EE3" w:rsidRPr="004644A7" w:rsidRDefault="009F5EE3" w:rsidP="009F5EE3">
                      <w:pPr>
                        <w:jc w:val="right"/>
                        <w:textAlignment w:val="baseline"/>
                        <w:rPr>
                          <w:rFonts w:ascii="Verdana" w:eastAsia="Verdana" w:hAnsi="Verdana" w:cs="Verdana"/>
                          <w:i/>
                          <w:iCs/>
                          <w:color w:val="000000" w:themeColor="text1"/>
                          <w:kern w:val="24"/>
                          <w:sz w:val="12"/>
                          <w:szCs w:val="12"/>
                        </w:rPr>
                      </w:pPr>
                      <w:r w:rsidRPr="004644A7">
                        <w:rPr>
                          <w:rFonts w:ascii="Verdana" w:eastAsia="Verdana" w:hAnsi="Verdana" w:cs="Verdana"/>
                          <w:i/>
                          <w:iCs/>
                          <w:color w:val="000000" w:themeColor="text1"/>
                          <w:kern w:val="24"/>
                          <w:sz w:val="12"/>
                          <w:szCs w:val="12"/>
                        </w:rPr>
                        <w:t>Source: TechSci Research</w:t>
                      </w:r>
                    </w:p>
                  </w:txbxContent>
                </v:textbox>
                <w10:wrap anchorx="margin"/>
              </v:shape>
            </w:pict>
          </mc:Fallback>
        </mc:AlternateContent>
      </w:r>
      <w:r w:rsidR="00A14586" w:rsidRPr="002B5730">
        <w:rPr>
          <w:rFonts w:ascii="Arial" w:eastAsia="Arial" w:hAnsi="Arial" w:cs="Arial"/>
          <w:noProof/>
          <w:color w:val="000000" w:themeColor="text1"/>
          <w:sz w:val="24"/>
          <w:szCs w:val="24"/>
        </w:rPr>
        <w:drawing>
          <wp:inline distT="0" distB="0" distL="0" distR="0" wp14:anchorId="7D9FB719" wp14:editId="44F0F9E0">
            <wp:extent cx="6353175" cy="1866900"/>
            <wp:effectExtent l="0" t="0" r="0" b="0"/>
            <wp:docPr id="636" name="Chart 636">
              <a:extLst xmlns:a="http://schemas.openxmlformats.org/drawingml/2006/main">
                <a:ext uri="{FF2B5EF4-FFF2-40B4-BE49-F238E27FC236}">
                  <a16:creationId xmlns:a16="http://schemas.microsoft.com/office/drawing/2014/main" id="{4CEF2024-BF1D-426E-95EE-86A4FCC55E6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7"/>
              </a:graphicData>
            </a:graphic>
          </wp:inline>
        </w:drawing>
      </w:r>
      <w:r w:rsidR="00A14586" w:rsidRPr="002B5730">
        <w:rPr>
          <w:rFonts w:ascii="Arial" w:eastAsia="Arial" w:hAnsi="Arial" w:cs="Arial"/>
          <w:color w:val="000000" w:themeColor="text1"/>
          <w:sz w:val="24"/>
          <w:szCs w:val="24"/>
        </w:rPr>
        <w:tab/>
      </w:r>
    </w:p>
    <w:p w14:paraId="41BF790E" w14:textId="4D4192CB" w:rsidR="00E2530D" w:rsidRDefault="00E2530D" w:rsidP="009F5EE3">
      <w:pPr>
        <w:rPr>
          <w:rFonts w:ascii="Arial" w:eastAsia="Arial" w:hAnsi="Arial" w:cs="Arial"/>
          <w:color w:val="000000" w:themeColor="text1"/>
          <w:sz w:val="24"/>
          <w:szCs w:val="24"/>
        </w:rPr>
      </w:pPr>
    </w:p>
    <w:tbl>
      <w:tblPr>
        <w:tblW w:w="9985" w:type="dxa"/>
        <w:tblInd w:w="-5" w:type="dxa"/>
        <w:tblLook w:val="04A0" w:firstRow="1" w:lastRow="0" w:firstColumn="1" w:lastColumn="0" w:noHBand="0" w:noVBand="1"/>
      </w:tblPr>
      <w:tblGrid>
        <w:gridCol w:w="2351"/>
        <w:gridCol w:w="1029"/>
        <w:gridCol w:w="1029"/>
        <w:gridCol w:w="1029"/>
        <w:gridCol w:w="1031"/>
        <w:gridCol w:w="1176"/>
        <w:gridCol w:w="1170"/>
        <w:gridCol w:w="1170"/>
      </w:tblGrid>
      <w:tr w:rsidR="008D6F84" w:rsidRPr="008D1421" w14:paraId="2E8735ED" w14:textId="77777777" w:rsidTr="00751D1F">
        <w:trPr>
          <w:trHeight w:val="347"/>
        </w:trPr>
        <w:tc>
          <w:tcPr>
            <w:tcW w:w="2351" w:type="dxa"/>
            <w:tcBorders>
              <w:top w:val="single" w:sz="4" w:space="0" w:color="auto"/>
              <w:left w:val="single" w:sz="4" w:space="0" w:color="auto"/>
              <w:bottom w:val="single" w:sz="4" w:space="0" w:color="auto"/>
              <w:right w:val="single" w:sz="4" w:space="0" w:color="auto"/>
            </w:tcBorders>
            <w:shd w:val="clear" w:color="auto" w:fill="C00000"/>
            <w:noWrap/>
            <w:vAlign w:val="center"/>
            <w:hideMark/>
          </w:tcPr>
          <w:p w14:paraId="58777E86" w14:textId="60086CCE" w:rsidR="008D6F84" w:rsidRPr="008D1421" w:rsidRDefault="008D6F84" w:rsidP="00BF252C">
            <w:pPr>
              <w:spacing w:after="0" w:line="240" w:lineRule="auto"/>
              <w:jc w:val="center"/>
              <w:rPr>
                <w:rFonts w:ascii="Arial" w:eastAsia="Times New Roman" w:hAnsi="Arial" w:cs="Arial"/>
                <w:b/>
                <w:bCs/>
                <w:color w:val="FFFFFF" w:themeColor="background1"/>
                <w:sz w:val="20"/>
                <w:szCs w:val="20"/>
                <w:lang w:val="en-US"/>
              </w:rPr>
            </w:pPr>
            <w:r w:rsidRPr="008D1421">
              <w:rPr>
                <w:rFonts w:ascii="Arial" w:eastAsia="Times New Roman" w:hAnsi="Arial" w:cs="Arial"/>
                <w:b/>
                <w:bCs/>
                <w:color w:val="FFFFFF" w:themeColor="background1"/>
                <w:sz w:val="20"/>
                <w:szCs w:val="20"/>
                <w:lang w:val="en-US"/>
              </w:rPr>
              <w:t xml:space="preserve">Demand by </w:t>
            </w:r>
            <w:r w:rsidR="007C5B32">
              <w:rPr>
                <w:rFonts w:ascii="Arial" w:eastAsia="Times New Roman" w:hAnsi="Arial" w:cs="Arial"/>
                <w:b/>
                <w:bCs/>
                <w:color w:val="FFFFFF" w:themeColor="background1"/>
                <w:sz w:val="20"/>
                <w:szCs w:val="20"/>
                <w:lang w:val="en-US"/>
              </w:rPr>
              <w:t xml:space="preserve">Sales Channel </w:t>
            </w:r>
          </w:p>
        </w:tc>
        <w:tc>
          <w:tcPr>
            <w:tcW w:w="1029" w:type="dxa"/>
            <w:tcBorders>
              <w:top w:val="single" w:sz="4" w:space="0" w:color="auto"/>
              <w:left w:val="nil"/>
              <w:bottom w:val="single" w:sz="4" w:space="0" w:color="auto"/>
              <w:right w:val="single" w:sz="4" w:space="0" w:color="auto"/>
            </w:tcBorders>
            <w:shd w:val="clear" w:color="auto" w:fill="C00000"/>
            <w:noWrap/>
            <w:vAlign w:val="center"/>
            <w:hideMark/>
          </w:tcPr>
          <w:p w14:paraId="7B3DD303" w14:textId="77777777" w:rsidR="008D6F84" w:rsidRPr="008D1421" w:rsidRDefault="008D6F84" w:rsidP="00BF252C">
            <w:pPr>
              <w:spacing w:after="0" w:line="480" w:lineRule="auto"/>
              <w:jc w:val="center"/>
              <w:rPr>
                <w:rFonts w:ascii="Arial" w:eastAsia="Times New Roman" w:hAnsi="Arial" w:cs="Arial"/>
                <w:b/>
                <w:bCs/>
                <w:color w:val="FFFFFF" w:themeColor="background1"/>
                <w:sz w:val="20"/>
                <w:szCs w:val="20"/>
                <w:lang w:val="en-US"/>
              </w:rPr>
            </w:pPr>
            <w:r w:rsidRPr="008D1421">
              <w:rPr>
                <w:rFonts w:ascii="Arial" w:eastAsia="Times New Roman" w:hAnsi="Arial" w:cs="Arial"/>
                <w:b/>
                <w:bCs/>
                <w:color w:val="FFFFFF" w:themeColor="background1"/>
                <w:sz w:val="20"/>
                <w:szCs w:val="20"/>
                <w:lang w:val="en-US"/>
              </w:rPr>
              <w:t>2015</w:t>
            </w:r>
          </w:p>
        </w:tc>
        <w:tc>
          <w:tcPr>
            <w:tcW w:w="1029" w:type="dxa"/>
            <w:tcBorders>
              <w:top w:val="single" w:sz="4" w:space="0" w:color="auto"/>
              <w:left w:val="nil"/>
              <w:bottom w:val="single" w:sz="4" w:space="0" w:color="auto"/>
              <w:right w:val="single" w:sz="4" w:space="0" w:color="auto"/>
            </w:tcBorders>
            <w:shd w:val="clear" w:color="auto" w:fill="C00000"/>
            <w:noWrap/>
            <w:vAlign w:val="center"/>
            <w:hideMark/>
          </w:tcPr>
          <w:p w14:paraId="0DD50F5B" w14:textId="77777777" w:rsidR="008D6F84" w:rsidRPr="008D1421" w:rsidRDefault="008D6F84" w:rsidP="00BF252C">
            <w:pPr>
              <w:spacing w:after="0" w:line="480" w:lineRule="auto"/>
              <w:jc w:val="center"/>
              <w:rPr>
                <w:rFonts w:ascii="Arial" w:eastAsia="Times New Roman" w:hAnsi="Arial" w:cs="Arial"/>
                <w:b/>
                <w:bCs/>
                <w:color w:val="FFFFFF" w:themeColor="background1"/>
                <w:sz w:val="20"/>
                <w:szCs w:val="20"/>
                <w:lang w:val="en-US"/>
              </w:rPr>
            </w:pPr>
            <w:r w:rsidRPr="008D1421">
              <w:rPr>
                <w:rFonts w:ascii="Arial" w:eastAsia="Times New Roman" w:hAnsi="Arial" w:cs="Arial"/>
                <w:b/>
                <w:bCs/>
                <w:color w:val="FFFFFF" w:themeColor="background1"/>
                <w:sz w:val="20"/>
                <w:szCs w:val="20"/>
                <w:lang w:val="en-US"/>
              </w:rPr>
              <w:t>2016</w:t>
            </w:r>
          </w:p>
        </w:tc>
        <w:tc>
          <w:tcPr>
            <w:tcW w:w="1029" w:type="dxa"/>
            <w:tcBorders>
              <w:top w:val="single" w:sz="4" w:space="0" w:color="auto"/>
              <w:left w:val="nil"/>
              <w:bottom w:val="single" w:sz="4" w:space="0" w:color="auto"/>
              <w:right w:val="single" w:sz="4" w:space="0" w:color="auto"/>
            </w:tcBorders>
            <w:shd w:val="clear" w:color="auto" w:fill="C00000"/>
            <w:noWrap/>
            <w:vAlign w:val="bottom"/>
            <w:hideMark/>
          </w:tcPr>
          <w:p w14:paraId="41BAD3E0" w14:textId="77777777" w:rsidR="008D6F84" w:rsidRPr="008D1421" w:rsidRDefault="008D6F84" w:rsidP="00BF252C">
            <w:pPr>
              <w:spacing w:after="0" w:line="480" w:lineRule="auto"/>
              <w:jc w:val="center"/>
              <w:rPr>
                <w:rFonts w:ascii="Arial" w:eastAsia="Times New Roman" w:hAnsi="Arial" w:cs="Arial"/>
                <w:b/>
                <w:bCs/>
                <w:color w:val="FFFFFF" w:themeColor="background1"/>
                <w:sz w:val="20"/>
                <w:szCs w:val="20"/>
                <w:lang w:val="en-US"/>
              </w:rPr>
            </w:pPr>
            <w:r w:rsidRPr="008D1421">
              <w:rPr>
                <w:rFonts w:ascii="Arial" w:eastAsia="Times New Roman" w:hAnsi="Arial" w:cs="Arial"/>
                <w:b/>
                <w:bCs/>
                <w:color w:val="FFFFFF" w:themeColor="background1"/>
                <w:sz w:val="20"/>
                <w:szCs w:val="20"/>
                <w:lang w:val="en-US"/>
              </w:rPr>
              <w:t>2017</w:t>
            </w:r>
          </w:p>
        </w:tc>
        <w:tc>
          <w:tcPr>
            <w:tcW w:w="1031" w:type="dxa"/>
            <w:tcBorders>
              <w:top w:val="single" w:sz="4" w:space="0" w:color="auto"/>
              <w:left w:val="nil"/>
              <w:bottom w:val="single" w:sz="4" w:space="0" w:color="auto"/>
              <w:right w:val="single" w:sz="4" w:space="0" w:color="auto"/>
            </w:tcBorders>
            <w:shd w:val="clear" w:color="auto" w:fill="C00000"/>
            <w:noWrap/>
            <w:vAlign w:val="bottom"/>
            <w:hideMark/>
          </w:tcPr>
          <w:p w14:paraId="375F0C98" w14:textId="77777777" w:rsidR="008D6F84" w:rsidRPr="008D1421" w:rsidRDefault="008D6F84" w:rsidP="00BF252C">
            <w:pPr>
              <w:spacing w:after="0" w:line="480" w:lineRule="auto"/>
              <w:jc w:val="center"/>
              <w:rPr>
                <w:rFonts w:ascii="Arial" w:eastAsia="Times New Roman" w:hAnsi="Arial" w:cs="Arial"/>
                <w:b/>
                <w:bCs/>
                <w:color w:val="FFFFFF" w:themeColor="background1"/>
                <w:sz w:val="20"/>
                <w:szCs w:val="20"/>
                <w:lang w:val="en-US"/>
              </w:rPr>
            </w:pPr>
            <w:r w:rsidRPr="008D1421">
              <w:rPr>
                <w:rFonts w:ascii="Arial" w:eastAsia="Times New Roman" w:hAnsi="Arial" w:cs="Arial"/>
                <w:b/>
                <w:bCs/>
                <w:color w:val="FFFFFF" w:themeColor="background1"/>
                <w:sz w:val="20"/>
                <w:szCs w:val="20"/>
                <w:lang w:val="en-US"/>
              </w:rPr>
              <w:t>2018</w:t>
            </w:r>
          </w:p>
        </w:tc>
        <w:tc>
          <w:tcPr>
            <w:tcW w:w="1176" w:type="dxa"/>
            <w:tcBorders>
              <w:top w:val="single" w:sz="4" w:space="0" w:color="auto"/>
              <w:left w:val="nil"/>
              <w:bottom w:val="single" w:sz="4" w:space="0" w:color="auto"/>
              <w:right w:val="single" w:sz="4" w:space="0" w:color="auto"/>
            </w:tcBorders>
            <w:shd w:val="clear" w:color="auto" w:fill="C00000"/>
            <w:noWrap/>
            <w:vAlign w:val="bottom"/>
            <w:hideMark/>
          </w:tcPr>
          <w:p w14:paraId="5473035A" w14:textId="77777777" w:rsidR="008D6F84" w:rsidRPr="008D1421" w:rsidRDefault="008D6F84" w:rsidP="00BF252C">
            <w:pPr>
              <w:spacing w:after="0" w:line="480" w:lineRule="auto"/>
              <w:jc w:val="center"/>
              <w:rPr>
                <w:rFonts w:ascii="Arial" w:eastAsia="Times New Roman" w:hAnsi="Arial" w:cs="Arial"/>
                <w:b/>
                <w:bCs/>
                <w:color w:val="FFFFFF" w:themeColor="background1"/>
                <w:sz w:val="20"/>
                <w:szCs w:val="20"/>
                <w:lang w:val="en-US"/>
              </w:rPr>
            </w:pPr>
            <w:r w:rsidRPr="008D1421">
              <w:rPr>
                <w:rFonts w:ascii="Arial" w:eastAsia="Times New Roman" w:hAnsi="Arial" w:cs="Arial"/>
                <w:b/>
                <w:bCs/>
                <w:color w:val="FFFFFF" w:themeColor="background1"/>
                <w:sz w:val="20"/>
                <w:szCs w:val="20"/>
                <w:lang w:val="en-US"/>
              </w:rPr>
              <w:t>2019</w:t>
            </w:r>
          </w:p>
        </w:tc>
        <w:tc>
          <w:tcPr>
            <w:tcW w:w="1170" w:type="dxa"/>
            <w:tcBorders>
              <w:top w:val="single" w:sz="4" w:space="0" w:color="auto"/>
              <w:left w:val="nil"/>
              <w:bottom w:val="single" w:sz="4" w:space="0" w:color="auto"/>
              <w:right w:val="single" w:sz="4" w:space="0" w:color="auto"/>
            </w:tcBorders>
            <w:shd w:val="clear" w:color="auto" w:fill="C00000"/>
            <w:noWrap/>
            <w:vAlign w:val="bottom"/>
            <w:hideMark/>
          </w:tcPr>
          <w:p w14:paraId="5B546F42" w14:textId="77777777" w:rsidR="008D6F84" w:rsidRPr="008D1421" w:rsidRDefault="008D6F84" w:rsidP="00BF252C">
            <w:pPr>
              <w:spacing w:after="0" w:line="480" w:lineRule="auto"/>
              <w:jc w:val="center"/>
              <w:rPr>
                <w:rFonts w:ascii="Arial" w:eastAsia="Times New Roman" w:hAnsi="Arial" w:cs="Arial"/>
                <w:b/>
                <w:bCs/>
                <w:color w:val="FFFFFF" w:themeColor="background1"/>
                <w:sz w:val="20"/>
                <w:szCs w:val="20"/>
                <w:lang w:val="en-US"/>
              </w:rPr>
            </w:pPr>
            <w:r w:rsidRPr="008D1421">
              <w:rPr>
                <w:rFonts w:ascii="Arial" w:eastAsia="Times New Roman" w:hAnsi="Arial" w:cs="Arial"/>
                <w:b/>
                <w:bCs/>
                <w:color w:val="FFFFFF" w:themeColor="background1"/>
                <w:sz w:val="20"/>
                <w:szCs w:val="20"/>
                <w:lang w:val="en-US"/>
              </w:rPr>
              <w:t>2020</w:t>
            </w:r>
          </w:p>
        </w:tc>
        <w:tc>
          <w:tcPr>
            <w:tcW w:w="1170" w:type="dxa"/>
            <w:tcBorders>
              <w:top w:val="single" w:sz="4" w:space="0" w:color="auto"/>
              <w:left w:val="nil"/>
              <w:bottom w:val="single" w:sz="4" w:space="0" w:color="auto"/>
              <w:right w:val="single" w:sz="4" w:space="0" w:color="auto"/>
            </w:tcBorders>
            <w:shd w:val="clear" w:color="auto" w:fill="C00000"/>
            <w:noWrap/>
            <w:vAlign w:val="bottom"/>
            <w:hideMark/>
          </w:tcPr>
          <w:p w14:paraId="513D0F77" w14:textId="77777777" w:rsidR="008D6F84" w:rsidRPr="008D1421" w:rsidRDefault="008D6F84" w:rsidP="00BF252C">
            <w:pPr>
              <w:spacing w:after="0" w:line="480" w:lineRule="auto"/>
              <w:jc w:val="center"/>
              <w:rPr>
                <w:rFonts w:ascii="Arial" w:eastAsia="Times New Roman" w:hAnsi="Arial" w:cs="Arial"/>
                <w:b/>
                <w:bCs/>
                <w:color w:val="FFFFFF" w:themeColor="background1"/>
                <w:sz w:val="20"/>
                <w:szCs w:val="20"/>
                <w:lang w:val="en-US"/>
              </w:rPr>
            </w:pPr>
            <w:r w:rsidRPr="008D1421">
              <w:rPr>
                <w:rFonts w:ascii="Arial" w:eastAsia="Times New Roman" w:hAnsi="Arial" w:cs="Arial"/>
                <w:b/>
                <w:bCs/>
                <w:color w:val="FFFFFF" w:themeColor="background1"/>
                <w:sz w:val="20"/>
                <w:szCs w:val="20"/>
                <w:lang w:val="en-US"/>
              </w:rPr>
              <w:t>2021E</w:t>
            </w:r>
          </w:p>
        </w:tc>
      </w:tr>
      <w:tr w:rsidR="00751D1F" w:rsidRPr="008D1421" w14:paraId="47243165" w14:textId="77777777" w:rsidTr="00263209">
        <w:trPr>
          <w:trHeight w:val="411"/>
        </w:trPr>
        <w:tc>
          <w:tcPr>
            <w:tcW w:w="2351" w:type="dxa"/>
            <w:tcBorders>
              <w:top w:val="nil"/>
              <w:left w:val="single" w:sz="4" w:space="0" w:color="auto"/>
              <w:bottom w:val="single" w:sz="4" w:space="0" w:color="auto"/>
              <w:right w:val="single" w:sz="4" w:space="0" w:color="auto"/>
            </w:tcBorders>
            <w:shd w:val="clear" w:color="000000" w:fill="FFFFFF"/>
            <w:noWrap/>
            <w:vAlign w:val="bottom"/>
            <w:hideMark/>
          </w:tcPr>
          <w:p w14:paraId="142C9BF1" w14:textId="77777777" w:rsidR="00751D1F" w:rsidRPr="008D1421" w:rsidRDefault="00751D1F" w:rsidP="00751D1F">
            <w:pPr>
              <w:spacing w:after="0" w:line="240" w:lineRule="auto"/>
              <w:rPr>
                <w:rFonts w:ascii="Arial" w:eastAsia="Times New Roman" w:hAnsi="Arial" w:cs="Arial"/>
                <w:color w:val="000000"/>
                <w:sz w:val="20"/>
                <w:szCs w:val="20"/>
                <w:lang w:val="en-US"/>
              </w:rPr>
            </w:pPr>
            <w:r w:rsidRPr="008D1421">
              <w:rPr>
                <w:rFonts w:ascii="Arial" w:hAnsi="Arial" w:cs="Arial"/>
                <w:color w:val="000000"/>
                <w:sz w:val="20"/>
                <w:szCs w:val="20"/>
              </w:rPr>
              <w:t xml:space="preserve">Direct </w:t>
            </w:r>
          </w:p>
        </w:tc>
        <w:tc>
          <w:tcPr>
            <w:tcW w:w="1029" w:type="dxa"/>
            <w:tcBorders>
              <w:top w:val="nil"/>
              <w:left w:val="nil"/>
              <w:bottom w:val="single" w:sz="4" w:space="0" w:color="auto"/>
              <w:right w:val="single" w:sz="4" w:space="0" w:color="auto"/>
            </w:tcBorders>
            <w:shd w:val="clear" w:color="000000" w:fill="FFFFFF"/>
            <w:noWrap/>
            <w:vAlign w:val="center"/>
            <w:hideMark/>
          </w:tcPr>
          <w:p w14:paraId="0E673409" w14:textId="2052405A" w:rsidR="00751D1F" w:rsidRPr="008D1421" w:rsidRDefault="00751D1F" w:rsidP="00751D1F">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41</w:t>
            </w:r>
          </w:p>
        </w:tc>
        <w:tc>
          <w:tcPr>
            <w:tcW w:w="1029" w:type="dxa"/>
            <w:tcBorders>
              <w:top w:val="nil"/>
              <w:left w:val="nil"/>
              <w:bottom w:val="single" w:sz="4" w:space="0" w:color="auto"/>
              <w:right w:val="single" w:sz="4" w:space="0" w:color="auto"/>
            </w:tcBorders>
            <w:shd w:val="clear" w:color="000000" w:fill="FFFFFF"/>
            <w:noWrap/>
            <w:vAlign w:val="center"/>
            <w:hideMark/>
          </w:tcPr>
          <w:p w14:paraId="2843FBB0" w14:textId="328DA282" w:rsidR="00751D1F" w:rsidRPr="008D1421" w:rsidRDefault="00751D1F" w:rsidP="00751D1F">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43</w:t>
            </w:r>
          </w:p>
        </w:tc>
        <w:tc>
          <w:tcPr>
            <w:tcW w:w="1029" w:type="dxa"/>
            <w:tcBorders>
              <w:top w:val="nil"/>
              <w:left w:val="nil"/>
              <w:bottom w:val="single" w:sz="4" w:space="0" w:color="auto"/>
              <w:right w:val="single" w:sz="4" w:space="0" w:color="auto"/>
            </w:tcBorders>
            <w:shd w:val="clear" w:color="000000" w:fill="FFFFFF"/>
            <w:noWrap/>
            <w:vAlign w:val="center"/>
            <w:hideMark/>
          </w:tcPr>
          <w:p w14:paraId="531B4E2D" w14:textId="60D8E0C1" w:rsidR="00751D1F" w:rsidRPr="008D1421" w:rsidRDefault="00751D1F" w:rsidP="00751D1F">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44</w:t>
            </w:r>
          </w:p>
        </w:tc>
        <w:tc>
          <w:tcPr>
            <w:tcW w:w="1031" w:type="dxa"/>
            <w:tcBorders>
              <w:top w:val="nil"/>
              <w:left w:val="nil"/>
              <w:bottom w:val="single" w:sz="4" w:space="0" w:color="auto"/>
              <w:right w:val="single" w:sz="4" w:space="0" w:color="auto"/>
            </w:tcBorders>
            <w:shd w:val="clear" w:color="000000" w:fill="FFFFFF"/>
            <w:noWrap/>
            <w:vAlign w:val="center"/>
            <w:hideMark/>
          </w:tcPr>
          <w:p w14:paraId="5992F9E0" w14:textId="756EC5DC" w:rsidR="00751D1F" w:rsidRPr="008D1421" w:rsidRDefault="00751D1F" w:rsidP="00751D1F">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47</w:t>
            </w:r>
          </w:p>
        </w:tc>
        <w:tc>
          <w:tcPr>
            <w:tcW w:w="1176" w:type="dxa"/>
            <w:tcBorders>
              <w:top w:val="nil"/>
              <w:left w:val="nil"/>
              <w:bottom w:val="single" w:sz="4" w:space="0" w:color="auto"/>
              <w:right w:val="single" w:sz="4" w:space="0" w:color="auto"/>
            </w:tcBorders>
            <w:shd w:val="clear" w:color="000000" w:fill="FFFFFF"/>
            <w:noWrap/>
            <w:vAlign w:val="center"/>
            <w:hideMark/>
          </w:tcPr>
          <w:p w14:paraId="7688E4EE" w14:textId="42F5EE45" w:rsidR="00751D1F" w:rsidRPr="008D1421" w:rsidRDefault="00751D1F" w:rsidP="00751D1F">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49</w:t>
            </w:r>
          </w:p>
        </w:tc>
        <w:tc>
          <w:tcPr>
            <w:tcW w:w="1170" w:type="dxa"/>
            <w:tcBorders>
              <w:top w:val="nil"/>
              <w:left w:val="nil"/>
              <w:bottom w:val="single" w:sz="4" w:space="0" w:color="auto"/>
              <w:right w:val="single" w:sz="4" w:space="0" w:color="auto"/>
            </w:tcBorders>
            <w:shd w:val="clear" w:color="000000" w:fill="FFFFFF"/>
            <w:noWrap/>
            <w:vAlign w:val="center"/>
            <w:hideMark/>
          </w:tcPr>
          <w:p w14:paraId="7CC38780" w14:textId="19D78077" w:rsidR="00751D1F" w:rsidRPr="008D1421" w:rsidRDefault="00751D1F" w:rsidP="00751D1F">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45</w:t>
            </w:r>
          </w:p>
        </w:tc>
        <w:tc>
          <w:tcPr>
            <w:tcW w:w="1170" w:type="dxa"/>
            <w:tcBorders>
              <w:top w:val="nil"/>
              <w:left w:val="nil"/>
              <w:bottom w:val="single" w:sz="4" w:space="0" w:color="auto"/>
              <w:right w:val="single" w:sz="4" w:space="0" w:color="auto"/>
            </w:tcBorders>
            <w:shd w:val="clear" w:color="000000" w:fill="FFFFFF"/>
            <w:noWrap/>
            <w:vAlign w:val="center"/>
            <w:hideMark/>
          </w:tcPr>
          <w:p w14:paraId="7432423E" w14:textId="61A7137A" w:rsidR="00751D1F" w:rsidRPr="008D1421" w:rsidRDefault="00751D1F" w:rsidP="00751D1F">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41</w:t>
            </w:r>
          </w:p>
        </w:tc>
      </w:tr>
      <w:tr w:rsidR="00751D1F" w:rsidRPr="008D1421" w14:paraId="51F926A3" w14:textId="77777777" w:rsidTr="00263209">
        <w:trPr>
          <w:trHeight w:val="411"/>
        </w:trPr>
        <w:tc>
          <w:tcPr>
            <w:tcW w:w="2351" w:type="dxa"/>
            <w:tcBorders>
              <w:top w:val="nil"/>
              <w:left w:val="single" w:sz="4" w:space="0" w:color="auto"/>
              <w:bottom w:val="single" w:sz="4" w:space="0" w:color="auto"/>
              <w:right w:val="single" w:sz="4" w:space="0" w:color="auto"/>
            </w:tcBorders>
            <w:shd w:val="clear" w:color="000000" w:fill="FFFFFF"/>
            <w:noWrap/>
            <w:vAlign w:val="bottom"/>
            <w:hideMark/>
          </w:tcPr>
          <w:p w14:paraId="5287C6AF" w14:textId="77777777" w:rsidR="00751D1F" w:rsidRPr="008D1421" w:rsidRDefault="00751D1F" w:rsidP="00751D1F">
            <w:pPr>
              <w:spacing w:after="0" w:line="240" w:lineRule="auto"/>
              <w:rPr>
                <w:rFonts w:ascii="Arial" w:eastAsia="Times New Roman" w:hAnsi="Arial" w:cs="Arial"/>
                <w:color w:val="000000"/>
                <w:sz w:val="20"/>
                <w:szCs w:val="20"/>
                <w:lang w:val="en-US"/>
              </w:rPr>
            </w:pPr>
            <w:r w:rsidRPr="008D1421">
              <w:rPr>
                <w:rFonts w:ascii="Arial" w:hAnsi="Arial" w:cs="Arial"/>
                <w:color w:val="000000"/>
                <w:sz w:val="20"/>
                <w:szCs w:val="20"/>
              </w:rPr>
              <w:t xml:space="preserve">Indirect </w:t>
            </w:r>
          </w:p>
        </w:tc>
        <w:tc>
          <w:tcPr>
            <w:tcW w:w="1029" w:type="dxa"/>
            <w:tcBorders>
              <w:top w:val="nil"/>
              <w:left w:val="nil"/>
              <w:bottom w:val="single" w:sz="4" w:space="0" w:color="auto"/>
              <w:right w:val="single" w:sz="4" w:space="0" w:color="auto"/>
            </w:tcBorders>
            <w:shd w:val="clear" w:color="000000" w:fill="FFFFFF"/>
            <w:noWrap/>
            <w:vAlign w:val="center"/>
            <w:hideMark/>
          </w:tcPr>
          <w:p w14:paraId="3DDDFCFE" w14:textId="46E83876" w:rsidR="00751D1F" w:rsidRPr="008D1421" w:rsidRDefault="00751D1F" w:rsidP="00751D1F">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10</w:t>
            </w:r>
          </w:p>
        </w:tc>
        <w:tc>
          <w:tcPr>
            <w:tcW w:w="1029" w:type="dxa"/>
            <w:tcBorders>
              <w:top w:val="nil"/>
              <w:left w:val="nil"/>
              <w:bottom w:val="single" w:sz="4" w:space="0" w:color="auto"/>
              <w:right w:val="single" w:sz="4" w:space="0" w:color="auto"/>
            </w:tcBorders>
            <w:shd w:val="clear" w:color="000000" w:fill="FFFFFF"/>
            <w:noWrap/>
            <w:vAlign w:val="center"/>
            <w:hideMark/>
          </w:tcPr>
          <w:p w14:paraId="083F78D0" w14:textId="6576F644" w:rsidR="00751D1F" w:rsidRPr="008D1421" w:rsidRDefault="00751D1F" w:rsidP="00751D1F">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10</w:t>
            </w:r>
          </w:p>
        </w:tc>
        <w:tc>
          <w:tcPr>
            <w:tcW w:w="1029" w:type="dxa"/>
            <w:tcBorders>
              <w:top w:val="nil"/>
              <w:left w:val="nil"/>
              <w:bottom w:val="single" w:sz="4" w:space="0" w:color="auto"/>
              <w:right w:val="single" w:sz="4" w:space="0" w:color="auto"/>
            </w:tcBorders>
            <w:shd w:val="clear" w:color="000000" w:fill="FFFFFF"/>
            <w:noWrap/>
            <w:vAlign w:val="center"/>
            <w:hideMark/>
          </w:tcPr>
          <w:p w14:paraId="060A838E" w14:textId="6879D1B7" w:rsidR="00751D1F" w:rsidRPr="008D1421" w:rsidRDefault="00751D1F" w:rsidP="00751D1F">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11</w:t>
            </w:r>
          </w:p>
        </w:tc>
        <w:tc>
          <w:tcPr>
            <w:tcW w:w="1031" w:type="dxa"/>
            <w:tcBorders>
              <w:top w:val="nil"/>
              <w:left w:val="nil"/>
              <w:bottom w:val="single" w:sz="4" w:space="0" w:color="auto"/>
              <w:right w:val="single" w:sz="4" w:space="0" w:color="auto"/>
            </w:tcBorders>
            <w:shd w:val="clear" w:color="000000" w:fill="FFFFFF"/>
            <w:noWrap/>
            <w:vAlign w:val="center"/>
            <w:hideMark/>
          </w:tcPr>
          <w:p w14:paraId="5C6596B5" w14:textId="5B1BCAEC" w:rsidR="00751D1F" w:rsidRPr="008D1421" w:rsidRDefault="00751D1F" w:rsidP="00751D1F">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12</w:t>
            </w:r>
          </w:p>
        </w:tc>
        <w:tc>
          <w:tcPr>
            <w:tcW w:w="1176" w:type="dxa"/>
            <w:tcBorders>
              <w:top w:val="nil"/>
              <w:left w:val="nil"/>
              <w:bottom w:val="single" w:sz="4" w:space="0" w:color="auto"/>
              <w:right w:val="single" w:sz="4" w:space="0" w:color="auto"/>
            </w:tcBorders>
            <w:shd w:val="clear" w:color="000000" w:fill="FFFFFF"/>
            <w:noWrap/>
            <w:vAlign w:val="center"/>
            <w:hideMark/>
          </w:tcPr>
          <w:p w14:paraId="40537977" w14:textId="6948511A" w:rsidR="00751D1F" w:rsidRPr="008D1421" w:rsidRDefault="00751D1F" w:rsidP="00751D1F">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12</w:t>
            </w:r>
          </w:p>
        </w:tc>
        <w:tc>
          <w:tcPr>
            <w:tcW w:w="1170" w:type="dxa"/>
            <w:tcBorders>
              <w:top w:val="nil"/>
              <w:left w:val="nil"/>
              <w:bottom w:val="single" w:sz="4" w:space="0" w:color="auto"/>
              <w:right w:val="single" w:sz="4" w:space="0" w:color="auto"/>
            </w:tcBorders>
            <w:shd w:val="clear" w:color="000000" w:fill="FFFFFF"/>
            <w:noWrap/>
            <w:vAlign w:val="center"/>
            <w:hideMark/>
          </w:tcPr>
          <w:p w14:paraId="5D67B0A8" w14:textId="6E6E40E3" w:rsidR="00751D1F" w:rsidRPr="008D1421" w:rsidRDefault="00751D1F" w:rsidP="00751D1F">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11</w:t>
            </w:r>
          </w:p>
        </w:tc>
        <w:tc>
          <w:tcPr>
            <w:tcW w:w="1170" w:type="dxa"/>
            <w:tcBorders>
              <w:top w:val="nil"/>
              <w:left w:val="nil"/>
              <w:bottom w:val="single" w:sz="4" w:space="0" w:color="auto"/>
              <w:right w:val="single" w:sz="4" w:space="0" w:color="auto"/>
            </w:tcBorders>
            <w:shd w:val="clear" w:color="000000" w:fill="FFFFFF"/>
            <w:noWrap/>
            <w:vAlign w:val="center"/>
            <w:hideMark/>
          </w:tcPr>
          <w:p w14:paraId="6DF1027B" w14:textId="500AA136" w:rsidR="00751D1F" w:rsidRPr="008D1421" w:rsidRDefault="00751D1F" w:rsidP="00751D1F">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10</w:t>
            </w:r>
          </w:p>
        </w:tc>
      </w:tr>
      <w:tr w:rsidR="00751D1F" w:rsidRPr="008D1421" w14:paraId="0DEBB1CB" w14:textId="77777777" w:rsidTr="00263209">
        <w:trPr>
          <w:trHeight w:val="399"/>
        </w:trPr>
        <w:tc>
          <w:tcPr>
            <w:tcW w:w="2351" w:type="dxa"/>
            <w:tcBorders>
              <w:top w:val="nil"/>
              <w:left w:val="single" w:sz="4" w:space="0" w:color="auto"/>
              <w:bottom w:val="single" w:sz="4" w:space="0" w:color="auto"/>
              <w:right w:val="single" w:sz="4" w:space="0" w:color="auto"/>
            </w:tcBorders>
            <w:shd w:val="clear" w:color="000000" w:fill="FFFFFF"/>
            <w:noWrap/>
            <w:vAlign w:val="bottom"/>
            <w:hideMark/>
          </w:tcPr>
          <w:p w14:paraId="5E4C2217" w14:textId="77777777" w:rsidR="00751D1F" w:rsidRPr="00905DCB" w:rsidRDefault="00751D1F" w:rsidP="00751D1F">
            <w:pPr>
              <w:spacing w:after="0" w:line="240" w:lineRule="auto"/>
              <w:rPr>
                <w:rFonts w:ascii="Arial" w:eastAsia="Times New Roman" w:hAnsi="Arial" w:cs="Arial"/>
                <w:b/>
                <w:bCs/>
                <w:color w:val="000000"/>
                <w:sz w:val="20"/>
                <w:szCs w:val="20"/>
                <w:lang w:val="en-US"/>
              </w:rPr>
            </w:pPr>
            <w:r w:rsidRPr="00905DCB">
              <w:rPr>
                <w:rFonts w:ascii="Arial" w:hAnsi="Arial" w:cs="Arial"/>
                <w:b/>
                <w:bCs/>
                <w:color w:val="000000"/>
                <w:sz w:val="20"/>
                <w:szCs w:val="20"/>
              </w:rPr>
              <w:t>Total</w:t>
            </w:r>
          </w:p>
        </w:tc>
        <w:tc>
          <w:tcPr>
            <w:tcW w:w="1029" w:type="dxa"/>
            <w:tcBorders>
              <w:top w:val="nil"/>
              <w:left w:val="nil"/>
              <w:bottom w:val="single" w:sz="4" w:space="0" w:color="auto"/>
              <w:right w:val="single" w:sz="4" w:space="0" w:color="auto"/>
            </w:tcBorders>
            <w:shd w:val="clear" w:color="000000" w:fill="FFFFFF"/>
            <w:noWrap/>
            <w:vAlign w:val="center"/>
            <w:hideMark/>
          </w:tcPr>
          <w:p w14:paraId="29C4B542" w14:textId="5F72DC21" w:rsidR="00751D1F" w:rsidRPr="00905DCB" w:rsidRDefault="00751D1F" w:rsidP="00751D1F">
            <w:pPr>
              <w:spacing w:after="0" w:line="240" w:lineRule="auto"/>
              <w:jc w:val="center"/>
              <w:rPr>
                <w:rFonts w:ascii="Arial" w:eastAsia="Times New Roman" w:hAnsi="Arial" w:cs="Arial"/>
                <w:b/>
                <w:bCs/>
                <w:color w:val="000000" w:themeColor="text1"/>
                <w:sz w:val="20"/>
                <w:szCs w:val="20"/>
                <w:lang w:val="en-US"/>
              </w:rPr>
            </w:pPr>
            <w:r>
              <w:rPr>
                <w:rFonts w:ascii="Arial" w:hAnsi="Arial" w:cs="Arial"/>
                <w:b/>
                <w:bCs/>
                <w:color w:val="000000"/>
                <w:sz w:val="20"/>
                <w:szCs w:val="20"/>
              </w:rPr>
              <w:t>51</w:t>
            </w:r>
          </w:p>
        </w:tc>
        <w:tc>
          <w:tcPr>
            <w:tcW w:w="1029" w:type="dxa"/>
            <w:tcBorders>
              <w:top w:val="nil"/>
              <w:left w:val="nil"/>
              <w:bottom w:val="single" w:sz="4" w:space="0" w:color="auto"/>
              <w:right w:val="single" w:sz="4" w:space="0" w:color="auto"/>
            </w:tcBorders>
            <w:shd w:val="clear" w:color="000000" w:fill="FFFFFF"/>
            <w:noWrap/>
            <w:vAlign w:val="center"/>
            <w:hideMark/>
          </w:tcPr>
          <w:p w14:paraId="7A6A63D7" w14:textId="78515B50" w:rsidR="00751D1F" w:rsidRPr="00905DCB" w:rsidRDefault="00751D1F" w:rsidP="00751D1F">
            <w:pPr>
              <w:spacing w:after="0" w:line="240" w:lineRule="auto"/>
              <w:jc w:val="center"/>
              <w:rPr>
                <w:rFonts w:ascii="Arial" w:eastAsia="Times New Roman" w:hAnsi="Arial" w:cs="Arial"/>
                <w:b/>
                <w:bCs/>
                <w:color w:val="000000" w:themeColor="text1"/>
                <w:sz w:val="20"/>
                <w:szCs w:val="20"/>
                <w:lang w:val="en-US"/>
              </w:rPr>
            </w:pPr>
            <w:r>
              <w:rPr>
                <w:rFonts w:ascii="Arial" w:hAnsi="Arial" w:cs="Arial"/>
                <w:b/>
                <w:bCs/>
                <w:color w:val="000000"/>
                <w:sz w:val="20"/>
                <w:szCs w:val="20"/>
              </w:rPr>
              <w:t>53</w:t>
            </w:r>
          </w:p>
        </w:tc>
        <w:tc>
          <w:tcPr>
            <w:tcW w:w="1029" w:type="dxa"/>
            <w:tcBorders>
              <w:top w:val="nil"/>
              <w:left w:val="nil"/>
              <w:bottom w:val="single" w:sz="4" w:space="0" w:color="auto"/>
              <w:right w:val="single" w:sz="4" w:space="0" w:color="auto"/>
            </w:tcBorders>
            <w:shd w:val="clear" w:color="000000" w:fill="FFFFFF"/>
            <w:noWrap/>
            <w:vAlign w:val="center"/>
            <w:hideMark/>
          </w:tcPr>
          <w:p w14:paraId="5E851827" w14:textId="125BA5F9" w:rsidR="00751D1F" w:rsidRPr="00905DCB" w:rsidRDefault="00751D1F" w:rsidP="00751D1F">
            <w:pPr>
              <w:spacing w:after="0" w:line="240" w:lineRule="auto"/>
              <w:jc w:val="center"/>
              <w:rPr>
                <w:rFonts w:ascii="Arial" w:eastAsia="Times New Roman" w:hAnsi="Arial" w:cs="Arial"/>
                <w:b/>
                <w:bCs/>
                <w:color w:val="000000" w:themeColor="text1"/>
                <w:sz w:val="20"/>
                <w:szCs w:val="20"/>
                <w:lang w:val="en-US"/>
              </w:rPr>
            </w:pPr>
            <w:r>
              <w:rPr>
                <w:rFonts w:ascii="Arial" w:hAnsi="Arial" w:cs="Arial"/>
                <w:b/>
                <w:bCs/>
                <w:color w:val="000000"/>
                <w:sz w:val="20"/>
                <w:szCs w:val="20"/>
              </w:rPr>
              <w:t>55</w:t>
            </w:r>
          </w:p>
        </w:tc>
        <w:tc>
          <w:tcPr>
            <w:tcW w:w="1031" w:type="dxa"/>
            <w:tcBorders>
              <w:top w:val="nil"/>
              <w:left w:val="nil"/>
              <w:bottom w:val="single" w:sz="4" w:space="0" w:color="auto"/>
              <w:right w:val="single" w:sz="4" w:space="0" w:color="auto"/>
            </w:tcBorders>
            <w:shd w:val="clear" w:color="000000" w:fill="FFFFFF"/>
            <w:noWrap/>
            <w:vAlign w:val="center"/>
            <w:hideMark/>
          </w:tcPr>
          <w:p w14:paraId="32FC837C" w14:textId="173CDEDE" w:rsidR="00751D1F" w:rsidRPr="00905DCB" w:rsidRDefault="00751D1F" w:rsidP="00751D1F">
            <w:pPr>
              <w:spacing w:after="0" w:line="240" w:lineRule="auto"/>
              <w:jc w:val="center"/>
              <w:rPr>
                <w:rFonts w:ascii="Arial" w:eastAsia="Times New Roman" w:hAnsi="Arial" w:cs="Arial"/>
                <w:b/>
                <w:bCs/>
                <w:color w:val="000000" w:themeColor="text1"/>
                <w:sz w:val="20"/>
                <w:szCs w:val="20"/>
                <w:lang w:val="en-US"/>
              </w:rPr>
            </w:pPr>
            <w:r>
              <w:rPr>
                <w:rFonts w:ascii="Arial" w:hAnsi="Arial" w:cs="Arial"/>
                <w:b/>
                <w:bCs/>
                <w:color w:val="000000"/>
                <w:sz w:val="20"/>
                <w:szCs w:val="20"/>
              </w:rPr>
              <w:t>59</w:t>
            </w:r>
          </w:p>
        </w:tc>
        <w:tc>
          <w:tcPr>
            <w:tcW w:w="1176" w:type="dxa"/>
            <w:tcBorders>
              <w:top w:val="nil"/>
              <w:left w:val="nil"/>
              <w:bottom w:val="single" w:sz="4" w:space="0" w:color="auto"/>
              <w:right w:val="single" w:sz="4" w:space="0" w:color="auto"/>
            </w:tcBorders>
            <w:shd w:val="clear" w:color="000000" w:fill="FFFFFF"/>
            <w:noWrap/>
            <w:vAlign w:val="center"/>
            <w:hideMark/>
          </w:tcPr>
          <w:p w14:paraId="1C4CF46E" w14:textId="2202383C" w:rsidR="00751D1F" w:rsidRPr="00905DCB" w:rsidRDefault="00751D1F" w:rsidP="00751D1F">
            <w:pPr>
              <w:spacing w:after="0" w:line="240" w:lineRule="auto"/>
              <w:jc w:val="center"/>
              <w:rPr>
                <w:rFonts w:ascii="Arial" w:eastAsia="Times New Roman" w:hAnsi="Arial" w:cs="Arial"/>
                <w:b/>
                <w:bCs/>
                <w:color w:val="000000" w:themeColor="text1"/>
                <w:sz w:val="20"/>
                <w:szCs w:val="20"/>
                <w:lang w:val="en-US"/>
              </w:rPr>
            </w:pPr>
            <w:r>
              <w:rPr>
                <w:rFonts w:ascii="Arial" w:hAnsi="Arial" w:cs="Arial"/>
                <w:b/>
                <w:bCs/>
                <w:color w:val="000000"/>
                <w:sz w:val="20"/>
                <w:szCs w:val="20"/>
              </w:rPr>
              <w:t>61</w:t>
            </w:r>
          </w:p>
        </w:tc>
        <w:tc>
          <w:tcPr>
            <w:tcW w:w="1170" w:type="dxa"/>
            <w:tcBorders>
              <w:top w:val="nil"/>
              <w:left w:val="nil"/>
              <w:bottom w:val="single" w:sz="4" w:space="0" w:color="auto"/>
              <w:right w:val="single" w:sz="4" w:space="0" w:color="auto"/>
            </w:tcBorders>
            <w:shd w:val="clear" w:color="000000" w:fill="FFFFFF"/>
            <w:noWrap/>
            <w:vAlign w:val="center"/>
            <w:hideMark/>
          </w:tcPr>
          <w:p w14:paraId="4F49E545" w14:textId="4A93A5BF" w:rsidR="00751D1F" w:rsidRPr="00905DCB" w:rsidRDefault="00751D1F" w:rsidP="00751D1F">
            <w:pPr>
              <w:spacing w:after="0" w:line="240" w:lineRule="auto"/>
              <w:jc w:val="center"/>
              <w:rPr>
                <w:rFonts w:ascii="Arial" w:eastAsia="Times New Roman" w:hAnsi="Arial" w:cs="Arial"/>
                <w:b/>
                <w:bCs/>
                <w:color w:val="000000" w:themeColor="text1"/>
                <w:sz w:val="20"/>
                <w:szCs w:val="20"/>
                <w:lang w:val="en-US"/>
              </w:rPr>
            </w:pPr>
            <w:r>
              <w:rPr>
                <w:rFonts w:ascii="Arial" w:hAnsi="Arial" w:cs="Arial"/>
                <w:b/>
                <w:bCs/>
                <w:color w:val="000000"/>
                <w:sz w:val="20"/>
                <w:szCs w:val="20"/>
              </w:rPr>
              <w:t>56</w:t>
            </w:r>
          </w:p>
        </w:tc>
        <w:tc>
          <w:tcPr>
            <w:tcW w:w="1170" w:type="dxa"/>
            <w:tcBorders>
              <w:top w:val="nil"/>
              <w:left w:val="nil"/>
              <w:bottom w:val="single" w:sz="4" w:space="0" w:color="auto"/>
              <w:right w:val="single" w:sz="4" w:space="0" w:color="auto"/>
            </w:tcBorders>
            <w:shd w:val="clear" w:color="000000" w:fill="FFFFFF"/>
            <w:noWrap/>
            <w:vAlign w:val="center"/>
            <w:hideMark/>
          </w:tcPr>
          <w:p w14:paraId="60ED6294" w14:textId="4B38E079" w:rsidR="00751D1F" w:rsidRPr="00905DCB" w:rsidRDefault="00751D1F" w:rsidP="00751D1F">
            <w:pPr>
              <w:spacing w:after="0" w:line="240" w:lineRule="auto"/>
              <w:jc w:val="center"/>
              <w:rPr>
                <w:rFonts w:ascii="Arial" w:eastAsia="Times New Roman" w:hAnsi="Arial" w:cs="Arial"/>
                <w:b/>
                <w:bCs/>
                <w:color w:val="000000" w:themeColor="text1"/>
                <w:sz w:val="20"/>
                <w:szCs w:val="20"/>
                <w:lang w:val="en-US"/>
              </w:rPr>
            </w:pPr>
            <w:r>
              <w:rPr>
                <w:rFonts w:ascii="Arial" w:hAnsi="Arial" w:cs="Arial"/>
                <w:b/>
                <w:bCs/>
                <w:color w:val="000000"/>
                <w:sz w:val="20"/>
                <w:szCs w:val="20"/>
              </w:rPr>
              <w:t>51</w:t>
            </w:r>
          </w:p>
        </w:tc>
      </w:tr>
    </w:tbl>
    <w:p w14:paraId="04EEBEBE" w14:textId="67A9579A" w:rsidR="00967807" w:rsidRDefault="008D1421" w:rsidP="009F5EE3">
      <w:pPr>
        <w:rPr>
          <w:rFonts w:ascii="Arial" w:eastAsia="Arial" w:hAnsi="Arial" w:cs="Arial"/>
          <w:color w:val="000000" w:themeColor="text1"/>
          <w:sz w:val="24"/>
          <w:szCs w:val="24"/>
        </w:rPr>
      </w:pPr>
      <w:r w:rsidRPr="002B5730">
        <w:rPr>
          <w:rFonts w:ascii="Arial" w:eastAsia="Arial" w:hAnsi="Arial" w:cs="Arial"/>
          <w:noProof/>
          <w:color w:val="000000" w:themeColor="text1"/>
          <w:sz w:val="24"/>
          <w:szCs w:val="24"/>
        </w:rPr>
        <mc:AlternateContent>
          <mc:Choice Requires="wps">
            <w:drawing>
              <wp:anchor distT="0" distB="0" distL="114300" distR="114300" simplePos="0" relativeHeight="252499968" behindDoc="0" locked="0" layoutInCell="1" allowOverlap="1" wp14:anchorId="29582DB4" wp14:editId="26EE1C9F">
                <wp:simplePos x="0" y="0"/>
                <wp:positionH relativeFrom="margin">
                  <wp:posOffset>3835730</wp:posOffset>
                </wp:positionH>
                <wp:positionV relativeFrom="paragraph">
                  <wp:posOffset>34991</wp:posOffset>
                </wp:positionV>
                <wp:extent cx="2588260" cy="219075"/>
                <wp:effectExtent l="0" t="0" r="0" b="0"/>
                <wp:wrapNone/>
                <wp:docPr id="1278" name="TextBox 4"/>
                <wp:cNvGraphicFramePr/>
                <a:graphic xmlns:a="http://schemas.openxmlformats.org/drawingml/2006/main">
                  <a:graphicData uri="http://schemas.microsoft.com/office/word/2010/wordprocessingShape">
                    <wps:wsp>
                      <wps:cNvSpPr txBox="1"/>
                      <wps:spPr>
                        <a:xfrm>
                          <a:off x="0" y="0"/>
                          <a:ext cx="2588260" cy="219075"/>
                        </a:xfrm>
                        <a:prstGeom prst="rect">
                          <a:avLst/>
                        </a:prstGeom>
                        <a:noFill/>
                      </wps:spPr>
                      <wps:txbx>
                        <w:txbxContent>
                          <w:p w14:paraId="5AC98170" w14:textId="77777777" w:rsidR="008D1421" w:rsidRPr="004644A7" w:rsidRDefault="008D1421" w:rsidP="008D1421">
                            <w:pPr>
                              <w:jc w:val="right"/>
                              <w:textAlignment w:val="baseline"/>
                              <w:rPr>
                                <w:rFonts w:ascii="Verdana" w:eastAsia="Verdana" w:hAnsi="Verdana" w:cs="Verdana"/>
                                <w:i/>
                                <w:iCs/>
                                <w:color w:val="000000" w:themeColor="text1"/>
                                <w:kern w:val="24"/>
                                <w:sz w:val="12"/>
                                <w:szCs w:val="12"/>
                              </w:rPr>
                            </w:pPr>
                            <w:r w:rsidRPr="004644A7">
                              <w:rPr>
                                <w:rFonts w:ascii="Verdana" w:eastAsia="Verdana" w:hAnsi="Verdana" w:cs="Verdana"/>
                                <w:i/>
                                <w:iCs/>
                                <w:color w:val="000000" w:themeColor="text1"/>
                                <w:kern w:val="24"/>
                                <w:sz w:val="12"/>
                                <w:szCs w:val="12"/>
                              </w:rPr>
                              <w:t>Source: TechSci Research</w:t>
                            </w:r>
                          </w:p>
                        </w:txbxContent>
                      </wps:txbx>
                      <wps:bodyPr wrap="square" rtlCol="0">
                        <a:noAutofit/>
                      </wps:bodyPr>
                    </wps:wsp>
                  </a:graphicData>
                </a:graphic>
                <wp14:sizeRelV relativeFrom="margin">
                  <wp14:pctHeight>0</wp14:pctHeight>
                </wp14:sizeRelV>
              </wp:anchor>
            </w:drawing>
          </mc:Choice>
          <mc:Fallback>
            <w:pict>
              <v:shape w14:anchorId="29582DB4" id="_x0000_s1133" type="#_x0000_t202" style="position:absolute;margin-left:302.05pt;margin-top:2.75pt;width:203.8pt;height:17.25pt;z-index:25249996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" filled="f" stroked="f">
                <v:textbox>
                  <w:txbxContent>
                    <w:p w14:paraId="5AC98170" w14:textId="77777777" w:rsidR="008D1421" w:rsidRPr="004644A7" w:rsidRDefault="008D1421" w:rsidP="008D1421">
                      <w:pPr>
                        <w:jc w:val="right"/>
                        <w:textAlignment w:val="baseline"/>
                        <w:rPr>
                          <w:rFonts w:ascii="Verdana" w:eastAsia="Verdana" w:hAnsi="Verdana" w:cs="Verdana"/>
                          <w:i/>
                          <w:iCs/>
                          <w:color w:val="000000" w:themeColor="text1"/>
                          <w:kern w:val="24"/>
                          <w:sz w:val="12"/>
                          <w:szCs w:val="12"/>
                        </w:rPr>
                      </w:pPr>
                      <w:r w:rsidRPr="004644A7">
                        <w:rPr>
                          <w:rFonts w:ascii="Verdana" w:eastAsia="Verdana" w:hAnsi="Verdana" w:cs="Verdana"/>
                          <w:i/>
                          <w:iCs/>
                          <w:color w:val="000000" w:themeColor="text1"/>
                          <w:kern w:val="24"/>
                          <w:sz w:val="12"/>
                          <w:szCs w:val="12"/>
                        </w:rPr>
                        <w:t>Source: TechSci Research</w:t>
                      </w:r>
                    </w:p>
                  </w:txbxContent>
                </v:textbox>
                <w10:wrap anchorx="margin"/>
              </v:shape>
            </w:pict>
          </mc:Fallback>
        </mc:AlternateContent>
      </w:r>
    </w:p>
    <w:p w14:paraId="7AC31E94" w14:textId="3F47F8D2" w:rsidR="00051677" w:rsidRPr="0061645E" w:rsidRDefault="00051677" w:rsidP="00051677">
      <w:pPr>
        <w:spacing w:line="360" w:lineRule="auto"/>
        <w:textAlignment w:val="baseline"/>
        <w:rPr>
          <w:rFonts w:ascii="Arial" w:hAnsi="Arial" w:cs="Arial"/>
          <w:b/>
          <w:bCs/>
          <w:sz w:val="24"/>
          <w:szCs w:val="24"/>
        </w:rPr>
      </w:pPr>
      <w:r w:rsidRPr="0061645E">
        <w:rPr>
          <w:rFonts w:ascii="Arial" w:hAnsi="Arial" w:cs="Arial"/>
          <w:b/>
          <w:bCs/>
          <w:sz w:val="24"/>
          <w:szCs w:val="24"/>
        </w:rPr>
        <w:t>3.2.6.6. Sales By Company</w:t>
      </w:r>
    </w:p>
    <w:p w14:paraId="79574D28" w14:textId="4C7EA44E" w:rsidR="00051677" w:rsidRPr="00051677" w:rsidRDefault="00051677" w:rsidP="00051677">
      <w:pPr>
        <w:spacing w:line="360" w:lineRule="auto"/>
        <w:textAlignment w:val="baseline"/>
        <w:rPr>
          <w:rFonts w:ascii="Arial" w:hAnsi="Arial" w:cs="Arial"/>
          <w:b/>
          <w:bCs/>
          <w:sz w:val="24"/>
          <w:szCs w:val="24"/>
        </w:rPr>
      </w:pPr>
      <w:r w:rsidRPr="00051677">
        <w:rPr>
          <w:rFonts w:ascii="Arial" w:hAnsi="Arial" w:cs="Arial"/>
          <w:b/>
          <w:bCs/>
          <w:sz w:val="24"/>
          <w:szCs w:val="24"/>
        </w:rPr>
        <w:t>Figure 48:  Middle East &amp; Africa Vinyl Ester Resin Sales, By Company, By Volume</w:t>
      </w:r>
      <w:r w:rsidR="007C5B32">
        <w:rPr>
          <w:rFonts w:ascii="Arial" w:hAnsi="Arial" w:cs="Arial"/>
          <w:b/>
          <w:bCs/>
          <w:sz w:val="24"/>
          <w:szCs w:val="24"/>
        </w:rPr>
        <w:t xml:space="preserve"> (000’ Tonnes)</w:t>
      </w:r>
      <w:r w:rsidRPr="00051677">
        <w:rPr>
          <w:rFonts w:ascii="Arial" w:hAnsi="Arial" w:cs="Arial"/>
          <w:b/>
          <w:bCs/>
          <w:sz w:val="24"/>
          <w:szCs w:val="24"/>
        </w:rPr>
        <w:t>, 2020</w:t>
      </w:r>
    </w:p>
    <w:p w14:paraId="174F5BCD" w14:textId="562479B8" w:rsidR="00C77616" w:rsidRDefault="00967807" w:rsidP="00C77616">
      <w:pPr>
        <w:rPr>
          <w:rFonts w:ascii="Arial" w:eastAsia="Arial" w:hAnsi="Arial" w:cs="Arial"/>
          <w:color w:val="000000" w:themeColor="text1"/>
          <w:sz w:val="24"/>
          <w:szCs w:val="24"/>
        </w:rPr>
      </w:pPr>
      <w:r w:rsidRPr="002B5730">
        <w:rPr>
          <w:noProof/>
          <w:color w:val="000000" w:themeColor="text1"/>
        </w:rPr>
        <mc:AlternateContent>
          <mc:Choice Requires="wps">
            <w:drawing>
              <wp:anchor distT="0" distB="0" distL="114300" distR="114300" simplePos="0" relativeHeight="252293120" behindDoc="0" locked="0" layoutInCell="1" allowOverlap="1" wp14:anchorId="74E6DEF6" wp14:editId="2250C0C2">
                <wp:simplePos x="0" y="0"/>
                <wp:positionH relativeFrom="margin">
                  <wp:posOffset>4040505</wp:posOffset>
                </wp:positionH>
                <wp:positionV relativeFrom="paragraph">
                  <wp:posOffset>2277745</wp:posOffset>
                </wp:positionV>
                <wp:extent cx="2312670" cy="533400"/>
                <wp:effectExtent l="0" t="0" r="0" b="0"/>
                <wp:wrapNone/>
                <wp:docPr id="2089" name="TextBox 4"/>
                <wp:cNvGraphicFramePr/>
                <a:graphic xmlns:a="http://schemas.openxmlformats.org/drawingml/2006/main">
                  <a:graphicData uri="http://schemas.microsoft.com/office/word/2010/wordprocessingShape">
                    <wps:wsp>
                      <wps:cNvSpPr txBox="1"/>
                      <wps:spPr>
                        <a:xfrm>
                          <a:off x="0" y="0"/>
                          <a:ext cx="2312670" cy="533400"/>
                        </a:xfrm>
                        <a:prstGeom prst="rect">
                          <a:avLst/>
                        </a:prstGeom>
                        <a:noFill/>
                      </wps:spPr>
                      <wps:txbx>
                        <w:txbxContent>
                          <w:p w14:paraId="204AFC20" w14:textId="1FBB10EF" w:rsidR="00E33B0C" w:rsidRDefault="00E33B0C" w:rsidP="00967807">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Pr>
                                <w:rFonts w:ascii="Verdana" w:eastAsia="Verdana" w:hAnsi="Verdana" w:cs="Verdana"/>
                                <w:i/>
                                <w:iCs/>
                                <w:color w:val="7F7F7F"/>
                                <w:kern w:val="24"/>
                                <w:sz w:val="12"/>
                                <w:szCs w:val="12"/>
                                <w14:textFill>
                                  <w14:solidFill>
                                    <w14:srgbClr w14:val="7F7F7F">
                                      <w14:lumMod w14:val="50000"/>
                                    </w14:srgbClr>
                                  </w14:solidFill>
                                </w14:textFill>
                              </w:rPr>
                              <w:t>Others include Imports</w:t>
                            </w:r>
                          </w:p>
                          <w:p w14:paraId="4E4AE88C" w14:textId="3E716C0D" w:rsidR="00C77616" w:rsidRPr="00CE35EB" w:rsidRDefault="00C77616" w:rsidP="00967807">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CE35EB">
                              <w:rPr>
                                <w:rFonts w:ascii="Verdana" w:eastAsia="Verdana" w:hAnsi="Verdana" w:cs="Verdana"/>
                                <w:i/>
                                <w:iCs/>
                                <w:color w:val="7F7F7F"/>
                                <w:kern w:val="24"/>
                                <w:sz w:val="12"/>
                                <w:szCs w:val="12"/>
                                <w14:textFill>
                                  <w14:solidFill>
                                    <w14:srgbClr w14:val="7F7F7F">
                                      <w14:lumMod w14:val="50000"/>
                                    </w14:srgbClr>
                                  </w14:solidFill>
                                </w14:textFill>
                              </w:rPr>
                              <w:t>Source: TechSci Research</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74E6DEF6" id="_x0000_s1134" type="#_x0000_t202" style="position:absolute;margin-left:318.15pt;margin-top:179.35pt;width:182.1pt;height:42pt;z-index:252293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" filled="f" stroked="f">
                <v:textbox>
                  <w:txbxContent>
                    <w:p w14:paraId="204AFC20" w14:textId="1FBB10EF" w:rsidR="00E33B0C" w:rsidRDefault="00E33B0C" w:rsidP="00967807">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Pr>
                          <w:rFonts w:ascii="Verdana" w:eastAsia="Verdana" w:hAnsi="Verdana" w:cs="Verdana"/>
                          <w:i/>
                          <w:iCs/>
                          <w:color w:val="7F7F7F"/>
                          <w:kern w:val="24"/>
                          <w:sz w:val="12"/>
                          <w:szCs w:val="12"/>
                          <w14:textFill>
                            <w14:solidFill>
                              <w14:srgbClr w14:val="7F7F7F">
                                <w14:lumMod w14:val="50000"/>
                              </w14:srgbClr>
                            </w14:solidFill>
                          </w14:textFill>
                        </w:rPr>
                        <w:t>Others include Imports</w:t>
                      </w:r>
                    </w:p>
                    <w:p w14:paraId="4E4AE88C" w14:textId="3E716C0D" w:rsidR="00C77616" w:rsidRPr="00CE35EB" w:rsidRDefault="00C77616" w:rsidP="00967807">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CE35EB">
                        <w:rPr>
                          <w:rFonts w:ascii="Verdana" w:eastAsia="Verdana" w:hAnsi="Verdana" w:cs="Verdana"/>
                          <w:i/>
                          <w:iCs/>
                          <w:color w:val="7F7F7F"/>
                          <w:kern w:val="24"/>
                          <w:sz w:val="12"/>
                          <w:szCs w:val="12"/>
                          <w14:textFill>
                            <w14:solidFill>
                              <w14:srgbClr w14:val="7F7F7F">
                                <w14:lumMod w14:val="50000"/>
                              </w14:srgbClr>
                            </w14:solidFill>
                          </w14:textFill>
                        </w:rPr>
                        <w:t>Source: TechSci Research</w:t>
                      </w:r>
                    </w:p>
                  </w:txbxContent>
                </v:textbox>
                <w10:wrap anchorx="margin"/>
              </v:shape>
            </w:pict>
          </mc:Fallback>
        </mc:AlternateContent>
      </w:r>
      <w:r w:rsidR="00C77616" w:rsidRPr="002B5730">
        <w:rPr>
          <w:noProof/>
          <w:color w:val="000000" w:themeColor="text1"/>
        </w:rPr>
        <w:drawing>
          <wp:inline distT="0" distB="0" distL="0" distR="0" wp14:anchorId="3E0AA2E0" wp14:editId="71643CC2">
            <wp:extent cx="6457950" cy="2276475"/>
            <wp:effectExtent l="0" t="0" r="0" b="0"/>
            <wp:docPr id="2090" name="Chart 2090">
              <a:extLst xmlns:a="http://schemas.openxmlformats.org/drawingml/2006/main">
                <a:ext uri="{FF2B5EF4-FFF2-40B4-BE49-F238E27FC236}">
                  <a16:creationId xmlns:a16="http://schemas.microsoft.com/office/drawing/2014/main" id="{216E1D67-D8C4-4C9D-B19D-4637D83171F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8"/>
              </a:graphicData>
            </a:graphic>
          </wp:inline>
        </w:drawing>
      </w:r>
    </w:p>
    <w:p w14:paraId="7F945E69" w14:textId="77777777" w:rsidR="00ED7DD8" w:rsidRDefault="00ED7DD8" w:rsidP="000C07D2">
      <w:pPr>
        <w:spacing w:line="360" w:lineRule="auto"/>
        <w:textAlignment w:val="baseline"/>
        <w:rPr>
          <w:rFonts w:ascii="Arial" w:hAnsi="Arial" w:cs="Arial"/>
          <w:b/>
          <w:bCs/>
          <w:sz w:val="24"/>
          <w:szCs w:val="24"/>
        </w:rPr>
      </w:pPr>
    </w:p>
    <w:p w14:paraId="5B81B54D" w14:textId="5EB92384" w:rsidR="000C07D2" w:rsidRDefault="000C07D2" w:rsidP="000C07D2">
      <w:pPr>
        <w:spacing w:line="360" w:lineRule="auto"/>
        <w:textAlignment w:val="baseline"/>
        <w:rPr>
          <w:rFonts w:ascii="Arial" w:hAnsi="Arial" w:cs="Arial"/>
          <w:b/>
          <w:bCs/>
          <w:sz w:val="24"/>
          <w:szCs w:val="24"/>
        </w:rPr>
      </w:pPr>
      <w:r>
        <w:rPr>
          <w:rFonts w:ascii="Arial" w:hAnsi="Arial" w:cs="Arial"/>
          <w:b/>
          <w:bCs/>
          <w:sz w:val="24"/>
          <w:szCs w:val="24"/>
        </w:rPr>
        <w:lastRenderedPageBreak/>
        <w:t>India Demand Supply Scenario</w:t>
      </w:r>
    </w:p>
    <w:p w14:paraId="562F9A1F" w14:textId="5D0D1F96" w:rsidR="000C07D2" w:rsidRPr="00BF252C" w:rsidRDefault="000C07D2" w:rsidP="000C07D2">
      <w:pPr>
        <w:spacing w:line="360" w:lineRule="auto"/>
        <w:textAlignment w:val="baseline"/>
        <w:rPr>
          <w:rFonts w:ascii="Arial" w:hAnsi="Arial" w:cs="Arial"/>
          <w:b/>
          <w:bCs/>
          <w:sz w:val="24"/>
          <w:szCs w:val="24"/>
        </w:rPr>
        <w:sectPr w:rsidR="000C07D2" w:rsidRPr="00BF252C" w:rsidSect="00600A5E">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r w:rsidRPr="0061645E">
        <w:rPr>
          <w:rFonts w:ascii="Arial" w:hAnsi="Arial" w:cs="Arial"/>
          <w:b/>
          <w:bCs/>
          <w:sz w:val="24"/>
          <w:szCs w:val="24"/>
        </w:rPr>
        <w:t xml:space="preserve">India </w:t>
      </w:r>
      <w:r>
        <w:rPr>
          <w:rFonts w:ascii="Arial" w:hAnsi="Arial" w:cs="Arial"/>
          <w:b/>
          <w:bCs/>
          <w:sz w:val="24"/>
          <w:szCs w:val="24"/>
        </w:rPr>
        <w:t xml:space="preserve">Vinyl Ester Resin </w:t>
      </w:r>
      <w:r w:rsidRPr="00257590">
        <w:rPr>
          <w:rFonts w:ascii="Arial" w:hAnsi="Arial" w:cs="Arial"/>
          <w:b/>
          <w:bCs/>
          <w:sz w:val="24"/>
          <w:szCs w:val="24"/>
        </w:rPr>
        <w:t>Capacity, Production and Demand</w:t>
      </w:r>
      <w:r>
        <w:rPr>
          <w:rFonts w:ascii="Arial" w:hAnsi="Arial" w:cs="Arial"/>
          <w:b/>
          <w:bCs/>
          <w:sz w:val="24"/>
          <w:szCs w:val="24"/>
        </w:rPr>
        <w:t xml:space="preserve">, By Volume (000’ Tonnes), 2015 - 2030F </w:t>
      </w:r>
    </w:p>
    <w:p w14:paraId="7B388614" w14:textId="77777777" w:rsidR="000C07D2" w:rsidRDefault="000C07D2" w:rsidP="000C07D2">
      <w:pPr>
        <w:spacing w:line="360" w:lineRule="auto"/>
        <w:jc w:val="both"/>
        <w:rPr>
          <w:rFonts w:ascii="Arial" w:hAnsi="Arial" w:cs="Arial"/>
          <w:sz w:val="24"/>
          <w:szCs w:val="24"/>
        </w:rPr>
      </w:pPr>
      <w:r>
        <w:rPr>
          <w:noProof/>
        </w:rPr>
        <mc:AlternateContent>
          <mc:Choice Requires="wps">
            <w:drawing>
              <wp:anchor distT="0" distB="0" distL="114300" distR="114300" simplePos="0" relativeHeight="252795904" behindDoc="0" locked="0" layoutInCell="1" allowOverlap="1" wp14:anchorId="2E8C131A" wp14:editId="4EC5987F">
                <wp:simplePos x="0" y="0"/>
                <wp:positionH relativeFrom="column">
                  <wp:posOffset>5253990</wp:posOffset>
                </wp:positionH>
                <wp:positionV relativeFrom="paragraph">
                  <wp:posOffset>1862991</wp:posOffset>
                </wp:positionV>
                <wp:extent cx="1280160" cy="292735"/>
                <wp:effectExtent l="0" t="0" r="0" b="0"/>
                <wp:wrapNone/>
                <wp:docPr id="2167"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80160" cy="292735"/>
                        </a:xfrm>
                        <a:prstGeom prst="rect">
                          <a:avLst/>
                        </a:prstGeom>
                        <a:noFill/>
                      </wps:spPr>
                      <wps:txbx>
                        <w:txbxContent>
                          <w:p w14:paraId="1B0B49C5" w14:textId="77777777" w:rsidR="000C07D2" w:rsidRPr="005858C1" w:rsidRDefault="000C07D2" w:rsidP="000C07D2">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wps:txbx>
                      <wps:bodyPr wrap="square" rtlCol="0">
                        <a:spAutoFit/>
                      </wps:bodyPr>
                    </wps:wsp>
                  </a:graphicData>
                </a:graphic>
                <wp14:sizeRelH relativeFrom="margin">
                  <wp14:pctWidth>0</wp14:pctWidth>
                </wp14:sizeRelH>
                <wp14:sizeRelV relativeFrom="page">
                  <wp14:pctHeight>0</wp14:pctHeight>
                </wp14:sizeRelV>
              </wp:anchor>
            </w:drawing>
          </mc:Choice>
          <mc:Fallback>
            <w:pict>
              <v:shape w14:anchorId="2E8C131A" id="_x0000_s1135" type="#_x0000_t202" style="position:absolute;left:0;text-align:left;margin-left:413.7pt;margin-top:146.7pt;width:100.8pt;height:23.05pt;z-index:252795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" filled="f" stroked="f">
                <v:textbox style="mso-fit-shape-to-text:t">
                  <w:txbxContent>
                    <w:p w14:paraId="1B0B49C5" w14:textId="77777777" w:rsidR="000C07D2" w:rsidRPr="005858C1" w:rsidRDefault="000C07D2" w:rsidP="000C07D2">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v:textbox>
              </v:shape>
            </w:pict>
          </mc:Fallback>
        </mc:AlternateContent>
      </w:r>
      <w:r w:rsidRPr="00473C99">
        <w:rPr>
          <w:noProof/>
        </w:rPr>
        <w:drawing>
          <wp:inline distT="0" distB="0" distL="0" distR="0" wp14:anchorId="0D7827FE" wp14:editId="55A2E54F">
            <wp:extent cx="6534150" cy="2422567"/>
            <wp:effectExtent l="0" t="0" r="0" b="0"/>
            <wp:docPr id="2174" name="Chart 2174">
              <a:extLst xmlns:a="http://schemas.openxmlformats.org/drawingml/2006/main">
                <a:ext uri="{FF2B5EF4-FFF2-40B4-BE49-F238E27FC236}">
                  <a16:creationId xmlns:a16="http://schemas.microsoft.com/office/drawing/2014/main" id="{7CCA040B-F157-4B0C-9923-DFA614E8144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9"/>
              </a:graphicData>
            </a:graphic>
          </wp:inline>
        </w:drawing>
      </w:r>
    </w:p>
    <w:tbl>
      <w:tblPr>
        <w:tblpPr w:leftFromText="180" w:rightFromText="180" w:vertAnchor="text" w:horzAnchor="margin" w:tblpY="197"/>
        <w:tblW w:w="9995" w:type="dxa"/>
        <w:tblLook w:val="04A0" w:firstRow="1" w:lastRow="0" w:firstColumn="1" w:lastColumn="0" w:noHBand="0" w:noVBand="1"/>
      </w:tblPr>
      <w:tblGrid>
        <w:gridCol w:w="3961"/>
        <w:gridCol w:w="2227"/>
        <w:gridCol w:w="1205"/>
        <w:gridCol w:w="1205"/>
        <w:gridCol w:w="1397"/>
      </w:tblGrid>
      <w:tr w:rsidR="000C07D2" w:rsidRPr="0081193C" w14:paraId="36B10DC6" w14:textId="77777777" w:rsidTr="00751D1F">
        <w:trPr>
          <w:trHeight w:val="52"/>
        </w:trPr>
        <w:tc>
          <w:tcPr>
            <w:tcW w:w="3961" w:type="dxa"/>
            <w:tcBorders>
              <w:top w:val="single" w:sz="4" w:space="0" w:color="auto"/>
              <w:left w:val="single" w:sz="4" w:space="0" w:color="auto"/>
              <w:bottom w:val="single" w:sz="4" w:space="0" w:color="auto"/>
              <w:right w:val="single" w:sz="4" w:space="0" w:color="auto"/>
            </w:tcBorders>
            <w:shd w:val="clear" w:color="auto" w:fill="C00000"/>
            <w:noWrap/>
            <w:vAlign w:val="bottom"/>
            <w:hideMark/>
          </w:tcPr>
          <w:p w14:paraId="427C9FE8" w14:textId="77777777" w:rsidR="000C07D2" w:rsidRPr="00BF252C" w:rsidRDefault="000C07D2" w:rsidP="007E1666">
            <w:pPr>
              <w:spacing w:after="0" w:line="240" w:lineRule="auto"/>
              <w:rPr>
                <w:rFonts w:ascii="Verdana" w:eastAsia="Times New Roman" w:hAnsi="Verdana" w:cs="Times New Roman"/>
                <w:color w:val="FFFFFF" w:themeColor="background1"/>
                <w:sz w:val="20"/>
                <w:szCs w:val="20"/>
                <w:lang w:val="en-US"/>
              </w:rPr>
            </w:pPr>
            <w:r w:rsidRPr="00BF252C">
              <w:rPr>
                <w:rFonts w:ascii="Verdana" w:eastAsia="Times New Roman" w:hAnsi="Verdana" w:cs="Times New Roman"/>
                <w:color w:val="FFFFFF" w:themeColor="background1"/>
                <w:sz w:val="20"/>
                <w:szCs w:val="20"/>
                <w:lang w:val="en-US"/>
              </w:rPr>
              <w:t>Company</w:t>
            </w:r>
            <w:r>
              <w:rPr>
                <w:rFonts w:ascii="Verdana" w:eastAsia="Times New Roman" w:hAnsi="Verdana" w:cs="Times New Roman"/>
                <w:color w:val="FFFFFF" w:themeColor="background1"/>
                <w:sz w:val="20"/>
                <w:szCs w:val="20"/>
                <w:lang w:val="en-US"/>
              </w:rPr>
              <w:t xml:space="preserve"> (000’ Tonnes)</w:t>
            </w:r>
          </w:p>
        </w:tc>
        <w:tc>
          <w:tcPr>
            <w:tcW w:w="2227" w:type="dxa"/>
            <w:tcBorders>
              <w:top w:val="single" w:sz="4" w:space="0" w:color="auto"/>
              <w:left w:val="nil"/>
              <w:bottom w:val="single" w:sz="4" w:space="0" w:color="auto"/>
              <w:right w:val="single" w:sz="4" w:space="0" w:color="auto"/>
            </w:tcBorders>
            <w:shd w:val="clear" w:color="auto" w:fill="C00000"/>
            <w:noWrap/>
            <w:vAlign w:val="bottom"/>
            <w:hideMark/>
          </w:tcPr>
          <w:p w14:paraId="420F5DD3" w14:textId="77777777" w:rsidR="000C07D2" w:rsidRPr="00BF252C" w:rsidRDefault="000C07D2" w:rsidP="007E1666">
            <w:pPr>
              <w:spacing w:after="0" w:line="240" w:lineRule="auto"/>
              <w:rPr>
                <w:rFonts w:ascii="Verdana" w:eastAsia="Times New Roman" w:hAnsi="Verdana" w:cs="Times New Roman"/>
                <w:color w:val="FFFFFF" w:themeColor="background1"/>
                <w:sz w:val="20"/>
                <w:szCs w:val="20"/>
                <w:lang w:val="en-US"/>
              </w:rPr>
            </w:pPr>
            <w:r w:rsidRPr="00BF252C">
              <w:rPr>
                <w:rFonts w:ascii="Verdana" w:eastAsia="Times New Roman" w:hAnsi="Verdana" w:cs="Times New Roman"/>
                <w:color w:val="FFFFFF" w:themeColor="background1"/>
                <w:sz w:val="20"/>
                <w:szCs w:val="20"/>
                <w:lang w:val="en-US"/>
              </w:rPr>
              <w:t>Location</w:t>
            </w:r>
          </w:p>
        </w:tc>
        <w:tc>
          <w:tcPr>
            <w:tcW w:w="1205" w:type="dxa"/>
            <w:tcBorders>
              <w:top w:val="single" w:sz="4" w:space="0" w:color="auto"/>
              <w:left w:val="nil"/>
              <w:bottom w:val="single" w:sz="4" w:space="0" w:color="auto"/>
              <w:right w:val="single" w:sz="4" w:space="0" w:color="auto"/>
            </w:tcBorders>
            <w:shd w:val="clear" w:color="auto" w:fill="C00000"/>
            <w:noWrap/>
            <w:vAlign w:val="bottom"/>
            <w:hideMark/>
          </w:tcPr>
          <w:p w14:paraId="628F399F" w14:textId="77777777" w:rsidR="000C07D2" w:rsidRPr="00BF252C" w:rsidRDefault="000C07D2" w:rsidP="007E1666">
            <w:pPr>
              <w:spacing w:after="0" w:line="240" w:lineRule="auto"/>
              <w:jc w:val="right"/>
              <w:rPr>
                <w:rFonts w:ascii="Verdana" w:eastAsia="Times New Roman" w:hAnsi="Verdana" w:cs="Times New Roman"/>
                <w:color w:val="FFFFFF" w:themeColor="background1"/>
                <w:sz w:val="20"/>
                <w:szCs w:val="20"/>
                <w:lang w:val="en-US"/>
              </w:rPr>
            </w:pPr>
            <w:r w:rsidRPr="00BF252C">
              <w:rPr>
                <w:rFonts w:ascii="Verdana" w:eastAsia="Times New Roman" w:hAnsi="Verdana" w:cs="Times New Roman"/>
                <w:color w:val="FFFFFF" w:themeColor="background1"/>
                <w:sz w:val="20"/>
                <w:szCs w:val="20"/>
                <w:lang w:val="en-US"/>
              </w:rPr>
              <w:t>2015</w:t>
            </w:r>
          </w:p>
        </w:tc>
        <w:tc>
          <w:tcPr>
            <w:tcW w:w="1205" w:type="dxa"/>
            <w:tcBorders>
              <w:top w:val="single" w:sz="4" w:space="0" w:color="auto"/>
              <w:left w:val="nil"/>
              <w:bottom w:val="single" w:sz="4" w:space="0" w:color="auto"/>
              <w:right w:val="single" w:sz="4" w:space="0" w:color="auto"/>
            </w:tcBorders>
            <w:shd w:val="clear" w:color="auto" w:fill="C00000"/>
            <w:noWrap/>
            <w:vAlign w:val="bottom"/>
            <w:hideMark/>
          </w:tcPr>
          <w:p w14:paraId="2BA27E07" w14:textId="77777777" w:rsidR="000C07D2" w:rsidRPr="00BF252C" w:rsidRDefault="000C07D2" w:rsidP="007E1666">
            <w:pPr>
              <w:spacing w:after="0" w:line="240" w:lineRule="auto"/>
              <w:jc w:val="right"/>
              <w:rPr>
                <w:rFonts w:ascii="Verdana" w:eastAsia="Times New Roman" w:hAnsi="Verdana" w:cs="Times New Roman"/>
                <w:color w:val="FFFFFF" w:themeColor="background1"/>
                <w:sz w:val="20"/>
                <w:szCs w:val="20"/>
                <w:lang w:val="en-US"/>
              </w:rPr>
            </w:pPr>
            <w:r w:rsidRPr="00BF252C">
              <w:rPr>
                <w:rFonts w:ascii="Verdana" w:eastAsia="Times New Roman" w:hAnsi="Verdana" w:cs="Times New Roman"/>
                <w:color w:val="FFFFFF" w:themeColor="background1"/>
                <w:sz w:val="20"/>
                <w:szCs w:val="20"/>
                <w:lang w:val="en-US"/>
              </w:rPr>
              <w:t>2020</w:t>
            </w:r>
          </w:p>
        </w:tc>
        <w:tc>
          <w:tcPr>
            <w:tcW w:w="1397" w:type="dxa"/>
            <w:tcBorders>
              <w:top w:val="single" w:sz="4" w:space="0" w:color="auto"/>
              <w:left w:val="nil"/>
              <w:bottom w:val="single" w:sz="4" w:space="0" w:color="auto"/>
              <w:right w:val="single" w:sz="4" w:space="0" w:color="auto"/>
            </w:tcBorders>
            <w:shd w:val="clear" w:color="auto" w:fill="C00000"/>
            <w:noWrap/>
            <w:vAlign w:val="bottom"/>
            <w:hideMark/>
          </w:tcPr>
          <w:p w14:paraId="13C99049" w14:textId="77777777" w:rsidR="000C07D2" w:rsidRPr="00BF252C" w:rsidRDefault="000C07D2" w:rsidP="007E1666">
            <w:pPr>
              <w:spacing w:after="0" w:line="240" w:lineRule="auto"/>
              <w:rPr>
                <w:rFonts w:ascii="Verdana" w:eastAsia="Times New Roman" w:hAnsi="Verdana" w:cs="Times New Roman"/>
                <w:color w:val="FFFFFF" w:themeColor="background1"/>
                <w:sz w:val="20"/>
                <w:szCs w:val="20"/>
                <w:lang w:val="en-US"/>
              </w:rPr>
            </w:pPr>
            <w:r w:rsidRPr="00BF252C">
              <w:rPr>
                <w:rFonts w:ascii="Verdana" w:eastAsia="Times New Roman" w:hAnsi="Verdana" w:cs="Times New Roman"/>
                <w:color w:val="FFFFFF" w:themeColor="background1"/>
                <w:sz w:val="20"/>
                <w:szCs w:val="20"/>
                <w:lang w:val="en-US"/>
              </w:rPr>
              <w:t>2030F</w:t>
            </w:r>
          </w:p>
        </w:tc>
      </w:tr>
      <w:tr w:rsidR="000C07D2" w:rsidRPr="0081193C" w14:paraId="24B74148" w14:textId="77777777" w:rsidTr="00751D1F">
        <w:trPr>
          <w:trHeight w:val="52"/>
        </w:trPr>
        <w:tc>
          <w:tcPr>
            <w:tcW w:w="3961" w:type="dxa"/>
            <w:tcBorders>
              <w:top w:val="nil"/>
              <w:left w:val="single" w:sz="4" w:space="0" w:color="auto"/>
              <w:bottom w:val="single" w:sz="4" w:space="0" w:color="auto"/>
              <w:right w:val="single" w:sz="4" w:space="0" w:color="auto"/>
            </w:tcBorders>
            <w:shd w:val="clear" w:color="auto" w:fill="auto"/>
            <w:noWrap/>
            <w:vAlign w:val="center"/>
            <w:hideMark/>
          </w:tcPr>
          <w:p w14:paraId="416A22D2" w14:textId="77777777" w:rsidR="000C07D2" w:rsidRPr="00BF252C" w:rsidRDefault="000C07D2" w:rsidP="007E1666">
            <w:pPr>
              <w:spacing w:after="0" w:line="240" w:lineRule="auto"/>
              <w:rPr>
                <w:rFonts w:ascii="Verdana" w:eastAsia="Times New Roman" w:hAnsi="Verdana" w:cs="Times New Roman"/>
                <w:color w:val="000000"/>
                <w:sz w:val="20"/>
                <w:szCs w:val="20"/>
                <w:lang w:val="en-US"/>
              </w:rPr>
            </w:pPr>
            <w:r>
              <w:rPr>
                <w:rFonts w:ascii="Arial" w:hAnsi="Arial" w:cs="Arial"/>
                <w:color w:val="000000"/>
                <w:sz w:val="20"/>
                <w:szCs w:val="20"/>
              </w:rPr>
              <w:t>Orson Chemicals</w:t>
            </w:r>
          </w:p>
        </w:tc>
        <w:tc>
          <w:tcPr>
            <w:tcW w:w="2227" w:type="dxa"/>
            <w:tcBorders>
              <w:top w:val="nil"/>
              <w:left w:val="nil"/>
              <w:bottom w:val="single" w:sz="4" w:space="0" w:color="auto"/>
              <w:right w:val="single" w:sz="4" w:space="0" w:color="auto"/>
            </w:tcBorders>
            <w:shd w:val="clear" w:color="auto" w:fill="auto"/>
            <w:noWrap/>
            <w:vAlign w:val="center"/>
            <w:hideMark/>
          </w:tcPr>
          <w:p w14:paraId="1FC6AD7B" w14:textId="77777777" w:rsidR="000C07D2" w:rsidRPr="00BF252C" w:rsidRDefault="000C07D2" w:rsidP="007E1666">
            <w:pPr>
              <w:spacing w:after="0" w:line="240" w:lineRule="auto"/>
              <w:rPr>
                <w:rFonts w:ascii="Verdana" w:eastAsia="Times New Roman" w:hAnsi="Verdana" w:cs="Times New Roman"/>
                <w:color w:val="000000"/>
                <w:sz w:val="20"/>
                <w:szCs w:val="20"/>
                <w:lang w:val="en-US"/>
              </w:rPr>
            </w:pPr>
            <w:r>
              <w:rPr>
                <w:rFonts w:ascii="Arial" w:hAnsi="Arial" w:cs="Arial"/>
                <w:color w:val="000000"/>
                <w:sz w:val="20"/>
                <w:szCs w:val="20"/>
              </w:rPr>
              <w:t>Silvassa</w:t>
            </w:r>
          </w:p>
        </w:tc>
        <w:tc>
          <w:tcPr>
            <w:tcW w:w="1205" w:type="dxa"/>
            <w:tcBorders>
              <w:top w:val="nil"/>
              <w:left w:val="nil"/>
              <w:bottom w:val="single" w:sz="4" w:space="0" w:color="auto"/>
              <w:right w:val="single" w:sz="4" w:space="0" w:color="auto"/>
            </w:tcBorders>
            <w:shd w:val="clear" w:color="auto" w:fill="auto"/>
            <w:noWrap/>
            <w:vAlign w:val="bottom"/>
            <w:hideMark/>
          </w:tcPr>
          <w:p w14:paraId="23F9FD56" w14:textId="77777777" w:rsidR="000C07D2" w:rsidRPr="00BF252C" w:rsidRDefault="000C07D2" w:rsidP="007E1666">
            <w:pPr>
              <w:spacing w:after="0" w:line="240" w:lineRule="auto"/>
              <w:jc w:val="right"/>
              <w:rPr>
                <w:rFonts w:ascii="Verdana" w:eastAsia="Times New Roman" w:hAnsi="Verdana" w:cs="Times New Roman"/>
                <w:color w:val="000000"/>
                <w:sz w:val="20"/>
                <w:szCs w:val="20"/>
                <w:lang w:val="en-US"/>
              </w:rPr>
            </w:pPr>
            <w:r>
              <w:rPr>
                <w:rFonts w:ascii="Calibri" w:hAnsi="Calibri"/>
                <w:color w:val="000000"/>
              </w:rPr>
              <w:t>0.72</w:t>
            </w:r>
          </w:p>
        </w:tc>
        <w:tc>
          <w:tcPr>
            <w:tcW w:w="1205" w:type="dxa"/>
            <w:tcBorders>
              <w:top w:val="nil"/>
              <w:left w:val="nil"/>
              <w:bottom w:val="single" w:sz="4" w:space="0" w:color="auto"/>
              <w:right w:val="single" w:sz="4" w:space="0" w:color="auto"/>
            </w:tcBorders>
            <w:shd w:val="clear" w:color="auto" w:fill="auto"/>
            <w:noWrap/>
            <w:vAlign w:val="bottom"/>
            <w:hideMark/>
          </w:tcPr>
          <w:p w14:paraId="487881D1" w14:textId="77777777" w:rsidR="000C07D2" w:rsidRPr="00BF252C" w:rsidRDefault="000C07D2" w:rsidP="007E1666">
            <w:pPr>
              <w:spacing w:after="0" w:line="240" w:lineRule="auto"/>
              <w:jc w:val="right"/>
              <w:rPr>
                <w:rFonts w:ascii="Verdana" w:eastAsia="Times New Roman" w:hAnsi="Verdana" w:cs="Times New Roman"/>
                <w:color w:val="000000"/>
                <w:sz w:val="20"/>
                <w:szCs w:val="20"/>
                <w:lang w:val="en-US"/>
              </w:rPr>
            </w:pPr>
            <w:r>
              <w:rPr>
                <w:rFonts w:ascii="Calibri" w:hAnsi="Calibri"/>
                <w:color w:val="000000"/>
              </w:rPr>
              <w:t>0.72</w:t>
            </w:r>
          </w:p>
        </w:tc>
        <w:tc>
          <w:tcPr>
            <w:tcW w:w="1397" w:type="dxa"/>
            <w:tcBorders>
              <w:top w:val="nil"/>
              <w:left w:val="nil"/>
              <w:bottom w:val="single" w:sz="4" w:space="0" w:color="auto"/>
              <w:right w:val="single" w:sz="4" w:space="0" w:color="auto"/>
            </w:tcBorders>
            <w:shd w:val="clear" w:color="auto" w:fill="auto"/>
            <w:noWrap/>
            <w:vAlign w:val="bottom"/>
            <w:hideMark/>
          </w:tcPr>
          <w:p w14:paraId="521903E5" w14:textId="77777777" w:rsidR="000C07D2" w:rsidRPr="00BF252C" w:rsidRDefault="000C07D2" w:rsidP="007E1666">
            <w:pPr>
              <w:spacing w:after="0" w:line="240" w:lineRule="auto"/>
              <w:jc w:val="right"/>
              <w:rPr>
                <w:rFonts w:ascii="Verdana" w:eastAsia="Times New Roman" w:hAnsi="Verdana" w:cs="Times New Roman"/>
                <w:color w:val="000000"/>
                <w:sz w:val="20"/>
                <w:szCs w:val="20"/>
                <w:lang w:val="en-US"/>
              </w:rPr>
            </w:pPr>
            <w:r>
              <w:rPr>
                <w:rFonts w:ascii="Calibri" w:hAnsi="Calibri"/>
                <w:color w:val="000000"/>
              </w:rPr>
              <w:t>0.72</w:t>
            </w:r>
          </w:p>
        </w:tc>
      </w:tr>
      <w:tr w:rsidR="000C07D2" w:rsidRPr="0081193C" w14:paraId="06B7797C" w14:textId="77777777" w:rsidTr="00751D1F">
        <w:trPr>
          <w:trHeight w:val="52"/>
        </w:trPr>
        <w:tc>
          <w:tcPr>
            <w:tcW w:w="3961" w:type="dxa"/>
            <w:tcBorders>
              <w:top w:val="nil"/>
              <w:left w:val="single" w:sz="4" w:space="0" w:color="auto"/>
              <w:bottom w:val="single" w:sz="4" w:space="0" w:color="auto"/>
              <w:right w:val="single" w:sz="4" w:space="0" w:color="auto"/>
            </w:tcBorders>
            <w:shd w:val="clear" w:color="auto" w:fill="auto"/>
            <w:noWrap/>
            <w:vAlign w:val="bottom"/>
            <w:hideMark/>
          </w:tcPr>
          <w:p w14:paraId="25503FE0" w14:textId="77777777" w:rsidR="000C07D2" w:rsidRPr="00BF252C" w:rsidRDefault="000C07D2" w:rsidP="007E1666">
            <w:pPr>
              <w:spacing w:after="0" w:line="240" w:lineRule="auto"/>
              <w:rPr>
                <w:rFonts w:ascii="Verdana" w:eastAsia="Times New Roman" w:hAnsi="Verdana" w:cs="Times New Roman"/>
                <w:color w:val="000000"/>
                <w:sz w:val="20"/>
                <w:szCs w:val="20"/>
                <w:lang w:val="en-US"/>
              </w:rPr>
            </w:pPr>
            <w:r>
              <w:rPr>
                <w:rFonts w:ascii="Arial" w:hAnsi="Arial" w:cs="Arial"/>
                <w:sz w:val="20"/>
                <w:szCs w:val="20"/>
              </w:rPr>
              <w:t>Reichhold India Pvt. Ltd.</w:t>
            </w:r>
          </w:p>
        </w:tc>
        <w:tc>
          <w:tcPr>
            <w:tcW w:w="2227" w:type="dxa"/>
            <w:tcBorders>
              <w:top w:val="nil"/>
              <w:left w:val="nil"/>
              <w:bottom w:val="single" w:sz="4" w:space="0" w:color="auto"/>
              <w:right w:val="single" w:sz="4" w:space="0" w:color="auto"/>
            </w:tcBorders>
            <w:shd w:val="clear" w:color="auto" w:fill="auto"/>
            <w:noWrap/>
            <w:vAlign w:val="bottom"/>
            <w:hideMark/>
          </w:tcPr>
          <w:p w14:paraId="12AF2A40" w14:textId="77777777" w:rsidR="000C07D2" w:rsidRPr="00BF252C" w:rsidRDefault="000C07D2" w:rsidP="007E1666">
            <w:pPr>
              <w:spacing w:after="0" w:line="240" w:lineRule="auto"/>
              <w:rPr>
                <w:rFonts w:ascii="Verdana" w:eastAsia="Times New Roman" w:hAnsi="Verdana" w:cs="Times New Roman"/>
                <w:color w:val="000000"/>
                <w:sz w:val="20"/>
                <w:szCs w:val="20"/>
                <w:lang w:val="en-US"/>
              </w:rPr>
            </w:pPr>
            <w:r>
              <w:rPr>
                <w:rFonts w:ascii="Arial" w:hAnsi="Arial" w:cs="Arial"/>
                <w:sz w:val="20"/>
                <w:szCs w:val="20"/>
              </w:rPr>
              <w:t>Maharashtra</w:t>
            </w:r>
          </w:p>
        </w:tc>
        <w:tc>
          <w:tcPr>
            <w:tcW w:w="1205" w:type="dxa"/>
            <w:tcBorders>
              <w:top w:val="nil"/>
              <w:left w:val="nil"/>
              <w:bottom w:val="single" w:sz="4" w:space="0" w:color="auto"/>
              <w:right w:val="single" w:sz="4" w:space="0" w:color="auto"/>
            </w:tcBorders>
            <w:shd w:val="clear" w:color="auto" w:fill="auto"/>
            <w:noWrap/>
            <w:vAlign w:val="bottom"/>
            <w:hideMark/>
          </w:tcPr>
          <w:p w14:paraId="64F4A3BA" w14:textId="77777777" w:rsidR="000C07D2" w:rsidRPr="00BF252C" w:rsidRDefault="000C07D2" w:rsidP="007E1666">
            <w:pPr>
              <w:spacing w:after="0" w:line="240" w:lineRule="auto"/>
              <w:jc w:val="right"/>
              <w:rPr>
                <w:rFonts w:ascii="Verdana" w:eastAsia="Times New Roman" w:hAnsi="Verdana" w:cs="Times New Roman"/>
                <w:color w:val="000000"/>
                <w:sz w:val="20"/>
                <w:szCs w:val="20"/>
                <w:lang w:val="en-US"/>
              </w:rPr>
            </w:pPr>
            <w:r>
              <w:rPr>
                <w:rFonts w:ascii="Calibri" w:hAnsi="Calibri"/>
                <w:color w:val="000000"/>
              </w:rPr>
              <w:t>0.36</w:t>
            </w:r>
          </w:p>
        </w:tc>
        <w:tc>
          <w:tcPr>
            <w:tcW w:w="1205" w:type="dxa"/>
            <w:tcBorders>
              <w:top w:val="nil"/>
              <w:left w:val="nil"/>
              <w:bottom w:val="single" w:sz="4" w:space="0" w:color="auto"/>
              <w:right w:val="single" w:sz="4" w:space="0" w:color="auto"/>
            </w:tcBorders>
            <w:shd w:val="clear" w:color="auto" w:fill="auto"/>
            <w:noWrap/>
            <w:vAlign w:val="bottom"/>
            <w:hideMark/>
          </w:tcPr>
          <w:p w14:paraId="183A058B" w14:textId="77777777" w:rsidR="000C07D2" w:rsidRPr="00BF252C" w:rsidRDefault="000C07D2" w:rsidP="007E1666">
            <w:pPr>
              <w:spacing w:after="0" w:line="240" w:lineRule="auto"/>
              <w:jc w:val="right"/>
              <w:rPr>
                <w:rFonts w:ascii="Verdana" w:eastAsia="Times New Roman" w:hAnsi="Verdana" w:cs="Times New Roman"/>
                <w:color w:val="000000"/>
                <w:sz w:val="20"/>
                <w:szCs w:val="20"/>
                <w:lang w:val="en-US"/>
              </w:rPr>
            </w:pPr>
            <w:r>
              <w:rPr>
                <w:rFonts w:ascii="Calibri" w:hAnsi="Calibri"/>
                <w:color w:val="000000"/>
              </w:rPr>
              <w:t>0.36</w:t>
            </w:r>
          </w:p>
        </w:tc>
        <w:tc>
          <w:tcPr>
            <w:tcW w:w="1397" w:type="dxa"/>
            <w:tcBorders>
              <w:top w:val="nil"/>
              <w:left w:val="nil"/>
              <w:bottom w:val="single" w:sz="4" w:space="0" w:color="auto"/>
              <w:right w:val="single" w:sz="4" w:space="0" w:color="auto"/>
            </w:tcBorders>
            <w:shd w:val="clear" w:color="auto" w:fill="auto"/>
            <w:noWrap/>
            <w:vAlign w:val="bottom"/>
            <w:hideMark/>
          </w:tcPr>
          <w:p w14:paraId="04F3595A" w14:textId="77777777" w:rsidR="000C07D2" w:rsidRPr="00BF252C" w:rsidRDefault="000C07D2" w:rsidP="007E1666">
            <w:pPr>
              <w:spacing w:after="0" w:line="240" w:lineRule="auto"/>
              <w:jc w:val="right"/>
              <w:rPr>
                <w:rFonts w:ascii="Verdana" w:eastAsia="Times New Roman" w:hAnsi="Verdana" w:cs="Times New Roman"/>
                <w:color w:val="000000"/>
                <w:sz w:val="20"/>
                <w:szCs w:val="20"/>
                <w:lang w:val="en-US"/>
              </w:rPr>
            </w:pPr>
            <w:r>
              <w:rPr>
                <w:rFonts w:ascii="Calibri" w:hAnsi="Calibri"/>
                <w:color w:val="000000"/>
              </w:rPr>
              <w:t>0.36</w:t>
            </w:r>
          </w:p>
        </w:tc>
      </w:tr>
      <w:tr w:rsidR="000C07D2" w:rsidRPr="0081193C" w14:paraId="2F29B173" w14:textId="77777777" w:rsidTr="00751D1F">
        <w:trPr>
          <w:trHeight w:val="52"/>
        </w:trPr>
        <w:tc>
          <w:tcPr>
            <w:tcW w:w="3961" w:type="dxa"/>
            <w:tcBorders>
              <w:top w:val="nil"/>
              <w:left w:val="single" w:sz="4" w:space="0" w:color="auto"/>
              <w:bottom w:val="single" w:sz="4" w:space="0" w:color="auto"/>
              <w:right w:val="single" w:sz="4" w:space="0" w:color="auto"/>
            </w:tcBorders>
            <w:shd w:val="clear" w:color="auto" w:fill="auto"/>
            <w:noWrap/>
            <w:vAlign w:val="bottom"/>
            <w:hideMark/>
          </w:tcPr>
          <w:p w14:paraId="47BC4ED5" w14:textId="77777777" w:rsidR="000C07D2" w:rsidRPr="00BF252C" w:rsidRDefault="000C07D2" w:rsidP="007E1666">
            <w:pPr>
              <w:spacing w:after="0" w:line="240" w:lineRule="auto"/>
              <w:rPr>
                <w:rFonts w:ascii="Verdana" w:eastAsia="Times New Roman" w:hAnsi="Verdana" w:cs="Times New Roman"/>
                <w:color w:val="000000"/>
                <w:sz w:val="20"/>
                <w:szCs w:val="20"/>
                <w:lang w:val="en-US"/>
              </w:rPr>
            </w:pPr>
            <w:r>
              <w:rPr>
                <w:rFonts w:ascii="Arial" w:hAnsi="Arial" w:cs="Arial"/>
                <w:sz w:val="20"/>
                <w:szCs w:val="20"/>
              </w:rPr>
              <w:t xml:space="preserve">Moras Chemicals India Pvt. Ltd. </w:t>
            </w:r>
          </w:p>
        </w:tc>
        <w:tc>
          <w:tcPr>
            <w:tcW w:w="2227" w:type="dxa"/>
            <w:tcBorders>
              <w:top w:val="nil"/>
              <w:left w:val="nil"/>
              <w:bottom w:val="single" w:sz="4" w:space="0" w:color="auto"/>
              <w:right w:val="single" w:sz="4" w:space="0" w:color="auto"/>
            </w:tcBorders>
            <w:shd w:val="clear" w:color="auto" w:fill="auto"/>
            <w:noWrap/>
            <w:vAlign w:val="bottom"/>
            <w:hideMark/>
          </w:tcPr>
          <w:p w14:paraId="1E29117B" w14:textId="77777777" w:rsidR="000C07D2" w:rsidRPr="00BF252C" w:rsidRDefault="000C07D2" w:rsidP="007E1666">
            <w:pPr>
              <w:spacing w:after="0" w:line="240" w:lineRule="auto"/>
              <w:rPr>
                <w:rFonts w:ascii="Verdana" w:eastAsia="Times New Roman" w:hAnsi="Verdana" w:cs="Times New Roman"/>
                <w:color w:val="000000"/>
                <w:sz w:val="20"/>
                <w:szCs w:val="20"/>
                <w:lang w:val="en-US"/>
              </w:rPr>
            </w:pPr>
            <w:r>
              <w:rPr>
                <w:rFonts w:ascii="Arial" w:hAnsi="Arial" w:cs="Arial"/>
                <w:sz w:val="20"/>
                <w:szCs w:val="20"/>
              </w:rPr>
              <w:t>Gujarat</w:t>
            </w:r>
          </w:p>
        </w:tc>
        <w:tc>
          <w:tcPr>
            <w:tcW w:w="1205" w:type="dxa"/>
            <w:tcBorders>
              <w:top w:val="nil"/>
              <w:left w:val="nil"/>
              <w:bottom w:val="single" w:sz="4" w:space="0" w:color="auto"/>
              <w:right w:val="single" w:sz="4" w:space="0" w:color="auto"/>
            </w:tcBorders>
            <w:shd w:val="clear" w:color="auto" w:fill="auto"/>
            <w:noWrap/>
            <w:vAlign w:val="bottom"/>
            <w:hideMark/>
          </w:tcPr>
          <w:p w14:paraId="289055D4" w14:textId="77777777" w:rsidR="000C07D2" w:rsidRPr="00BF252C" w:rsidRDefault="000C07D2" w:rsidP="007E1666">
            <w:pPr>
              <w:spacing w:after="0" w:line="240" w:lineRule="auto"/>
              <w:jc w:val="right"/>
              <w:rPr>
                <w:rFonts w:ascii="Verdana" w:eastAsia="Times New Roman" w:hAnsi="Verdana" w:cs="Times New Roman"/>
                <w:color w:val="000000"/>
                <w:sz w:val="20"/>
                <w:szCs w:val="20"/>
                <w:lang w:val="en-US"/>
              </w:rPr>
            </w:pPr>
            <w:r>
              <w:rPr>
                <w:rFonts w:ascii="Calibri" w:hAnsi="Calibri"/>
                <w:color w:val="000000"/>
              </w:rPr>
              <w:t>0.36</w:t>
            </w:r>
          </w:p>
        </w:tc>
        <w:tc>
          <w:tcPr>
            <w:tcW w:w="1205" w:type="dxa"/>
            <w:tcBorders>
              <w:top w:val="nil"/>
              <w:left w:val="nil"/>
              <w:bottom w:val="single" w:sz="4" w:space="0" w:color="auto"/>
              <w:right w:val="single" w:sz="4" w:space="0" w:color="auto"/>
            </w:tcBorders>
            <w:shd w:val="clear" w:color="auto" w:fill="auto"/>
            <w:noWrap/>
            <w:vAlign w:val="bottom"/>
            <w:hideMark/>
          </w:tcPr>
          <w:p w14:paraId="44397E0E" w14:textId="77777777" w:rsidR="000C07D2" w:rsidRPr="00BF252C" w:rsidRDefault="000C07D2" w:rsidP="007E1666">
            <w:pPr>
              <w:spacing w:after="0" w:line="240" w:lineRule="auto"/>
              <w:jc w:val="right"/>
              <w:rPr>
                <w:rFonts w:ascii="Verdana" w:eastAsia="Times New Roman" w:hAnsi="Verdana" w:cs="Times New Roman"/>
                <w:color w:val="000000"/>
                <w:sz w:val="20"/>
                <w:szCs w:val="20"/>
                <w:lang w:val="en-US"/>
              </w:rPr>
            </w:pPr>
            <w:r>
              <w:rPr>
                <w:rFonts w:ascii="Calibri" w:hAnsi="Calibri"/>
                <w:color w:val="000000"/>
              </w:rPr>
              <w:t>0.36</w:t>
            </w:r>
          </w:p>
        </w:tc>
        <w:tc>
          <w:tcPr>
            <w:tcW w:w="1397" w:type="dxa"/>
            <w:tcBorders>
              <w:top w:val="nil"/>
              <w:left w:val="nil"/>
              <w:bottom w:val="single" w:sz="4" w:space="0" w:color="auto"/>
              <w:right w:val="single" w:sz="4" w:space="0" w:color="auto"/>
            </w:tcBorders>
            <w:shd w:val="clear" w:color="auto" w:fill="auto"/>
            <w:noWrap/>
            <w:vAlign w:val="bottom"/>
            <w:hideMark/>
          </w:tcPr>
          <w:p w14:paraId="6CA5C955" w14:textId="77777777" w:rsidR="000C07D2" w:rsidRPr="00BF252C" w:rsidRDefault="000C07D2" w:rsidP="007E1666">
            <w:pPr>
              <w:spacing w:after="0" w:line="240" w:lineRule="auto"/>
              <w:jc w:val="right"/>
              <w:rPr>
                <w:rFonts w:ascii="Verdana" w:eastAsia="Times New Roman" w:hAnsi="Verdana" w:cs="Times New Roman"/>
                <w:color w:val="000000"/>
                <w:sz w:val="20"/>
                <w:szCs w:val="20"/>
                <w:lang w:val="en-US"/>
              </w:rPr>
            </w:pPr>
            <w:r>
              <w:rPr>
                <w:rFonts w:ascii="Calibri" w:hAnsi="Calibri"/>
                <w:color w:val="000000"/>
              </w:rPr>
              <w:t>0.36</w:t>
            </w:r>
          </w:p>
        </w:tc>
      </w:tr>
      <w:tr w:rsidR="000C07D2" w:rsidRPr="0081193C" w14:paraId="51E8ACFD" w14:textId="77777777" w:rsidTr="00751D1F">
        <w:trPr>
          <w:trHeight w:val="52"/>
        </w:trPr>
        <w:tc>
          <w:tcPr>
            <w:tcW w:w="3961" w:type="dxa"/>
            <w:tcBorders>
              <w:top w:val="nil"/>
              <w:left w:val="single" w:sz="4" w:space="0" w:color="auto"/>
              <w:bottom w:val="single" w:sz="4" w:space="0" w:color="auto"/>
              <w:right w:val="single" w:sz="4" w:space="0" w:color="auto"/>
            </w:tcBorders>
            <w:shd w:val="clear" w:color="auto" w:fill="auto"/>
            <w:noWrap/>
            <w:vAlign w:val="bottom"/>
            <w:hideMark/>
          </w:tcPr>
          <w:p w14:paraId="6D894E15" w14:textId="77777777" w:rsidR="000C07D2" w:rsidRPr="00BF252C" w:rsidRDefault="000C07D2" w:rsidP="007E1666">
            <w:pPr>
              <w:spacing w:after="0" w:line="240" w:lineRule="auto"/>
              <w:rPr>
                <w:rFonts w:ascii="Verdana" w:eastAsia="Times New Roman" w:hAnsi="Verdana" w:cs="Times New Roman"/>
                <w:color w:val="000000"/>
                <w:sz w:val="20"/>
                <w:szCs w:val="20"/>
                <w:lang w:val="en-US"/>
              </w:rPr>
            </w:pPr>
            <w:r>
              <w:rPr>
                <w:rFonts w:ascii="Arial" w:hAnsi="Arial" w:cs="Arial"/>
                <w:sz w:val="20"/>
                <w:szCs w:val="20"/>
              </w:rPr>
              <w:t>Innovative Resins Pvt. Ltd.</w:t>
            </w:r>
          </w:p>
        </w:tc>
        <w:tc>
          <w:tcPr>
            <w:tcW w:w="2227" w:type="dxa"/>
            <w:tcBorders>
              <w:top w:val="nil"/>
              <w:left w:val="nil"/>
              <w:bottom w:val="single" w:sz="4" w:space="0" w:color="auto"/>
              <w:right w:val="single" w:sz="4" w:space="0" w:color="auto"/>
            </w:tcBorders>
            <w:shd w:val="clear" w:color="auto" w:fill="auto"/>
            <w:noWrap/>
            <w:vAlign w:val="bottom"/>
            <w:hideMark/>
          </w:tcPr>
          <w:p w14:paraId="47857C81" w14:textId="77777777" w:rsidR="000C07D2" w:rsidRPr="00BF252C" w:rsidRDefault="000C07D2" w:rsidP="007E1666">
            <w:pPr>
              <w:spacing w:after="0" w:line="240" w:lineRule="auto"/>
              <w:rPr>
                <w:rFonts w:ascii="Verdana" w:eastAsia="Times New Roman" w:hAnsi="Verdana" w:cs="Times New Roman"/>
                <w:color w:val="000000"/>
                <w:sz w:val="20"/>
                <w:szCs w:val="20"/>
                <w:lang w:val="en-US"/>
              </w:rPr>
            </w:pPr>
            <w:r>
              <w:rPr>
                <w:rFonts w:ascii="Arial" w:hAnsi="Arial" w:cs="Arial"/>
                <w:sz w:val="20"/>
                <w:szCs w:val="20"/>
              </w:rPr>
              <w:t>Rajasthan</w:t>
            </w:r>
          </w:p>
        </w:tc>
        <w:tc>
          <w:tcPr>
            <w:tcW w:w="1205" w:type="dxa"/>
            <w:tcBorders>
              <w:top w:val="nil"/>
              <w:left w:val="nil"/>
              <w:bottom w:val="single" w:sz="4" w:space="0" w:color="auto"/>
              <w:right w:val="single" w:sz="4" w:space="0" w:color="auto"/>
            </w:tcBorders>
            <w:shd w:val="clear" w:color="auto" w:fill="auto"/>
            <w:noWrap/>
            <w:vAlign w:val="bottom"/>
            <w:hideMark/>
          </w:tcPr>
          <w:p w14:paraId="67064AE2" w14:textId="77777777" w:rsidR="000C07D2" w:rsidRPr="00BF252C" w:rsidRDefault="000C07D2" w:rsidP="007E1666">
            <w:pPr>
              <w:spacing w:after="0" w:line="240" w:lineRule="auto"/>
              <w:jc w:val="right"/>
              <w:rPr>
                <w:rFonts w:ascii="Verdana" w:eastAsia="Times New Roman" w:hAnsi="Verdana" w:cs="Times New Roman"/>
                <w:color w:val="000000"/>
                <w:sz w:val="20"/>
                <w:szCs w:val="20"/>
                <w:lang w:val="en-US"/>
              </w:rPr>
            </w:pPr>
            <w:r>
              <w:rPr>
                <w:rFonts w:ascii="Calibri" w:hAnsi="Calibri"/>
                <w:color w:val="000000"/>
              </w:rPr>
              <w:t>1.8</w:t>
            </w:r>
          </w:p>
        </w:tc>
        <w:tc>
          <w:tcPr>
            <w:tcW w:w="1205" w:type="dxa"/>
            <w:tcBorders>
              <w:top w:val="nil"/>
              <w:left w:val="nil"/>
              <w:bottom w:val="single" w:sz="4" w:space="0" w:color="auto"/>
              <w:right w:val="single" w:sz="4" w:space="0" w:color="auto"/>
            </w:tcBorders>
            <w:shd w:val="clear" w:color="auto" w:fill="auto"/>
            <w:noWrap/>
            <w:vAlign w:val="bottom"/>
            <w:hideMark/>
          </w:tcPr>
          <w:p w14:paraId="7773C120" w14:textId="77777777" w:rsidR="000C07D2" w:rsidRPr="00BF252C" w:rsidRDefault="000C07D2" w:rsidP="007E1666">
            <w:pPr>
              <w:spacing w:after="0" w:line="240" w:lineRule="auto"/>
              <w:jc w:val="right"/>
              <w:rPr>
                <w:rFonts w:ascii="Verdana" w:eastAsia="Times New Roman" w:hAnsi="Verdana" w:cs="Times New Roman"/>
                <w:color w:val="000000"/>
                <w:sz w:val="20"/>
                <w:szCs w:val="20"/>
                <w:lang w:val="en-US"/>
              </w:rPr>
            </w:pPr>
            <w:r>
              <w:rPr>
                <w:rFonts w:ascii="Calibri" w:hAnsi="Calibri"/>
                <w:color w:val="000000"/>
              </w:rPr>
              <w:t>1.8</w:t>
            </w:r>
          </w:p>
        </w:tc>
        <w:tc>
          <w:tcPr>
            <w:tcW w:w="1397" w:type="dxa"/>
            <w:tcBorders>
              <w:top w:val="nil"/>
              <w:left w:val="nil"/>
              <w:bottom w:val="single" w:sz="4" w:space="0" w:color="auto"/>
              <w:right w:val="single" w:sz="4" w:space="0" w:color="auto"/>
            </w:tcBorders>
            <w:shd w:val="clear" w:color="auto" w:fill="auto"/>
            <w:noWrap/>
            <w:vAlign w:val="bottom"/>
            <w:hideMark/>
          </w:tcPr>
          <w:p w14:paraId="2EC4E096" w14:textId="77777777" w:rsidR="000C07D2" w:rsidRPr="00BF252C" w:rsidRDefault="000C07D2" w:rsidP="007E1666">
            <w:pPr>
              <w:spacing w:after="0" w:line="240" w:lineRule="auto"/>
              <w:jc w:val="right"/>
              <w:rPr>
                <w:rFonts w:ascii="Verdana" w:eastAsia="Times New Roman" w:hAnsi="Verdana" w:cs="Times New Roman"/>
                <w:color w:val="000000"/>
                <w:sz w:val="20"/>
                <w:szCs w:val="20"/>
                <w:lang w:val="en-US"/>
              </w:rPr>
            </w:pPr>
            <w:r>
              <w:rPr>
                <w:rFonts w:ascii="Calibri" w:hAnsi="Calibri"/>
                <w:color w:val="000000"/>
              </w:rPr>
              <w:t>1.8</w:t>
            </w:r>
          </w:p>
        </w:tc>
      </w:tr>
      <w:tr w:rsidR="000C07D2" w:rsidRPr="0081193C" w14:paraId="68D5F930" w14:textId="77777777" w:rsidTr="00751D1F">
        <w:trPr>
          <w:trHeight w:val="52"/>
        </w:trPr>
        <w:tc>
          <w:tcPr>
            <w:tcW w:w="3961" w:type="dxa"/>
            <w:tcBorders>
              <w:top w:val="nil"/>
              <w:left w:val="single" w:sz="4" w:space="0" w:color="auto"/>
              <w:bottom w:val="single" w:sz="4" w:space="0" w:color="auto"/>
              <w:right w:val="single" w:sz="4" w:space="0" w:color="auto"/>
            </w:tcBorders>
            <w:shd w:val="clear" w:color="auto" w:fill="auto"/>
            <w:noWrap/>
            <w:vAlign w:val="bottom"/>
            <w:hideMark/>
          </w:tcPr>
          <w:p w14:paraId="66413F39" w14:textId="4D7F702B" w:rsidR="000C07D2" w:rsidRPr="00BF252C" w:rsidRDefault="000C07D2" w:rsidP="007E1666">
            <w:pPr>
              <w:spacing w:after="0" w:line="240" w:lineRule="auto"/>
              <w:rPr>
                <w:rFonts w:ascii="Verdana" w:eastAsia="Times New Roman" w:hAnsi="Verdana" w:cs="Times New Roman"/>
                <w:color w:val="000000"/>
                <w:sz w:val="20"/>
                <w:szCs w:val="20"/>
                <w:lang w:val="en-US"/>
              </w:rPr>
            </w:pPr>
            <w:r>
              <w:rPr>
                <w:rFonts w:ascii="Arial" w:hAnsi="Arial" w:cs="Arial"/>
                <w:sz w:val="20"/>
                <w:szCs w:val="20"/>
              </w:rPr>
              <w:t xml:space="preserve">Mechemco resins </w:t>
            </w:r>
            <w:r w:rsidR="00CD321F">
              <w:rPr>
                <w:rFonts w:ascii="Arial" w:hAnsi="Arial" w:cs="Arial"/>
                <w:sz w:val="20"/>
                <w:szCs w:val="20"/>
              </w:rPr>
              <w:t>P</w:t>
            </w:r>
            <w:r>
              <w:rPr>
                <w:rFonts w:ascii="Arial" w:hAnsi="Arial" w:cs="Arial"/>
                <w:sz w:val="20"/>
                <w:szCs w:val="20"/>
              </w:rPr>
              <w:t>vt ltd</w:t>
            </w:r>
          </w:p>
        </w:tc>
        <w:tc>
          <w:tcPr>
            <w:tcW w:w="2227" w:type="dxa"/>
            <w:tcBorders>
              <w:top w:val="nil"/>
              <w:left w:val="nil"/>
              <w:bottom w:val="single" w:sz="4" w:space="0" w:color="auto"/>
              <w:right w:val="single" w:sz="4" w:space="0" w:color="auto"/>
            </w:tcBorders>
            <w:shd w:val="clear" w:color="auto" w:fill="auto"/>
            <w:noWrap/>
            <w:vAlign w:val="bottom"/>
            <w:hideMark/>
          </w:tcPr>
          <w:p w14:paraId="70235B53" w14:textId="77777777" w:rsidR="000C07D2" w:rsidRPr="00BF252C" w:rsidRDefault="000C07D2" w:rsidP="007E1666">
            <w:pPr>
              <w:spacing w:after="0" w:line="240" w:lineRule="auto"/>
              <w:rPr>
                <w:rFonts w:ascii="Verdana" w:eastAsia="Times New Roman" w:hAnsi="Verdana" w:cs="Times New Roman"/>
                <w:color w:val="000000"/>
                <w:sz w:val="20"/>
                <w:szCs w:val="20"/>
                <w:lang w:val="en-US"/>
              </w:rPr>
            </w:pPr>
            <w:r>
              <w:rPr>
                <w:rFonts w:ascii="Arial" w:hAnsi="Arial" w:cs="Arial"/>
                <w:sz w:val="20"/>
                <w:szCs w:val="20"/>
              </w:rPr>
              <w:t>Maharashtra</w:t>
            </w:r>
          </w:p>
        </w:tc>
        <w:tc>
          <w:tcPr>
            <w:tcW w:w="1205" w:type="dxa"/>
            <w:tcBorders>
              <w:top w:val="nil"/>
              <w:left w:val="nil"/>
              <w:bottom w:val="single" w:sz="4" w:space="0" w:color="auto"/>
              <w:right w:val="single" w:sz="4" w:space="0" w:color="auto"/>
            </w:tcBorders>
            <w:shd w:val="clear" w:color="auto" w:fill="auto"/>
            <w:noWrap/>
            <w:vAlign w:val="bottom"/>
            <w:hideMark/>
          </w:tcPr>
          <w:p w14:paraId="17737564" w14:textId="77777777" w:rsidR="000C07D2" w:rsidRPr="00BF252C" w:rsidRDefault="000C07D2" w:rsidP="007E1666">
            <w:pPr>
              <w:spacing w:after="0" w:line="240" w:lineRule="auto"/>
              <w:jc w:val="right"/>
              <w:rPr>
                <w:rFonts w:ascii="Verdana" w:eastAsia="Times New Roman" w:hAnsi="Verdana" w:cs="Times New Roman"/>
                <w:color w:val="000000"/>
                <w:sz w:val="20"/>
                <w:szCs w:val="20"/>
                <w:lang w:val="en-US"/>
              </w:rPr>
            </w:pPr>
            <w:r>
              <w:rPr>
                <w:rFonts w:ascii="Calibri" w:hAnsi="Calibri"/>
                <w:color w:val="000000"/>
              </w:rPr>
              <w:t>0.4</w:t>
            </w:r>
          </w:p>
        </w:tc>
        <w:tc>
          <w:tcPr>
            <w:tcW w:w="1205" w:type="dxa"/>
            <w:tcBorders>
              <w:top w:val="nil"/>
              <w:left w:val="nil"/>
              <w:bottom w:val="single" w:sz="4" w:space="0" w:color="auto"/>
              <w:right w:val="single" w:sz="4" w:space="0" w:color="auto"/>
            </w:tcBorders>
            <w:shd w:val="clear" w:color="auto" w:fill="auto"/>
            <w:noWrap/>
            <w:vAlign w:val="bottom"/>
            <w:hideMark/>
          </w:tcPr>
          <w:p w14:paraId="436B4915" w14:textId="77777777" w:rsidR="000C07D2" w:rsidRPr="00BF252C" w:rsidRDefault="000C07D2" w:rsidP="007E1666">
            <w:pPr>
              <w:spacing w:after="0" w:line="240" w:lineRule="auto"/>
              <w:jc w:val="right"/>
              <w:rPr>
                <w:rFonts w:ascii="Verdana" w:eastAsia="Times New Roman" w:hAnsi="Verdana" w:cs="Times New Roman"/>
                <w:color w:val="000000"/>
                <w:sz w:val="20"/>
                <w:szCs w:val="20"/>
                <w:lang w:val="en-US"/>
              </w:rPr>
            </w:pPr>
            <w:r>
              <w:rPr>
                <w:rFonts w:ascii="Calibri" w:hAnsi="Calibri"/>
                <w:color w:val="000000"/>
              </w:rPr>
              <w:t>0.4</w:t>
            </w:r>
          </w:p>
        </w:tc>
        <w:tc>
          <w:tcPr>
            <w:tcW w:w="1397" w:type="dxa"/>
            <w:tcBorders>
              <w:top w:val="nil"/>
              <w:left w:val="nil"/>
              <w:bottom w:val="single" w:sz="4" w:space="0" w:color="auto"/>
              <w:right w:val="single" w:sz="4" w:space="0" w:color="auto"/>
            </w:tcBorders>
            <w:shd w:val="clear" w:color="auto" w:fill="auto"/>
            <w:noWrap/>
            <w:vAlign w:val="bottom"/>
            <w:hideMark/>
          </w:tcPr>
          <w:p w14:paraId="05DF769C" w14:textId="77777777" w:rsidR="000C07D2" w:rsidRPr="00BF252C" w:rsidRDefault="000C07D2" w:rsidP="007E1666">
            <w:pPr>
              <w:spacing w:after="0" w:line="240" w:lineRule="auto"/>
              <w:jc w:val="right"/>
              <w:rPr>
                <w:rFonts w:ascii="Verdana" w:eastAsia="Times New Roman" w:hAnsi="Verdana" w:cs="Times New Roman"/>
                <w:color w:val="000000"/>
                <w:sz w:val="20"/>
                <w:szCs w:val="20"/>
                <w:lang w:val="en-US"/>
              </w:rPr>
            </w:pPr>
            <w:r>
              <w:rPr>
                <w:rFonts w:ascii="Calibri" w:hAnsi="Calibri"/>
                <w:color w:val="000000"/>
              </w:rPr>
              <w:t>0.4</w:t>
            </w:r>
          </w:p>
        </w:tc>
      </w:tr>
      <w:tr w:rsidR="000C07D2" w:rsidRPr="0081193C" w14:paraId="7665D691" w14:textId="77777777" w:rsidTr="00751D1F">
        <w:trPr>
          <w:trHeight w:val="52"/>
        </w:trPr>
        <w:tc>
          <w:tcPr>
            <w:tcW w:w="3961" w:type="dxa"/>
            <w:tcBorders>
              <w:top w:val="nil"/>
              <w:left w:val="single" w:sz="4" w:space="0" w:color="auto"/>
              <w:bottom w:val="single" w:sz="4" w:space="0" w:color="auto"/>
              <w:right w:val="single" w:sz="4" w:space="0" w:color="auto"/>
            </w:tcBorders>
            <w:shd w:val="clear" w:color="auto" w:fill="auto"/>
            <w:noWrap/>
            <w:vAlign w:val="bottom"/>
          </w:tcPr>
          <w:p w14:paraId="73C5A151" w14:textId="77777777" w:rsidR="000C07D2" w:rsidRPr="00BF252C" w:rsidRDefault="000C07D2" w:rsidP="007E1666">
            <w:pPr>
              <w:spacing w:after="0" w:line="240" w:lineRule="auto"/>
              <w:rPr>
                <w:rFonts w:ascii="Verdana" w:eastAsia="Times New Roman" w:hAnsi="Verdana" w:cs="Times New Roman"/>
                <w:color w:val="000000"/>
                <w:sz w:val="20"/>
                <w:szCs w:val="20"/>
                <w:lang w:val="en-US"/>
              </w:rPr>
            </w:pPr>
            <w:r>
              <w:rPr>
                <w:rFonts w:ascii="Arial" w:hAnsi="Arial" w:cs="Arial"/>
                <w:sz w:val="20"/>
                <w:szCs w:val="20"/>
              </w:rPr>
              <w:t>Satyen Polymers Pvt. Ltd. </w:t>
            </w:r>
          </w:p>
        </w:tc>
        <w:tc>
          <w:tcPr>
            <w:tcW w:w="2227" w:type="dxa"/>
            <w:tcBorders>
              <w:top w:val="nil"/>
              <w:left w:val="nil"/>
              <w:bottom w:val="single" w:sz="4" w:space="0" w:color="auto"/>
              <w:right w:val="single" w:sz="4" w:space="0" w:color="auto"/>
            </w:tcBorders>
            <w:shd w:val="clear" w:color="auto" w:fill="auto"/>
            <w:noWrap/>
            <w:vAlign w:val="bottom"/>
          </w:tcPr>
          <w:p w14:paraId="7FCA9C6E" w14:textId="77777777" w:rsidR="000C07D2" w:rsidRPr="00BF252C" w:rsidRDefault="000C07D2" w:rsidP="007E1666">
            <w:pPr>
              <w:spacing w:after="0" w:line="240" w:lineRule="auto"/>
              <w:rPr>
                <w:rFonts w:ascii="Verdana" w:eastAsia="Times New Roman" w:hAnsi="Verdana" w:cs="Times New Roman"/>
                <w:color w:val="000000"/>
                <w:sz w:val="20"/>
                <w:szCs w:val="20"/>
                <w:lang w:val="en-US"/>
              </w:rPr>
            </w:pPr>
            <w:r>
              <w:rPr>
                <w:rFonts w:ascii="Arial" w:hAnsi="Arial" w:cs="Arial"/>
                <w:sz w:val="20"/>
                <w:szCs w:val="20"/>
              </w:rPr>
              <w:t>Maharashtra</w:t>
            </w:r>
          </w:p>
        </w:tc>
        <w:tc>
          <w:tcPr>
            <w:tcW w:w="1205" w:type="dxa"/>
            <w:tcBorders>
              <w:top w:val="nil"/>
              <w:left w:val="nil"/>
              <w:bottom w:val="single" w:sz="4" w:space="0" w:color="auto"/>
              <w:right w:val="single" w:sz="4" w:space="0" w:color="auto"/>
            </w:tcBorders>
            <w:shd w:val="clear" w:color="auto" w:fill="auto"/>
            <w:noWrap/>
            <w:vAlign w:val="bottom"/>
          </w:tcPr>
          <w:p w14:paraId="1AE0197B" w14:textId="77777777" w:rsidR="000C07D2" w:rsidRPr="00BF252C" w:rsidRDefault="000C07D2" w:rsidP="007E1666">
            <w:pPr>
              <w:spacing w:after="0" w:line="240" w:lineRule="auto"/>
              <w:jc w:val="right"/>
              <w:rPr>
                <w:rFonts w:ascii="Verdana" w:eastAsia="Times New Roman" w:hAnsi="Verdana" w:cs="Times New Roman"/>
                <w:color w:val="000000"/>
                <w:sz w:val="20"/>
                <w:szCs w:val="20"/>
                <w:lang w:val="en-US"/>
              </w:rPr>
            </w:pPr>
            <w:r>
              <w:rPr>
                <w:rFonts w:ascii="Calibri" w:hAnsi="Calibri"/>
                <w:color w:val="000000"/>
              </w:rPr>
              <w:t>0.6</w:t>
            </w:r>
          </w:p>
        </w:tc>
        <w:tc>
          <w:tcPr>
            <w:tcW w:w="1205" w:type="dxa"/>
            <w:tcBorders>
              <w:top w:val="nil"/>
              <w:left w:val="nil"/>
              <w:bottom w:val="single" w:sz="4" w:space="0" w:color="auto"/>
              <w:right w:val="single" w:sz="4" w:space="0" w:color="auto"/>
            </w:tcBorders>
            <w:shd w:val="clear" w:color="auto" w:fill="auto"/>
            <w:noWrap/>
            <w:vAlign w:val="bottom"/>
          </w:tcPr>
          <w:p w14:paraId="223E3E5B" w14:textId="77777777" w:rsidR="000C07D2" w:rsidRPr="00BF252C" w:rsidRDefault="000C07D2" w:rsidP="007E1666">
            <w:pPr>
              <w:spacing w:after="0" w:line="240" w:lineRule="auto"/>
              <w:jc w:val="right"/>
              <w:rPr>
                <w:rFonts w:ascii="Verdana" w:eastAsia="Times New Roman" w:hAnsi="Verdana" w:cs="Times New Roman"/>
                <w:color w:val="000000"/>
                <w:sz w:val="20"/>
                <w:szCs w:val="20"/>
                <w:lang w:val="en-US"/>
              </w:rPr>
            </w:pPr>
            <w:r>
              <w:rPr>
                <w:rFonts w:ascii="Calibri" w:hAnsi="Calibri"/>
                <w:color w:val="000000"/>
              </w:rPr>
              <w:t>0.6</w:t>
            </w:r>
          </w:p>
        </w:tc>
        <w:tc>
          <w:tcPr>
            <w:tcW w:w="1397" w:type="dxa"/>
            <w:tcBorders>
              <w:top w:val="nil"/>
              <w:left w:val="nil"/>
              <w:bottom w:val="single" w:sz="4" w:space="0" w:color="auto"/>
              <w:right w:val="single" w:sz="4" w:space="0" w:color="auto"/>
            </w:tcBorders>
            <w:shd w:val="clear" w:color="auto" w:fill="auto"/>
            <w:noWrap/>
            <w:vAlign w:val="bottom"/>
          </w:tcPr>
          <w:p w14:paraId="48EAE527" w14:textId="77777777" w:rsidR="000C07D2" w:rsidRPr="00BF252C" w:rsidRDefault="000C07D2" w:rsidP="007E1666">
            <w:pPr>
              <w:spacing w:after="0" w:line="240" w:lineRule="auto"/>
              <w:jc w:val="right"/>
              <w:rPr>
                <w:rFonts w:ascii="Verdana" w:eastAsia="Times New Roman" w:hAnsi="Verdana" w:cs="Times New Roman"/>
                <w:color w:val="000000"/>
                <w:sz w:val="20"/>
                <w:szCs w:val="20"/>
                <w:lang w:val="en-US"/>
              </w:rPr>
            </w:pPr>
            <w:r>
              <w:rPr>
                <w:rFonts w:ascii="Calibri" w:hAnsi="Calibri"/>
                <w:color w:val="000000"/>
              </w:rPr>
              <w:t>0.6</w:t>
            </w:r>
          </w:p>
        </w:tc>
      </w:tr>
      <w:tr w:rsidR="000C07D2" w:rsidRPr="0081193C" w14:paraId="195A0D96" w14:textId="77777777" w:rsidTr="00751D1F">
        <w:trPr>
          <w:trHeight w:val="52"/>
        </w:trPr>
        <w:tc>
          <w:tcPr>
            <w:tcW w:w="3961" w:type="dxa"/>
            <w:tcBorders>
              <w:top w:val="nil"/>
              <w:left w:val="single" w:sz="4" w:space="0" w:color="auto"/>
              <w:bottom w:val="single" w:sz="4" w:space="0" w:color="auto"/>
              <w:right w:val="single" w:sz="4" w:space="0" w:color="auto"/>
            </w:tcBorders>
            <w:shd w:val="clear" w:color="auto" w:fill="auto"/>
            <w:noWrap/>
            <w:vAlign w:val="bottom"/>
          </w:tcPr>
          <w:p w14:paraId="3BE56ADE" w14:textId="77777777" w:rsidR="000C07D2" w:rsidRPr="00BF252C" w:rsidRDefault="000C07D2" w:rsidP="007E1666">
            <w:pPr>
              <w:spacing w:after="0" w:line="240" w:lineRule="auto"/>
              <w:rPr>
                <w:rFonts w:ascii="Verdana" w:eastAsia="Times New Roman" w:hAnsi="Verdana" w:cs="Times New Roman"/>
                <w:color w:val="000000"/>
                <w:sz w:val="20"/>
                <w:szCs w:val="20"/>
                <w:lang w:val="en-US"/>
              </w:rPr>
            </w:pPr>
            <w:r>
              <w:rPr>
                <w:rFonts w:ascii="Arial" w:hAnsi="Arial" w:cs="Arial"/>
                <w:sz w:val="20"/>
                <w:szCs w:val="20"/>
              </w:rPr>
              <w:t>Crystic Resins India Private Limited</w:t>
            </w:r>
          </w:p>
        </w:tc>
        <w:tc>
          <w:tcPr>
            <w:tcW w:w="2227" w:type="dxa"/>
            <w:tcBorders>
              <w:top w:val="nil"/>
              <w:left w:val="nil"/>
              <w:bottom w:val="single" w:sz="4" w:space="0" w:color="auto"/>
              <w:right w:val="single" w:sz="4" w:space="0" w:color="auto"/>
            </w:tcBorders>
            <w:shd w:val="clear" w:color="auto" w:fill="auto"/>
            <w:noWrap/>
            <w:vAlign w:val="bottom"/>
          </w:tcPr>
          <w:p w14:paraId="6B419997" w14:textId="77777777" w:rsidR="000C07D2" w:rsidRPr="00BF252C" w:rsidRDefault="000C07D2" w:rsidP="007E1666">
            <w:pPr>
              <w:spacing w:after="0" w:line="240" w:lineRule="auto"/>
              <w:rPr>
                <w:rFonts w:ascii="Verdana" w:eastAsia="Times New Roman" w:hAnsi="Verdana" w:cs="Times New Roman"/>
                <w:color w:val="000000"/>
                <w:sz w:val="20"/>
                <w:szCs w:val="20"/>
                <w:lang w:val="en-US"/>
              </w:rPr>
            </w:pPr>
            <w:r>
              <w:rPr>
                <w:rFonts w:ascii="Arial" w:hAnsi="Arial" w:cs="Arial"/>
                <w:sz w:val="20"/>
                <w:szCs w:val="20"/>
              </w:rPr>
              <w:t>Haryana</w:t>
            </w:r>
          </w:p>
        </w:tc>
        <w:tc>
          <w:tcPr>
            <w:tcW w:w="1205" w:type="dxa"/>
            <w:tcBorders>
              <w:top w:val="nil"/>
              <w:left w:val="nil"/>
              <w:bottom w:val="single" w:sz="4" w:space="0" w:color="auto"/>
              <w:right w:val="single" w:sz="4" w:space="0" w:color="auto"/>
            </w:tcBorders>
            <w:shd w:val="clear" w:color="auto" w:fill="auto"/>
            <w:noWrap/>
            <w:vAlign w:val="bottom"/>
          </w:tcPr>
          <w:p w14:paraId="4EAE38FB" w14:textId="77777777" w:rsidR="000C07D2" w:rsidRPr="00BF252C" w:rsidRDefault="000C07D2" w:rsidP="007E1666">
            <w:pPr>
              <w:spacing w:after="0" w:line="240" w:lineRule="auto"/>
              <w:jc w:val="right"/>
              <w:rPr>
                <w:rFonts w:ascii="Verdana" w:eastAsia="Times New Roman" w:hAnsi="Verdana" w:cs="Times New Roman"/>
                <w:color w:val="000000"/>
                <w:sz w:val="20"/>
                <w:szCs w:val="20"/>
                <w:lang w:val="en-US"/>
              </w:rPr>
            </w:pPr>
            <w:r>
              <w:rPr>
                <w:rFonts w:ascii="Calibri" w:hAnsi="Calibri"/>
                <w:color w:val="000000"/>
              </w:rPr>
              <w:t>0.6</w:t>
            </w:r>
          </w:p>
        </w:tc>
        <w:tc>
          <w:tcPr>
            <w:tcW w:w="1205" w:type="dxa"/>
            <w:tcBorders>
              <w:top w:val="nil"/>
              <w:left w:val="nil"/>
              <w:bottom w:val="single" w:sz="4" w:space="0" w:color="auto"/>
              <w:right w:val="single" w:sz="4" w:space="0" w:color="auto"/>
            </w:tcBorders>
            <w:shd w:val="clear" w:color="auto" w:fill="auto"/>
            <w:noWrap/>
            <w:vAlign w:val="bottom"/>
          </w:tcPr>
          <w:p w14:paraId="0CCCCA3B" w14:textId="77777777" w:rsidR="000C07D2" w:rsidRPr="00BF252C" w:rsidRDefault="000C07D2" w:rsidP="007E1666">
            <w:pPr>
              <w:spacing w:after="0" w:line="240" w:lineRule="auto"/>
              <w:jc w:val="right"/>
              <w:rPr>
                <w:rFonts w:ascii="Verdana" w:eastAsia="Times New Roman" w:hAnsi="Verdana" w:cs="Times New Roman"/>
                <w:color w:val="000000"/>
                <w:sz w:val="20"/>
                <w:szCs w:val="20"/>
                <w:lang w:val="en-US"/>
              </w:rPr>
            </w:pPr>
            <w:r>
              <w:rPr>
                <w:rFonts w:ascii="Calibri" w:hAnsi="Calibri"/>
                <w:color w:val="000000"/>
              </w:rPr>
              <w:t>0.6</w:t>
            </w:r>
          </w:p>
        </w:tc>
        <w:tc>
          <w:tcPr>
            <w:tcW w:w="1397" w:type="dxa"/>
            <w:tcBorders>
              <w:top w:val="nil"/>
              <w:left w:val="nil"/>
              <w:bottom w:val="single" w:sz="4" w:space="0" w:color="auto"/>
              <w:right w:val="single" w:sz="4" w:space="0" w:color="auto"/>
            </w:tcBorders>
            <w:shd w:val="clear" w:color="auto" w:fill="auto"/>
            <w:noWrap/>
            <w:vAlign w:val="bottom"/>
          </w:tcPr>
          <w:p w14:paraId="2776F321" w14:textId="77777777" w:rsidR="000C07D2" w:rsidRPr="00BF252C" w:rsidRDefault="000C07D2" w:rsidP="007E1666">
            <w:pPr>
              <w:spacing w:after="0" w:line="240" w:lineRule="auto"/>
              <w:jc w:val="right"/>
              <w:rPr>
                <w:rFonts w:ascii="Verdana" w:eastAsia="Times New Roman" w:hAnsi="Verdana" w:cs="Times New Roman"/>
                <w:color w:val="000000"/>
                <w:sz w:val="20"/>
                <w:szCs w:val="20"/>
                <w:lang w:val="en-US"/>
              </w:rPr>
            </w:pPr>
            <w:r>
              <w:rPr>
                <w:rFonts w:ascii="Calibri" w:hAnsi="Calibri"/>
                <w:color w:val="000000"/>
              </w:rPr>
              <w:t>0.6</w:t>
            </w:r>
          </w:p>
        </w:tc>
      </w:tr>
      <w:tr w:rsidR="000C07D2" w:rsidRPr="0081193C" w14:paraId="65629422" w14:textId="77777777" w:rsidTr="00751D1F">
        <w:trPr>
          <w:trHeight w:val="52"/>
        </w:trPr>
        <w:tc>
          <w:tcPr>
            <w:tcW w:w="3961" w:type="dxa"/>
            <w:tcBorders>
              <w:top w:val="nil"/>
              <w:left w:val="single" w:sz="4" w:space="0" w:color="auto"/>
              <w:bottom w:val="single" w:sz="4" w:space="0" w:color="auto"/>
              <w:right w:val="single" w:sz="4" w:space="0" w:color="auto"/>
            </w:tcBorders>
            <w:shd w:val="clear" w:color="auto" w:fill="C00000"/>
            <w:noWrap/>
            <w:vAlign w:val="bottom"/>
            <w:hideMark/>
          </w:tcPr>
          <w:p w14:paraId="2EC7E9BE" w14:textId="77777777" w:rsidR="000C07D2" w:rsidRPr="00BF252C" w:rsidRDefault="000C07D2" w:rsidP="007E1666">
            <w:pPr>
              <w:spacing w:after="0" w:line="240" w:lineRule="auto"/>
              <w:rPr>
                <w:rFonts w:ascii="Verdana" w:eastAsia="Times New Roman" w:hAnsi="Verdana" w:cs="Times New Roman"/>
                <w:color w:val="FFFFFF" w:themeColor="background1"/>
                <w:sz w:val="20"/>
                <w:szCs w:val="20"/>
                <w:lang w:val="en-US"/>
              </w:rPr>
            </w:pPr>
            <w:r w:rsidRPr="00BF252C">
              <w:rPr>
                <w:rFonts w:ascii="Verdana" w:eastAsia="Times New Roman" w:hAnsi="Verdana" w:cs="Times New Roman"/>
                <w:color w:val="FFFFFF" w:themeColor="background1"/>
                <w:sz w:val="20"/>
                <w:szCs w:val="20"/>
                <w:lang w:val="en-US"/>
              </w:rPr>
              <w:t>Total</w:t>
            </w:r>
          </w:p>
        </w:tc>
        <w:tc>
          <w:tcPr>
            <w:tcW w:w="2227" w:type="dxa"/>
            <w:tcBorders>
              <w:top w:val="nil"/>
              <w:left w:val="nil"/>
              <w:bottom w:val="single" w:sz="4" w:space="0" w:color="auto"/>
              <w:right w:val="single" w:sz="4" w:space="0" w:color="auto"/>
            </w:tcBorders>
            <w:shd w:val="clear" w:color="auto" w:fill="C00000"/>
            <w:noWrap/>
            <w:vAlign w:val="bottom"/>
            <w:hideMark/>
          </w:tcPr>
          <w:p w14:paraId="465EE4FB" w14:textId="77777777" w:rsidR="000C07D2" w:rsidRPr="00BF252C" w:rsidRDefault="000C07D2" w:rsidP="007E1666">
            <w:pPr>
              <w:spacing w:after="0" w:line="240" w:lineRule="auto"/>
              <w:rPr>
                <w:rFonts w:ascii="Verdana" w:eastAsia="Times New Roman" w:hAnsi="Verdana" w:cs="Times New Roman"/>
                <w:color w:val="FFFFFF" w:themeColor="background1"/>
                <w:sz w:val="20"/>
                <w:szCs w:val="20"/>
                <w:lang w:val="en-US"/>
              </w:rPr>
            </w:pPr>
            <w:r w:rsidRPr="00BF252C">
              <w:rPr>
                <w:rFonts w:ascii="Verdana" w:eastAsia="Times New Roman" w:hAnsi="Verdana" w:cs="Times New Roman"/>
                <w:color w:val="FFFFFF" w:themeColor="background1"/>
                <w:sz w:val="20"/>
                <w:szCs w:val="20"/>
                <w:lang w:val="en-US"/>
              </w:rPr>
              <w:t> </w:t>
            </w:r>
          </w:p>
        </w:tc>
        <w:tc>
          <w:tcPr>
            <w:tcW w:w="1205" w:type="dxa"/>
            <w:tcBorders>
              <w:top w:val="nil"/>
              <w:left w:val="nil"/>
              <w:bottom w:val="single" w:sz="4" w:space="0" w:color="auto"/>
              <w:right w:val="single" w:sz="4" w:space="0" w:color="auto"/>
            </w:tcBorders>
            <w:shd w:val="clear" w:color="auto" w:fill="C00000"/>
            <w:noWrap/>
            <w:vAlign w:val="bottom"/>
            <w:hideMark/>
          </w:tcPr>
          <w:p w14:paraId="41834B8C" w14:textId="77777777" w:rsidR="000C07D2" w:rsidRPr="00BF252C" w:rsidRDefault="000C07D2" w:rsidP="007E1666">
            <w:pPr>
              <w:spacing w:after="0" w:line="240" w:lineRule="auto"/>
              <w:jc w:val="right"/>
              <w:rPr>
                <w:rFonts w:ascii="Verdana" w:eastAsia="Times New Roman" w:hAnsi="Verdana" w:cs="Times New Roman"/>
                <w:color w:val="FFFFFF" w:themeColor="background1"/>
                <w:sz w:val="20"/>
                <w:szCs w:val="20"/>
                <w:lang w:val="en-US"/>
              </w:rPr>
            </w:pPr>
            <w:r>
              <w:rPr>
                <w:rFonts w:ascii="Verdana" w:eastAsia="Times New Roman" w:hAnsi="Verdana" w:cs="Times New Roman"/>
                <w:color w:val="FFFFFF" w:themeColor="background1"/>
                <w:sz w:val="20"/>
                <w:szCs w:val="20"/>
                <w:lang w:val="en-US"/>
              </w:rPr>
              <w:t>4.84</w:t>
            </w:r>
          </w:p>
        </w:tc>
        <w:tc>
          <w:tcPr>
            <w:tcW w:w="1205" w:type="dxa"/>
            <w:tcBorders>
              <w:top w:val="nil"/>
              <w:left w:val="nil"/>
              <w:bottom w:val="single" w:sz="4" w:space="0" w:color="auto"/>
              <w:right w:val="single" w:sz="4" w:space="0" w:color="auto"/>
            </w:tcBorders>
            <w:shd w:val="clear" w:color="auto" w:fill="C00000"/>
            <w:noWrap/>
            <w:vAlign w:val="bottom"/>
            <w:hideMark/>
          </w:tcPr>
          <w:p w14:paraId="64F615F2" w14:textId="77777777" w:rsidR="000C07D2" w:rsidRPr="00BF252C" w:rsidRDefault="000C07D2" w:rsidP="007E1666">
            <w:pPr>
              <w:spacing w:after="0" w:line="240" w:lineRule="auto"/>
              <w:jc w:val="right"/>
              <w:rPr>
                <w:rFonts w:ascii="Verdana" w:eastAsia="Times New Roman" w:hAnsi="Verdana" w:cs="Times New Roman"/>
                <w:color w:val="FFFFFF" w:themeColor="background1"/>
                <w:sz w:val="20"/>
                <w:szCs w:val="20"/>
                <w:lang w:val="en-US"/>
              </w:rPr>
            </w:pPr>
            <w:r>
              <w:rPr>
                <w:rFonts w:ascii="Verdana" w:eastAsia="Times New Roman" w:hAnsi="Verdana" w:cs="Times New Roman"/>
                <w:color w:val="FFFFFF" w:themeColor="background1"/>
                <w:sz w:val="20"/>
                <w:szCs w:val="20"/>
                <w:lang w:val="en-US"/>
              </w:rPr>
              <w:t>4.84</w:t>
            </w:r>
          </w:p>
        </w:tc>
        <w:tc>
          <w:tcPr>
            <w:tcW w:w="1397" w:type="dxa"/>
            <w:tcBorders>
              <w:top w:val="nil"/>
              <w:left w:val="nil"/>
              <w:bottom w:val="single" w:sz="4" w:space="0" w:color="auto"/>
              <w:right w:val="single" w:sz="4" w:space="0" w:color="auto"/>
            </w:tcBorders>
            <w:shd w:val="clear" w:color="auto" w:fill="C00000"/>
            <w:noWrap/>
            <w:vAlign w:val="bottom"/>
            <w:hideMark/>
          </w:tcPr>
          <w:p w14:paraId="4FB4C7D2" w14:textId="77777777" w:rsidR="000C07D2" w:rsidRPr="00BF252C" w:rsidRDefault="000C07D2" w:rsidP="007E1666">
            <w:pPr>
              <w:spacing w:after="0" w:line="240" w:lineRule="auto"/>
              <w:jc w:val="right"/>
              <w:rPr>
                <w:rFonts w:ascii="Verdana" w:eastAsia="Times New Roman" w:hAnsi="Verdana" w:cs="Times New Roman"/>
                <w:color w:val="FFFFFF" w:themeColor="background1"/>
                <w:sz w:val="20"/>
                <w:szCs w:val="20"/>
                <w:lang w:val="en-US"/>
              </w:rPr>
            </w:pPr>
            <w:r>
              <w:rPr>
                <w:rFonts w:ascii="Verdana" w:eastAsia="Times New Roman" w:hAnsi="Verdana" w:cs="Times New Roman"/>
                <w:color w:val="FFFFFF" w:themeColor="background1"/>
                <w:sz w:val="20"/>
                <w:szCs w:val="20"/>
                <w:lang w:val="en-US"/>
              </w:rPr>
              <w:t>4.84</w:t>
            </w:r>
          </w:p>
        </w:tc>
      </w:tr>
    </w:tbl>
    <w:p w14:paraId="11D9DC2F" w14:textId="08E88F7A" w:rsidR="000C07D2" w:rsidRDefault="000C07D2" w:rsidP="000C07D2">
      <w:pPr>
        <w:jc w:val="both"/>
        <w:rPr>
          <w:rFonts w:ascii="Arial" w:hAnsi="Arial" w:cs="Arial"/>
          <w:sz w:val="24"/>
          <w:szCs w:val="24"/>
        </w:rPr>
      </w:pPr>
    </w:p>
    <w:p w14:paraId="6DE0A5E7" w14:textId="77777777" w:rsidR="000C07D2" w:rsidRDefault="000C07D2" w:rsidP="00F14E20">
      <w:pPr>
        <w:pStyle w:val="ListParagraph"/>
        <w:widowControl/>
        <w:numPr>
          <w:ilvl w:val="0"/>
          <w:numId w:val="7"/>
        </w:numPr>
        <w:autoSpaceDE/>
        <w:autoSpaceDN/>
        <w:spacing w:line="360" w:lineRule="auto"/>
        <w:jc w:val="both"/>
        <w:rPr>
          <w:rFonts w:eastAsia="Times New Roman"/>
          <w:sz w:val="24"/>
          <w:szCs w:val="24"/>
          <w:lang w:val="en-IN"/>
        </w:rPr>
      </w:pPr>
      <w:r w:rsidRPr="00EB2CC0">
        <w:rPr>
          <w:rFonts w:eastAsia="Times New Roman"/>
          <w:sz w:val="24"/>
          <w:szCs w:val="24"/>
          <w:lang w:val="en-IN"/>
        </w:rPr>
        <w:t>The Indian market for Epoxy Resins is quite fragmented</w:t>
      </w:r>
      <w:r>
        <w:rPr>
          <w:rFonts w:eastAsia="Times New Roman"/>
          <w:sz w:val="24"/>
          <w:szCs w:val="24"/>
          <w:lang w:val="en-IN"/>
        </w:rPr>
        <w:t xml:space="preserve"> and none of the manufacturers have capacity more than 100 tonnes per month.</w:t>
      </w:r>
    </w:p>
    <w:p w14:paraId="5E497CE9" w14:textId="77777777" w:rsidR="000C07D2" w:rsidRDefault="000C07D2" w:rsidP="00F14E20">
      <w:pPr>
        <w:pStyle w:val="ListParagraph"/>
        <w:widowControl/>
        <w:numPr>
          <w:ilvl w:val="0"/>
          <w:numId w:val="7"/>
        </w:numPr>
        <w:autoSpaceDE/>
        <w:autoSpaceDN/>
        <w:spacing w:line="360" w:lineRule="auto"/>
        <w:jc w:val="both"/>
        <w:rPr>
          <w:rFonts w:eastAsia="Times New Roman"/>
          <w:sz w:val="24"/>
          <w:szCs w:val="24"/>
          <w:lang w:val="en-IN"/>
        </w:rPr>
      </w:pPr>
      <w:r w:rsidRPr="00EB2CC0">
        <w:rPr>
          <w:rFonts w:eastAsia="Times New Roman"/>
          <w:sz w:val="24"/>
          <w:szCs w:val="24"/>
          <w:lang w:val="en-IN"/>
        </w:rPr>
        <w:t>The Indian total capacity stands at 4.84 thousand Tonnes. Most of the manufacturing plants are in Western</w:t>
      </w:r>
      <w:r>
        <w:rPr>
          <w:rFonts w:eastAsia="Times New Roman"/>
          <w:sz w:val="24"/>
          <w:szCs w:val="24"/>
          <w:lang w:val="en-IN"/>
        </w:rPr>
        <w:t xml:space="preserve"> and Northern</w:t>
      </w:r>
      <w:r w:rsidRPr="00EB2CC0">
        <w:rPr>
          <w:rFonts w:eastAsia="Times New Roman"/>
          <w:sz w:val="24"/>
          <w:szCs w:val="24"/>
          <w:lang w:val="en-IN"/>
        </w:rPr>
        <w:t xml:space="preserve"> region of India like Maharashtra, Gujarat, Haryana and </w:t>
      </w:r>
      <w:r>
        <w:rPr>
          <w:rFonts w:eastAsia="Times New Roman"/>
          <w:sz w:val="24"/>
          <w:szCs w:val="24"/>
          <w:lang w:val="en-IN"/>
        </w:rPr>
        <w:t xml:space="preserve">        </w:t>
      </w:r>
      <w:r w:rsidRPr="00EB2CC0">
        <w:rPr>
          <w:rFonts w:eastAsia="Times New Roman"/>
          <w:sz w:val="24"/>
          <w:szCs w:val="24"/>
          <w:lang w:val="en-IN"/>
        </w:rPr>
        <w:t xml:space="preserve">Rajasthan. </w:t>
      </w:r>
    </w:p>
    <w:p w14:paraId="4449E95C" w14:textId="77777777" w:rsidR="000C07D2" w:rsidRPr="00EB2CC0" w:rsidRDefault="000C07D2" w:rsidP="000C07D2">
      <w:pPr>
        <w:pStyle w:val="ListParagraph"/>
        <w:widowControl/>
        <w:autoSpaceDE/>
        <w:autoSpaceDN/>
        <w:spacing w:line="360" w:lineRule="auto"/>
        <w:ind w:left="720" w:firstLine="0"/>
        <w:jc w:val="both"/>
        <w:rPr>
          <w:rFonts w:eastAsia="Times New Roman"/>
          <w:sz w:val="24"/>
          <w:szCs w:val="24"/>
          <w:lang w:val="en-IN"/>
        </w:rPr>
      </w:pPr>
    </w:p>
    <w:p w14:paraId="628A4BC8" w14:textId="6FAE3510" w:rsidR="000C07D2" w:rsidRDefault="000C07D2" w:rsidP="00F14E20">
      <w:pPr>
        <w:pStyle w:val="ListParagraph"/>
        <w:widowControl/>
        <w:numPr>
          <w:ilvl w:val="0"/>
          <w:numId w:val="7"/>
        </w:numPr>
        <w:autoSpaceDE/>
        <w:autoSpaceDN/>
        <w:spacing w:line="360" w:lineRule="auto"/>
        <w:jc w:val="both"/>
        <w:rPr>
          <w:rFonts w:eastAsia="Times New Roman"/>
          <w:sz w:val="24"/>
          <w:szCs w:val="24"/>
          <w:lang w:val="en-IN"/>
        </w:rPr>
      </w:pPr>
      <w:r w:rsidRPr="00EB2CC0">
        <w:rPr>
          <w:rFonts w:eastAsia="Times New Roman"/>
          <w:sz w:val="24"/>
          <w:szCs w:val="24"/>
          <w:lang w:val="en-IN"/>
        </w:rPr>
        <w:t xml:space="preserve">The market share of Innovative Resins Pvt Ltd. is approximately 35% in the domestic market followed by Orson Chemicals, Satyen Polymers Pvt Ltd, ad Crystic Resins India Private Limited with market share of approximately 14%, 12% and 11%. </w:t>
      </w:r>
    </w:p>
    <w:p w14:paraId="0EA9CDB0" w14:textId="77777777" w:rsidR="0049760F" w:rsidRPr="0049760F" w:rsidRDefault="0049760F" w:rsidP="0049760F">
      <w:pPr>
        <w:pStyle w:val="ListParagraph"/>
        <w:rPr>
          <w:rFonts w:eastAsia="Times New Roman"/>
          <w:sz w:val="24"/>
          <w:szCs w:val="24"/>
          <w:lang w:val="en-IN"/>
        </w:rPr>
      </w:pPr>
    </w:p>
    <w:p w14:paraId="2CE54690" w14:textId="77777777" w:rsidR="0049760F" w:rsidRDefault="0049760F" w:rsidP="0049760F">
      <w:pPr>
        <w:spacing w:line="360" w:lineRule="auto"/>
        <w:rPr>
          <w:rFonts w:ascii="Arial" w:hAnsi="Arial" w:cs="Arial"/>
          <w:b/>
          <w:bCs/>
          <w:sz w:val="24"/>
          <w:szCs w:val="24"/>
        </w:rPr>
      </w:pPr>
    </w:p>
    <w:p w14:paraId="4F1F526C" w14:textId="77777777" w:rsidR="0049760F" w:rsidRDefault="0049760F" w:rsidP="0049760F">
      <w:pPr>
        <w:spacing w:line="360" w:lineRule="auto"/>
        <w:rPr>
          <w:rFonts w:ascii="Arial" w:hAnsi="Arial" w:cs="Arial"/>
          <w:b/>
          <w:bCs/>
          <w:sz w:val="24"/>
          <w:szCs w:val="24"/>
        </w:rPr>
      </w:pPr>
    </w:p>
    <w:p w14:paraId="2F86A36C" w14:textId="77777777" w:rsidR="0049760F" w:rsidRDefault="0049760F" w:rsidP="0049760F">
      <w:pPr>
        <w:spacing w:line="360" w:lineRule="auto"/>
        <w:rPr>
          <w:rFonts w:ascii="Arial" w:hAnsi="Arial" w:cs="Arial"/>
          <w:b/>
          <w:bCs/>
          <w:sz w:val="24"/>
          <w:szCs w:val="24"/>
        </w:rPr>
      </w:pPr>
    </w:p>
    <w:p w14:paraId="1D58B908" w14:textId="7FA9C8BB" w:rsidR="0049760F" w:rsidRDefault="0049760F" w:rsidP="0049760F">
      <w:pPr>
        <w:spacing w:line="360" w:lineRule="auto"/>
        <w:rPr>
          <w:rFonts w:ascii="Arial" w:hAnsi="Arial" w:cs="Arial"/>
          <w:b/>
          <w:bCs/>
          <w:sz w:val="24"/>
          <w:szCs w:val="24"/>
        </w:rPr>
      </w:pPr>
      <w:r>
        <w:rPr>
          <w:rFonts w:ascii="Arial" w:hAnsi="Arial" w:cs="Arial"/>
          <w:b/>
          <w:bCs/>
          <w:sz w:val="24"/>
          <w:szCs w:val="24"/>
        </w:rPr>
        <w:t>Operating Efficiency</w:t>
      </w:r>
    </w:p>
    <w:p w14:paraId="5FEFB3F8" w14:textId="1C8E622A" w:rsidR="0049760F" w:rsidRPr="0061645E" w:rsidRDefault="0049760F" w:rsidP="0049760F">
      <w:pPr>
        <w:spacing w:line="360" w:lineRule="auto"/>
        <w:rPr>
          <w:rFonts w:ascii="Arial" w:hAnsi="Arial" w:cs="Arial"/>
          <w:b/>
          <w:bCs/>
          <w:sz w:val="24"/>
          <w:szCs w:val="24"/>
        </w:rPr>
      </w:pPr>
      <w:r>
        <w:rPr>
          <w:rFonts w:ascii="Arial" w:hAnsi="Arial" w:cs="Arial"/>
          <w:b/>
          <w:bCs/>
          <w:sz w:val="24"/>
          <w:szCs w:val="24"/>
        </w:rPr>
        <w:t>India</w:t>
      </w:r>
      <w:r w:rsidRPr="0061645E">
        <w:rPr>
          <w:rFonts w:ascii="Arial" w:hAnsi="Arial" w:cs="Arial"/>
          <w:b/>
          <w:bCs/>
          <w:sz w:val="24"/>
          <w:szCs w:val="24"/>
        </w:rPr>
        <w:t xml:space="preserve"> Vinyl Ester Resin Operating Efficiency (Percentage), 2015-2030F</w:t>
      </w:r>
    </w:p>
    <w:p w14:paraId="09369975" w14:textId="09D82DEE" w:rsidR="0049760F" w:rsidRPr="0049760F" w:rsidRDefault="0049760F" w:rsidP="0049760F">
      <w:pPr>
        <w:spacing w:line="360" w:lineRule="auto"/>
        <w:jc w:val="both"/>
        <w:rPr>
          <w:rFonts w:eastAsia="Times New Roman"/>
          <w:sz w:val="24"/>
          <w:szCs w:val="24"/>
        </w:rPr>
      </w:pPr>
      <w:r w:rsidRPr="002B5730">
        <w:rPr>
          <w:rFonts w:ascii="Arial" w:eastAsia="Arial" w:hAnsi="Arial" w:cs="Arial"/>
          <w:noProof/>
          <w:color w:val="000000" w:themeColor="text1"/>
          <w:sz w:val="24"/>
          <w:szCs w:val="24"/>
        </w:rPr>
        <mc:AlternateContent>
          <mc:Choice Requires="wps">
            <w:drawing>
              <wp:anchor distT="0" distB="0" distL="114300" distR="114300" simplePos="0" relativeHeight="252829696" behindDoc="0" locked="0" layoutInCell="1" allowOverlap="1" wp14:anchorId="4566A81A" wp14:editId="0E4BC078">
                <wp:simplePos x="0" y="0"/>
                <wp:positionH relativeFrom="margin">
                  <wp:align>right</wp:align>
                </wp:positionH>
                <wp:positionV relativeFrom="paragraph">
                  <wp:posOffset>2235835</wp:posOffset>
                </wp:positionV>
                <wp:extent cx="2588458" cy="200055"/>
                <wp:effectExtent l="0" t="0" r="0" b="0"/>
                <wp:wrapNone/>
                <wp:docPr id="45" name="TextBox 4"/>
                <wp:cNvGraphicFramePr/>
                <a:graphic xmlns:a="http://schemas.openxmlformats.org/drawingml/2006/main">
                  <a:graphicData uri="http://schemas.microsoft.com/office/word/2010/wordprocessingShape">
                    <wps:wsp>
                      <wps:cNvSpPr txBox="1"/>
                      <wps:spPr>
                        <a:xfrm>
                          <a:off x="0" y="0"/>
                          <a:ext cx="2588458" cy="200055"/>
                        </a:xfrm>
                        <a:prstGeom prst="rect">
                          <a:avLst/>
                        </a:prstGeom>
                        <a:noFill/>
                      </wps:spPr>
                      <wps:txbx>
                        <w:txbxContent>
                          <w:p w14:paraId="4BC85849" w14:textId="77777777" w:rsidR="0049760F" w:rsidRPr="004644A7" w:rsidRDefault="0049760F" w:rsidP="0049760F">
                            <w:pPr>
                              <w:jc w:val="right"/>
                              <w:textAlignment w:val="baseline"/>
                              <w:rPr>
                                <w:rFonts w:ascii="Verdana" w:eastAsia="Verdana" w:hAnsi="Verdana" w:cs="Verdana"/>
                                <w:i/>
                                <w:iCs/>
                                <w:color w:val="000000" w:themeColor="text1"/>
                                <w:kern w:val="24"/>
                                <w:sz w:val="12"/>
                                <w:szCs w:val="12"/>
                              </w:rPr>
                            </w:pPr>
                            <w:r w:rsidRPr="004644A7">
                              <w:rPr>
                                <w:rFonts w:ascii="Verdana" w:eastAsia="Verdana" w:hAnsi="Verdana" w:cs="Verdana"/>
                                <w:i/>
                                <w:iCs/>
                                <w:color w:val="000000" w:themeColor="text1"/>
                                <w:kern w:val="24"/>
                                <w:sz w:val="12"/>
                                <w:szCs w:val="12"/>
                              </w:rPr>
                              <w:t>Source: TechSci Research</w:t>
                            </w:r>
                          </w:p>
                        </w:txbxContent>
                      </wps:txbx>
                      <wps:bodyPr wrap="square" rtlCol="0">
                        <a:spAutoFit/>
                      </wps:bodyPr>
                    </wps:wsp>
                  </a:graphicData>
                </a:graphic>
              </wp:anchor>
            </w:drawing>
          </mc:Choice>
          <mc:Fallback>
            <w:pict>
              <v:shape w14:anchorId="4566A81A" id="_x0000_s1136" type="#_x0000_t202" style="position:absolute;left:0;text-align:left;margin-left:152.6pt;margin-top:176.05pt;width:203.8pt;height:15.75pt;z-index:25282969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" filled="f" stroked="f">
                <v:textbox style="mso-fit-shape-to-text:t">
                  <w:txbxContent>
                    <w:p w14:paraId="4BC85849" w14:textId="77777777" w:rsidR="0049760F" w:rsidRPr="004644A7" w:rsidRDefault="0049760F" w:rsidP="0049760F">
                      <w:pPr>
                        <w:jc w:val="right"/>
                        <w:textAlignment w:val="baseline"/>
                        <w:rPr>
                          <w:rFonts w:ascii="Verdana" w:eastAsia="Verdana" w:hAnsi="Verdana" w:cs="Verdana"/>
                          <w:i/>
                          <w:iCs/>
                          <w:color w:val="000000" w:themeColor="text1"/>
                          <w:kern w:val="24"/>
                          <w:sz w:val="12"/>
                          <w:szCs w:val="12"/>
                        </w:rPr>
                      </w:pPr>
                      <w:r w:rsidRPr="004644A7">
                        <w:rPr>
                          <w:rFonts w:ascii="Verdana" w:eastAsia="Verdana" w:hAnsi="Verdana" w:cs="Verdana"/>
                          <w:i/>
                          <w:iCs/>
                          <w:color w:val="000000" w:themeColor="text1"/>
                          <w:kern w:val="24"/>
                          <w:sz w:val="12"/>
                          <w:szCs w:val="12"/>
                        </w:rPr>
                        <w:t>Source: TechSci Research</w:t>
                      </w:r>
                    </w:p>
                  </w:txbxContent>
                </v:textbox>
                <w10:wrap anchorx="margin"/>
              </v:shape>
            </w:pict>
          </mc:Fallback>
        </mc:AlternateContent>
      </w:r>
      <w:r w:rsidRPr="002B5730">
        <w:rPr>
          <w:rFonts w:ascii="Arial" w:eastAsia="Arial" w:hAnsi="Arial" w:cs="Arial"/>
          <w:noProof/>
          <w:color w:val="000000" w:themeColor="text1"/>
          <w:sz w:val="24"/>
          <w:szCs w:val="24"/>
        </w:rPr>
        <w:drawing>
          <wp:inline distT="0" distB="0" distL="0" distR="0" wp14:anchorId="0B2378F7" wp14:editId="3AACA02E">
            <wp:extent cx="6448425" cy="2423795"/>
            <wp:effectExtent l="0" t="0" r="0" b="0"/>
            <wp:docPr id="51" name="Chart 51">
              <a:extLst xmlns:a="http://schemas.openxmlformats.org/drawingml/2006/main">
                <a:ext uri="{FF2B5EF4-FFF2-40B4-BE49-F238E27FC236}">
                  <a16:creationId xmlns:a16="http://schemas.microsoft.com/office/drawing/2014/main" id="{E4EEAB80-5A48-4228-8FAC-BE9291850C9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0"/>
              </a:graphicData>
            </a:graphic>
          </wp:inline>
        </w:drawing>
      </w:r>
    </w:p>
    <w:p w14:paraId="16EAF6FE" w14:textId="77777777" w:rsidR="0049760F" w:rsidRDefault="0049760F" w:rsidP="000C07D2">
      <w:pPr>
        <w:spacing w:line="360" w:lineRule="auto"/>
        <w:textAlignment w:val="baseline"/>
        <w:rPr>
          <w:rFonts w:ascii="Arial" w:hAnsi="Arial" w:cs="Arial"/>
          <w:b/>
          <w:bCs/>
          <w:sz w:val="24"/>
          <w:szCs w:val="24"/>
        </w:rPr>
      </w:pPr>
    </w:p>
    <w:p w14:paraId="0FC257A3" w14:textId="5B3838E1" w:rsidR="000C07D2" w:rsidRPr="00BF252C" w:rsidRDefault="000C07D2" w:rsidP="000C07D2">
      <w:pPr>
        <w:spacing w:line="360" w:lineRule="auto"/>
        <w:textAlignment w:val="baseline"/>
        <w:rPr>
          <w:rFonts w:ascii="Arial" w:hAnsi="Arial" w:cs="Arial"/>
          <w:b/>
          <w:bCs/>
          <w:sz w:val="24"/>
          <w:szCs w:val="24"/>
        </w:rPr>
      </w:pPr>
      <w:r w:rsidRPr="00BF252C">
        <w:rPr>
          <w:rFonts w:ascii="Arial" w:hAnsi="Arial" w:cs="Arial"/>
          <w:b/>
          <w:bCs/>
          <w:sz w:val="24"/>
          <w:szCs w:val="24"/>
        </w:rPr>
        <w:t>India</w:t>
      </w:r>
      <w:r>
        <w:rPr>
          <w:rFonts w:ascii="Arial" w:hAnsi="Arial" w:cs="Arial"/>
          <w:b/>
          <w:bCs/>
          <w:sz w:val="24"/>
          <w:szCs w:val="24"/>
        </w:rPr>
        <w:t xml:space="preserve"> Vinyl Ester</w:t>
      </w:r>
      <w:r w:rsidRPr="00BF252C">
        <w:rPr>
          <w:rFonts w:ascii="Arial" w:hAnsi="Arial" w:cs="Arial"/>
          <w:b/>
          <w:bCs/>
          <w:sz w:val="24"/>
          <w:szCs w:val="24"/>
        </w:rPr>
        <w:t xml:space="preserve"> Resin Demand, By Volume (</w:t>
      </w:r>
      <w:r>
        <w:rPr>
          <w:rFonts w:ascii="Arial" w:hAnsi="Arial" w:cs="Arial"/>
          <w:b/>
          <w:bCs/>
          <w:sz w:val="24"/>
          <w:szCs w:val="24"/>
        </w:rPr>
        <w:t>000’</w:t>
      </w:r>
      <w:r w:rsidRPr="00BF252C">
        <w:rPr>
          <w:rFonts w:ascii="Arial" w:hAnsi="Arial" w:cs="Arial"/>
          <w:b/>
          <w:bCs/>
          <w:sz w:val="24"/>
          <w:szCs w:val="24"/>
        </w:rPr>
        <w:t xml:space="preserve"> Tonnes), 2015-2030F</w:t>
      </w:r>
    </w:p>
    <w:p w14:paraId="2DA8CE0D" w14:textId="77777777" w:rsidR="000C07D2" w:rsidRPr="00BF252C" w:rsidRDefault="000C07D2" w:rsidP="000C07D2">
      <w:pPr>
        <w:pStyle w:val="ListParagraph"/>
        <w:ind w:left="720" w:firstLine="0"/>
        <w:jc w:val="both"/>
        <w:rPr>
          <w:b/>
          <w:bCs/>
        </w:rPr>
      </w:pPr>
    </w:p>
    <w:p w14:paraId="3FF5874A" w14:textId="346A3A63" w:rsidR="000C07D2" w:rsidRDefault="0049760F" w:rsidP="000C07D2">
      <w:pPr>
        <w:jc w:val="both"/>
        <w:rPr>
          <w:rFonts w:ascii="Arial" w:hAnsi="Arial" w:cs="Arial"/>
          <w:sz w:val="24"/>
          <w:szCs w:val="24"/>
        </w:rPr>
      </w:pPr>
      <w:r>
        <w:rPr>
          <w:noProof/>
        </w:rPr>
        <mc:AlternateContent>
          <mc:Choice Requires="wps">
            <w:drawing>
              <wp:anchor distT="0" distB="0" distL="114300" distR="114300" simplePos="0" relativeHeight="252827648" behindDoc="0" locked="0" layoutInCell="1" allowOverlap="1" wp14:anchorId="7C59023E" wp14:editId="22F682ED">
                <wp:simplePos x="0" y="0"/>
                <wp:positionH relativeFrom="column">
                  <wp:posOffset>5286375</wp:posOffset>
                </wp:positionH>
                <wp:positionV relativeFrom="paragraph">
                  <wp:posOffset>2296160</wp:posOffset>
                </wp:positionV>
                <wp:extent cx="1280160" cy="292735"/>
                <wp:effectExtent l="0" t="0" r="0" b="0"/>
                <wp:wrapNone/>
                <wp:docPr id="18"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80160" cy="292735"/>
                        </a:xfrm>
                        <a:prstGeom prst="rect">
                          <a:avLst/>
                        </a:prstGeom>
                        <a:noFill/>
                      </wps:spPr>
                      <wps:txbx>
                        <w:txbxContent>
                          <w:p w14:paraId="5402AD32" w14:textId="77777777" w:rsidR="0049760F" w:rsidRPr="005858C1" w:rsidRDefault="0049760F" w:rsidP="0049760F">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wps:txbx>
                      <wps:bodyPr wrap="square" rtlCol="0">
                        <a:spAutoFit/>
                      </wps:bodyPr>
                    </wps:wsp>
                  </a:graphicData>
                </a:graphic>
                <wp14:sizeRelH relativeFrom="margin">
                  <wp14:pctWidth>0</wp14:pctWidth>
                </wp14:sizeRelH>
                <wp14:sizeRelV relativeFrom="page">
                  <wp14:pctHeight>0</wp14:pctHeight>
                </wp14:sizeRelV>
              </wp:anchor>
            </w:drawing>
          </mc:Choice>
          <mc:Fallback>
            <w:pict>
              <v:shape w14:anchorId="7C59023E" id="_x0000_s1137" type="#_x0000_t202" style="position:absolute;left:0;text-align:left;margin-left:416.25pt;margin-top:180.8pt;width:100.8pt;height:23.05pt;z-index:252827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" filled="f" stroked="f">
                <v:textbox style="mso-fit-shape-to-text:t">
                  <w:txbxContent>
                    <w:p w14:paraId="5402AD32" w14:textId="77777777" w:rsidR="0049760F" w:rsidRPr="005858C1" w:rsidRDefault="0049760F" w:rsidP="0049760F">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v:textbox>
              </v:shape>
            </w:pict>
          </mc:Fallback>
        </mc:AlternateContent>
      </w:r>
      <w:r>
        <w:rPr>
          <w:rFonts w:ascii="Arial" w:eastAsia="Arial" w:hAnsi="Arial" w:cs="Arial"/>
          <w:noProof/>
          <w:sz w:val="24"/>
          <w:szCs w:val="24"/>
          <w:lang w:val="en-US"/>
        </w:rPr>
        <mc:AlternateContent>
          <mc:Choice Requires="wps">
            <w:drawing>
              <wp:anchor distT="0" distB="0" distL="114300" distR="114300" simplePos="0" relativeHeight="252797952" behindDoc="0" locked="0" layoutInCell="1" allowOverlap="1" wp14:anchorId="6543DDB7" wp14:editId="25379276">
                <wp:simplePos x="0" y="0"/>
                <wp:positionH relativeFrom="column">
                  <wp:posOffset>3909695</wp:posOffset>
                </wp:positionH>
                <wp:positionV relativeFrom="paragraph">
                  <wp:posOffset>2181860</wp:posOffset>
                </wp:positionV>
                <wp:extent cx="1651000" cy="723265"/>
                <wp:effectExtent l="0" t="0" r="0" b="0"/>
                <wp:wrapNone/>
                <wp:docPr id="32"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51000" cy="72326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1B19C58A" w14:textId="77777777" w:rsidR="000C07D2" w:rsidRPr="0049760F" w:rsidRDefault="000C07D2" w:rsidP="000C07D2">
                            <w:pPr>
                              <w:spacing w:after="0" w:line="360" w:lineRule="auto"/>
                              <w:jc w:val="center"/>
                              <w:textAlignment w:val="baseline"/>
                              <w:rPr>
                                <w:rFonts w:ascii="Arial" w:eastAsia="Verdana" w:hAnsi="Arial" w:cs="Arial"/>
                                <w:b/>
                                <w:bCs/>
                                <w:color w:val="000000"/>
                                <w:kern w:val="24"/>
                                <w:sz w:val="20"/>
                                <w:szCs w:val="20"/>
                              </w:rPr>
                            </w:pPr>
                            <w:r w:rsidRPr="0049760F">
                              <w:rPr>
                                <w:rFonts w:ascii="Arial" w:eastAsia="Verdana" w:hAnsi="Arial" w:cs="Arial"/>
                                <w:b/>
                                <w:bCs/>
                                <w:color w:val="000000"/>
                                <w:kern w:val="24"/>
                                <w:sz w:val="20"/>
                                <w:szCs w:val="20"/>
                              </w:rPr>
                              <w:t>2021-2030F</w:t>
                            </w:r>
                          </w:p>
                          <w:p w14:paraId="46BBF0BC" w14:textId="77777777" w:rsidR="000C07D2" w:rsidRPr="0049760F" w:rsidRDefault="000C07D2" w:rsidP="000C07D2">
                            <w:pPr>
                              <w:spacing w:after="0" w:line="360" w:lineRule="auto"/>
                              <w:jc w:val="center"/>
                              <w:textAlignment w:val="baseline"/>
                              <w:rPr>
                                <w:rFonts w:ascii="Arial" w:eastAsia="Verdana" w:hAnsi="Arial" w:cs="Arial"/>
                                <w:b/>
                                <w:bCs/>
                                <w:color w:val="000000"/>
                                <w:kern w:val="24"/>
                                <w:sz w:val="20"/>
                                <w:szCs w:val="20"/>
                              </w:rPr>
                            </w:pPr>
                            <w:r w:rsidRPr="0049760F">
                              <w:rPr>
                                <w:rFonts w:ascii="Arial" w:eastAsia="Verdana" w:hAnsi="Arial" w:cs="Arial"/>
                                <w:b/>
                                <w:bCs/>
                                <w:color w:val="000000"/>
                                <w:kern w:val="24"/>
                                <w:sz w:val="20"/>
                                <w:szCs w:val="20"/>
                              </w:rPr>
                              <w:t xml:space="preserve">CAGR </w:t>
                            </w:r>
                          </w:p>
                          <w:p w14:paraId="330F3F94" w14:textId="77777777" w:rsidR="000C07D2" w:rsidRPr="0049760F" w:rsidRDefault="000C07D2" w:rsidP="000C07D2">
                            <w:pPr>
                              <w:spacing w:after="0" w:line="360" w:lineRule="auto"/>
                              <w:jc w:val="center"/>
                              <w:textAlignment w:val="baseline"/>
                              <w:rPr>
                                <w:rFonts w:ascii="Verdana" w:eastAsia="Verdana" w:hAnsi="Verdana" w:cs="Verdana"/>
                                <w:b/>
                                <w:bCs/>
                                <w:color w:val="000000"/>
                                <w:kern w:val="24"/>
                                <w:sz w:val="18"/>
                                <w:szCs w:val="18"/>
                              </w:rPr>
                            </w:pPr>
                            <w:r w:rsidRPr="0049760F">
                              <w:rPr>
                                <w:rFonts w:ascii="Arial" w:eastAsia="Verdana" w:hAnsi="Arial" w:cs="Arial"/>
                                <w:b/>
                                <w:bCs/>
                                <w:color w:val="000000"/>
                                <w:kern w:val="24"/>
                                <w:sz w:val="20"/>
                                <w:szCs w:val="20"/>
                              </w:rPr>
                              <w:t>11.70% By Volume</w:t>
                            </w:r>
                          </w:p>
                        </w:txbxContent>
                      </wps:txbx>
                      <wps:bodyPr rtlCol="0" anchor="ctr">
                        <a:noAutofit/>
                      </wps:bodyPr>
                    </wps:wsp>
                  </a:graphicData>
                </a:graphic>
                <wp14:sizeRelH relativeFrom="page">
                  <wp14:pctWidth>0</wp14:pctWidth>
                </wp14:sizeRelH>
                <wp14:sizeRelV relativeFrom="margin">
                  <wp14:pctHeight>0</wp14:pctHeight>
                </wp14:sizeRelV>
              </wp:anchor>
            </w:drawing>
          </mc:Choice>
          <mc:Fallback>
            <w:pict>
              <v:rect w14:anchorId="6543DDB7" id="_x0000_s1138" style="position:absolute;left:0;text-align:left;margin-left:307.85pt;margin-top:171.8pt;width:130pt;height:56.95pt;z-index:252797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" filled="f" stroked="f" strokeweight="1pt">
                <v:textbox>
                  <w:txbxContent>
                    <w:p w14:paraId="1B19C58A" w14:textId="77777777" w:rsidR="000C07D2" w:rsidRPr="0049760F" w:rsidRDefault="000C07D2" w:rsidP="000C07D2">
                      <w:pPr>
                        <w:spacing w:after="0" w:line="360" w:lineRule="auto"/>
                        <w:jc w:val="center"/>
                        <w:textAlignment w:val="baseline"/>
                        <w:rPr>
                          <w:rFonts w:ascii="Arial" w:eastAsia="Verdana" w:hAnsi="Arial" w:cs="Arial"/>
                          <w:b/>
                          <w:bCs/>
                          <w:color w:val="000000"/>
                          <w:kern w:val="24"/>
                          <w:sz w:val="20"/>
                          <w:szCs w:val="20"/>
                        </w:rPr>
                      </w:pPr>
                      <w:r w:rsidRPr="0049760F">
                        <w:rPr>
                          <w:rFonts w:ascii="Arial" w:eastAsia="Verdana" w:hAnsi="Arial" w:cs="Arial"/>
                          <w:b/>
                          <w:bCs/>
                          <w:color w:val="000000"/>
                          <w:kern w:val="24"/>
                          <w:sz w:val="20"/>
                          <w:szCs w:val="20"/>
                        </w:rPr>
                        <w:t>2021-2030F</w:t>
                      </w:r>
                    </w:p>
                    <w:p w14:paraId="46BBF0BC" w14:textId="77777777" w:rsidR="000C07D2" w:rsidRPr="0049760F" w:rsidRDefault="000C07D2" w:rsidP="000C07D2">
                      <w:pPr>
                        <w:spacing w:after="0" w:line="360" w:lineRule="auto"/>
                        <w:jc w:val="center"/>
                        <w:textAlignment w:val="baseline"/>
                        <w:rPr>
                          <w:rFonts w:ascii="Arial" w:eastAsia="Verdana" w:hAnsi="Arial" w:cs="Arial"/>
                          <w:b/>
                          <w:bCs/>
                          <w:color w:val="000000"/>
                          <w:kern w:val="24"/>
                          <w:sz w:val="20"/>
                          <w:szCs w:val="20"/>
                        </w:rPr>
                      </w:pPr>
                      <w:r w:rsidRPr="0049760F">
                        <w:rPr>
                          <w:rFonts w:ascii="Arial" w:eastAsia="Verdana" w:hAnsi="Arial" w:cs="Arial"/>
                          <w:b/>
                          <w:bCs/>
                          <w:color w:val="000000"/>
                          <w:kern w:val="24"/>
                          <w:sz w:val="20"/>
                          <w:szCs w:val="20"/>
                        </w:rPr>
                        <w:t xml:space="preserve">CAGR </w:t>
                      </w:r>
                    </w:p>
                    <w:p w14:paraId="330F3F94" w14:textId="77777777" w:rsidR="000C07D2" w:rsidRPr="0049760F" w:rsidRDefault="000C07D2" w:rsidP="000C07D2">
                      <w:pPr>
                        <w:spacing w:after="0" w:line="360" w:lineRule="auto"/>
                        <w:jc w:val="center"/>
                        <w:textAlignment w:val="baseline"/>
                        <w:rPr>
                          <w:rFonts w:ascii="Verdana" w:eastAsia="Verdana" w:hAnsi="Verdana" w:cs="Verdana"/>
                          <w:b/>
                          <w:bCs/>
                          <w:color w:val="000000"/>
                          <w:kern w:val="24"/>
                          <w:sz w:val="18"/>
                          <w:szCs w:val="18"/>
                        </w:rPr>
                      </w:pPr>
                      <w:r w:rsidRPr="0049760F">
                        <w:rPr>
                          <w:rFonts w:ascii="Arial" w:eastAsia="Verdana" w:hAnsi="Arial" w:cs="Arial"/>
                          <w:b/>
                          <w:bCs/>
                          <w:color w:val="000000"/>
                          <w:kern w:val="24"/>
                          <w:sz w:val="20"/>
                          <w:szCs w:val="20"/>
                        </w:rPr>
                        <w:t>11.70% By Volume</w:t>
                      </w:r>
                    </w:p>
                  </w:txbxContent>
                </v:textbox>
              </v:rect>
            </w:pict>
          </mc:Fallback>
        </mc:AlternateContent>
      </w:r>
      <w:r>
        <w:rPr>
          <w:rFonts w:ascii="Arial" w:eastAsia="Arial" w:hAnsi="Arial" w:cs="Arial"/>
          <w:noProof/>
          <w:sz w:val="24"/>
          <w:szCs w:val="24"/>
          <w:lang w:val="en-US"/>
        </w:rPr>
        <mc:AlternateContent>
          <mc:Choice Requires="wps">
            <w:drawing>
              <wp:anchor distT="0" distB="0" distL="114300" distR="114300" simplePos="0" relativeHeight="252796928" behindDoc="0" locked="0" layoutInCell="1" allowOverlap="1" wp14:anchorId="75926BCC" wp14:editId="6902F3EB">
                <wp:simplePos x="0" y="0"/>
                <wp:positionH relativeFrom="column">
                  <wp:posOffset>491490</wp:posOffset>
                </wp:positionH>
                <wp:positionV relativeFrom="paragraph">
                  <wp:posOffset>2122170</wp:posOffset>
                </wp:positionV>
                <wp:extent cx="1651000" cy="723265"/>
                <wp:effectExtent l="0" t="0" r="0" b="0"/>
                <wp:wrapNone/>
                <wp:docPr id="37"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51000" cy="72326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6B06DE17" w14:textId="77777777" w:rsidR="000C07D2" w:rsidRPr="00794B26" w:rsidRDefault="000C07D2" w:rsidP="000C07D2">
                            <w:pPr>
                              <w:spacing w:after="0" w:line="360" w:lineRule="auto"/>
                              <w:jc w:val="center"/>
                              <w:textAlignment w:val="baseline"/>
                              <w:rPr>
                                <w:rFonts w:ascii="Arial" w:eastAsia="Verdana" w:hAnsi="Arial" w:cs="Arial"/>
                                <w:b/>
                                <w:bCs/>
                                <w:color w:val="000000"/>
                                <w:kern w:val="24"/>
                                <w:sz w:val="20"/>
                                <w:szCs w:val="20"/>
                              </w:rPr>
                            </w:pPr>
                            <w:r w:rsidRPr="00794B26">
                              <w:rPr>
                                <w:rFonts w:ascii="Arial" w:eastAsia="Verdana" w:hAnsi="Arial" w:cs="Arial"/>
                                <w:b/>
                                <w:bCs/>
                                <w:color w:val="000000"/>
                                <w:kern w:val="24"/>
                                <w:sz w:val="20"/>
                                <w:szCs w:val="20"/>
                              </w:rPr>
                              <w:t>2015-2020</w:t>
                            </w:r>
                          </w:p>
                          <w:p w14:paraId="01830395" w14:textId="77777777" w:rsidR="000C07D2" w:rsidRPr="00794B26" w:rsidRDefault="000C07D2" w:rsidP="000C07D2">
                            <w:pPr>
                              <w:spacing w:after="0" w:line="360" w:lineRule="auto"/>
                              <w:jc w:val="center"/>
                              <w:textAlignment w:val="baseline"/>
                              <w:rPr>
                                <w:rFonts w:ascii="Arial" w:eastAsia="Verdana" w:hAnsi="Arial" w:cs="Arial"/>
                                <w:b/>
                                <w:bCs/>
                                <w:color w:val="000000"/>
                                <w:kern w:val="24"/>
                                <w:sz w:val="20"/>
                                <w:szCs w:val="20"/>
                              </w:rPr>
                            </w:pPr>
                            <w:r w:rsidRPr="00794B26">
                              <w:rPr>
                                <w:rFonts w:ascii="Arial" w:eastAsia="Verdana" w:hAnsi="Arial" w:cs="Arial"/>
                                <w:b/>
                                <w:bCs/>
                                <w:color w:val="000000"/>
                                <w:kern w:val="24"/>
                                <w:sz w:val="20"/>
                                <w:szCs w:val="20"/>
                              </w:rPr>
                              <w:t xml:space="preserve">CAGR </w:t>
                            </w:r>
                          </w:p>
                          <w:p w14:paraId="1A2D1BE9" w14:textId="77777777" w:rsidR="000C07D2" w:rsidRPr="00794B26" w:rsidRDefault="000C07D2" w:rsidP="000C07D2">
                            <w:pPr>
                              <w:spacing w:after="0" w:line="360" w:lineRule="auto"/>
                              <w:jc w:val="center"/>
                              <w:textAlignment w:val="baseline"/>
                              <w:rPr>
                                <w:rFonts w:ascii="Arial" w:eastAsia="Verdana" w:hAnsi="Arial" w:cs="Arial"/>
                                <w:b/>
                                <w:bCs/>
                                <w:color w:val="000000"/>
                                <w:kern w:val="24"/>
                                <w:sz w:val="20"/>
                                <w:szCs w:val="20"/>
                              </w:rPr>
                            </w:pPr>
                            <w:r>
                              <w:rPr>
                                <w:rFonts w:ascii="Arial" w:eastAsia="Verdana" w:hAnsi="Arial" w:cs="Arial"/>
                                <w:b/>
                                <w:bCs/>
                                <w:color w:val="000000"/>
                                <w:kern w:val="24"/>
                                <w:sz w:val="20"/>
                                <w:szCs w:val="20"/>
                              </w:rPr>
                              <w:t>3.10</w:t>
                            </w:r>
                            <w:r w:rsidRPr="00794B26">
                              <w:rPr>
                                <w:rFonts w:ascii="Arial" w:eastAsia="Verdana" w:hAnsi="Arial" w:cs="Arial"/>
                                <w:b/>
                                <w:bCs/>
                                <w:color w:val="000000"/>
                                <w:kern w:val="24"/>
                                <w:sz w:val="20"/>
                                <w:szCs w:val="20"/>
                              </w:rPr>
                              <w:t>% By Volume</w:t>
                            </w:r>
                          </w:p>
                        </w:txbxContent>
                      </wps:txbx>
                      <wps:bodyPr rtlCol="0" anchor="ctr">
                        <a:noAutofit/>
                      </wps:bodyPr>
                    </wps:wsp>
                  </a:graphicData>
                </a:graphic>
                <wp14:sizeRelH relativeFrom="page">
                  <wp14:pctWidth>0</wp14:pctWidth>
                </wp14:sizeRelH>
                <wp14:sizeRelV relativeFrom="margin">
                  <wp14:pctHeight>0</wp14:pctHeight>
                </wp14:sizeRelV>
              </wp:anchor>
            </w:drawing>
          </mc:Choice>
          <mc:Fallback>
            <w:pict>
              <v:rect w14:anchorId="75926BCC" id="_x0000_s1139" style="position:absolute;left:0;text-align:left;margin-left:38.7pt;margin-top:167.1pt;width:130pt;height:56.95pt;z-index:252796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" filled="f" stroked="f" strokeweight="1pt">
                <v:textbox>
                  <w:txbxContent>
                    <w:p w14:paraId="6B06DE17" w14:textId="77777777" w:rsidR="000C07D2" w:rsidRPr="00794B26" w:rsidRDefault="000C07D2" w:rsidP="000C07D2">
                      <w:pPr>
                        <w:spacing w:after="0" w:line="360" w:lineRule="auto"/>
                        <w:jc w:val="center"/>
                        <w:textAlignment w:val="baseline"/>
                        <w:rPr>
                          <w:rFonts w:ascii="Arial" w:eastAsia="Verdana" w:hAnsi="Arial" w:cs="Arial"/>
                          <w:b/>
                          <w:bCs/>
                          <w:color w:val="000000"/>
                          <w:kern w:val="24"/>
                          <w:sz w:val="20"/>
                          <w:szCs w:val="20"/>
                        </w:rPr>
                      </w:pPr>
                      <w:r w:rsidRPr="00794B26">
                        <w:rPr>
                          <w:rFonts w:ascii="Arial" w:eastAsia="Verdana" w:hAnsi="Arial" w:cs="Arial"/>
                          <w:b/>
                          <w:bCs/>
                          <w:color w:val="000000"/>
                          <w:kern w:val="24"/>
                          <w:sz w:val="20"/>
                          <w:szCs w:val="20"/>
                        </w:rPr>
                        <w:t>2015-2020</w:t>
                      </w:r>
                    </w:p>
                    <w:p w14:paraId="01830395" w14:textId="77777777" w:rsidR="000C07D2" w:rsidRPr="00794B26" w:rsidRDefault="000C07D2" w:rsidP="000C07D2">
                      <w:pPr>
                        <w:spacing w:after="0" w:line="360" w:lineRule="auto"/>
                        <w:jc w:val="center"/>
                        <w:textAlignment w:val="baseline"/>
                        <w:rPr>
                          <w:rFonts w:ascii="Arial" w:eastAsia="Verdana" w:hAnsi="Arial" w:cs="Arial"/>
                          <w:b/>
                          <w:bCs/>
                          <w:color w:val="000000"/>
                          <w:kern w:val="24"/>
                          <w:sz w:val="20"/>
                          <w:szCs w:val="20"/>
                        </w:rPr>
                      </w:pPr>
                      <w:r w:rsidRPr="00794B26">
                        <w:rPr>
                          <w:rFonts w:ascii="Arial" w:eastAsia="Verdana" w:hAnsi="Arial" w:cs="Arial"/>
                          <w:b/>
                          <w:bCs/>
                          <w:color w:val="000000"/>
                          <w:kern w:val="24"/>
                          <w:sz w:val="20"/>
                          <w:szCs w:val="20"/>
                        </w:rPr>
                        <w:t xml:space="preserve">CAGR </w:t>
                      </w:r>
                    </w:p>
                    <w:p w14:paraId="1A2D1BE9" w14:textId="77777777" w:rsidR="000C07D2" w:rsidRPr="00794B26" w:rsidRDefault="000C07D2" w:rsidP="000C07D2">
                      <w:pPr>
                        <w:spacing w:after="0" w:line="360" w:lineRule="auto"/>
                        <w:jc w:val="center"/>
                        <w:textAlignment w:val="baseline"/>
                        <w:rPr>
                          <w:rFonts w:ascii="Arial" w:eastAsia="Verdana" w:hAnsi="Arial" w:cs="Arial"/>
                          <w:b/>
                          <w:bCs/>
                          <w:color w:val="000000"/>
                          <w:kern w:val="24"/>
                          <w:sz w:val="20"/>
                          <w:szCs w:val="20"/>
                        </w:rPr>
                      </w:pPr>
                      <w:r>
                        <w:rPr>
                          <w:rFonts w:ascii="Arial" w:eastAsia="Verdana" w:hAnsi="Arial" w:cs="Arial"/>
                          <w:b/>
                          <w:bCs/>
                          <w:color w:val="000000"/>
                          <w:kern w:val="24"/>
                          <w:sz w:val="20"/>
                          <w:szCs w:val="20"/>
                        </w:rPr>
                        <w:t>3.10</w:t>
                      </w:r>
                      <w:r w:rsidRPr="00794B26">
                        <w:rPr>
                          <w:rFonts w:ascii="Arial" w:eastAsia="Verdana" w:hAnsi="Arial" w:cs="Arial"/>
                          <w:b/>
                          <w:bCs/>
                          <w:color w:val="000000"/>
                          <w:kern w:val="24"/>
                          <w:sz w:val="20"/>
                          <w:szCs w:val="20"/>
                        </w:rPr>
                        <w:t>% By Volume</w:t>
                      </w:r>
                    </w:p>
                  </w:txbxContent>
                </v:textbox>
              </v:rect>
            </w:pict>
          </mc:Fallback>
        </mc:AlternateContent>
      </w:r>
      <w:r w:rsidR="000C07D2" w:rsidRPr="00102FDC">
        <w:rPr>
          <w:rFonts w:ascii="Arial" w:eastAsia="Arial" w:hAnsi="Arial" w:cs="Arial"/>
          <w:bCs/>
          <w:noProof/>
          <w:sz w:val="20"/>
          <w:szCs w:val="20"/>
        </w:rPr>
        <w:drawing>
          <wp:inline distT="0" distB="0" distL="0" distR="0" wp14:anchorId="30B8CE5C" wp14:editId="6C391E34">
            <wp:extent cx="6457950" cy="2667000"/>
            <wp:effectExtent l="0" t="0" r="0" b="0"/>
            <wp:docPr id="68" name="Chart 68">
              <a:extLst xmlns:a="http://schemas.openxmlformats.org/drawingml/2006/main">
                <a:ext uri="{FF2B5EF4-FFF2-40B4-BE49-F238E27FC236}">
                  <a16:creationId xmlns:a16="http://schemas.microsoft.com/office/drawing/2014/main" id="{843F760E-5747-446A-9AB7-FAC82979088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1"/>
              </a:graphicData>
            </a:graphic>
          </wp:inline>
        </w:drawing>
      </w:r>
    </w:p>
    <w:p w14:paraId="4953EF0F" w14:textId="435E3DA4" w:rsidR="000C07D2" w:rsidRDefault="000C07D2" w:rsidP="000C07D2">
      <w:pPr>
        <w:jc w:val="both"/>
        <w:rPr>
          <w:rFonts w:ascii="Arial" w:hAnsi="Arial" w:cs="Arial"/>
          <w:sz w:val="24"/>
          <w:szCs w:val="24"/>
        </w:rPr>
      </w:pPr>
    </w:p>
    <w:p w14:paraId="744B8BB3" w14:textId="77777777" w:rsidR="0049760F" w:rsidRDefault="0049760F" w:rsidP="0049760F">
      <w:pPr>
        <w:jc w:val="both"/>
        <w:rPr>
          <w:rFonts w:ascii="Arial" w:hAnsi="Arial" w:cs="Arial"/>
          <w:b/>
          <w:bCs/>
          <w:sz w:val="24"/>
          <w:szCs w:val="24"/>
        </w:rPr>
      </w:pPr>
    </w:p>
    <w:p w14:paraId="07604082" w14:textId="77777777" w:rsidR="0049760F" w:rsidRDefault="0049760F" w:rsidP="0049760F">
      <w:pPr>
        <w:jc w:val="both"/>
        <w:rPr>
          <w:rFonts w:ascii="Arial" w:hAnsi="Arial" w:cs="Arial"/>
          <w:b/>
          <w:bCs/>
          <w:sz w:val="24"/>
          <w:szCs w:val="24"/>
        </w:rPr>
      </w:pPr>
    </w:p>
    <w:p w14:paraId="590E2393" w14:textId="77777777" w:rsidR="0049760F" w:rsidRDefault="0049760F" w:rsidP="0049760F">
      <w:pPr>
        <w:jc w:val="both"/>
        <w:rPr>
          <w:rFonts w:ascii="Arial" w:hAnsi="Arial" w:cs="Arial"/>
          <w:b/>
          <w:bCs/>
          <w:sz w:val="24"/>
          <w:szCs w:val="24"/>
        </w:rPr>
      </w:pPr>
    </w:p>
    <w:p w14:paraId="36453851" w14:textId="77777777" w:rsidR="0049760F" w:rsidRDefault="0049760F" w:rsidP="0049760F">
      <w:pPr>
        <w:jc w:val="both"/>
        <w:rPr>
          <w:rFonts w:ascii="Arial" w:hAnsi="Arial" w:cs="Arial"/>
          <w:b/>
          <w:bCs/>
          <w:sz w:val="24"/>
          <w:szCs w:val="24"/>
        </w:rPr>
      </w:pPr>
    </w:p>
    <w:p w14:paraId="0623BED6" w14:textId="188E3B0B" w:rsidR="0049760F" w:rsidRDefault="0049760F" w:rsidP="0049760F">
      <w:pPr>
        <w:jc w:val="both"/>
        <w:rPr>
          <w:rFonts w:ascii="Arial" w:hAnsi="Arial" w:cs="Arial"/>
          <w:b/>
          <w:bCs/>
          <w:sz w:val="24"/>
          <w:szCs w:val="24"/>
        </w:rPr>
      </w:pPr>
      <w:r w:rsidRPr="0015661D">
        <w:rPr>
          <w:rFonts w:ascii="Arial" w:hAnsi="Arial" w:cs="Arial"/>
          <w:b/>
          <w:bCs/>
          <w:sz w:val="24"/>
          <w:szCs w:val="24"/>
        </w:rPr>
        <w:lastRenderedPageBreak/>
        <w:t>Development of 5G</w:t>
      </w:r>
      <w:r>
        <w:rPr>
          <w:rFonts w:ascii="Arial" w:hAnsi="Arial" w:cs="Arial"/>
          <w:b/>
          <w:bCs/>
          <w:sz w:val="24"/>
          <w:szCs w:val="24"/>
        </w:rPr>
        <w:t xml:space="preserve"> </w:t>
      </w:r>
      <w:r w:rsidRPr="0015661D">
        <w:rPr>
          <w:rFonts w:ascii="Arial" w:hAnsi="Arial" w:cs="Arial"/>
          <w:b/>
          <w:bCs/>
          <w:sz w:val="24"/>
          <w:szCs w:val="24"/>
        </w:rPr>
        <w:t>technology in India will increase the demand of VER</w:t>
      </w:r>
    </w:p>
    <w:p w14:paraId="69EEE0A5" w14:textId="77777777" w:rsidR="0049760F" w:rsidRPr="0049760F" w:rsidRDefault="0049760F" w:rsidP="00F14E20">
      <w:pPr>
        <w:pStyle w:val="ListParagraph"/>
        <w:numPr>
          <w:ilvl w:val="0"/>
          <w:numId w:val="17"/>
        </w:numPr>
        <w:spacing w:line="360" w:lineRule="auto"/>
        <w:jc w:val="both"/>
        <w:rPr>
          <w:color w:val="000000" w:themeColor="text1"/>
          <w:sz w:val="24"/>
          <w:szCs w:val="24"/>
        </w:rPr>
      </w:pPr>
      <w:r w:rsidRPr="0049760F">
        <w:rPr>
          <w:color w:val="000000" w:themeColor="text1"/>
          <w:sz w:val="24"/>
          <w:szCs w:val="24"/>
        </w:rPr>
        <w:t xml:space="preserve">5G is a fifth-generation cellular network technology which tends to increase the internet speed up to 100 gigabits per second and is expected to be 100 times faster than fourth generation technology (4G) and provides lower latency. </w:t>
      </w:r>
    </w:p>
    <w:p w14:paraId="0C2CF6A2" w14:textId="77777777" w:rsidR="0049760F" w:rsidRPr="0049760F" w:rsidRDefault="0049760F" w:rsidP="00F14E20">
      <w:pPr>
        <w:pStyle w:val="ListParagraph"/>
        <w:numPr>
          <w:ilvl w:val="0"/>
          <w:numId w:val="17"/>
        </w:numPr>
        <w:spacing w:line="360" w:lineRule="auto"/>
        <w:jc w:val="both"/>
        <w:rPr>
          <w:color w:val="000000" w:themeColor="text1"/>
          <w:sz w:val="24"/>
          <w:szCs w:val="24"/>
        </w:rPr>
      </w:pPr>
      <w:r w:rsidRPr="0049760F">
        <w:rPr>
          <w:color w:val="000000" w:themeColor="text1"/>
          <w:sz w:val="24"/>
          <w:szCs w:val="24"/>
        </w:rPr>
        <w:t xml:space="preserve">5G will be able to support huge number of connected devices without lags and can provide longer battery life which is expected to propel the market of IoT across various manufacturing units. 5G is the foundation for realizing the full potential of IoT. </w:t>
      </w:r>
    </w:p>
    <w:p w14:paraId="33FE4C6A" w14:textId="77777777" w:rsidR="0049760F" w:rsidRPr="0049760F" w:rsidRDefault="0049760F" w:rsidP="00F14E20">
      <w:pPr>
        <w:pStyle w:val="ListParagraph"/>
        <w:numPr>
          <w:ilvl w:val="0"/>
          <w:numId w:val="17"/>
        </w:numPr>
        <w:spacing w:line="360" w:lineRule="auto"/>
        <w:jc w:val="both"/>
        <w:rPr>
          <w:color w:val="000000" w:themeColor="text1"/>
          <w:sz w:val="24"/>
          <w:szCs w:val="24"/>
        </w:rPr>
      </w:pPr>
      <w:r w:rsidRPr="0049760F">
        <w:rPr>
          <w:color w:val="000000" w:themeColor="text1"/>
          <w:sz w:val="24"/>
          <w:szCs w:val="24"/>
        </w:rPr>
        <w:t>For instance, in 2020, Bharti Airtel Ltd launched its internet of things (IoT) platform for enterprises to connect and manage billions of devices and applications. Largest Telecom Player in terms of market share, Reliance Jio announced launch of Jio Phone Next with collaboration of Google.</w:t>
      </w:r>
    </w:p>
    <w:p w14:paraId="3DC654C0" w14:textId="77777777" w:rsidR="0049760F" w:rsidRPr="0049760F" w:rsidRDefault="0049760F" w:rsidP="00F14E20">
      <w:pPr>
        <w:pStyle w:val="ListParagraph"/>
        <w:numPr>
          <w:ilvl w:val="0"/>
          <w:numId w:val="17"/>
        </w:numPr>
        <w:spacing w:line="360" w:lineRule="auto"/>
        <w:jc w:val="both"/>
        <w:rPr>
          <w:color w:val="000000" w:themeColor="text1"/>
          <w:sz w:val="24"/>
          <w:szCs w:val="24"/>
        </w:rPr>
      </w:pPr>
      <w:r w:rsidRPr="0049760F">
        <w:rPr>
          <w:color w:val="000000" w:themeColor="text1"/>
          <w:sz w:val="24"/>
          <w:szCs w:val="24"/>
        </w:rPr>
        <w:t>VER has application in semiconductor encapsulation that is used manufacturing of smartphones screens. With the rising awareness about the 5G Technology, the demand of smartphone is anticipated to increase the demand of VER Resins.</w:t>
      </w:r>
    </w:p>
    <w:p w14:paraId="7CAE2635" w14:textId="77777777" w:rsidR="0049760F" w:rsidRPr="0049760F" w:rsidRDefault="0049760F" w:rsidP="00F14E20">
      <w:pPr>
        <w:pStyle w:val="ListParagraph"/>
        <w:numPr>
          <w:ilvl w:val="0"/>
          <w:numId w:val="17"/>
        </w:numPr>
        <w:spacing w:line="360" w:lineRule="auto"/>
        <w:jc w:val="both"/>
        <w:rPr>
          <w:color w:val="000000" w:themeColor="text1"/>
          <w:sz w:val="24"/>
          <w:szCs w:val="24"/>
        </w:rPr>
      </w:pPr>
      <w:r w:rsidRPr="0049760F">
        <w:rPr>
          <w:color w:val="000000" w:themeColor="text1"/>
          <w:sz w:val="24"/>
          <w:szCs w:val="24"/>
        </w:rPr>
        <w:t>VER has application in semiconductor encapsulation that is used manufacturing of smartphones screens. With the rising awareness about the 5G Technology, the demand of smartphone is anticipated to increase the demand of VER Resins.</w:t>
      </w:r>
    </w:p>
    <w:p w14:paraId="6987D7DA" w14:textId="77777777" w:rsidR="0049760F" w:rsidRDefault="0049760F" w:rsidP="000C07D2">
      <w:pPr>
        <w:jc w:val="both"/>
        <w:rPr>
          <w:rFonts w:ascii="Arial" w:hAnsi="Arial" w:cs="Arial"/>
          <w:b/>
          <w:bCs/>
          <w:sz w:val="24"/>
          <w:szCs w:val="24"/>
        </w:rPr>
      </w:pPr>
    </w:p>
    <w:p w14:paraId="3233B016" w14:textId="6A4EBBCF" w:rsidR="000C07D2" w:rsidRPr="00600A5E" w:rsidRDefault="000C07D2" w:rsidP="000C07D2">
      <w:pPr>
        <w:jc w:val="both"/>
        <w:rPr>
          <w:rFonts w:ascii="Arial" w:hAnsi="Arial" w:cs="Arial"/>
          <w:b/>
          <w:bCs/>
          <w:sz w:val="24"/>
          <w:szCs w:val="24"/>
        </w:rPr>
      </w:pPr>
      <w:r>
        <w:rPr>
          <w:rFonts w:ascii="Arial" w:hAnsi="Arial" w:cs="Arial"/>
          <w:b/>
          <w:bCs/>
          <w:sz w:val="24"/>
          <w:szCs w:val="24"/>
        </w:rPr>
        <w:t xml:space="preserve">India Vinyl Ester Resin Trade Dynamics, By </w:t>
      </w:r>
      <w:r w:rsidRPr="00600A5E">
        <w:rPr>
          <w:rFonts w:ascii="Arial" w:hAnsi="Arial" w:cs="Arial"/>
          <w:b/>
          <w:bCs/>
          <w:sz w:val="24"/>
          <w:szCs w:val="24"/>
        </w:rPr>
        <w:t>Valu</w:t>
      </w:r>
      <w:r>
        <w:rPr>
          <w:rFonts w:ascii="Arial" w:hAnsi="Arial" w:cs="Arial"/>
          <w:b/>
          <w:bCs/>
          <w:sz w:val="24"/>
          <w:szCs w:val="24"/>
        </w:rPr>
        <w:t>e</w:t>
      </w:r>
      <w:r w:rsidRPr="00600A5E">
        <w:rPr>
          <w:rFonts w:ascii="Arial" w:hAnsi="Arial" w:cs="Arial"/>
          <w:b/>
          <w:bCs/>
          <w:sz w:val="24"/>
          <w:szCs w:val="24"/>
        </w:rPr>
        <w:t xml:space="preserve"> </w:t>
      </w:r>
      <w:r>
        <w:rPr>
          <w:rFonts w:ascii="Arial" w:hAnsi="Arial" w:cs="Arial"/>
          <w:b/>
          <w:bCs/>
          <w:sz w:val="24"/>
          <w:szCs w:val="24"/>
        </w:rPr>
        <w:t>(</w:t>
      </w:r>
      <w:r w:rsidRPr="00600A5E">
        <w:rPr>
          <w:rFonts w:ascii="Arial" w:hAnsi="Arial" w:cs="Arial"/>
          <w:b/>
          <w:bCs/>
          <w:sz w:val="24"/>
          <w:szCs w:val="24"/>
        </w:rPr>
        <w:t>USD million</w:t>
      </w:r>
      <w:r>
        <w:rPr>
          <w:rFonts w:ascii="Arial" w:hAnsi="Arial" w:cs="Arial"/>
          <w:b/>
          <w:bCs/>
          <w:sz w:val="24"/>
          <w:szCs w:val="24"/>
        </w:rPr>
        <w:t>) By</w:t>
      </w:r>
      <w:r w:rsidRPr="00600A5E">
        <w:rPr>
          <w:rFonts w:ascii="Arial" w:hAnsi="Arial" w:cs="Arial"/>
          <w:b/>
          <w:bCs/>
          <w:sz w:val="24"/>
          <w:szCs w:val="24"/>
        </w:rPr>
        <w:t xml:space="preserve"> Volume- </w:t>
      </w:r>
      <w:r>
        <w:rPr>
          <w:rFonts w:ascii="Arial" w:hAnsi="Arial" w:cs="Arial"/>
          <w:b/>
          <w:bCs/>
          <w:sz w:val="24"/>
          <w:szCs w:val="24"/>
        </w:rPr>
        <w:t>(000’</w:t>
      </w:r>
      <w:r w:rsidRPr="00600A5E">
        <w:rPr>
          <w:rFonts w:ascii="Arial" w:hAnsi="Arial" w:cs="Arial"/>
          <w:b/>
          <w:bCs/>
          <w:sz w:val="24"/>
          <w:szCs w:val="24"/>
        </w:rPr>
        <w:t xml:space="preserve"> tonnes)</w:t>
      </w:r>
    </w:p>
    <w:tbl>
      <w:tblPr>
        <w:tblW w:w="10382" w:type="dxa"/>
        <w:tblLook w:val="04A0" w:firstRow="1" w:lastRow="0" w:firstColumn="1" w:lastColumn="0" w:noHBand="0" w:noVBand="1"/>
      </w:tblPr>
      <w:tblGrid>
        <w:gridCol w:w="2228"/>
        <w:gridCol w:w="1203"/>
        <w:gridCol w:w="1515"/>
        <w:gridCol w:w="1203"/>
        <w:gridCol w:w="1515"/>
        <w:gridCol w:w="1203"/>
        <w:gridCol w:w="1515"/>
      </w:tblGrid>
      <w:tr w:rsidR="000C07D2" w:rsidRPr="00657D44" w14:paraId="7BF862AD" w14:textId="77777777" w:rsidTr="007E1666">
        <w:trPr>
          <w:trHeight w:val="244"/>
        </w:trPr>
        <w:tc>
          <w:tcPr>
            <w:tcW w:w="2228" w:type="dxa"/>
            <w:tcBorders>
              <w:top w:val="single" w:sz="4" w:space="0" w:color="auto"/>
              <w:left w:val="single" w:sz="4" w:space="0" w:color="auto"/>
              <w:bottom w:val="single" w:sz="4" w:space="0" w:color="auto"/>
              <w:right w:val="single" w:sz="4" w:space="0" w:color="auto"/>
            </w:tcBorders>
            <w:shd w:val="clear" w:color="auto" w:fill="C00000"/>
            <w:noWrap/>
            <w:vAlign w:val="bottom"/>
            <w:hideMark/>
          </w:tcPr>
          <w:p w14:paraId="03F71336" w14:textId="77777777" w:rsidR="000C07D2" w:rsidRPr="00BF252C" w:rsidRDefault="000C07D2" w:rsidP="007E1666">
            <w:pPr>
              <w:spacing w:after="0" w:line="240" w:lineRule="auto"/>
              <w:rPr>
                <w:rFonts w:ascii="Calibri" w:eastAsia="Times New Roman" w:hAnsi="Calibri" w:cs="Times New Roman"/>
                <w:color w:val="FFFFFF" w:themeColor="background1"/>
                <w:lang w:val="en-US"/>
              </w:rPr>
            </w:pPr>
            <w:r w:rsidRPr="00BF252C">
              <w:rPr>
                <w:rFonts w:ascii="Calibri" w:eastAsia="Times New Roman" w:hAnsi="Calibri" w:cs="Times New Roman"/>
                <w:color w:val="FFFFFF" w:themeColor="background1"/>
                <w:lang w:val="en-US"/>
              </w:rPr>
              <w:t xml:space="preserve">Imported Country </w:t>
            </w:r>
          </w:p>
        </w:tc>
        <w:tc>
          <w:tcPr>
            <w:tcW w:w="2718" w:type="dxa"/>
            <w:gridSpan w:val="2"/>
            <w:tcBorders>
              <w:top w:val="single" w:sz="4" w:space="0" w:color="auto"/>
              <w:left w:val="nil"/>
              <w:bottom w:val="single" w:sz="4" w:space="0" w:color="auto"/>
              <w:right w:val="single" w:sz="4" w:space="0" w:color="auto"/>
            </w:tcBorders>
            <w:shd w:val="clear" w:color="auto" w:fill="C00000"/>
            <w:noWrap/>
            <w:vAlign w:val="bottom"/>
            <w:hideMark/>
          </w:tcPr>
          <w:p w14:paraId="38A8C294" w14:textId="77777777" w:rsidR="000C07D2" w:rsidRPr="00BF252C" w:rsidRDefault="000C07D2" w:rsidP="007E1666">
            <w:pPr>
              <w:spacing w:after="0" w:line="240" w:lineRule="auto"/>
              <w:jc w:val="center"/>
              <w:rPr>
                <w:rFonts w:ascii="Calibri" w:eastAsia="Times New Roman" w:hAnsi="Calibri" w:cs="Times New Roman"/>
                <w:color w:val="FFFFFF" w:themeColor="background1"/>
                <w:lang w:val="en-US"/>
              </w:rPr>
            </w:pPr>
            <w:r w:rsidRPr="00BF252C">
              <w:rPr>
                <w:rFonts w:ascii="Calibri" w:eastAsia="Times New Roman" w:hAnsi="Calibri" w:cs="Times New Roman"/>
                <w:color w:val="FFFFFF" w:themeColor="background1"/>
                <w:lang w:val="en-US"/>
              </w:rPr>
              <w:t>2019</w:t>
            </w:r>
          </w:p>
        </w:tc>
        <w:tc>
          <w:tcPr>
            <w:tcW w:w="2718" w:type="dxa"/>
            <w:gridSpan w:val="2"/>
            <w:tcBorders>
              <w:top w:val="single" w:sz="4" w:space="0" w:color="auto"/>
              <w:left w:val="nil"/>
              <w:bottom w:val="single" w:sz="4" w:space="0" w:color="auto"/>
              <w:right w:val="single" w:sz="4" w:space="0" w:color="auto"/>
            </w:tcBorders>
            <w:shd w:val="clear" w:color="auto" w:fill="C00000"/>
            <w:noWrap/>
            <w:vAlign w:val="bottom"/>
            <w:hideMark/>
          </w:tcPr>
          <w:p w14:paraId="3D3D77F0" w14:textId="77777777" w:rsidR="000C07D2" w:rsidRPr="00BF252C" w:rsidRDefault="000C07D2" w:rsidP="007E1666">
            <w:pPr>
              <w:spacing w:after="0" w:line="240" w:lineRule="auto"/>
              <w:jc w:val="center"/>
              <w:rPr>
                <w:rFonts w:ascii="Calibri" w:eastAsia="Times New Roman" w:hAnsi="Calibri" w:cs="Times New Roman"/>
                <w:color w:val="FFFFFF" w:themeColor="background1"/>
                <w:lang w:val="en-US"/>
              </w:rPr>
            </w:pPr>
            <w:r w:rsidRPr="00BF252C">
              <w:rPr>
                <w:rFonts w:ascii="Calibri" w:eastAsia="Times New Roman" w:hAnsi="Calibri" w:cs="Times New Roman"/>
                <w:color w:val="FFFFFF" w:themeColor="background1"/>
                <w:lang w:val="en-US"/>
              </w:rPr>
              <w:t>2020</w:t>
            </w:r>
          </w:p>
        </w:tc>
        <w:tc>
          <w:tcPr>
            <w:tcW w:w="2718" w:type="dxa"/>
            <w:gridSpan w:val="2"/>
            <w:tcBorders>
              <w:top w:val="single" w:sz="4" w:space="0" w:color="auto"/>
              <w:left w:val="nil"/>
              <w:bottom w:val="single" w:sz="4" w:space="0" w:color="auto"/>
              <w:right w:val="single" w:sz="4" w:space="0" w:color="auto"/>
            </w:tcBorders>
            <w:shd w:val="clear" w:color="auto" w:fill="C00000"/>
            <w:noWrap/>
            <w:vAlign w:val="bottom"/>
            <w:hideMark/>
          </w:tcPr>
          <w:p w14:paraId="7A2F19A9" w14:textId="77777777" w:rsidR="000C07D2" w:rsidRPr="00BF252C" w:rsidRDefault="000C07D2" w:rsidP="007E1666">
            <w:pPr>
              <w:spacing w:after="0" w:line="240" w:lineRule="auto"/>
              <w:jc w:val="center"/>
              <w:rPr>
                <w:rFonts w:ascii="Calibri" w:eastAsia="Times New Roman" w:hAnsi="Calibri" w:cs="Times New Roman"/>
                <w:color w:val="FFFFFF" w:themeColor="background1"/>
                <w:lang w:val="en-US"/>
              </w:rPr>
            </w:pPr>
            <w:r w:rsidRPr="00BF252C">
              <w:rPr>
                <w:rFonts w:ascii="Calibri" w:eastAsia="Times New Roman" w:hAnsi="Calibri" w:cs="Times New Roman"/>
                <w:color w:val="FFFFFF" w:themeColor="background1"/>
                <w:lang w:val="en-US"/>
              </w:rPr>
              <w:t>2021</w:t>
            </w:r>
          </w:p>
        </w:tc>
      </w:tr>
      <w:tr w:rsidR="000C07D2" w:rsidRPr="00657D44" w14:paraId="4B02C10E" w14:textId="77777777" w:rsidTr="007E1666">
        <w:trPr>
          <w:trHeight w:val="244"/>
        </w:trPr>
        <w:tc>
          <w:tcPr>
            <w:tcW w:w="2228" w:type="dxa"/>
            <w:tcBorders>
              <w:top w:val="nil"/>
              <w:left w:val="single" w:sz="4" w:space="0" w:color="auto"/>
              <w:bottom w:val="single" w:sz="4" w:space="0" w:color="auto"/>
              <w:right w:val="single" w:sz="4" w:space="0" w:color="auto"/>
            </w:tcBorders>
            <w:shd w:val="clear" w:color="auto" w:fill="C00000"/>
            <w:noWrap/>
            <w:vAlign w:val="bottom"/>
            <w:hideMark/>
          </w:tcPr>
          <w:p w14:paraId="02EE717A" w14:textId="77777777" w:rsidR="000C07D2" w:rsidRPr="00BF252C" w:rsidRDefault="000C07D2" w:rsidP="007E1666">
            <w:pPr>
              <w:spacing w:after="0" w:line="240" w:lineRule="auto"/>
              <w:rPr>
                <w:rFonts w:ascii="Calibri" w:eastAsia="Times New Roman" w:hAnsi="Calibri" w:cs="Times New Roman"/>
                <w:color w:val="FFFFFF" w:themeColor="background1"/>
                <w:lang w:val="en-US"/>
              </w:rPr>
            </w:pPr>
            <w:r w:rsidRPr="00BF252C">
              <w:rPr>
                <w:rFonts w:ascii="Calibri" w:eastAsia="Times New Roman" w:hAnsi="Calibri" w:cs="Times New Roman"/>
                <w:color w:val="FFFFFF" w:themeColor="background1"/>
                <w:lang w:val="en-US"/>
              </w:rPr>
              <w:t> </w:t>
            </w:r>
          </w:p>
        </w:tc>
        <w:tc>
          <w:tcPr>
            <w:tcW w:w="1203" w:type="dxa"/>
            <w:tcBorders>
              <w:top w:val="nil"/>
              <w:left w:val="nil"/>
              <w:bottom w:val="single" w:sz="4" w:space="0" w:color="auto"/>
              <w:right w:val="single" w:sz="4" w:space="0" w:color="auto"/>
            </w:tcBorders>
            <w:shd w:val="clear" w:color="auto" w:fill="C00000"/>
            <w:noWrap/>
            <w:vAlign w:val="bottom"/>
            <w:hideMark/>
          </w:tcPr>
          <w:p w14:paraId="1083F4B8" w14:textId="77777777" w:rsidR="000C07D2" w:rsidRPr="00BF252C" w:rsidRDefault="000C07D2" w:rsidP="007E1666">
            <w:pPr>
              <w:spacing w:after="0" w:line="240" w:lineRule="auto"/>
              <w:jc w:val="center"/>
              <w:rPr>
                <w:rFonts w:ascii="Calibri" w:eastAsia="Times New Roman" w:hAnsi="Calibri" w:cs="Times New Roman"/>
                <w:color w:val="FFFFFF" w:themeColor="background1"/>
                <w:lang w:val="en-US"/>
              </w:rPr>
            </w:pPr>
            <w:r w:rsidRPr="00BF252C">
              <w:rPr>
                <w:rFonts w:ascii="Calibri" w:eastAsia="Times New Roman" w:hAnsi="Calibri" w:cs="Times New Roman"/>
                <w:color w:val="FFFFFF" w:themeColor="background1"/>
                <w:lang w:val="en-US"/>
              </w:rPr>
              <w:t xml:space="preserve">Value  </w:t>
            </w:r>
          </w:p>
        </w:tc>
        <w:tc>
          <w:tcPr>
            <w:tcW w:w="1515" w:type="dxa"/>
            <w:tcBorders>
              <w:top w:val="nil"/>
              <w:left w:val="nil"/>
              <w:bottom w:val="single" w:sz="4" w:space="0" w:color="auto"/>
              <w:right w:val="single" w:sz="4" w:space="0" w:color="auto"/>
            </w:tcBorders>
            <w:shd w:val="clear" w:color="auto" w:fill="C00000"/>
            <w:noWrap/>
            <w:vAlign w:val="bottom"/>
            <w:hideMark/>
          </w:tcPr>
          <w:p w14:paraId="314FEE72" w14:textId="77777777" w:rsidR="000C07D2" w:rsidRPr="00BF252C" w:rsidRDefault="000C07D2" w:rsidP="007E1666">
            <w:pPr>
              <w:spacing w:after="0" w:line="240" w:lineRule="auto"/>
              <w:jc w:val="center"/>
              <w:rPr>
                <w:rFonts w:ascii="Calibri" w:eastAsia="Times New Roman" w:hAnsi="Calibri" w:cs="Times New Roman"/>
                <w:color w:val="FFFFFF" w:themeColor="background1"/>
                <w:lang w:val="en-US"/>
              </w:rPr>
            </w:pPr>
            <w:r w:rsidRPr="00BF252C">
              <w:rPr>
                <w:rFonts w:ascii="Calibri" w:eastAsia="Times New Roman" w:hAnsi="Calibri" w:cs="Times New Roman"/>
                <w:color w:val="FFFFFF" w:themeColor="background1"/>
                <w:lang w:val="en-US"/>
              </w:rPr>
              <w:t>Volume</w:t>
            </w:r>
          </w:p>
        </w:tc>
        <w:tc>
          <w:tcPr>
            <w:tcW w:w="1203" w:type="dxa"/>
            <w:tcBorders>
              <w:top w:val="nil"/>
              <w:left w:val="nil"/>
              <w:bottom w:val="single" w:sz="4" w:space="0" w:color="auto"/>
              <w:right w:val="single" w:sz="4" w:space="0" w:color="auto"/>
            </w:tcBorders>
            <w:shd w:val="clear" w:color="auto" w:fill="C00000"/>
            <w:noWrap/>
            <w:vAlign w:val="bottom"/>
            <w:hideMark/>
          </w:tcPr>
          <w:p w14:paraId="627B4D59" w14:textId="77777777" w:rsidR="000C07D2" w:rsidRPr="00BF252C" w:rsidRDefault="000C07D2" w:rsidP="007E1666">
            <w:pPr>
              <w:spacing w:after="0" w:line="240" w:lineRule="auto"/>
              <w:jc w:val="center"/>
              <w:rPr>
                <w:rFonts w:ascii="Calibri" w:eastAsia="Times New Roman" w:hAnsi="Calibri" w:cs="Times New Roman"/>
                <w:color w:val="FFFFFF" w:themeColor="background1"/>
                <w:lang w:val="en-US"/>
              </w:rPr>
            </w:pPr>
            <w:r w:rsidRPr="00BF252C">
              <w:rPr>
                <w:rFonts w:ascii="Calibri" w:eastAsia="Times New Roman" w:hAnsi="Calibri" w:cs="Times New Roman"/>
                <w:color w:val="FFFFFF" w:themeColor="background1"/>
                <w:lang w:val="en-US"/>
              </w:rPr>
              <w:t xml:space="preserve">Value </w:t>
            </w:r>
          </w:p>
        </w:tc>
        <w:tc>
          <w:tcPr>
            <w:tcW w:w="1515" w:type="dxa"/>
            <w:tcBorders>
              <w:top w:val="nil"/>
              <w:left w:val="nil"/>
              <w:bottom w:val="single" w:sz="4" w:space="0" w:color="auto"/>
              <w:right w:val="single" w:sz="4" w:space="0" w:color="auto"/>
            </w:tcBorders>
            <w:shd w:val="clear" w:color="auto" w:fill="C00000"/>
            <w:noWrap/>
            <w:vAlign w:val="bottom"/>
            <w:hideMark/>
          </w:tcPr>
          <w:p w14:paraId="2F53498B" w14:textId="77777777" w:rsidR="000C07D2" w:rsidRPr="00BF252C" w:rsidRDefault="000C07D2" w:rsidP="007E1666">
            <w:pPr>
              <w:spacing w:after="0" w:line="240" w:lineRule="auto"/>
              <w:jc w:val="center"/>
              <w:rPr>
                <w:rFonts w:ascii="Calibri" w:eastAsia="Times New Roman" w:hAnsi="Calibri" w:cs="Times New Roman"/>
                <w:color w:val="FFFFFF" w:themeColor="background1"/>
                <w:lang w:val="en-US"/>
              </w:rPr>
            </w:pPr>
            <w:r w:rsidRPr="00BF252C">
              <w:rPr>
                <w:rFonts w:ascii="Calibri" w:eastAsia="Times New Roman" w:hAnsi="Calibri" w:cs="Times New Roman"/>
                <w:color w:val="FFFFFF" w:themeColor="background1"/>
                <w:lang w:val="en-US"/>
              </w:rPr>
              <w:t>Volume</w:t>
            </w:r>
          </w:p>
        </w:tc>
        <w:tc>
          <w:tcPr>
            <w:tcW w:w="1203" w:type="dxa"/>
            <w:tcBorders>
              <w:top w:val="nil"/>
              <w:left w:val="nil"/>
              <w:bottom w:val="single" w:sz="4" w:space="0" w:color="auto"/>
              <w:right w:val="single" w:sz="4" w:space="0" w:color="auto"/>
            </w:tcBorders>
            <w:shd w:val="clear" w:color="auto" w:fill="C00000"/>
            <w:noWrap/>
            <w:vAlign w:val="bottom"/>
            <w:hideMark/>
          </w:tcPr>
          <w:p w14:paraId="293916CA" w14:textId="77777777" w:rsidR="000C07D2" w:rsidRPr="00BF252C" w:rsidRDefault="000C07D2" w:rsidP="007E1666">
            <w:pPr>
              <w:spacing w:after="0" w:line="240" w:lineRule="auto"/>
              <w:jc w:val="center"/>
              <w:rPr>
                <w:rFonts w:ascii="Calibri" w:eastAsia="Times New Roman" w:hAnsi="Calibri" w:cs="Times New Roman"/>
                <w:color w:val="FFFFFF" w:themeColor="background1"/>
                <w:lang w:val="en-US"/>
              </w:rPr>
            </w:pPr>
            <w:r w:rsidRPr="00BF252C">
              <w:rPr>
                <w:rFonts w:ascii="Calibri" w:eastAsia="Times New Roman" w:hAnsi="Calibri" w:cs="Times New Roman"/>
                <w:color w:val="FFFFFF" w:themeColor="background1"/>
                <w:lang w:val="en-US"/>
              </w:rPr>
              <w:t xml:space="preserve">Value </w:t>
            </w:r>
          </w:p>
        </w:tc>
        <w:tc>
          <w:tcPr>
            <w:tcW w:w="1515" w:type="dxa"/>
            <w:tcBorders>
              <w:top w:val="nil"/>
              <w:left w:val="nil"/>
              <w:bottom w:val="single" w:sz="4" w:space="0" w:color="auto"/>
              <w:right w:val="single" w:sz="4" w:space="0" w:color="auto"/>
            </w:tcBorders>
            <w:shd w:val="clear" w:color="auto" w:fill="C00000"/>
            <w:noWrap/>
            <w:vAlign w:val="bottom"/>
            <w:hideMark/>
          </w:tcPr>
          <w:p w14:paraId="0E2C0D31" w14:textId="77777777" w:rsidR="000C07D2" w:rsidRPr="00BF252C" w:rsidRDefault="000C07D2" w:rsidP="007E1666">
            <w:pPr>
              <w:spacing w:after="0" w:line="240" w:lineRule="auto"/>
              <w:jc w:val="center"/>
              <w:rPr>
                <w:rFonts w:ascii="Calibri" w:eastAsia="Times New Roman" w:hAnsi="Calibri" w:cs="Times New Roman"/>
                <w:color w:val="FFFFFF" w:themeColor="background1"/>
                <w:lang w:val="en-US"/>
              </w:rPr>
            </w:pPr>
            <w:r w:rsidRPr="00BF252C">
              <w:rPr>
                <w:rFonts w:ascii="Calibri" w:eastAsia="Times New Roman" w:hAnsi="Calibri" w:cs="Times New Roman"/>
                <w:color w:val="FFFFFF" w:themeColor="background1"/>
                <w:lang w:val="en-US"/>
              </w:rPr>
              <w:t xml:space="preserve">Volume </w:t>
            </w:r>
          </w:p>
        </w:tc>
      </w:tr>
      <w:tr w:rsidR="000C07D2" w:rsidRPr="00657D44" w14:paraId="6CE98033" w14:textId="77777777" w:rsidTr="007E1666">
        <w:trPr>
          <w:trHeight w:val="257"/>
        </w:trPr>
        <w:tc>
          <w:tcPr>
            <w:tcW w:w="2228" w:type="dxa"/>
            <w:tcBorders>
              <w:top w:val="nil"/>
              <w:left w:val="single" w:sz="4" w:space="0" w:color="auto"/>
              <w:bottom w:val="single" w:sz="4" w:space="0" w:color="auto"/>
              <w:right w:val="single" w:sz="4" w:space="0" w:color="auto"/>
            </w:tcBorders>
            <w:shd w:val="clear" w:color="000000" w:fill="FFFFFF"/>
            <w:noWrap/>
            <w:vAlign w:val="bottom"/>
            <w:hideMark/>
          </w:tcPr>
          <w:p w14:paraId="43B50F07" w14:textId="77777777" w:rsidR="000C07D2" w:rsidRPr="00657D44" w:rsidRDefault="000C07D2" w:rsidP="007E1666">
            <w:pPr>
              <w:spacing w:after="0" w:line="240" w:lineRule="auto"/>
              <w:rPr>
                <w:rFonts w:ascii="Calibri" w:eastAsia="Times New Roman" w:hAnsi="Calibri" w:cs="Times New Roman"/>
                <w:color w:val="000000"/>
                <w:sz w:val="24"/>
                <w:szCs w:val="24"/>
                <w:lang w:val="en-US"/>
              </w:rPr>
            </w:pPr>
            <w:r w:rsidRPr="00657D44">
              <w:rPr>
                <w:rFonts w:ascii="Calibri" w:eastAsia="Times New Roman" w:hAnsi="Calibri" w:cs="Times New Roman"/>
                <w:color w:val="000000"/>
                <w:sz w:val="24"/>
                <w:szCs w:val="24"/>
                <w:lang w:val="en-US"/>
              </w:rPr>
              <w:t>Spain</w:t>
            </w:r>
          </w:p>
        </w:tc>
        <w:tc>
          <w:tcPr>
            <w:tcW w:w="1203" w:type="dxa"/>
            <w:tcBorders>
              <w:top w:val="nil"/>
              <w:left w:val="nil"/>
              <w:bottom w:val="single" w:sz="4" w:space="0" w:color="auto"/>
              <w:right w:val="single" w:sz="4" w:space="0" w:color="auto"/>
            </w:tcBorders>
            <w:shd w:val="clear" w:color="000000" w:fill="FFFFFF"/>
            <w:noWrap/>
            <w:vAlign w:val="center"/>
            <w:hideMark/>
          </w:tcPr>
          <w:p w14:paraId="140E4A53" w14:textId="77777777" w:rsidR="000C07D2" w:rsidRPr="00657D44" w:rsidRDefault="000C07D2" w:rsidP="007E1666">
            <w:pPr>
              <w:spacing w:after="0" w:line="240" w:lineRule="auto"/>
              <w:jc w:val="center"/>
              <w:rPr>
                <w:rFonts w:ascii="Calibri" w:eastAsia="Times New Roman" w:hAnsi="Calibri" w:cs="Times New Roman"/>
                <w:color w:val="000000"/>
                <w:lang w:val="en-US"/>
              </w:rPr>
            </w:pPr>
            <w:r w:rsidRPr="00657D44">
              <w:rPr>
                <w:rFonts w:ascii="Calibri" w:eastAsia="Times New Roman" w:hAnsi="Calibri" w:cs="Times New Roman"/>
                <w:color w:val="000000"/>
                <w:lang w:val="en-US"/>
              </w:rPr>
              <w:t>6.36</w:t>
            </w:r>
          </w:p>
        </w:tc>
        <w:tc>
          <w:tcPr>
            <w:tcW w:w="1515" w:type="dxa"/>
            <w:tcBorders>
              <w:top w:val="nil"/>
              <w:left w:val="nil"/>
              <w:bottom w:val="single" w:sz="4" w:space="0" w:color="auto"/>
              <w:right w:val="single" w:sz="4" w:space="0" w:color="auto"/>
            </w:tcBorders>
            <w:shd w:val="clear" w:color="000000" w:fill="FFFFFF"/>
            <w:noWrap/>
            <w:vAlign w:val="bottom"/>
            <w:hideMark/>
          </w:tcPr>
          <w:p w14:paraId="03461046" w14:textId="77777777" w:rsidR="000C07D2" w:rsidRPr="00657D44" w:rsidRDefault="000C07D2" w:rsidP="007E1666">
            <w:pPr>
              <w:spacing w:after="0" w:line="240" w:lineRule="auto"/>
              <w:jc w:val="center"/>
              <w:rPr>
                <w:rFonts w:ascii="Calibri" w:eastAsia="Times New Roman" w:hAnsi="Calibri" w:cs="Times New Roman"/>
                <w:color w:val="000000"/>
                <w:lang w:val="en-US"/>
              </w:rPr>
            </w:pPr>
            <w:r w:rsidRPr="00657D44">
              <w:rPr>
                <w:rFonts w:ascii="Calibri" w:eastAsia="Times New Roman" w:hAnsi="Calibri" w:cs="Times New Roman"/>
                <w:color w:val="000000"/>
                <w:lang w:val="en-US"/>
              </w:rPr>
              <w:t>2.44</w:t>
            </w:r>
          </w:p>
        </w:tc>
        <w:tc>
          <w:tcPr>
            <w:tcW w:w="1203" w:type="dxa"/>
            <w:tcBorders>
              <w:top w:val="nil"/>
              <w:left w:val="nil"/>
              <w:bottom w:val="single" w:sz="4" w:space="0" w:color="auto"/>
              <w:right w:val="single" w:sz="4" w:space="0" w:color="auto"/>
            </w:tcBorders>
            <w:shd w:val="clear" w:color="000000" w:fill="FFFFFF"/>
            <w:noWrap/>
            <w:vAlign w:val="center"/>
            <w:hideMark/>
          </w:tcPr>
          <w:p w14:paraId="31EAF0CC" w14:textId="77777777" w:rsidR="000C07D2" w:rsidRPr="00657D44" w:rsidRDefault="000C07D2" w:rsidP="007E1666">
            <w:pPr>
              <w:spacing w:after="0" w:line="240" w:lineRule="auto"/>
              <w:jc w:val="center"/>
              <w:rPr>
                <w:rFonts w:ascii="Calibri" w:eastAsia="Times New Roman" w:hAnsi="Calibri" w:cs="Times New Roman"/>
                <w:color w:val="000000"/>
                <w:lang w:val="en-US"/>
              </w:rPr>
            </w:pPr>
            <w:r w:rsidRPr="00657D44">
              <w:rPr>
                <w:rFonts w:ascii="Calibri" w:eastAsia="Times New Roman" w:hAnsi="Calibri" w:cs="Times New Roman"/>
                <w:color w:val="000000"/>
                <w:lang w:val="en-US"/>
              </w:rPr>
              <w:t>5.34</w:t>
            </w:r>
          </w:p>
        </w:tc>
        <w:tc>
          <w:tcPr>
            <w:tcW w:w="1515" w:type="dxa"/>
            <w:tcBorders>
              <w:top w:val="nil"/>
              <w:left w:val="nil"/>
              <w:bottom w:val="single" w:sz="4" w:space="0" w:color="auto"/>
              <w:right w:val="single" w:sz="4" w:space="0" w:color="auto"/>
            </w:tcBorders>
            <w:shd w:val="clear" w:color="000000" w:fill="FFFFFF"/>
            <w:noWrap/>
            <w:vAlign w:val="center"/>
            <w:hideMark/>
          </w:tcPr>
          <w:p w14:paraId="1D2491C3" w14:textId="77777777" w:rsidR="000C07D2" w:rsidRPr="00657D44" w:rsidRDefault="000C07D2" w:rsidP="007E1666">
            <w:pPr>
              <w:spacing w:after="0" w:line="240" w:lineRule="auto"/>
              <w:jc w:val="center"/>
              <w:rPr>
                <w:rFonts w:ascii="Verdana" w:eastAsia="Times New Roman" w:hAnsi="Verdana" w:cs="Times New Roman"/>
                <w:color w:val="000000"/>
                <w:sz w:val="20"/>
                <w:szCs w:val="20"/>
                <w:lang w:val="en-US"/>
              </w:rPr>
            </w:pPr>
            <w:r w:rsidRPr="00657D44">
              <w:rPr>
                <w:rFonts w:ascii="Verdana" w:eastAsia="Times New Roman" w:hAnsi="Verdana" w:cs="Times New Roman"/>
                <w:color w:val="000000"/>
                <w:sz w:val="20"/>
                <w:szCs w:val="20"/>
                <w:lang w:val="en-US"/>
              </w:rPr>
              <w:t>2.09</w:t>
            </w:r>
          </w:p>
        </w:tc>
        <w:tc>
          <w:tcPr>
            <w:tcW w:w="1203" w:type="dxa"/>
            <w:tcBorders>
              <w:top w:val="nil"/>
              <w:left w:val="nil"/>
              <w:bottom w:val="single" w:sz="4" w:space="0" w:color="auto"/>
              <w:right w:val="single" w:sz="4" w:space="0" w:color="auto"/>
            </w:tcBorders>
            <w:shd w:val="clear" w:color="000000" w:fill="FFFFFF"/>
            <w:noWrap/>
            <w:vAlign w:val="center"/>
            <w:hideMark/>
          </w:tcPr>
          <w:p w14:paraId="1EF8B38B" w14:textId="77777777" w:rsidR="000C07D2" w:rsidRPr="00657D44" w:rsidRDefault="000C07D2" w:rsidP="007E1666">
            <w:pPr>
              <w:spacing w:after="0" w:line="240" w:lineRule="auto"/>
              <w:jc w:val="center"/>
              <w:rPr>
                <w:rFonts w:ascii="Calibri" w:eastAsia="Times New Roman" w:hAnsi="Calibri" w:cs="Times New Roman"/>
                <w:color w:val="000000"/>
                <w:lang w:val="en-US"/>
              </w:rPr>
            </w:pPr>
            <w:r w:rsidRPr="00657D44">
              <w:rPr>
                <w:rFonts w:ascii="Calibri" w:eastAsia="Times New Roman" w:hAnsi="Calibri" w:cs="Times New Roman"/>
                <w:color w:val="000000"/>
                <w:lang w:val="en-US"/>
              </w:rPr>
              <w:t>3.57</w:t>
            </w:r>
          </w:p>
        </w:tc>
        <w:tc>
          <w:tcPr>
            <w:tcW w:w="1515" w:type="dxa"/>
            <w:tcBorders>
              <w:top w:val="nil"/>
              <w:left w:val="nil"/>
              <w:bottom w:val="single" w:sz="4" w:space="0" w:color="auto"/>
              <w:right w:val="single" w:sz="4" w:space="0" w:color="auto"/>
            </w:tcBorders>
            <w:shd w:val="clear" w:color="000000" w:fill="FFFFFF"/>
            <w:noWrap/>
            <w:vAlign w:val="center"/>
            <w:hideMark/>
          </w:tcPr>
          <w:p w14:paraId="460C9CD5" w14:textId="77777777" w:rsidR="000C07D2" w:rsidRPr="00657D44" w:rsidRDefault="000C07D2" w:rsidP="007E1666">
            <w:pPr>
              <w:spacing w:after="0" w:line="240" w:lineRule="auto"/>
              <w:jc w:val="center"/>
              <w:rPr>
                <w:rFonts w:ascii="Calibri" w:eastAsia="Times New Roman" w:hAnsi="Calibri" w:cs="Times New Roman"/>
                <w:color w:val="000000"/>
                <w:lang w:val="en-US"/>
              </w:rPr>
            </w:pPr>
            <w:r w:rsidRPr="00657D44">
              <w:rPr>
                <w:rFonts w:ascii="Calibri" w:eastAsia="Times New Roman" w:hAnsi="Calibri" w:cs="Times New Roman"/>
                <w:color w:val="000000"/>
                <w:lang w:val="en-US"/>
              </w:rPr>
              <w:t>1.27</w:t>
            </w:r>
          </w:p>
        </w:tc>
      </w:tr>
      <w:tr w:rsidR="000C07D2" w:rsidRPr="00657D44" w14:paraId="07974085" w14:textId="77777777" w:rsidTr="007E1666">
        <w:trPr>
          <w:trHeight w:val="257"/>
        </w:trPr>
        <w:tc>
          <w:tcPr>
            <w:tcW w:w="2228" w:type="dxa"/>
            <w:tcBorders>
              <w:top w:val="nil"/>
              <w:left w:val="single" w:sz="4" w:space="0" w:color="auto"/>
              <w:bottom w:val="single" w:sz="4" w:space="0" w:color="auto"/>
              <w:right w:val="single" w:sz="4" w:space="0" w:color="auto"/>
            </w:tcBorders>
            <w:shd w:val="clear" w:color="000000" w:fill="FFFFFF"/>
            <w:noWrap/>
            <w:vAlign w:val="bottom"/>
            <w:hideMark/>
          </w:tcPr>
          <w:p w14:paraId="54E82926" w14:textId="77777777" w:rsidR="000C07D2" w:rsidRPr="00657D44" w:rsidRDefault="000C07D2" w:rsidP="007E1666">
            <w:pPr>
              <w:spacing w:after="0" w:line="240" w:lineRule="auto"/>
              <w:rPr>
                <w:rFonts w:ascii="Calibri" w:eastAsia="Times New Roman" w:hAnsi="Calibri" w:cs="Times New Roman"/>
                <w:color w:val="000000"/>
                <w:sz w:val="24"/>
                <w:szCs w:val="24"/>
                <w:lang w:val="en-US"/>
              </w:rPr>
            </w:pPr>
            <w:r w:rsidRPr="00657D44">
              <w:rPr>
                <w:rFonts w:ascii="Calibri" w:eastAsia="Times New Roman" w:hAnsi="Calibri" w:cs="Times New Roman"/>
                <w:color w:val="000000"/>
                <w:sz w:val="24"/>
                <w:szCs w:val="24"/>
                <w:lang w:val="en-US"/>
              </w:rPr>
              <w:t>United Kingdom</w:t>
            </w:r>
          </w:p>
        </w:tc>
        <w:tc>
          <w:tcPr>
            <w:tcW w:w="1203" w:type="dxa"/>
            <w:tcBorders>
              <w:top w:val="nil"/>
              <w:left w:val="nil"/>
              <w:bottom w:val="single" w:sz="4" w:space="0" w:color="auto"/>
              <w:right w:val="single" w:sz="4" w:space="0" w:color="auto"/>
            </w:tcBorders>
            <w:shd w:val="clear" w:color="000000" w:fill="FFFFFF"/>
            <w:noWrap/>
            <w:vAlign w:val="center"/>
            <w:hideMark/>
          </w:tcPr>
          <w:p w14:paraId="697F841F" w14:textId="77777777" w:rsidR="000C07D2" w:rsidRPr="00657D44" w:rsidRDefault="000C07D2" w:rsidP="007E1666">
            <w:pPr>
              <w:spacing w:after="0" w:line="240" w:lineRule="auto"/>
              <w:jc w:val="center"/>
              <w:rPr>
                <w:rFonts w:ascii="Calibri" w:eastAsia="Times New Roman" w:hAnsi="Calibri" w:cs="Times New Roman"/>
                <w:color w:val="000000"/>
                <w:lang w:val="en-US"/>
              </w:rPr>
            </w:pPr>
            <w:r>
              <w:rPr>
                <w:rFonts w:ascii="Calibri" w:hAnsi="Calibri"/>
                <w:color w:val="000000"/>
              </w:rPr>
              <w:t>0.80</w:t>
            </w:r>
          </w:p>
        </w:tc>
        <w:tc>
          <w:tcPr>
            <w:tcW w:w="1515" w:type="dxa"/>
            <w:tcBorders>
              <w:top w:val="nil"/>
              <w:left w:val="nil"/>
              <w:bottom w:val="single" w:sz="4" w:space="0" w:color="auto"/>
              <w:right w:val="single" w:sz="4" w:space="0" w:color="auto"/>
            </w:tcBorders>
            <w:shd w:val="clear" w:color="000000" w:fill="FFFFFF"/>
            <w:noWrap/>
            <w:vAlign w:val="center"/>
            <w:hideMark/>
          </w:tcPr>
          <w:p w14:paraId="5BFC99FD" w14:textId="77777777" w:rsidR="000C07D2" w:rsidRPr="00657D44" w:rsidRDefault="000C07D2" w:rsidP="007E1666">
            <w:pPr>
              <w:spacing w:after="0" w:line="240" w:lineRule="auto"/>
              <w:jc w:val="center"/>
              <w:rPr>
                <w:rFonts w:ascii="Calibri" w:eastAsia="Times New Roman" w:hAnsi="Calibri" w:cs="Times New Roman"/>
                <w:color w:val="000000"/>
                <w:lang w:val="en-US"/>
              </w:rPr>
            </w:pPr>
            <w:r>
              <w:rPr>
                <w:rFonts w:ascii="Calibri" w:hAnsi="Calibri"/>
                <w:color w:val="000000"/>
              </w:rPr>
              <w:t>0.02</w:t>
            </w:r>
          </w:p>
        </w:tc>
        <w:tc>
          <w:tcPr>
            <w:tcW w:w="1203" w:type="dxa"/>
            <w:tcBorders>
              <w:top w:val="nil"/>
              <w:left w:val="nil"/>
              <w:bottom w:val="single" w:sz="4" w:space="0" w:color="auto"/>
              <w:right w:val="single" w:sz="4" w:space="0" w:color="auto"/>
            </w:tcBorders>
            <w:shd w:val="clear" w:color="000000" w:fill="FFFFFF"/>
            <w:noWrap/>
            <w:vAlign w:val="center"/>
            <w:hideMark/>
          </w:tcPr>
          <w:p w14:paraId="04AC5B00" w14:textId="77777777" w:rsidR="000C07D2" w:rsidRPr="00657D44" w:rsidRDefault="000C07D2" w:rsidP="007E1666">
            <w:pPr>
              <w:spacing w:after="0" w:line="240" w:lineRule="auto"/>
              <w:jc w:val="center"/>
              <w:rPr>
                <w:rFonts w:ascii="Calibri" w:eastAsia="Times New Roman" w:hAnsi="Calibri" w:cs="Times New Roman"/>
                <w:color w:val="000000"/>
                <w:lang w:val="en-US"/>
              </w:rPr>
            </w:pPr>
            <w:r>
              <w:rPr>
                <w:rFonts w:ascii="Calibri" w:hAnsi="Calibri"/>
                <w:color w:val="000000"/>
              </w:rPr>
              <w:t>1.74</w:t>
            </w:r>
          </w:p>
        </w:tc>
        <w:tc>
          <w:tcPr>
            <w:tcW w:w="1515" w:type="dxa"/>
            <w:tcBorders>
              <w:top w:val="nil"/>
              <w:left w:val="nil"/>
              <w:bottom w:val="single" w:sz="4" w:space="0" w:color="auto"/>
              <w:right w:val="single" w:sz="4" w:space="0" w:color="auto"/>
            </w:tcBorders>
            <w:shd w:val="clear" w:color="000000" w:fill="FFFFFF"/>
            <w:noWrap/>
            <w:vAlign w:val="center"/>
            <w:hideMark/>
          </w:tcPr>
          <w:p w14:paraId="632BCB8A" w14:textId="77777777" w:rsidR="000C07D2" w:rsidRPr="00657D44" w:rsidRDefault="000C07D2" w:rsidP="007E1666">
            <w:pPr>
              <w:spacing w:after="0" w:line="240" w:lineRule="auto"/>
              <w:jc w:val="center"/>
              <w:rPr>
                <w:rFonts w:ascii="Verdana" w:eastAsia="Times New Roman" w:hAnsi="Verdana" w:cs="Times New Roman"/>
                <w:color w:val="000000"/>
                <w:sz w:val="20"/>
                <w:szCs w:val="20"/>
                <w:lang w:val="en-US"/>
              </w:rPr>
            </w:pPr>
            <w:r>
              <w:rPr>
                <w:rFonts w:ascii="Verdana" w:hAnsi="Verdana"/>
                <w:color w:val="000000"/>
                <w:sz w:val="20"/>
                <w:szCs w:val="20"/>
              </w:rPr>
              <w:t>0.59</w:t>
            </w:r>
          </w:p>
        </w:tc>
        <w:tc>
          <w:tcPr>
            <w:tcW w:w="1203" w:type="dxa"/>
            <w:tcBorders>
              <w:top w:val="nil"/>
              <w:left w:val="nil"/>
              <w:bottom w:val="single" w:sz="4" w:space="0" w:color="auto"/>
              <w:right w:val="single" w:sz="4" w:space="0" w:color="auto"/>
            </w:tcBorders>
            <w:shd w:val="clear" w:color="000000" w:fill="FFFFFF"/>
            <w:noWrap/>
            <w:vAlign w:val="center"/>
            <w:hideMark/>
          </w:tcPr>
          <w:p w14:paraId="222C6459" w14:textId="77777777" w:rsidR="000C07D2" w:rsidRPr="00657D44" w:rsidRDefault="000C07D2" w:rsidP="007E1666">
            <w:pPr>
              <w:spacing w:after="0" w:line="240" w:lineRule="auto"/>
              <w:jc w:val="center"/>
              <w:rPr>
                <w:rFonts w:ascii="Calibri" w:eastAsia="Times New Roman" w:hAnsi="Calibri" w:cs="Times New Roman"/>
                <w:color w:val="000000"/>
                <w:lang w:val="en-US"/>
              </w:rPr>
            </w:pPr>
            <w:r>
              <w:rPr>
                <w:rFonts w:ascii="Calibri" w:hAnsi="Calibri"/>
                <w:color w:val="000000"/>
              </w:rPr>
              <w:t>0.13</w:t>
            </w:r>
          </w:p>
        </w:tc>
        <w:tc>
          <w:tcPr>
            <w:tcW w:w="1515" w:type="dxa"/>
            <w:tcBorders>
              <w:top w:val="nil"/>
              <w:left w:val="nil"/>
              <w:bottom w:val="single" w:sz="4" w:space="0" w:color="auto"/>
              <w:right w:val="single" w:sz="4" w:space="0" w:color="auto"/>
            </w:tcBorders>
            <w:shd w:val="clear" w:color="000000" w:fill="FFFFFF"/>
            <w:noWrap/>
            <w:vAlign w:val="center"/>
            <w:hideMark/>
          </w:tcPr>
          <w:p w14:paraId="1C125D70" w14:textId="77777777" w:rsidR="000C07D2" w:rsidRPr="00657D44" w:rsidRDefault="000C07D2" w:rsidP="007E1666">
            <w:pPr>
              <w:spacing w:after="0" w:line="240" w:lineRule="auto"/>
              <w:jc w:val="center"/>
              <w:rPr>
                <w:rFonts w:ascii="Calibri" w:eastAsia="Times New Roman" w:hAnsi="Calibri" w:cs="Times New Roman"/>
                <w:color w:val="000000"/>
                <w:lang w:val="en-US"/>
              </w:rPr>
            </w:pPr>
            <w:r>
              <w:rPr>
                <w:rFonts w:ascii="Calibri" w:hAnsi="Calibri"/>
                <w:color w:val="000000"/>
              </w:rPr>
              <w:t>0.05</w:t>
            </w:r>
          </w:p>
        </w:tc>
      </w:tr>
      <w:tr w:rsidR="000C07D2" w:rsidRPr="00657D44" w14:paraId="11A30C60" w14:textId="77777777" w:rsidTr="007E1666">
        <w:trPr>
          <w:trHeight w:val="257"/>
        </w:trPr>
        <w:tc>
          <w:tcPr>
            <w:tcW w:w="2228" w:type="dxa"/>
            <w:tcBorders>
              <w:top w:val="nil"/>
              <w:left w:val="single" w:sz="4" w:space="0" w:color="auto"/>
              <w:bottom w:val="single" w:sz="4" w:space="0" w:color="auto"/>
              <w:right w:val="single" w:sz="4" w:space="0" w:color="auto"/>
            </w:tcBorders>
            <w:shd w:val="clear" w:color="000000" w:fill="FFFFFF"/>
            <w:noWrap/>
            <w:vAlign w:val="bottom"/>
            <w:hideMark/>
          </w:tcPr>
          <w:p w14:paraId="5092F5F2" w14:textId="77777777" w:rsidR="000C07D2" w:rsidRPr="00657D44" w:rsidRDefault="000C07D2" w:rsidP="007E1666">
            <w:pPr>
              <w:spacing w:after="0" w:line="240" w:lineRule="auto"/>
              <w:rPr>
                <w:rFonts w:ascii="Calibri" w:eastAsia="Times New Roman" w:hAnsi="Calibri" w:cs="Times New Roman"/>
                <w:color w:val="000000"/>
                <w:sz w:val="24"/>
                <w:szCs w:val="24"/>
                <w:lang w:val="en-US"/>
              </w:rPr>
            </w:pPr>
            <w:r w:rsidRPr="00657D44">
              <w:rPr>
                <w:rFonts w:ascii="Calibri" w:eastAsia="Times New Roman" w:hAnsi="Calibri" w:cs="Times New Roman"/>
                <w:color w:val="000000"/>
                <w:sz w:val="24"/>
                <w:szCs w:val="24"/>
                <w:lang w:val="en-US"/>
              </w:rPr>
              <w:t>China</w:t>
            </w:r>
          </w:p>
        </w:tc>
        <w:tc>
          <w:tcPr>
            <w:tcW w:w="1203" w:type="dxa"/>
            <w:tcBorders>
              <w:top w:val="nil"/>
              <w:left w:val="nil"/>
              <w:bottom w:val="single" w:sz="4" w:space="0" w:color="auto"/>
              <w:right w:val="single" w:sz="4" w:space="0" w:color="auto"/>
            </w:tcBorders>
            <w:shd w:val="clear" w:color="000000" w:fill="FFFFFF"/>
            <w:noWrap/>
            <w:vAlign w:val="center"/>
            <w:hideMark/>
          </w:tcPr>
          <w:p w14:paraId="30F237A1" w14:textId="77777777" w:rsidR="000C07D2" w:rsidRPr="00657D44" w:rsidRDefault="000C07D2" w:rsidP="007E1666">
            <w:pPr>
              <w:spacing w:after="0" w:line="240" w:lineRule="auto"/>
              <w:jc w:val="center"/>
              <w:rPr>
                <w:rFonts w:ascii="Calibri" w:eastAsia="Times New Roman" w:hAnsi="Calibri" w:cs="Times New Roman"/>
                <w:color w:val="000000"/>
                <w:lang w:val="en-US"/>
              </w:rPr>
            </w:pPr>
            <w:r w:rsidRPr="00657D44">
              <w:rPr>
                <w:rFonts w:ascii="Calibri" w:eastAsia="Times New Roman" w:hAnsi="Calibri" w:cs="Times New Roman"/>
                <w:color w:val="000000"/>
                <w:lang w:val="en-US"/>
              </w:rPr>
              <w:t>0.94</w:t>
            </w:r>
          </w:p>
        </w:tc>
        <w:tc>
          <w:tcPr>
            <w:tcW w:w="1515" w:type="dxa"/>
            <w:tcBorders>
              <w:top w:val="nil"/>
              <w:left w:val="nil"/>
              <w:bottom w:val="single" w:sz="4" w:space="0" w:color="auto"/>
              <w:right w:val="single" w:sz="4" w:space="0" w:color="auto"/>
            </w:tcBorders>
            <w:shd w:val="clear" w:color="000000" w:fill="FFFFFF"/>
            <w:noWrap/>
            <w:vAlign w:val="bottom"/>
            <w:hideMark/>
          </w:tcPr>
          <w:p w14:paraId="574CF8D9" w14:textId="77777777" w:rsidR="000C07D2" w:rsidRPr="00657D44" w:rsidRDefault="000C07D2" w:rsidP="007E1666">
            <w:pPr>
              <w:spacing w:after="0" w:line="240" w:lineRule="auto"/>
              <w:jc w:val="center"/>
              <w:rPr>
                <w:rFonts w:ascii="Calibri" w:eastAsia="Times New Roman" w:hAnsi="Calibri" w:cs="Times New Roman"/>
                <w:color w:val="000000"/>
                <w:lang w:val="en-US"/>
              </w:rPr>
            </w:pPr>
            <w:r w:rsidRPr="00657D44">
              <w:rPr>
                <w:rFonts w:ascii="Calibri" w:eastAsia="Times New Roman" w:hAnsi="Calibri" w:cs="Times New Roman"/>
                <w:color w:val="000000"/>
                <w:lang w:val="en-US"/>
              </w:rPr>
              <w:t>0.27</w:t>
            </w:r>
          </w:p>
        </w:tc>
        <w:tc>
          <w:tcPr>
            <w:tcW w:w="1203" w:type="dxa"/>
            <w:tcBorders>
              <w:top w:val="nil"/>
              <w:left w:val="nil"/>
              <w:bottom w:val="single" w:sz="4" w:space="0" w:color="auto"/>
              <w:right w:val="single" w:sz="4" w:space="0" w:color="auto"/>
            </w:tcBorders>
            <w:shd w:val="clear" w:color="000000" w:fill="FFFFFF"/>
            <w:noWrap/>
            <w:vAlign w:val="center"/>
            <w:hideMark/>
          </w:tcPr>
          <w:p w14:paraId="3EF3831C" w14:textId="77777777" w:rsidR="000C07D2" w:rsidRPr="00657D44" w:rsidRDefault="000C07D2" w:rsidP="007E1666">
            <w:pPr>
              <w:spacing w:after="0" w:line="240" w:lineRule="auto"/>
              <w:jc w:val="center"/>
              <w:rPr>
                <w:rFonts w:ascii="Calibri" w:eastAsia="Times New Roman" w:hAnsi="Calibri" w:cs="Times New Roman"/>
                <w:color w:val="000000"/>
                <w:lang w:val="en-US"/>
              </w:rPr>
            </w:pPr>
            <w:r w:rsidRPr="00657D44">
              <w:rPr>
                <w:rFonts w:ascii="Calibri" w:eastAsia="Times New Roman" w:hAnsi="Calibri" w:cs="Times New Roman"/>
                <w:color w:val="000000"/>
                <w:lang w:val="en-US"/>
              </w:rPr>
              <w:t>1.70</w:t>
            </w:r>
          </w:p>
        </w:tc>
        <w:tc>
          <w:tcPr>
            <w:tcW w:w="1515" w:type="dxa"/>
            <w:tcBorders>
              <w:top w:val="nil"/>
              <w:left w:val="nil"/>
              <w:bottom w:val="single" w:sz="4" w:space="0" w:color="auto"/>
              <w:right w:val="single" w:sz="4" w:space="0" w:color="auto"/>
            </w:tcBorders>
            <w:shd w:val="clear" w:color="000000" w:fill="FFFFFF"/>
            <w:noWrap/>
            <w:vAlign w:val="center"/>
            <w:hideMark/>
          </w:tcPr>
          <w:p w14:paraId="1EF9A0B1" w14:textId="77777777" w:rsidR="000C07D2" w:rsidRPr="00657D44" w:rsidRDefault="000C07D2" w:rsidP="007E1666">
            <w:pPr>
              <w:spacing w:after="0" w:line="240" w:lineRule="auto"/>
              <w:jc w:val="center"/>
              <w:rPr>
                <w:rFonts w:ascii="Verdana" w:eastAsia="Times New Roman" w:hAnsi="Verdana" w:cs="Times New Roman"/>
                <w:color w:val="000000"/>
                <w:sz w:val="20"/>
                <w:szCs w:val="20"/>
                <w:lang w:val="en-US"/>
              </w:rPr>
            </w:pPr>
            <w:r w:rsidRPr="00657D44">
              <w:rPr>
                <w:rFonts w:ascii="Verdana" w:eastAsia="Times New Roman" w:hAnsi="Verdana" w:cs="Times New Roman"/>
                <w:color w:val="000000"/>
                <w:sz w:val="20"/>
                <w:szCs w:val="20"/>
                <w:lang w:val="en-US"/>
              </w:rPr>
              <w:t>0.53</w:t>
            </w:r>
          </w:p>
        </w:tc>
        <w:tc>
          <w:tcPr>
            <w:tcW w:w="1203" w:type="dxa"/>
            <w:tcBorders>
              <w:top w:val="nil"/>
              <w:left w:val="nil"/>
              <w:bottom w:val="single" w:sz="4" w:space="0" w:color="auto"/>
              <w:right w:val="single" w:sz="4" w:space="0" w:color="auto"/>
            </w:tcBorders>
            <w:shd w:val="clear" w:color="000000" w:fill="FFFFFF"/>
            <w:noWrap/>
            <w:vAlign w:val="center"/>
            <w:hideMark/>
          </w:tcPr>
          <w:p w14:paraId="69965FC5" w14:textId="77777777" w:rsidR="000C07D2" w:rsidRPr="00657D44" w:rsidRDefault="000C07D2" w:rsidP="007E1666">
            <w:pPr>
              <w:spacing w:after="0" w:line="240" w:lineRule="auto"/>
              <w:jc w:val="center"/>
              <w:rPr>
                <w:rFonts w:ascii="Calibri" w:eastAsia="Times New Roman" w:hAnsi="Calibri" w:cs="Times New Roman"/>
                <w:color w:val="000000"/>
                <w:lang w:val="en-US"/>
              </w:rPr>
            </w:pPr>
            <w:r w:rsidRPr="00657D44">
              <w:rPr>
                <w:rFonts w:ascii="Calibri" w:eastAsia="Times New Roman" w:hAnsi="Calibri" w:cs="Times New Roman"/>
                <w:color w:val="000000"/>
                <w:lang w:val="en-US"/>
              </w:rPr>
              <w:t>0.86</w:t>
            </w:r>
          </w:p>
        </w:tc>
        <w:tc>
          <w:tcPr>
            <w:tcW w:w="1515" w:type="dxa"/>
            <w:tcBorders>
              <w:top w:val="nil"/>
              <w:left w:val="nil"/>
              <w:bottom w:val="single" w:sz="4" w:space="0" w:color="auto"/>
              <w:right w:val="single" w:sz="4" w:space="0" w:color="auto"/>
            </w:tcBorders>
            <w:shd w:val="clear" w:color="000000" w:fill="FFFFFF"/>
            <w:noWrap/>
            <w:vAlign w:val="center"/>
            <w:hideMark/>
          </w:tcPr>
          <w:p w14:paraId="48E4EE9E" w14:textId="77777777" w:rsidR="000C07D2" w:rsidRPr="00657D44" w:rsidRDefault="000C07D2" w:rsidP="007E1666">
            <w:pPr>
              <w:spacing w:after="0" w:line="240" w:lineRule="auto"/>
              <w:jc w:val="center"/>
              <w:rPr>
                <w:rFonts w:ascii="Calibri" w:eastAsia="Times New Roman" w:hAnsi="Calibri" w:cs="Times New Roman"/>
                <w:color w:val="000000"/>
                <w:lang w:val="en-US"/>
              </w:rPr>
            </w:pPr>
            <w:r w:rsidRPr="00657D44">
              <w:rPr>
                <w:rFonts w:ascii="Calibri" w:eastAsia="Times New Roman" w:hAnsi="Calibri" w:cs="Times New Roman"/>
                <w:color w:val="000000"/>
                <w:lang w:val="en-US"/>
              </w:rPr>
              <w:t>0.28</w:t>
            </w:r>
          </w:p>
        </w:tc>
      </w:tr>
      <w:tr w:rsidR="000C07D2" w:rsidRPr="00657D44" w14:paraId="31B9D2F3" w14:textId="77777777" w:rsidTr="007E1666">
        <w:trPr>
          <w:trHeight w:val="257"/>
        </w:trPr>
        <w:tc>
          <w:tcPr>
            <w:tcW w:w="2228" w:type="dxa"/>
            <w:tcBorders>
              <w:top w:val="nil"/>
              <w:left w:val="single" w:sz="4" w:space="0" w:color="auto"/>
              <w:bottom w:val="single" w:sz="4" w:space="0" w:color="auto"/>
              <w:right w:val="single" w:sz="4" w:space="0" w:color="auto"/>
            </w:tcBorders>
            <w:shd w:val="clear" w:color="000000" w:fill="FFFFFF"/>
            <w:noWrap/>
            <w:vAlign w:val="bottom"/>
            <w:hideMark/>
          </w:tcPr>
          <w:p w14:paraId="371E84B6" w14:textId="77777777" w:rsidR="000C07D2" w:rsidRPr="00657D44" w:rsidRDefault="000C07D2" w:rsidP="007E1666">
            <w:pPr>
              <w:spacing w:after="0" w:line="240" w:lineRule="auto"/>
              <w:rPr>
                <w:rFonts w:ascii="Calibri" w:eastAsia="Times New Roman" w:hAnsi="Calibri" w:cs="Times New Roman"/>
                <w:color w:val="000000"/>
                <w:sz w:val="24"/>
                <w:szCs w:val="24"/>
                <w:lang w:val="en-US"/>
              </w:rPr>
            </w:pPr>
            <w:r w:rsidRPr="00657D44">
              <w:rPr>
                <w:rFonts w:ascii="Calibri" w:eastAsia="Times New Roman" w:hAnsi="Calibri" w:cs="Times New Roman"/>
                <w:color w:val="000000"/>
                <w:sz w:val="24"/>
                <w:szCs w:val="24"/>
                <w:lang w:val="en-US"/>
              </w:rPr>
              <w:t>Taiwan</w:t>
            </w:r>
          </w:p>
        </w:tc>
        <w:tc>
          <w:tcPr>
            <w:tcW w:w="1203" w:type="dxa"/>
            <w:tcBorders>
              <w:top w:val="nil"/>
              <w:left w:val="nil"/>
              <w:bottom w:val="single" w:sz="4" w:space="0" w:color="auto"/>
              <w:right w:val="single" w:sz="4" w:space="0" w:color="auto"/>
            </w:tcBorders>
            <w:shd w:val="clear" w:color="000000" w:fill="FFFFFF"/>
            <w:noWrap/>
            <w:vAlign w:val="center"/>
            <w:hideMark/>
          </w:tcPr>
          <w:p w14:paraId="28D5F8AF" w14:textId="77777777" w:rsidR="000C07D2" w:rsidRPr="00657D44" w:rsidRDefault="000C07D2" w:rsidP="007E1666">
            <w:pPr>
              <w:spacing w:after="0" w:line="240" w:lineRule="auto"/>
              <w:jc w:val="center"/>
              <w:rPr>
                <w:rFonts w:ascii="Calibri" w:eastAsia="Times New Roman" w:hAnsi="Calibri" w:cs="Times New Roman"/>
                <w:color w:val="000000"/>
                <w:lang w:val="en-US"/>
              </w:rPr>
            </w:pPr>
            <w:r w:rsidRPr="00657D44">
              <w:rPr>
                <w:rFonts w:ascii="Calibri" w:eastAsia="Times New Roman" w:hAnsi="Calibri" w:cs="Times New Roman"/>
                <w:color w:val="000000"/>
                <w:lang w:val="en-US"/>
              </w:rPr>
              <w:t>1.42</w:t>
            </w:r>
          </w:p>
        </w:tc>
        <w:tc>
          <w:tcPr>
            <w:tcW w:w="1515" w:type="dxa"/>
            <w:tcBorders>
              <w:top w:val="nil"/>
              <w:left w:val="nil"/>
              <w:bottom w:val="single" w:sz="4" w:space="0" w:color="auto"/>
              <w:right w:val="single" w:sz="4" w:space="0" w:color="auto"/>
            </w:tcBorders>
            <w:shd w:val="clear" w:color="000000" w:fill="FFFFFF"/>
            <w:noWrap/>
            <w:vAlign w:val="bottom"/>
            <w:hideMark/>
          </w:tcPr>
          <w:p w14:paraId="33B21EC0" w14:textId="77777777" w:rsidR="000C07D2" w:rsidRPr="00657D44" w:rsidRDefault="000C07D2" w:rsidP="007E1666">
            <w:pPr>
              <w:spacing w:after="0" w:line="240" w:lineRule="auto"/>
              <w:jc w:val="center"/>
              <w:rPr>
                <w:rFonts w:ascii="Calibri" w:eastAsia="Times New Roman" w:hAnsi="Calibri" w:cs="Times New Roman"/>
                <w:color w:val="000000"/>
                <w:lang w:val="en-US"/>
              </w:rPr>
            </w:pPr>
            <w:r w:rsidRPr="00657D44">
              <w:rPr>
                <w:rFonts w:ascii="Calibri" w:eastAsia="Times New Roman" w:hAnsi="Calibri" w:cs="Times New Roman"/>
                <w:color w:val="000000"/>
                <w:lang w:val="en-US"/>
              </w:rPr>
              <w:t>0.63</w:t>
            </w:r>
          </w:p>
        </w:tc>
        <w:tc>
          <w:tcPr>
            <w:tcW w:w="1203" w:type="dxa"/>
            <w:tcBorders>
              <w:top w:val="nil"/>
              <w:left w:val="nil"/>
              <w:bottom w:val="single" w:sz="4" w:space="0" w:color="auto"/>
              <w:right w:val="single" w:sz="4" w:space="0" w:color="auto"/>
            </w:tcBorders>
            <w:shd w:val="clear" w:color="000000" w:fill="FFFFFF"/>
            <w:noWrap/>
            <w:vAlign w:val="center"/>
            <w:hideMark/>
          </w:tcPr>
          <w:p w14:paraId="53528909" w14:textId="77777777" w:rsidR="000C07D2" w:rsidRPr="00657D44" w:rsidRDefault="000C07D2" w:rsidP="007E1666">
            <w:pPr>
              <w:spacing w:after="0" w:line="240" w:lineRule="auto"/>
              <w:jc w:val="center"/>
              <w:rPr>
                <w:rFonts w:ascii="Calibri" w:eastAsia="Times New Roman" w:hAnsi="Calibri" w:cs="Times New Roman"/>
                <w:color w:val="000000"/>
                <w:lang w:val="en-US"/>
              </w:rPr>
            </w:pPr>
            <w:r w:rsidRPr="00657D44">
              <w:rPr>
                <w:rFonts w:ascii="Calibri" w:eastAsia="Times New Roman" w:hAnsi="Calibri" w:cs="Times New Roman"/>
                <w:color w:val="000000"/>
                <w:lang w:val="en-US"/>
              </w:rPr>
              <w:t>0.99</w:t>
            </w:r>
          </w:p>
        </w:tc>
        <w:tc>
          <w:tcPr>
            <w:tcW w:w="1515" w:type="dxa"/>
            <w:tcBorders>
              <w:top w:val="nil"/>
              <w:left w:val="nil"/>
              <w:bottom w:val="single" w:sz="4" w:space="0" w:color="auto"/>
              <w:right w:val="single" w:sz="4" w:space="0" w:color="auto"/>
            </w:tcBorders>
            <w:shd w:val="clear" w:color="000000" w:fill="FFFFFF"/>
            <w:noWrap/>
            <w:vAlign w:val="center"/>
            <w:hideMark/>
          </w:tcPr>
          <w:p w14:paraId="205FFD95" w14:textId="77777777" w:rsidR="000C07D2" w:rsidRPr="00657D44" w:rsidRDefault="000C07D2" w:rsidP="007E1666">
            <w:pPr>
              <w:spacing w:after="0" w:line="240" w:lineRule="auto"/>
              <w:jc w:val="center"/>
              <w:rPr>
                <w:rFonts w:ascii="Verdana" w:eastAsia="Times New Roman" w:hAnsi="Verdana" w:cs="Times New Roman"/>
                <w:color w:val="000000"/>
                <w:sz w:val="20"/>
                <w:szCs w:val="20"/>
                <w:lang w:val="en-US"/>
              </w:rPr>
            </w:pPr>
            <w:r w:rsidRPr="00657D44">
              <w:rPr>
                <w:rFonts w:ascii="Verdana" w:eastAsia="Times New Roman" w:hAnsi="Verdana" w:cs="Times New Roman"/>
                <w:color w:val="000000"/>
                <w:sz w:val="20"/>
                <w:szCs w:val="20"/>
                <w:lang w:val="en-US"/>
              </w:rPr>
              <w:t>0.49</w:t>
            </w:r>
          </w:p>
        </w:tc>
        <w:tc>
          <w:tcPr>
            <w:tcW w:w="1203" w:type="dxa"/>
            <w:tcBorders>
              <w:top w:val="nil"/>
              <w:left w:val="nil"/>
              <w:bottom w:val="single" w:sz="4" w:space="0" w:color="auto"/>
              <w:right w:val="single" w:sz="4" w:space="0" w:color="auto"/>
            </w:tcBorders>
            <w:shd w:val="clear" w:color="000000" w:fill="FFFFFF"/>
            <w:noWrap/>
            <w:vAlign w:val="center"/>
            <w:hideMark/>
          </w:tcPr>
          <w:p w14:paraId="1D8FF268" w14:textId="77777777" w:rsidR="000C07D2" w:rsidRPr="00657D44" w:rsidRDefault="000C07D2" w:rsidP="007E1666">
            <w:pPr>
              <w:spacing w:after="0" w:line="240" w:lineRule="auto"/>
              <w:jc w:val="center"/>
              <w:rPr>
                <w:rFonts w:ascii="Calibri" w:eastAsia="Times New Roman" w:hAnsi="Calibri" w:cs="Times New Roman"/>
                <w:color w:val="000000"/>
                <w:lang w:val="en-US"/>
              </w:rPr>
            </w:pPr>
            <w:r w:rsidRPr="00657D44">
              <w:rPr>
                <w:rFonts w:ascii="Calibri" w:eastAsia="Times New Roman" w:hAnsi="Calibri" w:cs="Times New Roman"/>
                <w:color w:val="000000"/>
                <w:lang w:val="en-US"/>
              </w:rPr>
              <w:t>0.21</w:t>
            </w:r>
          </w:p>
        </w:tc>
        <w:tc>
          <w:tcPr>
            <w:tcW w:w="1515" w:type="dxa"/>
            <w:tcBorders>
              <w:top w:val="nil"/>
              <w:left w:val="nil"/>
              <w:bottom w:val="single" w:sz="4" w:space="0" w:color="auto"/>
              <w:right w:val="single" w:sz="4" w:space="0" w:color="auto"/>
            </w:tcBorders>
            <w:shd w:val="clear" w:color="000000" w:fill="FFFFFF"/>
            <w:noWrap/>
            <w:vAlign w:val="center"/>
            <w:hideMark/>
          </w:tcPr>
          <w:p w14:paraId="365338E1" w14:textId="77777777" w:rsidR="000C07D2" w:rsidRPr="00657D44" w:rsidRDefault="000C07D2" w:rsidP="007E1666">
            <w:pPr>
              <w:spacing w:after="0" w:line="240" w:lineRule="auto"/>
              <w:jc w:val="center"/>
              <w:rPr>
                <w:rFonts w:ascii="Calibri" w:eastAsia="Times New Roman" w:hAnsi="Calibri" w:cs="Times New Roman"/>
                <w:color w:val="000000"/>
                <w:lang w:val="en-US"/>
              </w:rPr>
            </w:pPr>
            <w:r w:rsidRPr="00657D44">
              <w:rPr>
                <w:rFonts w:ascii="Calibri" w:eastAsia="Times New Roman" w:hAnsi="Calibri" w:cs="Times New Roman"/>
                <w:color w:val="000000"/>
                <w:lang w:val="en-US"/>
              </w:rPr>
              <w:t>0.08</w:t>
            </w:r>
          </w:p>
        </w:tc>
      </w:tr>
      <w:tr w:rsidR="000C07D2" w:rsidRPr="00657D44" w14:paraId="73E8738E" w14:textId="77777777" w:rsidTr="007E1666">
        <w:trPr>
          <w:trHeight w:val="257"/>
        </w:trPr>
        <w:tc>
          <w:tcPr>
            <w:tcW w:w="2228" w:type="dxa"/>
            <w:tcBorders>
              <w:top w:val="nil"/>
              <w:left w:val="single" w:sz="4" w:space="0" w:color="auto"/>
              <w:bottom w:val="single" w:sz="4" w:space="0" w:color="auto"/>
              <w:right w:val="single" w:sz="4" w:space="0" w:color="auto"/>
            </w:tcBorders>
            <w:shd w:val="clear" w:color="000000" w:fill="FFFFFF"/>
            <w:noWrap/>
            <w:vAlign w:val="bottom"/>
            <w:hideMark/>
          </w:tcPr>
          <w:p w14:paraId="40DE8B7F" w14:textId="77777777" w:rsidR="000C07D2" w:rsidRPr="00657D44" w:rsidRDefault="000C07D2" w:rsidP="007E1666">
            <w:pPr>
              <w:spacing w:after="0" w:line="240" w:lineRule="auto"/>
              <w:rPr>
                <w:rFonts w:ascii="Calibri" w:eastAsia="Times New Roman" w:hAnsi="Calibri" w:cs="Times New Roman"/>
                <w:color w:val="000000"/>
                <w:sz w:val="24"/>
                <w:szCs w:val="24"/>
                <w:lang w:val="en-US"/>
              </w:rPr>
            </w:pPr>
            <w:r w:rsidRPr="00657D44">
              <w:rPr>
                <w:rFonts w:ascii="Calibri" w:eastAsia="Times New Roman" w:hAnsi="Calibri" w:cs="Times New Roman"/>
                <w:color w:val="000000"/>
                <w:sz w:val="24"/>
                <w:szCs w:val="24"/>
                <w:lang w:val="en-US"/>
              </w:rPr>
              <w:t>Japan</w:t>
            </w:r>
          </w:p>
        </w:tc>
        <w:tc>
          <w:tcPr>
            <w:tcW w:w="1203" w:type="dxa"/>
            <w:tcBorders>
              <w:top w:val="nil"/>
              <w:left w:val="nil"/>
              <w:bottom w:val="single" w:sz="4" w:space="0" w:color="auto"/>
              <w:right w:val="single" w:sz="4" w:space="0" w:color="auto"/>
            </w:tcBorders>
            <w:shd w:val="clear" w:color="000000" w:fill="FFFFFF"/>
            <w:noWrap/>
            <w:vAlign w:val="center"/>
            <w:hideMark/>
          </w:tcPr>
          <w:p w14:paraId="349A4B19" w14:textId="77777777" w:rsidR="000C07D2" w:rsidRPr="00657D44" w:rsidRDefault="000C07D2" w:rsidP="007E1666">
            <w:pPr>
              <w:spacing w:after="0" w:line="240" w:lineRule="auto"/>
              <w:jc w:val="center"/>
              <w:rPr>
                <w:rFonts w:ascii="Calibri" w:eastAsia="Times New Roman" w:hAnsi="Calibri" w:cs="Times New Roman"/>
                <w:color w:val="000000"/>
                <w:lang w:val="en-US"/>
              </w:rPr>
            </w:pPr>
            <w:r w:rsidRPr="00657D44">
              <w:rPr>
                <w:rFonts w:ascii="Calibri" w:eastAsia="Times New Roman" w:hAnsi="Calibri" w:cs="Times New Roman"/>
                <w:color w:val="000000"/>
                <w:lang w:val="en-US"/>
              </w:rPr>
              <w:t>0.00</w:t>
            </w:r>
          </w:p>
        </w:tc>
        <w:tc>
          <w:tcPr>
            <w:tcW w:w="1515" w:type="dxa"/>
            <w:tcBorders>
              <w:top w:val="nil"/>
              <w:left w:val="nil"/>
              <w:bottom w:val="single" w:sz="4" w:space="0" w:color="auto"/>
              <w:right w:val="single" w:sz="4" w:space="0" w:color="auto"/>
            </w:tcBorders>
            <w:shd w:val="clear" w:color="000000" w:fill="FFFFFF"/>
            <w:noWrap/>
            <w:vAlign w:val="bottom"/>
            <w:hideMark/>
          </w:tcPr>
          <w:p w14:paraId="1E3FCE42" w14:textId="77777777" w:rsidR="000C07D2" w:rsidRPr="00657D44" w:rsidRDefault="000C07D2" w:rsidP="007E1666">
            <w:pPr>
              <w:spacing w:after="0" w:line="240" w:lineRule="auto"/>
              <w:jc w:val="center"/>
              <w:rPr>
                <w:rFonts w:ascii="Calibri" w:eastAsia="Times New Roman" w:hAnsi="Calibri" w:cs="Times New Roman"/>
                <w:color w:val="000000"/>
                <w:lang w:val="en-US"/>
              </w:rPr>
            </w:pPr>
            <w:r w:rsidRPr="00657D44">
              <w:rPr>
                <w:rFonts w:ascii="Calibri" w:eastAsia="Times New Roman" w:hAnsi="Calibri" w:cs="Times New Roman"/>
                <w:color w:val="000000"/>
                <w:lang w:val="en-US"/>
              </w:rPr>
              <w:t>0.00</w:t>
            </w:r>
          </w:p>
        </w:tc>
        <w:tc>
          <w:tcPr>
            <w:tcW w:w="1203" w:type="dxa"/>
            <w:tcBorders>
              <w:top w:val="nil"/>
              <w:left w:val="nil"/>
              <w:bottom w:val="single" w:sz="4" w:space="0" w:color="auto"/>
              <w:right w:val="single" w:sz="4" w:space="0" w:color="auto"/>
            </w:tcBorders>
            <w:shd w:val="clear" w:color="000000" w:fill="FFFFFF"/>
            <w:noWrap/>
            <w:vAlign w:val="center"/>
            <w:hideMark/>
          </w:tcPr>
          <w:p w14:paraId="10D87B18" w14:textId="77777777" w:rsidR="000C07D2" w:rsidRPr="00657D44" w:rsidRDefault="000C07D2" w:rsidP="007E1666">
            <w:pPr>
              <w:spacing w:after="0" w:line="240" w:lineRule="auto"/>
              <w:jc w:val="center"/>
              <w:rPr>
                <w:rFonts w:ascii="Calibri" w:eastAsia="Times New Roman" w:hAnsi="Calibri" w:cs="Times New Roman"/>
                <w:color w:val="000000"/>
                <w:lang w:val="en-US"/>
              </w:rPr>
            </w:pPr>
            <w:r w:rsidRPr="00657D44">
              <w:rPr>
                <w:rFonts w:ascii="Calibri" w:eastAsia="Times New Roman" w:hAnsi="Calibri" w:cs="Times New Roman"/>
                <w:color w:val="000000"/>
                <w:lang w:val="en-US"/>
              </w:rPr>
              <w:t>0.76</w:t>
            </w:r>
          </w:p>
        </w:tc>
        <w:tc>
          <w:tcPr>
            <w:tcW w:w="1515" w:type="dxa"/>
            <w:tcBorders>
              <w:top w:val="nil"/>
              <w:left w:val="nil"/>
              <w:bottom w:val="single" w:sz="4" w:space="0" w:color="auto"/>
              <w:right w:val="single" w:sz="4" w:space="0" w:color="auto"/>
            </w:tcBorders>
            <w:shd w:val="clear" w:color="000000" w:fill="FFFFFF"/>
            <w:noWrap/>
            <w:vAlign w:val="center"/>
            <w:hideMark/>
          </w:tcPr>
          <w:p w14:paraId="5BF6F546" w14:textId="77777777" w:rsidR="000C07D2" w:rsidRPr="00657D44" w:rsidRDefault="000C07D2" w:rsidP="007E1666">
            <w:pPr>
              <w:spacing w:after="0" w:line="240" w:lineRule="auto"/>
              <w:jc w:val="center"/>
              <w:rPr>
                <w:rFonts w:ascii="Verdana" w:eastAsia="Times New Roman" w:hAnsi="Verdana" w:cs="Times New Roman"/>
                <w:color w:val="000000"/>
                <w:sz w:val="20"/>
                <w:szCs w:val="20"/>
                <w:lang w:val="en-US"/>
              </w:rPr>
            </w:pPr>
            <w:r w:rsidRPr="00657D44">
              <w:rPr>
                <w:rFonts w:ascii="Verdana" w:eastAsia="Times New Roman" w:hAnsi="Verdana" w:cs="Times New Roman"/>
                <w:color w:val="000000"/>
                <w:sz w:val="20"/>
                <w:szCs w:val="20"/>
                <w:lang w:val="en-US"/>
              </w:rPr>
              <w:t>0.29</w:t>
            </w:r>
          </w:p>
        </w:tc>
        <w:tc>
          <w:tcPr>
            <w:tcW w:w="1203" w:type="dxa"/>
            <w:tcBorders>
              <w:top w:val="nil"/>
              <w:left w:val="nil"/>
              <w:bottom w:val="single" w:sz="4" w:space="0" w:color="auto"/>
              <w:right w:val="single" w:sz="4" w:space="0" w:color="auto"/>
            </w:tcBorders>
            <w:shd w:val="clear" w:color="000000" w:fill="FFFFFF"/>
            <w:noWrap/>
            <w:vAlign w:val="center"/>
            <w:hideMark/>
          </w:tcPr>
          <w:p w14:paraId="2C2C690E" w14:textId="77777777" w:rsidR="000C07D2" w:rsidRPr="00657D44" w:rsidRDefault="000C07D2" w:rsidP="007E1666">
            <w:pPr>
              <w:spacing w:after="0" w:line="240" w:lineRule="auto"/>
              <w:jc w:val="center"/>
              <w:rPr>
                <w:rFonts w:ascii="Calibri" w:eastAsia="Times New Roman" w:hAnsi="Calibri" w:cs="Times New Roman"/>
                <w:color w:val="000000"/>
                <w:lang w:val="en-US"/>
              </w:rPr>
            </w:pPr>
            <w:r w:rsidRPr="00657D44">
              <w:rPr>
                <w:rFonts w:ascii="Calibri" w:eastAsia="Times New Roman" w:hAnsi="Calibri" w:cs="Times New Roman"/>
                <w:color w:val="000000"/>
                <w:lang w:val="en-US"/>
              </w:rPr>
              <w:t>0.37</w:t>
            </w:r>
          </w:p>
        </w:tc>
        <w:tc>
          <w:tcPr>
            <w:tcW w:w="1515" w:type="dxa"/>
            <w:tcBorders>
              <w:top w:val="nil"/>
              <w:left w:val="nil"/>
              <w:bottom w:val="single" w:sz="4" w:space="0" w:color="auto"/>
              <w:right w:val="single" w:sz="4" w:space="0" w:color="auto"/>
            </w:tcBorders>
            <w:shd w:val="clear" w:color="000000" w:fill="FFFFFF"/>
            <w:noWrap/>
            <w:vAlign w:val="center"/>
            <w:hideMark/>
          </w:tcPr>
          <w:p w14:paraId="3EC703C5" w14:textId="77777777" w:rsidR="000C07D2" w:rsidRPr="00657D44" w:rsidRDefault="000C07D2" w:rsidP="007E1666">
            <w:pPr>
              <w:spacing w:after="0" w:line="240" w:lineRule="auto"/>
              <w:jc w:val="center"/>
              <w:rPr>
                <w:rFonts w:ascii="Calibri" w:eastAsia="Times New Roman" w:hAnsi="Calibri" w:cs="Times New Roman"/>
                <w:color w:val="000000"/>
                <w:lang w:val="en-US"/>
              </w:rPr>
            </w:pPr>
            <w:r w:rsidRPr="00657D44">
              <w:rPr>
                <w:rFonts w:ascii="Calibri" w:eastAsia="Times New Roman" w:hAnsi="Calibri" w:cs="Times New Roman"/>
                <w:color w:val="000000"/>
                <w:lang w:val="en-US"/>
              </w:rPr>
              <w:t>0.14</w:t>
            </w:r>
          </w:p>
        </w:tc>
      </w:tr>
      <w:tr w:rsidR="000C07D2" w:rsidRPr="00657D44" w14:paraId="28C48E41" w14:textId="77777777" w:rsidTr="007E1666">
        <w:trPr>
          <w:trHeight w:val="257"/>
        </w:trPr>
        <w:tc>
          <w:tcPr>
            <w:tcW w:w="2228" w:type="dxa"/>
            <w:tcBorders>
              <w:top w:val="nil"/>
              <w:left w:val="single" w:sz="4" w:space="0" w:color="auto"/>
              <w:bottom w:val="single" w:sz="4" w:space="0" w:color="auto"/>
              <w:right w:val="single" w:sz="4" w:space="0" w:color="auto"/>
            </w:tcBorders>
            <w:shd w:val="clear" w:color="000000" w:fill="FFFFFF"/>
            <w:noWrap/>
            <w:vAlign w:val="bottom"/>
            <w:hideMark/>
          </w:tcPr>
          <w:p w14:paraId="37A60A5E" w14:textId="77777777" w:rsidR="000C07D2" w:rsidRPr="00657D44" w:rsidRDefault="000C07D2" w:rsidP="007E1666">
            <w:pPr>
              <w:spacing w:after="0" w:line="240" w:lineRule="auto"/>
              <w:rPr>
                <w:rFonts w:ascii="Calibri" w:eastAsia="Times New Roman" w:hAnsi="Calibri" w:cs="Times New Roman"/>
                <w:color w:val="000000"/>
                <w:sz w:val="24"/>
                <w:szCs w:val="24"/>
                <w:lang w:val="en-US"/>
              </w:rPr>
            </w:pPr>
            <w:r w:rsidRPr="00657D44">
              <w:rPr>
                <w:rFonts w:ascii="Calibri" w:eastAsia="Times New Roman" w:hAnsi="Calibri" w:cs="Times New Roman"/>
                <w:color w:val="000000"/>
                <w:sz w:val="24"/>
                <w:szCs w:val="24"/>
                <w:lang w:val="en-US"/>
              </w:rPr>
              <w:t>Others</w:t>
            </w:r>
          </w:p>
        </w:tc>
        <w:tc>
          <w:tcPr>
            <w:tcW w:w="1203" w:type="dxa"/>
            <w:tcBorders>
              <w:top w:val="nil"/>
              <w:left w:val="nil"/>
              <w:bottom w:val="single" w:sz="4" w:space="0" w:color="auto"/>
              <w:right w:val="single" w:sz="4" w:space="0" w:color="auto"/>
            </w:tcBorders>
            <w:shd w:val="clear" w:color="000000" w:fill="FFFFFF"/>
            <w:noWrap/>
            <w:vAlign w:val="center"/>
            <w:hideMark/>
          </w:tcPr>
          <w:p w14:paraId="77E894AF" w14:textId="77777777" w:rsidR="000C07D2" w:rsidRPr="00657D44" w:rsidRDefault="000C07D2" w:rsidP="007E1666">
            <w:pPr>
              <w:spacing w:after="0" w:line="240" w:lineRule="auto"/>
              <w:jc w:val="center"/>
              <w:rPr>
                <w:rFonts w:ascii="Calibri" w:eastAsia="Times New Roman" w:hAnsi="Calibri" w:cs="Times New Roman"/>
                <w:color w:val="000000"/>
                <w:lang w:val="en-US"/>
              </w:rPr>
            </w:pPr>
            <w:r w:rsidRPr="00657D44">
              <w:rPr>
                <w:rFonts w:ascii="Calibri" w:eastAsia="Times New Roman" w:hAnsi="Calibri" w:cs="Times New Roman"/>
                <w:color w:val="000000"/>
                <w:lang w:val="en-US"/>
              </w:rPr>
              <w:t>3.93</w:t>
            </w:r>
          </w:p>
        </w:tc>
        <w:tc>
          <w:tcPr>
            <w:tcW w:w="1515" w:type="dxa"/>
            <w:tcBorders>
              <w:top w:val="nil"/>
              <w:left w:val="nil"/>
              <w:bottom w:val="single" w:sz="4" w:space="0" w:color="auto"/>
              <w:right w:val="single" w:sz="4" w:space="0" w:color="auto"/>
            </w:tcBorders>
            <w:shd w:val="clear" w:color="000000" w:fill="FFFFFF"/>
            <w:noWrap/>
            <w:vAlign w:val="center"/>
            <w:hideMark/>
          </w:tcPr>
          <w:p w14:paraId="309CE3ED" w14:textId="77777777" w:rsidR="000C07D2" w:rsidRPr="00657D44" w:rsidRDefault="000C07D2" w:rsidP="007E1666">
            <w:pPr>
              <w:spacing w:after="0" w:line="240" w:lineRule="auto"/>
              <w:jc w:val="center"/>
              <w:rPr>
                <w:rFonts w:ascii="Calibri" w:eastAsia="Times New Roman" w:hAnsi="Calibri" w:cs="Times New Roman"/>
                <w:color w:val="000000"/>
                <w:lang w:val="en-US"/>
              </w:rPr>
            </w:pPr>
            <w:r w:rsidRPr="00657D44">
              <w:rPr>
                <w:rFonts w:ascii="Calibri" w:eastAsia="Times New Roman" w:hAnsi="Calibri" w:cs="Times New Roman"/>
                <w:color w:val="000000"/>
                <w:lang w:val="en-US"/>
              </w:rPr>
              <w:t>4.54</w:t>
            </w:r>
          </w:p>
        </w:tc>
        <w:tc>
          <w:tcPr>
            <w:tcW w:w="1203" w:type="dxa"/>
            <w:tcBorders>
              <w:top w:val="nil"/>
              <w:left w:val="nil"/>
              <w:bottom w:val="single" w:sz="4" w:space="0" w:color="auto"/>
              <w:right w:val="single" w:sz="4" w:space="0" w:color="auto"/>
            </w:tcBorders>
            <w:shd w:val="clear" w:color="000000" w:fill="FFFFFF"/>
            <w:noWrap/>
            <w:vAlign w:val="center"/>
            <w:hideMark/>
          </w:tcPr>
          <w:p w14:paraId="0DE0D9BC" w14:textId="77777777" w:rsidR="000C07D2" w:rsidRPr="00657D44" w:rsidRDefault="000C07D2" w:rsidP="007E1666">
            <w:pPr>
              <w:spacing w:after="0" w:line="240" w:lineRule="auto"/>
              <w:jc w:val="center"/>
              <w:rPr>
                <w:rFonts w:ascii="Calibri" w:eastAsia="Times New Roman" w:hAnsi="Calibri" w:cs="Times New Roman"/>
                <w:color w:val="000000"/>
                <w:lang w:val="en-US"/>
              </w:rPr>
            </w:pPr>
            <w:r w:rsidRPr="00657D44">
              <w:rPr>
                <w:rFonts w:ascii="Calibri" w:eastAsia="Times New Roman" w:hAnsi="Calibri" w:cs="Times New Roman"/>
                <w:color w:val="000000"/>
                <w:lang w:val="en-US"/>
              </w:rPr>
              <w:t>2.60</w:t>
            </w:r>
          </w:p>
        </w:tc>
        <w:tc>
          <w:tcPr>
            <w:tcW w:w="1515" w:type="dxa"/>
            <w:tcBorders>
              <w:top w:val="nil"/>
              <w:left w:val="nil"/>
              <w:bottom w:val="single" w:sz="4" w:space="0" w:color="auto"/>
              <w:right w:val="single" w:sz="4" w:space="0" w:color="auto"/>
            </w:tcBorders>
            <w:shd w:val="clear" w:color="000000" w:fill="FFFFFF"/>
            <w:noWrap/>
            <w:vAlign w:val="center"/>
            <w:hideMark/>
          </w:tcPr>
          <w:p w14:paraId="060DC496" w14:textId="77777777" w:rsidR="000C07D2" w:rsidRPr="00657D44" w:rsidRDefault="000C07D2" w:rsidP="007E1666">
            <w:pPr>
              <w:spacing w:after="0" w:line="240" w:lineRule="auto"/>
              <w:jc w:val="center"/>
              <w:rPr>
                <w:rFonts w:ascii="Calibri" w:eastAsia="Times New Roman" w:hAnsi="Calibri" w:cs="Times New Roman"/>
                <w:color w:val="000000"/>
                <w:lang w:val="en-US"/>
              </w:rPr>
            </w:pPr>
            <w:r w:rsidRPr="00657D44">
              <w:rPr>
                <w:rFonts w:ascii="Calibri" w:eastAsia="Times New Roman" w:hAnsi="Calibri" w:cs="Times New Roman"/>
                <w:color w:val="000000"/>
                <w:lang w:val="en-US"/>
              </w:rPr>
              <w:t>2.71</w:t>
            </w:r>
          </w:p>
        </w:tc>
        <w:tc>
          <w:tcPr>
            <w:tcW w:w="1203" w:type="dxa"/>
            <w:tcBorders>
              <w:top w:val="nil"/>
              <w:left w:val="nil"/>
              <w:bottom w:val="single" w:sz="4" w:space="0" w:color="auto"/>
              <w:right w:val="single" w:sz="4" w:space="0" w:color="auto"/>
            </w:tcBorders>
            <w:shd w:val="clear" w:color="000000" w:fill="FFFFFF"/>
            <w:noWrap/>
            <w:vAlign w:val="center"/>
            <w:hideMark/>
          </w:tcPr>
          <w:p w14:paraId="593B6650" w14:textId="77777777" w:rsidR="000C07D2" w:rsidRPr="00657D44" w:rsidRDefault="000C07D2" w:rsidP="007E1666">
            <w:pPr>
              <w:spacing w:after="0" w:line="240" w:lineRule="auto"/>
              <w:jc w:val="center"/>
              <w:rPr>
                <w:rFonts w:ascii="Calibri" w:eastAsia="Times New Roman" w:hAnsi="Calibri" w:cs="Times New Roman"/>
                <w:color w:val="000000"/>
                <w:lang w:val="en-US"/>
              </w:rPr>
            </w:pPr>
            <w:r w:rsidRPr="00657D44">
              <w:rPr>
                <w:rFonts w:ascii="Calibri" w:eastAsia="Times New Roman" w:hAnsi="Calibri" w:cs="Times New Roman"/>
                <w:color w:val="000000"/>
                <w:lang w:val="en-US"/>
              </w:rPr>
              <w:t>7.59</w:t>
            </w:r>
          </w:p>
        </w:tc>
        <w:tc>
          <w:tcPr>
            <w:tcW w:w="1515" w:type="dxa"/>
            <w:tcBorders>
              <w:top w:val="nil"/>
              <w:left w:val="nil"/>
              <w:bottom w:val="single" w:sz="4" w:space="0" w:color="auto"/>
              <w:right w:val="single" w:sz="4" w:space="0" w:color="auto"/>
            </w:tcBorders>
            <w:shd w:val="clear" w:color="000000" w:fill="FFFFFF"/>
            <w:noWrap/>
            <w:vAlign w:val="center"/>
            <w:hideMark/>
          </w:tcPr>
          <w:p w14:paraId="56D0F143" w14:textId="77777777" w:rsidR="000C07D2" w:rsidRPr="00657D44" w:rsidRDefault="000C07D2" w:rsidP="007E1666">
            <w:pPr>
              <w:spacing w:after="0" w:line="240" w:lineRule="auto"/>
              <w:jc w:val="center"/>
              <w:rPr>
                <w:rFonts w:ascii="Calibri" w:eastAsia="Times New Roman" w:hAnsi="Calibri" w:cs="Times New Roman"/>
                <w:color w:val="000000"/>
                <w:lang w:val="en-US"/>
              </w:rPr>
            </w:pPr>
            <w:r w:rsidRPr="00657D44">
              <w:rPr>
                <w:rFonts w:ascii="Calibri" w:eastAsia="Times New Roman" w:hAnsi="Calibri" w:cs="Times New Roman"/>
                <w:color w:val="000000"/>
                <w:lang w:val="en-US"/>
              </w:rPr>
              <w:t>5.48</w:t>
            </w:r>
          </w:p>
        </w:tc>
      </w:tr>
      <w:tr w:rsidR="000C07D2" w:rsidRPr="00657D44" w14:paraId="28DF0BEA" w14:textId="77777777" w:rsidTr="007E1666">
        <w:trPr>
          <w:trHeight w:val="257"/>
        </w:trPr>
        <w:tc>
          <w:tcPr>
            <w:tcW w:w="2228" w:type="dxa"/>
            <w:tcBorders>
              <w:top w:val="nil"/>
              <w:left w:val="single" w:sz="4" w:space="0" w:color="auto"/>
              <w:bottom w:val="single" w:sz="4" w:space="0" w:color="auto"/>
              <w:right w:val="single" w:sz="4" w:space="0" w:color="auto"/>
            </w:tcBorders>
            <w:shd w:val="clear" w:color="auto" w:fill="C00000"/>
            <w:noWrap/>
            <w:vAlign w:val="bottom"/>
            <w:hideMark/>
          </w:tcPr>
          <w:p w14:paraId="17921135" w14:textId="77777777" w:rsidR="000C07D2" w:rsidRPr="00BF252C" w:rsidRDefault="000C07D2" w:rsidP="007E1666">
            <w:pPr>
              <w:spacing w:after="0" w:line="240" w:lineRule="auto"/>
              <w:rPr>
                <w:rFonts w:ascii="Calibri" w:eastAsia="Times New Roman" w:hAnsi="Calibri" w:cs="Times New Roman"/>
                <w:color w:val="FFFFFF" w:themeColor="background1"/>
                <w:sz w:val="24"/>
                <w:szCs w:val="24"/>
                <w:lang w:val="en-US"/>
              </w:rPr>
            </w:pPr>
            <w:r w:rsidRPr="00BF252C">
              <w:rPr>
                <w:rFonts w:ascii="Calibri" w:eastAsia="Times New Roman" w:hAnsi="Calibri" w:cs="Times New Roman"/>
                <w:color w:val="FFFFFF" w:themeColor="background1"/>
                <w:sz w:val="24"/>
                <w:szCs w:val="24"/>
                <w:lang w:val="en-US"/>
              </w:rPr>
              <w:t>Total</w:t>
            </w:r>
          </w:p>
        </w:tc>
        <w:tc>
          <w:tcPr>
            <w:tcW w:w="1203" w:type="dxa"/>
            <w:tcBorders>
              <w:top w:val="nil"/>
              <w:left w:val="nil"/>
              <w:bottom w:val="single" w:sz="4" w:space="0" w:color="auto"/>
              <w:right w:val="single" w:sz="4" w:space="0" w:color="auto"/>
            </w:tcBorders>
            <w:shd w:val="clear" w:color="auto" w:fill="C00000"/>
            <w:noWrap/>
            <w:vAlign w:val="center"/>
            <w:hideMark/>
          </w:tcPr>
          <w:p w14:paraId="59AADD91" w14:textId="77777777" w:rsidR="000C07D2" w:rsidRPr="00BF252C" w:rsidRDefault="000C07D2" w:rsidP="007E1666">
            <w:pPr>
              <w:spacing w:after="0" w:line="240" w:lineRule="auto"/>
              <w:jc w:val="center"/>
              <w:rPr>
                <w:rFonts w:ascii="Calibri" w:eastAsia="Times New Roman" w:hAnsi="Calibri" w:cs="Times New Roman"/>
                <w:color w:val="FFFFFF" w:themeColor="background1"/>
                <w:lang w:val="en-US"/>
              </w:rPr>
            </w:pPr>
            <w:r w:rsidRPr="00BF252C">
              <w:rPr>
                <w:rFonts w:ascii="Calibri" w:eastAsia="Times New Roman" w:hAnsi="Calibri" w:cs="Times New Roman"/>
                <w:color w:val="FFFFFF" w:themeColor="background1"/>
                <w:lang w:val="en-US"/>
              </w:rPr>
              <w:t>13.45</w:t>
            </w:r>
          </w:p>
        </w:tc>
        <w:tc>
          <w:tcPr>
            <w:tcW w:w="1515" w:type="dxa"/>
            <w:tcBorders>
              <w:top w:val="nil"/>
              <w:left w:val="nil"/>
              <w:bottom w:val="single" w:sz="4" w:space="0" w:color="auto"/>
              <w:right w:val="single" w:sz="4" w:space="0" w:color="auto"/>
            </w:tcBorders>
            <w:shd w:val="clear" w:color="auto" w:fill="C00000"/>
            <w:noWrap/>
            <w:vAlign w:val="bottom"/>
            <w:hideMark/>
          </w:tcPr>
          <w:p w14:paraId="0B02F02D" w14:textId="77777777" w:rsidR="000C07D2" w:rsidRPr="00BF252C" w:rsidRDefault="000C07D2" w:rsidP="007E1666">
            <w:pPr>
              <w:spacing w:after="0" w:line="240" w:lineRule="auto"/>
              <w:jc w:val="center"/>
              <w:rPr>
                <w:rFonts w:ascii="Calibri" w:eastAsia="Times New Roman" w:hAnsi="Calibri" w:cs="Times New Roman"/>
                <w:color w:val="FFFFFF" w:themeColor="background1"/>
                <w:lang w:val="en-US"/>
              </w:rPr>
            </w:pPr>
            <w:r w:rsidRPr="00BF252C">
              <w:rPr>
                <w:rFonts w:ascii="Calibri" w:eastAsia="Times New Roman" w:hAnsi="Calibri" w:cs="Times New Roman"/>
                <w:color w:val="FFFFFF" w:themeColor="background1"/>
                <w:lang w:val="en-US"/>
              </w:rPr>
              <w:t>7.9</w:t>
            </w:r>
          </w:p>
        </w:tc>
        <w:tc>
          <w:tcPr>
            <w:tcW w:w="1203" w:type="dxa"/>
            <w:tcBorders>
              <w:top w:val="nil"/>
              <w:left w:val="nil"/>
              <w:bottom w:val="single" w:sz="4" w:space="0" w:color="auto"/>
              <w:right w:val="single" w:sz="4" w:space="0" w:color="auto"/>
            </w:tcBorders>
            <w:shd w:val="clear" w:color="auto" w:fill="C00000"/>
            <w:noWrap/>
            <w:vAlign w:val="center"/>
            <w:hideMark/>
          </w:tcPr>
          <w:p w14:paraId="0AC4A26D" w14:textId="77777777" w:rsidR="000C07D2" w:rsidRPr="00BF252C" w:rsidRDefault="000C07D2" w:rsidP="007E1666">
            <w:pPr>
              <w:spacing w:after="0" w:line="240" w:lineRule="auto"/>
              <w:jc w:val="center"/>
              <w:rPr>
                <w:rFonts w:ascii="Calibri" w:eastAsia="Times New Roman" w:hAnsi="Calibri" w:cs="Times New Roman"/>
                <w:color w:val="FFFFFF" w:themeColor="background1"/>
                <w:lang w:val="en-US"/>
              </w:rPr>
            </w:pPr>
            <w:r w:rsidRPr="00BF252C">
              <w:rPr>
                <w:rFonts w:ascii="Calibri" w:eastAsia="Times New Roman" w:hAnsi="Calibri" w:cs="Times New Roman"/>
                <w:color w:val="FFFFFF" w:themeColor="background1"/>
                <w:lang w:val="en-US"/>
              </w:rPr>
              <w:t>13.12</w:t>
            </w:r>
          </w:p>
        </w:tc>
        <w:tc>
          <w:tcPr>
            <w:tcW w:w="1515" w:type="dxa"/>
            <w:tcBorders>
              <w:top w:val="nil"/>
              <w:left w:val="nil"/>
              <w:bottom w:val="single" w:sz="4" w:space="0" w:color="auto"/>
              <w:right w:val="single" w:sz="4" w:space="0" w:color="auto"/>
            </w:tcBorders>
            <w:shd w:val="clear" w:color="auto" w:fill="C00000"/>
            <w:noWrap/>
            <w:vAlign w:val="center"/>
            <w:hideMark/>
          </w:tcPr>
          <w:p w14:paraId="3497EC4A" w14:textId="77777777" w:rsidR="000C07D2" w:rsidRPr="00BF252C" w:rsidRDefault="000C07D2" w:rsidP="007E1666">
            <w:pPr>
              <w:spacing w:after="0" w:line="240" w:lineRule="auto"/>
              <w:jc w:val="center"/>
              <w:rPr>
                <w:rFonts w:ascii="Verdana" w:eastAsia="Times New Roman" w:hAnsi="Verdana" w:cs="Times New Roman"/>
                <w:color w:val="FFFFFF" w:themeColor="background1"/>
                <w:sz w:val="20"/>
                <w:szCs w:val="20"/>
                <w:lang w:val="en-US"/>
              </w:rPr>
            </w:pPr>
            <w:r w:rsidRPr="00BF252C">
              <w:rPr>
                <w:rFonts w:ascii="Verdana" w:eastAsia="Times New Roman" w:hAnsi="Verdana" w:cs="Times New Roman"/>
                <w:color w:val="FFFFFF" w:themeColor="background1"/>
                <w:sz w:val="20"/>
                <w:szCs w:val="20"/>
                <w:lang w:val="en-US"/>
              </w:rPr>
              <w:t>6.7</w:t>
            </w:r>
          </w:p>
        </w:tc>
        <w:tc>
          <w:tcPr>
            <w:tcW w:w="1203" w:type="dxa"/>
            <w:tcBorders>
              <w:top w:val="nil"/>
              <w:left w:val="nil"/>
              <w:bottom w:val="single" w:sz="4" w:space="0" w:color="auto"/>
              <w:right w:val="single" w:sz="4" w:space="0" w:color="auto"/>
            </w:tcBorders>
            <w:shd w:val="clear" w:color="auto" w:fill="C00000"/>
            <w:noWrap/>
            <w:vAlign w:val="center"/>
            <w:hideMark/>
          </w:tcPr>
          <w:p w14:paraId="4350B1AB" w14:textId="77777777" w:rsidR="000C07D2" w:rsidRPr="00BF252C" w:rsidRDefault="000C07D2" w:rsidP="007E1666">
            <w:pPr>
              <w:spacing w:after="0" w:line="240" w:lineRule="auto"/>
              <w:jc w:val="center"/>
              <w:rPr>
                <w:rFonts w:ascii="Calibri" w:eastAsia="Times New Roman" w:hAnsi="Calibri" w:cs="Times New Roman"/>
                <w:color w:val="FFFFFF" w:themeColor="background1"/>
                <w:lang w:val="en-US"/>
              </w:rPr>
            </w:pPr>
            <w:r w:rsidRPr="00BF252C">
              <w:rPr>
                <w:rFonts w:ascii="Calibri" w:eastAsia="Times New Roman" w:hAnsi="Calibri" w:cs="Times New Roman"/>
                <w:color w:val="FFFFFF" w:themeColor="background1"/>
                <w:lang w:val="en-US"/>
              </w:rPr>
              <w:t>12.74</w:t>
            </w:r>
          </w:p>
        </w:tc>
        <w:tc>
          <w:tcPr>
            <w:tcW w:w="1515" w:type="dxa"/>
            <w:tcBorders>
              <w:top w:val="nil"/>
              <w:left w:val="nil"/>
              <w:bottom w:val="single" w:sz="4" w:space="0" w:color="auto"/>
              <w:right w:val="single" w:sz="4" w:space="0" w:color="auto"/>
            </w:tcBorders>
            <w:shd w:val="clear" w:color="auto" w:fill="C00000"/>
            <w:noWrap/>
            <w:vAlign w:val="center"/>
            <w:hideMark/>
          </w:tcPr>
          <w:p w14:paraId="09BCBE59" w14:textId="77777777" w:rsidR="000C07D2" w:rsidRPr="00BF252C" w:rsidRDefault="000C07D2" w:rsidP="007E1666">
            <w:pPr>
              <w:spacing w:after="0" w:line="240" w:lineRule="auto"/>
              <w:jc w:val="center"/>
              <w:rPr>
                <w:rFonts w:ascii="Verdana" w:eastAsia="Times New Roman" w:hAnsi="Verdana" w:cs="Times New Roman"/>
                <w:color w:val="FFFFFF" w:themeColor="background1"/>
                <w:sz w:val="20"/>
                <w:szCs w:val="20"/>
                <w:lang w:val="en-US"/>
              </w:rPr>
            </w:pPr>
            <w:r w:rsidRPr="00BF252C">
              <w:rPr>
                <w:rFonts w:ascii="Verdana" w:eastAsia="Times New Roman" w:hAnsi="Verdana" w:cs="Times New Roman"/>
                <w:color w:val="FFFFFF" w:themeColor="background1"/>
                <w:sz w:val="20"/>
                <w:szCs w:val="20"/>
                <w:lang w:val="en-US"/>
              </w:rPr>
              <w:t>7.3</w:t>
            </w:r>
          </w:p>
        </w:tc>
      </w:tr>
      <w:tr w:rsidR="000C07D2" w:rsidRPr="00657D44" w14:paraId="1C660495" w14:textId="77777777" w:rsidTr="007E1666">
        <w:trPr>
          <w:trHeight w:val="257"/>
        </w:trPr>
        <w:tc>
          <w:tcPr>
            <w:tcW w:w="2228" w:type="dxa"/>
            <w:tcBorders>
              <w:top w:val="nil"/>
              <w:left w:val="single" w:sz="4" w:space="0" w:color="auto"/>
              <w:bottom w:val="single" w:sz="4" w:space="0" w:color="auto"/>
              <w:right w:val="single" w:sz="4" w:space="0" w:color="auto"/>
            </w:tcBorders>
            <w:shd w:val="clear" w:color="auto" w:fill="C00000"/>
            <w:noWrap/>
            <w:vAlign w:val="bottom"/>
            <w:hideMark/>
          </w:tcPr>
          <w:p w14:paraId="0FD8D099" w14:textId="77777777" w:rsidR="000C07D2" w:rsidRPr="00BF252C" w:rsidRDefault="000C07D2" w:rsidP="007E1666">
            <w:pPr>
              <w:spacing w:after="0" w:line="240" w:lineRule="auto"/>
              <w:rPr>
                <w:rFonts w:ascii="Calibri" w:eastAsia="Times New Roman" w:hAnsi="Calibri" w:cs="Times New Roman"/>
                <w:color w:val="FFFFFF" w:themeColor="background1"/>
                <w:sz w:val="24"/>
                <w:szCs w:val="24"/>
                <w:lang w:val="en-US"/>
              </w:rPr>
            </w:pPr>
            <w:r w:rsidRPr="00BF252C">
              <w:rPr>
                <w:rFonts w:ascii="Calibri" w:eastAsia="Times New Roman" w:hAnsi="Calibri" w:cs="Times New Roman"/>
                <w:color w:val="FFFFFF" w:themeColor="background1"/>
                <w:sz w:val="24"/>
                <w:szCs w:val="24"/>
                <w:lang w:val="en-US"/>
              </w:rPr>
              <w:t>Exported Country</w:t>
            </w:r>
          </w:p>
        </w:tc>
        <w:tc>
          <w:tcPr>
            <w:tcW w:w="2718" w:type="dxa"/>
            <w:gridSpan w:val="2"/>
            <w:tcBorders>
              <w:top w:val="single" w:sz="4" w:space="0" w:color="auto"/>
              <w:left w:val="nil"/>
              <w:bottom w:val="single" w:sz="4" w:space="0" w:color="auto"/>
              <w:right w:val="single" w:sz="4" w:space="0" w:color="auto"/>
            </w:tcBorders>
            <w:shd w:val="clear" w:color="auto" w:fill="C00000"/>
            <w:noWrap/>
            <w:vAlign w:val="bottom"/>
            <w:hideMark/>
          </w:tcPr>
          <w:p w14:paraId="0BC74717" w14:textId="77777777" w:rsidR="000C07D2" w:rsidRPr="00BF252C" w:rsidRDefault="000C07D2" w:rsidP="007E1666">
            <w:pPr>
              <w:spacing w:after="0" w:line="240" w:lineRule="auto"/>
              <w:jc w:val="center"/>
              <w:rPr>
                <w:rFonts w:ascii="Calibri" w:eastAsia="Times New Roman" w:hAnsi="Calibri" w:cs="Times New Roman"/>
                <w:color w:val="FFFFFF" w:themeColor="background1"/>
                <w:lang w:val="en-US"/>
              </w:rPr>
            </w:pPr>
            <w:r w:rsidRPr="00BF252C">
              <w:rPr>
                <w:rFonts w:ascii="Calibri" w:eastAsia="Times New Roman" w:hAnsi="Calibri" w:cs="Times New Roman"/>
                <w:color w:val="FFFFFF" w:themeColor="background1"/>
                <w:lang w:val="en-US"/>
              </w:rPr>
              <w:t>2019</w:t>
            </w:r>
          </w:p>
        </w:tc>
        <w:tc>
          <w:tcPr>
            <w:tcW w:w="2718" w:type="dxa"/>
            <w:gridSpan w:val="2"/>
            <w:tcBorders>
              <w:top w:val="single" w:sz="4" w:space="0" w:color="auto"/>
              <w:left w:val="nil"/>
              <w:bottom w:val="single" w:sz="4" w:space="0" w:color="auto"/>
              <w:right w:val="single" w:sz="4" w:space="0" w:color="auto"/>
            </w:tcBorders>
            <w:shd w:val="clear" w:color="auto" w:fill="C00000"/>
            <w:noWrap/>
            <w:vAlign w:val="center"/>
            <w:hideMark/>
          </w:tcPr>
          <w:p w14:paraId="76FEF819" w14:textId="77777777" w:rsidR="000C07D2" w:rsidRPr="00BF252C" w:rsidRDefault="000C07D2" w:rsidP="007E1666">
            <w:pPr>
              <w:spacing w:after="0" w:line="240" w:lineRule="auto"/>
              <w:jc w:val="center"/>
              <w:rPr>
                <w:rFonts w:ascii="Verdana" w:eastAsia="Times New Roman" w:hAnsi="Verdana" w:cs="Times New Roman"/>
                <w:color w:val="FFFFFF" w:themeColor="background1"/>
                <w:sz w:val="20"/>
                <w:szCs w:val="20"/>
                <w:lang w:val="en-US"/>
              </w:rPr>
            </w:pPr>
            <w:r w:rsidRPr="00BF252C">
              <w:rPr>
                <w:rFonts w:ascii="Verdana" w:eastAsia="Times New Roman" w:hAnsi="Verdana" w:cs="Times New Roman"/>
                <w:color w:val="FFFFFF" w:themeColor="background1"/>
                <w:sz w:val="20"/>
                <w:szCs w:val="20"/>
                <w:lang w:val="en-US"/>
              </w:rPr>
              <w:t>2020</w:t>
            </w:r>
          </w:p>
        </w:tc>
        <w:tc>
          <w:tcPr>
            <w:tcW w:w="2718" w:type="dxa"/>
            <w:gridSpan w:val="2"/>
            <w:tcBorders>
              <w:top w:val="single" w:sz="4" w:space="0" w:color="auto"/>
              <w:left w:val="nil"/>
              <w:bottom w:val="single" w:sz="4" w:space="0" w:color="auto"/>
              <w:right w:val="single" w:sz="4" w:space="0" w:color="auto"/>
            </w:tcBorders>
            <w:shd w:val="clear" w:color="auto" w:fill="C00000"/>
            <w:noWrap/>
            <w:vAlign w:val="center"/>
            <w:hideMark/>
          </w:tcPr>
          <w:p w14:paraId="2E80C082" w14:textId="77777777" w:rsidR="000C07D2" w:rsidRPr="00BF252C" w:rsidRDefault="000C07D2" w:rsidP="007E1666">
            <w:pPr>
              <w:spacing w:after="0" w:line="240" w:lineRule="auto"/>
              <w:jc w:val="center"/>
              <w:rPr>
                <w:rFonts w:ascii="Calibri" w:eastAsia="Times New Roman" w:hAnsi="Calibri" w:cs="Times New Roman"/>
                <w:color w:val="FFFFFF" w:themeColor="background1"/>
                <w:lang w:val="en-US"/>
              </w:rPr>
            </w:pPr>
            <w:r w:rsidRPr="00BF252C">
              <w:rPr>
                <w:rFonts w:ascii="Calibri" w:eastAsia="Times New Roman" w:hAnsi="Calibri" w:cs="Times New Roman"/>
                <w:color w:val="FFFFFF" w:themeColor="background1"/>
                <w:lang w:val="en-US"/>
              </w:rPr>
              <w:t>2021</w:t>
            </w:r>
          </w:p>
        </w:tc>
      </w:tr>
      <w:tr w:rsidR="000C07D2" w:rsidRPr="00657D44" w14:paraId="4FAA9AB0" w14:textId="77777777" w:rsidTr="007E1666">
        <w:trPr>
          <w:trHeight w:val="244"/>
        </w:trPr>
        <w:tc>
          <w:tcPr>
            <w:tcW w:w="2228" w:type="dxa"/>
            <w:tcBorders>
              <w:top w:val="nil"/>
              <w:left w:val="single" w:sz="4" w:space="0" w:color="auto"/>
              <w:bottom w:val="single" w:sz="4" w:space="0" w:color="auto"/>
              <w:right w:val="single" w:sz="4" w:space="0" w:color="auto"/>
            </w:tcBorders>
            <w:shd w:val="clear" w:color="auto" w:fill="C00000"/>
            <w:noWrap/>
            <w:vAlign w:val="bottom"/>
            <w:hideMark/>
          </w:tcPr>
          <w:p w14:paraId="10CA9B4D" w14:textId="77777777" w:rsidR="000C07D2" w:rsidRPr="00BF252C" w:rsidRDefault="000C07D2" w:rsidP="007E1666">
            <w:pPr>
              <w:spacing w:after="0" w:line="240" w:lineRule="auto"/>
              <w:rPr>
                <w:rFonts w:ascii="Calibri" w:eastAsia="Times New Roman" w:hAnsi="Calibri" w:cs="Times New Roman"/>
                <w:color w:val="FFFFFF" w:themeColor="background1"/>
                <w:lang w:val="en-US"/>
              </w:rPr>
            </w:pPr>
            <w:r w:rsidRPr="00BF252C">
              <w:rPr>
                <w:rFonts w:ascii="Calibri" w:eastAsia="Times New Roman" w:hAnsi="Calibri" w:cs="Times New Roman"/>
                <w:color w:val="FFFFFF" w:themeColor="background1"/>
                <w:lang w:val="en-US"/>
              </w:rPr>
              <w:t> </w:t>
            </w:r>
          </w:p>
        </w:tc>
        <w:tc>
          <w:tcPr>
            <w:tcW w:w="1203" w:type="dxa"/>
            <w:tcBorders>
              <w:top w:val="nil"/>
              <w:left w:val="nil"/>
              <w:bottom w:val="single" w:sz="4" w:space="0" w:color="auto"/>
              <w:right w:val="single" w:sz="4" w:space="0" w:color="auto"/>
            </w:tcBorders>
            <w:shd w:val="clear" w:color="auto" w:fill="C00000"/>
            <w:noWrap/>
            <w:vAlign w:val="bottom"/>
            <w:hideMark/>
          </w:tcPr>
          <w:p w14:paraId="47B4A447" w14:textId="77777777" w:rsidR="000C07D2" w:rsidRPr="00BF252C" w:rsidRDefault="000C07D2" w:rsidP="007E1666">
            <w:pPr>
              <w:spacing w:after="0" w:line="240" w:lineRule="auto"/>
              <w:jc w:val="center"/>
              <w:rPr>
                <w:rFonts w:ascii="Calibri" w:eastAsia="Times New Roman" w:hAnsi="Calibri" w:cs="Times New Roman"/>
                <w:color w:val="FFFFFF" w:themeColor="background1"/>
                <w:lang w:val="en-US"/>
              </w:rPr>
            </w:pPr>
            <w:r w:rsidRPr="00BF252C">
              <w:rPr>
                <w:rFonts w:ascii="Calibri" w:eastAsia="Times New Roman" w:hAnsi="Calibri" w:cs="Times New Roman"/>
                <w:color w:val="FFFFFF" w:themeColor="background1"/>
                <w:lang w:val="en-US"/>
              </w:rPr>
              <w:t xml:space="preserve">Value </w:t>
            </w:r>
          </w:p>
        </w:tc>
        <w:tc>
          <w:tcPr>
            <w:tcW w:w="1515" w:type="dxa"/>
            <w:tcBorders>
              <w:top w:val="nil"/>
              <w:left w:val="nil"/>
              <w:bottom w:val="single" w:sz="4" w:space="0" w:color="auto"/>
              <w:right w:val="single" w:sz="4" w:space="0" w:color="auto"/>
            </w:tcBorders>
            <w:shd w:val="clear" w:color="auto" w:fill="C00000"/>
            <w:noWrap/>
            <w:vAlign w:val="bottom"/>
            <w:hideMark/>
          </w:tcPr>
          <w:p w14:paraId="780F0052" w14:textId="77777777" w:rsidR="000C07D2" w:rsidRPr="00BF252C" w:rsidRDefault="000C07D2" w:rsidP="007E1666">
            <w:pPr>
              <w:spacing w:after="0" w:line="240" w:lineRule="auto"/>
              <w:jc w:val="center"/>
              <w:rPr>
                <w:rFonts w:ascii="Calibri" w:eastAsia="Times New Roman" w:hAnsi="Calibri" w:cs="Times New Roman"/>
                <w:color w:val="FFFFFF" w:themeColor="background1"/>
                <w:lang w:val="en-US"/>
              </w:rPr>
            </w:pPr>
            <w:r w:rsidRPr="00BF252C">
              <w:rPr>
                <w:rFonts w:ascii="Calibri" w:eastAsia="Times New Roman" w:hAnsi="Calibri" w:cs="Times New Roman"/>
                <w:color w:val="FFFFFF" w:themeColor="background1"/>
                <w:lang w:val="en-US"/>
              </w:rPr>
              <w:t>Volume</w:t>
            </w:r>
          </w:p>
        </w:tc>
        <w:tc>
          <w:tcPr>
            <w:tcW w:w="1203" w:type="dxa"/>
            <w:tcBorders>
              <w:top w:val="nil"/>
              <w:left w:val="nil"/>
              <w:bottom w:val="single" w:sz="4" w:space="0" w:color="auto"/>
              <w:right w:val="single" w:sz="4" w:space="0" w:color="auto"/>
            </w:tcBorders>
            <w:shd w:val="clear" w:color="auto" w:fill="C00000"/>
            <w:noWrap/>
            <w:vAlign w:val="bottom"/>
            <w:hideMark/>
          </w:tcPr>
          <w:p w14:paraId="728C4365" w14:textId="77777777" w:rsidR="000C07D2" w:rsidRPr="00BF252C" w:rsidRDefault="000C07D2" w:rsidP="007E1666">
            <w:pPr>
              <w:spacing w:after="0" w:line="240" w:lineRule="auto"/>
              <w:jc w:val="center"/>
              <w:rPr>
                <w:rFonts w:ascii="Calibri" w:eastAsia="Times New Roman" w:hAnsi="Calibri" w:cs="Times New Roman"/>
                <w:color w:val="FFFFFF" w:themeColor="background1"/>
                <w:lang w:val="en-US"/>
              </w:rPr>
            </w:pPr>
            <w:r w:rsidRPr="00BF252C">
              <w:rPr>
                <w:rFonts w:ascii="Calibri" w:eastAsia="Times New Roman" w:hAnsi="Calibri" w:cs="Times New Roman"/>
                <w:color w:val="FFFFFF" w:themeColor="background1"/>
                <w:lang w:val="en-US"/>
              </w:rPr>
              <w:t xml:space="preserve">Value </w:t>
            </w:r>
          </w:p>
        </w:tc>
        <w:tc>
          <w:tcPr>
            <w:tcW w:w="1515" w:type="dxa"/>
            <w:tcBorders>
              <w:top w:val="nil"/>
              <w:left w:val="nil"/>
              <w:bottom w:val="single" w:sz="4" w:space="0" w:color="auto"/>
              <w:right w:val="single" w:sz="4" w:space="0" w:color="auto"/>
            </w:tcBorders>
            <w:shd w:val="clear" w:color="auto" w:fill="C00000"/>
            <w:noWrap/>
            <w:vAlign w:val="bottom"/>
            <w:hideMark/>
          </w:tcPr>
          <w:p w14:paraId="0A027268" w14:textId="77777777" w:rsidR="000C07D2" w:rsidRPr="00BF252C" w:rsidRDefault="000C07D2" w:rsidP="007E1666">
            <w:pPr>
              <w:spacing w:after="0" w:line="240" w:lineRule="auto"/>
              <w:jc w:val="center"/>
              <w:rPr>
                <w:rFonts w:ascii="Calibri" w:eastAsia="Times New Roman" w:hAnsi="Calibri" w:cs="Times New Roman"/>
                <w:color w:val="FFFFFF" w:themeColor="background1"/>
                <w:lang w:val="en-US"/>
              </w:rPr>
            </w:pPr>
            <w:r w:rsidRPr="00BF252C">
              <w:rPr>
                <w:rFonts w:ascii="Calibri" w:eastAsia="Times New Roman" w:hAnsi="Calibri" w:cs="Times New Roman"/>
                <w:color w:val="FFFFFF" w:themeColor="background1"/>
                <w:lang w:val="en-US"/>
              </w:rPr>
              <w:t>Volume</w:t>
            </w:r>
          </w:p>
        </w:tc>
        <w:tc>
          <w:tcPr>
            <w:tcW w:w="1203" w:type="dxa"/>
            <w:tcBorders>
              <w:top w:val="nil"/>
              <w:left w:val="nil"/>
              <w:bottom w:val="single" w:sz="4" w:space="0" w:color="auto"/>
              <w:right w:val="single" w:sz="4" w:space="0" w:color="auto"/>
            </w:tcBorders>
            <w:shd w:val="clear" w:color="auto" w:fill="C00000"/>
            <w:noWrap/>
            <w:vAlign w:val="bottom"/>
            <w:hideMark/>
          </w:tcPr>
          <w:p w14:paraId="1AEBA4E0" w14:textId="77777777" w:rsidR="000C07D2" w:rsidRPr="00BF252C" w:rsidRDefault="000C07D2" w:rsidP="007E1666">
            <w:pPr>
              <w:spacing w:after="0" w:line="240" w:lineRule="auto"/>
              <w:jc w:val="center"/>
              <w:rPr>
                <w:rFonts w:ascii="Calibri" w:eastAsia="Times New Roman" w:hAnsi="Calibri" w:cs="Times New Roman"/>
                <w:color w:val="FFFFFF" w:themeColor="background1"/>
                <w:lang w:val="en-US"/>
              </w:rPr>
            </w:pPr>
            <w:r w:rsidRPr="00BF252C">
              <w:rPr>
                <w:rFonts w:ascii="Calibri" w:eastAsia="Times New Roman" w:hAnsi="Calibri" w:cs="Times New Roman"/>
                <w:color w:val="FFFFFF" w:themeColor="background1"/>
                <w:lang w:val="en-US"/>
              </w:rPr>
              <w:t xml:space="preserve">Value </w:t>
            </w:r>
          </w:p>
        </w:tc>
        <w:tc>
          <w:tcPr>
            <w:tcW w:w="1515" w:type="dxa"/>
            <w:tcBorders>
              <w:top w:val="nil"/>
              <w:left w:val="nil"/>
              <w:bottom w:val="single" w:sz="4" w:space="0" w:color="auto"/>
              <w:right w:val="single" w:sz="4" w:space="0" w:color="auto"/>
            </w:tcBorders>
            <w:shd w:val="clear" w:color="auto" w:fill="C00000"/>
            <w:noWrap/>
            <w:vAlign w:val="bottom"/>
            <w:hideMark/>
          </w:tcPr>
          <w:p w14:paraId="5D20D57A" w14:textId="77777777" w:rsidR="000C07D2" w:rsidRPr="00BF252C" w:rsidRDefault="000C07D2" w:rsidP="007E1666">
            <w:pPr>
              <w:spacing w:after="0" w:line="240" w:lineRule="auto"/>
              <w:jc w:val="center"/>
              <w:rPr>
                <w:rFonts w:ascii="Calibri" w:eastAsia="Times New Roman" w:hAnsi="Calibri" w:cs="Times New Roman"/>
                <w:color w:val="FFFFFF" w:themeColor="background1"/>
                <w:lang w:val="en-US"/>
              </w:rPr>
            </w:pPr>
            <w:r w:rsidRPr="00BF252C">
              <w:rPr>
                <w:rFonts w:ascii="Calibri" w:eastAsia="Times New Roman" w:hAnsi="Calibri" w:cs="Times New Roman"/>
                <w:color w:val="FFFFFF" w:themeColor="background1"/>
                <w:lang w:val="en-US"/>
              </w:rPr>
              <w:t>Volume</w:t>
            </w:r>
          </w:p>
        </w:tc>
      </w:tr>
      <w:tr w:rsidR="000C07D2" w:rsidRPr="00657D44" w14:paraId="5924B5BA" w14:textId="77777777" w:rsidTr="007E1666">
        <w:trPr>
          <w:trHeight w:val="257"/>
        </w:trPr>
        <w:tc>
          <w:tcPr>
            <w:tcW w:w="2228" w:type="dxa"/>
            <w:tcBorders>
              <w:top w:val="nil"/>
              <w:left w:val="single" w:sz="4" w:space="0" w:color="auto"/>
              <w:bottom w:val="single" w:sz="4" w:space="0" w:color="auto"/>
              <w:right w:val="single" w:sz="4" w:space="0" w:color="auto"/>
            </w:tcBorders>
            <w:shd w:val="clear" w:color="auto" w:fill="auto"/>
            <w:noWrap/>
            <w:vAlign w:val="center"/>
            <w:hideMark/>
          </w:tcPr>
          <w:p w14:paraId="5EFD24F5" w14:textId="77777777" w:rsidR="000C07D2" w:rsidRPr="00657D44" w:rsidRDefault="000C07D2" w:rsidP="007E1666">
            <w:pPr>
              <w:spacing w:after="0" w:line="240" w:lineRule="auto"/>
              <w:rPr>
                <w:rFonts w:ascii="Calibri" w:eastAsia="Times New Roman" w:hAnsi="Calibri" w:cs="Times New Roman"/>
                <w:color w:val="000000"/>
                <w:sz w:val="24"/>
                <w:szCs w:val="24"/>
                <w:lang w:val="en-US"/>
              </w:rPr>
            </w:pPr>
            <w:r w:rsidRPr="00657D44">
              <w:rPr>
                <w:rFonts w:ascii="Calibri" w:eastAsia="Times New Roman" w:hAnsi="Calibri" w:cs="Times New Roman"/>
                <w:color w:val="000000"/>
                <w:sz w:val="24"/>
                <w:szCs w:val="24"/>
                <w:lang w:val="en-US"/>
              </w:rPr>
              <w:t>Saudi Arabia</w:t>
            </w:r>
          </w:p>
        </w:tc>
        <w:tc>
          <w:tcPr>
            <w:tcW w:w="1203" w:type="dxa"/>
            <w:tcBorders>
              <w:top w:val="nil"/>
              <w:left w:val="nil"/>
              <w:bottom w:val="single" w:sz="4" w:space="0" w:color="auto"/>
              <w:right w:val="single" w:sz="4" w:space="0" w:color="auto"/>
            </w:tcBorders>
            <w:shd w:val="clear" w:color="auto" w:fill="auto"/>
            <w:noWrap/>
            <w:vAlign w:val="center"/>
            <w:hideMark/>
          </w:tcPr>
          <w:p w14:paraId="307FAEBC" w14:textId="77777777" w:rsidR="000C07D2" w:rsidRPr="00657D44" w:rsidRDefault="000C07D2" w:rsidP="007E1666">
            <w:pPr>
              <w:spacing w:after="0" w:line="240" w:lineRule="auto"/>
              <w:jc w:val="center"/>
              <w:rPr>
                <w:rFonts w:ascii="Calibri" w:eastAsia="Times New Roman" w:hAnsi="Calibri" w:cs="Times New Roman"/>
                <w:color w:val="000000"/>
                <w:sz w:val="24"/>
                <w:szCs w:val="24"/>
                <w:lang w:val="en-US"/>
              </w:rPr>
            </w:pPr>
            <w:r>
              <w:rPr>
                <w:rFonts w:ascii="Calibri" w:hAnsi="Calibri"/>
                <w:color w:val="000000"/>
              </w:rPr>
              <w:t>0</w:t>
            </w:r>
          </w:p>
        </w:tc>
        <w:tc>
          <w:tcPr>
            <w:tcW w:w="1515" w:type="dxa"/>
            <w:tcBorders>
              <w:top w:val="nil"/>
              <w:left w:val="nil"/>
              <w:bottom w:val="single" w:sz="4" w:space="0" w:color="auto"/>
              <w:right w:val="single" w:sz="4" w:space="0" w:color="auto"/>
            </w:tcBorders>
            <w:shd w:val="clear" w:color="auto" w:fill="auto"/>
            <w:noWrap/>
            <w:vAlign w:val="center"/>
            <w:hideMark/>
          </w:tcPr>
          <w:p w14:paraId="2D5F3312" w14:textId="77777777" w:rsidR="000C07D2" w:rsidRPr="00657D44" w:rsidRDefault="000C07D2" w:rsidP="007E1666">
            <w:pPr>
              <w:spacing w:after="0" w:line="240" w:lineRule="auto"/>
              <w:jc w:val="center"/>
              <w:rPr>
                <w:rFonts w:ascii="Calibri" w:eastAsia="Times New Roman" w:hAnsi="Calibri" w:cs="Times New Roman"/>
                <w:color w:val="000000"/>
                <w:sz w:val="24"/>
                <w:szCs w:val="24"/>
                <w:lang w:val="en-US"/>
              </w:rPr>
            </w:pPr>
            <w:r>
              <w:rPr>
                <w:rFonts w:ascii="Calibri" w:hAnsi="Calibri"/>
                <w:color w:val="000000"/>
              </w:rPr>
              <w:t>0.02</w:t>
            </w:r>
          </w:p>
        </w:tc>
        <w:tc>
          <w:tcPr>
            <w:tcW w:w="1203" w:type="dxa"/>
            <w:tcBorders>
              <w:top w:val="nil"/>
              <w:left w:val="nil"/>
              <w:bottom w:val="single" w:sz="4" w:space="0" w:color="auto"/>
              <w:right w:val="single" w:sz="4" w:space="0" w:color="auto"/>
            </w:tcBorders>
            <w:shd w:val="clear" w:color="auto" w:fill="auto"/>
            <w:noWrap/>
            <w:vAlign w:val="center"/>
            <w:hideMark/>
          </w:tcPr>
          <w:p w14:paraId="38370C09" w14:textId="77777777" w:rsidR="000C07D2" w:rsidRPr="00657D44" w:rsidRDefault="000C07D2" w:rsidP="007E1666">
            <w:pPr>
              <w:spacing w:after="0" w:line="240" w:lineRule="auto"/>
              <w:jc w:val="center"/>
              <w:rPr>
                <w:rFonts w:ascii="Calibri" w:eastAsia="Times New Roman" w:hAnsi="Calibri" w:cs="Times New Roman"/>
                <w:color w:val="000000"/>
                <w:sz w:val="24"/>
                <w:szCs w:val="24"/>
                <w:lang w:val="en-US"/>
              </w:rPr>
            </w:pPr>
            <w:r>
              <w:rPr>
                <w:rFonts w:ascii="Calibri" w:hAnsi="Calibri"/>
                <w:color w:val="000000"/>
              </w:rPr>
              <w:t>0</w:t>
            </w:r>
          </w:p>
        </w:tc>
        <w:tc>
          <w:tcPr>
            <w:tcW w:w="1515" w:type="dxa"/>
            <w:tcBorders>
              <w:top w:val="nil"/>
              <w:left w:val="nil"/>
              <w:bottom w:val="single" w:sz="4" w:space="0" w:color="auto"/>
              <w:right w:val="single" w:sz="4" w:space="0" w:color="auto"/>
            </w:tcBorders>
            <w:shd w:val="clear" w:color="auto" w:fill="auto"/>
            <w:noWrap/>
            <w:vAlign w:val="center"/>
            <w:hideMark/>
          </w:tcPr>
          <w:p w14:paraId="32D58E96" w14:textId="77777777" w:rsidR="000C07D2" w:rsidRPr="00657D44" w:rsidRDefault="000C07D2" w:rsidP="007E1666">
            <w:pPr>
              <w:spacing w:after="0" w:line="240" w:lineRule="auto"/>
              <w:jc w:val="center"/>
              <w:rPr>
                <w:rFonts w:ascii="Calibri" w:eastAsia="Times New Roman" w:hAnsi="Calibri" w:cs="Times New Roman"/>
                <w:color w:val="000000"/>
                <w:sz w:val="24"/>
                <w:szCs w:val="24"/>
                <w:lang w:val="en-US"/>
              </w:rPr>
            </w:pPr>
            <w:r>
              <w:rPr>
                <w:rFonts w:ascii="Calibri" w:hAnsi="Calibri"/>
                <w:color w:val="000000"/>
              </w:rPr>
              <w:t>0.01</w:t>
            </w:r>
          </w:p>
        </w:tc>
        <w:tc>
          <w:tcPr>
            <w:tcW w:w="1203" w:type="dxa"/>
            <w:tcBorders>
              <w:top w:val="nil"/>
              <w:left w:val="nil"/>
              <w:bottom w:val="single" w:sz="4" w:space="0" w:color="auto"/>
              <w:right w:val="single" w:sz="4" w:space="0" w:color="auto"/>
            </w:tcBorders>
            <w:shd w:val="clear" w:color="auto" w:fill="auto"/>
            <w:noWrap/>
            <w:vAlign w:val="center"/>
            <w:hideMark/>
          </w:tcPr>
          <w:p w14:paraId="45CBD7C0" w14:textId="77777777" w:rsidR="000C07D2" w:rsidRPr="00657D44" w:rsidRDefault="000C07D2" w:rsidP="007E1666">
            <w:pPr>
              <w:spacing w:after="0" w:line="240" w:lineRule="auto"/>
              <w:jc w:val="center"/>
              <w:rPr>
                <w:rFonts w:ascii="Calibri" w:eastAsia="Times New Roman" w:hAnsi="Calibri" w:cs="Times New Roman"/>
                <w:color w:val="000000"/>
                <w:sz w:val="24"/>
                <w:szCs w:val="24"/>
                <w:lang w:val="en-US"/>
              </w:rPr>
            </w:pPr>
            <w:r>
              <w:rPr>
                <w:rFonts w:ascii="Calibri" w:hAnsi="Calibri"/>
                <w:color w:val="000000"/>
              </w:rPr>
              <w:t>0.02</w:t>
            </w:r>
          </w:p>
        </w:tc>
        <w:tc>
          <w:tcPr>
            <w:tcW w:w="1515" w:type="dxa"/>
            <w:tcBorders>
              <w:top w:val="nil"/>
              <w:left w:val="nil"/>
              <w:bottom w:val="single" w:sz="4" w:space="0" w:color="auto"/>
              <w:right w:val="single" w:sz="4" w:space="0" w:color="auto"/>
            </w:tcBorders>
            <w:shd w:val="clear" w:color="auto" w:fill="auto"/>
            <w:noWrap/>
            <w:vAlign w:val="center"/>
            <w:hideMark/>
          </w:tcPr>
          <w:p w14:paraId="3820B0A0" w14:textId="77777777" w:rsidR="000C07D2" w:rsidRPr="00657D44" w:rsidRDefault="000C07D2" w:rsidP="007E1666">
            <w:pPr>
              <w:spacing w:after="0" w:line="240" w:lineRule="auto"/>
              <w:jc w:val="center"/>
              <w:rPr>
                <w:rFonts w:ascii="Calibri" w:eastAsia="Times New Roman" w:hAnsi="Calibri" w:cs="Times New Roman"/>
                <w:color w:val="000000"/>
                <w:sz w:val="24"/>
                <w:szCs w:val="24"/>
                <w:lang w:val="en-US"/>
              </w:rPr>
            </w:pPr>
            <w:r>
              <w:rPr>
                <w:rFonts w:ascii="Calibri" w:hAnsi="Calibri"/>
                <w:color w:val="000000"/>
              </w:rPr>
              <w:t>0.15</w:t>
            </w:r>
          </w:p>
        </w:tc>
      </w:tr>
      <w:tr w:rsidR="000C07D2" w:rsidRPr="00657D44" w14:paraId="4773803B" w14:textId="77777777" w:rsidTr="007E1666">
        <w:trPr>
          <w:trHeight w:val="257"/>
        </w:trPr>
        <w:tc>
          <w:tcPr>
            <w:tcW w:w="2228" w:type="dxa"/>
            <w:tcBorders>
              <w:top w:val="nil"/>
              <w:left w:val="single" w:sz="4" w:space="0" w:color="auto"/>
              <w:bottom w:val="single" w:sz="4" w:space="0" w:color="auto"/>
              <w:right w:val="single" w:sz="4" w:space="0" w:color="auto"/>
            </w:tcBorders>
            <w:shd w:val="clear" w:color="auto" w:fill="auto"/>
            <w:noWrap/>
            <w:vAlign w:val="center"/>
            <w:hideMark/>
          </w:tcPr>
          <w:p w14:paraId="705C84F9" w14:textId="77777777" w:rsidR="000C07D2" w:rsidRPr="00657D44" w:rsidRDefault="000C07D2" w:rsidP="007E1666">
            <w:pPr>
              <w:spacing w:after="0" w:line="240" w:lineRule="auto"/>
              <w:rPr>
                <w:rFonts w:ascii="Calibri" w:eastAsia="Times New Roman" w:hAnsi="Calibri" w:cs="Times New Roman"/>
                <w:color w:val="000000"/>
                <w:sz w:val="24"/>
                <w:szCs w:val="24"/>
                <w:lang w:val="en-US"/>
              </w:rPr>
            </w:pPr>
            <w:r w:rsidRPr="00657D44">
              <w:rPr>
                <w:rFonts w:ascii="Calibri" w:eastAsia="Times New Roman" w:hAnsi="Calibri" w:cs="Times New Roman"/>
                <w:color w:val="000000"/>
                <w:sz w:val="24"/>
                <w:szCs w:val="24"/>
                <w:lang w:val="en-US"/>
              </w:rPr>
              <w:t>Qatar</w:t>
            </w:r>
          </w:p>
        </w:tc>
        <w:tc>
          <w:tcPr>
            <w:tcW w:w="1203" w:type="dxa"/>
            <w:tcBorders>
              <w:top w:val="nil"/>
              <w:left w:val="nil"/>
              <w:bottom w:val="single" w:sz="4" w:space="0" w:color="auto"/>
              <w:right w:val="single" w:sz="4" w:space="0" w:color="auto"/>
            </w:tcBorders>
            <w:shd w:val="clear" w:color="auto" w:fill="auto"/>
            <w:noWrap/>
            <w:vAlign w:val="center"/>
            <w:hideMark/>
          </w:tcPr>
          <w:p w14:paraId="28662D95" w14:textId="77777777" w:rsidR="000C07D2" w:rsidRPr="00657D44" w:rsidRDefault="000C07D2" w:rsidP="007E1666">
            <w:pPr>
              <w:spacing w:after="0" w:line="240" w:lineRule="auto"/>
              <w:jc w:val="center"/>
              <w:rPr>
                <w:rFonts w:ascii="Calibri" w:eastAsia="Times New Roman" w:hAnsi="Calibri" w:cs="Times New Roman"/>
                <w:color w:val="000000"/>
                <w:sz w:val="24"/>
                <w:szCs w:val="24"/>
                <w:lang w:val="en-US"/>
              </w:rPr>
            </w:pPr>
            <w:r>
              <w:rPr>
                <w:rFonts w:ascii="Calibri" w:hAnsi="Calibri"/>
                <w:color w:val="000000"/>
              </w:rPr>
              <w:t>0.06</w:t>
            </w:r>
          </w:p>
        </w:tc>
        <w:tc>
          <w:tcPr>
            <w:tcW w:w="1515" w:type="dxa"/>
            <w:tcBorders>
              <w:top w:val="nil"/>
              <w:left w:val="nil"/>
              <w:bottom w:val="single" w:sz="4" w:space="0" w:color="auto"/>
              <w:right w:val="single" w:sz="4" w:space="0" w:color="auto"/>
            </w:tcBorders>
            <w:shd w:val="clear" w:color="auto" w:fill="auto"/>
            <w:noWrap/>
            <w:vAlign w:val="center"/>
            <w:hideMark/>
          </w:tcPr>
          <w:p w14:paraId="72EF80F9" w14:textId="77777777" w:rsidR="000C07D2" w:rsidRPr="00657D44" w:rsidRDefault="000C07D2" w:rsidP="007E1666">
            <w:pPr>
              <w:spacing w:after="0" w:line="240" w:lineRule="auto"/>
              <w:jc w:val="center"/>
              <w:rPr>
                <w:rFonts w:ascii="Calibri" w:eastAsia="Times New Roman" w:hAnsi="Calibri" w:cs="Times New Roman"/>
                <w:color w:val="000000"/>
                <w:sz w:val="24"/>
                <w:szCs w:val="24"/>
                <w:lang w:val="en-US"/>
              </w:rPr>
            </w:pPr>
            <w:r>
              <w:rPr>
                <w:rFonts w:ascii="Calibri" w:hAnsi="Calibri"/>
                <w:color w:val="000000"/>
              </w:rPr>
              <w:t>0.16</w:t>
            </w:r>
          </w:p>
        </w:tc>
        <w:tc>
          <w:tcPr>
            <w:tcW w:w="1203" w:type="dxa"/>
            <w:tcBorders>
              <w:top w:val="nil"/>
              <w:left w:val="nil"/>
              <w:bottom w:val="single" w:sz="4" w:space="0" w:color="auto"/>
              <w:right w:val="single" w:sz="4" w:space="0" w:color="auto"/>
            </w:tcBorders>
            <w:shd w:val="clear" w:color="auto" w:fill="auto"/>
            <w:noWrap/>
            <w:vAlign w:val="center"/>
            <w:hideMark/>
          </w:tcPr>
          <w:p w14:paraId="6933B41C" w14:textId="77777777" w:rsidR="000C07D2" w:rsidRPr="00657D44" w:rsidRDefault="000C07D2" w:rsidP="007E1666">
            <w:pPr>
              <w:spacing w:after="0" w:line="240" w:lineRule="auto"/>
              <w:jc w:val="center"/>
              <w:rPr>
                <w:rFonts w:ascii="Calibri" w:eastAsia="Times New Roman" w:hAnsi="Calibri" w:cs="Times New Roman"/>
                <w:color w:val="000000"/>
                <w:sz w:val="24"/>
                <w:szCs w:val="24"/>
                <w:lang w:val="en-US"/>
              </w:rPr>
            </w:pPr>
            <w:r>
              <w:rPr>
                <w:rFonts w:ascii="Calibri" w:hAnsi="Calibri"/>
                <w:color w:val="000000"/>
              </w:rPr>
              <w:t>0.03</w:t>
            </w:r>
          </w:p>
        </w:tc>
        <w:tc>
          <w:tcPr>
            <w:tcW w:w="1515" w:type="dxa"/>
            <w:tcBorders>
              <w:top w:val="nil"/>
              <w:left w:val="nil"/>
              <w:bottom w:val="single" w:sz="4" w:space="0" w:color="auto"/>
              <w:right w:val="single" w:sz="4" w:space="0" w:color="auto"/>
            </w:tcBorders>
            <w:shd w:val="clear" w:color="auto" w:fill="auto"/>
            <w:noWrap/>
            <w:vAlign w:val="center"/>
            <w:hideMark/>
          </w:tcPr>
          <w:p w14:paraId="7F91867C" w14:textId="77777777" w:rsidR="000C07D2" w:rsidRPr="00657D44" w:rsidRDefault="000C07D2" w:rsidP="007E1666">
            <w:pPr>
              <w:spacing w:after="0" w:line="240" w:lineRule="auto"/>
              <w:jc w:val="center"/>
              <w:rPr>
                <w:rFonts w:ascii="Calibri" w:eastAsia="Times New Roman" w:hAnsi="Calibri" w:cs="Times New Roman"/>
                <w:color w:val="000000"/>
                <w:sz w:val="24"/>
                <w:szCs w:val="24"/>
                <w:lang w:val="en-US"/>
              </w:rPr>
            </w:pPr>
            <w:r>
              <w:rPr>
                <w:rFonts w:ascii="Calibri" w:hAnsi="Calibri"/>
                <w:color w:val="000000"/>
              </w:rPr>
              <w:t>0.08</w:t>
            </w:r>
          </w:p>
        </w:tc>
        <w:tc>
          <w:tcPr>
            <w:tcW w:w="1203" w:type="dxa"/>
            <w:tcBorders>
              <w:top w:val="nil"/>
              <w:left w:val="nil"/>
              <w:bottom w:val="single" w:sz="4" w:space="0" w:color="auto"/>
              <w:right w:val="single" w:sz="4" w:space="0" w:color="auto"/>
            </w:tcBorders>
            <w:shd w:val="clear" w:color="auto" w:fill="auto"/>
            <w:noWrap/>
            <w:vAlign w:val="center"/>
            <w:hideMark/>
          </w:tcPr>
          <w:p w14:paraId="0CE14DF8" w14:textId="77777777" w:rsidR="000C07D2" w:rsidRPr="00657D44" w:rsidRDefault="000C07D2" w:rsidP="007E1666">
            <w:pPr>
              <w:spacing w:after="0" w:line="240" w:lineRule="auto"/>
              <w:jc w:val="center"/>
              <w:rPr>
                <w:rFonts w:ascii="Calibri" w:eastAsia="Times New Roman" w:hAnsi="Calibri" w:cs="Times New Roman"/>
                <w:color w:val="000000"/>
                <w:sz w:val="24"/>
                <w:szCs w:val="24"/>
                <w:lang w:val="en-US"/>
              </w:rPr>
            </w:pPr>
            <w:r>
              <w:rPr>
                <w:rFonts w:ascii="Calibri" w:hAnsi="Calibri"/>
                <w:color w:val="000000"/>
              </w:rPr>
              <w:t>0.02</w:t>
            </w:r>
          </w:p>
        </w:tc>
        <w:tc>
          <w:tcPr>
            <w:tcW w:w="1515" w:type="dxa"/>
            <w:tcBorders>
              <w:top w:val="nil"/>
              <w:left w:val="nil"/>
              <w:bottom w:val="single" w:sz="4" w:space="0" w:color="auto"/>
              <w:right w:val="single" w:sz="4" w:space="0" w:color="auto"/>
            </w:tcBorders>
            <w:shd w:val="clear" w:color="auto" w:fill="auto"/>
            <w:noWrap/>
            <w:vAlign w:val="center"/>
            <w:hideMark/>
          </w:tcPr>
          <w:p w14:paraId="3A78CD94" w14:textId="77777777" w:rsidR="000C07D2" w:rsidRPr="00657D44" w:rsidRDefault="000C07D2" w:rsidP="007E1666">
            <w:pPr>
              <w:spacing w:after="0" w:line="240" w:lineRule="auto"/>
              <w:jc w:val="center"/>
              <w:rPr>
                <w:rFonts w:ascii="Calibri" w:eastAsia="Times New Roman" w:hAnsi="Calibri" w:cs="Times New Roman"/>
                <w:color w:val="000000"/>
                <w:sz w:val="24"/>
                <w:szCs w:val="24"/>
                <w:lang w:val="en-US"/>
              </w:rPr>
            </w:pPr>
            <w:r>
              <w:rPr>
                <w:rFonts w:ascii="Calibri" w:hAnsi="Calibri"/>
                <w:color w:val="000000"/>
              </w:rPr>
              <w:t>0.06</w:t>
            </w:r>
          </w:p>
        </w:tc>
      </w:tr>
      <w:tr w:rsidR="000C07D2" w:rsidRPr="00657D44" w14:paraId="5343F0FD" w14:textId="77777777" w:rsidTr="007E1666">
        <w:trPr>
          <w:trHeight w:val="257"/>
        </w:trPr>
        <w:tc>
          <w:tcPr>
            <w:tcW w:w="2228" w:type="dxa"/>
            <w:tcBorders>
              <w:top w:val="nil"/>
              <w:left w:val="single" w:sz="4" w:space="0" w:color="auto"/>
              <w:bottom w:val="single" w:sz="4" w:space="0" w:color="auto"/>
              <w:right w:val="single" w:sz="4" w:space="0" w:color="auto"/>
            </w:tcBorders>
            <w:shd w:val="clear" w:color="auto" w:fill="auto"/>
            <w:noWrap/>
            <w:vAlign w:val="center"/>
            <w:hideMark/>
          </w:tcPr>
          <w:p w14:paraId="350B2CA1" w14:textId="77777777" w:rsidR="000C07D2" w:rsidRPr="00657D44" w:rsidRDefault="000C07D2" w:rsidP="007E1666">
            <w:pPr>
              <w:spacing w:after="0" w:line="240" w:lineRule="auto"/>
              <w:rPr>
                <w:rFonts w:ascii="Calibri" w:eastAsia="Times New Roman" w:hAnsi="Calibri" w:cs="Times New Roman"/>
                <w:color w:val="000000"/>
                <w:sz w:val="24"/>
                <w:szCs w:val="24"/>
                <w:lang w:val="en-US"/>
              </w:rPr>
            </w:pPr>
            <w:r w:rsidRPr="00657D44">
              <w:rPr>
                <w:rFonts w:ascii="Calibri" w:eastAsia="Times New Roman" w:hAnsi="Calibri" w:cs="Times New Roman"/>
                <w:color w:val="000000"/>
                <w:sz w:val="24"/>
                <w:szCs w:val="24"/>
                <w:lang w:val="en-US"/>
              </w:rPr>
              <w:t>Bangladesh</w:t>
            </w:r>
          </w:p>
        </w:tc>
        <w:tc>
          <w:tcPr>
            <w:tcW w:w="1203" w:type="dxa"/>
            <w:tcBorders>
              <w:top w:val="nil"/>
              <w:left w:val="nil"/>
              <w:bottom w:val="single" w:sz="4" w:space="0" w:color="auto"/>
              <w:right w:val="single" w:sz="4" w:space="0" w:color="auto"/>
            </w:tcBorders>
            <w:shd w:val="clear" w:color="auto" w:fill="auto"/>
            <w:noWrap/>
            <w:vAlign w:val="center"/>
            <w:hideMark/>
          </w:tcPr>
          <w:p w14:paraId="08BBE420" w14:textId="77777777" w:rsidR="000C07D2" w:rsidRPr="00657D44" w:rsidRDefault="000C07D2" w:rsidP="007E1666">
            <w:pPr>
              <w:spacing w:after="0" w:line="240" w:lineRule="auto"/>
              <w:jc w:val="center"/>
              <w:rPr>
                <w:rFonts w:ascii="Calibri" w:eastAsia="Times New Roman" w:hAnsi="Calibri" w:cs="Times New Roman"/>
                <w:color w:val="000000"/>
                <w:sz w:val="24"/>
                <w:szCs w:val="24"/>
                <w:lang w:val="en-US"/>
              </w:rPr>
            </w:pPr>
            <w:r>
              <w:rPr>
                <w:rFonts w:ascii="Calibri" w:hAnsi="Calibri"/>
                <w:color w:val="000000"/>
              </w:rPr>
              <w:t>0</w:t>
            </w:r>
          </w:p>
        </w:tc>
        <w:tc>
          <w:tcPr>
            <w:tcW w:w="1515" w:type="dxa"/>
            <w:tcBorders>
              <w:top w:val="nil"/>
              <w:left w:val="nil"/>
              <w:bottom w:val="single" w:sz="4" w:space="0" w:color="auto"/>
              <w:right w:val="single" w:sz="4" w:space="0" w:color="auto"/>
            </w:tcBorders>
            <w:shd w:val="clear" w:color="auto" w:fill="auto"/>
            <w:noWrap/>
            <w:vAlign w:val="center"/>
            <w:hideMark/>
          </w:tcPr>
          <w:p w14:paraId="2B2B459E" w14:textId="77777777" w:rsidR="000C07D2" w:rsidRPr="00657D44" w:rsidRDefault="000C07D2" w:rsidP="007E1666">
            <w:pPr>
              <w:spacing w:after="0" w:line="240" w:lineRule="auto"/>
              <w:jc w:val="center"/>
              <w:rPr>
                <w:rFonts w:ascii="Calibri" w:eastAsia="Times New Roman" w:hAnsi="Calibri" w:cs="Times New Roman"/>
                <w:color w:val="000000"/>
                <w:sz w:val="24"/>
                <w:szCs w:val="24"/>
                <w:lang w:val="en-US"/>
              </w:rPr>
            </w:pPr>
            <w:r>
              <w:rPr>
                <w:rFonts w:ascii="Calibri" w:hAnsi="Calibri"/>
                <w:color w:val="000000"/>
              </w:rPr>
              <w:t>0.32</w:t>
            </w:r>
          </w:p>
        </w:tc>
        <w:tc>
          <w:tcPr>
            <w:tcW w:w="1203" w:type="dxa"/>
            <w:tcBorders>
              <w:top w:val="nil"/>
              <w:left w:val="nil"/>
              <w:bottom w:val="single" w:sz="4" w:space="0" w:color="auto"/>
              <w:right w:val="single" w:sz="4" w:space="0" w:color="auto"/>
            </w:tcBorders>
            <w:shd w:val="clear" w:color="auto" w:fill="auto"/>
            <w:noWrap/>
            <w:vAlign w:val="center"/>
            <w:hideMark/>
          </w:tcPr>
          <w:p w14:paraId="361A7566" w14:textId="77777777" w:rsidR="000C07D2" w:rsidRPr="00657D44" w:rsidRDefault="000C07D2" w:rsidP="007E1666">
            <w:pPr>
              <w:spacing w:after="0" w:line="240" w:lineRule="auto"/>
              <w:jc w:val="center"/>
              <w:rPr>
                <w:rFonts w:ascii="Calibri" w:eastAsia="Times New Roman" w:hAnsi="Calibri" w:cs="Times New Roman"/>
                <w:color w:val="000000"/>
                <w:sz w:val="24"/>
                <w:szCs w:val="24"/>
                <w:lang w:val="en-US"/>
              </w:rPr>
            </w:pPr>
            <w:r>
              <w:rPr>
                <w:rFonts w:ascii="Calibri" w:hAnsi="Calibri"/>
                <w:color w:val="000000"/>
              </w:rPr>
              <w:t>0</w:t>
            </w:r>
          </w:p>
        </w:tc>
        <w:tc>
          <w:tcPr>
            <w:tcW w:w="1515" w:type="dxa"/>
            <w:tcBorders>
              <w:top w:val="nil"/>
              <w:left w:val="nil"/>
              <w:bottom w:val="single" w:sz="4" w:space="0" w:color="auto"/>
              <w:right w:val="single" w:sz="4" w:space="0" w:color="auto"/>
            </w:tcBorders>
            <w:shd w:val="clear" w:color="auto" w:fill="auto"/>
            <w:noWrap/>
            <w:vAlign w:val="center"/>
            <w:hideMark/>
          </w:tcPr>
          <w:p w14:paraId="301689F8" w14:textId="77777777" w:rsidR="000C07D2" w:rsidRPr="00657D44" w:rsidRDefault="000C07D2" w:rsidP="007E1666">
            <w:pPr>
              <w:spacing w:after="0" w:line="240" w:lineRule="auto"/>
              <w:jc w:val="center"/>
              <w:rPr>
                <w:rFonts w:ascii="Calibri" w:eastAsia="Times New Roman" w:hAnsi="Calibri" w:cs="Times New Roman"/>
                <w:color w:val="000000"/>
                <w:sz w:val="24"/>
                <w:szCs w:val="24"/>
                <w:lang w:val="en-US"/>
              </w:rPr>
            </w:pPr>
            <w:r>
              <w:rPr>
                <w:rFonts w:ascii="Calibri" w:hAnsi="Calibri"/>
                <w:color w:val="000000"/>
              </w:rPr>
              <w:t>0</w:t>
            </w:r>
          </w:p>
        </w:tc>
        <w:tc>
          <w:tcPr>
            <w:tcW w:w="1203" w:type="dxa"/>
            <w:tcBorders>
              <w:top w:val="nil"/>
              <w:left w:val="nil"/>
              <w:bottom w:val="single" w:sz="4" w:space="0" w:color="auto"/>
              <w:right w:val="single" w:sz="4" w:space="0" w:color="auto"/>
            </w:tcBorders>
            <w:shd w:val="clear" w:color="auto" w:fill="auto"/>
            <w:noWrap/>
            <w:vAlign w:val="center"/>
            <w:hideMark/>
          </w:tcPr>
          <w:p w14:paraId="6BB7C69C" w14:textId="77777777" w:rsidR="000C07D2" w:rsidRPr="00657D44" w:rsidRDefault="000C07D2" w:rsidP="007E1666">
            <w:pPr>
              <w:spacing w:after="0" w:line="240" w:lineRule="auto"/>
              <w:jc w:val="center"/>
              <w:rPr>
                <w:rFonts w:ascii="Calibri" w:eastAsia="Times New Roman" w:hAnsi="Calibri" w:cs="Times New Roman"/>
                <w:color w:val="000000"/>
                <w:sz w:val="24"/>
                <w:szCs w:val="24"/>
                <w:lang w:val="en-US"/>
              </w:rPr>
            </w:pPr>
            <w:r>
              <w:rPr>
                <w:rFonts w:ascii="Calibri" w:hAnsi="Calibri"/>
                <w:color w:val="000000"/>
              </w:rPr>
              <w:t>0</w:t>
            </w:r>
          </w:p>
        </w:tc>
        <w:tc>
          <w:tcPr>
            <w:tcW w:w="1515" w:type="dxa"/>
            <w:tcBorders>
              <w:top w:val="nil"/>
              <w:left w:val="nil"/>
              <w:bottom w:val="single" w:sz="4" w:space="0" w:color="auto"/>
              <w:right w:val="single" w:sz="4" w:space="0" w:color="auto"/>
            </w:tcBorders>
            <w:shd w:val="clear" w:color="auto" w:fill="auto"/>
            <w:noWrap/>
            <w:vAlign w:val="center"/>
            <w:hideMark/>
          </w:tcPr>
          <w:p w14:paraId="044B2E82" w14:textId="77777777" w:rsidR="000C07D2" w:rsidRPr="00657D44" w:rsidRDefault="000C07D2" w:rsidP="007E1666">
            <w:pPr>
              <w:spacing w:after="0" w:line="240" w:lineRule="auto"/>
              <w:jc w:val="center"/>
              <w:rPr>
                <w:rFonts w:ascii="Calibri" w:eastAsia="Times New Roman" w:hAnsi="Calibri" w:cs="Times New Roman"/>
                <w:color w:val="000000"/>
                <w:sz w:val="24"/>
                <w:szCs w:val="24"/>
                <w:lang w:val="en-US"/>
              </w:rPr>
            </w:pPr>
            <w:r>
              <w:rPr>
                <w:rFonts w:ascii="Calibri" w:hAnsi="Calibri"/>
                <w:color w:val="000000"/>
              </w:rPr>
              <w:t>0.01</w:t>
            </w:r>
          </w:p>
        </w:tc>
      </w:tr>
      <w:tr w:rsidR="000C07D2" w:rsidRPr="00657D44" w14:paraId="35795D45" w14:textId="77777777" w:rsidTr="007E1666">
        <w:trPr>
          <w:trHeight w:val="257"/>
        </w:trPr>
        <w:tc>
          <w:tcPr>
            <w:tcW w:w="2228" w:type="dxa"/>
            <w:tcBorders>
              <w:top w:val="nil"/>
              <w:left w:val="single" w:sz="4" w:space="0" w:color="auto"/>
              <w:bottom w:val="single" w:sz="4" w:space="0" w:color="auto"/>
              <w:right w:val="single" w:sz="4" w:space="0" w:color="auto"/>
            </w:tcBorders>
            <w:shd w:val="clear" w:color="auto" w:fill="auto"/>
            <w:noWrap/>
            <w:vAlign w:val="center"/>
            <w:hideMark/>
          </w:tcPr>
          <w:p w14:paraId="708109DA" w14:textId="77777777" w:rsidR="000C07D2" w:rsidRPr="00657D44" w:rsidRDefault="000C07D2" w:rsidP="007E1666">
            <w:pPr>
              <w:spacing w:after="0" w:line="240" w:lineRule="auto"/>
              <w:rPr>
                <w:rFonts w:ascii="Calibri" w:eastAsia="Times New Roman" w:hAnsi="Calibri" w:cs="Times New Roman"/>
                <w:color w:val="000000"/>
                <w:sz w:val="24"/>
                <w:szCs w:val="24"/>
                <w:lang w:val="en-US"/>
              </w:rPr>
            </w:pPr>
            <w:r w:rsidRPr="00657D44">
              <w:rPr>
                <w:rFonts w:ascii="Calibri" w:eastAsia="Times New Roman" w:hAnsi="Calibri" w:cs="Times New Roman"/>
                <w:color w:val="000000"/>
                <w:sz w:val="24"/>
                <w:szCs w:val="24"/>
                <w:lang w:val="en-US"/>
              </w:rPr>
              <w:t>United Arab Emirates</w:t>
            </w:r>
          </w:p>
        </w:tc>
        <w:tc>
          <w:tcPr>
            <w:tcW w:w="1203" w:type="dxa"/>
            <w:tcBorders>
              <w:top w:val="nil"/>
              <w:left w:val="nil"/>
              <w:bottom w:val="single" w:sz="4" w:space="0" w:color="auto"/>
              <w:right w:val="single" w:sz="4" w:space="0" w:color="auto"/>
            </w:tcBorders>
            <w:shd w:val="clear" w:color="auto" w:fill="auto"/>
            <w:noWrap/>
            <w:vAlign w:val="center"/>
            <w:hideMark/>
          </w:tcPr>
          <w:p w14:paraId="2163D846" w14:textId="77777777" w:rsidR="000C07D2" w:rsidRPr="00657D44" w:rsidRDefault="000C07D2" w:rsidP="007E1666">
            <w:pPr>
              <w:spacing w:after="0" w:line="240" w:lineRule="auto"/>
              <w:jc w:val="center"/>
              <w:rPr>
                <w:rFonts w:ascii="Calibri" w:eastAsia="Times New Roman" w:hAnsi="Calibri" w:cs="Times New Roman"/>
                <w:color w:val="000000"/>
                <w:sz w:val="24"/>
                <w:szCs w:val="24"/>
                <w:lang w:val="en-US"/>
              </w:rPr>
            </w:pPr>
            <w:r>
              <w:rPr>
                <w:rFonts w:ascii="Calibri" w:hAnsi="Calibri"/>
                <w:color w:val="000000"/>
              </w:rPr>
              <w:t>0</w:t>
            </w:r>
          </w:p>
        </w:tc>
        <w:tc>
          <w:tcPr>
            <w:tcW w:w="1515" w:type="dxa"/>
            <w:tcBorders>
              <w:top w:val="nil"/>
              <w:left w:val="nil"/>
              <w:bottom w:val="single" w:sz="4" w:space="0" w:color="auto"/>
              <w:right w:val="single" w:sz="4" w:space="0" w:color="auto"/>
            </w:tcBorders>
            <w:shd w:val="clear" w:color="auto" w:fill="auto"/>
            <w:noWrap/>
            <w:vAlign w:val="center"/>
            <w:hideMark/>
          </w:tcPr>
          <w:p w14:paraId="0E6CB473" w14:textId="77777777" w:rsidR="000C07D2" w:rsidRPr="00657D44" w:rsidRDefault="000C07D2" w:rsidP="007E1666">
            <w:pPr>
              <w:spacing w:after="0" w:line="240" w:lineRule="auto"/>
              <w:jc w:val="center"/>
              <w:rPr>
                <w:rFonts w:ascii="Calibri" w:eastAsia="Times New Roman" w:hAnsi="Calibri" w:cs="Times New Roman"/>
                <w:color w:val="000000"/>
                <w:sz w:val="24"/>
                <w:szCs w:val="24"/>
                <w:lang w:val="en-US"/>
              </w:rPr>
            </w:pPr>
            <w:r>
              <w:rPr>
                <w:rFonts w:ascii="Calibri" w:hAnsi="Calibri"/>
                <w:color w:val="000000"/>
              </w:rPr>
              <w:t>0.01</w:t>
            </w:r>
          </w:p>
        </w:tc>
        <w:tc>
          <w:tcPr>
            <w:tcW w:w="1203" w:type="dxa"/>
            <w:tcBorders>
              <w:top w:val="nil"/>
              <w:left w:val="nil"/>
              <w:bottom w:val="single" w:sz="4" w:space="0" w:color="auto"/>
              <w:right w:val="single" w:sz="4" w:space="0" w:color="auto"/>
            </w:tcBorders>
            <w:shd w:val="clear" w:color="auto" w:fill="auto"/>
            <w:noWrap/>
            <w:vAlign w:val="center"/>
            <w:hideMark/>
          </w:tcPr>
          <w:p w14:paraId="7B534A09" w14:textId="77777777" w:rsidR="000C07D2" w:rsidRPr="00657D44" w:rsidRDefault="000C07D2" w:rsidP="007E1666">
            <w:pPr>
              <w:spacing w:after="0" w:line="240" w:lineRule="auto"/>
              <w:jc w:val="center"/>
              <w:rPr>
                <w:rFonts w:ascii="Calibri" w:eastAsia="Times New Roman" w:hAnsi="Calibri" w:cs="Times New Roman"/>
                <w:color w:val="000000"/>
                <w:sz w:val="24"/>
                <w:szCs w:val="24"/>
                <w:lang w:val="en-US"/>
              </w:rPr>
            </w:pPr>
            <w:r>
              <w:rPr>
                <w:rFonts w:ascii="Calibri" w:hAnsi="Calibri"/>
                <w:color w:val="000000"/>
              </w:rPr>
              <w:t>0.01</w:t>
            </w:r>
          </w:p>
        </w:tc>
        <w:tc>
          <w:tcPr>
            <w:tcW w:w="1515" w:type="dxa"/>
            <w:tcBorders>
              <w:top w:val="nil"/>
              <w:left w:val="nil"/>
              <w:bottom w:val="single" w:sz="4" w:space="0" w:color="auto"/>
              <w:right w:val="single" w:sz="4" w:space="0" w:color="auto"/>
            </w:tcBorders>
            <w:shd w:val="clear" w:color="auto" w:fill="auto"/>
            <w:noWrap/>
            <w:vAlign w:val="center"/>
            <w:hideMark/>
          </w:tcPr>
          <w:p w14:paraId="454C2631" w14:textId="77777777" w:rsidR="000C07D2" w:rsidRPr="00657D44" w:rsidRDefault="000C07D2" w:rsidP="007E1666">
            <w:pPr>
              <w:spacing w:after="0" w:line="240" w:lineRule="auto"/>
              <w:jc w:val="center"/>
              <w:rPr>
                <w:rFonts w:ascii="Calibri" w:eastAsia="Times New Roman" w:hAnsi="Calibri" w:cs="Times New Roman"/>
                <w:color w:val="000000"/>
                <w:sz w:val="24"/>
                <w:szCs w:val="24"/>
                <w:lang w:val="en-US"/>
              </w:rPr>
            </w:pPr>
            <w:r>
              <w:rPr>
                <w:rFonts w:ascii="Calibri" w:hAnsi="Calibri"/>
                <w:color w:val="000000"/>
              </w:rPr>
              <w:t>0.03</w:t>
            </w:r>
          </w:p>
        </w:tc>
        <w:tc>
          <w:tcPr>
            <w:tcW w:w="1203" w:type="dxa"/>
            <w:tcBorders>
              <w:top w:val="nil"/>
              <w:left w:val="nil"/>
              <w:bottom w:val="single" w:sz="4" w:space="0" w:color="auto"/>
              <w:right w:val="single" w:sz="4" w:space="0" w:color="auto"/>
            </w:tcBorders>
            <w:shd w:val="clear" w:color="auto" w:fill="auto"/>
            <w:noWrap/>
            <w:vAlign w:val="center"/>
            <w:hideMark/>
          </w:tcPr>
          <w:p w14:paraId="1562076F" w14:textId="77777777" w:rsidR="000C07D2" w:rsidRPr="00657D44" w:rsidRDefault="000C07D2" w:rsidP="007E1666">
            <w:pPr>
              <w:spacing w:after="0" w:line="240" w:lineRule="auto"/>
              <w:jc w:val="center"/>
              <w:rPr>
                <w:rFonts w:ascii="Calibri" w:eastAsia="Times New Roman" w:hAnsi="Calibri" w:cs="Times New Roman"/>
                <w:color w:val="000000"/>
                <w:sz w:val="24"/>
                <w:szCs w:val="24"/>
                <w:lang w:val="en-US"/>
              </w:rPr>
            </w:pPr>
            <w:r>
              <w:rPr>
                <w:rFonts w:ascii="Calibri" w:hAnsi="Calibri"/>
                <w:color w:val="000000"/>
              </w:rPr>
              <w:t>0</w:t>
            </w:r>
          </w:p>
        </w:tc>
        <w:tc>
          <w:tcPr>
            <w:tcW w:w="1515" w:type="dxa"/>
            <w:tcBorders>
              <w:top w:val="nil"/>
              <w:left w:val="nil"/>
              <w:bottom w:val="single" w:sz="4" w:space="0" w:color="auto"/>
              <w:right w:val="single" w:sz="4" w:space="0" w:color="auto"/>
            </w:tcBorders>
            <w:shd w:val="clear" w:color="auto" w:fill="auto"/>
            <w:noWrap/>
            <w:vAlign w:val="center"/>
            <w:hideMark/>
          </w:tcPr>
          <w:p w14:paraId="6CC3FACC" w14:textId="77777777" w:rsidR="000C07D2" w:rsidRPr="00657D44" w:rsidRDefault="000C07D2" w:rsidP="007E1666">
            <w:pPr>
              <w:spacing w:after="0" w:line="240" w:lineRule="auto"/>
              <w:jc w:val="center"/>
              <w:rPr>
                <w:rFonts w:ascii="Calibri" w:eastAsia="Times New Roman" w:hAnsi="Calibri" w:cs="Times New Roman"/>
                <w:color w:val="000000"/>
                <w:sz w:val="24"/>
                <w:szCs w:val="24"/>
                <w:lang w:val="en-US"/>
              </w:rPr>
            </w:pPr>
            <w:r>
              <w:rPr>
                <w:rFonts w:ascii="Calibri" w:hAnsi="Calibri"/>
                <w:color w:val="000000"/>
              </w:rPr>
              <w:t>0</w:t>
            </w:r>
          </w:p>
        </w:tc>
      </w:tr>
      <w:tr w:rsidR="000C07D2" w:rsidRPr="00657D44" w14:paraId="64C9A6BD" w14:textId="77777777" w:rsidTr="007E1666">
        <w:trPr>
          <w:trHeight w:val="257"/>
        </w:trPr>
        <w:tc>
          <w:tcPr>
            <w:tcW w:w="2228" w:type="dxa"/>
            <w:tcBorders>
              <w:top w:val="nil"/>
              <w:left w:val="single" w:sz="4" w:space="0" w:color="auto"/>
              <w:bottom w:val="single" w:sz="4" w:space="0" w:color="auto"/>
              <w:right w:val="single" w:sz="4" w:space="0" w:color="auto"/>
            </w:tcBorders>
            <w:shd w:val="clear" w:color="auto" w:fill="auto"/>
            <w:noWrap/>
            <w:vAlign w:val="center"/>
            <w:hideMark/>
          </w:tcPr>
          <w:p w14:paraId="0BFBEEF8" w14:textId="77777777" w:rsidR="000C07D2" w:rsidRPr="00657D44" w:rsidRDefault="000C07D2" w:rsidP="007E1666">
            <w:pPr>
              <w:spacing w:after="0" w:line="240" w:lineRule="auto"/>
              <w:rPr>
                <w:rFonts w:ascii="Calibri" w:eastAsia="Times New Roman" w:hAnsi="Calibri" w:cs="Times New Roman"/>
                <w:color w:val="000000"/>
                <w:sz w:val="24"/>
                <w:szCs w:val="24"/>
                <w:lang w:val="en-US"/>
              </w:rPr>
            </w:pPr>
            <w:r w:rsidRPr="00657D44">
              <w:rPr>
                <w:rFonts w:ascii="Calibri" w:eastAsia="Times New Roman" w:hAnsi="Calibri" w:cs="Times New Roman"/>
                <w:color w:val="000000"/>
                <w:sz w:val="24"/>
                <w:szCs w:val="24"/>
                <w:lang w:val="en-US"/>
              </w:rPr>
              <w:t>Bahrain</w:t>
            </w:r>
          </w:p>
        </w:tc>
        <w:tc>
          <w:tcPr>
            <w:tcW w:w="1203" w:type="dxa"/>
            <w:tcBorders>
              <w:top w:val="nil"/>
              <w:left w:val="nil"/>
              <w:bottom w:val="single" w:sz="4" w:space="0" w:color="auto"/>
              <w:right w:val="single" w:sz="4" w:space="0" w:color="auto"/>
            </w:tcBorders>
            <w:shd w:val="clear" w:color="auto" w:fill="auto"/>
            <w:noWrap/>
            <w:vAlign w:val="center"/>
            <w:hideMark/>
          </w:tcPr>
          <w:p w14:paraId="5B0B5DD5" w14:textId="77777777" w:rsidR="000C07D2" w:rsidRPr="00657D44" w:rsidRDefault="000C07D2" w:rsidP="007E1666">
            <w:pPr>
              <w:spacing w:after="0" w:line="240" w:lineRule="auto"/>
              <w:jc w:val="center"/>
              <w:rPr>
                <w:rFonts w:ascii="Calibri" w:eastAsia="Times New Roman" w:hAnsi="Calibri" w:cs="Times New Roman"/>
                <w:color w:val="000000"/>
                <w:sz w:val="24"/>
                <w:szCs w:val="24"/>
                <w:lang w:val="en-US"/>
              </w:rPr>
            </w:pPr>
            <w:r>
              <w:rPr>
                <w:rFonts w:ascii="Calibri" w:hAnsi="Calibri"/>
                <w:color w:val="000000"/>
              </w:rPr>
              <w:t>0</w:t>
            </w:r>
          </w:p>
        </w:tc>
        <w:tc>
          <w:tcPr>
            <w:tcW w:w="1515" w:type="dxa"/>
            <w:tcBorders>
              <w:top w:val="nil"/>
              <w:left w:val="nil"/>
              <w:bottom w:val="single" w:sz="4" w:space="0" w:color="auto"/>
              <w:right w:val="single" w:sz="4" w:space="0" w:color="auto"/>
            </w:tcBorders>
            <w:shd w:val="clear" w:color="auto" w:fill="auto"/>
            <w:noWrap/>
            <w:vAlign w:val="center"/>
            <w:hideMark/>
          </w:tcPr>
          <w:p w14:paraId="5E1BA7FE" w14:textId="77777777" w:rsidR="000C07D2" w:rsidRPr="00657D44" w:rsidRDefault="000C07D2" w:rsidP="007E1666">
            <w:pPr>
              <w:spacing w:after="0" w:line="240" w:lineRule="auto"/>
              <w:jc w:val="center"/>
              <w:rPr>
                <w:rFonts w:ascii="Calibri" w:eastAsia="Times New Roman" w:hAnsi="Calibri" w:cs="Times New Roman"/>
                <w:color w:val="000000"/>
                <w:sz w:val="24"/>
                <w:szCs w:val="24"/>
                <w:lang w:val="en-US"/>
              </w:rPr>
            </w:pPr>
            <w:r>
              <w:rPr>
                <w:rFonts w:ascii="Calibri" w:hAnsi="Calibri"/>
                <w:color w:val="000000"/>
              </w:rPr>
              <w:t>0</w:t>
            </w:r>
          </w:p>
        </w:tc>
        <w:tc>
          <w:tcPr>
            <w:tcW w:w="1203" w:type="dxa"/>
            <w:tcBorders>
              <w:top w:val="nil"/>
              <w:left w:val="nil"/>
              <w:bottom w:val="single" w:sz="4" w:space="0" w:color="auto"/>
              <w:right w:val="single" w:sz="4" w:space="0" w:color="auto"/>
            </w:tcBorders>
            <w:shd w:val="clear" w:color="auto" w:fill="auto"/>
            <w:noWrap/>
            <w:vAlign w:val="center"/>
            <w:hideMark/>
          </w:tcPr>
          <w:p w14:paraId="66089F87" w14:textId="77777777" w:rsidR="000C07D2" w:rsidRPr="00657D44" w:rsidRDefault="000C07D2" w:rsidP="007E1666">
            <w:pPr>
              <w:spacing w:after="0" w:line="240" w:lineRule="auto"/>
              <w:jc w:val="center"/>
              <w:rPr>
                <w:rFonts w:ascii="Calibri" w:eastAsia="Times New Roman" w:hAnsi="Calibri" w:cs="Times New Roman"/>
                <w:color w:val="000000"/>
                <w:sz w:val="24"/>
                <w:szCs w:val="24"/>
                <w:lang w:val="en-US"/>
              </w:rPr>
            </w:pPr>
            <w:r>
              <w:rPr>
                <w:rFonts w:ascii="Calibri" w:hAnsi="Calibri"/>
                <w:color w:val="000000"/>
              </w:rPr>
              <w:t>0</w:t>
            </w:r>
          </w:p>
        </w:tc>
        <w:tc>
          <w:tcPr>
            <w:tcW w:w="1515" w:type="dxa"/>
            <w:tcBorders>
              <w:top w:val="nil"/>
              <w:left w:val="nil"/>
              <w:bottom w:val="single" w:sz="4" w:space="0" w:color="auto"/>
              <w:right w:val="single" w:sz="4" w:space="0" w:color="auto"/>
            </w:tcBorders>
            <w:shd w:val="clear" w:color="auto" w:fill="auto"/>
            <w:noWrap/>
            <w:vAlign w:val="center"/>
            <w:hideMark/>
          </w:tcPr>
          <w:p w14:paraId="73DCD93A" w14:textId="77777777" w:rsidR="000C07D2" w:rsidRPr="00657D44" w:rsidRDefault="000C07D2" w:rsidP="007E1666">
            <w:pPr>
              <w:spacing w:after="0" w:line="240" w:lineRule="auto"/>
              <w:jc w:val="center"/>
              <w:rPr>
                <w:rFonts w:ascii="Calibri" w:eastAsia="Times New Roman" w:hAnsi="Calibri" w:cs="Times New Roman"/>
                <w:color w:val="000000"/>
                <w:sz w:val="24"/>
                <w:szCs w:val="24"/>
                <w:lang w:val="en-US"/>
              </w:rPr>
            </w:pPr>
            <w:r>
              <w:rPr>
                <w:rFonts w:ascii="Calibri" w:hAnsi="Calibri"/>
                <w:color w:val="000000"/>
              </w:rPr>
              <w:t>0</w:t>
            </w:r>
          </w:p>
        </w:tc>
        <w:tc>
          <w:tcPr>
            <w:tcW w:w="1203" w:type="dxa"/>
            <w:tcBorders>
              <w:top w:val="nil"/>
              <w:left w:val="nil"/>
              <w:bottom w:val="single" w:sz="4" w:space="0" w:color="auto"/>
              <w:right w:val="single" w:sz="4" w:space="0" w:color="auto"/>
            </w:tcBorders>
            <w:shd w:val="clear" w:color="auto" w:fill="auto"/>
            <w:noWrap/>
            <w:vAlign w:val="center"/>
            <w:hideMark/>
          </w:tcPr>
          <w:p w14:paraId="7A868871" w14:textId="77777777" w:rsidR="000C07D2" w:rsidRPr="00657D44" w:rsidRDefault="000C07D2" w:rsidP="007E1666">
            <w:pPr>
              <w:spacing w:after="0" w:line="240" w:lineRule="auto"/>
              <w:jc w:val="center"/>
              <w:rPr>
                <w:rFonts w:ascii="Calibri" w:eastAsia="Times New Roman" w:hAnsi="Calibri" w:cs="Times New Roman"/>
                <w:color w:val="000000"/>
                <w:sz w:val="24"/>
                <w:szCs w:val="24"/>
                <w:lang w:val="en-US"/>
              </w:rPr>
            </w:pPr>
            <w:r>
              <w:rPr>
                <w:rFonts w:ascii="Calibri" w:hAnsi="Calibri"/>
                <w:color w:val="000000"/>
              </w:rPr>
              <w:t>0</w:t>
            </w:r>
          </w:p>
        </w:tc>
        <w:tc>
          <w:tcPr>
            <w:tcW w:w="1515" w:type="dxa"/>
            <w:tcBorders>
              <w:top w:val="nil"/>
              <w:left w:val="nil"/>
              <w:bottom w:val="single" w:sz="4" w:space="0" w:color="auto"/>
              <w:right w:val="single" w:sz="4" w:space="0" w:color="auto"/>
            </w:tcBorders>
            <w:shd w:val="clear" w:color="auto" w:fill="auto"/>
            <w:noWrap/>
            <w:vAlign w:val="center"/>
            <w:hideMark/>
          </w:tcPr>
          <w:p w14:paraId="162D595B" w14:textId="77777777" w:rsidR="000C07D2" w:rsidRPr="00657D44" w:rsidRDefault="000C07D2" w:rsidP="007E1666">
            <w:pPr>
              <w:spacing w:after="0" w:line="240" w:lineRule="auto"/>
              <w:jc w:val="center"/>
              <w:rPr>
                <w:rFonts w:ascii="Calibri" w:eastAsia="Times New Roman" w:hAnsi="Calibri" w:cs="Times New Roman"/>
                <w:color w:val="000000"/>
                <w:sz w:val="24"/>
                <w:szCs w:val="24"/>
                <w:lang w:val="en-US"/>
              </w:rPr>
            </w:pPr>
            <w:r>
              <w:rPr>
                <w:rFonts w:ascii="Calibri" w:hAnsi="Calibri"/>
                <w:color w:val="000000"/>
              </w:rPr>
              <w:t>0.01</w:t>
            </w:r>
          </w:p>
        </w:tc>
      </w:tr>
      <w:tr w:rsidR="000C07D2" w:rsidRPr="00657D44" w14:paraId="788F9E4D" w14:textId="77777777" w:rsidTr="007E1666">
        <w:trPr>
          <w:trHeight w:val="257"/>
        </w:trPr>
        <w:tc>
          <w:tcPr>
            <w:tcW w:w="2228" w:type="dxa"/>
            <w:tcBorders>
              <w:top w:val="nil"/>
              <w:left w:val="single" w:sz="4" w:space="0" w:color="auto"/>
              <w:bottom w:val="single" w:sz="4" w:space="0" w:color="auto"/>
              <w:right w:val="single" w:sz="4" w:space="0" w:color="auto"/>
            </w:tcBorders>
            <w:shd w:val="clear" w:color="000000" w:fill="FFFFFF"/>
            <w:noWrap/>
            <w:vAlign w:val="bottom"/>
            <w:hideMark/>
          </w:tcPr>
          <w:p w14:paraId="270E80B8" w14:textId="77777777" w:rsidR="000C07D2" w:rsidRPr="00657D44" w:rsidRDefault="000C07D2" w:rsidP="007E1666">
            <w:pPr>
              <w:spacing w:after="0" w:line="240" w:lineRule="auto"/>
              <w:rPr>
                <w:rFonts w:ascii="Calibri" w:eastAsia="Times New Roman" w:hAnsi="Calibri" w:cs="Times New Roman"/>
                <w:color w:val="000000"/>
                <w:sz w:val="24"/>
                <w:szCs w:val="24"/>
                <w:lang w:val="en-US"/>
              </w:rPr>
            </w:pPr>
            <w:r w:rsidRPr="00657D44">
              <w:rPr>
                <w:rFonts w:ascii="Calibri" w:eastAsia="Times New Roman" w:hAnsi="Calibri" w:cs="Times New Roman"/>
                <w:color w:val="000000"/>
                <w:sz w:val="24"/>
                <w:szCs w:val="24"/>
                <w:lang w:val="en-US"/>
              </w:rPr>
              <w:t>Others</w:t>
            </w:r>
          </w:p>
        </w:tc>
        <w:tc>
          <w:tcPr>
            <w:tcW w:w="1203" w:type="dxa"/>
            <w:tcBorders>
              <w:top w:val="nil"/>
              <w:left w:val="nil"/>
              <w:bottom w:val="single" w:sz="4" w:space="0" w:color="auto"/>
              <w:right w:val="single" w:sz="4" w:space="0" w:color="auto"/>
            </w:tcBorders>
            <w:shd w:val="clear" w:color="auto" w:fill="auto"/>
            <w:noWrap/>
            <w:vAlign w:val="center"/>
            <w:hideMark/>
          </w:tcPr>
          <w:p w14:paraId="726CE76F" w14:textId="77777777" w:rsidR="000C07D2" w:rsidRPr="00657D44" w:rsidRDefault="000C07D2" w:rsidP="007E1666">
            <w:pPr>
              <w:spacing w:after="0" w:line="240" w:lineRule="auto"/>
              <w:jc w:val="center"/>
              <w:rPr>
                <w:rFonts w:ascii="Calibri" w:eastAsia="Times New Roman" w:hAnsi="Calibri" w:cs="Times New Roman"/>
                <w:color w:val="000000"/>
                <w:lang w:val="en-US"/>
              </w:rPr>
            </w:pPr>
            <w:r>
              <w:rPr>
                <w:rFonts w:ascii="Calibri" w:hAnsi="Calibri"/>
                <w:color w:val="000000"/>
              </w:rPr>
              <w:t>0.04</w:t>
            </w:r>
          </w:p>
        </w:tc>
        <w:tc>
          <w:tcPr>
            <w:tcW w:w="1515" w:type="dxa"/>
            <w:tcBorders>
              <w:top w:val="nil"/>
              <w:left w:val="nil"/>
              <w:bottom w:val="single" w:sz="4" w:space="0" w:color="auto"/>
              <w:right w:val="single" w:sz="4" w:space="0" w:color="auto"/>
            </w:tcBorders>
            <w:shd w:val="clear" w:color="auto" w:fill="auto"/>
            <w:noWrap/>
            <w:vAlign w:val="center"/>
            <w:hideMark/>
          </w:tcPr>
          <w:p w14:paraId="56F7904C" w14:textId="77777777" w:rsidR="000C07D2" w:rsidRPr="00657D44" w:rsidRDefault="000C07D2" w:rsidP="007E1666">
            <w:pPr>
              <w:spacing w:after="0" w:line="240" w:lineRule="auto"/>
              <w:jc w:val="center"/>
              <w:rPr>
                <w:rFonts w:ascii="Calibri" w:eastAsia="Times New Roman" w:hAnsi="Calibri" w:cs="Times New Roman"/>
                <w:color w:val="000000"/>
                <w:lang w:val="en-US"/>
              </w:rPr>
            </w:pPr>
            <w:r>
              <w:rPr>
                <w:rFonts w:ascii="Calibri" w:hAnsi="Calibri"/>
                <w:color w:val="000000"/>
              </w:rPr>
              <w:t>0.09</w:t>
            </w:r>
          </w:p>
        </w:tc>
        <w:tc>
          <w:tcPr>
            <w:tcW w:w="1203" w:type="dxa"/>
            <w:tcBorders>
              <w:top w:val="nil"/>
              <w:left w:val="nil"/>
              <w:bottom w:val="single" w:sz="4" w:space="0" w:color="auto"/>
              <w:right w:val="single" w:sz="4" w:space="0" w:color="auto"/>
            </w:tcBorders>
            <w:shd w:val="clear" w:color="auto" w:fill="auto"/>
            <w:noWrap/>
            <w:vAlign w:val="center"/>
            <w:hideMark/>
          </w:tcPr>
          <w:p w14:paraId="7267A0ED" w14:textId="77777777" w:rsidR="000C07D2" w:rsidRPr="00657D44" w:rsidRDefault="000C07D2" w:rsidP="007E1666">
            <w:pPr>
              <w:spacing w:after="0" w:line="240" w:lineRule="auto"/>
              <w:jc w:val="center"/>
              <w:rPr>
                <w:rFonts w:ascii="Calibri" w:eastAsia="Times New Roman" w:hAnsi="Calibri" w:cs="Times New Roman"/>
                <w:color w:val="000000"/>
                <w:lang w:val="en-US"/>
              </w:rPr>
            </w:pPr>
            <w:r>
              <w:rPr>
                <w:rFonts w:ascii="Calibri" w:hAnsi="Calibri"/>
                <w:color w:val="000000"/>
              </w:rPr>
              <w:t>0.03</w:t>
            </w:r>
          </w:p>
        </w:tc>
        <w:tc>
          <w:tcPr>
            <w:tcW w:w="1515" w:type="dxa"/>
            <w:tcBorders>
              <w:top w:val="nil"/>
              <w:left w:val="nil"/>
              <w:bottom w:val="single" w:sz="4" w:space="0" w:color="auto"/>
              <w:right w:val="single" w:sz="4" w:space="0" w:color="auto"/>
            </w:tcBorders>
            <w:shd w:val="clear" w:color="auto" w:fill="auto"/>
            <w:noWrap/>
            <w:vAlign w:val="center"/>
            <w:hideMark/>
          </w:tcPr>
          <w:p w14:paraId="0C95A4D4" w14:textId="77777777" w:rsidR="000C07D2" w:rsidRPr="00657D44" w:rsidRDefault="000C07D2" w:rsidP="007E1666">
            <w:pPr>
              <w:spacing w:after="0" w:line="240" w:lineRule="auto"/>
              <w:jc w:val="center"/>
              <w:rPr>
                <w:rFonts w:ascii="Calibri" w:eastAsia="Times New Roman" w:hAnsi="Calibri" w:cs="Times New Roman"/>
                <w:color w:val="000000"/>
                <w:lang w:val="en-US"/>
              </w:rPr>
            </w:pPr>
            <w:r>
              <w:rPr>
                <w:rFonts w:ascii="Calibri" w:hAnsi="Calibri"/>
                <w:color w:val="000000"/>
              </w:rPr>
              <w:t>0.28</w:t>
            </w:r>
          </w:p>
        </w:tc>
        <w:tc>
          <w:tcPr>
            <w:tcW w:w="1203" w:type="dxa"/>
            <w:tcBorders>
              <w:top w:val="nil"/>
              <w:left w:val="nil"/>
              <w:bottom w:val="single" w:sz="4" w:space="0" w:color="auto"/>
              <w:right w:val="single" w:sz="4" w:space="0" w:color="auto"/>
            </w:tcBorders>
            <w:shd w:val="clear" w:color="auto" w:fill="auto"/>
            <w:noWrap/>
            <w:vAlign w:val="center"/>
            <w:hideMark/>
          </w:tcPr>
          <w:p w14:paraId="63E10EE3" w14:textId="77777777" w:rsidR="000C07D2" w:rsidRPr="00657D44" w:rsidRDefault="000C07D2" w:rsidP="007E1666">
            <w:pPr>
              <w:spacing w:after="0" w:line="240" w:lineRule="auto"/>
              <w:jc w:val="center"/>
              <w:rPr>
                <w:rFonts w:ascii="Calibri" w:eastAsia="Times New Roman" w:hAnsi="Calibri" w:cs="Times New Roman"/>
                <w:color w:val="000000"/>
                <w:lang w:val="en-US"/>
              </w:rPr>
            </w:pPr>
            <w:r>
              <w:rPr>
                <w:rFonts w:ascii="Calibri" w:hAnsi="Calibri"/>
                <w:color w:val="000000"/>
              </w:rPr>
              <w:t>0.01</w:t>
            </w:r>
          </w:p>
        </w:tc>
        <w:tc>
          <w:tcPr>
            <w:tcW w:w="1515" w:type="dxa"/>
            <w:tcBorders>
              <w:top w:val="nil"/>
              <w:left w:val="nil"/>
              <w:bottom w:val="single" w:sz="4" w:space="0" w:color="auto"/>
              <w:right w:val="single" w:sz="4" w:space="0" w:color="auto"/>
            </w:tcBorders>
            <w:shd w:val="clear" w:color="auto" w:fill="auto"/>
            <w:noWrap/>
            <w:vAlign w:val="center"/>
            <w:hideMark/>
          </w:tcPr>
          <w:p w14:paraId="4C050B4E" w14:textId="77777777" w:rsidR="000C07D2" w:rsidRPr="00657D44" w:rsidRDefault="000C07D2" w:rsidP="007E1666">
            <w:pPr>
              <w:spacing w:after="0" w:line="240" w:lineRule="auto"/>
              <w:jc w:val="center"/>
              <w:rPr>
                <w:rFonts w:ascii="Calibri" w:eastAsia="Times New Roman" w:hAnsi="Calibri" w:cs="Times New Roman"/>
                <w:color w:val="000000"/>
                <w:lang w:val="en-US"/>
              </w:rPr>
            </w:pPr>
            <w:r>
              <w:rPr>
                <w:rFonts w:ascii="Calibri" w:hAnsi="Calibri"/>
                <w:color w:val="000000"/>
              </w:rPr>
              <w:t>0.03</w:t>
            </w:r>
          </w:p>
        </w:tc>
      </w:tr>
      <w:tr w:rsidR="000C07D2" w:rsidRPr="00657D44" w14:paraId="560824B6" w14:textId="77777777" w:rsidTr="007E1666">
        <w:trPr>
          <w:trHeight w:val="257"/>
        </w:trPr>
        <w:tc>
          <w:tcPr>
            <w:tcW w:w="2228" w:type="dxa"/>
            <w:tcBorders>
              <w:top w:val="nil"/>
              <w:left w:val="single" w:sz="4" w:space="0" w:color="auto"/>
              <w:bottom w:val="single" w:sz="4" w:space="0" w:color="auto"/>
              <w:right w:val="single" w:sz="4" w:space="0" w:color="auto"/>
            </w:tcBorders>
            <w:shd w:val="clear" w:color="auto" w:fill="C00000"/>
            <w:noWrap/>
            <w:vAlign w:val="bottom"/>
            <w:hideMark/>
          </w:tcPr>
          <w:p w14:paraId="38B8F08D" w14:textId="77777777" w:rsidR="000C07D2" w:rsidRPr="00BF252C" w:rsidRDefault="000C07D2" w:rsidP="007E1666">
            <w:pPr>
              <w:spacing w:after="0" w:line="240" w:lineRule="auto"/>
              <w:rPr>
                <w:rFonts w:ascii="Calibri" w:eastAsia="Times New Roman" w:hAnsi="Calibri" w:cs="Times New Roman"/>
                <w:color w:val="FFFFFF" w:themeColor="background1"/>
                <w:sz w:val="24"/>
                <w:szCs w:val="24"/>
                <w:lang w:val="en-US"/>
              </w:rPr>
            </w:pPr>
            <w:r w:rsidRPr="00BF252C">
              <w:rPr>
                <w:rFonts w:ascii="Calibri" w:eastAsia="Times New Roman" w:hAnsi="Calibri" w:cs="Times New Roman"/>
                <w:color w:val="FFFFFF" w:themeColor="background1"/>
                <w:sz w:val="24"/>
                <w:szCs w:val="24"/>
                <w:lang w:val="en-US"/>
              </w:rPr>
              <w:t>Total</w:t>
            </w:r>
          </w:p>
        </w:tc>
        <w:tc>
          <w:tcPr>
            <w:tcW w:w="1203" w:type="dxa"/>
            <w:tcBorders>
              <w:top w:val="nil"/>
              <w:left w:val="nil"/>
              <w:bottom w:val="single" w:sz="4" w:space="0" w:color="auto"/>
              <w:right w:val="single" w:sz="4" w:space="0" w:color="auto"/>
            </w:tcBorders>
            <w:shd w:val="clear" w:color="auto" w:fill="C00000"/>
            <w:noWrap/>
            <w:vAlign w:val="center"/>
            <w:hideMark/>
          </w:tcPr>
          <w:p w14:paraId="29F11F60" w14:textId="77777777" w:rsidR="000C07D2" w:rsidRPr="00BF252C" w:rsidRDefault="000C07D2" w:rsidP="007E1666">
            <w:pPr>
              <w:spacing w:after="0" w:line="240" w:lineRule="auto"/>
              <w:jc w:val="center"/>
              <w:rPr>
                <w:rFonts w:ascii="Calibri" w:eastAsia="Times New Roman" w:hAnsi="Calibri" w:cs="Times New Roman"/>
                <w:color w:val="FFFFFF" w:themeColor="background1"/>
                <w:lang w:val="en-US"/>
              </w:rPr>
            </w:pPr>
            <w:r>
              <w:rPr>
                <w:rFonts w:ascii="Calibri" w:hAnsi="Calibri"/>
                <w:color w:val="FFFFFF"/>
              </w:rPr>
              <w:t>0.1</w:t>
            </w:r>
          </w:p>
        </w:tc>
        <w:tc>
          <w:tcPr>
            <w:tcW w:w="1515" w:type="dxa"/>
            <w:tcBorders>
              <w:top w:val="nil"/>
              <w:left w:val="nil"/>
              <w:bottom w:val="single" w:sz="4" w:space="0" w:color="auto"/>
              <w:right w:val="single" w:sz="4" w:space="0" w:color="auto"/>
            </w:tcBorders>
            <w:shd w:val="clear" w:color="auto" w:fill="C00000"/>
            <w:noWrap/>
            <w:vAlign w:val="center"/>
            <w:hideMark/>
          </w:tcPr>
          <w:p w14:paraId="224D6AA9" w14:textId="77777777" w:rsidR="000C07D2" w:rsidRPr="00BF252C" w:rsidRDefault="000C07D2" w:rsidP="007E1666">
            <w:pPr>
              <w:spacing w:after="0" w:line="240" w:lineRule="auto"/>
              <w:jc w:val="center"/>
              <w:rPr>
                <w:rFonts w:ascii="Calibri" w:eastAsia="Times New Roman" w:hAnsi="Calibri" w:cs="Times New Roman"/>
                <w:color w:val="FFFFFF" w:themeColor="background1"/>
                <w:lang w:val="en-US"/>
              </w:rPr>
            </w:pPr>
            <w:r>
              <w:rPr>
                <w:rFonts w:ascii="Calibri" w:hAnsi="Calibri"/>
                <w:color w:val="FFFFFF"/>
              </w:rPr>
              <w:t>0.6</w:t>
            </w:r>
          </w:p>
        </w:tc>
        <w:tc>
          <w:tcPr>
            <w:tcW w:w="1203" w:type="dxa"/>
            <w:tcBorders>
              <w:top w:val="nil"/>
              <w:left w:val="nil"/>
              <w:bottom w:val="single" w:sz="4" w:space="0" w:color="auto"/>
              <w:right w:val="single" w:sz="4" w:space="0" w:color="auto"/>
            </w:tcBorders>
            <w:shd w:val="clear" w:color="auto" w:fill="C00000"/>
            <w:noWrap/>
            <w:vAlign w:val="center"/>
            <w:hideMark/>
          </w:tcPr>
          <w:p w14:paraId="0F01A57F" w14:textId="77777777" w:rsidR="000C07D2" w:rsidRPr="00BF252C" w:rsidRDefault="000C07D2" w:rsidP="007E1666">
            <w:pPr>
              <w:spacing w:after="0" w:line="240" w:lineRule="auto"/>
              <w:jc w:val="center"/>
              <w:rPr>
                <w:rFonts w:ascii="Calibri" w:eastAsia="Times New Roman" w:hAnsi="Calibri" w:cs="Times New Roman"/>
                <w:color w:val="FFFFFF" w:themeColor="background1"/>
                <w:lang w:val="en-US"/>
              </w:rPr>
            </w:pPr>
            <w:r>
              <w:rPr>
                <w:rFonts w:ascii="Calibri" w:hAnsi="Calibri"/>
                <w:color w:val="FFFFFF"/>
              </w:rPr>
              <w:t>0.07</w:t>
            </w:r>
          </w:p>
        </w:tc>
        <w:tc>
          <w:tcPr>
            <w:tcW w:w="1515" w:type="dxa"/>
            <w:tcBorders>
              <w:top w:val="nil"/>
              <w:left w:val="nil"/>
              <w:bottom w:val="single" w:sz="4" w:space="0" w:color="auto"/>
              <w:right w:val="single" w:sz="4" w:space="0" w:color="auto"/>
            </w:tcBorders>
            <w:shd w:val="clear" w:color="auto" w:fill="C00000"/>
            <w:noWrap/>
            <w:vAlign w:val="center"/>
            <w:hideMark/>
          </w:tcPr>
          <w:p w14:paraId="4D36B348" w14:textId="77777777" w:rsidR="000C07D2" w:rsidRPr="00BF252C" w:rsidRDefault="000C07D2" w:rsidP="007E1666">
            <w:pPr>
              <w:spacing w:after="0" w:line="240" w:lineRule="auto"/>
              <w:jc w:val="center"/>
              <w:rPr>
                <w:rFonts w:ascii="Calibri" w:eastAsia="Times New Roman" w:hAnsi="Calibri" w:cs="Times New Roman"/>
                <w:color w:val="FFFFFF" w:themeColor="background1"/>
                <w:lang w:val="en-US"/>
              </w:rPr>
            </w:pPr>
            <w:r>
              <w:rPr>
                <w:rFonts w:ascii="Calibri" w:hAnsi="Calibri"/>
                <w:color w:val="FFFFFF"/>
              </w:rPr>
              <w:t>0.4</w:t>
            </w:r>
          </w:p>
        </w:tc>
        <w:tc>
          <w:tcPr>
            <w:tcW w:w="1203" w:type="dxa"/>
            <w:tcBorders>
              <w:top w:val="nil"/>
              <w:left w:val="nil"/>
              <w:bottom w:val="single" w:sz="4" w:space="0" w:color="auto"/>
              <w:right w:val="single" w:sz="4" w:space="0" w:color="auto"/>
            </w:tcBorders>
            <w:shd w:val="clear" w:color="auto" w:fill="C00000"/>
            <w:noWrap/>
            <w:vAlign w:val="center"/>
            <w:hideMark/>
          </w:tcPr>
          <w:p w14:paraId="4688A932" w14:textId="77777777" w:rsidR="000C07D2" w:rsidRPr="00BF252C" w:rsidRDefault="000C07D2" w:rsidP="007E1666">
            <w:pPr>
              <w:spacing w:after="0" w:line="240" w:lineRule="auto"/>
              <w:jc w:val="center"/>
              <w:rPr>
                <w:rFonts w:ascii="Calibri" w:eastAsia="Times New Roman" w:hAnsi="Calibri" w:cs="Times New Roman"/>
                <w:color w:val="FFFFFF" w:themeColor="background1"/>
                <w:lang w:val="en-US"/>
              </w:rPr>
            </w:pPr>
            <w:r>
              <w:rPr>
                <w:rFonts w:ascii="Calibri" w:hAnsi="Calibri"/>
                <w:color w:val="FFFFFF"/>
              </w:rPr>
              <w:t>0.05</w:t>
            </w:r>
          </w:p>
        </w:tc>
        <w:tc>
          <w:tcPr>
            <w:tcW w:w="1515" w:type="dxa"/>
            <w:tcBorders>
              <w:top w:val="nil"/>
              <w:left w:val="nil"/>
              <w:bottom w:val="single" w:sz="4" w:space="0" w:color="auto"/>
              <w:right w:val="single" w:sz="4" w:space="0" w:color="auto"/>
            </w:tcBorders>
            <w:shd w:val="clear" w:color="auto" w:fill="C00000"/>
            <w:noWrap/>
            <w:vAlign w:val="center"/>
            <w:hideMark/>
          </w:tcPr>
          <w:p w14:paraId="03CFCD6B" w14:textId="77777777" w:rsidR="000C07D2" w:rsidRPr="00BF252C" w:rsidRDefault="000C07D2" w:rsidP="007E1666">
            <w:pPr>
              <w:spacing w:after="0" w:line="240" w:lineRule="auto"/>
              <w:jc w:val="center"/>
              <w:rPr>
                <w:rFonts w:ascii="Calibri" w:eastAsia="Times New Roman" w:hAnsi="Calibri" w:cs="Times New Roman"/>
                <w:color w:val="FFFFFF" w:themeColor="background1"/>
                <w:lang w:val="en-US"/>
              </w:rPr>
            </w:pPr>
            <w:r>
              <w:rPr>
                <w:rFonts w:ascii="Calibri" w:hAnsi="Calibri"/>
                <w:color w:val="FFFFFF"/>
              </w:rPr>
              <w:t>0.26</w:t>
            </w:r>
          </w:p>
        </w:tc>
      </w:tr>
    </w:tbl>
    <w:p w14:paraId="5B005106" w14:textId="77777777" w:rsidR="000C07D2" w:rsidRDefault="000C07D2" w:rsidP="000C07D2">
      <w:pPr>
        <w:tabs>
          <w:tab w:val="left" w:pos="1530"/>
        </w:tabs>
        <w:spacing w:line="480" w:lineRule="auto"/>
        <w:rPr>
          <w:rFonts w:ascii="Arial" w:eastAsia="Arial" w:hAnsi="Arial" w:cs="Arial"/>
          <w:b/>
          <w:color w:val="000000" w:themeColor="text1"/>
          <w:sz w:val="24"/>
          <w:szCs w:val="24"/>
        </w:rPr>
      </w:pPr>
      <w:r>
        <w:rPr>
          <w:rFonts w:ascii="Arial" w:eastAsia="Arial" w:hAnsi="Arial" w:cs="Arial"/>
          <w:b/>
          <w:color w:val="000000" w:themeColor="text1"/>
          <w:sz w:val="24"/>
          <w:szCs w:val="24"/>
        </w:rPr>
        <w:lastRenderedPageBreak/>
        <w:t xml:space="preserve">Demand By Type </w:t>
      </w:r>
    </w:p>
    <w:p w14:paraId="36314153" w14:textId="77777777" w:rsidR="000C07D2" w:rsidRPr="0061645E" w:rsidRDefault="000C07D2" w:rsidP="000C07D2">
      <w:pPr>
        <w:rPr>
          <w:rFonts w:ascii="Arial" w:hAnsi="Arial" w:cs="Arial"/>
          <w:b/>
          <w:bCs/>
          <w:sz w:val="24"/>
          <w:szCs w:val="24"/>
        </w:rPr>
      </w:pPr>
      <w:r>
        <w:rPr>
          <w:rFonts w:ascii="Arial" w:hAnsi="Arial" w:cs="Arial"/>
          <w:b/>
          <w:bCs/>
          <w:sz w:val="24"/>
          <w:szCs w:val="24"/>
        </w:rPr>
        <w:t>India</w:t>
      </w:r>
      <w:r w:rsidRPr="0061645E">
        <w:rPr>
          <w:rFonts w:ascii="Arial" w:hAnsi="Arial" w:cs="Arial"/>
          <w:b/>
          <w:bCs/>
          <w:sz w:val="24"/>
          <w:szCs w:val="24"/>
        </w:rPr>
        <w:t xml:space="preserve"> Vinyl Ester Resin Demand, By Type, By Volume</w:t>
      </w:r>
      <w:r>
        <w:rPr>
          <w:rFonts w:ascii="Arial" w:hAnsi="Arial" w:cs="Arial"/>
          <w:b/>
          <w:bCs/>
          <w:sz w:val="24"/>
          <w:szCs w:val="24"/>
        </w:rPr>
        <w:t xml:space="preserve"> (000’ Tonnes) (%)</w:t>
      </w:r>
      <w:r w:rsidRPr="0061645E">
        <w:rPr>
          <w:rFonts w:ascii="Arial" w:hAnsi="Arial" w:cs="Arial"/>
          <w:b/>
          <w:bCs/>
          <w:sz w:val="24"/>
          <w:szCs w:val="24"/>
        </w:rPr>
        <w:t>, 2015–2030F</w:t>
      </w:r>
    </w:p>
    <w:p w14:paraId="1AA3E772" w14:textId="77777777" w:rsidR="000C07D2" w:rsidRDefault="000C07D2" w:rsidP="000C07D2">
      <w:pPr>
        <w:pStyle w:val="BodyText"/>
        <w:spacing w:before="162" w:line="480" w:lineRule="auto"/>
        <w:ind w:right="-90"/>
        <w:jc w:val="both"/>
        <w:rPr>
          <w:noProof/>
          <w:color w:val="000000" w:themeColor="text1"/>
        </w:rPr>
      </w:pPr>
      <w:r w:rsidRPr="002B5730">
        <w:rPr>
          <w:bCs/>
          <w:noProof/>
          <w:color w:val="000000" w:themeColor="text1"/>
        </w:rPr>
        <mc:AlternateContent>
          <mc:Choice Requires="wps">
            <w:drawing>
              <wp:anchor distT="0" distB="0" distL="114300" distR="114300" simplePos="0" relativeHeight="252798976" behindDoc="0" locked="0" layoutInCell="1" allowOverlap="1" wp14:anchorId="3FEDA1B5" wp14:editId="1A616C08">
                <wp:simplePos x="0" y="0"/>
                <wp:positionH relativeFrom="margin">
                  <wp:posOffset>2660015</wp:posOffset>
                </wp:positionH>
                <wp:positionV relativeFrom="paragraph">
                  <wp:posOffset>2790190</wp:posOffset>
                </wp:positionV>
                <wp:extent cx="3800475" cy="307340"/>
                <wp:effectExtent l="0" t="0" r="0" b="0"/>
                <wp:wrapNone/>
                <wp:docPr id="1279" name="TextBox 22"/>
                <wp:cNvGraphicFramePr/>
                <a:graphic xmlns:a="http://schemas.openxmlformats.org/drawingml/2006/main">
                  <a:graphicData uri="http://schemas.microsoft.com/office/word/2010/wordprocessingShape">
                    <wps:wsp>
                      <wps:cNvSpPr txBox="1"/>
                      <wps:spPr>
                        <a:xfrm>
                          <a:off x="0" y="0"/>
                          <a:ext cx="3800475" cy="307340"/>
                        </a:xfrm>
                        <a:prstGeom prst="rect">
                          <a:avLst/>
                        </a:prstGeom>
                        <a:noFill/>
                      </wps:spPr>
                      <wps:txbx>
                        <w:txbxContent>
                          <w:p w14:paraId="6B087D73" w14:textId="77777777" w:rsidR="000C07D2" w:rsidRPr="00CE35EB" w:rsidRDefault="000C07D2" w:rsidP="000C07D2">
                            <w:pPr>
                              <w:jc w:val="right"/>
                              <w:textAlignment w:val="baseline"/>
                              <w:rPr>
                                <w:rFonts w:ascii="Verdana" w:eastAsia="Verdana" w:hAnsi="Verdana" w:cs="Verdana"/>
                                <w:i/>
                                <w:iCs/>
                                <w:color w:val="000000" w:themeColor="text1"/>
                                <w:kern w:val="24"/>
                                <w:sz w:val="12"/>
                                <w:szCs w:val="12"/>
                              </w:rPr>
                            </w:pPr>
                            <w:r w:rsidRPr="00CE35EB">
                              <w:rPr>
                                <w:rFonts w:ascii="Verdana" w:eastAsia="Verdana" w:hAnsi="Verdana" w:cs="Verdana"/>
                                <w:i/>
                                <w:iCs/>
                                <w:color w:val="000000" w:themeColor="text1"/>
                                <w:kern w:val="24"/>
                                <w:sz w:val="12"/>
                                <w:szCs w:val="12"/>
                              </w:rPr>
                              <w:t>Others include Urethane Modified vinyl ester resin, Elastomer Modified vinyl ester resin etc.</w:t>
                            </w:r>
                          </w:p>
                          <w:p w14:paraId="3FC1A821" w14:textId="77777777" w:rsidR="000C07D2" w:rsidRPr="00CE35EB" w:rsidRDefault="000C07D2" w:rsidP="000C07D2">
                            <w:pPr>
                              <w:jc w:val="right"/>
                              <w:textAlignment w:val="baseline"/>
                              <w:rPr>
                                <w:rFonts w:ascii="Verdana" w:eastAsia="Verdana" w:hAnsi="Verdana" w:cs="Verdana"/>
                                <w:i/>
                                <w:iCs/>
                                <w:color w:val="000000" w:themeColor="text1"/>
                                <w:kern w:val="24"/>
                                <w:sz w:val="12"/>
                                <w:szCs w:val="12"/>
                              </w:rPr>
                            </w:pPr>
                            <w:r w:rsidRPr="00CE35EB">
                              <w:rPr>
                                <w:rFonts w:ascii="Verdana" w:eastAsia="Verdana" w:hAnsi="Verdana" w:cs="Verdana"/>
                                <w:i/>
                                <w:iCs/>
                                <w:color w:val="000000" w:themeColor="text1"/>
                                <w:kern w:val="24"/>
                                <w:sz w:val="12"/>
                                <w:szCs w:val="12"/>
                              </w:rPr>
                              <w:t>Source: TechSci Research</w:t>
                            </w:r>
                          </w:p>
                        </w:txbxContent>
                      </wps:txbx>
                      <wps:bodyPr wrap="square" rtlCol="0">
                        <a:spAutoFit/>
                      </wps:bodyPr>
                    </wps:wsp>
                  </a:graphicData>
                </a:graphic>
                <wp14:sizeRelH relativeFrom="margin">
                  <wp14:pctWidth>0</wp14:pctWidth>
                </wp14:sizeRelH>
              </wp:anchor>
            </w:drawing>
          </mc:Choice>
          <mc:Fallback>
            <w:pict>
              <v:shape w14:anchorId="3FEDA1B5" id="_x0000_s1140" type="#_x0000_t202" style="position:absolute;left:0;text-align:left;margin-left:209.45pt;margin-top:219.7pt;width:299.25pt;height:24.2pt;z-index:25279897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" filled="f" stroked="f">
                <v:textbox style="mso-fit-shape-to-text:t">
                  <w:txbxContent>
                    <w:p w14:paraId="6B087D73" w14:textId="77777777" w:rsidR="000C07D2" w:rsidRPr="00CE35EB" w:rsidRDefault="000C07D2" w:rsidP="000C07D2">
                      <w:pPr>
                        <w:jc w:val="right"/>
                        <w:textAlignment w:val="baseline"/>
                        <w:rPr>
                          <w:rFonts w:ascii="Verdana" w:eastAsia="Verdana" w:hAnsi="Verdana" w:cs="Verdana"/>
                          <w:i/>
                          <w:iCs/>
                          <w:color w:val="000000" w:themeColor="text1"/>
                          <w:kern w:val="24"/>
                          <w:sz w:val="12"/>
                          <w:szCs w:val="12"/>
                        </w:rPr>
                      </w:pPr>
                      <w:r w:rsidRPr="00CE35EB">
                        <w:rPr>
                          <w:rFonts w:ascii="Verdana" w:eastAsia="Verdana" w:hAnsi="Verdana" w:cs="Verdana"/>
                          <w:i/>
                          <w:iCs/>
                          <w:color w:val="000000" w:themeColor="text1"/>
                          <w:kern w:val="24"/>
                          <w:sz w:val="12"/>
                          <w:szCs w:val="12"/>
                        </w:rPr>
                        <w:t>Others include Urethane Modified vinyl ester resin, Elastomer Modified vinyl ester resin etc.</w:t>
                      </w:r>
                    </w:p>
                    <w:p w14:paraId="3FC1A821" w14:textId="77777777" w:rsidR="000C07D2" w:rsidRPr="00CE35EB" w:rsidRDefault="000C07D2" w:rsidP="000C07D2">
                      <w:pPr>
                        <w:jc w:val="right"/>
                        <w:textAlignment w:val="baseline"/>
                        <w:rPr>
                          <w:rFonts w:ascii="Verdana" w:eastAsia="Verdana" w:hAnsi="Verdana" w:cs="Verdana"/>
                          <w:i/>
                          <w:iCs/>
                          <w:color w:val="000000" w:themeColor="text1"/>
                          <w:kern w:val="24"/>
                          <w:sz w:val="12"/>
                          <w:szCs w:val="12"/>
                        </w:rPr>
                      </w:pPr>
                      <w:r w:rsidRPr="00CE35EB">
                        <w:rPr>
                          <w:rFonts w:ascii="Verdana" w:eastAsia="Verdana" w:hAnsi="Verdana" w:cs="Verdana"/>
                          <w:i/>
                          <w:iCs/>
                          <w:color w:val="000000" w:themeColor="text1"/>
                          <w:kern w:val="24"/>
                          <w:sz w:val="12"/>
                          <w:szCs w:val="12"/>
                        </w:rPr>
                        <w:t>Source: TechSci Research</w:t>
                      </w:r>
                    </w:p>
                  </w:txbxContent>
                </v:textbox>
                <w10:wrap anchorx="margin"/>
              </v:shape>
            </w:pict>
          </mc:Fallback>
        </mc:AlternateContent>
      </w:r>
      <w:r w:rsidRPr="002B5730">
        <w:rPr>
          <w:noProof/>
          <w:color w:val="000000" w:themeColor="text1"/>
        </w:rPr>
        <w:drawing>
          <wp:inline distT="0" distB="0" distL="0" distR="0" wp14:anchorId="267A2921" wp14:editId="37888FA3">
            <wp:extent cx="6457950" cy="3123211"/>
            <wp:effectExtent l="0" t="0" r="0" b="1270"/>
            <wp:docPr id="2177" name="Chart 2177">
              <a:extLst xmlns:a="http://schemas.openxmlformats.org/drawingml/2006/main">
                <a:ext uri="{FF2B5EF4-FFF2-40B4-BE49-F238E27FC236}">
                  <a16:creationId xmlns:a16="http://schemas.microsoft.com/office/drawing/2014/main" id="{FA28C5A6-1A82-484B-A07F-51A771C26FD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2"/>
              </a:graphicData>
            </a:graphic>
          </wp:inline>
        </w:drawing>
      </w:r>
    </w:p>
    <w:tbl>
      <w:tblPr>
        <w:tblW w:w="10061" w:type="dxa"/>
        <w:tblInd w:w="-5" w:type="dxa"/>
        <w:tblLook w:val="04A0" w:firstRow="1" w:lastRow="0" w:firstColumn="1" w:lastColumn="0" w:noHBand="0" w:noVBand="1"/>
      </w:tblPr>
      <w:tblGrid>
        <w:gridCol w:w="1928"/>
        <w:gridCol w:w="843"/>
        <w:gridCol w:w="843"/>
        <w:gridCol w:w="843"/>
        <w:gridCol w:w="844"/>
        <w:gridCol w:w="963"/>
        <w:gridCol w:w="959"/>
        <w:gridCol w:w="959"/>
        <w:gridCol w:w="959"/>
        <w:gridCol w:w="920"/>
      </w:tblGrid>
      <w:tr w:rsidR="000C07D2" w:rsidRPr="005D2A6A" w14:paraId="18ABBC52" w14:textId="77777777" w:rsidTr="0049760F">
        <w:trPr>
          <w:trHeight w:val="474"/>
        </w:trPr>
        <w:tc>
          <w:tcPr>
            <w:tcW w:w="1928" w:type="dxa"/>
            <w:tcBorders>
              <w:top w:val="single" w:sz="4" w:space="0" w:color="auto"/>
              <w:left w:val="single" w:sz="4" w:space="0" w:color="auto"/>
              <w:bottom w:val="single" w:sz="4" w:space="0" w:color="auto"/>
              <w:right w:val="single" w:sz="4" w:space="0" w:color="auto"/>
            </w:tcBorders>
            <w:shd w:val="clear" w:color="auto" w:fill="C00000"/>
            <w:noWrap/>
            <w:vAlign w:val="center"/>
            <w:hideMark/>
          </w:tcPr>
          <w:p w14:paraId="2536EBA6" w14:textId="4E1C48F6" w:rsidR="000C07D2" w:rsidRPr="005D2A6A" w:rsidRDefault="0049760F" w:rsidP="007E1666">
            <w:pPr>
              <w:spacing w:after="0" w:line="240" w:lineRule="auto"/>
              <w:jc w:val="center"/>
              <w:rPr>
                <w:rFonts w:ascii="Arial" w:eastAsia="Times New Roman" w:hAnsi="Arial" w:cs="Arial"/>
                <w:b/>
                <w:bCs/>
                <w:color w:val="FFFFFF" w:themeColor="background1"/>
                <w:sz w:val="20"/>
                <w:szCs w:val="20"/>
                <w:lang w:val="en-US"/>
              </w:rPr>
            </w:pPr>
            <w:r>
              <w:rPr>
                <w:rFonts w:ascii="Arial" w:eastAsia="Times New Roman" w:hAnsi="Arial" w:cs="Arial"/>
                <w:b/>
                <w:bCs/>
                <w:color w:val="FFFFFF" w:themeColor="background1"/>
                <w:sz w:val="20"/>
                <w:szCs w:val="20"/>
                <w:lang w:val="en-US"/>
              </w:rPr>
              <w:t>D</w:t>
            </w:r>
            <w:r w:rsidR="000C07D2" w:rsidRPr="005D2A6A">
              <w:rPr>
                <w:rFonts w:ascii="Arial" w:eastAsia="Times New Roman" w:hAnsi="Arial" w:cs="Arial"/>
                <w:b/>
                <w:bCs/>
                <w:color w:val="FFFFFF" w:themeColor="background1"/>
                <w:sz w:val="20"/>
                <w:szCs w:val="20"/>
                <w:lang w:val="en-US"/>
              </w:rPr>
              <w:t>emand by Type</w:t>
            </w:r>
            <w:r w:rsidR="000C07D2">
              <w:rPr>
                <w:rFonts w:ascii="Arial" w:eastAsia="Times New Roman" w:hAnsi="Arial" w:cs="Arial"/>
                <w:b/>
                <w:bCs/>
                <w:color w:val="FFFFFF" w:themeColor="background1"/>
                <w:sz w:val="20"/>
                <w:szCs w:val="20"/>
                <w:lang w:val="en-US"/>
              </w:rPr>
              <w:t xml:space="preserve"> </w:t>
            </w:r>
          </w:p>
        </w:tc>
        <w:tc>
          <w:tcPr>
            <w:tcW w:w="843" w:type="dxa"/>
            <w:tcBorders>
              <w:top w:val="single" w:sz="4" w:space="0" w:color="auto"/>
              <w:left w:val="nil"/>
              <w:bottom w:val="single" w:sz="4" w:space="0" w:color="auto"/>
              <w:right w:val="single" w:sz="4" w:space="0" w:color="auto"/>
            </w:tcBorders>
            <w:shd w:val="clear" w:color="auto" w:fill="C00000"/>
            <w:noWrap/>
            <w:vAlign w:val="center"/>
            <w:hideMark/>
          </w:tcPr>
          <w:p w14:paraId="46FB0FC7" w14:textId="77777777" w:rsidR="000C07D2" w:rsidRPr="005D2A6A" w:rsidRDefault="000C07D2" w:rsidP="007E1666">
            <w:pPr>
              <w:spacing w:after="0" w:line="480" w:lineRule="auto"/>
              <w:jc w:val="center"/>
              <w:rPr>
                <w:rFonts w:ascii="Arial" w:eastAsia="Times New Roman" w:hAnsi="Arial" w:cs="Arial"/>
                <w:b/>
                <w:bCs/>
                <w:color w:val="FFFFFF" w:themeColor="background1"/>
                <w:sz w:val="20"/>
                <w:szCs w:val="20"/>
                <w:lang w:val="en-US"/>
              </w:rPr>
            </w:pPr>
            <w:r w:rsidRPr="005D2A6A">
              <w:rPr>
                <w:rFonts w:ascii="Arial" w:eastAsia="Times New Roman" w:hAnsi="Arial" w:cs="Arial"/>
                <w:b/>
                <w:bCs/>
                <w:color w:val="FFFFFF" w:themeColor="background1"/>
                <w:sz w:val="20"/>
                <w:szCs w:val="20"/>
                <w:lang w:val="en-US"/>
              </w:rPr>
              <w:t>2015</w:t>
            </w:r>
          </w:p>
        </w:tc>
        <w:tc>
          <w:tcPr>
            <w:tcW w:w="843" w:type="dxa"/>
            <w:tcBorders>
              <w:top w:val="single" w:sz="4" w:space="0" w:color="auto"/>
              <w:left w:val="nil"/>
              <w:bottom w:val="single" w:sz="4" w:space="0" w:color="auto"/>
              <w:right w:val="single" w:sz="4" w:space="0" w:color="auto"/>
            </w:tcBorders>
            <w:shd w:val="clear" w:color="auto" w:fill="C00000"/>
            <w:noWrap/>
            <w:vAlign w:val="center"/>
            <w:hideMark/>
          </w:tcPr>
          <w:p w14:paraId="28992248" w14:textId="77777777" w:rsidR="000C07D2" w:rsidRPr="005D2A6A" w:rsidRDefault="000C07D2" w:rsidP="007E1666">
            <w:pPr>
              <w:spacing w:after="0" w:line="480" w:lineRule="auto"/>
              <w:jc w:val="center"/>
              <w:rPr>
                <w:rFonts w:ascii="Arial" w:eastAsia="Times New Roman" w:hAnsi="Arial" w:cs="Arial"/>
                <w:b/>
                <w:bCs/>
                <w:color w:val="FFFFFF" w:themeColor="background1"/>
                <w:sz w:val="20"/>
                <w:szCs w:val="20"/>
                <w:lang w:val="en-US"/>
              </w:rPr>
            </w:pPr>
            <w:r w:rsidRPr="005D2A6A">
              <w:rPr>
                <w:rFonts w:ascii="Arial" w:eastAsia="Times New Roman" w:hAnsi="Arial" w:cs="Arial"/>
                <w:b/>
                <w:bCs/>
                <w:color w:val="FFFFFF" w:themeColor="background1"/>
                <w:sz w:val="20"/>
                <w:szCs w:val="20"/>
                <w:lang w:val="en-US"/>
              </w:rPr>
              <w:t>2016</w:t>
            </w:r>
          </w:p>
        </w:tc>
        <w:tc>
          <w:tcPr>
            <w:tcW w:w="843" w:type="dxa"/>
            <w:tcBorders>
              <w:top w:val="single" w:sz="4" w:space="0" w:color="auto"/>
              <w:left w:val="nil"/>
              <w:bottom w:val="single" w:sz="4" w:space="0" w:color="auto"/>
              <w:right w:val="single" w:sz="4" w:space="0" w:color="auto"/>
            </w:tcBorders>
            <w:shd w:val="clear" w:color="auto" w:fill="C00000"/>
            <w:noWrap/>
            <w:vAlign w:val="bottom"/>
            <w:hideMark/>
          </w:tcPr>
          <w:p w14:paraId="15C4E798" w14:textId="77777777" w:rsidR="000C07D2" w:rsidRPr="005D2A6A" w:rsidRDefault="000C07D2" w:rsidP="007E1666">
            <w:pPr>
              <w:spacing w:after="0" w:line="480" w:lineRule="auto"/>
              <w:jc w:val="center"/>
              <w:rPr>
                <w:rFonts w:ascii="Arial" w:eastAsia="Times New Roman" w:hAnsi="Arial" w:cs="Arial"/>
                <w:b/>
                <w:bCs/>
                <w:color w:val="FFFFFF" w:themeColor="background1"/>
                <w:sz w:val="20"/>
                <w:szCs w:val="20"/>
                <w:lang w:val="en-US"/>
              </w:rPr>
            </w:pPr>
            <w:r w:rsidRPr="005D2A6A">
              <w:rPr>
                <w:rFonts w:ascii="Arial" w:eastAsia="Times New Roman" w:hAnsi="Arial" w:cs="Arial"/>
                <w:b/>
                <w:bCs/>
                <w:color w:val="FFFFFF" w:themeColor="background1"/>
                <w:sz w:val="20"/>
                <w:szCs w:val="20"/>
                <w:lang w:val="en-US"/>
              </w:rPr>
              <w:t>2017</w:t>
            </w:r>
          </w:p>
        </w:tc>
        <w:tc>
          <w:tcPr>
            <w:tcW w:w="844" w:type="dxa"/>
            <w:tcBorders>
              <w:top w:val="single" w:sz="4" w:space="0" w:color="auto"/>
              <w:left w:val="nil"/>
              <w:bottom w:val="single" w:sz="4" w:space="0" w:color="auto"/>
              <w:right w:val="single" w:sz="4" w:space="0" w:color="auto"/>
            </w:tcBorders>
            <w:shd w:val="clear" w:color="auto" w:fill="C00000"/>
            <w:noWrap/>
            <w:vAlign w:val="bottom"/>
            <w:hideMark/>
          </w:tcPr>
          <w:p w14:paraId="3DF577FA" w14:textId="77777777" w:rsidR="000C07D2" w:rsidRPr="005D2A6A" w:rsidRDefault="000C07D2" w:rsidP="007E1666">
            <w:pPr>
              <w:spacing w:after="0" w:line="480" w:lineRule="auto"/>
              <w:jc w:val="center"/>
              <w:rPr>
                <w:rFonts w:ascii="Arial" w:eastAsia="Times New Roman" w:hAnsi="Arial" w:cs="Arial"/>
                <w:b/>
                <w:bCs/>
                <w:color w:val="FFFFFF" w:themeColor="background1"/>
                <w:sz w:val="20"/>
                <w:szCs w:val="20"/>
                <w:lang w:val="en-US"/>
              </w:rPr>
            </w:pPr>
            <w:r w:rsidRPr="005D2A6A">
              <w:rPr>
                <w:rFonts w:ascii="Arial" w:eastAsia="Times New Roman" w:hAnsi="Arial" w:cs="Arial"/>
                <w:b/>
                <w:bCs/>
                <w:color w:val="FFFFFF" w:themeColor="background1"/>
                <w:sz w:val="20"/>
                <w:szCs w:val="20"/>
                <w:lang w:val="en-US"/>
              </w:rPr>
              <w:t>2018</w:t>
            </w:r>
          </w:p>
        </w:tc>
        <w:tc>
          <w:tcPr>
            <w:tcW w:w="963" w:type="dxa"/>
            <w:tcBorders>
              <w:top w:val="single" w:sz="4" w:space="0" w:color="auto"/>
              <w:left w:val="nil"/>
              <w:bottom w:val="single" w:sz="4" w:space="0" w:color="auto"/>
              <w:right w:val="single" w:sz="4" w:space="0" w:color="auto"/>
            </w:tcBorders>
            <w:shd w:val="clear" w:color="auto" w:fill="C00000"/>
            <w:noWrap/>
            <w:vAlign w:val="bottom"/>
            <w:hideMark/>
          </w:tcPr>
          <w:p w14:paraId="0D088FC9" w14:textId="77777777" w:rsidR="000C07D2" w:rsidRPr="005D2A6A" w:rsidRDefault="000C07D2" w:rsidP="007E1666">
            <w:pPr>
              <w:spacing w:after="0" w:line="480" w:lineRule="auto"/>
              <w:jc w:val="center"/>
              <w:rPr>
                <w:rFonts w:ascii="Arial" w:eastAsia="Times New Roman" w:hAnsi="Arial" w:cs="Arial"/>
                <w:b/>
                <w:bCs/>
                <w:color w:val="FFFFFF" w:themeColor="background1"/>
                <w:sz w:val="20"/>
                <w:szCs w:val="20"/>
                <w:lang w:val="en-US"/>
              </w:rPr>
            </w:pPr>
            <w:r w:rsidRPr="005D2A6A">
              <w:rPr>
                <w:rFonts w:ascii="Arial" w:eastAsia="Times New Roman" w:hAnsi="Arial" w:cs="Arial"/>
                <w:b/>
                <w:bCs/>
                <w:color w:val="FFFFFF" w:themeColor="background1"/>
                <w:sz w:val="20"/>
                <w:szCs w:val="20"/>
                <w:lang w:val="en-US"/>
              </w:rPr>
              <w:t>2019</w:t>
            </w:r>
          </w:p>
        </w:tc>
        <w:tc>
          <w:tcPr>
            <w:tcW w:w="959" w:type="dxa"/>
            <w:tcBorders>
              <w:top w:val="single" w:sz="4" w:space="0" w:color="auto"/>
              <w:left w:val="nil"/>
              <w:bottom w:val="single" w:sz="4" w:space="0" w:color="auto"/>
              <w:right w:val="single" w:sz="4" w:space="0" w:color="auto"/>
            </w:tcBorders>
            <w:shd w:val="clear" w:color="auto" w:fill="C00000"/>
            <w:noWrap/>
            <w:vAlign w:val="bottom"/>
            <w:hideMark/>
          </w:tcPr>
          <w:p w14:paraId="1C80BCF5" w14:textId="77777777" w:rsidR="000C07D2" w:rsidRPr="005D2A6A" w:rsidRDefault="000C07D2" w:rsidP="007E1666">
            <w:pPr>
              <w:spacing w:after="0" w:line="480" w:lineRule="auto"/>
              <w:jc w:val="center"/>
              <w:rPr>
                <w:rFonts w:ascii="Arial" w:eastAsia="Times New Roman" w:hAnsi="Arial" w:cs="Arial"/>
                <w:b/>
                <w:bCs/>
                <w:color w:val="FFFFFF" w:themeColor="background1"/>
                <w:sz w:val="20"/>
                <w:szCs w:val="20"/>
                <w:lang w:val="en-US"/>
              </w:rPr>
            </w:pPr>
            <w:r w:rsidRPr="005D2A6A">
              <w:rPr>
                <w:rFonts w:ascii="Arial" w:eastAsia="Times New Roman" w:hAnsi="Arial" w:cs="Arial"/>
                <w:b/>
                <w:bCs/>
                <w:color w:val="FFFFFF" w:themeColor="background1"/>
                <w:sz w:val="20"/>
                <w:szCs w:val="20"/>
                <w:lang w:val="en-US"/>
              </w:rPr>
              <w:t>2020</w:t>
            </w:r>
          </w:p>
        </w:tc>
        <w:tc>
          <w:tcPr>
            <w:tcW w:w="959" w:type="dxa"/>
            <w:tcBorders>
              <w:top w:val="single" w:sz="4" w:space="0" w:color="auto"/>
              <w:left w:val="nil"/>
              <w:bottom w:val="single" w:sz="4" w:space="0" w:color="auto"/>
              <w:right w:val="single" w:sz="4" w:space="0" w:color="auto"/>
            </w:tcBorders>
            <w:shd w:val="clear" w:color="auto" w:fill="C00000"/>
            <w:noWrap/>
            <w:vAlign w:val="bottom"/>
            <w:hideMark/>
          </w:tcPr>
          <w:p w14:paraId="11DDB98E" w14:textId="77777777" w:rsidR="000C07D2" w:rsidRPr="005D2A6A" w:rsidRDefault="000C07D2" w:rsidP="007E1666">
            <w:pPr>
              <w:spacing w:after="0" w:line="480" w:lineRule="auto"/>
              <w:jc w:val="center"/>
              <w:rPr>
                <w:rFonts w:ascii="Arial" w:eastAsia="Times New Roman" w:hAnsi="Arial" w:cs="Arial"/>
                <w:b/>
                <w:bCs/>
                <w:color w:val="FFFFFF" w:themeColor="background1"/>
                <w:sz w:val="20"/>
                <w:szCs w:val="20"/>
                <w:lang w:val="en-US"/>
              </w:rPr>
            </w:pPr>
            <w:r w:rsidRPr="005D2A6A">
              <w:rPr>
                <w:rFonts w:ascii="Arial" w:eastAsia="Times New Roman" w:hAnsi="Arial" w:cs="Arial"/>
                <w:b/>
                <w:bCs/>
                <w:color w:val="FFFFFF" w:themeColor="background1"/>
                <w:sz w:val="20"/>
                <w:szCs w:val="20"/>
                <w:lang w:val="en-US"/>
              </w:rPr>
              <w:t>2021E</w:t>
            </w:r>
          </w:p>
        </w:tc>
        <w:tc>
          <w:tcPr>
            <w:tcW w:w="959" w:type="dxa"/>
            <w:tcBorders>
              <w:top w:val="single" w:sz="4" w:space="0" w:color="auto"/>
              <w:left w:val="nil"/>
              <w:bottom w:val="single" w:sz="4" w:space="0" w:color="auto"/>
              <w:right w:val="single" w:sz="4" w:space="0" w:color="auto"/>
            </w:tcBorders>
            <w:shd w:val="clear" w:color="auto" w:fill="C00000"/>
            <w:noWrap/>
            <w:vAlign w:val="bottom"/>
            <w:hideMark/>
          </w:tcPr>
          <w:p w14:paraId="0224390F" w14:textId="77777777" w:rsidR="000C07D2" w:rsidRPr="005D2A6A" w:rsidRDefault="000C07D2" w:rsidP="007E1666">
            <w:pPr>
              <w:spacing w:after="0" w:line="480" w:lineRule="auto"/>
              <w:jc w:val="center"/>
              <w:rPr>
                <w:rFonts w:ascii="Arial" w:eastAsia="Times New Roman" w:hAnsi="Arial" w:cs="Arial"/>
                <w:b/>
                <w:bCs/>
                <w:color w:val="FFFFFF" w:themeColor="background1"/>
                <w:sz w:val="20"/>
                <w:szCs w:val="20"/>
                <w:lang w:val="en-US"/>
              </w:rPr>
            </w:pPr>
            <w:r w:rsidRPr="005D2A6A">
              <w:rPr>
                <w:rFonts w:ascii="Arial" w:eastAsia="Times New Roman" w:hAnsi="Arial" w:cs="Arial"/>
                <w:b/>
                <w:bCs/>
                <w:color w:val="FFFFFF" w:themeColor="background1"/>
                <w:sz w:val="20"/>
                <w:szCs w:val="20"/>
                <w:lang w:val="en-US"/>
              </w:rPr>
              <w:t>2025F</w:t>
            </w:r>
          </w:p>
        </w:tc>
        <w:tc>
          <w:tcPr>
            <w:tcW w:w="920" w:type="dxa"/>
            <w:tcBorders>
              <w:top w:val="single" w:sz="4" w:space="0" w:color="auto"/>
              <w:left w:val="single" w:sz="4" w:space="0" w:color="auto"/>
              <w:bottom w:val="single" w:sz="4" w:space="0" w:color="auto"/>
              <w:right w:val="single" w:sz="4" w:space="0" w:color="auto"/>
            </w:tcBorders>
            <w:shd w:val="clear" w:color="auto" w:fill="C00000"/>
            <w:noWrap/>
            <w:vAlign w:val="bottom"/>
            <w:hideMark/>
          </w:tcPr>
          <w:p w14:paraId="42AD97F7" w14:textId="77777777" w:rsidR="000C07D2" w:rsidRPr="005D2A6A" w:rsidRDefault="000C07D2" w:rsidP="007E1666">
            <w:pPr>
              <w:spacing w:after="0" w:line="480" w:lineRule="auto"/>
              <w:jc w:val="center"/>
              <w:rPr>
                <w:rFonts w:ascii="Arial" w:eastAsia="Times New Roman" w:hAnsi="Arial" w:cs="Arial"/>
                <w:b/>
                <w:bCs/>
                <w:color w:val="FFFFFF" w:themeColor="background1"/>
                <w:sz w:val="20"/>
                <w:szCs w:val="20"/>
                <w:lang w:val="en-US"/>
              </w:rPr>
            </w:pPr>
            <w:r w:rsidRPr="005D2A6A">
              <w:rPr>
                <w:rFonts w:ascii="Arial" w:eastAsia="Times New Roman" w:hAnsi="Arial" w:cs="Arial"/>
                <w:b/>
                <w:bCs/>
                <w:color w:val="FFFFFF" w:themeColor="background1"/>
                <w:sz w:val="20"/>
                <w:szCs w:val="20"/>
                <w:lang w:val="en-US"/>
              </w:rPr>
              <w:t>2030F</w:t>
            </w:r>
          </w:p>
        </w:tc>
      </w:tr>
      <w:tr w:rsidR="0049760F" w:rsidRPr="005D2A6A" w14:paraId="4818E3CF" w14:textId="77777777" w:rsidTr="007D63AD">
        <w:trPr>
          <w:trHeight w:val="559"/>
        </w:trPr>
        <w:tc>
          <w:tcPr>
            <w:tcW w:w="1928" w:type="dxa"/>
            <w:tcBorders>
              <w:top w:val="nil"/>
              <w:left w:val="single" w:sz="4" w:space="0" w:color="auto"/>
              <w:bottom w:val="single" w:sz="4" w:space="0" w:color="auto"/>
              <w:right w:val="single" w:sz="4" w:space="0" w:color="auto"/>
            </w:tcBorders>
            <w:shd w:val="clear" w:color="000000" w:fill="FFFFFF"/>
            <w:noWrap/>
            <w:vAlign w:val="bottom"/>
            <w:hideMark/>
          </w:tcPr>
          <w:p w14:paraId="0F645B40" w14:textId="6420EEB7" w:rsidR="0049760F" w:rsidRPr="005D2A6A" w:rsidRDefault="0049760F" w:rsidP="0049760F">
            <w:pPr>
              <w:spacing w:after="0" w:line="240" w:lineRule="auto"/>
              <w:rPr>
                <w:rFonts w:ascii="Arial" w:eastAsia="Times New Roman" w:hAnsi="Arial" w:cs="Arial"/>
                <w:color w:val="000000"/>
                <w:sz w:val="20"/>
                <w:szCs w:val="20"/>
                <w:lang w:val="en-US"/>
              </w:rPr>
            </w:pPr>
            <w:r w:rsidRPr="005D2A6A">
              <w:rPr>
                <w:rFonts w:ascii="Arial" w:hAnsi="Arial" w:cs="Arial"/>
                <w:color w:val="000000"/>
                <w:sz w:val="20"/>
                <w:szCs w:val="20"/>
              </w:rPr>
              <w:t>Bisphenol-</w:t>
            </w:r>
            <w:r w:rsidR="00ED7DD8" w:rsidRPr="005D2A6A">
              <w:rPr>
                <w:rFonts w:ascii="Arial" w:hAnsi="Arial" w:cs="Arial"/>
                <w:color w:val="000000"/>
                <w:sz w:val="20"/>
                <w:szCs w:val="20"/>
              </w:rPr>
              <w:t>A, F</w:t>
            </w:r>
            <w:r w:rsidRPr="005D2A6A">
              <w:rPr>
                <w:rFonts w:ascii="Arial" w:hAnsi="Arial" w:cs="Arial"/>
                <w:color w:val="000000"/>
                <w:sz w:val="20"/>
                <w:szCs w:val="20"/>
              </w:rPr>
              <w:t>,S vinyl ester resin</w:t>
            </w:r>
            <w:r>
              <w:rPr>
                <w:rFonts w:ascii="Arial" w:hAnsi="Arial" w:cs="Arial"/>
                <w:color w:val="000000"/>
                <w:sz w:val="20"/>
                <w:szCs w:val="20"/>
              </w:rPr>
              <w:t>*</w:t>
            </w:r>
          </w:p>
        </w:tc>
        <w:tc>
          <w:tcPr>
            <w:tcW w:w="843" w:type="dxa"/>
            <w:tcBorders>
              <w:top w:val="nil"/>
              <w:left w:val="nil"/>
              <w:bottom w:val="single" w:sz="4" w:space="0" w:color="auto"/>
              <w:right w:val="single" w:sz="4" w:space="0" w:color="auto"/>
            </w:tcBorders>
            <w:shd w:val="clear" w:color="000000" w:fill="FFFFFF"/>
            <w:noWrap/>
            <w:vAlign w:val="center"/>
            <w:hideMark/>
          </w:tcPr>
          <w:p w14:paraId="180D6857" w14:textId="2788A48E" w:rsidR="0049760F" w:rsidRPr="005D2A6A" w:rsidRDefault="0049760F" w:rsidP="0049760F">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4.5</w:t>
            </w:r>
          </w:p>
        </w:tc>
        <w:tc>
          <w:tcPr>
            <w:tcW w:w="843" w:type="dxa"/>
            <w:tcBorders>
              <w:top w:val="nil"/>
              <w:left w:val="nil"/>
              <w:bottom w:val="single" w:sz="4" w:space="0" w:color="auto"/>
              <w:right w:val="single" w:sz="4" w:space="0" w:color="auto"/>
            </w:tcBorders>
            <w:shd w:val="clear" w:color="000000" w:fill="FFFFFF"/>
            <w:noWrap/>
            <w:vAlign w:val="center"/>
            <w:hideMark/>
          </w:tcPr>
          <w:p w14:paraId="55688D06" w14:textId="49BE2235" w:rsidR="0049760F" w:rsidRPr="005D2A6A" w:rsidRDefault="0049760F" w:rsidP="0049760F">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4.8</w:t>
            </w:r>
          </w:p>
        </w:tc>
        <w:tc>
          <w:tcPr>
            <w:tcW w:w="843" w:type="dxa"/>
            <w:tcBorders>
              <w:top w:val="nil"/>
              <w:left w:val="nil"/>
              <w:bottom w:val="single" w:sz="4" w:space="0" w:color="auto"/>
              <w:right w:val="single" w:sz="4" w:space="0" w:color="auto"/>
            </w:tcBorders>
            <w:shd w:val="clear" w:color="000000" w:fill="FFFFFF"/>
            <w:noWrap/>
            <w:vAlign w:val="center"/>
            <w:hideMark/>
          </w:tcPr>
          <w:p w14:paraId="26F6FA98" w14:textId="2BC993E4" w:rsidR="0049760F" w:rsidRPr="005D2A6A" w:rsidRDefault="0049760F" w:rsidP="0049760F">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5.2</w:t>
            </w:r>
          </w:p>
        </w:tc>
        <w:tc>
          <w:tcPr>
            <w:tcW w:w="844" w:type="dxa"/>
            <w:tcBorders>
              <w:top w:val="nil"/>
              <w:left w:val="nil"/>
              <w:bottom w:val="single" w:sz="4" w:space="0" w:color="auto"/>
              <w:right w:val="single" w:sz="4" w:space="0" w:color="auto"/>
            </w:tcBorders>
            <w:shd w:val="clear" w:color="000000" w:fill="FFFFFF"/>
            <w:noWrap/>
            <w:vAlign w:val="center"/>
            <w:hideMark/>
          </w:tcPr>
          <w:p w14:paraId="6BF863C5" w14:textId="5439E0D4" w:rsidR="0049760F" w:rsidRPr="005D2A6A" w:rsidRDefault="0049760F" w:rsidP="0049760F">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5.5</w:t>
            </w:r>
          </w:p>
        </w:tc>
        <w:tc>
          <w:tcPr>
            <w:tcW w:w="963" w:type="dxa"/>
            <w:tcBorders>
              <w:top w:val="nil"/>
              <w:left w:val="nil"/>
              <w:bottom w:val="single" w:sz="4" w:space="0" w:color="auto"/>
              <w:right w:val="single" w:sz="4" w:space="0" w:color="auto"/>
            </w:tcBorders>
            <w:shd w:val="clear" w:color="000000" w:fill="FFFFFF"/>
            <w:noWrap/>
            <w:vAlign w:val="center"/>
            <w:hideMark/>
          </w:tcPr>
          <w:p w14:paraId="33187281" w14:textId="1773D48B" w:rsidR="0049760F" w:rsidRPr="005D2A6A" w:rsidRDefault="0049760F" w:rsidP="0049760F">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5.8</w:t>
            </w:r>
          </w:p>
        </w:tc>
        <w:tc>
          <w:tcPr>
            <w:tcW w:w="959" w:type="dxa"/>
            <w:tcBorders>
              <w:top w:val="nil"/>
              <w:left w:val="nil"/>
              <w:bottom w:val="single" w:sz="4" w:space="0" w:color="auto"/>
              <w:right w:val="single" w:sz="4" w:space="0" w:color="auto"/>
            </w:tcBorders>
            <w:shd w:val="clear" w:color="000000" w:fill="FFFFFF"/>
            <w:noWrap/>
            <w:vAlign w:val="center"/>
            <w:hideMark/>
          </w:tcPr>
          <w:p w14:paraId="4BED951B" w14:textId="08BA6E53" w:rsidR="0049760F" w:rsidRPr="005D2A6A" w:rsidRDefault="0049760F" w:rsidP="0049760F">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5.2</w:t>
            </w:r>
          </w:p>
        </w:tc>
        <w:tc>
          <w:tcPr>
            <w:tcW w:w="959" w:type="dxa"/>
            <w:tcBorders>
              <w:top w:val="nil"/>
              <w:left w:val="nil"/>
              <w:bottom w:val="single" w:sz="4" w:space="0" w:color="auto"/>
              <w:right w:val="single" w:sz="4" w:space="0" w:color="auto"/>
            </w:tcBorders>
            <w:shd w:val="clear" w:color="000000" w:fill="FFFFFF"/>
            <w:noWrap/>
            <w:vAlign w:val="center"/>
            <w:hideMark/>
          </w:tcPr>
          <w:p w14:paraId="747E0944" w14:textId="3DBE8AC8" w:rsidR="0049760F" w:rsidRPr="005D2A6A" w:rsidRDefault="0049760F" w:rsidP="0049760F">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5.6</w:t>
            </w:r>
          </w:p>
        </w:tc>
        <w:tc>
          <w:tcPr>
            <w:tcW w:w="959" w:type="dxa"/>
            <w:tcBorders>
              <w:top w:val="nil"/>
              <w:left w:val="nil"/>
              <w:bottom w:val="single" w:sz="4" w:space="0" w:color="auto"/>
              <w:right w:val="single" w:sz="4" w:space="0" w:color="auto"/>
            </w:tcBorders>
            <w:shd w:val="clear" w:color="000000" w:fill="FFFFFF"/>
            <w:noWrap/>
            <w:vAlign w:val="center"/>
            <w:hideMark/>
          </w:tcPr>
          <w:p w14:paraId="22367B74" w14:textId="71567DCE" w:rsidR="0049760F" w:rsidRPr="005D2A6A" w:rsidRDefault="0049760F" w:rsidP="0049760F">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8.6</w:t>
            </w:r>
          </w:p>
        </w:tc>
        <w:tc>
          <w:tcPr>
            <w:tcW w:w="920" w:type="dxa"/>
            <w:tcBorders>
              <w:top w:val="nil"/>
              <w:left w:val="nil"/>
              <w:bottom w:val="single" w:sz="4" w:space="0" w:color="auto"/>
              <w:right w:val="single" w:sz="4" w:space="0" w:color="auto"/>
            </w:tcBorders>
            <w:shd w:val="clear" w:color="000000" w:fill="FFFFFF"/>
            <w:noWrap/>
            <w:vAlign w:val="center"/>
            <w:hideMark/>
          </w:tcPr>
          <w:p w14:paraId="1F2ACD76" w14:textId="17383A29" w:rsidR="0049760F" w:rsidRPr="005D2A6A" w:rsidRDefault="0049760F" w:rsidP="0049760F">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15.4</w:t>
            </w:r>
          </w:p>
        </w:tc>
      </w:tr>
      <w:tr w:rsidR="0049760F" w:rsidRPr="005D2A6A" w14:paraId="775E5F75" w14:textId="77777777" w:rsidTr="007D63AD">
        <w:trPr>
          <w:trHeight w:val="559"/>
        </w:trPr>
        <w:tc>
          <w:tcPr>
            <w:tcW w:w="1928" w:type="dxa"/>
            <w:tcBorders>
              <w:top w:val="nil"/>
              <w:left w:val="single" w:sz="4" w:space="0" w:color="auto"/>
              <w:bottom w:val="single" w:sz="4" w:space="0" w:color="auto"/>
              <w:right w:val="single" w:sz="4" w:space="0" w:color="auto"/>
            </w:tcBorders>
            <w:shd w:val="clear" w:color="000000" w:fill="FFFFFF"/>
            <w:noWrap/>
            <w:vAlign w:val="bottom"/>
            <w:hideMark/>
          </w:tcPr>
          <w:p w14:paraId="7DE86206" w14:textId="77777777" w:rsidR="0049760F" w:rsidRPr="005D2A6A" w:rsidRDefault="0049760F" w:rsidP="0049760F">
            <w:pPr>
              <w:spacing w:after="0" w:line="240" w:lineRule="auto"/>
              <w:rPr>
                <w:rFonts w:ascii="Arial" w:eastAsia="Times New Roman" w:hAnsi="Arial" w:cs="Arial"/>
                <w:color w:val="000000"/>
                <w:sz w:val="20"/>
                <w:szCs w:val="20"/>
                <w:lang w:val="en-US"/>
              </w:rPr>
            </w:pPr>
            <w:r w:rsidRPr="005D2A6A">
              <w:rPr>
                <w:rFonts w:ascii="Arial" w:hAnsi="Arial" w:cs="Arial"/>
                <w:color w:val="000000"/>
                <w:sz w:val="20"/>
                <w:szCs w:val="20"/>
              </w:rPr>
              <w:t>Novolac vinyl ester resin</w:t>
            </w:r>
          </w:p>
        </w:tc>
        <w:tc>
          <w:tcPr>
            <w:tcW w:w="843" w:type="dxa"/>
            <w:tcBorders>
              <w:top w:val="nil"/>
              <w:left w:val="nil"/>
              <w:bottom w:val="single" w:sz="4" w:space="0" w:color="auto"/>
              <w:right w:val="single" w:sz="4" w:space="0" w:color="auto"/>
            </w:tcBorders>
            <w:shd w:val="clear" w:color="000000" w:fill="FFFFFF"/>
            <w:noWrap/>
            <w:vAlign w:val="center"/>
            <w:hideMark/>
          </w:tcPr>
          <w:p w14:paraId="57057A9D" w14:textId="3FE9FC78" w:rsidR="0049760F" w:rsidRPr="005D2A6A" w:rsidRDefault="0049760F" w:rsidP="0049760F">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2.6</w:t>
            </w:r>
          </w:p>
        </w:tc>
        <w:tc>
          <w:tcPr>
            <w:tcW w:w="843" w:type="dxa"/>
            <w:tcBorders>
              <w:top w:val="nil"/>
              <w:left w:val="nil"/>
              <w:bottom w:val="single" w:sz="4" w:space="0" w:color="auto"/>
              <w:right w:val="single" w:sz="4" w:space="0" w:color="auto"/>
            </w:tcBorders>
            <w:shd w:val="clear" w:color="000000" w:fill="FFFFFF"/>
            <w:noWrap/>
            <w:vAlign w:val="center"/>
            <w:hideMark/>
          </w:tcPr>
          <w:p w14:paraId="083DAB63" w14:textId="7BCE4431" w:rsidR="0049760F" w:rsidRPr="005D2A6A" w:rsidRDefault="0049760F" w:rsidP="0049760F">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2.8</w:t>
            </w:r>
          </w:p>
        </w:tc>
        <w:tc>
          <w:tcPr>
            <w:tcW w:w="843" w:type="dxa"/>
            <w:tcBorders>
              <w:top w:val="nil"/>
              <w:left w:val="nil"/>
              <w:bottom w:val="single" w:sz="4" w:space="0" w:color="auto"/>
              <w:right w:val="single" w:sz="4" w:space="0" w:color="auto"/>
            </w:tcBorders>
            <w:shd w:val="clear" w:color="000000" w:fill="FFFFFF"/>
            <w:noWrap/>
            <w:vAlign w:val="center"/>
            <w:hideMark/>
          </w:tcPr>
          <w:p w14:paraId="40E499FB" w14:textId="2BF0DED8" w:rsidR="0049760F" w:rsidRPr="005D2A6A" w:rsidRDefault="0049760F" w:rsidP="0049760F">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3</w:t>
            </w:r>
          </w:p>
        </w:tc>
        <w:tc>
          <w:tcPr>
            <w:tcW w:w="844" w:type="dxa"/>
            <w:tcBorders>
              <w:top w:val="nil"/>
              <w:left w:val="nil"/>
              <w:bottom w:val="single" w:sz="4" w:space="0" w:color="auto"/>
              <w:right w:val="single" w:sz="4" w:space="0" w:color="auto"/>
            </w:tcBorders>
            <w:shd w:val="clear" w:color="000000" w:fill="FFFFFF"/>
            <w:noWrap/>
            <w:vAlign w:val="center"/>
            <w:hideMark/>
          </w:tcPr>
          <w:p w14:paraId="1CF401AF" w14:textId="243C8C82" w:rsidR="0049760F" w:rsidRPr="005D2A6A" w:rsidRDefault="0049760F" w:rsidP="0049760F">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3.2</w:t>
            </w:r>
          </w:p>
        </w:tc>
        <w:tc>
          <w:tcPr>
            <w:tcW w:w="963" w:type="dxa"/>
            <w:tcBorders>
              <w:top w:val="nil"/>
              <w:left w:val="nil"/>
              <w:bottom w:val="single" w:sz="4" w:space="0" w:color="auto"/>
              <w:right w:val="single" w:sz="4" w:space="0" w:color="auto"/>
            </w:tcBorders>
            <w:shd w:val="clear" w:color="000000" w:fill="FFFFFF"/>
            <w:noWrap/>
            <w:vAlign w:val="center"/>
            <w:hideMark/>
          </w:tcPr>
          <w:p w14:paraId="57F165B3" w14:textId="57AC4BE6" w:rsidR="0049760F" w:rsidRPr="005D2A6A" w:rsidRDefault="0049760F" w:rsidP="0049760F">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3.4</w:t>
            </w:r>
          </w:p>
        </w:tc>
        <w:tc>
          <w:tcPr>
            <w:tcW w:w="959" w:type="dxa"/>
            <w:tcBorders>
              <w:top w:val="nil"/>
              <w:left w:val="nil"/>
              <w:bottom w:val="single" w:sz="4" w:space="0" w:color="auto"/>
              <w:right w:val="single" w:sz="4" w:space="0" w:color="auto"/>
            </w:tcBorders>
            <w:shd w:val="clear" w:color="000000" w:fill="FFFFFF"/>
            <w:noWrap/>
            <w:vAlign w:val="center"/>
            <w:hideMark/>
          </w:tcPr>
          <w:p w14:paraId="62D756AC" w14:textId="0017E2F2" w:rsidR="0049760F" w:rsidRPr="005D2A6A" w:rsidRDefault="0049760F" w:rsidP="0049760F">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3</w:t>
            </w:r>
          </w:p>
        </w:tc>
        <w:tc>
          <w:tcPr>
            <w:tcW w:w="959" w:type="dxa"/>
            <w:tcBorders>
              <w:top w:val="nil"/>
              <w:left w:val="nil"/>
              <w:bottom w:val="single" w:sz="4" w:space="0" w:color="auto"/>
              <w:right w:val="single" w:sz="4" w:space="0" w:color="auto"/>
            </w:tcBorders>
            <w:shd w:val="clear" w:color="000000" w:fill="FFFFFF"/>
            <w:noWrap/>
            <w:vAlign w:val="center"/>
            <w:hideMark/>
          </w:tcPr>
          <w:p w14:paraId="7A24EBBB" w14:textId="120D67CF" w:rsidR="0049760F" w:rsidRPr="005D2A6A" w:rsidRDefault="0049760F" w:rsidP="0049760F">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3.3</w:t>
            </w:r>
          </w:p>
        </w:tc>
        <w:tc>
          <w:tcPr>
            <w:tcW w:w="959" w:type="dxa"/>
            <w:tcBorders>
              <w:top w:val="nil"/>
              <w:left w:val="nil"/>
              <w:bottom w:val="single" w:sz="4" w:space="0" w:color="auto"/>
              <w:right w:val="single" w:sz="4" w:space="0" w:color="auto"/>
            </w:tcBorders>
            <w:shd w:val="clear" w:color="000000" w:fill="FFFFFF"/>
            <w:noWrap/>
            <w:vAlign w:val="center"/>
            <w:hideMark/>
          </w:tcPr>
          <w:p w14:paraId="757470AC" w14:textId="61C9D6F1" w:rsidR="0049760F" w:rsidRPr="005D2A6A" w:rsidRDefault="0049760F" w:rsidP="0049760F">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5.1</w:t>
            </w:r>
          </w:p>
        </w:tc>
        <w:tc>
          <w:tcPr>
            <w:tcW w:w="920" w:type="dxa"/>
            <w:tcBorders>
              <w:top w:val="nil"/>
              <w:left w:val="nil"/>
              <w:bottom w:val="single" w:sz="4" w:space="0" w:color="auto"/>
              <w:right w:val="single" w:sz="4" w:space="0" w:color="auto"/>
            </w:tcBorders>
            <w:shd w:val="clear" w:color="000000" w:fill="FFFFFF"/>
            <w:noWrap/>
            <w:vAlign w:val="center"/>
            <w:hideMark/>
          </w:tcPr>
          <w:p w14:paraId="0F136D8C" w14:textId="3600A3C0" w:rsidR="0049760F" w:rsidRPr="005D2A6A" w:rsidRDefault="0049760F" w:rsidP="0049760F">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9</w:t>
            </w:r>
          </w:p>
        </w:tc>
      </w:tr>
      <w:tr w:rsidR="0049760F" w:rsidRPr="005D2A6A" w14:paraId="6ED1ED03" w14:textId="77777777" w:rsidTr="007D63AD">
        <w:trPr>
          <w:trHeight w:val="559"/>
        </w:trPr>
        <w:tc>
          <w:tcPr>
            <w:tcW w:w="1928" w:type="dxa"/>
            <w:tcBorders>
              <w:top w:val="nil"/>
              <w:left w:val="single" w:sz="4" w:space="0" w:color="auto"/>
              <w:bottom w:val="single" w:sz="4" w:space="0" w:color="auto"/>
              <w:right w:val="single" w:sz="4" w:space="0" w:color="auto"/>
            </w:tcBorders>
            <w:shd w:val="clear" w:color="000000" w:fill="FFFFFF"/>
            <w:noWrap/>
            <w:vAlign w:val="bottom"/>
            <w:hideMark/>
          </w:tcPr>
          <w:p w14:paraId="7A811645" w14:textId="77777777" w:rsidR="0049760F" w:rsidRPr="005D2A6A" w:rsidRDefault="0049760F" w:rsidP="0049760F">
            <w:pPr>
              <w:spacing w:after="0" w:line="240" w:lineRule="auto"/>
              <w:rPr>
                <w:rFonts w:ascii="Arial" w:eastAsia="Times New Roman" w:hAnsi="Arial" w:cs="Arial"/>
                <w:color w:val="000000"/>
                <w:sz w:val="20"/>
                <w:szCs w:val="20"/>
                <w:lang w:val="en-US"/>
              </w:rPr>
            </w:pPr>
            <w:r w:rsidRPr="005D2A6A">
              <w:rPr>
                <w:rFonts w:ascii="Arial" w:hAnsi="Arial" w:cs="Arial"/>
                <w:color w:val="000000"/>
                <w:sz w:val="20"/>
                <w:szCs w:val="20"/>
              </w:rPr>
              <w:t>Brominated vinyl ester resin</w:t>
            </w:r>
          </w:p>
        </w:tc>
        <w:tc>
          <w:tcPr>
            <w:tcW w:w="843" w:type="dxa"/>
            <w:tcBorders>
              <w:top w:val="nil"/>
              <w:left w:val="nil"/>
              <w:bottom w:val="single" w:sz="4" w:space="0" w:color="auto"/>
              <w:right w:val="single" w:sz="4" w:space="0" w:color="auto"/>
            </w:tcBorders>
            <w:shd w:val="clear" w:color="000000" w:fill="FFFFFF"/>
            <w:noWrap/>
            <w:vAlign w:val="center"/>
            <w:hideMark/>
          </w:tcPr>
          <w:p w14:paraId="45403E31" w14:textId="20A52832" w:rsidR="0049760F" w:rsidRPr="005D2A6A" w:rsidRDefault="0049760F" w:rsidP="0049760F">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0.6</w:t>
            </w:r>
          </w:p>
        </w:tc>
        <w:tc>
          <w:tcPr>
            <w:tcW w:w="843" w:type="dxa"/>
            <w:tcBorders>
              <w:top w:val="nil"/>
              <w:left w:val="nil"/>
              <w:bottom w:val="single" w:sz="4" w:space="0" w:color="auto"/>
              <w:right w:val="single" w:sz="4" w:space="0" w:color="auto"/>
            </w:tcBorders>
            <w:shd w:val="clear" w:color="000000" w:fill="FFFFFF"/>
            <w:noWrap/>
            <w:vAlign w:val="center"/>
            <w:hideMark/>
          </w:tcPr>
          <w:p w14:paraId="4C9EB1A5" w14:textId="5CAD0F71" w:rsidR="0049760F" w:rsidRPr="005D2A6A" w:rsidRDefault="0049760F" w:rsidP="0049760F">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0.7</w:t>
            </w:r>
          </w:p>
        </w:tc>
        <w:tc>
          <w:tcPr>
            <w:tcW w:w="843" w:type="dxa"/>
            <w:tcBorders>
              <w:top w:val="nil"/>
              <w:left w:val="nil"/>
              <w:bottom w:val="single" w:sz="4" w:space="0" w:color="auto"/>
              <w:right w:val="single" w:sz="4" w:space="0" w:color="auto"/>
            </w:tcBorders>
            <w:shd w:val="clear" w:color="000000" w:fill="FFFFFF"/>
            <w:noWrap/>
            <w:vAlign w:val="center"/>
            <w:hideMark/>
          </w:tcPr>
          <w:p w14:paraId="7F11EA98" w14:textId="1C228ECB" w:rsidR="0049760F" w:rsidRPr="005D2A6A" w:rsidRDefault="0049760F" w:rsidP="0049760F">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0.7</w:t>
            </w:r>
          </w:p>
        </w:tc>
        <w:tc>
          <w:tcPr>
            <w:tcW w:w="844" w:type="dxa"/>
            <w:tcBorders>
              <w:top w:val="nil"/>
              <w:left w:val="nil"/>
              <w:bottom w:val="single" w:sz="4" w:space="0" w:color="auto"/>
              <w:right w:val="single" w:sz="4" w:space="0" w:color="auto"/>
            </w:tcBorders>
            <w:shd w:val="clear" w:color="000000" w:fill="FFFFFF"/>
            <w:noWrap/>
            <w:vAlign w:val="center"/>
            <w:hideMark/>
          </w:tcPr>
          <w:p w14:paraId="6D61B962" w14:textId="6D201411" w:rsidR="0049760F" w:rsidRPr="005D2A6A" w:rsidRDefault="0049760F" w:rsidP="0049760F">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0.8</w:t>
            </w:r>
          </w:p>
        </w:tc>
        <w:tc>
          <w:tcPr>
            <w:tcW w:w="963" w:type="dxa"/>
            <w:tcBorders>
              <w:top w:val="nil"/>
              <w:left w:val="nil"/>
              <w:bottom w:val="single" w:sz="4" w:space="0" w:color="auto"/>
              <w:right w:val="single" w:sz="4" w:space="0" w:color="auto"/>
            </w:tcBorders>
            <w:shd w:val="clear" w:color="000000" w:fill="FFFFFF"/>
            <w:noWrap/>
            <w:vAlign w:val="center"/>
            <w:hideMark/>
          </w:tcPr>
          <w:p w14:paraId="5911E1A8" w14:textId="03389C22" w:rsidR="0049760F" w:rsidRPr="005D2A6A" w:rsidRDefault="0049760F" w:rsidP="0049760F">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0.9</w:t>
            </w:r>
          </w:p>
        </w:tc>
        <w:tc>
          <w:tcPr>
            <w:tcW w:w="959" w:type="dxa"/>
            <w:tcBorders>
              <w:top w:val="nil"/>
              <w:left w:val="nil"/>
              <w:bottom w:val="single" w:sz="4" w:space="0" w:color="auto"/>
              <w:right w:val="single" w:sz="4" w:space="0" w:color="auto"/>
            </w:tcBorders>
            <w:shd w:val="clear" w:color="000000" w:fill="FFFFFF"/>
            <w:noWrap/>
            <w:vAlign w:val="center"/>
            <w:hideMark/>
          </w:tcPr>
          <w:p w14:paraId="1E0ACA04" w14:textId="4B558955" w:rsidR="0049760F" w:rsidRPr="005D2A6A" w:rsidRDefault="0049760F" w:rsidP="0049760F">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0.8</w:t>
            </w:r>
          </w:p>
        </w:tc>
        <w:tc>
          <w:tcPr>
            <w:tcW w:w="959" w:type="dxa"/>
            <w:tcBorders>
              <w:top w:val="nil"/>
              <w:left w:val="nil"/>
              <w:bottom w:val="single" w:sz="4" w:space="0" w:color="auto"/>
              <w:right w:val="single" w:sz="4" w:space="0" w:color="auto"/>
            </w:tcBorders>
            <w:shd w:val="clear" w:color="000000" w:fill="FFFFFF"/>
            <w:noWrap/>
            <w:vAlign w:val="center"/>
            <w:hideMark/>
          </w:tcPr>
          <w:p w14:paraId="1EF4C915" w14:textId="4389AD91" w:rsidR="0049760F" w:rsidRPr="005D2A6A" w:rsidRDefault="0049760F" w:rsidP="0049760F">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0.8</w:t>
            </w:r>
          </w:p>
        </w:tc>
        <w:tc>
          <w:tcPr>
            <w:tcW w:w="959" w:type="dxa"/>
            <w:tcBorders>
              <w:top w:val="nil"/>
              <w:left w:val="nil"/>
              <w:bottom w:val="single" w:sz="4" w:space="0" w:color="auto"/>
              <w:right w:val="single" w:sz="4" w:space="0" w:color="auto"/>
            </w:tcBorders>
            <w:shd w:val="clear" w:color="000000" w:fill="FFFFFF"/>
            <w:noWrap/>
            <w:vAlign w:val="center"/>
            <w:hideMark/>
          </w:tcPr>
          <w:p w14:paraId="2FD2E500" w14:textId="57BF2F85" w:rsidR="0049760F" w:rsidRPr="005D2A6A" w:rsidRDefault="0049760F" w:rsidP="0049760F">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1.3</w:t>
            </w:r>
          </w:p>
        </w:tc>
        <w:tc>
          <w:tcPr>
            <w:tcW w:w="920" w:type="dxa"/>
            <w:tcBorders>
              <w:top w:val="nil"/>
              <w:left w:val="nil"/>
              <w:bottom w:val="single" w:sz="4" w:space="0" w:color="auto"/>
              <w:right w:val="single" w:sz="4" w:space="0" w:color="auto"/>
            </w:tcBorders>
            <w:shd w:val="clear" w:color="000000" w:fill="FFFFFF"/>
            <w:noWrap/>
            <w:vAlign w:val="center"/>
            <w:hideMark/>
          </w:tcPr>
          <w:p w14:paraId="48A7F795" w14:textId="71D6040B" w:rsidR="0049760F" w:rsidRPr="005D2A6A" w:rsidRDefault="0049760F" w:rsidP="0049760F">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2.3</w:t>
            </w:r>
          </w:p>
        </w:tc>
      </w:tr>
      <w:tr w:rsidR="0049760F" w:rsidRPr="005D2A6A" w14:paraId="5CB90E67" w14:textId="77777777" w:rsidTr="007D63AD">
        <w:trPr>
          <w:trHeight w:val="559"/>
        </w:trPr>
        <w:tc>
          <w:tcPr>
            <w:tcW w:w="1928" w:type="dxa"/>
            <w:tcBorders>
              <w:top w:val="nil"/>
              <w:left w:val="single" w:sz="4" w:space="0" w:color="auto"/>
              <w:bottom w:val="single" w:sz="4" w:space="0" w:color="auto"/>
              <w:right w:val="single" w:sz="4" w:space="0" w:color="auto"/>
            </w:tcBorders>
            <w:shd w:val="clear" w:color="000000" w:fill="FFFFFF"/>
            <w:noWrap/>
            <w:vAlign w:val="bottom"/>
            <w:hideMark/>
          </w:tcPr>
          <w:p w14:paraId="067E7CC9" w14:textId="77777777" w:rsidR="0049760F" w:rsidRPr="005D2A6A" w:rsidRDefault="0049760F" w:rsidP="0049760F">
            <w:pPr>
              <w:spacing w:after="0" w:line="240" w:lineRule="auto"/>
              <w:rPr>
                <w:rFonts w:ascii="Arial" w:eastAsia="Times New Roman" w:hAnsi="Arial" w:cs="Arial"/>
                <w:color w:val="000000"/>
                <w:sz w:val="20"/>
                <w:szCs w:val="20"/>
                <w:lang w:val="en-US"/>
              </w:rPr>
            </w:pPr>
            <w:r w:rsidRPr="005D2A6A">
              <w:rPr>
                <w:rFonts w:ascii="Arial" w:hAnsi="Arial" w:cs="Arial"/>
                <w:color w:val="000000"/>
                <w:sz w:val="20"/>
                <w:szCs w:val="20"/>
              </w:rPr>
              <w:t>Other chemistry</w:t>
            </w:r>
          </w:p>
        </w:tc>
        <w:tc>
          <w:tcPr>
            <w:tcW w:w="843" w:type="dxa"/>
            <w:tcBorders>
              <w:top w:val="nil"/>
              <w:left w:val="nil"/>
              <w:bottom w:val="single" w:sz="4" w:space="0" w:color="auto"/>
              <w:right w:val="single" w:sz="4" w:space="0" w:color="auto"/>
            </w:tcBorders>
            <w:shd w:val="clear" w:color="000000" w:fill="FFFFFF"/>
            <w:noWrap/>
            <w:vAlign w:val="center"/>
            <w:hideMark/>
          </w:tcPr>
          <w:p w14:paraId="3D85E5B0" w14:textId="76C08E09" w:rsidR="0049760F" w:rsidRPr="005D2A6A" w:rsidRDefault="0049760F" w:rsidP="0049760F">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1</w:t>
            </w:r>
          </w:p>
        </w:tc>
        <w:tc>
          <w:tcPr>
            <w:tcW w:w="843" w:type="dxa"/>
            <w:tcBorders>
              <w:top w:val="nil"/>
              <w:left w:val="nil"/>
              <w:bottom w:val="single" w:sz="4" w:space="0" w:color="auto"/>
              <w:right w:val="single" w:sz="4" w:space="0" w:color="auto"/>
            </w:tcBorders>
            <w:shd w:val="clear" w:color="000000" w:fill="FFFFFF"/>
            <w:noWrap/>
            <w:vAlign w:val="center"/>
            <w:hideMark/>
          </w:tcPr>
          <w:p w14:paraId="54C97364" w14:textId="65E7856D" w:rsidR="0049760F" w:rsidRPr="005D2A6A" w:rsidRDefault="0049760F" w:rsidP="0049760F">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1</w:t>
            </w:r>
          </w:p>
        </w:tc>
        <w:tc>
          <w:tcPr>
            <w:tcW w:w="843" w:type="dxa"/>
            <w:tcBorders>
              <w:top w:val="nil"/>
              <w:left w:val="nil"/>
              <w:bottom w:val="single" w:sz="4" w:space="0" w:color="auto"/>
              <w:right w:val="single" w:sz="4" w:space="0" w:color="auto"/>
            </w:tcBorders>
            <w:shd w:val="clear" w:color="000000" w:fill="FFFFFF"/>
            <w:noWrap/>
            <w:vAlign w:val="center"/>
            <w:hideMark/>
          </w:tcPr>
          <w:p w14:paraId="4F5CB717" w14:textId="795304B0" w:rsidR="0049760F" w:rsidRPr="005D2A6A" w:rsidRDefault="0049760F" w:rsidP="0049760F">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1.1</w:t>
            </w:r>
          </w:p>
        </w:tc>
        <w:tc>
          <w:tcPr>
            <w:tcW w:w="844" w:type="dxa"/>
            <w:tcBorders>
              <w:top w:val="nil"/>
              <w:left w:val="nil"/>
              <w:bottom w:val="single" w:sz="4" w:space="0" w:color="auto"/>
              <w:right w:val="single" w:sz="4" w:space="0" w:color="auto"/>
            </w:tcBorders>
            <w:shd w:val="clear" w:color="000000" w:fill="FFFFFF"/>
            <w:noWrap/>
            <w:vAlign w:val="center"/>
            <w:hideMark/>
          </w:tcPr>
          <w:p w14:paraId="32E8DF8C" w14:textId="555E21E1" w:rsidR="0049760F" w:rsidRPr="005D2A6A" w:rsidRDefault="0049760F" w:rsidP="0049760F">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1.1</w:t>
            </w:r>
          </w:p>
        </w:tc>
        <w:tc>
          <w:tcPr>
            <w:tcW w:w="963" w:type="dxa"/>
            <w:tcBorders>
              <w:top w:val="nil"/>
              <w:left w:val="nil"/>
              <w:bottom w:val="single" w:sz="4" w:space="0" w:color="auto"/>
              <w:right w:val="single" w:sz="4" w:space="0" w:color="auto"/>
            </w:tcBorders>
            <w:shd w:val="clear" w:color="000000" w:fill="FFFFFF"/>
            <w:noWrap/>
            <w:vAlign w:val="center"/>
            <w:hideMark/>
          </w:tcPr>
          <w:p w14:paraId="2AD4D0CE" w14:textId="0C5C586D" w:rsidR="0049760F" w:rsidRPr="005D2A6A" w:rsidRDefault="0049760F" w:rsidP="0049760F">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1.2</w:t>
            </w:r>
          </w:p>
        </w:tc>
        <w:tc>
          <w:tcPr>
            <w:tcW w:w="959" w:type="dxa"/>
            <w:tcBorders>
              <w:top w:val="nil"/>
              <w:left w:val="nil"/>
              <w:bottom w:val="single" w:sz="4" w:space="0" w:color="auto"/>
              <w:right w:val="single" w:sz="4" w:space="0" w:color="auto"/>
            </w:tcBorders>
            <w:shd w:val="clear" w:color="000000" w:fill="FFFFFF"/>
            <w:noWrap/>
            <w:vAlign w:val="center"/>
            <w:hideMark/>
          </w:tcPr>
          <w:p w14:paraId="415B4B99" w14:textId="4E50FD3A" w:rsidR="0049760F" w:rsidRPr="005D2A6A" w:rsidRDefault="0049760F" w:rsidP="0049760F">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1.1</w:t>
            </w:r>
          </w:p>
        </w:tc>
        <w:tc>
          <w:tcPr>
            <w:tcW w:w="959" w:type="dxa"/>
            <w:tcBorders>
              <w:top w:val="nil"/>
              <w:left w:val="nil"/>
              <w:bottom w:val="single" w:sz="4" w:space="0" w:color="auto"/>
              <w:right w:val="single" w:sz="4" w:space="0" w:color="auto"/>
            </w:tcBorders>
            <w:shd w:val="clear" w:color="000000" w:fill="FFFFFF"/>
            <w:noWrap/>
            <w:vAlign w:val="center"/>
            <w:hideMark/>
          </w:tcPr>
          <w:p w14:paraId="66700179" w14:textId="32232932" w:rsidR="0049760F" w:rsidRPr="005D2A6A" w:rsidRDefault="0049760F" w:rsidP="0049760F">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1.4</w:t>
            </w:r>
          </w:p>
        </w:tc>
        <w:tc>
          <w:tcPr>
            <w:tcW w:w="959" w:type="dxa"/>
            <w:tcBorders>
              <w:top w:val="nil"/>
              <w:left w:val="nil"/>
              <w:bottom w:val="single" w:sz="4" w:space="0" w:color="auto"/>
              <w:right w:val="single" w:sz="4" w:space="0" w:color="auto"/>
            </w:tcBorders>
            <w:shd w:val="clear" w:color="000000" w:fill="FFFFFF"/>
            <w:noWrap/>
            <w:vAlign w:val="center"/>
            <w:hideMark/>
          </w:tcPr>
          <w:p w14:paraId="71F57770" w14:textId="5C4AD01C" w:rsidR="0049760F" w:rsidRPr="005D2A6A" w:rsidRDefault="0049760F" w:rsidP="0049760F">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1.8</w:t>
            </w:r>
          </w:p>
        </w:tc>
        <w:tc>
          <w:tcPr>
            <w:tcW w:w="920" w:type="dxa"/>
            <w:tcBorders>
              <w:top w:val="nil"/>
              <w:left w:val="nil"/>
              <w:bottom w:val="single" w:sz="4" w:space="0" w:color="auto"/>
              <w:right w:val="single" w:sz="4" w:space="0" w:color="auto"/>
            </w:tcBorders>
            <w:shd w:val="clear" w:color="000000" w:fill="FFFFFF"/>
            <w:noWrap/>
            <w:vAlign w:val="center"/>
            <w:hideMark/>
          </w:tcPr>
          <w:p w14:paraId="70F406E2" w14:textId="5AD82AD0" w:rsidR="0049760F" w:rsidRPr="005D2A6A" w:rsidRDefault="0049760F" w:rsidP="0049760F">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3.3</w:t>
            </w:r>
          </w:p>
        </w:tc>
      </w:tr>
      <w:tr w:rsidR="0049760F" w:rsidRPr="005D2A6A" w14:paraId="0309C2AB" w14:textId="77777777" w:rsidTr="007D63AD">
        <w:trPr>
          <w:trHeight w:val="559"/>
        </w:trPr>
        <w:tc>
          <w:tcPr>
            <w:tcW w:w="1928" w:type="dxa"/>
            <w:tcBorders>
              <w:top w:val="nil"/>
              <w:left w:val="single" w:sz="4" w:space="0" w:color="auto"/>
              <w:bottom w:val="single" w:sz="4" w:space="0" w:color="auto"/>
              <w:right w:val="single" w:sz="4" w:space="0" w:color="auto"/>
            </w:tcBorders>
            <w:shd w:val="clear" w:color="000000" w:fill="FFFFFF"/>
            <w:noWrap/>
            <w:vAlign w:val="bottom"/>
            <w:hideMark/>
          </w:tcPr>
          <w:p w14:paraId="426A5A76" w14:textId="77777777" w:rsidR="0049760F" w:rsidRPr="005D2A6A" w:rsidRDefault="0049760F" w:rsidP="0049760F">
            <w:pPr>
              <w:spacing w:after="0" w:line="240" w:lineRule="auto"/>
              <w:rPr>
                <w:rFonts w:ascii="Arial" w:eastAsia="Times New Roman" w:hAnsi="Arial" w:cs="Arial"/>
                <w:color w:val="000000"/>
                <w:sz w:val="20"/>
                <w:szCs w:val="20"/>
                <w:lang w:val="en-US"/>
              </w:rPr>
            </w:pPr>
            <w:r w:rsidRPr="005D2A6A">
              <w:rPr>
                <w:rFonts w:ascii="Arial" w:hAnsi="Arial" w:cs="Arial"/>
                <w:color w:val="000000"/>
                <w:sz w:val="20"/>
                <w:szCs w:val="20"/>
              </w:rPr>
              <w:t>Total</w:t>
            </w:r>
          </w:p>
        </w:tc>
        <w:tc>
          <w:tcPr>
            <w:tcW w:w="843" w:type="dxa"/>
            <w:tcBorders>
              <w:top w:val="nil"/>
              <w:left w:val="nil"/>
              <w:bottom w:val="single" w:sz="4" w:space="0" w:color="auto"/>
              <w:right w:val="single" w:sz="4" w:space="0" w:color="auto"/>
            </w:tcBorders>
            <w:shd w:val="clear" w:color="000000" w:fill="FFFFFF"/>
            <w:noWrap/>
            <w:vAlign w:val="center"/>
            <w:hideMark/>
          </w:tcPr>
          <w:p w14:paraId="051D40EE" w14:textId="43D808FC" w:rsidR="0049760F" w:rsidRPr="005D2A6A" w:rsidRDefault="0049760F" w:rsidP="0049760F">
            <w:pPr>
              <w:spacing w:after="0" w:line="240" w:lineRule="auto"/>
              <w:jc w:val="center"/>
              <w:rPr>
                <w:rFonts w:ascii="Arial" w:eastAsia="Times New Roman" w:hAnsi="Arial" w:cs="Arial"/>
                <w:color w:val="000000" w:themeColor="text1"/>
                <w:sz w:val="20"/>
                <w:szCs w:val="20"/>
                <w:lang w:val="en-US"/>
              </w:rPr>
            </w:pPr>
            <w:r>
              <w:rPr>
                <w:rFonts w:ascii="Arial" w:hAnsi="Arial" w:cs="Arial"/>
                <w:b/>
                <w:bCs/>
                <w:color w:val="000000"/>
                <w:sz w:val="20"/>
                <w:szCs w:val="20"/>
              </w:rPr>
              <w:t>8.7</w:t>
            </w:r>
          </w:p>
        </w:tc>
        <w:tc>
          <w:tcPr>
            <w:tcW w:w="843" w:type="dxa"/>
            <w:tcBorders>
              <w:top w:val="nil"/>
              <w:left w:val="nil"/>
              <w:bottom w:val="single" w:sz="4" w:space="0" w:color="auto"/>
              <w:right w:val="single" w:sz="4" w:space="0" w:color="auto"/>
            </w:tcBorders>
            <w:shd w:val="clear" w:color="000000" w:fill="FFFFFF"/>
            <w:noWrap/>
            <w:vAlign w:val="center"/>
            <w:hideMark/>
          </w:tcPr>
          <w:p w14:paraId="4E5098B1" w14:textId="3CAE9D7B" w:rsidR="0049760F" w:rsidRPr="005D2A6A" w:rsidRDefault="0049760F" w:rsidP="0049760F">
            <w:pPr>
              <w:spacing w:after="0" w:line="240" w:lineRule="auto"/>
              <w:jc w:val="center"/>
              <w:rPr>
                <w:rFonts w:ascii="Arial" w:eastAsia="Times New Roman" w:hAnsi="Arial" w:cs="Arial"/>
                <w:color w:val="000000" w:themeColor="text1"/>
                <w:sz w:val="20"/>
                <w:szCs w:val="20"/>
                <w:lang w:val="en-US"/>
              </w:rPr>
            </w:pPr>
            <w:r>
              <w:rPr>
                <w:rFonts w:ascii="Arial" w:hAnsi="Arial" w:cs="Arial"/>
                <w:b/>
                <w:bCs/>
                <w:color w:val="000000"/>
                <w:sz w:val="20"/>
                <w:szCs w:val="20"/>
              </w:rPr>
              <w:t>9.3</w:t>
            </w:r>
          </w:p>
        </w:tc>
        <w:tc>
          <w:tcPr>
            <w:tcW w:w="843" w:type="dxa"/>
            <w:tcBorders>
              <w:top w:val="nil"/>
              <w:left w:val="nil"/>
              <w:bottom w:val="single" w:sz="4" w:space="0" w:color="auto"/>
              <w:right w:val="single" w:sz="4" w:space="0" w:color="auto"/>
            </w:tcBorders>
            <w:shd w:val="clear" w:color="000000" w:fill="FFFFFF"/>
            <w:noWrap/>
            <w:vAlign w:val="center"/>
            <w:hideMark/>
          </w:tcPr>
          <w:p w14:paraId="04FE9AEB" w14:textId="48E8F91D" w:rsidR="0049760F" w:rsidRPr="005D2A6A" w:rsidRDefault="0049760F" w:rsidP="0049760F">
            <w:pPr>
              <w:spacing w:after="0" w:line="240" w:lineRule="auto"/>
              <w:jc w:val="center"/>
              <w:rPr>
                <w:rFonts w:ascii="Arial" w:eastAsia="Times New Roman" w:hAnsi="Arial" w:cs="Arial"/>
                <w:color w:val="000000" w:themeColor="text1"/>
                <w:sz w:val="20"/>
                <w:szCs w:val="20"/>
                <w:lang w:val="en-US"/>
              </w:rPr>
            </w:pPr>
            <w:r>
              <w:rPr>
                <w:rFonts w:ascii="Arial" w:hAnsi="Arial" w:cs="Arial"/>
                <w:b/>
                <w:bCs/>
                <w:color w:val="000000"/>
                <w:sz w:val="20"/>
                <w:szCs w:val="20"/>
              </w:rPr>
              <w:t>10</w:t>
            </w:r>
          </w:p>
        </w:tc>
        <w:tc>
          <w:tcPr>
            <w:tcW w:w="844" w:type="dxa"/>
            <w:tcBorders>
              <w:top w:val="nil"/>
              <w:left w:val="nil"/>
              <w:bottom w:val="single" w:sz="4" w:space="0" w:color="auto"/>
              <w:right w:val="single" w:sz="4" w:space="0" w:color="auto"/>
            </w:tcBorders>
            <w:shd w:val="clear" w:color="000000" w:fill="FFFFFF"/>
            <w:noWrap/>
            <w:vAlign w:val="center"/>
            <w:hideMark/>
          </w:tcPr>
          <w:p w14:paraId="3689C9F7" w14:textId="05920803" w:rsidR="0049760F" w:rsidRPr="005D2A6A" w:rsidRDefault="0049760F" w:rsidP="0049760F">
            <w:pPr>
              <w:spacing w:after="0" w:line="240" w:lineRule="auto"/>
              <w:jc w:val="center"/>
              <w:rPr>
                <w:rFonts w:ascii="Arial" w:eastAsia="Times New Roman" w:hAnsi="Arial" w:cs="Arial"/>
                <w:color w:val="000000" w:themeColor="text1"/>
                <w:sz w:val="20"/>
                <w:szCs w:val="20"/>
                <w:lang w:val="en-US"/>
              </w:rPr>
            </w:pPr>
            <w:r>
              <w:rPr>
                <w:rFonts w:ascii="Arial" w:hAnsi="Arial" w:cs="Arial"/>
                <w:b/>
                <w:bCs/>
                <w:color w:val="000000"/>
                <w:sz w:val="20"/>
                <w:szCs w:val="20"/>
              </w:rPr>
              <w:t>10.6</w:t>
            </w:r>
          </w:p>
        </w:tc>
        <w:tc>
          <w:tcPr>
            <w:tcW w:w="963" w:type="dxa"/>
            <w:tcBorders>
              <w:top w:val="nil"/>
              <w:left w:val="nil"/>
              <w:bottom w:val="single" w:sz="4" w:space="0" w:color="auto"/>
              <w:right w:val="single" w:sz="4" w:space="0" w:color="auto"/>
            </w:tcBorders>
            <w:shd w:val="clear" w:color="000000" w:fill="FFFFFF"/>
            <w:noWrap/>
            <w:vAlign w:val="center"/>
            <w:hideMark/>
          </w:tcPr>
          <w:p w14:paraId="5F15E318" w14:textId="0CA18562" w:rsidR="0049760F" w:rsidRPr="005D2A6A" w:rsidRDefault="0049760F" w:rsidP="0049760F">
            <w:pPr>
              <w:spacing w:after="0" w:line="240" w:lineRule="auto"/>
              <w:jc w:val="center"/>
              <w:rPr>
                <w:rFonts w:ascii="Arial" w:eastAsia="Times New Roman" w:hAnsi="Arial" w:cs="Arial"/>
                <w:color w:val="000000" w:themeColor="text1"/>
                <w:sz w:val="20"/>
                <w:szCs w:val="20"/>
                <w:lang w:val="en-US"/>
              </w:rPr>
            </w:pPr>
            <w:r>
              <w:rPr>
                <w:rFonts w:ascii="Arial" w:hAnsi="Arial" w:cs="Arial"/>
                <w:b/>
                <w:bCs/>
                <w:color w:val="000000"/>
                <w:sz w:val="20"/>
                <w:szCs w:val="20"/>
              </w:rPr>
              <w:t>11.3</w:t>
            </w:r>
          </w:p>
        </w:tc>
        <w:tc>
          <w:tcPr>
            <w:tcW w:w="959" w:type="dxa"/>
            <w:tcBorders>
              <w:top w:val="nil"/>
              <w:left w:val="nil"/>
              <w:bottom w:val="single" w:sz="4" w:space="0" w:color="auto"/>
              <w:right w:val="single" w:sz="4" w:space="0" w:color="auto"/>
            </w:tcBorders>
            <w:shd w:val="clear" w:color="000000" w:fill="FFFFFF"/>
            <w:noWrap/>
            <w:vAlign w:val="center"/>
            <w:hideMark/>
          </w:tcPr>
          <w:p w14:paraId="65B5EBCE" w14:textId="6949F9DA" w:rsidR="0049760F" w:rsidRPr="005D2A6A" w:rsidRDefault="0049760F" w:rsidP="0049760F">
            <w:pPr>
              <w:spacing w:after="0" w:line="240" w:lineRule="auto"/>
              <w:jc w:val="center"/>
              <w:rPr>
                <w:rFonts w:ascii="Arial" w:eastAsia="Times New Roman" w:hAnsi="Arial" w:cs="Arial"/>
                <w:color w:val="000000" w:themeColor="text1"/>
                <w:sz w:val="20"/>
                <w:szCs w:val="20"/>
                <w:lang w:val="en-US"/>
              </w:rPr>
            </w:pPr>
            <w:r>
              <w:rPr>
                <w:rFonts w:ascii="Arial" w:hAnsi="Arial" w:cs="Arial"/>
                <w:b/>
                <w:bCs/>
                <w:color w:val="000000"/>
                <w:sz w:val="20"/>
                <w:szCs w:val="20"/>
              </w:rPr>
              <w:t>10.1</w:t>
            </w:r>
          </w:p>
        </w:tc>
        <w:tc>
          <w:tcPr>
            <w:tcW w:w="959" w:type="dxa"/>
            <w:tcBorders>
              <w:top w:val="nil"/>
              <w:left w:val="nil"/>
              <w:bottom w:val="single" w:sz="4" w:space="0" w:color="auto"/>
              <w:right w:val="single" w:sz="4" w:space="0" w:color="auto"/>
            </w:tcBorders>
            <w:shd w:val="clear" w:color="000000" w:fill="FFFFFF"/>
            <w:noWrap/>
            <w:vAlign w:val="center"/>
            <w:hideMark/>
          </w:tcPr>
          <w:p w14:paraId="0F2420BF" w14:textId="4BA67849" w:rsidR="0049760F" w:rsidRPr="005D2A6A" w:rsidRDefault="0049760F" w:rsidP="0049760F">
            <w:pPr>
              <w:spacing w:after="0" w:line="240" w:lineRule="auto"/>
              <w:jc w:val="center"/>
              <w:rPr>
                <w:rFonts w:ascii="Arial" w:eastAsia="Times New Roman" w:hAnsi="Arial" w:cs="Arial"/>
                <w:color w:val="000000" w:themeColor="text1"/>
                <w:sz w:val="20"/>
                <w:szCs w:val="20"/>
                <w:lang w:val="en-US"/>
              </w:rPr>
            </w:pPr>
            <w:r>
              <w:rPr>
                <w:rFonts w:ascii="Arial" w:hAnsi="Arial" w:cs="Arial"/>
                <w:b/>
                <w:bCs/>
                <w:color w:val="000000"/>
                <w:sz w:val="20"/>
                <w:szCs w:val="20"/>
              </w:rPr>
              <w:t>11.1</w:t>
            </w:r>
          </w:p>
        </w:tc>
        <w:tc>
          <w:tcPr>
            <w:tcW w:w="959" w:type="dxa"/>
            <w:tcBorders>
              <w:top w:val="nil"/>
              <w:left w:val="nil"/>
              <w:bottom w:val="single" w:sz="4" w:space="0" w:color="auto"/>
              <w:right w:val="single" w:sz="4" w:space="0" w:color="auto"/>
            </w:tcBorders>
            <w:shd w:val="clear" w:color="000000" w:fill="FFFFFF"/>
            <w:noWrap/>
            <w:vAlign w:val="center"/>
            <w:hideMark/>
          </w:tcPr>
          <w:p w14:paraId="7808E9DE" w14:textId="4FB96D13" w:rsidR="0049760F" w:rsidRPr="005D2A6A" w:rsidRDefault="0049760F" w:rsidP="0049760F">
            <w:pPr>
              <w:spacing w:after="0" w:line="240" w:lineRule="auto"/>
              <w:jc w:val="center"/>
              <w:rPr>
                <w:rFonts w:ascii="Arial" w:eastAsia="Times New Roman" w:hAnsi="Arial" w:cs="Arial"/>
                <w:color w:val="000000" w:themeColor="text1"/>
                <w:sz w:val="20"/>
                <w:szCs w:val="20"/>
                <w:lang w:val="en-US"/>
              </w:rPr>
            </w:pPr>
            <w:r>
              <w:rPr>
                <w:rFonts w:ascii="Arial" w:hAnsi="Arial" w:cs="Arial"/>
                <w:b/>
                <w:bCs/>
                <w:color w:val="000000"/>
                <w:sz w:val="20"/>
                <w:szCs w:val="20"/>
              </w:rPr>
              <w:t>16.8</w:t>
            </w:r>
          </w:p>
        </w:tc>
        <w:tc>
          <w:tcPr>
            <w:tcW w:w="920" w:type="dxa"/>
            <w:tcBorders>
              <w:top w:val="nil"/>
              <w:left w:val="nil"/>
              <w:bottom w:val="single" w:sz="4" w:space="0" w:color="auto"/>
              <w:right w:val="single" w:sz="4" w:space="0" w:color="auto"/>
            </w:tcBorders>
            <w:shd w:val="clear" w:color="000000" w:fill="FFFFFF"/>
            <w:noWrap/>
            <w:vAlign w:val="center"/>
            <w:hideMark/>
          </w:tcPr>
          <w:p w14:paraId="0900E97B" w14:textId="4A452D4D" w:rsidR="0049760F" w:rsidRPr="005D2A6A" w:rsidRDefault="0049760F" w:rsidP="0049760F">
            <w:pPr>
              <w:spacing w:after="0" w:line="240" w:lineRule="auto"/>
              <w:jc w:val="center"/>
              <w:rPr>
                <w:rFonts w:ascii="Arial" w:eastAsia="Times New Roman" w:hAnsi="Arial" w:cs="Arial"/>
                <w:color w:val="000000" w:themeColor="text1"/>
                <w:sz w:val="20"/>
                <w:szCs w:val="20"/>
                <w:lang w:val="en-US"/>
              </w:rPr>
            </w:pPr>
            <w:r>
              <w:rPr>
                <w:rFonts w:ascii="Arial" w:hAnsi="Arial" w:cs="Arial"/>
                <w:b/>
                <w:bCs/>
                <w:color w:val="000000"/>
                <w:sz w:val="20"/>
                <w:szCs w:val="20"/>
              </w:rPr>
              <w:t>30</w:t>
            </w:r>
          </w:p>
        </w:tc>
      </w:tr>
    </w:tbl>
    <w:p w14:paraId="287DC954" w14:textId="42088801" w:rsidR="000C07D2" w:rsidRDefault="0049760F" w:rsidP="000C07D2">
      <w:pPr>
        <w:pStyle w:val="BodyText"/>
        <w:spacing w:before="162" w:line="360" w:lineRule="auto"/>
        <w:ind w:right="90"/>
        <w:jc w:val="both"/>
        <w:rPr>
          <w:noProof/>
          <w:color w:val="000000" w:themeColor="text1"/>
        </w:rPr>
        <w:sectPr w:rsidR="000C07D2" w:rsidSect="00600A5E">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r w:rsidRPr="002B5730">
        <w:rPr>
          <w:bCs/>
          <w:noProof/>
          <w:color w:val="000000" w:themeColor="text1"/>
        </w:rPr>
        <mc:AlternateContent>
          <mc:Choice Requires="wps">
            <w:drawing>
              <wp:anchor distT="0" distB="0" distL="114300" distR="114300" simplePos="0" relativeHeight="252800000" behindDoc="0" locked="0" layoutInCell="1" allowOverlap="1" wp14:anchorId="0CFB1FFB" wp14:editId="38BE2D96">
                <wp:simplePos x="0" y="0"/>
                <wp:positionH relativeFrom="margin">
                  <wp:posOffset>2887980</wp:posOffset>
                </wp:positionH>
                <wp:positionV relativeFrom="paragraph">
                  <wp:posOffset>40005</wp:posOffset>
                </wp:positionV>
                <wp:extent cx="3800475" cy="307340"/>
                <wp:effectExtent l="0" t="0" r="0" b="0"/>
                <wp:wrapNone/>
                <wp:docPr id="2176" name="TextBox 22"/>
                <wp:cNvGraphicFramePr/>
                <a:graphic xmlns:a="http://schemas.openxmlformats.org/drawingml/2006/main">
                  <a:graphicData uri="http://schemas.microsoft.com/office/word/2010/wordprocessingShape">
                    <wps:wsp>
                      <wps:cNvSpPr txBox="1"/>
                      <wps:spPr>
                        <a:xfrm>
                          <a:off x="0" y="0"/>
                          <a:ext cx="3800475" cy="307340"/>
                        </a:xfrm>
                        <a:prstGeom prst="rect">
                          <a:avLst/>
                        </a:prstGeom>
                        <a:noFill/>
                      </wps:spPr>
                      <wps:txbx>
                        <w:txbxContent>
                          <w:p w14:paraId="035BBD81" w14:textId="77777777" w:rsidR="000C07D2" w:rsidRPr="00CE35EB" w:rsidRDefault="000C07D2" w:rsidP="0049760F">
                            <w:pPr>
                              <w:spacing w:line="240" w:lineRule="auto"/>
                              <w:jc w:val="right"/>
                              <w:textAlignment w:val="baseline"/>
                              <w:rPr>
                                <w:rFonts w:ascii="Verdana" w:eastAsia="Verdana" w:hAnsi="Verdana" w:cs="Verdana"/>
                                <w:i/>
                                <w:iCs/>
                                <w:color w:val="000000" w:themeColor="text1"/>
                                <w:kern w:val="24"/>
                                <w:sz w:val="12"/>
                                <w:szCs w:val="12"/>
                              </w:rPr>
                            </w:pPr>
                            <w:r w:rsidRPr="00CE35EB">
                              <w:rPr>
                                <w:rFonts w:ascii="Verdana" w:eastAsia="Verdana" w:hAnsi="Verdana" w:cs="Verdana"/>
                                <w:i/>
                                <w:iCs/>
                                <w:color w:val="000000" w:themeColor="text1"/>
                                <w:kern w:val="24"/>
                                <w:sz w:val="12"/>
                                <w:szCs w:val="12"/>
                              </w:rPr>
                              <w:t>Others include Urethane Modified vinyl ester resin, Elastomer Modified vinyl ester resin etc.</w:t>
                            </w:r>
                          </w:p>
                          <w:p w14:paraId="7181A439" w14:textId="77777777" w:rsidR="000C07D2" w:rsidRPr="00CE35EB" w:rsidRDefault="000C07D2" w:rsidP="0049760F">
                            <w:pPr>
                              <w:spacing w:line="240" w:lineRule="auto"/>
                              <w:jc w:val="right"/>
                              <w:textAlignment w:val="baseline"/>
                              <w:rPr>
                                <w:rFonts w:ascii="Verdana" w:eastAsia="Verdana" w:hAnsi="Verdana" w:cs="Verdana"/>
                                <w:i/>
                                <w:iCs/>
                                <w:color w:val="000000" w:themeColor="text1"/>
                                <w:kern w:val="24"/>
                                <w:sz w:val="12"/>
                                <w:szCs w:val="12"/>
                              </w:rPr>
                            </w:pPr>
                            <w:r w:rsidRPr="00CE35EB">
                              <w:rPr>
                                <w:rFonts w:ascii="Verdana" w:eastAsia="Verdana" w:hAnsi="Verdana" w:cs="Verdana"/>
                                <w:i/>
                                <w:iCs/>
                                <w:color w:val="000000" w:themeColor="text1"/>
                                <w:kern w:val="24"/>
                                <w:sz w:val="12"/>
                                <w:szCs w:val="12"/>
                              </w:rPr>
                              <w:t>Source: TechSci Research</w:t>
                            </w:r>
                          </w:p>
                        </w:txbxContent>
                      </wps:txbx>
                      <wps:bodyPr wrap="square" rtlCol="0">
                        <a:spAutoFit/>
                      </wps:bodyPr>
                    </wps:wsp>
                  </a:graphicData>
                </a:graphic>
                <wp14:sizeRelH relativeFrom="margin">
                  <wp14:pctWidth>0</wp14:pctWidth>
                </wp14:sizeRelH>
                <wp14:sizeRelV relativeFrom="margin">
                  <wp14:pctHeight>0</wp14:pctHeight>
                </wp14:sizeRelV>
              </wp:anchor>
            </w:drawing>
          </mc:Choice>
          <mc:Fallback>
            <w:pict>
              <v:shape w14:anchorId="0CFB1FFB" id="_x0000_s1141" type="#_x0000_t202" style="position:absolute;left:0;text-align:left;margin-left:227.4pt;margin-top:3.15pt;width:299.25pt;height:24.2pt;z-index:252800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" filled="f" stroked="f">
                <v:textbox style="mso-fit-shape-to-text:t">
                  <w:txbxContent>
                    <w:p w14:paraId="035BBD81" w14:textId="77777777" w:rsidR="000C07D2" w:rsidRPr="00CE35EB" w:rsidRDefault="000C07D2" w:rsidP="0049760F">
                      <w:pPr>
                        <w:spacing w:line="240" w:lineRule="auto"/>
                        <w:jc w:val="right"/>
                        <w:textAlignment w:val="baseline"/>
                        <w:rPr>
                          <w:rFonts w:ascii="Verdana" w:eastAsia="Verdana" w:hAnsi="Verdana" w:cs="Verdana"/>
                          <w:i/>
                          <w:iCs/>
                          <w:color w:val="000000" w:themeColor="text1"/>
                          <w:kern w:val="24"/>
                          <w:sz w:val="12"/>
                          <w:szCs w:val="12"/>
                        </w:rPr>
                      </w:pPr>
                      <w:r w:rsidRPr="00CE35EB">
                        <w:rPr>
                          <w:rFonts w:ascii="Verdana" w:eastAsia="Verdana" w:hAnsi="Verdana" w:cs="Verdana"/>
                          <w:i/>
                          <w:iCs/>
                          <w:color w:val="000000" w:themeColor="text1"/>
                          <w:kern w:val="24"/>
                          <w:sz w:val="12"/>
                          <w:szCs w:val="12"/>
                        </w:rPr>
                        <w:t>Others include Urethane Modified vinyl ester resin, Elastomer Modified vinyl ester resin etc.</w:t>
                      </w:r>
                    </w:p>
                    <w:p w14:paraId="7181A439" w14:textId="77777777" w:rsidR="000C07D2" w:rsidRPr="00CE35EB" w:rsidRDefault="000C07D2" w:rsidP="0049760F">
                      <w:pPr>
                        <w:spacing w:line="240" w:lineRule="auto"/>
                        <w:jc w:val="right"/>
                        <w:textAlignment w:val="baseline"/>
                        <w:rPr>
                          <w:rFonts w:ascii="Verdana" w:eastAsia="Verdana" w:hAnsi="Verdana" w:cs="Verdana"/>
                          <w:i/>
                          <w:iCs/>
                          <w:color w:val="000000" w:themeColor="text1"/>
                          <w:kern w:val="24"/>
                          <w:sz w:val="12"/>
                          <w:szCs w:val="12"/>
                        </w:rPr>
                      </w:pPr>
                      <w:r w:rsidRPr="00CE35EB">
                        <w:rPr>
                          <w:rFonts w:ascii="Verdana" w:eastAsia="Verdana" w:hAnsi="Verdana" w:cs="Verdana"/>
                          <w:i/>
                          <w:iCs/>
                          <w:color w:val="000000" w:themeColor="text1"/>
                          <w:kern w:val="24"/>
                          <w:sz w:val="12"/>
                          <w:szCs w:val="12"/>
                        </w:rPr>
                        <w:t>Source: TechSci Research</w:t>
                      </w:r>
                    </w:p>
                  </w:txbxContent>
                </v:textbox>
                <w10:wrap anchorx="margin"/>
              </v:shape>
            </w:pict>
          </mc:Fallback>
        </mc:AlternateContent>
      </w:r>
    </w:p>
    <w:p w14:paraId="60C47F24" w14:textId="77777777" w:rsidR="0049760F" w:rsidRDefault="0049760F" w:rsidP="0049760F">
      <w:pPr>
        <w:tabs>
          <w:tab w:val="left" w:pos="1530"/>
        </w:tabs>
        <w:spacing w:line="240" w:lineRule="auto"/>
        <w:rPr>
          <w:rFonts w:ascii="Arial" w:eastAsia="Arial" w:hAnsi="Arial" w:cs="Arial"/>
          <w:bCs/>
          <w:i/>
          <w:iCs/>
          <w:color w:val="000000" w:themeColor="text1"/>
          <w:sz w:val="18"/>
          <w:szCs w:val="18"/>
        </w:rPr>
      </w:pPr>
    </w:p>
    <w:p w14:paraId="55DE723D" w14:textId="1AFC6BE9" w:rsidR="000C07D2" w:rsidRPr="003757E0" w:rsidRDefault="000C07D2" w:rsidP="0049760F">
      <w:pPr>
        <w:tabs>
          <w:tab w:val="left" w:pos="1530"/>
        </w:tabs>
        <w:spacing w:line="240" w:lineRule="auto"/>
        <w:rPr>
          <w:rFonts w:ascii="Arial" w:eastAsia="Arial" w:hAnsi="Arial" w:cs="Arial"/>
          <w:bCs/>
          <w:i/>
          <w:iCs/>
          <w:color w:val="000000" w:themeColor="text1"/>
          <w:sz w:val="18"/>
          <w:szCs w:val="18"/>
        </w:rPr>
      </w:pPr>
      <w:r w:rsidRPr="003757E0">
        <w:rPr>
          <w:rFonts w:ascii="Arial" w:eastAsia="Arial" w:hAnsi="Arial" w:cs="Arial"/>
          <w:bCs/>
          <w:i/>
          <w:iCs/>
          <w:color w:val="000000" w:themeColor="text1"/>
          <w:sz w:val="18"/>
          <w:szCs w:val="18"/>
        </w:rPr>
        <w:t>*Note: In 2020, the percentage distribution of Bisp</w:t>
      </w:r>
      <w:r>
        <w:rPr>
          <w:rFonts w:ascii="Arial" w:eastAsia="Arial" w:hAnsi="Arial" w:cs="Arial"/>
          <w:bCs/>
          <w:i/>
          <w:iCs/>
          <w:color w:val="000000" w:themeColor="text1"/>
          <w:sz w:val="18"/>
          <w:szCs w:val="18"/>
        </w:rPr>
        <w:t>h</w:t>
      </w:r>
      <w:r w:rsidRPr="003757E0">
        <w:rPr>
          <w:rFonts w:ascii="Arial" w:eastAsia="Arial" w:hAnsi="Arial" w:cs="Arial"/>
          <w:bCs/>
          <w:i/>
          <w:iCs/>
          <w:color w:val="000000" w:themeColor="text1"/>
          <w:sz w:val="18"/>
          <w:szCs w:val="18"/>
        </w:rPr>
        <w:t xml:space="preserve">enol- A, F and S </w:t>
      </w:r>
      <w:r>
        <w:rPr>
          <w:rFonts w:ascii="Arial" w:eastAsia="Arial" w:hAnsi="Arial" w:cs="Arial"/>
          <w:bCs/>
          <w:i/>
          <w:iCs/>
          <w:color w:val="000000" w:themeColor="text1"/>
          <w:sz w:val="18"/>
          <w:szCs w:val="18"/>
        </w:rPr>
        <w:t xml:space="preserve">in India </w:t>
      </w:r>
      <w:r w:rsidRPr="003757E0">
        <w:rPr>
          <w:rFonts w:ascii="Arial" w:eastAsia="Arial" w:hAnsi="Arial" w:cs="Arial"/>
          <w:bCs/>
          <w:i/>
          <w:iCs/>
          <w:color w:val="000000" w:themeColor="text1"/>
          <w:sz w:val="18"/>
          <w:szCs w:val="18"/>
        </w:rPr>
        <w:t>was 92%, 5% and 3%, respectively.</w:t>
      </w:r>
    </w:p>
    <w:p w14:paraId="128070B3" w14:textId="1B70B65E" w:rsidR="007B461A" w:rsidRDefault="007B461A" w:rsidP="007B461A">
      <w:pPr>
        <w:spacing w:line="360" w:lineRule="auto"/>
        <w:textAlignment w:val="baseline"/>
        <w:rPr>
          <w:rFonts w:ascii="Arial" w:eastAsia="Verdana" w:hAnsi="Arial" w:cs="Arial"/>
          <w:b/>
          <w:bCs/>
          <w:color w:val="000000"/>
          <w:kern w:val="24"/>
          <w:sz w:val="24"/>
          <w:szCs w:val="24"/>
        </w:rPr>
      </w:pPr>
    </w:p>
    <w:p w14:paraId="4E10E467" w14:textId="79171C5B" w:rsidR="0049760F" w:rsidRDefault="0049760F" w:rsidP="007B461A">
      <w:pPr>
        <w:spacing w:line="360" w:lineRule="auto"/>
        <w:textAlignment w:val="baseline"/>
        <w:rPr>
          <w:rFonts w:ascii="Arial" w:eastAsia="Verdana" w:hAnsi="Arial" w:cs="Arial"/>
          <w:b/>
          <w:bCs/>
          <w:color w:val="000000"/>
          <w:kern w:val="24"/>
          <w:sz w:val="24"/>
          <w:szCs w:val="24"/>
        </w:rPr>
      </w:pPr>
    </w:p>
    <w:p w14:paraId="06A7C034" w14:textId="6C854927" w:rsidR="0049760F" w:rsidRDefault="0049760F" w:rsidP="007B461A">
      <w:pPr>
        <w:spacing w:line="360" w:lineRule="auto"/>
        <w:textAlignment w:val="baseline"/>
        <w:rPr>
          <w:rFonts w:ascii="Arial" w:eastAsia="Verdana" w:hAnsi="Arial" w:cs="Arial"/>
          <w:b/>
          <w:bCs/>
          <w:color w:val="000000"/>
          <w:kern w:val="24"/>
          <w:sz w:val="24"/>
          <w:szCs w:val="24"/>
        </w:rPr>
      </w:pPr>
    </w:p>
    <w:p w14:paraId="50545B32" w14:textId="4F3B7B15" w:rsidR="0049760F" w:rsidRDefault="0049760F" w:rsidP="007B461A">
      <w:pPr>
        <w:spacing w:line="360" w:lineRule="auto"/>
        <w:textAlignment w:val="baseline"/>
        <w:rPr>
          <w:rFonts w:ascii="Arial" w:eastAsia="Verdana" w:hAnsi="Arial" w:cs="Arial"/>
          <w:b/>
          <w:bCs/>
          <w:color w:val="000000"/>
          <w:kern w:val="24"/>
          <w:sz w:val="24"/>
          <w:szCs w:val="24"/>
        </w:rPr>
      </w:pPr>
    </w:p>
    <w:p w14:paraId="37EDC060" w14:textId="77777777" w:rsidR="0049760F" w:rsidRDefault="0049760F" w:rsidP="007B461A">
      <w:pPr>
        <w:spacing w:line="360" w:lineRule="auto"/>
        <w:textAlignment w:val="baseline"/>
        <w:rPr>
          <w:rFonts w:ascii="Arial" w:eastAsia="Verdana" w:hAnsi="Arial" w:cs="Arial"/>
          <w:b/>
          <w:bCs/>
          <w:color w:val="000000"/>
          <w:kern w:val="24"/>
          <w:sz w:val="24"/>
          <w:szCs w:val="24"/>
        </w:rPr>
      </w:pPr>
    </w:p>
    <w:p w14:paraId="647048A2" w14:textId="77777777" w:rsidR="007B461A" w:rsidRPr="00AF20A2" w:rsidRDefault="007B461A" w:rsidP="007B461A">
      <w:pPr>
        <w:spacing w:line="360" w:lineRule="auto"/>
        <w:textAlignment w:val="baseline"/>
        <w:rPr>
          <w:rFonts w:ascii="Arial" w:eastAsia="Verdana" w:hAnsi="Arial" w:cs="Arial"/>
          <w:b/>
          <w:bCs/>
          <w:color w:val="000000"/>
          <w:kern w:val="24"/>
          <w:sz w:val="24"/>
          <w:szCs w:val="24"/>
        </w:rPr>
      </w:pPr>
      <w:r w:rsidRPr="00AF20A2">
        <w:rPr>
          <w:rFonts w:ascii="Arial" w:eastAsia="Verdana" w:hAnsi="Arial" w:cs="Arial"/>
          <w:b/>
          <w:bCs/>
          <w:color w:val="000000"/>
          <w:kern w:val="24"/>
          <w:sz w:val="24"/>
          <w:szCs w:val="24"/>
        </w:rPr>
        <w:lastRenderedPageBreak/>
        <w:t>India Vinyl Ester Resin Demand Supply Analysis, By Volume, 2015-2030F (Thousand Tonnes)</w:t>
      </w:r>
    </w:p>
    <w:tbl>
      <w:tblPr>
        <w:tblW w:w="9911" w:type="dxa"/>
        <w:jc w:val="center"/>
        <w:tblCellMar>
          <w:left w:w="0" w:type="dxa"/>
          <w:right w:w="0" w:type="dxa"/>
        </w:tblCellMar>
        <w:tblLook w:val="0420" w:firstRow="1" w:lastRow="0" w:firstColumn="0" w:lastColumn="0" w:noHBand="0" w:noVBand="1"/>
      </w:tblPr>
      <w:tblGrid>
        <w:gridCol w:w="1036"/>
        <w:gridCol w:w="1188"/>
        <w:gridCol w:w="852"/>
        <w:gridCol w:w="852"/>
        <w:gridCol w:w="852"/>
        <w:gridCol w:w="852"/>
        <w:gridCol w:w="744"/>
        <w:gridCol w:w="959"/>
        <w:gridCol w:w="860"/>
        <w:gridCol w:w="858"/>
        <w:gridCol w:w="858"/>
      </w:tblGrid>
      <w:tr w:rsidR="007B461A" w:rsidRPr="00113DAD" w14:paraId="44EE93AF" w14:textId="77777777" w:rsidTr="005B1169">
        <w:trPr>
          <w:trHeight w:val="472"/>
          <w:jc w:val="center"/>
        </w:trPr>
        <w:tc>
          <w:tcPr>
            <w:tcW w:w="1036"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429F653D"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p>
        </w:tc>
        <w:tc>
          <w:tcPr>
            <w:tcW w:w="1188"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77FBAEB2"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p>
        </w:tc>
        <w:tc>
          <w:tcPr>
            <w:tcW w:w="852"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0D69E531" w14:textId="77777777" w:rsidR="007B461A" w:rsidRPr="00113DAD" w:rsidRDefault="007B461A" w:rsidP="005B1169">
            <w:pPr>
              <w:tabs>
                <w:tab w:val="left" w:pos="1290"/>
              </w:tabs>
              <w:spacing w:line="360" w:lineRule="auto"/>
              <w:jc w:val="center"/>
              <w:rPr>
                <w:rFonts w:ascii="Arial" w:eastAsia="Arial" w:hAnsi="Arial" w:cs="Arial"/>
                <w:color w:val="FFFFFF" w:themeColor="background1"/>
                <w:sz w:val="14"/>
                <w:szCs w:val="14"/>
                <w:lang w:val="en-US"/>
              </w:rPr>
            </w:pPr>
            <w:r w:rsidRPr="00113DAD">
              <w:rPr>
                <w:rFonts w:ascii="Arial" w:eastAsia="Arial" w:hAnsi="Arial" w:cs="Arial"/>
                <w:b/>
                <w:bCs/>
                <w:color w:val="FFFFFF" w:themeColor="background1"/>
                <w:sz w:val="14"/>
                <w:szCs w:val="14"/>
              </w:rPr>
              <w:t>2015</w:t>
            </w:r>
          </w:p>
        </w:tc>
        <w:tc>
          <w:tcPr>
            <w:tcW w:w="852"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328A4C76" w14:textId="77777777" w:rsidR="007B461A" w:rsidRPr="00113DAD" w:rsidRDefault="007B461A" w:rsidP="005B1169">
            <w:pPr>
              <w:tabs>
                <w:tab w:val="left" w:pos="1290"/>
              </w:tabs>
              <w:spacing w:line="360" w:lineRule="auto"/>
              <w:jc w:val="center"/>
              <w:rPr>
                <w:rFonts w:ascii="Arial" w:eastAsia="Arial" w:hAnsi="Arial" w:cs="Arial"/>
                <w:color w:val="FFFFFF" w:themeColor="background1"/>
                <w:sz w:val="14"/>
                <w:szCs w:val="14"/>
                <w:lang w:val="en-US"/>
              </w:rPr>
            </w:pPr>
            <w:r w:rsidRPr="00113DAD">
              <w:rPr>
                <w:rFonts w:ascii="Arial" w:eastAsia="Arial" w:hAnsi="Arial" w:cs="Arial"/>
                <w:b/>
                <w:bCs/>
                <w:color w:val="FFFFFF" w:themeColor="background1"/>
                <w:sz w:val="14"/>
                <w:szCs w:val="14"/>
              </w:rPr>
              <w:t>2016</w:t>
            </w:r>
          </w:p>
        </w:tc>
        <w:tc>
          <w:tcPr>
            <w:tcW w:w="852"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7EA42587" w14:textId="77777777" w:rsidR="007B461A" w:rsidRPr="00113DAD" w:rsidRDefault="007B461A" w:rsidP="005B1169">
            <w:pPr>
              <w:tabs>
                <w:tab w:val="left" w:pos="1290"/>
              </w:tabs>
              <w:spacing w:line="360" w:lineRule="auto"/>
              <w:jc w:val="center"/>
              <w:rPr>
                <w:rFonts w:ascii="Arial" w:eastAsia="Arial" w:hAnsi="Arial" w:cs="Arial"/>
                <w:color w:val="FFFFFF" w:themeColor="background1"/>
                <w:sz w:val="14"/>
                <w:szCs w:val="14"/>
                <w:lang w:val="en-US"/>
              </w:rPr>
            </w:pPr>
            <w:r w:rsidRPr="00113DAD">
              <w:rPr>
                <w:rFonts w:ascii="Arial" w:eastAsia="Arial" w:hAnsi="Arial" w:cs="Arial"/>
                <w:b/>
                <w:bCs/>
                <w:color w:val="FFFFFF" w:themeColor="background1"/>
                <w:sz w:val="14"/>
                <w:szCs w:val="14"/>
              </w:rPr>
              <w:t>2017</w:t>
            </w:r>
          </w:p>
        </w:tc>
        <w:tc>
          <w:tcPr>
            <w:tcW w:w="852"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7A40A400" w14:textId="77777777" w:rsidR="007B461A" w:rsidRPr="00113DAD" w:rsidRDefault="007B461A" w:rsidP="005B1169">
            <w:pPr>
              <w:tabs>
                <w:tab w:val="left" w:pos="1290"/>
              </w:tabs>
              <w:spacing w:line="360" w:lineRule="auto"/>
              <w:jc w:val="center"/>
              <w:rPr>
                <w:rFonts w:ascii="Arial" w:eastAsia="Arial" w:hAnsi="Arial" w:cs="Arial"/>
                <w:color w:val="FFFFFF" w:themeColor="background1"/>
                <w:sz w:val="14"/>
                <w:szCs w:val="14"/>
                <w:lang w:val="en-US"/>
              </w:rPr>
            </w:pPr>
            <w:r w:rsidRPr="00113DAD">
              <w:rPr>
                <w:rFonts w:ascii="Arial" w:eastAsia="Arial" w:hAnsi="Arial" w:cs="Arial"/>
                <w:b/>
                <w:bCs/>
                <w:color w:val="FFFFFF" w:themeColor="background1"/>
                <w:sz w:val="14"/>
                <w:szCs w:val="14"/>
              </w:rPr>
              <w:t>2018</w:t>
            </w:r>
          </w:p>
        </w:tc>
        <w:tc>
          <w:tcPr>
            <w:tcW w:w="744"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1CE08CDD" w14:textId="77777777" w:rsidR="007B461A" w:rsidRPr="00113DAD" w:rsidRDefault="007B461A" w:rsidP="005B1169">
            <w:pPr>
              <w:tabs>
                <w:tab w:val="left" w:pos="1290"/>
              </w:tabs>
              <w:spacing w:line="360" w:lineRule="auto"/>
              <w:jc w:val="center"/>
              <w:rPr>
                <w:rFonts w:ascii="Arial" w:eastAsia="Arial" w:hAnsi="Arial" w:cs="Arial"/>
                <w:color w:val="FFFFFF" w:themeColor="background1"/>
                <w:sz w:val="14"/>
                <w:szCs w:val="14"/>
                <w:lang w:val="en-US"/>
              </w:rPr>
            </w:pPr>
            <w:r w:rsidRPr="00113DAD">
              <w:rPr>
                <w:rFonts w:ascii="Arial" w:eastAsia="Arial" w:hAnsi="Arial" w:cs="Arial"/>
                <w:b/>
                <w:bCs/>
                <w:color w:val="FFFFFF" w:themeColor="background1"/>
                <w:sz w:val="14"/>
                <w:szCs w:val="14"/>
              </w:rPr>
              <w:t>2019</w:t>
            </w:r>
          </w:p>
        </w:tc>
        <w:tc>
          <w:tcPr>
            <w:tcW w:w="959"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6D88AD4F" w14:textId="77777777" w:rsidR="007B461A" w:rsidRPr="00113DAD" w:rsidRDefault="007B461A" w:rsidP="005B1169">
            <w:pPr>
              <w:tabs>
                <w:tab w:val="left" w:pos="1290"/>
              </w:tabs>
              <w:spacing w:line="360" w:lineRule="auto"/>
              <w:jc w:val="center"/>
              <w:rPr>
                <w:rFonts w:ascii="Arial" w:eastAsia="Arial" w:hAnsi="Arial" w:cs="Arial"/>
                <w:color w:val="FFFFFF" w:themeColor="background1"/>
                <w:sz w:val="14"/>
                <w:szCs w:val="14"/>
                <w:lang w:val="en-US"/>
              </w:rPr>
            </w:pPr>
            <w:r w:rsidRPr="00113DAD">
              <w:rPr>
                <w:rFonts w:ascii="Arial" w:eastAsia="Arial" w:hAnsi="Arial" w:cs="Arial"/>
                <w:b/>
                <w:bCs/>
                <w:color w:val="FFFFFF" w:themeColor="background1"/>
                <w:sz w:val="14"/>
                <w:szCs w:val="14"/>
              </w:rPr>
              <w:t>2020</w:t>
            </w:r>
          </w:p>
        </w:tc>
        <w:tc>
          <w:tcPr>
            <w:tcW w:w="860"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2F6DA44A" w14:textId="77777777" w:rsidR="007B461A" w:rsidRPr="00113DAD" w:rsidRDefault="007B461A" w:rsidP="005B1169">
            <w:pPr>
              <w:tabs>
                <w:tab w:val="left" w:pos="1290"/>
              </w:tabs>
              <w:spacing w:line="360" w:lineRule="auto"/>
              <w:jc w:val="center"/>
              <w:rPr>
                <w:rFonts w:ascii="Arial" w:eastAsia="Arial" w:hAnsi="Arial" w:cs="Arial"/>
                <w:color w:val="FFFFFF" w:themeColor="background1"/>
                <w:sz w:val="14"/>
                <w:szCs w:val="14"/>
                <w:lang w:val="en-US"/>
              </w:rPr>
            </w:pPr>
            <w:r w:rsidRPr="00113DAD">
              <w:rPr>
                <w:rFonts w:ascii="Arial" w:eastAsia="Arial" w:hAnsi="Arial" w:cs="Arial"/>
                <w:b/>
                <w:bCs/>
                <w:color w:val="FFFFFF" w:themeColor="background1"/>
                <w:sz w:val="14"/>
                <w:szCs w:val="14"/>
              </w:rPr>
              <w:t>2021E</w:t>
            </w:r>
          </w:p>
        </w:tc>
        <w:tc>
          <w:tcPr>
            <w:tcW w:w="858"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1C4476A3" w14:textId="77777777" w:rsidR="007B461A" w:rsidRPr="00113DAD" w:rsidRDefault="007B461A" w:rsidP="005B1169">
            <w:pPr>
              <w:tabs>
                <w:tab w:val="left" w:pos="1290"/>
              </w:tabs>
              <w:spacing w:line="360" w:lineRule="auto"/>
              <w:jc w:val="center"/>
              <w:rPr>
                <w:rFonts w:ascii="Arial" w:eastAsia="Arial" w:hAnsi="Arial" w:cs="Arial"/>
                <w:color w:val="FFFFFF" w:themeColor="background1"/>
                <w:sz w:val="14"/>
                <w:szCs w:val="14"/>
                <w:lang w:val="en-US"/>
              </w:rPr>
            </w:pPr>
            <w:r w:rsidRPr="00113DAD">
              <w:rPr>
                <w:rFonts w:ascii="Arial" w:eastAsia="Arial" w:hAnsi="Arial" w:cs="Arial"/>
                <w:b/>
                <w:bCs/>
                <w:color w:val="FFFFFF" w:themeColor="background1"/>
                <w:sz w:val="14"/>
                <w:szCs w:val="14"/>
              </w:rPr>
              <w:t>2025F</w:t>
            </w:r>
          </w:p>
        </w:tc>
        <w:tc>
          <w:tcPr>
            <w:tcW w:w="858"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09881732" w14:textId="77777777" w:rsidR="007B461A" w:rsidRPr="00113DAD" w:rsidRDefault="007B461A" w:rsidP="005B1169">
            <w:pPr>
              <w:tabs>
                <w:tab w:val="left" w:pos="1290"/>
              </w:tabs>
              <w:spacing w:line="360" w:lineRule="auto"/>
              <w:jc w:val="center"/>
              <w:rPr>
                <w:rFonts w:ascii="Arial" w:eastAsia="Arial" w:hAnsi="Arial" w:cs="Arial"/>
                <w:color w:val="FFFFFF" w:themeColor="background1"/>
                <w:sz w:val="14"/>
                <w:szCs w:val="14"/>
                <w:lang w:val="en-US"/>
              </w:rPr>
            </w:pPr>
            <w:r w:rsidRPr="00113DAD">
              <w:rPr>
                <w:rFonts w:ascii="Arial" w:eastAsia="Arial" w:hAnsi="Arial" w:cs="Arial"/>
                <w:b/>
                <w:bCs/>
                <w:color w:val="FFFFFF" w:themeColor="background1"/>
                <w:sz w:val="14"/>
                <w:szCs w:val="14"/>
              </w:rPr>
              <w:t>2030F</w:t>
            </w:r>
          </w:p>
        </w:tc>
      </w:tr>
      <w:tr w:rsidR="007B461A" w:rsidRPr="00113DAD" w14:paraId="47F07525" w14:textId="77777777" w:rsidTr="005B1169">
        <w:trPr>
          <w:trHeight w:val="542"/>
          <w:jc w:val="center"/>
        </w:trPr>
        <w:tc>
          <w:tcPr>
            <w:tcW w:w="1036" w:type="dxa"/>
            <w:vMerge w:val="restart"/>
            <w:tcBorders>
              <w:top w:val="single" w:sz="24" w:space="0" w:color="FFFFFF"/>
              <w:left w:val="single" w:sz="8" w:space="0" w:color="FFFFFF"/>
              <w:bottom w:val="single" w:sz="8" w:space="0" w:color="FFFFFF"/>
              <w:right w:val="single" w:sz="8" w:space="0" w:color="FFFFFF"/>
            </w:tcBorders>
            <w:shd w:val="clear" w:color="auto" w:fill="D5E3CF"/>
            <w:tcMar>
              <w:top w:w="72" w:type="dxa"/>
              <w:left w:w="144" w:type="dxa"/>
              <w:bottom w:w="72" w:type="dxa"/>
              <w:right w:w="144" w:type="dxa"/>
            </w:tcMar>
            <w:vAlign w:val="center"/>
            <w:hideMark/>
          </w:tcPr>
          <w:p w14:paraId="0FA47519" w14:textId="77777777" w:rsidR="007B461A" w:rsidRPr="00113DAD" w:rsidRDefault="007B461A" w:rsidP="005B1169">
            <w:pPr>
              <w:tabs>
                <w:tab w:val="left" w:pos="1290"/>
              </w:tabs>
              <w:spacing w:line="360" w:lineRule="auto"/>
              <w:jc w:val="center"/>
              <w:rPr>
                <w:rFonts w:ascii="Arial" w:eastAsia="Arial" w:hAnsi="Arial" w:cs="Arial"/>
                <w:b/>
                <w:bCs/>
                <w:color w:val="000000" w:themeColor="text1"/>
                <w:sz w:val="14"/>
                <w:szCs w:val="14"/>
              </w:rPr>
            </w:pPr>
            <w:r w:rsidRPr="00113DAD">
              <w:rPr>
                <w:rFonts w:ascii="Arial" w:eastAsia="Arial" w:hAnsi="Arial" w:cs="Arial"/>
                <w:b/>
                <w:bCs/>
                <w:color w:val="000000" w:themeColor="text1"/>
                <w:sz w:val="14"/>
                <w:szCs w:val="14"/>
              </w:rPr>
              <w:t>India</w:t>
            </w:r>
          </w:p>
        </w:tc>
        <w:tc>
          <w:tcPr>
            <w:tcW w:w="1188" w:type="dxa"/>
            <w:tcBorders>
              <w:top w:val="single" w:sz="24" w:space="0" w:color="FFFFFF"/>
              <w:left w:val="single" w:sz="8" w:space="0" w:color="FFFFFF"/>
              <w:bottom w:val="single" w:sz="8" w:space="0" w:color="FFFFFF"/>
              <w:right w:val="single" w:sz="8" w:space="0" w:color="FFFFFF"/>
            </w:tcBorders>
            <w:shd w:val="clear" w:color="auto" w:fill="D5E3CF"/>
            <w:tcMar>
              <w:top w:w="72" w:type="dxa"/>
              <w:left w:w="144" w:type="dxa"/>
              <w:bottom w:w="72" w:type="dxa"/>
              <w:right w:w="144" w:type="dxa"/>
            </w:tcMar>
            <w:vAlign w:val="center"/>
            <w:hideMark/>
          </w:tcPr>
          <w:p w14:paraId="332CEF5D" w14:textId="77777777" w:rsidR="007B461A" w:rsidRPr="00113DAD" w:rsidRDefault="007B461A" w:rsidP="005B1169">
            <w:pPr>
              <w:tabs>
                <w:tab w:val="left" w:pos="1290"/>
              </w:tabs>
              <w:spacing w:line="360" w:lineRule="auto"/>
              <w:jc w:val="center"/>
              <w:rPr>
                <w:rFonts w:ascii="Arial" w:eastAsia="Arial" w:hAnsi="Arial" w:cs="Arial"/>
                <w:b/>
                <w:bCs/>
                <w:color w:val="000000" w:themeColor="text1"/>
                <w:sz w:val="14"/>
                <w:szCs w:val="14"/>
              </w:rPr>
            </w:pPr>
            <w:r w:rsidRPr="00113DAD">
              <w:rPr>
                <w:rFonts w:ascii="Arial" w:eastAsia="Arial" w:hAnsi="Arial" w:cs="Arial"/>
                <w:b/>
                <w:bCs/>
                <w:color w:val="000000" w:themeColor="text1"/>
                <w:sz w:val="14"/>
                <w:szCs w:val="14"/>
              </w:rPr>
              <w:t>Capacity</w:t>
            </w:r>
          </w:p>
        </w:tc>
        <w:tc>
          <w:tcPr>
            <w:tcW w:w="852"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5DE78DDD"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4.8</w:t>
            </w:r>
          </w:p>
        </w:tc>
        <w:tc>
          <w:tcPr>
            <w:tcW w:w="852"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hideMark/>
          </w:tcPr>
          <w:p w14:paraId="173A3147"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4.8</w:t>
            </w:r>
          </w:p>
        </w:tc>
        <w:tc>
          <w:tcPr>
            <w:tcW w:w="852"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hideMark/>
          </w:tcPr>
          <w:p w14:paraId="2E812A0A"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4.8</w:t>
            </w:r>
          </w:p>
        </w:tc>
        <w:tc>
          <w:tcPr>
            <w:tcW w:w="852"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hideMark/>
          </w:tcPr>
          <w:p w14:paraId="2C3692C8"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4.8</w:t>
            </w:r>
          </w:p>
        </w:tc>
        <w:tc>
          <w:tcPr>
            <w:tcW w:w="744"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hideMark/>
          </w:tcPr>
          <w:p w14:paraId="44A9D1A1"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4.8</w:t>
            </w:r>
          </w:p>
        </w:tc>
        <w:tc>
          <w:tcPr>
            <w:tcW w:w="959"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hideMark/>
          </w:tcPr>
          <w:p w14:paraId="41DBF890"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4.8</w:t>
            </w:r>
          </w:p>
        </w:tc>
        <w:tc>
          <w:tcPr>
            <w:tcW w:w="860"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hideMark/>
          </w:tcPr>
          <w:p w14:paraId="2EDB7572"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4.8</w:t>
            </w:r>
          </w:p>
        </w:tc>
        <w:tc>
          <w:tcPr>
            <w:tcW w:w="858"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hideMark/>
          </w:tcPr>
          <w:p w14:paraId="343554AE"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4.8</w:t>
            </w:r>
          </w:p>
        </w:tc>
        <w:tc>
          <w:tcPr>
            <w:tcW w:w="858"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hideMark/>
          </w:tcPr>
          <w:p w14:paraId="7CFE6EE0"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4.8</w:t>
            </w:r>
          </w:p>
        </w:tc>
      </w:tr>
      <w:tr w:rsidR="007B461A" w:rsidRPr="00113DAD" w14:paraId="60AA8C39" w14:textId="77777777" w:rsidTr="005B1169">
        <w:trPr>
          <w:trHeight w:val="472"/>
          <w:jc w:val="center"/>
        </w:trPr>
        <w:tc>
          <w:tcPr>
            <w:tcW w:w="1036" w:type="dxa"/>
            <w:vMerge/>
            <w:tcBorders>
              <w:top w:val="single" w:sz="24" w:space="0" w:color="FFFFFF"/>
              <w:left w:val="single" w:sz="8" w:space="0" w:color="FFFFFF"/>
              <w:bottom w:val="single" w:sz="8" w:space="0" w:color="FFFFFF"/>
              <w:right w:val="single" w:sz="8" w:space="0" w:color="FFFFFF"/>
            </w:tcBorders>
            <w:vAlign w:val="center"/>
            <w:hideMark/>
          </w:tcPr>
          <w:p w14:paraId="6ECAEA53" w14:textId="77777777" w:rsidR="007B461A" w:rsidRPr="00113DAD" w:rsidRDefault="007B461A" w:rsidP="005B1169">
            <w:pPr>
              <w:tabs>
                <w:tab w:val="left" w:pos="1290"/>
              </w:tabs>
              <w:spacing w:line="360" w:lineRule="auto"/>
              <w:jc w:val="center"/>
              <w:rPr>
                <w:rFonts w:ascii="Arial" w:eastAsia="Arial" w:hAnsi="Arial" w:cs="Arial"/>
                <w:b/>
                <w:bCs/>
                <w:color w:val="000000" w:themeColor="text1"/>
                <w:sz w:val="14"/>
                <w:szCs w:val="14"/>
              </w:rPr>
            </w:pPr>
          </w:p>
        </w:tc>
        <w:tc>
          <w:tcPr>
            <w:tcW w:w="1188" w:type="dxa"/>
            <w:tcBorders>
              <w:top w:val="single" w:sz="8" w:space="0" w:color="FFFFFF"/>
              <w:left w:val="single" w:sz="8" w:space="0" w:color="FFFFFF"/>
              <w:bottom w:val="single" w:sz="8" w:space="0" w:color="FFFFFF"/>
              <w:right w:val="single" w:sz="8" w:space="0" w:color="FFFFFF"/>
            </w:tcBorders>
            <w:shd w:val="clear" w:color="auto" w:fill="EBF1E9"/>
            <w:tcMar>
              <w:top w:w="72" w:type="dxa"/>
              <w:left w:w="144" w:type="dxa"/>
              <w:bottom w:w="72" w:type="dxa"/>
              <w:right w:w="144" w:type="dxa"/>
            </w:tcMar>
            <w:vAlign w:val="center"/>
            <w:hideMark/>
          </w:tcPr>
          <w:p w14:paraId="798C62D7" w14:textId="77777777" w:rsidR="007B461A" w:rsidRPr="00113DAD" w:rsidRDefault="007B461A" w:rsidP="005B1169">
            <w:pPr>
              <w:tabs>
                <w:tab w:val="left" w:pos="1290"/>
              </w:tabs>
              <w:spacing w:line="360" w:lineRule="auto"/>
              <w:jc w:val="center"/>
              <w:rPr>
                <w:rFonts w:ascii="Arial" w:eastAsia="Arial" w:hAnsi="Arial" w:cs="Arial"/>
                <w:b/>
                <w:bCs/>
                <w:color w:val="000000" w:themeColor="text1"/>
                <w:sz w:val="14"/>
                <w:szCs w:val="14"/>
              </w:rPr>
            </w:pPr>
            <w:r w:rsidRPr="00113DAD">
              <w:rPr>
                <w:rFonts w:ascii="Arial" w:eastAsia="Arial" w:hAnsi="Arial" w:cs="Arial"/>
                <w:b/>
                <w:bCs/>
                <w:color w:val="000000" w:themeColor="text1"/>
                <w:sz w:val="14"/>
                <w:szCs w:val="14"/>
              </w:rPr>
              <w:t>Production</w:t>
            </w:r>
          </w:p>
        </w:tc>
        <w:tc>
          <w:tcPr>
            <w:tcW w:w="852"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19B8D981"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3.7</w:t>
            </w:r>
          </w:p>
        </w:tc>
        <w:tc>
          <w:tcPr>
            <w:tcW w:w="852"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637CE607"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3.8</w:t>
            </w:r>
          </w:p>
        </w:tc>
        <w:tc>
          <w:tcPr>
            <w:tcW w:w="852"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49919546"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3.9</w:t>
            </w:r>
          </w:p>
        </w:tc>
        <w:tc>
          <w:tcPr>
            <w:tcW w:w="852"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71188C7F"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4.0</w:t>
            </w:r>
          </w:p>
        </w:tc>
        <w:tc>
          <w:tcPr>
            <w:tcW w:w="744"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55D2DDD2"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4.1</w:t>
            </w:r>
          </w:p>
        </w:tc>
        <w:tc>
          <w:tcPr>
            <w:tcW w:w="959"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15949A88"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3.9</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00F913B3"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3.6</w:t>
            </w:r>
          </w:p>
        </w:tc>
        <w:tc>
          <w:tcPr>
            <w:tcW w:w="858"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6E7567A8"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4.1</w:t>
            </w:r>
          </w:p>
        </w:tc>
        <w:tc>
          <w:tcPr>
            <w:tcW w:w="858"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291689A0"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4.4</w:t>
            </w:r>
          </w:p>
        </w:tc>
      </w:tr>
      <w:tr w:rsidR="007B461A" w:rsidRPr="00113DAD" w14:paraId="047C6D0B" w14:textId="77777777" w:rsidTr="005B1169">
        <w:trPr>
          <w:trHeight w:val="472"/>
          <w:jc w:val="center"/>
        </w:trPr>
        <w:tc>
          <w:tcPr>
            <w:tcW w:w="1036" w:type="dxa"/>
            <w:vMerge/>
            <w:tcBorders>
              <w:top w:val="single" w:sz="24" w:space="0" w:color="FFFFFF"/>
              <w:left w:val="single" w:sz="8" w:space="0" w:color="FFFFFF"/>
              <w:bottom w:val="single" w:sz="8" w:space="0" w:color="FFFFFF"/>
              <w:right w:val="single" w:sz="8" w:space="0" w:color="FFFFFF"/>
            </w:tcBorders>
            <w:vAlign w:val="center"/>
            <w:hideMark/>
          </w:tcPr>
          <w:p w14:paraId="09D26364" w14:textId="77777777" w:rsidR="007B461A" w:rsidRPr="00113DAD" w:rsidRDefault="007B461A" w:rsidP="005B1169">
            <w:pPr>
              <w:tabs>
                <w:tab w:val="left" w:pos="1290"/>
              </w:tabs>
              <w:spacing w:line="360" w:lineRule="auto"/>
              <w:jc w:val="center"/>
              <w:rPr>
                <w:rFonts w:ascii="Arial" w:eastAsia="Arial" w:hAnsi="Arial" w:cs="Arial"/>
                <w:b/>
                <w:bCs/>
                <w:color w:val="000000" w:themeColor="text1"/>
                <w:sz w:val="14"/>
                <w:szCs w:val="14"/>
              </w:rPr>
            </w:pPr>
          </w:p>
        </w:tc>
        <w:tc>
          <w:tcPr>
            <w:tcW w:w="1188" w:type="dxa"/>
            <w:tcBorders>
              <w:top w:val="single" w:sz="8" w:space="0" w:color="FFFFFF"/>
              <w:left w:val="single" w:sz="8" w:space="0" w:color="FFFFFF"/>
              <w:bottom w:val="single" w:sz="8" w:space="0" w:color="FFFFFF"/>
              <w:right w:val="single" w:sz="8" w:space="0" w:color="FFFFFF"/>
            </w:tcBorders>
            <w:shd w:val="clear" w:color="auto" w:fill="D5E3CF"/>
            <w:tcMar>
              <w:top w:w="72" w:type="dxa"/>
              <w:left w:w="144" w:type="dxa"/>
              <w:bottom w:w="72" w:type="dxa"/>
              <w:right w:w="144" w:type="dxa"/>
            </w:tcMar>
            <w:vAlign w:val="center"/>
            <w:hideMark/>
          </w:tcPr>
          <w:p w14:paraId="673BB065" w14:textId="77777777" w:rsidR="007B461A" w:rsidRPr="00113DAD" w:rsidRDefault="007B461A" w:rsidP="005B1169">
            <w:pPr>
              <w:tabs>
                <w:tab w:val="left" w:pos="1290"/>
              </w:tabs>
              <w:spacing w:line="360" w:lineRule="auto"/>
              <w:jc w:val="center"/>
              <w:rPr>
                <w:rFonts w:ascii="Arial" w:eastAsia="Arial" w:hAnsi="Arial" w:cs="Arial"/>
                <w:b/>
                <w:bCs/>
                <w:color w:val="000000" w:themeColor="text1"/>
                <w:sz w:val="14"/>
                <w:szCs w:val="14"/>
              </w:rPr>
            </w:pPr>
            <w:r w:rsidRPr="00113DAD">
              <w:rPr>
                <w:rFonts w:ascii="Arial" w:eastAsia="Arial" w:hAnsi="Arial" w:cs="Arial"/>
                <w:b/>
                <w:bCs/>
                <w:color w:val="000000" w:themeColor="text1"/>
                <w:sz w:val="14"/>
                <w:szCs w:val="14"/>
              </w:rPr>
              <w:t>Import</w:t>
            </w:r>
          </w:p>
        </w:tc>
        <w:tc>
          <w:tcPr>
            <w:tcW w:w="852"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bottom"/>
            <w:hideMark/>
          </w:tcPr>
          <w:p w14:paraId="77EAEDF3"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5.4</w:t>
            </w:r>
          </w:p>
        </w:tc>
        <w:tc>
          <w:tcPr>
            <w:tcW w:w="852"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bottom"/>
            <w:hideMark/>
          </w:tcPr>
          <w:p w14:paraId="0AB78CA0"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6.1</w:t>
            </w:r>
          </w:p>
        </w:tc>
        <w:tc>
          <w:tcPr>
            <w:tcW w:w="852"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bottom"/>
            <w:hideMark/>
          </w:tcPr>
          <w:p w14:paraId="3E9A87A7"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6.7</w:t>
            </w:r>
          </w:p>
        </w:tc>
        <w:tc>
          <w:tcPr>
            <w:tcW w:w="852"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bottom"/>
            <w:hideMark/>
          </w:tcPr>
          <w:p w14:paraId="4952EDFB"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7.3</w:t>
            </w:r>
          </w:p>
        </w:tc>
        <w:tc>
          <w:tcPr>
            <w:tcW w:w="744"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bottom"/>
            <w:hideMark/>
          </w:tcPr>
          <w:p w14:paraId="0D8087A2"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7.9</w:t>
            </w:r>
          </w:p>
        </w:tc>
        <w:tc>
          <w:tcPr>
            <w:tcW w:w="959"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bottom"/>
            <w:hideMark/>
          </w:tcPr>
          <w:p w14:paraId="16E01657"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6.7</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bottom"/>
            <w:hideMark/>
          </w:tcPr>
          <w:p w14:paraId="2DC5BBD5"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0.00</w:t>
            </w:r>
          </w:p>
        </w:tc>
        <w:tc>
          <w:tcPr>
            <w:tcW w:w="858"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bottom"/>
            <w:hideMark/>
          </w:tcPr>
          <w:p w14:paraId="15C3A503"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0.00</w:t>
            </w:r>
          </w:p>
        </w:tc>
        <w:tc>
          <w:tcPr>
            <w:tcW w:w="858"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bottom"/>
            <w:hideMark/>
          </w:tcPr>
          <w:p w14:paraId="0D9E1446"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0.00</w:t>
            </w:r>
          </w:p>
        </w:tc>
      </w:tr>
      <w:tr w:rsidR="007B461A" w:rsidRPr="00113DAD" w14:paraId="27EFC3A3" w14:textId="77777777" w:rsidTr="005B1169">
        <w:trPr>
          <w:trHeight w:val="472"/>
          <w:jc w:val="center"/>
        </w:trPr>
        <w:tc>
          <w:tcPr>
            <w:tcW w:w="1036" w:type="dxa"/>
            <w:vMerge/>
            <w:tcBorders>
              <w:top w:val="single" w:sz="24" w:space="0" w:color="FFFFFF"/>
              <w:left w:val="single" w:sz="8" w:space="0" w:color="FFFFFF"/>
              <w:bottom w:val="single" w:sz="8" w:space="0" w:color="FFFFFF"/>
              <w:right w:val="single" w:sz="8" w:space="0" w:color="FFFFFF"/>
            </w:tcBorders>
            <w:vAlign w:val="center"/>
            <w:hideMark/>
          </w:tcPr>
          <w:p w14:paraId="346FE789" w14:textId="77777777" w:rsidR="007B461A" w:rsidRPr="00113DAD" w:rsidRDefault="007B461A" w:rsidP="005B1169">
            <w:pPr>
              <w:tabs>
                <w:tab w:val="left" w:pos="1290"/>
              </w:tabs>
              <w:spacing w:line="360" w:lineRule="auto"/>
              <w:jc w:val="center"/>
              <w:rPr>
                <w:rFonts w:ascii="Arial" w:eastAsia="Arial" w:hAnsi="Arial" w:cs="Arial"/>
                <w:b/>
                <w:bCs/>
                <w:color w:val="000000" w:themeColor="text1"/>
                <w:sz w:val="14"/>
                <w:szCs w:val="14"/>
              </w:rPr>
            </w:pPr>
          </w:p>
        </w:tc>
        <w:tc>
          <w:tcPr>
            <w:tcW w:w="1188" w:type="dxa"/>
            <w:tcBorders>
              <w:top w:val="single" w:sz="8" w:space="0" w:color="FFFFFF"/>
              <w:left w:val="single" w:sz="8" w:space="0" w:color="FFFFFF"/>
              <w:bottom w:val="single" w:sz="8" w:space="0" w:color="FFFFFF"/>
              <w:right w:val="single" w:sz="8" w:space="0" w:color="FFFFFF"/>
            </w:tcBorders>
            <w:shd w:val="clear" w:color="auto" w:fill="EBF1E9"/>
            <w:tcMar>
              <w:top w:w="72" w:type="dxa"/>
              <w:left w:w="144" w:type="dxa"/>
              <w:bottom w:w="72" w:type="dxa"/>
              <w:right w:w="144" w:type="dxa"/>
            </w:tcMar>
            <w:vAlign w:val="center"/>
            <w:hideMark/>
          </w:tcPr>
          <w:p w14:paraId="44123083" w14:textId="77777777" w:rsidR="007B461A" w:rsidRPr="00113DAD" w:rsidRDefault="007B461A" w:rsidP="005B1169">
            <w:pPr>
              <w:tabs>
                <w:tab w:val="left" w:pos="1290"/>
              </w:tabs>
              <w:spacing w:line="360" w:lineRule="auto"/>
              <w:jc w:val="center"/>
              <w:rPr>
                <w:rFonts w:ascii="Arial" w:eastAsia="Arial" w:hAnsi="Arial" w:cs="Arial"/>
                <w:b/>
                <w:bCs/>
                <w:color w:val="000000" w:themeColor="text1"/>
                <w:sz w:val="14"/>
                <w:szCs w:val="14"/>
              </w:rPr>
            </w:pPr>
            <w:r w:rsidRPr="00113DAD">
              <w:rPr>
                <w:rFonts w:ascii="Arial" w:eastAsia="Arial" w:hAnsi="Arial" w:cs="Arial"/>
                <w:b/>
                <w:bCs/>
                <w:color w:val="000000" w:themeColor="text1"/>
                <w:sz w:val="14"/>
                <w:szCs w:val="14"/>
              </w:rPr>
              <w:t>Export</w:t>
            </w:r>
          </w:p>
        </w:tc>
        <w:tc>
          <w:tcPr>
            <w:tcW w:w="852"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bottom"/>
            <w:hideMark/>
          </w:tcPr>
          <w:p w14:paraId="08DBDED8"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0.4</w:t>
            </w:r>
          </w:p>
        </w:tc>
        <w:tc>
          <w:tcPr>
            <w:tcW w:w="852"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bottom"/>
            <w:hideMark/>
          </w:tcPr>
          <w:p w14:paraId="7600C25B"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0.5</w:t>
            </w:r>
          </w:p>
        </w:tc>
        <w:tc>
          <w:tcPr>
            <w:tcW w:w="852"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bottom"/>
            <w:hideMark/>
          </w:tcPr>
          <w:p w14:paraId="162D1E9D"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0.6</w:t>
            </w:r>
          </w:p>
        </w:tc>
        <w:tc>
          <w:tcPr>
            <w:tcW w:w="852"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bottom"/>
            <w:hideMark/>
          </w:tcPr>
          <w:p w14:paraId="5BFC22C2"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0.6</w:t>
            </w:r>
          </w:p>
        </w:tc>
        <w:tc>
          <w:tcPr>
            <w:tcW w:w="744"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bottom"/>
            <w:hideMark/>
          </w:tcPr>
          <w:p w14:paraId="72CE4F61"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0.6</w:t>
            </w:r>
          </w:p>
        </w:tc>
        <w:tc>
          <w:tcPr>
            <w:tcW w:w="959"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bottom"/>
            <w:hideMark/>
          </w:tcPr>
          <w:p w14:paraId="6FC83372"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0.4</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bottom"/>
            <w:hideMark/>
          </w:tcPr>
          <w:p w14:paraId="6E6A9C50"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0.00</w:t>
            </w:r>
          </w:p>
        </w:tc>
        <w:tc>
          <w:tcPr>
            <w:tcW w:w="858"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bottom"/>
            <w:hideMark/>
          </w:tcPr>
          <w:p w14:paraId="0AFBABAB"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0.00</w:t>
            </w:r>
          </w:p>
        </w:tc>
        <w:tc>
          <w:tcPr>
            <w:tcW w:w="858"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bottom"/>
            <w:hideMark/>
          </w:tcPr>
          <w:p w14:paraId="73F5634F"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0.00</w:t>
            </w:r>
          </w:p>
        </w:tc>
      </w:tr>
      <w:tr w:rsidR="007B461A" w:rsidRPr="00113DAD" w14:paraId="1C65800A" w14:textId="77777777" w:rsidTr="005B1169">
        <w:trPr>
          <w:trHeight w:val="767"/>
          <w:jc w:val="center"/>
        </w:trPr>
        <w:tc>
          <w:tcPr>
            <w:tcW w:w="1036" w:type="dxa"/>
            <w:vMerge/>
            <w:tcBorders>
              <w:top w:val="single" w:sz="24" w:space="0" w:color="FFFFFF"/>
              <w:left w:val="single" w:sz="8" w:space="0" w:color="FFFFFF"/>
              <w:bottom w:val="single" w:sz="8" w:space="0" w:color="FFFFFF"/>
              <w:right w:val="single" w:sz="8" w:space="0" w:color="FFFFFF"/>
            </w:tcBorders>
            <w:vAlign w:val="center"/>
            <w:hideMark/>
          </w:tcPr>
          <w:p w14:paraId="34311A75" w14:textId="77777777" w:rsidR="007B461A" w:rsidRPr="00113DAD" w:rsidRDefault="007B461A" w:rsidP="005B1169">
            <w:pPr>
              <w:tabs>
                <w:tab w:val="left" w:pos="1290"/>
              </w:tabs>
              <w:spacing w:line="360" w:lineRule="auto"/>
              <w:jc w:val="center"/>
              <w:rPr>
                <w:rFonts w:ascii="Arial" w:eastAsia="Arial" w:hAnsi="Arial" w:cs="Arial"/>
                <w:b/>
                <w:bCs/>
                <w:color w:val="000000" w:themeColor="text1"/>
                <w:sz w:val="14"/>
                <w:szCs w:val="14"/>
              </w:rPr>
            </w:pPr>
          </w:p>
        </w:tc>
        <w:tc>
          <w:tcPr>
            <w:tcW w:w="1188" w:type="dxa"/>
            <w:tcBorders>
              <w:top w:val="single" w:sz="8" w:space="0" w:color="FFFFFF"/>
              <w:left w:val="single" w:sz="8" w:space="0" w:color="FFFFFF"/>
              <w:bottom w:val="single" w:sz="8" w:space="0" w:color="FFFFFF"/>
              <w:right w:val="single" w:sz="8" w:space="0" w:color="FFFFFF"/>
            </w:tcBorders>
            <w:shd w:val="clear" w:color="auto" w:fill="D5E3CF"/>
            <w:tcMar>
              <w:top w:w="72" w:type="dxa"/>
              <w:left w:w="144" w:type="dxa"/>
              <w:bottom w:w="72" w:type="dxa"/>
              <w:right w:w="144" w:type="dxa"/>
            </w:tcMar>
            <w:vAlign w:val="center"/>
            <w:hideMark/>
          </w:tcPr>
          <w:p w14:paraId="5AD0D6F7" w14:textId="77777777" w:rsidR="007B461A" w:rsidRPr="00113DAD" w:rsidRDefault="007B461A" w:rsidP="005B1169">
            <w:pPr>
              <w:tabs>
                <w:tab w:val="left" w:pos="1290"/>
              </w:tabs>
              <w:spacing w:line="360" w:lineRule="auto"/>
              <w:jc w:val="center"/>
              <w:rPr>
                <w:rFonts w:ascii="Arial" w:eastAsia="Arial" w:hAnsi="Arial" w:cs="Arial"/>
                <w:b/>
                <w:bCs/>
                <w:color w:val="000000" w:themeColor="text1"/>
                <w:sz w:val="14"/>
                <w:szCs w:val="14"/>
              </w:rPr>
            </w:pPr>
            <w:r w:rsidRPr="00113DAD">
              <w:rPr>
                <w:rFonts w:ascii="Arial" w:eastAsia="Arial" w:hAnsi="Arial" w:cs="Arial"/>
                <w:b/>
                <w:bCs/>
                <w:color w:val="000000" w:themeColor="text1"/>
                <w:sz w:val="14"/>
                <w:szCs w:val="14"/>
              </w:rPr>
              <w:t>Total Demand</w:t>
            </w:r>
          </w:p>
        </w:tc>
        <w:tc>
          <w:tcPr>
            <w:tcW w:w="852"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18D3A11E"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8.7</w:t>
            </w:r>
          </w:p>
        </w:tc>
        <w:tc>
          <w:tcPr>
            <w:tcW w:w="852"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09D8B825"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9.3</w:t>
            </w:r>
          </w:p>
        </w:tc>
        <w:tc>
          <w:tcPr>
            <w:tcW w:w="852"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5A1D186A"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10.0</w:t>
            </w:r>
          </w:p>
        </w:tc>
        <w:tc>
          <w:tcPr>
            <w:tcW w:w="852"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293E8475"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10.6</w:t>
            </w:r>
          </w:p>
        </w:tc>
        <w:tc>
          <w:tcPr>
            <w:tcW w:w="744"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5E6C5033"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11.3</w:t>
            </w:r>
          </w:p>
        </w:tc>
        <w:tc>
          <w:tcPr>
            <w:tcW w:w="959"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7C4D8A3E"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10.1</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45BD64EF"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11.1</w:t>
            </w:r>
          </w:p>
        </w:tc>
        <w:tc>
          <w:tcPr>
            <w:tcW w:w="858"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0DD5FAC5"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16.8</w:t>
            </w:r>
          </w:p>
        </w:tc>
        <w:tc>
          <w:tcPr>
            <w:tcW w:w="858"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65021827"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30.0</w:t>
            </w:r>
          </w:p>
        </w:tc>
      </w:tr>
      <w:tr w:rsidR="007B461A" w:rsidRPr="00113DAD" w14:paraId="5C36E6B9" w14:textId="77777777" w:rsidTr="005B1169">
        <w:trPr>
          <w:trHeight w:val="767"/>
          <w:jc w:val="center"/>
        </w:trPr>
        <w:tc>
          <w:tcPr>
            <w:tcW w:w="1036" w:type="dxa"/>
            <w:vMerge/>
            <w:tcBorders>
              <w:top w:val="single" w:sz="24" w:space="0" w:color="FFFFFF"/>
              <w:left w:val="single" w:sz="8" w:space="0" w:color="FFFFFF"/>
              <w:bottom w:val="single" w:sz="8" w:space="0" w:color="FFFFFF"/>
              <w:right w:val="single" w:sz="8" w:space="0" w:color="FFFFFF"/>
            </w:tcBorders>
            <w:vAlign w:val="center"/>
            <w:hideMark/>
          </w:tcPr>
          <w:p w14:paraId="7CEDBA60" w14:textId="77777777" w:rsidR="007B461A" w:rsidRPr="00113DAD" w:rsidRDefault="007B461A" w:rsidP="005B1169">
            <w:pPr>
              <w:tabs>
                <w:tab w:val="left" w:pos="1290"/>
              </w:tabs>
              <w:spacing w:line="360" w:lineRule="auto"/>
              <w:jc w:val="center"/>
              <w:rPr>
                <w:rFonts w:ascii="Arial" w:eastAsia="Arial" w:hAnsi="Arial" w:cs="Arial"/>
                <w:b/>
                <w:bCs/>
                <w:color w:val="000000" w:themeColor="text1"/>
                <w:sz w:val="14"/>
                <w:szCs w:val="14"/>
              </w:rPr>
            </w:pPr>
          </w:p>
        </w:tc>
        <w:tc>
          <w:tcPr>
            <w:tcW w:w="1188" w:type="dxa"/>
            <w:tcBorders>
              <w:top w:val="single" w:sz="8" w:space="0" w:color="FFFFFF"/>
              <w:left w:val="single" w:sz="8" w:space="0" w:color="FFFFFF"/>
              <w:bottom w:val="single" w:sz="8" w:space="0" w:color="FFFFFF"/>
              <w:right w:val="single" w:sz="8" w:space="0" w:color="FFFFFF"/>
            </w:tcBorders>
            <w:shd w:val="clear" w:color="auto" w:fill="EBF1E9"/>
            <w:tcMar>
              <w:top w:w="72" w:type="dxa"/>
              <w:left w:w="144" w:type="dxa"/>
              <w:bottom w:w="72" w:type="dxa"/>
              <w:right w:w="144" w:type="dxa"/>
            </w:tcMar>
            <w:vAlign w:val="center"/>
            <w:hideMark/>
          </w:tcPr>
          <w:p w14:paraId="4713DE4D" w14:textId="77777777" w:rsidR="007B461A" w:rsidRPr="00113DAD" w:rsidRDefault="007B461A" w:rsidP="005B1169">
            <w:pPr>
              <w:tabs>
                <w:tab w:val="left" w:pos="1290"/>
              </w:tabs>
              <w:spacing w:line="360" w:lineRule="auto"/>
              <w:jc w:val="center"/>
              <w:rPr>
                <w:rFonts w:ascii="Arial" w:eastAsia="Arial" w:hAnsi="Arial" w:cs="Arial"/>
                <w:b/>
                <w:bCs/>
                <w:color w:val="000000" w:themeColor="text1"/>
                <w:sz w:val="14"/>
                <w:szCs w:val="14"/>
              </w:rPr>
            </w:pPr>
            <w:r w:rsidRPr="00113DAD">
              <w:rPr>
                <w:rFonts w:ascii="Arial" w:eastAsia="Arial" w:hAnsi="Arial" w:cs="Arial"/>
                <w:b/>
                <w:bCs/>
                <w:color w:val="000000" w:themeColor="text1"/>
                <w:sz w:val="14"/>
                <w:szCs w:val="14"/>
              </w:rPr>
              <w:t>Y-O-Y Growth (%)</w:t>
            </w:r>
          </w:p>
        </w:tc>
        <w:tc>
          <w:tcPr>
            <w:tcW w:w="852"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6043F953"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w:t>
            </w:r>
          </w:p>
        </w:tc>
        <w:tc>
          <w:tcPr>
            <w:tcW w:w="852"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tcPr>
          <w:p w14:paraId="2AC0DEB0"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6.90%</w:t>
            </w:r>
          </w:p>
        </w:tc>
        <w:tc>
          <w:tcPr>
            <w:tcW w:w="852"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tcPr>
          <w:p w14:paraId="442BD13E"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7.53%</w:t>
            </w:r>
          </w:p>
        </w:tc>
        <w:tc>
          <w:tcPr>
            <w:tcW w:w="852"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tcPr>
          <w:p w14:paraId="6007000D"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6.0%</w:t>
            </w:r>
          </w:p>
        </w:tc>
        <w:tc>
          <w:tcPr>
            <w:tcW w:w="744"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tcPr>
          <w:p w14:paraId="0799EC56"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6.60%</w:t>
            </w:r>
          </w:p>
        </w:tc>
        <w:tc>
          <w:tcPr>
            <w:tcW w:w="959"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tcPr>
          <w:p w14:paraId="370C4B27"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-10.62%</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tcPr>
          <w:p w14:paraId="6DABDB93"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9.90%</w:t>
            </w:r>
          </w:p>
        </w:tc>
        <w:tc>
          <w:tcPr>
            <w:tcW w:w="858"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75139062"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10.86%</w:t>
            </w:r>
          </w:p>
        </w:tc>
        <w:tc>
          <w:tcPr>
            <w:tcW w:w="858"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0A96F4B8"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11.21%</w:t>
            </w:r>
          </w:p>
        </w:tc>
      </w:tr>
      <w:tr w:rsidR="007B461A" w:rsidRPr="00113DAD" w14:paraId="1C7B9C31" w14:textId="77777777" w:rsidTr="00561428">
        <w:trPr>
          <w:trHeight w:val="767"/>
          <w:jc w:val="center"/>
        </w:trPr>
        <w:tc>
          <w:tcPr>
            <w:tcW w:w="1036" w:type="dxa"/>
            <w:vMerge/>
            <w:tcBorders>
              <w:top w:val="single" w:sz="24" w:space="0" w:color="FFFFFF"/>
              <w:left w:val="single" w:sz="8" w:space="0" w:color="FFFFFF"/>
              <w:bottom w:val="single" w:sz="8" w:space="0" w:color="FFFFFF"/>
              <w:right w:val="single" w:sz="8" w:space="0" w:color="FFFFFF"/>
            </w:tcBorders>
            <w:vAlign w:val="center"/>
            <w:hideMark/>
          </w:tcPr>
          <w:p w14:paraId="413E23AB" w14:textId="77777777" w:rsidR="007B461A" w:rsidRPr="00113DAD" w:rsidRDefault="007B461A" w:rsidP="005B1169">
            <w:pPr>
              <w:tabs>
                <w:tab w:val="left" w:pos="1290"/>
              </w:tabs>
              <w:spacing w:line="360" w:lineRule="auto"/>
              <w:jc w:val="center"/>
              <w:rPr>
                <w:rFonts w:ascii="Arial" w:eastAsia="Arial" w:hAnsi="Arial" w:cs="Arial"/>
                <w:b/>
                <w:bCs/>
                <w:color w:val="000000" w:themeColor="text1"/>
                <w:sz w:val="14"/>
                <w:szCs w:val="14"/>
              </w:rPr>
            </w:pPr>
          </w:p>
        </w:tc>
        <w:tc>
          <w:tcPr>
            <w:tcW w:w="1188" w:type="dxa"/>
            <w:tcBorders>
              <w:top w:val="single" w:sz="8" w:space="0" w:color="FFFFFF"/>
              <w:left w:val="single" w:sz="8" w:space="0" w:color="FFFFFF"/>
              <w:bottom w:val="single" w:sz="8" w:space="0" w:color="FFFFFF"/>
              <w:right w:val="single" w:sz="8" w:space="0" w:color="FFFFFF"/>
            </w:tcBorders>
            <w:shd w:val="clear" w:color="auto" w:fill="D5E3CF"/>
            <w:tcMar>
              <w:top w:w="72" w:type="dxa"/>
              <w:left w:w="144" w:type="dxa"/>
              <w:bottom w:w="72" w:type="dxa"/>
              <w:right w:w="144" w:type="dxa"/>
            </w:tcMar>
            <w:vAlign w:val="center"/>
            <w:hideMark/>
          </w:tcPr>
          <w:p w14:paraId="07EB3682" w14:textId="77777777" w:rsidR="007B461A" w:rsidRPr="00113DAD" w:rsidRDefault="007B461A" w:rsidP="005B1169">
            <w:pPr>
              <w:tabs>
                <w:tab w:val="left" w:pos="1290"/>
              </w:tabs>
              <w:spacing w:line="360" w:lineRule="auto"/>
              <w:jc w:val="center"/>
              <w:rPr>
                <w:rFonts w:ascii="Arial" w:eastAsia="Arial" w:hAnsi="Arial" w:cs="Arial"/>
                <w:b/>
                <w:bCs/>
                <w:color w:val="000000" w:themeColor="text1"/>
                <w:sz w:val="14"/>
                <w:szCs w:val="14"/>
              </w:rPr>
            </w:pPr>
            <w:r w:rsidRPr="00113DAD">
              <w:rPr>
                <w:rFonts w:ascii="Arial" w:eastAsia="Arial" w:hAnsi="Arial" w:cs="Arial"/>
                <w:b/>
                <w:bCs/>
                <w:color w:val="000000" w:themeColor="text1"/>
                <w:sz w:val="14"/>
                <w:szCs w:val="14"/>
              </w:rPr>
              <w:t>Demand Supply Gap</w:t>
            </w:r>
          </w:p>
        </w:tc>
        <w:tc>
          <w:tcPr>
            <w:tcW w:w="852"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tcPr>
          <w:p w14:paraId="6596D578" w14:textId="46743F0F"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p>
        </w:tc>
        <w:tc>
          <w:tcPr>
            <w:tcW w:w="852"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tcPr>
          <w:p w14:paraId="668837EE" w14:textId="14C436BA"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p>
        </w:tc>
        <w:tc>
          <w:tcPr>
            <w:tcW w:w="852"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tcPr>
          <w:p w14:paraId="12D68F6A" w14:textId="58CB929B"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p>
        </w:tc>
        <w:tc>
          <w:tcPr>
            <w:tcW w:w="852"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tcPr>
          <w:p w14:paraId="4C4882D7" w14:textId="33E44F86"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p>
        </w:tc>
        <w:tc>
          <w:tcPr>
            <w:tcW w:w="744"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tcPr>
          <w:p w14:paraId="14D047D4" w14:textId="15DBFF78"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p>
        </w:tc>
        <w:tc>
          <w:tcPr>
            <w:tcW w:w="959"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tcPr>
          <w:p w14:paraId="15603BB4" w14:textId="7779C734"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27DF17E6"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-7.46</w:t>
            </w:r>
          </w:p>
        </w:tc>
        <w:tc>
          <w:tcPr>
            <w:tcW w:w="858"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34A48C2D"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-12.76</w:t>
            </w:r>
          </w:p>
        </w:tc>
        <w:tc>
          <w:tcPr>
            <w:tcW w:w="858"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27A267FA"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-25.55</w:t>
            </w:r>
          </w:p>
        </w:tc>
      </w:tr>
    </w:tbl>
    <w:p w14:paraId="4D23CA62" w14:textId="77777777" w:rsidR="007B461A" w:rsidRDefault="007B461A" w:rsidP="007B461A">
      <w:pPr>
        <w:tabs>
          <w:tab w:val="left" w:pos="1290"/>
        </w:tabs>
        <w:spacing w:line="360" w:lineRule="auto"/>
        <w:jc w:val="both"/>
        <w:rPr>
          <w:rFonts w:ascii="Arial" w:eastAsia="Arial" w:hAnsi="Arial" w:cs="Arial"/>
          <w:color w:val="000000" w:themeColor="text1"/>
          <w:sz w:val="24"/>
          <w:szCs w:val="24"/>
        </w:rPr>
      </w:pPr>
      <w:r w:rsidRPr="009D7B5D">
        <w:rPr>
          <w:rFonts w:ascii="Arial" w:eastAsia="Arial" w:hAnsi="Arial" w:cs="Arial"/>
          <w:noProof/>
          <w:sz w:val="24"/>
          <w:szCs w:val="24"/>
        </w:rPr>
        <mc:AlternateContent>
          <mc:Choice Requires="wps">
            <w:drawing>
              <wp:anchor distT="0" distB="0" distL="114300" distR="114300" simplePos="0" relativeHeight="252819456" behindDoc="0" locked="0" layoutInCell="1" allowOverlap="1" wp14:anchorId="7117EF7C" wp14:editId="3E4B58BD">
                <wp:simplePos x="0" y="0"/>
                <wp:positionH relativeFrom="column">
                  <wp:posOffset>4627880</wp:posOffset>
                </wp:positionH>
                <wp:positionV relativeFrom="paragraph">
                  <wp:posOffset>167005</wp:posOffset>
                </wp:positionV>
                <wp:extent cx="1809277" cy="584775"/>
                <wp:effectExtent l="0" t="0" r="0" b="0"/>
                <wp:wrapNone/>
                <wp:docPr id="23" name="TextBox 4"/>
                <wp:cNvGraphicFramePr/>
                <a:graphic xmlns:a="http://schemas.openxmlformats.org/drawingml/2006/main">
                  <a:graphicData uri="http://schemas.microsoft.com/office/word/2010/wordprocessingShape">
                    <wps:wsp>
                      <wps:cNvSpPr txBox="1"/>
                      <wps:spPr>
                        <a:xfrm>
                          <a:off x="0" y="0"/>
                          <a:ext cx="1809277" cy="584775"/>
                        </a:xfrm>
                        <a:prstGeom prst="rect">
                          <a:avLst/>
                        </a:prstGeom>
                        <a:noFill/>
                      </wps:spPr>
                      <wps:txbx>
                        <w:txbxContent>
                          <w:p w14:paraId="68D6C640" w14:textId="77777777" w:rsidR="007B461A" w:rsidRPr="00E33B0C" w:rsidRDefault="007B461A" w:rsidP="007B461A">
                            <w:pPr>
                              <w:jc w:val="right"/>
                              <w:textAlignment w:val="baseline"/>
                              <w:rPr>
                                <w:rFonts w:ascii="Verdana" w:eastAsia="Verdana" w:hAnsi="Verdana" w:cs="Verdana"/>
                                <w:i/>
                                <w:iCs/>
                                <w:color w:val="7F7F7F"/>
                                <w:kern w:val="24"/>
                                <w:sz w:val="12"/>
                                <w:szCs w:val="12"/>
                              </w:rPr>
                            </w:pPr>
                            <w:r w:rsidRPr="00E33B0C">
                              <w:rPr>
                                <w:rFonts w:ascii="Verdana" w:eastAsia="Verdana" w:hAnsi="Verdana" w:cs="Verdana"/>
                                <w:i/>
                                <w:iCs/>
                                <w:color w:val="7F7F7F"/>
                                <w:kern w:val="24"/>
                                <w:sz w:val="12"/>
                                <w:szCs w:val="12"/>
                              </w:rPr>
                              <w:t>Source: TechSci Research</w:t>
                            </w:r>
                          </w:p>
                        </w:txbxContent>
                      </wps:txbx>
                      <wps:bodyPr wrap="square" rtlCol="0">
                        <a:spAutoFit/>
                      </wps:bodyPr>
                    </wps:wsp>
                  </a:graphicData>
                </a:graphic>
                <wp14:sizeRelH relativeFrom="margin">
                  <wp14:pctWidth>0</wp14:pctWidth>
                </wp14:sizeRelH>
                <wp14:sizeRelV relativeFrom="margin">
                  <wp14:pctHeight>0</wp14:pctHeight>
                </wp14:sizeRelV>
              </wp:anchor>
            </w:drawing>
          </mc:Choice>
          <mc:Fallback>
            <w:pict>
              <v:shape w14:anchorId="7117EF7C" id="_x0000_s1142" type="#_x0000_t202" style="position:absolute;left:0;text-align:left;margin-left:364.4pt;margin-top:13.15pt;width:142.45pt;height:46.05pt;z-index:252819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" filled="f" stroked="f">
                <v:textbox style="mso-fit-shape-to-text:t">
                  <w:txbxContent>
                    <w:p w14:paraId="68D6C640" w14:textId="77777777" w:rsidR="007B461A" w:rsidRPr="00E33B0C" w:rsidRDefault="007B461A" w:rsidP="007B461A">
                      <w:pPr>
                        <w:jc w:val="right"/>
                        <w:textAlignment w:val="baseline"/>
                        <w:rPr>
                          <w:rFonts w:ascii="Verdana" w:eastAsia="Verdana" w:hAnsi="Verdana" w:cs="Verdana"/>
                          <w:i/>
                          <w:iCs/>
                          <w:color w:val="7F7F7F"/>
                          <w:kern w:val="24"/>
                          <w:sz w:val="12"/>
                          <w:szCs w:val="12"/>
                        </w:rPr>
                      </w:pPr>
                      <w:r w:rsidRPr="00E33B0C">
                        <w:rPr>
                          <w:rFonts w:ascii="Verdana" w:eastAsia="Verdana" w:hAnsi="Verdana" w:cs="Verdana"/>
                          <w:i/>
                          <w:iCs/>
                          <w:color w:val="7F7F7F"/>
                          <w:kern w:val="24"/>
                          <w:sz w:val="12"/>
                          <w:szCs w:val="12"/>
                        </w:rPr>
                        <w:t>Source: TechSci Research</w:t>
                      </w:r>
                    </w:p>
                  </w:txbxContent>
                </v:textbox>
              </v:shape>
            </w:pict>
          </mc:Fallback>
        </mc:AlternateContent>
      </w:r>
    </w:p>
    <w:p w14:paraId="7A28E808" w14:textId="77777777" w:rsidR="00A42F2F" w:rsidRDefault="00A42F2F" w:rsidP="007B461A">
      <w:pPr>
        <w:spacing w:line="360" w:lineRule="auto"/>
        <w:textAlignment w:val="baseline"/>
        <w:rPr>
          <w:rFonts w:ascii="Arial" w:eastAsiaTheme="majorEastAsia" w:hAnsi="Arial" w:cs="Arial"/>
          <w:b/>
          <w:bCs/>
          <w:color w:val="000000" w:themeColor="text1"/>
          <w:kern w:val="24"/>
          <w:sz w:val="24"/>
          <w:szCs w:val="24"/>
        </w:rPr>
      </w:pPr>
    </w:p>
    <w:p w14:paraId="759B8F38" w14:textId="4AFA29F8" w:rsidR="007B461A" w:rsidRPr="00AF20A2" w:rsidRDefault="007B461A" w:rsidP="007B461A">
      <w:pPr>
        <w:spacing w:line="360" w:lineRule="auto"/>
        <w:textAlignment w:val="baseline"/>
        <w:rPr>
          <w:rFonts w:ascii="Arial" w:eastAsiaTheme="majorEastAsia" w:hAnsi="Arial" w:cs="Arial"/>
          <w:b/>
          <w:bCs/>
          <w:color w:val="000000" w:themeColor="text1"/>
          <w:kern w:val="24"/>
          <w:sz w:val="24"/>
          <w:szCs w:val="24"/>
        </w:rPr>
      </w:pPr>
      <w:r w:rsidRPr="00AF20A2">
        <w:rPr>
          <w:rFonts w:ascii="Arial" w:eastAsiaTheme="majorEastAsia" w:hAnsi="Arial" w:cs="Arial"/>
          <w:b/>
          <w:bCs/>
          <w:color w:val="000000" w:themeColor="text1"/>
          <w:kern w:val="24"/>
          <w:sz w:val="24"/>
          <w:szCs w:val="24"/>
        </w:rPr>
        <w:t>India Vinyl Ester Resin Demand, By Volume, 2020-2030F (</w:t>
      </w:r>
      <w:r>
        <w:rPr>
          <w:rFonts w:ascii="Arial" w:eastAsiaTheme="majorEastAsia" w:hAnsi="Arial" w:cs="Arial"/>
          <w:b/>
          <w:bCs/>
          <w:color w:val="000000" w:themeColor="text1"/>
          <w:kern w:val="24"/>
          <w:sz w:val="24"/>
          <w:szCs w:val="24"/>
        </w:rPr>
        <w:t>000’</w:t>
      </w:r>
      <w:r w:rsidRPr="00AF20A2">
        <w:rPr>
          <w:rFonts w:ascii="Arial" w:eastAsiaTheme="majorEastAsia" w:hAnsi="Arial" w:cs="Arial"/>
          <w:b/>
          <w:bCs/>
          <w:color w:val="000000" w:themeColor="text1"/>
          <w:kern w:val="24"/>
          <w:sz w:val="24"/>
          <w:szCs w:val="24"/>
        </w:rPr>
        <w:t xml:space="preserve"> Tonnes)</w:t>
      </w:r>
    </w:p>
    <w:tbl>
      <w:tblPr>
        <w:tblW w:w="10127" w:type="dxa"/>
        <w:tblLook w:val="0420" w:firstRow="1" w:lastRow="0" w:firstColumn="0" w:lastColumn="0" w:noHBand="0" w:noVBand="1"/>
      </w:tblPr>
      <w:tblGrid>
        <w:gridCol w:w="979"/>
        <w:gridCol w:w="827"/>
        <w:gridCol w:w="833"/>
        <w:gridCol w:w="832"/>
        <w:gridCol w:w="832"/>
        <w:gridCol w:w="832"/>
        <w:gridCol w:w="832"/>
        <w:gridCol w:w="832"/>
        <w:gridCol w:w="832"/>
        <w:gridCol w:w="832"/>
        <w:gridCol w:w="832"/>
        <w:gridCol w:w="832"/>
      </w:tblGrid>
      <w:tr w:rsidR="007B461A" w:rsidRPr="00113DAD" w14:paraId="5830840C" w14:textId="77777777" w:rsidTr="005B1169">
        <w:trPr>
          <w:trHeight w:val="944"/>
        </w:trPr>
        <w:tc>
          <w:tcPr>
            <w:tcW w:w="979" w:type="dxa"/>
            <w:tcBorders>
              <w:top w:val="single" w:sz="8" w:space="0" w:color="FFFFFF"/>
              <w:left w:val="single" w:sz="8" w:space="0" w:color="FFFFFF"/>
              <w:bottom w:val="single" w:sz="12" w:space="0" w:color="FFFFFF"/>
              <w:right w:val="single" w:sz="8" w:space="0" w:color="FFFFFF"/>
            </w:tcBorders>
            <w:shd w:val="clear" w:color="000000" w:fill="70AD47"/>
            <w:vAlign w:val="center"/>
            <w:hideMark/>
          </w:tcPr>
          <w:p w14:paraId="6BD2470F" w14:textId="77777777" w:rsidR="007B461A" w:rsidRPr="00113DAD" w:rsidRDefault="007B461A" w:rsidP="005B1169">
            <w:pPr>
              <w:spacing w:after="0" w:line="240" w:lineRule="auto"/>
              <w:jc w:val="center"/>
              <w:rPr>
                <w:rFonts w:ascii="Arial" w:eastAsia="Times New Roman" w:hAnsi="Arial" w:cs="Arial"/>
                <w:b/>
                <w:bCs/>
                <w:color w:val="000000"/>
                <w:sz w:val="14"/>
                <w:szCs w:val="14"/>
                <w:lang w:val="en-US"/>
              </w:rPr>
            </w:pPr>
            <w:r w:rsidRPr="00113DAD">
              <w:rPr>
                <w:rFonts w:ascii="Arial" w:eastAsia="Times New Roman" w:hAnsi="Arial" w:cs="Arial"/>
                <w:b/>
                <w:bCs/>
                <w:color w:val="000000"/>
                <w:sz w:val="14"/>
                <w:szCs w:val="14"/>
              </w:rPr>
              <w:t>Demand Scenario</w:t>
            </w:r>
          </w:p>
        </w:tc>
        <w:tc>
          <w:tcPr>
            <w:tcW w:w="827" w:type="dxa"/>
            <w:tcBorders>
              <w:top w:val="single" w:sz="8" w:space="0" w:color="FFFFFF"/>
              <w:left w:val="nil"/>
              <w:bottom w:val="single" w:sz="12" w:space="0" w:color="FFFFFF"/>
              <w:right w:val="single" w:sz="8" w:space="0" w:color="FFFFFF"/>
            </w:tcBorders>
            <w:shd w:val="clear" w:color="000000" w:fill="70AD47"/>
            <w:vAlign w:val="center"/>
            <w:hideMark/>
          </w:tcPr>
          <w:p w14:paraId="7CFD040E" w14:textId="77777777" w:rsidR="007B461A" w:rsidRPr="00113DAD" w:rsidRDefault="007B461A" w:rsidP="005B1169">
            <w:pPr>
              <w:spacing w:after="0" w:line="240" w:lineRule="auto"/>
              <w:jc w:val="center"/>
              <w:rPr>
                <w:rFonts w:ascii="Arial" w:eastAsia="Times New Roman" w:hAnsi="Arial" w:cs="Arial"/>
                <w:b/>
                <w:bCs/>
                <w:color w:val="000000"/>
                <w:sz w:val="14"/>
                <w:szCs w:val="14"/>
                <w:lang w:val="en-US"/>
              </w:rPr>
            </w:pPr>
            <w:r w:rsidRPr="00113DAD">
              <w:rPr>
                <w:rFonts w:ascii="Arial" w:eastAsia="Times New Roman" w:hAnsi="Arial" w:cs="Arial"/>
                <w:b/>
                <w:bCs/>
                <w:color w:val="000000"/>
                <w:sz w:val="14"/>
                <w:szCs w:val="14"/>
              </w:rPr>
              <w:t>2020</w:t>
            </w:r>
          </w:p>
        </w:tc>
        <w:tc>
          <w:tcPr>
            <w:tcW w:w="833" w:type="dxa"/>
            <w:tcBorders>
              <w:top w:val="single" w:sz="8" w:space="0" w:color="FFFFFF"/>
              <w:left w:val="nil"/>
              <w:bottom w:val="single" w:sz="12" w:space="0" w:color="FFFFFF"/>
              <w:right w:val="single" w:sz="8" w:space="0" w:color="FFFFFF"/>
            </w:tcBorders>
            <w:shd w:val="clear" w:color="000000" w:fill="70AD47"/>
            <w:vAlign w:val="center"/>
            <w:hideMark/>
          </w:tcPr>
          <w:p w14:paraId="119185CC" w14:textId="77777777" w:rsidR="007B461A" w:rsidRPr="00113DAD" w:rsidRDefault="007B461A" w:rsidP="005B1169">
            <w:pPr>
              <w:spacing w:after="0" w:line="240" w:lineRule="auto"/>
              <w:jc w:val="center"/>
              <w:rPr>
                <w:rFonts w:ascii="Arial" w:eastAsia="Times New Roman" w:hAnsi="Arial" w:cs="Arial"/>
                <w:b/>
                <w:bCs/>
                <w:color w:val="000000"/>
                <w:sz w:val="14"/>
                <w:szCs w:val="14"/>
                <w:lang w:val="en-US"/>
              </w:rPr>
            </w:pPr>
            <w:r w:rsidRPr="00113DAD">
              <w:rPr>
                <w:rFonts w:ascii="Arial" w:eastAsia="Times New Roman" w:hAnsi="Arial" w:cs="Arial"/>
                <w:b/>
                <w:bCs/>
                <w:color w:val="000000"/>
                <w:sz w:val="14"/>
                <w:szCs w:val="14"/>
              </w:rPr>
              <w:t>2021E</w:t>
            </w:r>
          </w:p>
        </w:tc>
        <w:tc>
          <w:tcPr>
            <w:tcW w:w="832" w:type="dxa"/>
            <w:tcBorders>
              <w:top w:val="single" w:sz="8" w:space="0" w:color="FFFFFF"/>
              <w:left w:val="nil"/>
              <w:bottom w:val="single" w:sz="12" w:space="0" w:color="FFFFFF"/>
              <w:right w:val="single" w:sz="8" w:space="0" w:color="FFFFFF"/>
            </w:tcBorders>
            <w:shd w:val="clear" w:color="000000" w:fill="70AD47"/>
            <w:vAlign w:val="center"/>
            <w:hideMark/>
          </w:tcPr>
          <w:p w14:paraId="16C6AE91" w14:textId="77777777" w:rsidR="007B461A" w:rsidRPr="00113DAD" w:rsidRDefault="007B461A" w:rsidP="005B1169">
            <w:pPr>
              <w:spacing w:after="0" w:line="240" w:lineRule="auto"/>
              <w:jc w:val="center"/>
              <w:rPr>
                <w:rFonts w:ascii="Arial" w:eastAsia="Times New Roman" w:hAnsi="Arial" w:cs="Arial"/>
                <w:b/>
                <w:bCs/>
                <w:color w:val="000000"/>
                <w:sz w:val="14"/>
                <w:szCs w:val="14"/>
                <w:lang w:val="en-US"/>
              </w:rPr>
            </w:pPr>
            <w:r w:rsidRPr="00113DAD">
              <w:rPr>
                <w:rFonts w:ascii="Arial" w:eastAsia="Times New Roman" w:hAnsi="Arial" w:cs="Arial"/>
                <w:b/>
                <w:bCs/>
                <w:color w:val="000000"/>
                <w:sz w:val="14"/>
                <w:szCs w:val="14"/>
              </w:rPr>
              <w:t>2022F</w:t>
            </w:r>
          </w:p>
        </w:tc>
        <w:tc>
          <w:tcPr>
            <w:tcW w:w="832" w:type="dxa"/>
            <w:tcBorders>
              <w:top w:val="single" w:sz="8" w:space="0" w:color="FFFFFF"/>
              <w:left w:val="nil"/>
              <w:bottom w:val="single" w:sz="12" w:space="0" w:color="FFFFFF"/>
              <w:right w:val="single" w:sz="8" w:space="0" w:color="FFFFFF"/>
            </w:tcBorders>
            <w:shd w:val="clear" w:color="000000" w:fill="70AD47"/>
            <w:vAlign w:val="center"/>
            <w:hideMark/>
          </w:tcPr>
          <w:p w14:paraId="5F23A0C7" w14:textId="77777777" w:rsidR="007B461A" w:rsidRPr="00113DAD" w:rsidRDefault="007B461A" w:rsidP="005B1169">
            <w:pPr>
              <w:spacing w:after="0" w:line="240" w:lineRule="auto"/>
              <w:jc w:val="center"/>
              <w:rPr>
                <w:rFonts w:ascii="Arial" w:eastAsia="Times New Roman" w:hAnsi="Arial" w:cs="Arial"/>
                <w:b/>
                <w:bCs/>
                <w:color w:val="000000"/>
                <w:sz w:val="14"/>
                <w:szCs w:val="14"/>
                <w:lang w:val="en-US"/>
              </w:rPr>
            </w:pPr>
            <w:r w:rsidRPr="00113DAD">
              <w:rPr>
                <w:rFonts w:ascii="Arial" w:eastAsia="Times New Roman" w:hAnsi="Arial" w:cs="Arial"/>
                <w:b/>
                <w:bCs/>
                <w:color w:val="000000"/>
                <w:sz w:val="14"/>
                <w:szCs w:val="14"/>
              </w:rPr>
              <w:t>2023F</w:t>
            </w:r>
          </w:p>
        </w:tc>
        <w:tc>
          <w:tcPr>
            <w:tcW w:w="832" w:type="dxa"/>
            <w:tcBorders>
              <w:top w:val="single" w:sz="8" w:space="0" w:color="FFFFFF"/>
              <w:left w:val="nil"/>
              <w:bottom w:val="single" w:sz="12" w:space="0" w:color="FFFFFF"/>
              <w:right w:val="single" w:sz="8" w:space="0" w:color="FFFFFF"/>
            </w:tcBorders>
            <w:shd w:val="clear" w:color="000000" w:fill="70AD47"/>
            <w:vAlign w:val="center"/>
            <w:hideMark/>
          </w:tcPr>
          <w:p w14:paraId="74DBE3A8" w14:textId="77777777" w:rsidR="007B461A" w:rsidRPr="00113DAD" w:rsidRDefault="007B461A" w:rsidP="005B1169">
            <w:pPr>
              <w:spacing w:after="0" w:line="240" w:lineRule="auto"/>
              <w:jc w:val="center"/>
              <w:rPr>
                <w:rFonts w:ascii="Arial" w:eastAsia="Times New Roman" w:hAnsi="Arial" w:cs="Arial"/>
                <w:b/>
                <w:bCs/>
                <w:color w:val="000000"/>
                <w:sz w:val="14"/>
                <w:szCs w:val="14"/>
                <w:lang w:val="en-US"/>
              </w:rPr>
            </w:pPr>
            <w:r w:rsidRPr="00113DAD">
              <w:rPr>
                <w:rFonts w:ascii="Arial" w:eastAsia="Times New Roman" w:hAnsi="Arial" w:cs="Arial"/>
                <w:b/>
                <w:bCs/>
                <w:color w:val="000000"/>
                <w:sz w:val="14"/>
                <w:szCs w:val="14"/>
              </w:rPr>
              <w:t>2024F</w:t>
            </w:r>
          </w:p>
        </w:tc>
        <w:tc>
          <w:tcPr>
            <w:tcW w:w="832" w:type="dxa"/>
            <w:tcBorders>
              <w:top w:val="single" w:sz="8" w:space="0" w:color="FFFFFF"/>
              <w:left w:val="nil"/>
              <w:bottom w:val="single" w:sz="12" w:space="0" w:color="FFFFFF"/>
              <w:right w:val="single" w:sz="8" w:space="0" w:color="FFFFFF"/>
            </w:tcBorders>
            <w:shd w:val="clear" w:color="000000" w:fill="70AD47"/>
            <w:vAlign w:val="center"/>
            <w:hideMark/>
          </w:tcPr>
          <w:p w14:paraId="32B99D6B" w14:textId="77777777" w:rsidR="007B461A" w:rsidRPr="00113DAD" w:rsidRDefault="007B461A" w:rsidP="005B1169">
            <w:pPr>
              <w:spacing w:after="0" w:line="240" w:lineRule="auto"/>
              <w:jc w:val="center"/>
              <w:rPr>
                <w:rFonts w:ascii="Arial" w:eastAsia="Times New Roman" w:hAnsi="Arial" w:cs="Arial"/>
                <w:b/>
                <w:bCs/>
                <w:color w:val="000000"/>
                <w:sz w:val="14"/>
                <w:szCs w:val="14"/>
                <w:lang w:val="en-US"/>
              </w:rPr>
            </w:pPr>
            <w:r w:rsidRPr="00113DAD">
              <w:rPr>
                <w:rFonts w:ascii="Arial" w:eastAsia="Times New Roman" w:hAnsi="Arial" w:cs="Arial"/>
                <w:b/>
                <w:bCs/>
                <w:color w:val="000000"/>
                <w:sz w:val="14"/>
                <w:szCs w:val="14"/>
              </w:rPr>
              <w:t>2025F</w:t>
            </w:r>
          </w:p>
        </w:tc>
        <w:tc>
          <w:tcPr>
            <w:tcW w:w="832" w:type="dxa"/>
            <w:tcBorders>
              <w:top w:val="single" w:sz="8" w:space="0" w:color="FFFFFF"/>
              <w:left w:val="nil"/>
              <w:bottom w:val="single" w:sz="12" w:space="0" w:color="FFFFFF"/>
              <w:right w:val="single" w:sz="8" w:space="0" w:color="FFFFFF"/>
            </w:tcBorders>
            <w:shd w:val="clear" w:color="000000" w:fill="70AD47"/>
            <w:vAlign w:val="center"/>
            <w:hideMark/>
          </w:tcPr>
          <w:p w14:paraId="15D8CF3E" w14:textId="77777777" w:rsidR="007B461A" w:rsidRPr="00113DAD" w:rsidRDefault="007B461A" w:rsidP="005B1169">
            <w:pPr>
              <w:spacing w:after="0" w:line="240" w:lineRule="auto"/>
              <w:jc w:val="center"/>
              <w:rPr>
                <w:rFonts w:ascii="Arial" w:eastAsia="Times New Roman" w:hAnsi="Arial" w:cs="Arial"/>
                <w:b/>
                <w:bCs/>
                <w:color w:val="000000"/>
                <w:sz w:val="14"/>
                <w:szCs w:val="14"/>
                <w:lang w:val="en-US"/>
              </w:rPr>
            </w:pPr>
            <w:r w:rsidRPr="00113DAD">
              <w:rPr>
                <w:rFonts w:ascii="Arial" w:eastAsia="Times New Roman" w:hAnsi="Arial" w:cs="Arial"/>
                <w:b/>
                <w:bCs/>
                <w:color w:val="000000"/>
                <w:sz w:val="14"/>
                <w:szCs w:val="14"/>
              </w:rPr>
              <w:t>2026F</w:t>
            </w:r>
          </w:p>
        </w:tc>
        <w:tc>
          <w:tcPr>
            <w:tcW w:w="832" w:type="dxa"/>
            <w:tcBorders>
              <w:top w:val="single" w:sz="8" w:space="0" w:color="FFFFFF"/>
              <w:left w:val="nil"/>
              <w:bottom w:val="single" w:sz="12" w:space="0" w:color="FFFFFF"/>
              <w:right w:val="single" w:sz="8" w:space="0" w:color="FFFFFF"/>
            </w:tcBorders>
            <w:shd w:val="clear" w:color="000000" w:fill="70AD47"/>
            <w:vAlign w:val="center"/>
            <w:hideMark/>
          </w:tcPr>
          <w:p w14:paraId="399327EF" w14:textId="77777777" w:rsidR="007B461A" w:rsidRPr="00113DAD" w:rsidRDefault="007B461A" w:rsidP="005B1169">
            <w:pPr>
              <w:spacing w:after="0" w:line="240" w:lineRule="auto"/>
              <w:jc w:val="center"/>
              <w:rPr>
                <w:rFonts w:ascii="Arial" w:eastAsia="Times New Roman" w:hAnsi="Arial" w:cs="Arial"/>
                <w:b/>
                <w:bCs/>
                <w:color w:val="000000"/>
                <w:sz w:val="14"/>
                <w:szCs w:val="14"/>
                <w:lang w:val="en-US"/>
              </w:rPr>
            </w:pPr>
            <w:r w:rsidRPr="00113DAD">
              <w:rPr>
                <w:rFonts w:ascii="Arial" w:eastAsia="Times New Roman" w:hAnsi="Arial" w:cs="Arial"/>
                <w:b/>
                <w:bCs/>
                <w:color w:val="000000"/>
                <w:sz w:val="14"/>
                <w:szCs w:val="14"/>
              </w:rPr>
              <w:t>2027F</w:t>
            </w:r>
          </w:p>
        </w:tc>
        <w:tc>
          <w:tcPr>
            <w:tcW w:w="832" w:type="dxa"/>
            <w:tcBorders>
              <w:top w:val="single" w:sz="8" w:space="0" w:color="FFFFFF"/>
              <w:left w:val="nil"/>
              <w:bottom w:val="single" w:sz="12" w:space="0" w:color="FFFFFF"/>
              <w:right w:val="single" w:sz="8" w:space="0" w:color="FFFFFF"/>
            </w:tcBorders>
            <w:shd w:val="clear" w:color="000000" w:fill="70AD47"/>
            <w:vAlign w:val="center"/>
            <w:hideMark/>
          </w:tcPr>
          <w:p w14:paraId="5D6FCE52" w14:textId="77777777" w:rsidR="007B461A" w:rsidRPr="00113DAD" w:rsidRDefault="007B461A" w:rsidP="005B1169">
            <w:pPr>
              <w:spacing w:after="0" w:line="240" w:lineRule="auto"/>
              <w:jc w:val="center"/>
              <w:rPr>
                <w:rFonts w:ascii="Arial" w:eastAsia="Times New Roman" w:hAnsi="Arial" w:cs="Arial"/>
                <w:b/>
                <w:bCs/>
                <w:color w:val="000000"/>
                <w:sz w:val="14"/>
                <w:szCs w:val="14"/>
                <w:lang w:val="en-US"/>
              </w:rPr>
            </w:pPr>
            <w:r w:rsidRPr="00113DAD">
              <w:rPr>
                <w:rFonts w:ascii="Arial" w:eastAsia="Times New Roman" w:hAnsi="Arial" w:cs="Arial"/>
                <w:b/>
                <w:bCs/>
                <w:color w:val="000000"/>
                <w:sz w:val="14"/>
                <w:szCs w:val="14"/>
              </w:rPr>
              <w:t>2028F</w:t>
            </w:r>
          </w:p>
        </w:tc>
        <w:tc>
          <w:tcPr>
            <w:tcW w:w="832" w:type="dxa"/>
            <w:tcBorders>
              <w:top w:val="single" w:sz="8" w:space="0" w:color="FFFFFF"/>
              <w:left w:val="nil"/>
              <w:bottom w:val="single" w:sz="12" w:space="0" w:color="FFFFFF"/>
              <w:right w:val="single" w:sz="8" w:space="0" w:color="FFFFFF"/>
            </w:tcBorders>
            <w:shd w:val="clear" w:color="000000" w:fill="70AD47"/>
            <w:vAlign w:val="center"/>
            <w:hideMark/>
          </w:tcPr>
          <w:p w14:paraId="254AF91B" w14:textId="77777777" w:rsidR="007B461A" w:rsidRPr="00113DAD" w:rsidRDefault="007B461A" w:rsidP="005B1169">
            <w:pPr>
              <w:spacing w:after="0" w:line="240" w:lineRule="auto"/>
              <w:jc w:val="center"/>
              <w:rPr>
                <w:rFonts w:ascii="Arial" w:eastAsia="Times New Roman" w:hAnsi="Arial" w:cs="Arial"/>
                <w:b/>
                <w:bCs/>
                <w:color w:val="000000"/>
                <w:sz w:val="14"/>
                <w:szCs w:val="14"/>
                <w:lang w:val="en-US"/>
              </w:rPr>
            </w:pPr>
            <w:r w:rsidRPr="00113DAD">
              <w:rPr>
                <w:rFonts w:ascii="Arial" w:eastAsia="Times New Roman" w:hAnsi="Arial" w:cs="Arial"/>
                <w:b/>
                <w:bCs/>
                <w:color w:val="000000"/>
                <w:sz w:val="14"/>
                <w:szCs w:val="14"/>
              </w:rPr>
              <w:t>2029F</w:t>
            </w:r>
          </w:p>
        </w:tc>
        <w:tc>
          <w:tcPr>
            <w:tcW w:w="832" w:type="dxa"/>
            <w:tcBorders>
              <w:top w:val="single" w:sz="8" w:space="0" w:color="FFFFFF"/>
              <w:left w:val="nil"/>
              <w:bottom w:val="single" w:sz="12" w:space="0" w:color="FFFFFF"/>
              <w:right w:val="single" w:sz="8" w:space="0" w:color="FFFFFF"/>
            </w:tcBorders>
            <w:shd w:val="clear" w:color="000000" w:fill="70AD47"/>
            <w:vAlign w:val="center"/>
            <w:hideMark/>
          </w:tcPr>
          <w:p w14:paraId="48434811" w14:textId="77777777" w:rsidR="007B461A" w:rsidRPr="00113DAD" w:rsidRDefault="007B461A" w:rsidP="005B1169">
            <w:pPr>
              <w:spacing w:after="0" w:line="240" w:lineRule="auto"/>
              <w:jc w:val="center"/>
              <w:rPr>
                <w:rFonts w:ascii="Arial" w:eastAsia="Times New Roman" w:hAnsi="Arial" w:cs="Arial"/>
                <w:b/>
                <w:bCs/>
                <w:color w:val="000000"/>
                <w:sz w:val="14"/>
                <w:szCs w:val="14"/>
                <w:lang w:val="en-US"/>
              </w:rPr>
            </w:pPr>
            <w:r w:rsidRPr="00113DAD">
              <w:rPr>
                <w:rFonts w:ascii="Arial" w:eastAsia="Times New Roman" w:hAnsi="Arial" w:cs="Arial"/>
                <w:b/>
                <w:bCs/>
                <w:color w:val="000000"/>
                <w:sz w:val="14"/>
                <w:szCs w:val="14"/>
              </w:rPr>
              <w:t>2030F</w:t>
            </w:r>
          </w:p>
        </w:tc>
      </w:tr>
      <w:tr w:rsidR="007B461A" w:rsidRPr="00113DAD" w14:paraId="5A80FAAA" w14:textId="77777777" w:rsidTr="005B1169">
        <w:trPr>
          <w:trHeight w:val="830"/>
        </w:trPr>
        <w:tc>
          <w:tcPr>
            <w:tcW w:w="979" w:type="dxa"/>
            <w:tcBorders>
              <w:top w:val="nil"/>
              <w:left w:val="single" w:sz="8" w:space="0" w:color="FFFFFF"/>
              <w:bottom w:val="single" w:sz="8" w:space="0" w:color="FFFFFF"/>
              <w:right w:val="single" w:sz="8" w:space="0" w:color="FFFFFF"/>
            </w:tcBorders>
            <w:shd w:val="clear" w:color="000000" w:fill="D5E3CF"/>
            <w:vAlign w:val="center"/>
            <w:hideMark/>
          </w:tcPr>
          <w:p w14:paraId="5846B253" w14:textId="77777777" w:rsidR="007B461A" w:rsidRPr="00113DAD" w:rsidRDefault="007B461A" w:rsidP="005B1169">
            <w:pPr>
              <w:spacing w:after="0" w:line="240" w:lineRule="auto"/>
              <w:jc w:val="center"/>
              <w:rPr>
                <w:rFonts w:ascii="Arial" w:eastAsia="Times New Roman" w:hAnsi="Arial" w:cs="Arial"/>
                <w:color w:val="000000"/>
                <w:sz w:val="14"/>
                <w:szCs w:val="14"/>
                <w:lang w:val="en-US"/>
              </w:rPr>
            </w:pPr>
            <w:r w:rsidRPr="00113DAD">
              <w:rPr>
                <w:rFonts w:ascii="Arial" w:eastAsia="Times New Roman" w:hAnsi="Arial" w:cs="Arial"/>
                <w:color w:val="000000"/>
                <w:sz w:val="14"/>
                <w:szCs w:val="14"/>
                <w:lang w:val="en-US"/>
              </w:rPr>
              <w:t>Optimistic</w:t>
            </w:r>
          </w:p>
        </w:tc>
        <w:tc>
          <w:tcPr>
            <w:tcW w:w="827" w:type="dxa"/>
            <w:tcBorders>
              <w:top w:val="nil"/>
              <w:left w:val="nil"/>
              <w:bottom w:val="single" w:sz="8" w:space="0" w:color="FFFFFF"/>
              <w:right w:val="single" w:sz="8" w:space="0" w:color="FFFFFF"/>
            </w:tcBorders>
            <w:shd w:val="clear" w:color="000000" w:fill="D5E3CF"/>
            <w:vAlign w:val="center"/>
            <w:hideMark/>
          </w:tcPr>
          <w:p w14:paraId="2B33FE8F" w14:textId="77777777" w:rsidR="007B461A" w:rsidRPr="00113DAD" w:rsidRDefault="007B461A" w:rsidP="005B1169">
            <w:pPr>
              <w:spacing w:after="0" w:line="240" w:lineRule="auto"/>
              <w:jc w:val="center"/>
              <w:rPr>
                <w:rFonts w:ascii="Arial" w:eastAsia="Times New Roman" w:hAnsi="Arial" w:cs="Arial"/>
                <w:color w:val="000000"/>
                <w:sz w:val="14"/>
                <w:szCs w:val="14"/>
                <w:lang w:val="en-US"/>
              </w:rPr>
            </w:pPr>
            <w:r w:rsidRPr="00113DAD">
              <w:rPr>
                <w:rFonts w:ascii="Arial" w:eastAsia="Times New Roman" w:hAnsi="Arial" w:cs="Arial"/>
                <w:color w:val="000000"/>
                <w:sz w:val="14"/>
                <w:szCs w:val="14"/>
                <w:lang w:val="en-US"/>
              </w:rPr>
              <w:t>10.11</w:t>
            </w:r>
          </w:p>
        </w:tc>
        <w:tc>
          <w:tcPr>
            <w:tcW w:w="833" w:type="dxa"/>
            <w:tcBorders>
              <w:top w:val="nil"/>
              <w:left w:val="nil"/>
              <w:bottom w:val="single" w:sz="8" w:space="0" w:color="FFFFFF"/>
              <w:right w:val="single" w:sz="8" w:space="0" w:color="FFFFFF"/>
            </w:tcBorders>
            <w:shd w:val="clear" w:color="000000" w:fill="D5E3CF"/>
            <w:vAlign w:val="center"/>
            <w:hideMark/>
          </w:tcPr>
          <w:p w14:paraId="04B976B7" w14:textId="77777777" w:rsidR="007B461A" w:rsidRPr="00113DAD" w:rsidRDefault="007B461A" w:rsidP="005B1169">
            <w:pPr>
              <w:spacing w:after="0" w:line="240" w:lineRule="auto"/>
              <w:jc w:val="center"/>
              <w:rPr>
                <w:rFonts w:ascii="Arial" w:eastAsia="Times New Roman" w:hAnsi="Arial" w:cs="Arial"/>
                <w:color w:val="000000"/>
                <w:sz w:val="14"/>
                <w:szCs w:val="14"/>
                <w:lang w:val="en-US"/>
              </w:rPr>
            </w:pPr>
            <w:r w:rsidRPr="00113DAD">
              <w:rPr>
                <w:rFonts w:ascii="Arial" w:eastAsia="Times New Roman" w:hAnsi="Arial" w:cs="Arial"/>
                <w:color w:val="000000"/>
                <w:sz w:val="14"/>
                <w:szCs w:val="14"/>
                <w:lang w:val="en-US"/>
              </w:rPr>
              <w:t>11.33</w:t>
            </w:r>
          </w:p>
        </w:tc>
        <w:tc>
          <w:tcPr>
            <w:tcW w:w="832" w:type="dxa"/>
            <w:tcBorders>
              <w:top w:val="nil"/>
              <w:left w:val="nil"/>
              <w:bottom w:val="single" w:sz="8" w:space="0" w:color="FFFFFF"/>
              <w:right w:val="single" w:sz="8" w:space="0" w:color="FFFFFF"/>
            </w:tcBorders>
            <w:shd w:val="clear" w:color="000000" w:fill="D5E3CF"/>
            <w:vAlign w:val="center"/>
            <w:hideMark/>
          </w:tcPr>
          <w:p w14:paraId="5A0BF7E3" w14:textId="77777777" w:rsidR="007B461A" w:rsidRPr="00113DAD" w:rsidRDefault="007B461A" w:rsidP="005B1169">
            <w:pPr>
              <w:spacing w:after="0" w:line="240" w:lineRule="auto"/>
              <w:jc w:val="center"/>
              <w:rPr>
                <w:rFonts w:ascii="Arial" w:eastAsia="Times New Roman" w:hAnsi="Arial" w:cs="Arial"/>
                <w:color w:val="000000"/>
                <w:sz w:val="14"/>
                <w:szCs w:val="14"/>
                <w:lang w:val="en-US"/>
              </w:rPr>
            </w:pPr>
            <w:r w:rsidRPr="00113DAD">
              <w:rPr>
                <w:rFonts w:ascii="Arial" w:eastAsia="Times New Roman" w:hAnsi="Arial" w:cs="Arial"/>
                <w:color w:val="000000"/>
                <w:sz w:val="14"/>
                <w:szCs w:val="14"/>
                <w:lang w:val="en-US"/>
              </w:rPr>
              <w:t>12.8</w:t>
            </w:r>
          </w:p>
        </w:tc>
        <w:tc>
          <w:tcPr>
            <w:tcW w:w="832" w:type="dxa"/>
            <w:tcBorders>
              <w:top w:val="nil"/>
              <w:left w:val="nil"/>
              <w:bottom w:val="single" w:sz="8" w:space="0" w:color="FFFFFF"/>
              <w:right w:val="single" w:sz="8" w:space="0" w:color="FFFFFF"/>
            </w:tcBorders>
            <w:shd w:val="clear" w:color="000000" w:fill="D5E3CF"/>
            <w:vAlign w:val="center"/>
            <w:hideMark/>
          </w:tcPr>
          <w:p w14:paraId="18319C27" w14:textId="77777777" w:rsidR="007B461A" w:rsidRPr="00113DAD" w:rsidRDefault="007B461A" w:rsidP="005B1169">
            <w:pPr>
              <w:spacing w:after="0" w:line="240" w:lineRule="auto"/>
              <w:jc w:val="center"/>
              <w:rPr>
                <w:rFonts w:ascii="Arial" w:eastAsia="Times New Roman" w:hAnsi="Arial" w:cs="Arial"/>
                <w:color w:val="000000"/>
                <w:sz w:val="14"/>
                <w:szCs w:val="14"/>
                <w:lang w:val="en-US"/>
              </w:rPr>
            </w:pPr>
            <w:r w:rsidRPr="00113DAD">
              <w:rPr>
                <w:rFonts w:ascii="Arial" w:eastAsia="Times New Roman" w:hAnsi="Arial" w:cs="Arial"/>
                <w:color w:val="000000"/>
                <w:sz w:val="14"/>
                <w:szCs w:val="14"/>
                <w:lang w:val="en-US"/>
              </w:rPr>
              <w:t>14.59</w:t>
            </w:r>
          </w:p>
        </w:tc>
        <w:tc>
          <w:tcPr>
            <w:tcW w:w="832" w:type="dxa"/>
            <w:tcBorders>
              <w:top w:val="nil"/>
              <w:left w:val="nil"/>
              <w:bottom w:val="single" w:sz="8" w:space="0" w:color="FFFFFF"/>
              <w:right w:val="single" w:sz="8" w:space="0" w:color="FFFFFF"/>
            </w:tcBorders>
            <w:shd w:val="clear" w:color="000000" w:fill="D5E3CF"/>
            <w:vAlign w:val="center"/>
            <w:hideMark/>
          </w:tcPr>
          <w:p w14:paraId="42405218" w14:textId="77777777" w:rsidR="007B461A" w:rsidRPr="00113DAD" w:rsidRDefault="007B461A" w:rsidP="005B1169">
            <w:pPr>
              <w:spacing w:after="0" w:line="240" w:lineRule="auto"/>
              <w:jc w:val="center"/>
              <w:rPr>
                <w:rFonts w:ascii="Arial" w:eastAsia="Times New Roman" w:hAnsi="Arial" w:cs="Arial"/>
                <w:color w:val="000000"/>
                <w:sz w:val="14"/>
                <w:szCs w:val="14"/>
                <w:lang w:val="en-US"/>
              </w:rPr>
            </w:pPr>
            <w:r w:rsidRPr="00113DAD">
              <w:rPr>
                <w:rFonts w:ascii="Arial" w:eastAsia="Times New Roman" w:hAnsi="Arial" w:cs="Arial"/>
                <w:color w:val="000000"/>
                <w:sz w:val="14"/>
                <w:szCs w:val="14"/>
                <w:lang w:val="en-US"/>
              </w:rPr>
              <w:t>16.59</w:t>
            </w:r>
          </w:p>
        </w:tc>
        <w:tc>
          <w:tcPr>
            <w:tcW w:w="832" w:type="dxa"/>
            <w:tcBorders>
              <w:top w:val="nil"/>
              <w:left w:val="nil"/>
              <w:bottom w:val="single" w:sz="8" w:space="0" w:color="FFFFFF"/>
              <w:right w:val="single" w:sz="8" w:space="0" w:color="FFFFFF"/>
            </w:tcBorders>
            <w:shd w:val="clear" w:color="000000" w:fill="D5E3CF"/>
            <w:vAlign w:val="center"/>
            <w:hideMark/>
          </w:tcPr>
          <w:p w14:paraId="389A38F6" w14:textId="77777777" w:rsidR="007B461A" w:rsidRPr="00113DAD" w:rsidRDefault="007B461A" w:rsidP="005B1169">
            <w:pPr>
              <w:spacing w:after="0" w:line="240" w:lineRule="auto"/>
              <w:jc w:val="center"/>
              <w:rPr>
                <w:rFonts w:ascii="Arial" w:eastAsia="Times New Roman" w:hAnsi="Arial" w:cs="Arial"/>
                <w:color w:val="000000"/>
                <w:sz w:val="14"/>
                <w:szCs w:val="14"/>
                <w:lang w:val="en-US"/>
              </w:rPr>
            </w:pPr>
            <w:r w:rsidRPr="00113DAD">
              <w:rPr>
                <w:rFonts w:ascii="Arial" w:eastAsia="Times New Roman" w:hAnsi="Arial" w:cs="Arial"/>
                <w:color w:val="000000"/>
                <w:sz w:val="14"/>
                <w:szCs w:val="14"/>
                <w:lang w:val="en-US"/>
              </w:rPr>
              <w:t>18.81</w:t>
            </w:r>
          </w:p>
        </w:tc>
        <w:tc>
          <w:tcPr>
            <w:tcW w:w="832" w:type="dxa"/>
            <w:tcBorders>
              <w:top w:val="nil"/>
              <w:left w:val="nil"/>
              <w:bottom w:val="single" w:sz="8" w:space="0" w:color="FFFFFF"/>
              <w:right w:val="single" w:sz="8" w:space="0" w:color="FFFFFF"/>
            </w:tcBorders>
            <w:shd w:val="clear" w:color="000000" w:fill="D5E3CF"/>
            <w:vAlign w:val="center"/>
            <w:hideMark/>
          </w:tcPr>
          <w:p w14:paraId="0F8811D5" w14:textId="77777777" w:rsidR="007B461A" w:rsidRPr="00113DAD" w:rsidRDefault="007B461A" w:rsidP="005B1169">
            <w:pPr>
              <w:spacing w:after="0" w:line="240" w:lineRule="auto"/>
              <w:jc w:val="center"/>
              <w:rPr>
                <w:rFonts w:ascii="Arial" w:eastAsia="Times New Roman" w:hAnsi="Arial" w:cs="Arial"/>
                <w:color w:val="000000"/>
                <w:sz w:val="14"/>
                <w:szCs w:val="14"/>
                <w:lang w:val="en-US"/>
              </w:rPr>
            </w:pPr>
            <w:r w:rsidRPr="00113DAD">
              <w:rPr>
                <w:rFonts w:ascii="Arial" w:eastAsia="Times New Roman" w:hAnsi="Arial" w:cs="Arial"/>
                <w:color w:val="000000"/>
                <w:sz w:val="14"/>
                <w:szCs w:val="14"/>
                <w:lang w:val="en-US"/>
              </w:rPr>
              <w:t>21.64</w:t>
            </w:r>
          </w:p>
        </w:tc>
        <w:tc>
          <w:tcPr>
            <w:tcW w:w="832" w:type="dxa"/>
            <w:tcBorders>
              <w:top w:val="nil"/>
              <w:left w:val="nil"/>
              <w:bottom w:val="single" w:sz="8" w:space="0" w:color="FFFFFF"/>
              <w:right w:val="single" w:sz="8" w:space="0" w:color="FFFFFF"/>
            </w:tcBorders>
            <w:shd w:val="clear" w:color="000000" w:fill="D5E3CF"/>
            <w:vAlign w:val="center"/>
            <w:hideMark/>
          </w:tcPr>
          <w:p w14:paraId="7220D166" w14:textId="77777777" w:rsidR="007B461A" w:rsidRPr="00113DAD" w:rsidRDefault="007B461A" w:rsidP="005B1169">
            <w:pPr>
              <w:spacing w:after="0" w:line="240" w:lineRule="auto"/>
              <w:jc w:val="center"/>
              <w:rPr>
                <w:rFonts w:ascii="Arial" w:eastAsia="Times New Roman" w:hAnsi="Arial" w:cs="Arial"/>
                <w:color w:val="000000"/>
                <w:sz w:val="14"/>
                <w:szCs w:val="14"/>
                <w:lang w:val="en-US"/>
              </w:rPr>
            </w:pPr>
            <w:r w:rsidRPr="00113DAD">
              <w:rPr>
                <w:rFonts w:ascii="Arial" w:eastAsia="Times New Roman" w:hAnsi="Arial" w:cs="Arial"/>
                <w:color w:val="000000"/>
                <w:sz w:val="14"/>
                <w:szCs w:val="14"/>
                <w:lang w:val="en-US"/>
              </w:rPr>
              <w:t>25.16</w:t>
            </w:r>
          </w:p>
        </w:tc>
        <w:tc>
          <w:tcPr>
            <w:tcW w:w="832" w:type="dxa"/>
            <w:tcBorders>
              <w:top w:val="nil"/>
              <w:left w:val="nil"/>
              <w:bottom w:val="single" w:sz="8" w:space="0" w:color="FFFFFF"/>
              <w:right w:val="single" w:sz="8" w:space="0" w:color="FFFFFF"/>
            </w:tcBorders>
            <w:shd w:val="clear" w:color="000000" w:fill="D5E3CF"/>
            <w:vAlign w:val="center"/>
            <w:hideMark/>
          </w:tcPr>
          <w:p w14:paraId="700E18A8" w14:textId="77777777" w:rsidR="007B461A" w:rsidRPr="00113DAD" w:rsidRDefault="007B461A" w:rsidP="005B1169">
            <w:pPr>
              <w:spacing w:after="0" w:line="240" w:lineRule="auto"/>
              <w:jc w:val="center"/>
              <w:rPr>
                <w:rFonts w:ascii="Arial" w:eastAsia="Times New Roman" w:hAnsi="Arial" w:cs="Arial"/>
                <w:color w:val="000000"/>
                <w:sz w:val="14"/>
                <w:szCs w:val="14"/>
                <w:lang w:val="en-US"/>
              </w:rPr>
            </w:pPr>
            <w:r w:rsidRPr="00113DAD">
              <w:rPr>
                <w:rFonts w:ascii="Arial" w:eastAsia="Times New Roman" w:hAnsi="Arial" w:cs="Arial"/>
                <w:color w:val="000000"/>
                <w:sz w:val="14"/>
                <w:szCs w:val="14"/>
                <w:lang w:val="en-US"/>
              </w:rPr>
              <w:t>28.93</w:t>
            </w:r>
          </w:p>
        </w:tc>
        <w:tc>
          <w:tcPr>
            <w:tcW w:w="832" w:type="dxa"/>
            <w:tcBorders>
              <w:top w:val="nil"/>
              <w:left w:val="nil"/>
              <w:bottom w:val="single" w:sz="8" w:space="0" w:color="FFFFFF"/>
              <w:right w:val="single" w:sz="8" w:space="0" w:color="FFFFFF"/>
            </w:tcBorders>
            <w:shd w:val="clear" w:color="000000" w:fill="D5E3CF"/>
            <w:vAlign w:val="center"/>
            <w:hideMark/>
          </w:tcPr>
          <w:p w14:paraId="67D4E6BB" w14:textId="77777777" w:rsidR="007B461A" w:rsidRPr="00113DAD" w:rsidRDefault="007B461A" w:rsidP="005B1169">
            <w:pPr>
              <w:spacing w:after="0" w:line="240" w:lineRule="auto"/>
              <w:jc w:val="center"/>
              <w:rPr>
                <w:rFonts w:ascii="Arial" w:eastAsia="Times New Roman" w:hAnsi="Arial" w:cs="Arial"/>
                <w:color w:val="000000"/>
                <w:sz w:val="14"/>
                <w:szCs w:val="14"/>
                <w:lang w:val="en-US"/>
              </w:rPr>
            </w:pPr>
            <w:r w:rsidRPr="00113DAD">
              <w:rPr>
                <w:rFonts w:ascii="Arial" w:eastAsia="Times New Roman" w:hAnsi="Arial" w:cs="Arial"/>
                <w:color w:val="000000"/>
                <w:sz w:val="14"/>
                <w:szCs w:val="14"/>
                <w:lang w:val="en-US"/>
              </w:rPr>
              <w:t>32.96</w:t>
            </w:r>
          </w:p>
        </w:tc>
        <w:tc>
          <w:tcPr>
            <w:tcW w:w="832" w:type="dxa"/>
            <w:tcBorders>
              <w:top w:val="nil"/>
              <w:left w:val="nil"/>
              <w:bottom w:val="single" w:sz="8" w:space="0" w:color="FFFFFF"/>
              <w:right w:val="single" w:sz="8" w:space="0" w:color="FFFFFF"/>
            </w:tcBorders>
            <w:shd w:val="clear" w:color="000000" w:fill="D5E3CF"/>
            <w:vAlign w:val="center"/>
            <w:hideMark/>
          </w:tcPr>
          <w:p w14:paraId="6DA47DF4" w14:textId="77777777" w:rsidR="007B461A" w:rsidRPr="00113DAD" w:rsidRDefault="007B461A" w:rsidP="005B1169">
            <w:pPr>
              <w:spacing w:after="0" w:line="240" w:lineRule="auto"/>
              <w:jc w:val="center"/>
              <w:rPr>
                <w:rFonts w:ascii="Arial" w:eastAsia="Times New Roman" w:hAnsi="Arial" w:cs="Arial"/>
                <w:color w:val="000000"/>
                <w:sz w:val="14"/>
                <w:szCs w:val="14"/>
                <w:lang w:val="en-US"/>
              </w:rPr>
            </w:pPr>
            <w:r w:rsidRPr="00113DAD">
              <w:rPr>
                <w:rFonts w:ascii="Arial" w:eastAsia="Times New Roman" w:hAnsi="Arial" w:cs="Arial"/>
                <w:color w:val="000000"/>
                <w:sz w:val="14"/>
                <w:szCs w:val="14"/>
                <w:lang w:val="en-US"/>
              </w:rPr>
              <w:t>37.48</w:t>
            </w:r>
          </w:p>
        </w:tc>
      </w:tr>
      <w:tr w:rsidR="007B461A" w:rsidRPr="00113DAD" w14:paraId="4C405A71" w14:textId="77777777" w:rsidTr="005B1169">
        <w:trPr>
          <w:trHeight w:val="793"/>
        </w:trPr>
        <w:tc>
          <w:tcPr>
            <w:tcW w:w="979" w:type="dxa"/>
            <w:tcBorders>
              <w:top w:val="nil"/>
              <w:left w:val="single" w:sz="8" w:space="0" w:color="FFFFFF"/>
              <w:bottom w:val="single" w:sz="8" w:space="0" w:color="FFFFFF"/>
              <w:right w:val="single" w:sz="8" w:space="0" w:color="FFFFFF"/>
            </w:tcBorders>
            <w:shd w:val="clear" w:color="000000" w:fill="EBF1E9"/>
            <w:vAlign w:val="center"/>
            <w:hideMark/>
          </w:tcPr>
          <w:p w14:paraId="211D43DF" w14:textId="77777777" w:rsidR="007B461A" w:rsidRPr="00113DAD" w:rsidRDefault="007B461A" w:rsidP="005B1169">
            <w:pPr>
              <w:spacing w:after="0" w:line="240" w:lineRule="auto"/>
              <w:jc w:val="center"/>
              <w:rPr>
                <w:rFonts w:ascii="Arial" w:eastAsia="Times New Roman" w:hAnsi="Arial" w:cs="Arial"/>
                <w:color w:val="000000"/>
                <w:sz w:val="14"/>
                <w:szCs w:val="14"/>
                <w:lang w:val="en-US"/>
              </w:rPr>
            </w:pPr>
            <w:r w:rsidRPr="00113DAD">
              <w:rPr>
                <w:rFonts w:ascii="Arial" w:eastAsia="Times New Roman" w:hAnsi="Arial" w:cs="Arial"/>
                <w:color w:val="000000"/>
                <w:sz w:val="14"/>
                <w:szCs w:val="14"/>
                <w:lang w:val="en-US"/>
              </w:rPr>
              <w:t>Realistic</w:t>
            </w:r>
          </w:p>
        </w:tc>
        <w:tc>
          <w:tcPr>
            <w:tcW w:w="827" w:type="dxa"/>
            <w:tcBorders>
              <w:top w:val="nil"/>
              <w:left w:val="nil"/>
              <w:bottom w:val="single" w:sz="8" w:space="0" w:color="FFFFFF"/>
              <w:right w:val="single" w:sz="8" w:space="0" w:color="FFFFFF"/>
            </w:tcBorders>
            <w:shd w:val="clear" w:color="000000" w:fill="EBF1E9"/>
            <w:vAlign w:val="center"/>
            <w:hideMark/>
          </w:tcPr>
          <w:p w14:paraId="7AC17C01" w14:textId="77777777" w:rsidR="007B461A" w:rsidRPr="00113DAD" w:rsidRDefault="007B461A" w:rsidP="005B1169">
            <w:pPr>
              <w:spacing w:after="0" w:line="240" w:lineRule="auto"/>
              <w:jc w:val="center"/>
              <w:rPr>
                <w:rFonts w:ascii="Arial" w:eastAsia="Times New Roman" w:hAnsi="Arial" w:cs="Arial"/>
                <w:color w:val="000000"/>
                <w:sz w:val="14"/>
                <w:szCs w:val="14"/>
                <w:lang w:val="en-US"/>
              </w:rPr>
            </w:pPr>
            <w:r w:rsidRPr="00113DAD">
              <w:rPr>
                <w:rFonts w:ascii="Arial" w:eastAsia="Times New Roman" w:hAnsi="Arial" w:cs="Arial"/>
                <w:color w:val="000000"/>
                <w:sz w:val="14"/>
                <w:szCs w:val="14"/>
                <w:lang w:val="en-US"/>
              </w:rPr>
              <w:t>10.11</w:t>
            </w:r>
          </w:p>
        </w:tc>
        <w:tc>
          <w:tcPr>
            <w:tcW w:w="833" w:type="dxa"/>
            <w:tcBorders>
              <w:top w:val="nil"/>
              <w:left w:val="nil"/>
              <w:bottom w:val="single" w:sz="8" w:space="0" w:color="FFFFFF"/>
              <w:right w:val="single" w:sz="8" w:space="0" w:color="FFFFFF"/>
            </w:tcBorders>
            <w:shd w:val="clear" w:color="000000" w:fill="EBF1E9"/>
            <w:vAlign w:val="center"/>
            <w:hideMark/>
          </w:tcPr>
          <w:p w14:paraId="6BBF22D4" w14:textId="77777777" w:rsidR="007B461A" w:rsidRPr="00113DAD" w:rsidRDefault="007B461A" w:rsidP="005B1169">
            <w:pPr>
              <w:spacing w:after="0" w:line="240" w:lineRule="auto"/>
              <w:jc w:val="center"/>
              <w:rPr>
                <w:rFonts w:ascii="Arial" w:eastAsia="Times New Roman" w:hAnsi="Arial" w:cs="Arial"/>
                <w:color w:val="000000"/>
                <w:sz w:val="14"/>
                <w:szCs w:val="14"/>
                <w:lang w:val="en-US"/>
              </w:rPr>
            </w:pPr>
            <w:r w:rsidRPr="00113DAD">
              <w:rPr>
                <w:rFonts w:ascii="Arial" w:eastAsia="Times New Roman" w:hAnsi="Arial" w:cs="Arial"/>
                <w:color w:val="000000"/>
                <w:sz w:val="14"/>
                <w:szCs w:val="14"/>
                <w:lang w:val="en-US"/>
              </w:rPr>
              <w:t>11.08</w:t>
            </w:r>
          </w:p>
        </w:tc>
        <w:tc>
          <w:tcPr>
            <w:tcW w:w="832" w:type="dxa"/>
            <w:tcBorders>
              <w:top w:val="nil"/>
              <w:left w:val="nil"/>
              <w:bottom w:val="single" w:sz="8" w:space="0" w:color="FFFFFF"/>
              <w:right w:val="single" w:sz="8" w:space="0" w:color="FFFFFF"/>
            </w:tcBorders>
            <w:shd w:val="clear" w:color="000000" w:fill="EBF1E9"/>
            <w:vAlign w:val="center"/>
            <w:hideMark/>
          </w:tcPr>
          <w:p w14:paraId="1EA81195" w14:textId="77777777" w:rsidR="007B461A" w:rsidRPr="00113DAD" w:rsidRDefault="007B461A" w:rsidP="005B1169">
            <w:pPr>
              <w:spacing w:after="0" w:line="240" w:lineRule="auto"/>
              <w:jc w:val="center"/>
              <w:rPr>
                <w:rFonts w:ascii="Arial" w:eastAsia="Times New Roman" w:hAnsi="Arial" w:cs="Arial"/>
                <w:color w:val="000000"/>
                <w:sz w:val="14"/>
                <w:szCs w:val="14"/>
                <w:lang w:val="en-US"/>
              </w:rPr>
            </w:pPr>
            <w:r w:rsidRPr="00113DAD">
              <w:rPr>
                <w:rFonts w:ascii="Arial" w:eastAsia="Times New Roman" w:hAnsi="Arial" w:cs="Arial"/>
                <w:color w:val="000000"/>
                <w:sz w:val="14"/>
                <w:szCs w:val="14"/>
                <w:lang w:val="en-US"/>
              </w:rPr>
              <w:t>12.24</w:t>
            </w:r>
          </w:p>
        </w:tc>
        <w:tc>
          <w:tcPr>
            <w:tcW w:w="832" w:type="dxa"/>
            <w:tcBorders>
              <w:top w:val="nil"/>
              <w:left w:val="nil"/>
              <w:bottom w:val="single" w:sz="8" w:space="0" w:color="FFFFFF"/>
              <w:right w:val="single" w:sz="8" w:space="0" w:color="FFFFFF"/>
            </w:tcBorders>
            <w:shd w:val="clear" w:color="000000" w:fill="EBF1E9"/>
            <w:vAlign w:val="center"/>
            <w:hideMark/>
          </w:tcPr>
          <w:p w14:paraId="30B750A1" w14:textId="77777777" w:rsidR="007B461A" w:rsidRPr="00113DAD" w:rsidRDefault="007B461A" w:rsidP="005B1169">
            <w:pPr>
              <w:spacing w:after="0" w:line="240" w:lineRule="auto"/>
              <w:jc w:val="center"/>
              <w:rPr>
                <w:rFonts w:ascii="Arial" w:eastAsia="Times New Roman" w:hAnsi="Arial" w:cs="Arial"/>
                <w:color w:val="000000"/>
                <w:sz w:val="14"/>
                <w:szCs w:val="14"/>
                <w:lang w:val="en-US"/>
              </w:rPr>
            </w:pPr>
            <w:r w:rsidRPr="00113DAD">
              <w:rPr>
                <w:rFonts w:ascii="Arial" w:eastAsia="Times New Roman" w:hAnsi="Arial" w:cs="Arial"/>
                <w:color w:val="000000"/>
                <w:sz w:val="14"/>
                <w:szCs w:val="14"/>
                <w:lang w:val="en-US"/>
              </w:rPr>
              <w:t>13.64</w:t>
            </w:r>
          </w:p>
        </w:tc>
        <w:tc>
          <w:tcPr>
            <w:tcW w:w="832" w:type="dxa"/>
            <w:tcBorders>
              <w:top w:val="nil"/>
              <w:left w:val="nil"/>
              <w:bottom w:val="single" w:sz="8" w:space="0" w:color="FFFFFF"/>
              <w:right w:val="single" w:sz="8" w:space="0" w:color="FFFFFF"/>
            </w:tcBorders>
            <w:shd w:val="clear" w:color="000000" w:fill="EBF1E9"/>
            <w:vAlign w:val="center"/>
            <w:hideMark/>
          </w:tcPr>
          <w:p w14:paraId="039CFF9E" w14:textId="77777777" w:rsidR="007B461A" w:rsidRPr="00113DAD" w:rsidRDefault="007B461A" w:rsidP="005B1169">
            <w:pPr>
              <w:spacing w:after="0" w:line="240" w:lineRule="auto"/>
              <w:jc w:val="center"/>
              <w:rPr>
                <w:rFonts w:ascii="Arial" w:eastAsia="Times New Roman" w:hAnsi="Arial" w:cs="Arial"/>
                <w:color w:val="000000"/>
                <w:sz w:val="14"/>
                <w:szCs w:val="14"/>
                <w:lang w:val="en-US"/>
              </w:rPr>
            </w:pPr>
            <w:r w:rsidRPr="00113DAD">
              <w:rPr>
                <w:rFonts w:ascii="Arial" w:eastAsia="Times New Roman" w:hAnsi="Arial" w:cs="Arial"/>
                <w:color w:val="000000"/>
                <w:sz w:val="14"/>
                <w:szCs w:val="14"/>
                <w:lang w:val="en-US"/>
              </w:rPr>
              <w:t>15.17</w:t>
            </w:r>
          </w:p>
        </w:tc>
        <w:tc>
          <w:tcPr>
            <w:tcW w:w="832" w:type="dxa"/>
            <w:tcBorders>
              <w:top w:val="nil"/>
              <w:left w:val="nil"/>
              <w:bottom w:val="single" w:sz="8" w:space="0" w:color="FFFFFF"/>
              <w:right w:val="single" w:sz="8" w:space="0" w:color="FFFFFF"/>
            </w:tcBorders>
            <w:shd w:val="clear" w:color="000000" w:fill="EBF1E9"/>
            <w:vAlign w:val="center"/>
            <w:hideMark/>
          </w:tcPr>
          <w:p w14:paraId="3906FCAF" w14:textId="77777777" w:rsidR="007B461A" w:rsidRPr="00113DAD" w:rsidRDefault="007B461A" w:rsidP="005B1169">
            <w:pPr>
              <w:spacing w:after="0" w:line="240" w:lineRule="auto"/>
              <w:jc w:val="center"/>
              <w:rPr>
                <w:rFonts w:ascii="Arial" w:eastAsia="Times New Roman" w:hAnsi="Arial" w:cs="Arial"/>
                <w:color w:val="000000"/>
                <w:sz w:val="14"/>
                <w:szCs w:val="14"/>
                <w:lang w:val="en-US"/>
              </w:rPr>
            </w:pPr>
            <w:r w:rsidRPr="00113DAD">
              <w:rPr>
                <w:rFonts w:ascii="Arial" w:eastAsia="Times New Roman" w:hAnsi="Arial" w:cs="Arial"/>
                <w:color w:val="000000"/>
                <w:sz w:val="14"/>
                <w:szCs w:val="14"/>
                <w:lang w:val="en-US"/>
              </w:rPr>
              <w:t>16.81</w:t>
            </w:r>
          </w:p>
        </w:tc>
        <w:tc>
          <w:tcPr>
            <w:tcW w:w="832" w:type="dxa"/>
            <w:tcBorders>
              <w:top w:val="nil"/>
              <w:left w:val="nil"/>
              <w:bottom w:val="single" w:sz="8" w:space="0" w:color="FFFFFF"/>
              <w:right w:val="single" w:sz="8" w:space="0" w:color="FFFFFF"/>
            </w:tcBorders>
            <w:shd w:val="clear" w:color="000000" w:fill="EBF1E9"/>
            <w:vAlign w:val="center"/>
            <w:hideMark/>
          </w:tcPr>
          <w:p w14:paraId="5C188676" w14:textId="77777777" w:rsidR="007B461A" w:rsidRPr="00113DAD" w:rsidRDefault="007B461A" w:rsidP="005B1169">
            <w:pPr>
              <w:spacing w:after="0" w:line="240" w:lineRule="auto"/>
              <w:jc w:val="center"/>
              <w:rPr>
                <w:rFonts w:ascii="Arial" w:eastAsia="Times New Roman" w:hAnsi="Arial" w:cs="Arial"/>
                <w:color w:val="000000"/>
                <w:sz w:val="14"/>
                <w:szCs w:val="14"/>
                <w:lang w:val="en-US"/>
              </w:rPr>
            </w:pPr>
            <w:r w:rsidRPr="00113DAD">
              <w:rPr>
                <w:rFonts w:ascii="Arial" w:eastAsia="Times New Roman" w:hAnsi="Arial" w:cs="Arial"/>
                <w:color w:val="000000"/>
                <w:sz w:val="14"/>
                <w:szCs w:val="14"/>
                <w:lang w:val="en-US"/>
              </w:rPr>
              <w:t>18.92</w:t>
            </w:r>
          </w:p>
        </w:tc>
        <w:tc>
          <w:tcPr>
            <w:tcW w:w="832" w:type="dxa"/>
            <w:tcBorders>
              <w:top w:val="nil"/>
              <w:left w:val="nil"/>
              <w:bottom w:val="single" w:sz="8" w:space="0" w:color="FFFFFF"/>
              <w:right w:val="single" w:sz="8" w:space="0" w:color="FFFFFF"/>
            </w:tcBorders>
            <w:shd w:val="clear" w:color="000000" w:fill="EBF1E9"/>
            <w:vAlign w:val="center"/>
            <w:hideMark/>
          </w:tcPr>
          <w:p w14:paraId="33EB423F" w14:textId="77777777" w:rsidR="007B461A" w:rsidRPr="00113DAD" w:rsidRDefault="007B461A" w:rsidP="005B1169">
            <w:pPr>
              <w:spacing w:after="0" w:line="240" w:lineRule="auto"/>
              <w:jc w:val="center"/>
              <w:rPr>
                <w:rFonts w:ascii="Arial" w:eastAsia="Times New Roman" w:hAnsi="Arial" w:cs="Arial"/>
                <w:color w:val="000000"/>
                <w:sz w:val="14"/>
                <w:szCs w:val="14"/>
                <w:lang w:val="en-US"/>
              </w:rPr>
            </w:pPr>
            <w:r w:rsidRPr="00113DAD">
              <w:rPr>
                <w:rFonts w:ascii="Arial" w:eastAsia="Times New Roman" w:hAnsi="Arial" w:cs="Arial"/>
                <w:color w:val="000000"/>
                <w:sz w:val="14"/>
                <w:szCs w:val="14"/>
                <w:lang w:val="en-US"/>
              </w:rPr>
              <w:t>21.52</w:t>
            </w:r>
          </w:p>
        </w:tc>
        <w:tc>
          <w:tcPr>
            <w:tcW w:w="832" w:type="dxa"/>
            <w:tcBorders>
              <w:top w:val="nil"/>
              <w:left w:val="nil"/>
              <w:bottom w:val="single" w:sz="8" w:space="0" w:color="FFFFFF"/>
              <w:right w:val="single" w:sz="8" w:space="0" w:color="FFFFFF"/>
            </w:tcBorders>
            <w:shd w:val="clear" w:color="000000" w:fill="EBF1E9"/>
            <w:vAlign w:val="center"/>
            <w:hideMark/>
          </w:tcPr>
          <w:p w14:paraId="63593B82" w14:textId="77777777" w:rsidR="007B461A" w:rsidRPr="00113DAD" w:rsidRDefault="007B461A" w:rsidP="005B1169">
            <w:pPr>
              <w:spacing w:after="0" w:line="240" w:lineRule="auto"/>
              <w:jc w:val="center"/>
              <w:rPr>
                <w:rFonts w:ascii="Arial" w:eastAsia="Times New Roman" w:hAnsi="Arial" w:cs="Arial"/>
                <w:color w:val="000000"/>
                <w:sz w:val="14"/>
                <w:szCs w:val="14"/>
                <w:lang w:val="en-US"/>
              </w:rPr>
            </w:pPr>
            <w:r w:rsidRPr="00113DAD">
              <w:rPr>
                <w:rFonts w:ascii="Arial" w:eastAsia="Times New Roman" w:hAnsi="Arial" w:cs="Arial"/>
                <w:color w:val="000000"/>
                <w:sz w:val="14"/>
                <w:szCs w:val="14"/>
                <w:lang w:val="en-US"/>
              </w:rPr>
              <w:t>24.21</w:t>
            </w:r>
          </w:p>
        </w:tc>
        <w:tc>
          <w:tcPr>
            <w:tcW w:w="832" w:type="dxa"/>
            <w:tcBorders>
              <w:top w:val="nil"/>
              <w:left w:val="nil"/>
              <w:bottom w:val="single" w:sz="8" w:space="0" w:color="FFFFFF"/>
              <w:right w:val="single" w:sz="8" w:space="0" w:color="FFFFFF"/>
            </w:tcBorders>
            <w:shd w:val="clear" w:color="000000" w:fill="EBF1E9"/>
            <w:vAlign w:val="center"/>
            <w:hideMark/>
          </w:tcPr>
          <w:p w14:paraId="714CD526" w14:textId="77777777" w:rsidR="007B461A" w:rsidRPr="00113DAD" w:rsidRDefault="007B461A" w:rsidP="005B1169">
            <w:pPr>
              <w:spacing w:after="0" w:line="240" w:lineRule="auto"/>
              <w:jc w:val="center"/>
              <w:rPr>
                <w:rFonts w:ascii="Arial" w:eastAsia="Times New Roman" w:hAnsi="Arial" w:cs="Arial"/>
                <w:color w:val="000000"/>
                <w:sz w:val="14"/>
                <w:szCs w:val="14"/>
                <w:lang w:val="en-US"/>
              </w:rPr>
            </w:pPr>
            <w:r w:rsidRPr="00113DAD">
              <w:rPr>
                <w:rFonts w:ascii="Arial" w:eastAsia="Times New Roman" w:hAnsi="Arial" w:cs="Arial"/>
                <w:color w:val="000000"/>
                <w:sz w:val="14"/>
                <w:szCs w:val="14"/>
                <w:lang w:val="en-US"/>
              </w:rPr>
              <w:t>26.97</w:t>
            </w:r>
          </w:p>
        </w:tc>
        <w:tc>
          <w:tcPr>
            <w:tcW w:w="832" w:type="dxa"/>
            <w:tcBorders>
              <w:top w:val="nil"/>
              <w:left w:val="nil"/>
              <w:bottom w:val="single" w:sz="8" w:space="0" w:color="FFFFFF"/>
              <w:right w:val="single" w:sz="8" w:space="0" w:color="FFFFFF"/>
            </w:tcBorders>
            <w:shd w:val="clear" w:color="000000" w:fill="EBF1E9"/>
            <w:vAlign w:val="center"/>
            <w:hideMark/>
          </w:tcPr>
          <w:p w14:paraId="2B99F45D" w14:textId="77777777" w:rsidR="007B461A" w:rsidRPr="00113DAD" w:rsidRDefault="007B461A" w:rsidP="005B1169">
            <w:pPr>
              <w:spacing w:after="0" w:line="240" w:lineRule="auto"/>
              <w:jc w:val="center"/>
              <w:rPr>
                <w:rFonts w:ascii="Arial" w:eastAsia="Times New Roman" w:hAnsi="Arial" w:cs="Arial"/>
                <w:color w:val="000000"/>
                <w:sz w:val="14"/>
                <w:szCs w:val="14"/>
                <w:lang w:val="en-US"/>
              </w:rPr>
            </w:pPr>
            <w:r w:rsidRPr="00113DAD">
              <w:rPr>
                <w:rFonts w:ascii="Arial" w:eastAsia="Times New Roman" w:hAnsi="Arial" w:cs="Arial"/>
                <w:color w:val="000000"/>
                <w:sz w:val="14"/>
                <w:szCs w:val="14"/>
                <w:lang w:val="en-US"/>
              </w:rPr>
              <w:t>30</w:t>
            </w:r>
          </w:p>
        </w:tc>
      </w:tr>
      <w:tr w:rsidR="007B461A" w:rsidRPr="00113DAD" w14:paraId="0D4342FD" w14:textId="77777777" w:rsidTr="005B1169">
        <w:trPr>
          <w:trHeight w:val="793"/>
        </w:trPr>
        <w:tc>
          <w:tcPr>
            <w:tcW w:w="979" w:type="dxa"/>
            <w:tcBorders>
              <w:top w:val="nil"/>
              <w:left w:val="single" w:sz="8" w:space="0" w:color="FFFFFF"/>
              <w:bottom w:val="single" w:sz="8" w:space="0" w:color="FFFFFF"/>
              <w:right w:val="single" w:sz="8" w:space="0" w:color="FFFFFF"/>
            </w:tcBorders>
            <w:shd w:val="clear" w:color="000000" w:fill="D5E3CF"/>
            <w:vAlign w:val="center"/>
            <w:hideMark/>
          </w:tcPr>
          <w:p w14:paraId="5BDA85E7" w14:textId="77777777" w:rsidR="007B461A" w:rsidRPr="00113DAD" w:rsidRDefault="007B461A" w:rsidP="005B1169">
            <w:pPr>
              <w:spacing w:after="0" w:line="240" w:lineRule="auto"/>
              <w:jc w:val="center"/>
              <w:rPr>
                <w:rFonts w:ascii="Arial" w:eastAsia="Times New Roman" w:hAnsi="Arial" w:cs="Arial"/>
                <w:color w:val="000000"/>
                <w:sz w:val="14"/>
                <w:szCs w:val="14"/>
                <w:lang w:val="en-US"/>
              </w:rPr>
            </w:pPr>
            <w:r w:rsidRPr="00113DAD">
              <w:rPr>
                <w:rFonts w:ascii="Arial" w:eastAsia="Times New Roman" w:hAnsi="Arial" w:cs="Arial"/>
                <w:color w:val="000000"/>
                <w:sz w:val="14"/>
                <w:szCs w:val="14"/>
                <w:lang w:val="en-US"/>
              </w:rPr>
              <w:t>Pessimistic</w:t>
            </w:r>
          </w:p>
        </w:tc>
        <w:tc>
          <w:tcPr>
            <w:tcW w:w="827" w:type="dxa"/>
            <w:tcBorders>
              <w:top w:val="nil"/>
              <w:left w:val="nil"/>
              <w:bottom w:val="single" w:sz="8" w:space="0" w:color="FFFFFF"/>
              <w:right w:val="single" w:sz="8" w:space="0" w:color="FFFFFF"/>
            </w:tcBorders>
            <w:shd w:val="clear" w:color="000000" w:fill="D5E3CF"/>
            <w:vAlign w:val="center"/>
            <w:hideMark/>
          </w:tcPr>
          <w:p w14:paraId="694FDB7D" w14:textId="77777777" w:rsidR="007B461A" w:rsidRPr="00113DAD" w:rsidRDefault="007B461A" w:rsidP="005B1169">
            <w:pPr>
              <w:spacing w:after="0" w:line="240" w:lineRule="auto"/>
              <w:jc w:val="center"/>
              <w:rPr>
                <w:rFonts w:ascii="Arial" w:eastAsia="Times New Roman" w:hAnsi="Arial" w:cs="Arial"/>
                <w:color w:val="000000"/>
                <w:sz w:val="14"/>
                <w:szCs w:val="14"/>
                <w:lang w:val="en-US"/>
              </w:rPr>
            </w:pPr>
            <w:r w:rsidRPr="00113DAD">
              <w:rPr>
                <w:rFonts w:ascii="Arial" w:eastAsia="Times New Roman" w:hAnsi="Arial" w:cs="Arial"/>
                <w:color w:val="000000"/>
                <w:sz w:val="14"/>
                <w:szCs w:val="14"/>
                <w:lang w:val="en-US"/>
              </w:rPr>
              <w:t>10.11</w:t>
            </w:r>
          </w:p>
        </w:tc>
        <w:tc>
          <w:tcPr>
            <w:tcW w:w="833" w:type="dxa"/>
            <w:tcBorders>
              <w:top w:val="nil"/>
              <w:left w:val="nil"/>
              <w:bottom w:val="single" w:sz="8" w:space="0" w:color="FFFFFF"/>
              <w:right w:val="single" w:sz="8" w:space="0" w:color="FFFFFF"/>
            </w:tcBorders>
            <w:shd w:val="clear" w:color="000000" w:fill="D5E3CF"/>
            <w:vAlign w:val="center"/>
            <w:hideMark/>
          </w:tcPr>
          <w:p w14:paraId="37A42BD1" w14:textId="77777777" w:rsidR="007B461A" w:rsidRPr="00113DAD" w:rsidRDefault="007B461A" w:rsidP="005B1169">
            <w:pPr>
              <w:spacing w:after="0" w:line="240" w:lineRule="auto"/>
              <w:jc w:val="center"/>
              <w:rPr>
                <w:rFonts w:ascii="Arial" w:eastAsia="Times New Roman" w:hAnsi="Arial" w:cs="Arial"/>
                <w:color w:val="000000"/>
                <w:sz w:val="14"/>
                <w:szCs w:val="14"/>
                <w:lang w:val="en-US"/>
              </w:rPr>
            </w:pPr>
            <w:r w:rsidRPr="00113DAD">
              <w:rPr>
                <w:rFonts w:ascii="Arial" w:eastAsia="Times New Roman" w:hAnsi="Arial" w:cs="Arial"/>
                <w:color w:val="000000"/>
                <w:sz w:val="14"/>
                <w:szCs w:val="14"/>
                <w:lang w:val="en-US"/>
              </w:rPr>
              <w:t>10.77</w:t>
            </w:r>
          </w:p>
        </w:tc>
        <w:tc>
          <w:tcPr>
            <w:tcW w:w="832" w:type="dxa"/>
            <w:tcBorders>
              <w:top w:val="nil"/>
              <w:left w:val="nil"/>
              <w:bottom w:val="single" w:sz="8" w:space="0" w:color="FFFFFF"/>
              <w:right w:val="single" w:sz="8" w:space="0" w:color="FFFFFF"/>
            </w:tcBorders>
            <w:shd w:val="clear" w:color="000000" w:fill="D5E3CF"/>
            <w:vAlign w:val="center"/>
            <w:hideMark/>
          </w:tcPr>
          <w:p w14:paraId="3031CFDC" w14:textId="77777777" w:rsidR="007B461A" w:rsidRPr="00113DAD" w:rsidRDefault="007B461A" w:rsidP="005B1169">
            <w:pPr>
              <w:spacing w:after="0" w:line="240" w:lineRule="auto"/>
              <w:jc w:val="center"/>
              <w:rPr>
                <w:rFonts w:ascii="Arial" w:eastAsia="Times New Roman" w:hAnsi="Arial" w:cs="Arial"/>
                <w:color w:val="000000"/>
                <w:sz w:val="14"/>
                <w:szCs w:val="14"/>
                <w:lang w:val="en-US"/>
              </w:rPr>
            </w:pPr>
            <w:r w:rsidRPr="00113DAD">
              <w:rPr>
                <w:rFonts w:ascii="Arial" w:eastAsia="Times New Roman" w:hAnsi="Arial" w:cs="Arial"/>
                <w:color w:val="000000"/>
                <w:sz w:val="14"/>
                <w:szCs w:val="14"/>
                <w:lang w:val="en-US"/>
              </w:rPr>
              <w:t>11.58</w:t>
            </w:r>
          </w:p>
        </w:tc>
        <w:tc>
          <w:tcPr>
            <w:tcW w:w="832" w:type="dxa"/>
            <w:tcBorders>
              <w:top w:val="nil"/>
              <w:left w:val="nil"/>
              <w:bottom w:val="single" w:sz="8" w:space="0" w:color="FFFFFF"/>
              <w:right w:val="single" w:sz="8" w:space="0" w:color="FFFFFF"/>
            </w:tcBorders>
            <w:shd w:val="clear" w:color="000000" w:fill="D5E3CF"/>
            <w:vAlign w:val="center"/>
            <w:hideMark/>
          </w:tcPr>
          <w:p w14:paraId="02000A16" w14:textId="77777777" w:rsidR="007B461A" w:rsidRPr="00113DAD" w:rsidRDefault="007B461A" w:rsidP="005B1169">
            <w:pPr>
              <w:spacing w:after="0" w:line="240" w:lineRule="auto"/>
              <w:jc w:val="center"/>
              <w:rPr>
                <w:rFonts w:ascii="Arial" w:eastAsia="Times New Roman" w:hAnsi="Arial" w:cs="Arial"/>
                <w:color w:val="000000"/>
                <w:sz w:val="14"/>
                <w:szCs w:val="14"/>
                <w:lang w:val="en-US"/>
              </w:rPr>
            </w:pPr>
            <w:r w:rsidRPr="00113DAD">
              <w:rPr>
                <w:rFonts w:ascii="Arial" w:eastAsia="Times New Roman" w:hAnsi="Arial" w:cs="Arial"/>
                <w:color w:val="000000"/>
                <w:sz w:val="14"/>
                <w:szCs w:val="14"/>
                <w:lang w:val="en-US"/>
              </w:rPr>
              <w:t>12.55</w:t>
            </w:r>
          </w:p>
        </w:tc>
        <w:tc>
          <w:tcPr>
            <w:tcW w:w="832" w:type="dxa"/>
            <w:tcBorders>
              <w:top w:val="nil"/>
              <w:left w:val="nil"/>
              <w:bottom w:val="single" w:sz="8" w:space="0" w:color="FFFFFF"/>
              <w:right w:val="single" w:sz="8" w:space="0" w:color="FFFFFF"/>
            </w:tcBorders>
            <w:shd w:val="clear" w:color="000000" w:fill="D5E3CF"/>
            <w:vAlign w:val="center"/>
            <w:hideMark/>
          </w:tcPr>
          <w:p w14:paraId="568F9554" w14:textId="77777777" w:rsidR="007B461A" w:rsidRPr="00113DAD" w:rsidRDefault="007B461A" w:rsidP="005B1169">
            <w:pPr>
              <w:spacing w:after="0" w:line="240" w:lineRule="auto"/>
              <w:jc w:val="center"/>
              <w:rPr>
                <w:rFonts w:ascii="Arial" w:eastAsia="Times New Roman" w:hAnsi="Arial" w:cs="Arial"/>
                <w:color w:val="000000"/>
                <w:sz w:val="14"/>
                <w:szCs w:val="14"/>
                <w:lang w:val="en-US"/>
              </w:rPr>
            </w:pPr>
            <w:r w:rsidRPr="00113DAD">
              <w:rPr>
                <w:rFonts w:ascii="Arial" w:eastAsia="Times New Roman" w:hAnsi="Arial" w:cs="Arial"/>
                <w:color w:val="000000"/>
                <w:sz w:val="14"/>
                <w:szCs w:val="14"/>
                <w:lang w:val="en-US"/>
              </w:rPr>
              <w:t>13.58</w:t>
            </w:r>
          </w:p>
        </w:tc>
        <w:tc>
          <w:tcPr>
            <w:tcW w:w="832" w:type="dxa"/>
            <w:tcBorders>
              <w:top w:val="nil"/>
              <w:left w:val="nil"/>
              <w:bottom w:val="single" w:sz="8" w:space="0" w:color="FFFFFF"/>
              <w:right w:val="single" w:sz="8" w:space="0" w:color="FFFFFF"/>
            </w:tcBorders>
            <w:shd w:val="clear" w:color="000000" w:fill="D5E3CF"/>
            <w:vAlign w:val="center"/>
            <w:hideMark/>
          </w:tcPr>
          <w:p w14:paraId="5D609F38" w14:textId="77777777" w:rsidR="007B461A" w:rsidRPr="00113DAD" w:rsidRDefault="007B461A" w:rsidP="005B1169">
            <w:pPr>
              <w:spacing w:after="0" w:line="240" w:lineRule="auto"/>
              <w:jc w:val="center"/>
              <w:rPr>
                <w:rFonts w:ascii="Arial" w:eastAsia="Times New Roman" w:hAnsi="Arial" w:cs="Arial"/>
                <w:color w:val="000000"/>
                <w:sz w:val="14"/>
                <w:szCs w:val="14"/>
                <w:lang w:val="en-US"/>
              </w:rPr>
            </w:pPr>
            <w:r w:rsidRPr="00113DAD">
              <w:rPr>
                <w:rFonts w:ascii="Arial" w:eastAsia="Times New Roman" w:hAnsi="Arial" w:cs="Arial"/>
                <w:color w:val="000000"/>
                <w:sz w:val="14"/>
                <w:szCs w:val="14"/>
                <w:lang w:val="en-US"/>
              </w:rPr>
              <w:t>14.65</w:t>
            </w:r>
          </w:p>
        </w:tc>
        <w:tc>
          <w:tcPr>
            <w:tcW w:w="832" w:type="dxa"/>
            <w:tcBorders>
              <w:top w:val="nil"/>
              <w:left w:val="nil"/>
              <w:bottom w:val="single" w:sz="8" w:space="0" w:color="FFFFFF"/>
              <w:right w:val="single" w:sz="8" w:space="0" w:color="FFFFFF"/>
            </w:tcBorders>
            <w:shd w:val="clear" w:color="000000" w:fill="D5E3CF"/>
            <w:vAlign w:val="center"/>
            <w:hideMark/>
          </w:tcPr>
          <w:p w14:paraId="5EC900CE" w14:textId="77777777" w:rsidR="007B461A" w:rsidRPr="00113DAD" w:rsidRDefault="007B461A" w:rsidP="005B1169">
            <w:pPr>
              <w:spacing w:after="0" w:line="240" w:lineRule="auto"/>
              <w:jc w:val="center"/>
              <w:rPr>
                <w:rFonts w:ascii="Arial" w:eastAsia="Times New Roman" w:hAnsi="Arial" w:cs="Arial"/>
                <w:color w:val="000000"/>
                <w:sz w:val="14"/>
                <w:szCs w:val="14"/>
                <w:lang w:val="en-US"/>
              </w:rPr>
            </w:pPr>
            <w:r w:rsidRPr="00113DAD">
              <w:rPr>
                <w:rFonts w:ascii="Arial" w:eastAsia="Times New Roman" w:hAnsi="Arial" w:cs="Arial"/>
                <w:color w:val="000000"/>
                <w:sz w:val="14"/>
                <w:szCs w:val="14"/>
                <w:lang w:val="en-US"/>
              </w:rPr>
              <w:t>16.05</w:t>
            </w:r>
          </w:p>
        </w:tc>
        <w:tc>
          <w:tcPr>
            <w:tcW w:w="832" w:type="dxa"/>
            <w:tcBorders>
              <w:top w:val="nil"/>
              <w:left w:val="nil"/>
              <w:bottom w:val="single" w:sz="8" w:space="0" w:color="FFFFFF"/>
              <w:right w:val="single" w:sz="8" w:space="0" w:color="FFFFFF"/>
            </w:tcBorders>
            <w:shd w:val="clear" w:color="000000" w:fill="D5E3CF"/>
            <w:vAlign w:val="center"/>
            <w:hideMark/>
          </w:tcPr>
          <w:p w14:paraId="6030DA64" w14:textId="77777777" w:rsidR="007B461A" w:rsidRPr="00113DAD" w:rsidRDefault="007B461A" w:rsidP="005B1169">
            <w:pPr>
              <w:spacing w:after="0" w:line="240" w:lineRule="auto"/>
              <w:jc w:val="center"/>
              <w:rPr>
                <w:rFonts w:ascii="Arial" w:eastAsia="Times New Roman" w:hAnsi="Arial" w:cs="Arial"/>
                <w:color w:val="000000"/>
                <w:sz w:val="14"/>
                <w:szCs w:val="14"/>
                <w:lang w:val="en-US"/>
              </w:rPr>
            </w:pPr>
            <w:r w:rsidRPr="00113DAD">
              <w:rPr>
                <w:rFonts w:ascii="Arial" w:eastAsia="Times New Roman" w:hAnsi="Arial" w:cs="Arial"/>
                <w:color w:val="000000"/>
                <w:sz w:val="14"/>
                <w:szCs w:val="14"/>
                <w:lang w:val="en-US"/>
              </w:rPr>
              <w:t>17.77</w:t>
            </w:r>
          </w:p>
        </w:tc>
        <w:tc>
          <w:tcPr>
            <w:tcW w:w="832" w:type="dxa"/>
            <w:tcBorders>
              <w:top w:val="nil"/>
              <w:left w:val="nil"/>
              <w:bottom w:val="single" w:sz="8" w:space="0" w:color="FFFFFF"/>
              <w:right w:val="single" w:sz="8" w:space="0" w:color="FFFFFF"/>
            </w:tcBorders>
            <w:shd w:val="clear" w:color="000000" w:fill="D5E3CF"/>
            <w:vAlign w:val="center"/>
            <w:hideMark/>
          </w:tcPr>
          <w:p w14:paraId="4D371C53" w14:textId="77777777" w:rsidR="007B461A" w:rsidRPr="00113DAD" w:rsidRDefault="007B461A" w:rsidP="005B1169">
            <w:pPr>
              <w:spacing w:after="0" w:line="240" w:lineRule="auto"/>
              <w:jc w:val="center"/>
              <w:rPr>
                <w:rFonts w:ascii="Arial" w:eastAsia="Times New Roman" w:hAnsi="Arial" w:cs="Arial"/>
                <w:color w:val="000000"/>
                <w:sz w:val="14"/>
                <w:szCs w:val="14"/>
                <w:lang w:val="en-US"/>
              </w:rPr>
            </w:pPr>
            <w:r w:rsidRPr="00113DAD">
              <w:rPr>
                <w:rFonts w:ascii="Arial" w:eastAsia="Times New Roman" w:hAnsi="Arial" w:cs="Arial"/>
                <w:color w:val="000000"/>
                <w:sz w:val="14"/>
                <w:szCs w:val="14"/>
                <w:lang w:val="en-US"/>
              </w:rPr>
              <w:t>19.45</w:t>
            </w:r>
          </w:p>
        </w:tc>
        <w:tc>
          <w:tcPr>
            <w:tcW w:w="832" w:type="dxa"/>
            <w:tcBorders>
              <w:top w:val="nil"/>
              <w:left w:val="nil"/>
              <w:bottom w:val="single" w:sz="8" w:space="0" w:color="FFFFFF"/>
              <w:right w:val="single" w:sz="8" w:space="0" w:color="FFFFFF"/>
            </w:tcBorders>
            <w:shd w:val="clear" w:color="000000" w:fill="D5E3CF"/>
            <w:vAlign w:val="center"/>
            <w:hideMark/>
          </w:tcPr>
          <w:p w14:paraId="56466881" w14:textId="77777777" w:rsidR="007B461A" w:rsidRPr="00113DAD" w:rsidRDefault="007B461A" w:rsidP="005B1169">
            <w:pPr>
              <w:spacing w:after="0" w:line="240" w:lineRule="auto"/>
              <w:jc w:val="center"/>
              <w:rPr>
                <w:rFonts w:ascii="Arial" w:eastAsia="Times New Roman" w:hAnsi="Arial" w:cs="Arial"/>
                <w:color w:val="000000"/>
                <w:sz w:val="14"/>
                <w:szCs w:val="14"/>
                <w:lang w:val="en-US"/>
              </w:rPr>
            </w:pPr>
            <w:r w:rsidRPr="00113DAD">
              <w:rPr>
                <w:rFonts w:ascii="Arial" w:eastAsia="Times New Roman" w:hAnsi="Arial" w:cs="Arial"/>
                <w:color w:val="000000"/>
                <w:sz w:val="14"/>
                <w:szCs w:val="14"/>
                <w:lang w:val="en-US"/>
              </w:rPr>
              <w:t>21.08</w:t>
            </w:r>
          </w:p>
        </w:tc>
        <w:tc>
          <w:tcPr>
            <w:tcW w:w="832" w:type="dxa"/>
            <w:tcBorders>
              <w:top w:val="nil"/>
              <w:left w:val="nil"/>
              <w:bottom w:val="single" w:sz="8" w:space="0" w:color="FFFFFF"/>
              <w:right w:val="single" w:sz="8" w:space="0" w:color="FFFFFF"/>
            </w:tcBorders>
            <w:shd w:val="clear" w:color="000000" w:fill="D5E3CF"/>
            <w:vAlign w:val="center"/>
            <w:hideMark/>
          </w:tcPr>
          <w:p w14:paraId="6623FA39" w14:textId="77777777" w:rsidR="007B461A" w:rsidRPr="00113DAD" w:rsidRDefault="007B461A" w:rsidP="005B1169">
            <w:pPr>
              <w:spacing w:after="0" w:line="240" w:lineRule="auto"/>
              <w:jc w:val="center"/>
              <w:rPr>
                <w:rFonts w:ascii="Arial" w:eastAsia="Times New Roman" w:hAnsi="Arial" w:cs="Arial"/>
                <w:color w:val="000000"/>
                <w:sz w:val="14"/>
                <w:szCs w:val="14"/>
                <w:lang w:val="en-US"/>
              </w:rPr>
            </w:pPr>
            <w:r w:rsidRPr="00113DAD">
              <w:rPr>
                <w:rFonts w:ascii="Arial" w:eastAsia="Times New Roman" w:hAnsi="Arial" w:cs="Arial"/>
                <w:color w:val="000000"/>
                <w:sz w:val="14"/>
                <w:szCs w:val="14"/>
                <w:lang w:val="en-US"/>
              </w:rPr>
              <w:t>22.81</w:t>
            </w:r>
          </w:p>
        </w:tc>
      </w:tr>
    </w:tbl>
    <w:p w14:paraId="686D9510" w14:textId="77777777" w:rsidR="007B461A" w:rsidRDefault="007B461A" w:rsidP="007B461A">
      <w:pPr>
        <w:rPr>
          <w:rFonts w:ascii="Arial" w:eastAsia="Arial" w:hAnsi="Arial" w:cs="Arial"/>
          <w:sz w:val="24"/>
          <w:szCs w:val="24"/>
        </w:rPr>
        <w:sectPr w:rsidR="007B461A" w:rsidSect="00600A5E">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r w:rsidRPr="009D7B5D">
        <w:rPr>
          <w:rFonts w:ascii="Arial" w:eastAsia="Arial" w:hAnsi="Arial" w:cs="Arial"/>
          <w:noProof/>
          <w:sz w:val="24"/>
          <w:szCs w:val="24"/>
        </w:rPr>
        <mc:AlternateContent>
          <mc:Choice Requires="wps">
            <w:drawing>
              <wp:anchor distT="0" distB="0" distL="114300" distR="114300" simplePos="0" relativeHeight="252821504" behindDoc="0" locked="0" layoutInCell="1" allowOverlap="1" wp14:anchorId="4EFC66A5" wp14:editId="43FAADFE">
                <wp:simplePos x="0" y="0"/>
                <wp:positionH relativeFrom="column">
                  <wp:posOffset>4656632</wp:posOffset>
                </wp:positionH>
                <wp:positionV relativeFrom="paragraph">
                  <wp:posOffset>216402</wp:posOffset>
                </wp:positionV>
                <wp:extent cx="1809277" cy="584775"/>
                <wp:effectExtent l="0" t="0" r="0" b="0"/>
                <wp:wrapNone/>
                <wp:docPr id="1114" name="TextBox 4"/>
                <wp:cNvGraphicFramePr/>
                <a:graphic xmlns:a="http://schemas.openxmlformats.org/drawingml/2006/main">
                  <a:graphicData uri="http://schemas.microsoft.com/office/word/2010/wordprocessingShape">
                    <wps:wsp>
                      <wps:cNvSpPr txBox="1"/>
                      <wps:spPr>
                        <a:xfrm>
                          <a:off x="0" y="0"/>
                          <a:ext cx="1809277" cy="584775"/>
                        </a:xfrm>
                        <a:prstGeom prst="rect">
                          <a:avLst/>
                        </a:prstGeom>
                        <a:noFill/>
                      </wps:spPr>
                      <wps:txbx>
                        <w:txbxContent>
                          <w:p w14:paraId="4F1BB92B" w14:textId="77777777" w:rsidR="007B461A" w:rsidRPr="00113DAD" w:rsidRDefault="007B461A" w:rsidP="007B461A">
                            <w:pPr>
                              <w:jc w:val="right"/>
                              <w:textAlignment w:val="baseline"/>
                              <w:rPr>
                                <w:rFonts w:ascii="Verdana" w:eastAsia="Verdana" w:hAnsi="Verdana" w:cs="Verdana"/>
                                <w:i/>
                                <w:iCs/>
                                <w:color w:val="7F7F7F"/>
                                <w:kern w:val="24"/>
                                <w:sz w:val="12"/>
                                <w:szCs w:val="12"/>
                              </w:rPr>
                            </w:pPr>
                            <w:r w:rsidRPr="00113DAD">
                              <w:rPr>
                                <w:rFonts w:ascii="Verdana" w:eastAsia="Verdana" w:hAnsi="Verdana" w:cs="Verdana"/>
                                <w:i/>
                                <w:iCs/>
                                <w:color w:val="7F7F7F"/>
                                <w:kern w:val="24"/>
                                <w:sz w:val="12"/>
                                <w:szCs w:val="12"/>
                              </w:rPr>
                              <w:t>Source: TechSci Research</w:t>
                            </w:r>
                          </w:p>
                        </w:txbxContent>
                      </wps:txbx>
                      <wps:bodyPr wrap="square" rtlCol="0">
                        <a:spAutoFit/>
                      </wps:bodyPr>
                    </wps:wsp>
                  </a:graphicData>
                </a:graphic>
                <wp14:sizeRelH relativeFrom="margin">
                  <wp14:pctWidth>0</wp14:pctWidth>
                </wp14:sizeRelH>
                <wp14:sizeRelV relativeFrom="margin">
                  <wp14:pctHeight>0</wp14:pctHeight>
                </wp14:sizeRelV>
              </wp:anchor>
            </w:drawing>
          </mc:Choice>
          <mc:Fallback>
            <w:pict>
              <v:shape w14:anchorId="4EFC66A5" id="_x0000_s1143" type="#_x0000_t202" style="position:absolute;margin-left:366.65pt;margin-top:17.05pt;width:142.45pt;height:46.05pt;z-index:252821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" filled="f" stroked="f">
                <v:textbox style="mso-fit-shape-to-text:t">
                  <w:txbxContent>
                    <w:p w14:paraId="4F1BB92B" w14:textId="77777777" w:rsidR="007B461A" w:rsidRPr="00113DAD" w:rsidRDefault="007B461A" w:rsidP="007B461A">
                      <w:pPr>
                        <w:jc w:val="right"/>
                        <w:textAlignment w:val="baseline"/>
                        <w:rPr>
                          <w:rFonts w:ascii="Verdana" w:eastAsia="Verdana" w:hAnsi="Verdana" w:cs="Verdana"/>
                          <w:i/>
                          <w:iCs/>
                          <w:color w:val="7F7F7F"/>
                          <w:kern w:val="24"/>
                          <w:sz w:val="12"/>
                          <w:szCs w:val="12"/>
                        </w:rPr>
                      </w:pPr>
                      <w:r w:rsidRPr="00113DAD">
                        <w:rPr>
                          <w:rFonts w:ascii="Verdana" w:eastAsia="Verdana" w:hAnsi="Verdana" w:cs="Verdana"/>
                          <w:i/>
                          <w:iCs/>
                          <w:color w:val="7F7F7F"/>
                          <w:kern w:val="24"/>
                          <w:sz w:val="12"/>
                          <w:szCs w:val="12"/>
                        </w:rPr>
                        <w:t>Source: TechSci Research</w:t>
                      </w:r>
                    </w:p>
                  </w:txbxContent>
                </v:textbox>
              </v:shape>
            </w:pict>
          </mc:Fallback>
        </mc:AlternateContent>
      </w:r>
    </w:p>
    <w:p w14:paraId="35FD3D0C" w14:textId="6A4D618B" w:rsidR="007B461A" w:rsidRDefault="007B461A" w:rsidP="000C07D2">
      <w:pPr>
        <w:tabs>
          <w:tab w:val="left" w:pos="1530"/>
        </w:tabs>
        <w:spacing w:line="480" w:lineRule="auto"/>
        <w:rPr>
          <w:rFonts w:ascii="Arial" w:eastAsia="Arial" w:hAnsi="Arial" w:cs="Arial"/>
          <w:b/>
          <w:color w:val="000000" w:themeColor="text1"/>
          <w:sz w:val="24"/>
          <w:szCs w:val="24"/>
        </w:rPr>
      </w:pPr>
    </w:p>
    <w:p w14:paraId="35A3FA2C" w14:textId="77777777" w:rsidR="00CD5A67" w:rsidRDefault="00CD5A67" w:rsidP="000C07D2">
      <w:pPr>
        <w:tabs>
          <w:tab w:val="left" w:pos="1530"/>
        </w:tabs>
        <w:spacing w:line="480" w:lineRule="auto"/>
        <w:rPr>
          <w:rFonts w:ascii="Arial" w:eastAsia="Arial" w:hAnsi="Arial" w:cs="Arial"/>
          <w:b/>
          <w:color w:val="000000" w:themeColor="text1"/>
          <w:sz w:val="24"/>
          <w:szCs w:val="24"/>
        </w:rPr>
      </w:pPr>
    </w:p>
    <w:p w14:paraId="51D16467" w14:textId="44F99606" w:rsidR="000C07D2" w:rsidRDefault="000C07D2" w:rsidP="000C07D2">
      <w:pPr>
        <w:tabs>
          <w:tab w:val="left" w:pos="1530"/>
        </w:tabs>
        <w:spacing w:line="480" w:lineRule="auto"/>
        <w:rPr>
          <w:rFonts w:ascii="Arial" w:eastAsia="Arial" w:hAnsi="Arial" w:cs="Arial"/>
          <w:b/>
          <w:color w:val="000000" w:themeColor="text1"/>
          <w:sz w:val="24"/>
          <w:szCs w:val="24"/>
        </w:rPr>
      </w:pPr>
      <w:r>
        <w:rPr>
          <w:rFonts w:ascii="Arial" w:eastAsia="Arial" w:hAnsi="Arial" w:cs="Arial"/>
          <w:b/>
          <w:color w:val="000000" w:themeColor="text1"/>
          <w:sz w:val="24"/>
          <w:szCs w:val="24"/>
        </w:rPr>
        <w:lastRenderedPageBreak/>
        <w:t>Demand By Application</w:t>
      </w:r>
    </w:p>
    <w:p w14:paraId="69059FE1" w14:textId="77777777" w:rsidR="000C07D2" w:rsidRPr="0061645E" w:rsidRDefault="000C07D2" w:rsidP="000C07D2">
      <w:pPr>
        <w:rPr>
          <w:rFonts w:ascii="Arial" w:hAnsi="Arial" w:cs="Arial"/>
          <w:b/>
          <w:bCs/>
          <w:sz w:val="24"/>
          <w:szCs w:val="24"/>
        </w:rPr>
      </w:pPr>
      <w:r>
        <w:rPr>
          <w:rFonts w:ascii="Arial" w:hAnsi="Arial" w:cs="Arial"/>
          <w:b/>
          <w:bCs/>
          <w:sz w:val="24"/>
          <w:szCs w:val="24"/>
        </w:rPr>
        <w:t>India</w:t>
      </w:r>
      <w:r w:rsidRPr="0061645E">
        <w:rPr>
          <w:rFonts w:ascii="Arial" w:hAnsi="Arial" w:cs="Arial"/>
          <w:b/>
          <w:bCs/>
          <w:sz w:val="24"/>
          <w:szCs w:val="24"/>
        </w:rPr>
        <w:t xml:space="preserve"> Vinyl Ester Resin Demand, By Application, By Volume</w:t>
      </w:r>
      <w:r>
        <w:rPr>
          <w:rFonts w:ascii="Arial" w:hAnsi="Arial" w:cs="Arial"/>
          <w:b/>
          <w:bCs/>
          <w:sz w:val="24"/>
          <w:szCs w:val="24"/>
        </w:rPr>
        <w:t xml:space="preserve"> (000’ Tonnes) (%)</w:t>
      </w:r>
      <w:r w:rsidRPr="0061645E">
        <w:rPr>
          <w:rFonts w:ascii="Arial" w:hAnsi="Arial" w:cs="Arial"/>
          <w:b/>
          <w:bCs/>
          <w:sz w:val="24"/>
          <w:szCs w:val="24"/>
        </w:rPr>
        <w:t>, 2015–2030F</w:t>
      </w:r>
    </w:p>
    <w:p w14:paraId="17D35A20" w14:textId="4496FF83" w:rsidR="000C07D2" w:rsidRDefault="000C07D2" w:rsidP="000C07D2">
      <w:pPr>
        <w:pStyle w:val="BodyText"/>
        <w:spacing w:before="162" w:line="360" w:lineRule="auto"/>
        <w:ind w:right="-86"/>
        <w:jc w:val="both"/>
        <w:rPr>
          <w:noProof/>
          <w:color w:val="000000" w:themeColor="text1"/>
        </w:rPr>
      </w:pPr>
      <w:r w:rsidRPr="002B5730">
        <w:rPr>
          <w:b/>
          <w:noProof/>
          <w:color w:val="000000" w:themeColor="text1"/>
        </w:rPr>
        <mc:AlternateContent>
          <mc:Choice Requires="wps">
            <w:drawing>
              <wp:anchor distT="0" distB="0" distL="114300" distR="114300" simplePos="0" relativeHeight="252801024" behindDoc="0" locked="0" layoutInCell="1" allowOverlap="1" wp14:anchorId="63E591B7" wp14:editId="5F1EBCCA">
                <wp:simplePos x="0" y="0"/>
                <wp:positionH relativeFrom="margin">
                  <wp:posOffset>3390900</wp:posOffset>
                </wp:positionH>
                <wp:positionV relativeFrom="paragraph">
                  <wp:posOffset>3143250</wp:posOffset>
                </wp:positionV>
                <wp:extent cx="2907030" cy="307777"/>
                <wp:effectExtent l="0" t="0" r="0" b="0"/>
                <wp:wrapNone/>
                <wp:docPr id="2178" name="TextBox 4"/>
                <wp:cNvGraphicFramePr/>
                <a:graphic xmlns:a="http://schemas.openxmlformats.org/drawingml/2006/main">
                  <a:graphicData uri="http://schemas.microsoft.com/office/word/2010/wordprocessingShape">
                    <wps:wsp>
                      <wps:cNvSpPr txBox="1"/>
                      <wps:spPr>
                        <a:xfrm>
                          <a:off x="0" y="0"/>
                          <a:ext cx="2907030" cy="307777"/>
                        </a:xfrm>
                        <a:prstGeom prst="rect">
                          <a:avLst/>
                        </a:prstGeom>
                        <a:noFill/>
                      </wps:spPr>
                      <wps:txbx>
                        <w:txbxContent>
                          <w:p w14:paraId="5DCEB6AF" w14:textId="77777777" w:rsidR="000C07D2" w:rsidRPr="00CE35EB" w:rsidRDefault="000C07D2" w:rsidP="000C07D2">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CE35EB">
                              <w:rPr>
                                <w:rFonts w:ascii="Verdana" w:eastAsia="Verdana" w:hAnsi="Verdana" w:cs="Verdana"/>
                                <w:i/>
                                <w:iCs/>
                                <w:color w:val="7F7F7F"/>
                                <w:kern w:val="24"/>
                                <w:sz w:val="12"/>
                                <w:szCs w:val="12"/>
                                <w14:textFill>
                                  <w14:solidFill>
                                    <w14:srgbClr w14:val="7F7F7F">
                                      <w14:lumMod w14:val="50000"/>
                                    </w14:srgbClr>
                                  </w14:solidFill>
                                </w14:textFill>
                              </w:rPr>
                              <w:t>Others include Défense, Aerospace, Electrical and electronics etc.</w:t>
                            </w:r>
                          </w:p>
                          <w:p w14:paraId="5E43480A" w14:textId="77777777" w:rsidR="000C07D2" w:rsidRPr="00CE35EB" w:rsidRDefault="000C07D2" w:rsidP="000C07D2">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CE35EB">
                              <w:rPr>
                                <w:rFonts w:ascii="Verdana" w:eastAsia="Verdana" w:hAnsi="Verdana" w:cs="Verdana"/>
                                <w:i/>
                                <w:iCs/>
                                <w:color w:val="7F7F7F"/>
                                <w:kern w:val="24"/>
                                <w:sz w:val="12"/>
                                <w:szCs w:val="12"/>
                                <w14:textFill>
                                  <w14:solidFill>
                                    <w14:srgbClr w14:val="7F7F7F">
                                      <w14:lumMod w14:val="50000"/>
                                    </w14:srgbClr>
                                  </w14:solidFill>
                                </w14:textFill>
                              </w:rPr>
                              <w:t>Source: TechSci Research</w:t>
                            </w:r>
                          </w:p>
                        </w:txbxContent>
                      </wps:txbx>
                      <wps:bodyPr wrap="square" rtlCol="0">
                        <a:spAutoFit/>
                      </wps:bodyPr>
                    </wps:wsp>
                  </a:graphicData>
                </a:graphic>
                <wp14:sizeRelH relativeFrom="margin">
                  <wp14:pctWidth>0</wp14:pctWidth>
                </wp14:sizeRelH>
              </wp:anchor>
            </w:drawing>
          </mc:Choice>
          <mc:Fallback>
            <w:pict>
              <v:shape w14:anchorId="63E591B7" id="_x0000_s1144" type="#_x0000_t202" style="position:absolute;left:0;text-align:left;margin-left:267pt;margin-top:247.5pt;width:228.9pt;height:24.25pt;z-index:25280102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" filled="f" stroked="f">
                <v:textbox style="mso-fit-shape-to-text:t">
                  <w:txbxContent>
                    <w:p w14:paraId="5DCEB6AF" w14:textId="77777777" w:rsidR="000C07D2" w:rsidRPr="00CE35EB" w:rsidRDefault="000C07D2" w:rsidP="000C07D2">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CE35EB">
                        <w:rPr>
                          <w:rFonts w:ascii="Verdana" w:eastAsia="Verdana" w:hAnsi="Verdana" w:cs="Verdana"/>
                          <w:i/>
                          <w:iCs/>
                          <w:color w:val="7F7F7F"/>
                          <w:kern w:val="24"/>
                          <w:sz w:val="12"/>
                          <w:szCs w:val="12"/>
                          <w14:textFill>
                            <w14:solidFill>
                              <w14:srgbClr w14:val="7F7F7F">
                                <w14:lumMod w14:val="50000"/>
                              </w14:srgbClr>
                            </w14:solidFill>
                          </w14:textFill>
                        </w:rPr>
                        <w:t>Others include Défense, Aerospace, Electrical and electronics etc.</w:t>
                      </w:r>
                    </w:p>
                    <w:p w14:paraId="5E43480A" w14:textId="77777777" w:rsidR="000C07D2" w:rsidRPr="00CE35EB" w:rsidRDefault="000C07D2" w:rsidP="000C07D2">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CE35EB">
                        <w:rPr>
                          <w:rFonts w:ascii="Verdana" w:eastAsia="Verdana" w:hAnsi="Verdana" w:cs="Verdana"/>
                          <w:i/>
                          <w:iCs/>
                          <w:color w:val="7F7F7F"/>
                          <w:kern w:val="24"/>
                          <w:sz w:val="12"/>
                          <w:szCs w:val="12"/>
                          <w14:textFill>
                            <w14:solidFill>
                              <w14:srgbClr w14:val="7F7F7F">
                                <w14:lumMod w14:val="50000"/>
                              </w14:srgbClr>
                            </w14:solidFill>
                          </w14:textFill>
                        </w:rPr>
                        <w:t>Source: TechSci Research</w:t>
                      </w:r>
                    </w:p>
                  </w:txbxContent>
                </v:textbox>
                <w10:wrap anchorx="margin"/>
              </v:shape>
            </w:pict>
          </mc:Fallback>
        </mc:AlternateContent>
      </w:r>
      <w:r w:rsidRPr="002B5730">
        <w:rPr>
          <w:noProof/>
          <w:color w:val="000000" w:themeColor="text1"/>
        </w:rPr>
        <w:drawing>
          <wp:inline distT="0" distB="0" distL="0" distR="0" wp14:anchorId="1097DDDD" wp14:editId="2D273164">
            <wp:extent cx="6524625" cy="3572539"/>
            <wp:effectExtent l="0" t="0" r="0" b="8890"/>
            <wp:docPr id="2180" name="Chart 2180">
              <a:extLst xmlns:a="http://schemas.openxmlformats.org/drawingml/2006/main">
                <a:ext uri="{FF2B5EF4-FFF2-40B4-BE49-F238E27FC236}">
                  <a16:creationId xmlns:a16="http://schemas.microsoft.com/office/drawing/2014/main" id="{4132EB14-6723-4248-8CA5-699FF5E1305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3"/>
              </a:graphicData>
            </a:graphic>
          </wp:inline>
        </w:drawing>
      </w:r>
    </w:p>
    <w:p w14:paraId="223539DF" w14:textId="77777777" w:rsidR="000C07D2" w:rsidRDefault="000C07D2" w:rsidP="000C07D2">
      <w:pPr>
        <w:pStyle w:val="BodyText"/>
        <w:spacing w:before="162" w:line="360" w:lineRule="auto"/>
        <w:ind w:right="-86"/>
        <w:jc w:val="both"/>
        <w:rPr>
          <w:noProof/>
          <w:color w:val="000000" w:themeColor="text1"/>
        </w:rPr>
        <w:sectPr w:rsidR="000C07D2" w:rsidSect="00600A5E">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tbl>
      <w:tblPr>
        <w:tblW w:w="10470" w:type="dxa"/>
        <w:tblInd w:w="-185" w:type="dxa"/>
        <w:tblLook w:val="04A0" w:firstRow="1" w:lastRow="0" w:firstColumn="1" w:lastColumn="0" w:noHBand="0" w:noVBand="1"/>
      </w:tblPr>
      <w:tblGrid>
        <w:gridCol w:w="1842"/>
        <w:gridCol w:w="901"/>
        <w:gridCol w:w="901"/>
        <w:gridCol w:w="901"/>
        <w:gridCol w:w="901"/>
        <w:gridCol w:w="901"/>
        <w:gridCol w:w="901"/>
        <w:gridCol w:w="1084"/>
        <w:gridCol w:w="1069"/>
        <w:gridCol w:w="1069"/>
      </w:tblGrid>
      <w:tr w:rsidR="000C07D2" w:rsidRPr="005D2A6A" w14:paraId="42364775" w14:textId="77777777" w:rsidTr="00B524C4">
        <w:trPr>
          <w:trHeight w:val="266"/>
        </w:trPr>
        <w:tc>
          <w:tcPr>
            <w:tcW w:w="1842" w:type="dxa"/>
            <w:tcBorders>
              <w:top w:val="single" w:sz="4" w:space="0" w:color="auto"/>
              <w:left w:val="single" w:sz="4" w:space="0" w:color="auto"/>
              <w:bottom w:val="single" w:sz="4" w:space="0" w:color="auto"/>
              <w:right w:val="single" w:sz="4" w:space="0" w:color="auto"/>
            </w:tcBorders>
            <w:shd w:val="clear" w:color="auto" w:fill="C00000"/>
            <w:noWrap/>
            <w:vAlign w:val="center"/>
            <w:hideMark/>
          </w:tcPr>
          <w:p w14:paraId="6EF9D4FC" w14:textId="77777777" w:rsidR="000C07D2" w:rsidRPr="005D2A6A" w:rsidRDefault="000C07D2" w:rsidP="007E1666">
            <w:pPr>
              <w:spacing w:after="0" w:line="240" w:lineRule="auto"/>
              <w:jc w:val="center"/>
              <w:rPr>
                <w:rFonts w:ascii="Arial" w:eastAsia="Times New Roman" w:hAnsi="Arial" w:cs="Arial"/>
                <w:b/>
                <w:bCs/>
                <w:color w:val="FFFFFF" w:themeColor="background1"/>
                <w:sz w:val="20"/>
                <w:szCs w:val="20"/>
                <w:lang w:val="en-US"/>
              </w:rPr>
            </w:pPr>
            <w:r w:rsidRPr="005D2A6A">
              <w:rPr>
                <w:rFonts w:ascii="Arial" w:eastAsia="Times New Roman" w:hAnsi="Arial" w:cs="Arial"/>
                <w:b/>
                <w:bCs/>
                <w:color w:val="FFFFFF" w:themeColor="background1"/>
                <w:sz w:val="20"/>
                <w:szCs w:val="20"/>
                <w:lang w:val="en-US"/>
              </w:rPr>
              <w:t xml:space="preserve">Demand by </w:t>
            </w:r>
            <w:r>
              <w:rPr>
                <w:rFonts w:ascii="Arial" w:eastAsia="Times New Roman" w:hAnsi="Arial" w:cs="Arial"/>
                <w:b/>
                <w:bCs/>
                <w:color w:val="FFFFFF" w:themeColor="background1"/>
                <w:sz w:val="20"/>
                <w:szCs w:val="20"/>
                <w:lang w:val="en-US"/>
              </w:rPr>
              <w:t>Application</w:t>
            </w:r>
            <w:r w:rsidRPr="005D2A6A">
              <w:rPr>
                <w:rFonts w:ascii="Arial" w:eastAsia="Times New Roman" w:hAnsi="Arial" w:cs="Arial"/>
                <w:b/>
                <w:bCs/>
                <w:color w:val="FFFFFF" w:themeColor="background1"/>
                <w:sz w:val="20"/>
                <w:szCs w:val="20"/>
                <w:lang w:val="en-US"/>
              </w:rPr>
              <w:t xml:space="preserve"> (</w:t>
            </w:r>
            <w:r>
              <w:rPr>
                <w:rFonts w:ascii="Arial" w:eastAsia="Times New Roman" w:hAnsi="Arial" w:cs="Arial"/>
                <w:b/>
                <w:bCs/>
                <w:color w:val="FFFFFF" w:themeColor="background1"/>
                <w:sz w:val="20"/>
                <w:szCs w:val="20"/>
                <w:lang w:val="en-US"/>
              </w:rPr>
              <w:t>000’ Tonnes</w:t>
            </w:r>
            <w:r w:rsidRPr="005D2A6A">
              <w:rPr>
                <w:rFonts w:ascii="Arial" w:eastAsia="Times New Roman" w:hAnsi="Arial" w:cs="Arial"/>
                <w:b/>
                <w:bCs/>
                <w:color w:val="FFFFFF" w:themeColor="background1"/>
                <w:sz w:val="20"/>
                <w:szCs w:val="20"/>
                <w:lang w:val="en-US"/>
              </w:rPr>
              <w:t>)</w:t>
            </w:r>
          </w:p>
        </w:tc>
        <w:tc>
          <w:tcPr>
            <w:tcW w:w="901" w:type="dxa"/>
            <w:tcBorders>
              <w:top w:val="single" w:sz="4" w:space="0" w:color="auto"/>
              <w:left w:val="nil"/>
              <w:bottom w:val="single" w:sz="4" w:space="0" w:color="auto"/>
              <w:right w:val="single" w:sz="4" w:space="0" w:color="auto"/>
            </w:tcBorders>
            <w:shd w:val="clear" w:color="auto" w:fill="C00000"/>
            <w:noWrap/>
            <w:vAlign w:val="center"/>
            <w:hideMark/>
          </w:tcPr>
          <w:p w14:paraId="016CB180" w14:textId="77777777" w:rsidR="000C07D2" w:rsidRPr="005D2A6A" w:rsidRDefault="000C07D2" w:rsidP="007E1666">
            <w:pPr>
              <w:spacing w:after="0" w:line="480" w:lineRule="auto"/>
              <w:jc w:val="center"/>
              <w:rPr>
                <w:rFonts w:ascii="Arial" w:eastAsia="Times New Roman" w:hAnsi="Arial" w:cs="Arial"/>
                <w:b/>
                <w:bCs/>
                <w:color w:val="FFFFFF" w:themeColor="background1"/>
                <w:sz w:val="20"/>
                <w:szCs w:val="20"/>
                <w:lang w:val="en-US"/>
              </w:rPr>
            </w:pPr>
            <w:r w:rsidRPr="005D2A6A">
              <w:rPr>
                <w:rFonts w:ascii="Arial" w:eastAsia="Times New Roman" w:hAnsi="Arial" w:cs="Arial"/>
                <w:b/>
                <w:bCs/>
                <w:color w:val="FFFFFF" w:themeColor="background1"/>
                <w:sz w:val="20"/>
                <w:szCs w:val="20"/>
                <w:lang w:val="en-US"/>
              </w:rPr>
              <w:t>2015</w:t>
            </w:r>
          </w:p>
        </w:tc>
        <w:tc>
          <w:tcPr>
            <w:tcW w:w="901" w:type="dxa"/>
            <w:tcBorders>
              <w:top w:val="single" w:sz="4" w:space="0" w:color="auto"/>
              <w:left w:val="nil"/>
              <w:bottom w:val="single" w:sz="4" w:space="0" w:color="auto"/>
              <w:right w:val="single" w:sz="4" w:space="0" w:color="auto"/>
            </w:tcBorders>
            <w:shd w:val="clear" w:color="auto" w:fill="C00000"/>
            <w:noWrap/>
            <w:vAlign w:val="center"/>
            <w:hideMark/>
          </w:tcPr>
          <w:p w14:paraId="41E228FB" w14:textId="77777777" w:rsidR="000C07D2" w:rsidRPr="005D2A6A" w:rsidRDefault="000C07D2" w:rsidP="007E1666">
            <w:pPr>
              <w:spacing w:after="0" w:line="480" w:lineRule="auto"/>
              <w:jc w:val="center"/>
              <w:rPr>
                <w:rFonts w:ascii="Arial" w:eastAsia="Times New Roman" w:hAnsi="Arial" w:cs="Arial"/>
                <w:b/>
                <w:bCs/>
                <w:color w:val="FFFFFF" w:themeColor="background1"/>
                <w:sz w:val="20"/>
                <w:szCs w:val="20"/>
                <w:lang w:val="en-US"/>
              </w:rPr>
            </w:pPr>
            <w:r w:rsidRPr="005D2A6A">
              <w:rPr>
                <w:rFonts w:ascii="Arial" w:eastAsia="Times New Roman" w:hAnsi="Arial" w:cs="Arial"/>
                <w:b/>
                <w:bCs/>
                <w:color w:val="FFFFFF" w:themeColor="background1"/>
                <w:sz w:val="20"/>
                <w:szCs w:val="20"/>
                <w:lang w:val="en-US"/>
              </w:rPr>
              <w:t>2016</w:t>
            </w:r>
          </w:p>
        </w:tc>
        <w:tc>
          <w:tcPr>
            <w:tcW w:w="901" w:type="dxa"/>
            <w:tcBorders>
              <w:top w:val="single" w:sz="4" w:space="0" w:color="auto"/>
              <w:left w:val="nil"/>
              <w:bottom w:val="single" w:sz="4" w:space="0" w:color="auto"/>
              <w:right w:val="single" w:sz="4" w:space="0" w:color="auto"/>
            </w:tcBorders>
            <w:shd w:val="clear" w:color="auto" w:fill="C00000"/>
            <w:noWrap/>
            <w:vAlign w:val="bottom"/>
            <w:hideMark/>
          </w:tcPr>
          <w:p w14:paraId="1C4B08D8" w14:textId="77777777" w:rsidR="000C07D2" w:rsidRPr="005D2A6A" w:rsidRDefault="000C07D2" w:rsidP="007E1666">
            <w:pPr>
              <w:spacing w:after="0" w:line="480" w:lineRule="auto"/>
              <w:jc w:val="center"/>
              <w:rPr>
                <w:rFonts w:ascii="Arial" w:eastAsia="Times New Roman" w:hAnsi="Arial" w:cs="Arial"/>
                <w:b/>
                <w:bCs/>
                <w:color w:val="FFFFFF" w:themeColor="background1"/>
                <w:sz w:val="20"/>
                <w:szCs w:val="20"/>
                <w:lang w:val="en-US"/>
              </w:rPr>
            </w:pPr>
            <w:r w:rsidRPr="005D2A6A">
              <w:rPr>
                <w:rFonts w:ascii="Arial" w:eastAsia="Times New Roman" w:hAnsi="Arial" w:cs="Arial"/>
                <w:b/>
                <w:bCs/>
                <w:color w:val="FFFFFF" w:themeColor="background1"/>
                <w:sz w:val="20"/>
                <w:szCs w:val="20"/>
                <w:lang w:val="en-US"/>
              </w:rPr>
              <w:t>2017</w:t>
            </w:r>
          </w:p>
        </w:tc>
        <w:tc>
          <w:tcPr>
            <w:tcW w:w="901" w:type="dxa"/>
            <w:tcBorders>
              <w:top w:val="single" w:sz="4" w:space="0" w:color="auto"/>
              <w:left w:val="nil"/>
              <w:bottom w:val="single" w:sz="4" w:space="0" w:color="auto"/>
              <w:right w:val="single" w:sz="4" w:space="0" w:color="auto"/>
            </w:tcBorders>
            <w:shd w:val="clear" w:color="auto" w:fill="C00000"/>
            <w:noWrap/>
            <w:vAlign w:val="bottom"/>
            <w:hideMark/>
          </w:tcPr>
          <w:p w14:paraId="059EF561" w14:textId="77777777" w:rsidR="000C07D2" w:rsidRPr="005D2A6A" w:rsidRDefault="000C07D2" w:rsidP="007E1666">
            <w:pPr>
              <w:spacing w:after="0" w:line="480" w:lineRule="auto"/>
              <w:jc w:val="center"/>
              <w:rPr>
                <w:rFonts w:ascii="Arial" w:eastAsia="Times New Roman" w:hAnsi="Arial" w:cs="Arial"/>
                <w:b/>
                <w:bCs/>
                <w:color w:val="FFFFFF" w:themeColor="background1"/>
                <w:sz w:val="20"/>
                <w:szCs w:val="20"/>
                <w:lang w:val="en-US"/>
              </w:rPr>
            </w:pPr>
            <w:r w:rsidRPr="005D2A6A">
              <w:rPr>
                <w:rFonts w:ascii="Arial" w:eastAsia="Times New Roman" w:hAnsi="Arial" w:cs="Arial"/>
                <w:b/>
                <w:bCs/>
                <w:color w:val="FFFFFF" w:themeColor="background1"/>
                <w:sz w:val="20"/>
                <w:szCs w:val="20"/>
                <w:lang w:val="en-US"/>
              </w:rPr>
              <w:t>2018</w:t>
            </w:r>
          </w:p>
        </w:tc>
        <w:tc>
          <w:tcPr>
            <w:tcW w:w="901" w:type="dxa"/>
            <w:tcBorders>
              <w:top w:val="single" w:sz="4" w:space="0" w:color="auto"/>
              <w:left w:val="nil"/>
              <w:bottom w:val="single" w:sz="4" w:space="0" w:color="auto"/>
              <w:right w:val="single" w:sz="4" w:space="0" w:color="auto"/>
            </w:tcBorders>
            <w:shd w:val="clear" w:color="auto" w:fill="C00000"/>
            <w:noWrap/>
            <w:vAlign w:val="bottom"/>
            <w:hideMark/>
          </w:tcPr>
          <w:p w14:paraId="3E38327A" w14:textId="77777777" w:rsidR="000C07D2" w:rsidRPr="005D2A6A" w:rsidRDefault="000C07D2" w:rsidP="007E1666">
            <w:pPr>
              <w:spacing w:after="0" w:line="480" w:lineRule="auto"/>
              <w:jc w:val="center"/>
              <w:rPr>
                <w:rFonts w:ascii="Arial" w:eastAsia="Times New Roman" w:hAnsi="Arial" w:cs="Arial"/>
                <w:b/>
                <w:bCs/>
                <w:color w:val="FFFFFF" w:themeColor="background1"/>
                <w:sz w:val="20"/>
                <w:szCs w:val="20"/>
                <w:lang w:val="en-US"/>
              </w:rPr>
            </w:pPr>
            <w:r w:rsidRPr="005D2A6A">
              <w:rPr>
                <w:rFonts w:ascii="Arial" w:eastAsia="Times New Roman" w:hAnsi="Arial" w:cs="Arial"/>
                <w:b/>
                <w:bCs/>
                <w:color w:val="FFFFFF" w:themeColor="background1"/>
                <w:sz w:val="20"/>
                <w:szCs w:val="20"/>
                <w:lang w:val="en-US"/>
              </w:rPr>
              <w:t>2019</w:t>
            </w:r>
          </w:p>
        </w:tc>
        <w:tc>
          <w:tcPr>
            <w:tcW w:w="901" w:type="dxa"/>
            <w:tcBorders>
              <w:top w:val="single" w:sz="4" w:space="0" w:color="auto"/>
              <w:left w:val="nil"/>
              <w:bottom w:val="single" w:sz="4" w:space="0" w:color="auto"/>
              <w:right w:val="single" w:sz="4" w:space="0" w:color="auto"/>
            </w:tcBorders>
            <w:shd w:val="clear" w:color="auto" w:fill="C00000"/>
            <w:noWrap/>
            <w:vAlign w:val="bottom"/>
            <w:hideMark/>
          </w:tcPr>
          <w:p w14:paraId="0CF53A8E" w14:textId="77777777" w:rsidR="000C07D2" w:rsidRPr="005D2A6A" w:rsidRDefault="000C07D2" w:rsidP="007E1666">
            <w:pPr>
              <w:spacing w:after="0" w:line="480" w:lineRule="auto"/>
              <w:jc w:val="center"/>
              <w:rPr>
                <w:rFonts w:ascii="Arial" w:eastAsia="Times New Roman" w:hAnsi="Arial" w:cs="Arial"/>
                <w:b/>
                <w:bCs/>
                <w:color w:val="FFFFFF" w:themeColor="background1"/>
                <w:sz w:val="20"/>
                <w:szCs w:val="20"/>
                <w:lang w:val="en-US"/>
              </w:rPr>
            </w:pPr>
            <w:r w:rsidRPr="005D2A6A">
              <w:rPr>
                <w:rFonts w:ascii="Arial" w:eastAsia="Times New Roman" w:hAnsi="Arial" w:cs="Arial"/>
                <w:b/>
                <w:bCs/>
                <w:color w:val="FFFFFF" w:themeColor="background1"/>
                <w:sz w:val="20"/>
                <w:szCs w:val="20"/>
                <w:lang w:val="en-US"/>
              </w:rPr>
              <w:t>2020</w:t>
            </w:r>
          </w:p>
        </w:tc>
        <w:tc>
          <w:tcPr>
            <w:tcW w:w="1084" w:type="dxa"/>
            <w:tcBorders>
              <w:top w:val="single" w:sz="4" w:space="0" w:color="auto"/>
              <w:left w:val="nil"/>
              <w:bottom w:val="single" w:sz="4" w:space="0" w:color="auto"/>
              <w:right w:val="single" w:sz="4" w:space="0" w:color="auto"/>
            </w:tcBorders>
            <w:shd w:val="clear" w:color="auto" w:fill="C00000"/>
            <w:noWrap/>
            <w:vAlign w:val="bottom"/>
            <w:hideMark/>
          </w:tcPr>
          <w:p w14:paraId="36D410F5" w14:textId="77777777" w:rsidR="000C07D2" w:rsidRPr="005D2A6A" w:rsidRDefault="000C07D2" w:rsidP="007E1666">
            <w:pPr>
              <w:spacing w:after="0" w:line="480" w:lineRule="auto"/>
              <w:jc w:val="center"/>
              <w:rPr>
                <w:rFonts w:ascii="Arial" w:eastAsia="Times New Roman" w:hAnsi="Arial" w:cs="Arial"/>
                <w:b/>
                <w:bCs/>
                <w:color w:val="FFFFFF" w:themeColor="background1"/>
                <w:sz w:val="20"/>
                <w:szCs w:val="20"/>
                <w:lang w:val="en-US"/>
              </w:rPr>
            </w:pPr>
            <w:r w:rsidRPr="005D2A6A">
              <w:rPr>
                <w:rFonts w:ascii="Arial" w:eastAsia="Times New Roman" w:hAnsi="Arial" w:cs="Arial"/>
                <w:b/>
                <w:bCs/>
                <w:color w:val="FFFFFF" w:themeColor="background1"/>
                <w:sz w:val="20"/>
                <w:szCs w:val="20"/>
                <w:lang w:val="en-US"/>
              </w:rPr>
              <w:t>2021E</w:t>
            </w:r>
          </w:p>
        </w:tc>
        <w:tc>
          <w:tcPr>
            <w:tcW w:w="1069" w:type="dxa"/>
            <w:tcBorders>
              <w:top w:val="single" w:sz="4" w:space="0" w:color="auto"/>
              <w:left w:val="nil"/>
              <w:bottom w:val="single" w:sz="4" w:space="0" w:color="auto"/>
              <w:right w:val="single" w:sz="4" w:space="0" w:color="auto"/>
            </w:tcBorders>
            <w:shd w:val="clear" w:color="auto" w:fill="C00000"/>
            <w:noWrap/>
            <w:vAlign w:val="bottom"/>
            <w:hideMark/>
          </w:tcPr>
          <w:p w14:paraId="009B69C3" w14:textId="77777777" w:rsidR="000C07D2" w:rsidRPr="005D2A6A" w:rsidRDefault="000C07D2" w:rsidP="007E1666">
            <w:pPr>
              <w:spacing w:after="0" w:line="480" w:lineRule="auto"/>
              <w:jc w:val="center"/>
              <w:rPr>
                <w:rFonts w:ascii="Arial" w:eastAsia="Times New Roman" w:hAnsi="Arial" w:cs="Arial"/>
                <w:b/>
                <w:bCs/>
                <w:color w:val="FFFFFF" w:themeColor="background1"/>
                <w:sz w:val="20"/>
                <w:szCs w:val="20"/>
                <w:lang w:val="en-US"/>
              </w:rPr>
            </w:pPr>
            <w:r w:rsidRPr="005D2A6A">
              <w:rPr>
                <w:rFonts w:ascii="Arial" w:eastAsia="Times New Roman" w:hAnsi="Arial" w:cs="Arial"/>
                <w:b/>
                <w:bCs/>
                <w:color w:val="FFFFFF" w:themeColor="background1"/>
                <w:sz w:val="20"/>
                <w:szCs w:val="20"/>
                <w:lang w:val="en-US"/>
              </w:rPr>
              <w:t>2025F</w:t>
            </w:r>
          </w:p>
        </w:tc>
        <w:tc>
          <w:tcPr>
            <w:tcW w:w="1069" w:type="dxa"/>
            <w:tcBorders>
              <w:top w:val="single" w:sz="4" w:space="0" w:color="auto"/>
              <w:left w:val="single" w:sz="4" w:space="0" w:color="auto"/>
              <w:bottom w:val="single" w:sz="4" w:space="0" w:color="auto"/>
              <w:right w:val="single" w:sz="4" w:space="0" w:color="auto"/>
            </w:tcBorders>
            <w:shd w:val="clear" w:color="auto" w:fill="C00000"/>
            <w:noWrap/>
            <w:vAlign w:val="bottom"/>
            <w:hideMark/>
          </w:tcPr>
          <w:p w14:paraId="653520C0" w14:textId="77777777" w:rsidR="000C07D2" w:rsidRPr="005D2A6A" w:rsidRDefault="000C07D2" w:rsidP="007E1666">
            <w:pPr>
              <w:spacing w:after="0" w:line="480" w:lineRule="auto"/>
              <w:jc w:val="center"/>
              <w:rPr>
                <w:rFonts w:ascii="Arial" w:eastAsia="Times New Roman" w:hAnsi="Arial" w:cs="Arial"/>
                <w:b/>
                <w:bCs/>
                <w:color w:val="FFFFFF" w:themeColor="background1"/>
                <w:sz w:val="20"/>
                <w:szCs w:val="20"/>
                <w:lang w:val="en-US"/>
              </w:rPr>
            </w:pPr>
            <w:r w:rsidRPr="005D2A6A">
              <w:rPr>
                <w:rFonts w:ascii="Arial" w:eastAsia="Times New Roman" w:hAnsi="Arial" w:cs="Arial"/>
                <w:b/>
                <w:bCs/>
                <w:color w:val="FFFFFF" w:themeColor="background1"/>
                <w:sz w:val="20"/>
                <w:szCs w:val="20"/>
                <w:lang w:val="en-US"/>
              </w:rPr>
              <w:t>2030F</w:t>
            </w:r>
          </w:p>
        </w:tc>
      </w:tr>
      <w:tr w:rsidR="00B524C4" w:rsidRPr="005D2A6A" w14:paraId="29066D10" w14:textId="77777777" w:rsidTr="00B524C4">
        <w:trPr>
          <w:trHeight w:val="313"/>
        </w:trPr>
        <w:tc>
          <w:tcPr>
            <w:tcW w:w="1842" w:type="dxa"/>
            <w:tcBorders>
              <w:top w:val="nil"/>
              <w:left w:val="single" w:sz="4" w:space="0" w:color="auto"/>
              <w:bottom w:val="single" w:sz="4" w:space="0" w:color="auto"/>
              <w:right w:val="single" w:sz="4" w:space="0" w:color="auto"/>
            </w:tcBorders>
            <w:shd w:val="clear" w:color="000000" w:fill="FFFFFF"/>
            <w:noWrap/>
            <w:vAlign w:val="bottom"/>
            <w:hideMark/>
          </w:tcPr>
          <w:p w14:paraId="3760336A" w14:textId="77777777" w:rsidR="00B524C4" w:rsidRPr="005D2A6A" w:rsidRDefault="00B524C4" w:rsidP="00B524C4">
            <w:pPr>
              <w:spacing w:after="0" w:line="240" w:lineRule="auto"/>
              <w:rPr>
                <w:rFonts w:ascii="Arial" w:eastAsia="Times New Roman" w:hAnsi="Arial" w:cs="Arial"/>
                <w:color w:val="000000"/>
                <w:sz w:val="20"/>
                <w:szCs w:val="20"/>
                <w:lang w:val="en-US"/>
              </w:rPr>
            </w:pPr>
            <w:r w:rsidRPr="005D2A6A">
              <w:rPr>
                <w:rFonts w:ascii="Arial" w:hAnsi="Arial" w:cs="Arial"/>
                <w:color w:val="000000"/>
                <w:sz w:val="20"/>
                <w:szCs w:val="20"/>
              </w:rPr>
              <w:t>Pipes &amp; Tanks</w:t>
            </w:r>
          </w:p>
        </w:tc>
        <w:tc>
          <w:tcPr>
            <w:tcW w:w="901" w:type="dxa"/>
            <w:tcBorders>
              <w:top w:val="nil"/>
              <w:left w:val="nil"/>
              <w:bottom w:val="single" w:sz="4" w:space="0" w:color="auto"/>
              <w:right w:val="single" w:sz="4" w:space="0" w:color="auto"/>
            </w:tcBorders>
            <w:shd w:val="clear" w:color="000000" w:fill="FFFFFF"/>
            <w:noWrap/>
            <w:vAlign w:val="center"/>
            <w:hideMark/>
          </w:tcPr>
          <w:p w14:paraId="00A1302B" w14:textId="533A2E61" w:rsidR="00B524C4" w:rsidRPr="005D2A6A" w:rsidRDefault="00B524C4" w:rsidP="00B524C4">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5.3</w:t>
            </w:r>
          </w:p>
        </w:tc>
        <w:tc>
          <w:tcPr>
            <w:tcW w:w="901" w:type="dxa"/>
            <w:tcBorders>
              <w:top w:val="nil"/>
              <w:left w:val="nil"/>
              <w:bottom w:val="single" w:sz="4" w:space="0" w:color="auto"/>
              <w:right w:val="single" w:sz="4" w:space="0" w:color="auto"/>
            </w:tcBorders>
            <w:shd w:val="clear" w:color="000000" w:fill="FFFFFF"/>
            <w:noWrap/>
            <w:vAlign w:val="center"/>
            <w:hideMark/>
          </w:tcPr>
          <w:p w14:paraId="42C1A01D" w14:textId="22DA6BA1" w:rsidR="00B524C4" w:rsidRPr="005D2A6A" w:rsidRDefault="00B524C4" w:rsidP="00B524C4">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5.6</w:t>
            </w:r>
          </w:p>
        </w:tc>
        <w:tc>
          <w:tcPr>
            <w:tcW w:w="901" w:type="dxa"/>
            <w:tcBorders>
              <w:top w:val="nil"/>
              <w:left w:val="nil"/>
              <w:bottom w:val="single" w:sz="4" w:space="0" w:color="auto"/>
              <w:right w:val="single" w:sz="4" w:space="0" w:color="auto"/>
            </w:tcBorders>
            <w:shd w:val="clear" w:color="000000" w:fill="FFFFFF"/>
            <w:noWrap/>
            <w:vAlign w:val="center"/>
            <w:hideMark/>
          </w:tcPr>
          <w:p w14:paraId="19283EBF" w14:textId="66834FCF" w:rsidR="00B524C4" w:rsidRPr="005D2A6A" w:rsidRDefault="00B524C4" w:rsidP="00B524C4">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6.1</w:t>
            </w:r>
          </w:p>
        </w:tc>
        <w:tc>
          <w:tcPr>
            <w:tcW w:w="901" w:type="dxa"/>
            <w:tcBorders>
              <w:top w:val="nil"/>
              <w:left w:val="nil"/>
              <w:bottom w:val="single" w:sz="4" w:space="0" w:color="auto"/>
              <w:right w:val="single" w:sz="4" w:space="0" w:color="auto"/>
            </w:tcBorders>
            <w:shd w:val="clear" w:color="000000" w:fill="FFFFFF"/>
            <w:noWrap/>
            <w:vAlign w:val="center"/>
            <w:hideMark/>
          </w:tcPr>
          <w:p w14:paraId="37FBEBE5" w14:textId="5F24FD0A" w:rsidR="00B524C4" w:rsidRPr="005D2A6A" w:rsidRDefault="00B524C4" w:rsidP="00B524C4">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6.4</w:t>
            </w:r>
          </w:p>
        </w:tc>
        <w:tc>
          <w:tcPr>
            <w:tcW w:w="901" w:type="dxa"/>
            <w:tcBorders>
              <w:top w:val="nil"/>
              <w:left w:val="nil"/>
              <w:bottom w:val="single" w:sz="4" w:space="0" w:color="auto"/>
              <w:right w:val="single" w:sz="4" w:space="0" w:color="auto"/>
            </w:tcBorders>
            <w:shd w:val="clear" w:color="000000" w:fill="FFFFFF"/>
            <w:noWrap/>
            <w:vAlign w:val="center"/>
            <w:hideMark/>
          </w:tcPr>
          <w:p w14:paraId="5695871B" w14:textId="5B44353E" w:rsidR="00B524C4" w:rsidRPr="005D2A6A" w:rsidRDefault="00B524C4" w:rsidP="00B524C4">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6.9</w:t>
            </w:r>
          </w:p>
        </w:tc>
        <w:tc>
          <w:tcPr>
            <w:tcW w:w="901" w:type="dxa"/>
            <w:tcBorders>
              <w:top w:val="nil"/>
              <w:left w:val="nil"/>
              <w:bottom w:val="single" w:sz="4" w:space="0" w:color="auto"/>
              <w:right w:val="single" w:sz="4" w:space="0" w:color="auto"/>
            </w:tcBorders>
            <w:shd w:val="clear" w:color="000000" w:fill="FFFFFF"/>
            <w:noWrap/>
            <w:vAlign w:val="center"/>
            <w:hideMark/>
          </w:tcPr>
          <w:p w14:paraId="416D0B9F" w14:textId="4B0CA85F" w:rsidR="00B524C4" w:rsidRPr="005D2A6A" w:rsidRDefault="00B524C4" w:rsidP="00B524C4">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6.2</w:t>
            </w:r>
          </w:p>
        </w:tc>
        <w:tc>
          <w:tcPr>
            <w:tcW w:w="1084" w:type="dxa"/>
            <w:tcBorders>
              <w:top w:val="nil"/>
              <w:left w:val="nil"/>
              <w:bottom w:val="single" w:sz="4" w:space="0" w:color="auto"/>
              <w:right w:val="single" w:sz="4" w:space="0" w:color="auto"/>
            </w:tcBorders>
            <w:shd w:val="clear" w:color="000000" w:fill="FFFFFF"/>
            <w:noWrap/>
            <w:vAlign w:val="center"/>
            <w:hideMark/>
          </w:tcPr>
          <w:p w14:paraId="0F63B36C" w14:textId="13EE4E3C" w:rsidR="00B524C4" w:rsidRPr="005D2A6A" w:rsidRDefault="00B524C4" w:rsidP="00B524C4">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6.8</w:t>
            </w:r>
          </w:p>
        </w:tc>
        <w:tc>
          <w:tcPr>
            <w:tcW w:w="1069" w:type="dxa"/>
            <w:tcBorders>
              <w:top w:val="nil"/>
              <w:left w:val="nil"/>
              <w:bottom w:val="single" w:sz="4" w:space="0" w:color="auto"/>
              <w:right w:val="single" w:sz="4" w:space="0" w:color="auto"/>
            </w:tcBorders>
            <w:shd w:val="clear" w:color="000000" w:fill="FFFFFF"/>
            <w:noWrap/>
            <w:vAlign w:val="center"/>
            <w:hideMark/>
          </w:tcPr>
          <w:p w14:paraId="7EE6F5D8" w14:textId="74A77ACD" w:rsidR="00B524C4" w:rsidRPr="005D2A6A" w:rsidRDefault="00B524C4" w:rsidP="00B524C4">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10.3</w:t>
            </w:r>
          </w:p>
        </w:tc>
        <w:tc>
          <w:tcPr>
            <w:tcW w:w="1069" w:type="dxa"/>
            <w:tcBorders>
              <w:top w:val="nil"/>
              <w:left w:val="nil"/>
              <w:bottom w:val="single" w:sz="4" w:space="0" w:color="auto"/>
              <w:right w:val="single" w:sz="4" w:space="0" w:color="auto"/>
            </w:tcBorders>
            <w:shd w:val="clear" w:color="000000" w:fill="FFFFFF"/>
            <w:noWrap/>
            <w:vAlign w:val="center"/>
            <w:hideMark/>
          </w:tcPr>
          <w:p w14:paraId="7D7267D6" w14:textId="39DDE11D" w:rsidR="00B524C4" w:rsidRPr="005D2A6A" w:rsidRDefault="00B524C4" w:rsidP="00B524C4">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18.6</w:t>
            </w:r>
          </w:p>
        </w:tc>
      </w:tr>
      <w:tr w:rsidR="00B524C4" w:rsidRPr="005D2A6A" w14:paraId="08A63298" w14:textId="77777777" w:rsidTr="00B524C4">
        <w:trPr>
          <w:trHeight w:val="313"/>
        </w:trPr>
        <w:tc>
          <w:tcPr>
            <w:tcW w:w="1842" w:type="dxa"/>
            <w:tcBorders>
              <w:top w:val="nil"/>
              <w:left w:val="single" w:sz="4" w:space="0" w:color="auto"/>
              <w:bottom w:val="single" w:sz="4" w:space="0" w:color="auto"/>
              <w:right w:val="single" w:sz="4" w:space="0" w:color="auto"/>
            </w:tcBorders>
            <w:shd w:val="clear" w:color="000000" w:fill="FFFFFF"/>
            <w:noWrap/>
            <w:vAlign w:val="bottom"/>
            <w:hideMark/>
          </w:tcPr>
          <w:p w14:paraId="7692BD13" w14:textId="77777777" w:rsidR="00B524C4" w:rsidRPr="005D2A6A" w:rsidRDefault="00B524C4" w:rsidP="00B524C4">
            <w:pPr>
              <w:spacing w:after="0" w:line="240" w:lineRule="auto"/>
              <w:rPr>
                <w:rFonts w:ascii="Arial" w:eastAsia="Times New Roman" w:hAnsi="Arial" w:cs="Arial"/>
                <w:color w:val="000000"/>
                <w:sz w:val="20"/>
                <w:szCs w:val="20"/>
                <w:lang w:val="en-US"/>
              </w:rPr>
            </w:pPr>
            <w:r w:rsidRPr="005D2A6A">
              <w:rPr>
                <w:rFonts w:ascii="Arial" w:hAnsi="Arial" w:cs="Arial"/>
                <w:color w:val="000000"/>
                <w:sz w:val="20"/>
                <w:szCs w:val="20"/>
              </w:rPr>
              <w:t>Marine Components</w:t>
            </w:r>
          </w:p>
        </w:tc>
        <w:tc>
          <w:tcPr>
            <w:tcW w:w="901" w:type="dxa"/>
            <w:tcBorders>
              <w:top w:val="nil"/>
              <w:left w:val="nil"/>
              <w:bottom w:val="single" w:sz="4" w:space="0" w:color="auto"/>
              <w:right w:val="single" w:sz="4" w:space="0" w:color="auto"/>
            </w:tcBorders>
            <w:shd w:val="clear" w:color="000000" w:fill="FFFFFF"/>
            <w:noWrap/>
            <w:vAlign w:val="center"/>
            <w:hideMark/>
          </w:tcPr>
          <w:p w14:paraId="766C7FEE" w14:textId="18CBC210" w:rsidR="00B524C4" w:rsidRPr="005D2A6A" w:rsidRDefault="00B524C4" w:rsidP="00B524C4">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1.8</w:t>
            </w:r>
          </w:p>
        </w:tc>
        <w:tc>
          <w:tcPr>
            <w:tcW w:w="901" w:type="dxa"/>
            <w:tcBorders>
              <w:top w:val="nil"/>
              <w:left w:val="nil"/>
              <w:bottom w:val="single" w:sz="4" w:space="0" w:color="auto"/>
              <w:right w:val="single" w:sz="4" w:space="0" w:color="auto"/>
            </w:tcBorders>
            <w:shd w:val="clear" w:color="000000" w:fill="FFFFFF"/>
            <w:noWrap/>
            <w:vAlign w:val="center"/>
            <w:hideMark/>
          </w:tcPr>
          <w:p w14:paraId="3B74BB62" w14:textId="518DAEE8" w:rsidR="00B524C4" w:rsidRPr="005D2A6A" w:rsidRDefault="00B524C4" w:rsidP="00B524C4">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1.9</w:t>
            </w:r>
          </w:p>
        </w:tc>
        <w:tc>
          <w:tcPr>
            <w:tcW w:w="901" w:type="dxa"/>
            <w:tcBorders>
              <w:top w:val="nil"/>
              <w:left w:val="nil"/>
              <w:bottom w:val="single" w:sz="4" w:space="0" w:color="auto"/>
              <w:right w:val="single" w:sz="4" w:space="0" w:color="auto"/>
            </w:tcBorders>
            <w:shd w:val="clear" w:color="000000" w:fill="FFFFFF"/>
            <w:noWrap/>
            <w:vAlign w:val="center"/>
            <w:hideMark/>
          </w:tcPr>
          <w:p w14:paraId="08456410" w14:textId="031D7D10" w:rsidR="00B524C4" w:rsidRPr="005D2A6A" w:rsidRDefault="00B524C4" w:rsidP="00B524C4">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2</w:t>
            </w:r>
          </w:p>
        </w:tc>
        <w:tc>
          <w:tcPr>
            <w:tcW w:w="901" w:type="dxa"/>
            <w:tcBorders>
              <w:top w:val="nil"/>
              <w:left w:val="nil"/>
              <w:bottom w:val="single" w:sz="4" w:space="0" w:color="auto"/>
              <w:right w:val="single" w:sz="4" w:space="0" w:color="auto"/>
            </w:tcBorders>
            <w:shd w:val="clear" w:color="000000" w:fill="FFFFFF"/>
            <w:noWrap/>
            <w:vAlign w:val="center"/>
            <w:hideMark/>
          </w:tcPr>
          <w:p w14:paraId="691C7BE6" w14:textId="28B9F70C" w:rsidR="00B524C4" w:rsidRPr="005D2A6A" w:rsidRDefault="00B524C4" w:rsidP="00B524C4">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2.2</w:t>
            </w:r>
          </w:p>
        </w:tc>
        <w:tc>
          <w:tcPr>
            <w:tcW w:w="901" w:type="dxa"/>
            <w:tcBorders>
              <w:top w:val="nil"/>
              <w:left w:val="nil"/>
              <w:bottom w:val="single" w:sz="4" w:space="0" w:color="auto"/>
              <w:right w:val="single" w:sz="4" w:space="0" w:color="auto"/>
            </w:tcBorders>
            <w:shd w:val="clear" w:color="000000" w:fill="FFFFFF"/>
            <w:noWrap/>
            <w:vAlign w:val="center"/>
            <w:hideMark/>
          </w:tcPr>
          <w:p w14:paraId="04CA0857" w14:textId="2A90F164" w:rsidR="00B524C4" w:rsidRPr="005D2A6A" w:rsidRDefault="00B524C4" w:rsidP="00B524C4">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2.3</w:t>
            </w:r>
          </w:p>
        </w:tc>
        <w:tc>
          <w:tcPr>
            <w:tcW w:w="901" w:type="dxa"/>
            <w:tcBorders>
              <w:top w:val="nil"/>
              <w:left w:val="nil"/>
              <w:bottom w:val="single" w:sz="4" w:space="0" w:color="auto"/>
              <w:right w:val="single" w:sz="4" w:space="0" w:color="auto"/>
            </w:tcBorders>
            <w:shd w:val="clear" w:color="000000" w:fill="FFFFFF"/>
            <w:noWrap/>
            <w:vAlign w:val="center"/>
            <w:hideMark/>
          </w:tcPr>
          <w:p w14:paraId="55AEA6A7" w14:textId="4FB767F0" w:rsidR="00B524C4" w:rsidRPr="005D2A6A" w:rsidRDefault="00B524C4" w:rsidP="00B524C4">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2.1</w:t>
            </w:r>
          </w:p>
        </w:tc>
        <w:tc>
          <w:tcPr>
            <w:tcW w:w="1084" w:type="dxa"/>
            <w:tcBorders>
              <w:top w:val="nil"/>
              <w:left w:val="nil"/>
              <w:bottom w:val="single" w:sz="4" w:space="0" w:color="auto"/>
              <w:right w:val="single" w:sz="4" w:space="0" w:color="auto"/>
            </w:tcBorders>
            <w:shd w:val="clear" w:color="000000" w:fill="FFFFFF"/>
            <w:noWrap/>
            <w:vAlign w:val="center"/>
            <w:hideMark/>
          </w:tcPr>
          <w:p w14:paraId="283C4596" w14:textId="104C8C2B" w:rsidR="00B524C4" w:rsidRPr="005D2A6A" w:rsidRDefault="00B524C4" w:rsidP="00B524C4">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2.3</w:t>
            </w:r>
          </w:p>
        </w:tc>
        <w:tc>
          <w:tcPr>
            <w:tcW w:w="1069" w:type="dxa"/>
            <w:tcBorders>
              <w:top w:val="nil"/>
              <w:left w:val="nil"/>
              <w:bottom w:val="single" w:sz="4" w:space="0" w:color="auto"/>
              <w:right w:val="single" w:sz="4" w:space="0" w:color="auto"/>
            </w:tcBorders>
            <w:shd w:val="clear" w:color="000000" w:fill="FFFFFF"/>
            <w:noWrap/>
            <w:vAlign w:val="center"/>
            <w:hideMark/>
          </w:tcPr>
          <w:p w14:paraId="2B465B11" w14:textId="0BB9B09A" w:rsidR="00B524C4" w:rsidRPr="005D2A6A" w:rsidRDefault="00B524C4" w:rsidP="00B524C4">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3.5</w:t>
            </w:r>
          </w:p>
        </w:tc>
        <w:tc>
          <w:tcPr>
            <w:tcW w:w="1069" w:type="dxa"/>
            <w:tcBorders>
              <w:top w:val="nil"/>
              <w:left w:val="nil"/>
              <w:bottom w:val="single" w:sz="4" w:space="0" w:color="auto"/>
              <w:right w:val="single" w:sz="4" w:space="0" w:color="auto"/>
            </w:tcBorders>
            <w:shd w:val="clear" w:color="000000" w:fill="FFFFFF"/>
            <w:noWrap/>
            <w:vAlign w:val="center"/>
            <w:hideMark/>
          </w:tcPr>
          <w:p w14:paraId="45207145" w14:textId="6466E4A0" w:rsidR="00B524C4" w:rsidRPr="005D2A6A" w:rsidRDefault="00B524C4" w:rsidP="00B524C4">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6.2</w:t>
            </w:r>
          </w:p>
        </w:tc>
      </w:tr>
      <w:tr w:rsidR="00B524C4" w:rsidRPr="005D2A6A" w14:paraId="17977272" w14:textId="77777777" w:rsidTr="00B524C4">
        <w:trPr>
          <w:trHeight w:val="313"/>
        </w:trPr>
        <w:tc>
          <w:tcPr>
            <w:tcW w:w="1842" w:type="dxa"/>
            <w:tcBorders>
              <w:top w:val="nil"/>
              <w:left w:val="single" w:sz="4" w:space="0" w:color="auto"/>
              <w:bottom w:val="single" w:sz="4" w:space="0" w:color="auto"/>
              <w:right w:val="single" w:sz="4" w:space="0" w:color="auto"/>
            </w:tcBorders>
            <w:shd w:val="clear" w:color="000000" w:fill="FFFFFF"/>
            <w:noWrap/>
            <w:vAlign w:val="bottom"/>
            <w:hideMark/>
          </w:tcPr>
          <w:p w14:paraId="6AEFB27B" w14:textId="77777777" w:rsidR="00B524C4" w:rsidRPr="005D2A6A" w:rsidRDefault="00B524C4" w:rsidP="00B524C4">
            <w:pPr>
              <w:spacing w:after="0" w:line="240" w:lineRule="auto"/>
              <w:rPr>
                <w:rFonts w:ascii="Arial" w:eastAsia="Times New Roman" w:hAnsi="Arial" w:cs="Arial"/>
                <w:color w:val="000000"/>
                <w:sz w:val="20"/>
                <w:szCs w:val="20"/>
                <w:lang w:val="en-US"/>
              </w:rPr>
            </w:pPr>
            <w:r w:rsidRPr="005D2A6A">
              <w:rPr>
                <w:rFonts w:ascii="Arial" w:hAnsi="Arial" w:cs="Arial"/>
                <w:color w:val="000000"/>
                <w:sz w:val="20"/>
                <w:szCs w:val="20"/>
              </w:rPr>
              <w:t>Renewables</w:t>
            </w:r>
          </w:p>
        </w:tc>
        <w:tc>
          <w:tcPr>
            <w:tcW w:w="901" w:type="dxa"/>
            <w:tcBorders>
              <w:top w:val="nil"/>
              <w:left w:val="nil"/>
              <w:bottom w:val="single" w:sz="4" w:space="0" w:color="auto"/>
              <w:right w:val="single" w:sz="4" w:space="0" w:color="auto"/>
            </w:tcBorders>
            <w:shd w:val="clear" w:color="000000" w:fill="FFFFFF"/>
            <w:noWrap/>
            <w:vAlign w:val="center"/>
            <w:hideMark/>
          </w:tcPr>
          <w:p w14:paraId="089EFA8B" w14:textId="59C754F3" w:rsidR="00B524C4" w:rsidRPr="005D2A6A" w:rsidRDefault="00B524C4" w:rsidP="00B524C4">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0.6</w:t>
            </w:r>
          </w:p>
        </w:tc>
        <w:tc>
          <w:tcPr>
            <w:tcW w:w="901" w:type="dxa"/>
            <w:tcBorders>
              <w:top w:val="nil"/>
              <w:left w:val="nil"/>
              <w:bottom w:val="single" w:sz="4" w:space="0" w:color="auto"/>
              <w:right w:val="single" w:sz="4" w:space="0" w:color="auto"/>
            </w:tcBorders>
            <w:shd w:val="clear" w:color="000000" w:fill="FFFFFF"/>
            <w:noWrap/>
            <w:vAlign w:val="center"/>
            <w:hideMark/>
          </w:tcPr>
          <w:p w14:paraId="55FE62AA" w14:textId="1DF8BF8E" w:rsidR="00B524C4" w:rsidRPr="005D2A6A" w:rsidRDefault="00B524C4" w:rsidP="00B524C4">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0.7</w:t>
            </w:r>
          </w:p>
        </w:tc>
        <w:tc>
          <w:tcPr>
            <w:tcW w:w="901" w:type="dxa"/>
            <w:tcBorders>
              <w:top w:val="nil"/>
              <w:left w:val="nil"/>
              <w:bottom w:val="single" w:sz="4" w:space="0" w:color="auto"/>
              <w:right w:val="single" w:sz="4" w:space="0" w:color="auto"/>
            </w:tcBorders>
            <w:shd w:val="clear" w:color="000000" w:fill="FFFFFF"/>
            <w:noWrap/>
            <w:vAlign w:val="center"/>
            <w:hideMark/>
          </w:tcPr>
          <w:p w14:paraId="1B1BE821" w14:textId="3483A93D" w:rsidR="00B524C4" w:rsidRPr="005D2A6A" w:rsidRDefault="00B524C4" w:rsidP="00B524C4">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0.7</w:t>
            </w:r>
          </w:p>
        </w:tc>
        <w:tc>
          <w:tcPr>
            <w:tcW w:w="901" w:type="dxa"/>
            <w:tcBorders>
              <w:top w:val="nil"/>
              <w:left w:val="nil"/>
              <w:bottom w:val="single" w:sz="4" w:space="0" w:color="auto"/>
              <w:right w:val="single" w:sz="4" w:space="0" w:color="auto"/>
            </w:tcBorders>
            <w:shd w:val="clear" w:color="000000" w:fill="FFFFFF"/>
            <w:noWrap/>
            <w:vAlign w:val="center"/>
            <w:hideMark/>
          </w:tcPr>
          <w:p w14:paraId="18A501B3" w14:textId="398CE393" w:rsidR="00B524C4" w:rsidRPr="005D2A6A" w:rsidRDefault="00B524C4" w:rsidP="00B524C4">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0.8</w:t>
            </w:r>
          </w:p>
        </w:tc>
        <w:tc>
          <w:tcPr>
            <w:tcW w:w="901" w:type="dxa"/>
            <w:tcBorders>
              <w:top w:val="nil"/>
              <w:left w:val="nil"/>
              <w:bottom w:val="single" w:sz="4" w:space="0" w:color="auto"/>
              <w:right w:val="single" w:sz="4" w:space="0" w:color="auto"/>
            </w:tcBorders>
            <w:shd w:val="clear" w:color="000000" w:fill="FFFFFF"/>
            <w:noWrap/>
            <w:vAlign w:val="center"/>
            <w:hideMark/>
          </w:tcPr>
          <w:p w14:paraId="0D3EDCFD" w14:textId="3086006D" w:rsidR="00B524C4" w:rsidRPr="005D2A6A" w:rsidRDefault="00B524C4" w:rsidP="00B524C4">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0.8</w:t>
            </w:r>
          </w:p>
        </w:tc>
        <w:tc>
          <w:tcPr>
            <w:tcW w:w="901" w:type="dxa"/>
            <w:tcBorders>
              <w:top w:val="nil"/>
              <w:left w:val="nil"/>
              <w:bottom w:val="single" w:sz="4" w:space="0" w:color="auto"/>
              <w:right w:val="single" w:sz="4" w:space="0" w:color="auto"/>
            </w:tcBorders>
            <w:shd w:val="clear" w:color="000000" w:fill="FFFFFF"/>
            <w:noWrap/>
            <w:vAlign w:val="center"/>
            <w:hideMark/>
          </w:tcPr>
          <w:p w14:paraId="3FB088C9" w14:textId="4F553F77" w:rsidR="00B524C4" w:rsidRPr="005D2A6A" w:rsidRDefault="00B524C4" w:rsidP="00B524C4">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0.7</w:t>
            </w:r>
          </w:p>
        </w:tc>
        <w:tc>
          <w:tcPr>
            <w:tcW w:w="1084" w:type="dxa"/>
            <w:tcBorders>
              <w:top w:val="nil"/>
              <w:left w:val="nil"/>
              <w:bottom w:val="single" w:sz="4" w:space="0" w:color="auto"/>
              <w:right w:val="single" w:sz="4" w:space="0" w:color="auto"/>
            </w:tcBorders>
            <w:shd w:val="clear" w:color="000000" w:fill="FFFFFF"/>
            <w:noWrap/>
            <w:vAlign w:val="center"/>
            <w:hideMark/>
          </w:tcPr>
          <w:p w14:paraId="727C6DAB" w14:textId="3DC8CC67" w:rsidR="00B524C4" w:rsidRPr="005D2A6A" w:rsidRDefault="00B524C4" w:rsidP="00B524C4">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0.8</w:t>
            </w:r>
          </w:p>
        </w:tc>
        <w:tc>
          <w:tcPr>
            <w:tcW w:w="1069" w:type="dxa"/>
            <w:tcBorders>
              <w:top w:val="nil"/>
              <w:left w:val="nil"/>
              <w:bottom w:val="single" w:sz="4" w:space="0" w:color="auto"/>
              <w:right w:val="single" w:sz="4" w:space="0" w:color="auto"/>
            </w:tcBorders>
            <w:shd w:val="clear" w:color="000000" w:fill="FFFFFF"/>
            <w:noWrap/>
            <w:vAlign w:val="center"/>
            <w:hideMark/>
          </w:tcPr>
          <w:p w14:paraId="2A88337B" w14:textId="198088CB" w:rsidR="00B524C4" w:rsidRPr="005D2A6A" w:rsidRDefault="00B524C4" w:rsidP="00B524C4">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1.2</w:t>
            </w:r>
          </w:p>
        </w:tc>
        <w:tc>
          <w:tcPr>
            <w:tcW w:w="1069" w:type="dxa"/>
            <w:tcBorders>
              <w:top w:val="nil"/>
              <w:left w:val="nil"/>
              <w:bottom w:val="single" w:sz="4" w:space="0" w:color="auto"/>
              <w:right w:val="single" w:sz="4" w:space="0" w:color="auto"/>
            </w:tcBorders>
            <w:shd w:val="clear" w:color="000000" w:fill="FFFFFF"/>
            <w:noWrap/>
            <w:vAlign w:val="center"/>
            <w:hideMark/>
          </w:tcPr>
          <w:p w14:paraId="462BC0FD" w14:textId="44AC105C" w:rsidR="00B524C4" w:rsidRPr="005D2A6A" w:rsidRDefault="00B524C4" w:rsidP="00B524C4">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2.1</w:t>
            </w:r>
          </w:p>
        </w:tc>
      </w:tr>
      <w:tr w:rsidR="00B524C4" w:rsidRPr="005D2A6A" w14:paraId="7D5266A4" w14:textId="77777777" w:rsidTr="00B524C4">
        <w:trPr>
          <w:trHeight w:val="313"/>
        </w:trPr>
        <w:tc>
          <w:tcPr>
            <w:tcW w:w="1842" w:type="dxa"/>
            <w:tcBorders>
              <w:top w:val="nil"/>
              <w:left w:val="single" w:sz="4" w:space="0" w:color="auto"/>
              <w:bottom w:val="single" w:sz="4" w:space="0" w:color="auto"/>
              <w:right w:val="single" w:sz="4" w:space="0" w:color="auto"/>
            </w:tcBorders>
            <w:shd w:val="clear" w:color="000000" w:fill="FFFFFF"/>
            <w:noWrap/>
            <w:vAlign w:val="bottom"/>
            <w:hideMark/>
          </w:tcPr>
          <w:p w14:paraId="280E2C4C" w14:textId="77777777" w:rsidR="00B524C4" w:rsidRPr="005D2A6A" w:rsidRDefault="00B524C4" w:rsidP="00B524C4">
            <w:pPr>
              <w:spacing w:after="0" w:line="240" w:lineRule="auto"/>
              <w:rPr>
                <w:rFonts w:ascii="Arial" w:eastAsia="Times New Roman" w:hAnsi="Arial" w:cs="Arial"/>
                <w:color w:val="000000"/>
                <w:sz w:val="20"/>
                <w:szCs w:val="20"/>
                <w:lang w:val="en-US"/>
              </w:rPr>
            </w:pPr>
            <w:r w:rsidRPr="005D2A6A">
              <w:rPr>
                <w:rFonts w:ascii="Arial" w:hAnsi="Arial" w:cs="Arial"/>
                <w:color w:val="000000"/>
                <w:sz w:val="20"/>
                <w:szCs w:val="20"/>
              </w:rPr>
              <w:t>Others</w:t>
            </w:r>
          </w:p>
        </w:tc>
        <w:tc>
          <w:tcPr>
            <w:tcW w:w="901" w:type="dxa"/>
            <w:tcBorders>
              <w:top w:val="nil"/>
              <w:left w:val="nil"/>
              <w:bottom w:val="single" w:sz="4" w:space="0" w:color="auto"/>
              <w:right w:val="single" w:sz="4" w:space="0" w:color="auto"/>
            </w:tcBorders>
            <w:shd w:val="clear" w:color="000000" w:fill="FFFFFF"/>
            <w:noWrap/>
            <w:vAlign w:val="center"/>
            <w:hideMark/>
          </w:tcPr>
          <w:p w14:paraId="42C631E1" w14:textId="4A1B2BCE" w:rsidR="00B524C4" w:rsidRPr="005D2A6A" w:rsidRDefault="00B524C4" w:rsidP="00B524C4">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1</w:t>
            </w:r>
          </w:p>
        </w:tc>
        <w:tc>
          <w:tcPr>
            <w:tcW w:w="901" w:type="dxa"/>
            <w:tcBorders>
              <w:top w:val="nil"/>
              <w:left w:val="nil"/>
              <w:bottom w:val="single" w:sz="4" w:space="0" w:color="auto"/>
              <w:right w:val="single" w:sz="4" w:space="0" w:color="auto"/>
            </w:tcBorders>
            <w:shd w:val="clear" w:color="000000" w:fill="FFFFFF"/>
            <w:noWrap/>
            <w:vAlign w:val="center"/>
            <w:hideMark/>
          </w:tcPr>
          <w:p w14:paraId="48746F83" w14:textId="4C1B861F" w:rsidR="00B524C4" w:rsidRPr="005D2A6A" w:rsidRDefault="00B524C4" w:rsidP="00B524C4">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1.1</w:t>
            </w:r>
          </w:p>
        </w:tc>
        <w:tc>
          <w:tcPr>
            <w:tcW w:w="901" w:type="dxa"/>
            <w:tcBorders>
              <w:top w:val="nil"/>
              <w:left w:val="nil"/>
              <w:bottom w:val="single" w:sz="4" w:space="0" w:color="auto"/>
              <w:right w:val="single" w:sz="4" w:space="0" w:color="auto"/>
            </w:tcBorders>
            <w:shd w:val="clear" w:color="000000" w:fill="FFFFFF"/>
            <w:noWrap/>
            <w:vAlign w:val="center"/>
            <w:hideMark/>
          </w:tcPr>
          <w:p w14:paraId="35E6C836" w14:textId="16181866" w:rsidR="00B524C4" w:rsidRPr="005D2A6A" w:rsidRDefault="00B524C4" w:rsidP="00B524C4">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1.2</w:t>
            </w:r>
          </w:p>
        </w:tc>
        <w:tc>
          <w:tcPr>
            <w:tcW w:w="901" w:type="dxa"/>
            <w:tcBorders>
              <w:top w:val="nil"/>
              <w:left w:val="nil"/>
              <w:bottom w:val="single" w:sz="4" w:space="0" w:color="auto"/>
              <w:right w:val="single" w:sz="4" w:space="0" w:color="auto"/>
            </w:tcBorders>
            <w:shd w:val="clear" w:color="000000" w:fill="FFFFFF"/>
            <w:noWrap/>
            <w:vAlign w:val="center"/>
            <w:hideMark/>
          </w:tcPr>
          <w:p w14:paraId="719B8E5D" w14:textId="258D6022" w:rsidR="00B524C4" w:rsidRPr="005D2A6A" w:rsidRDefault="00B524C4" w:rsidP="00B524C4">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1.2</w:t>
            </w:r>
          </w:p>
        </w:tc>
        <w:tc>
          <w:tcPr>
            <w:tcW w:w="901" w:type="dxa"/>
            <w:tcBorders>
              <w:top w:val="nil"/>
              <w:left w:val="nil"/>
              <w:bottom w:val="single" w:sz="4" w:space="0" w:color="auto"/>
              <w:right w:val="single" w:sz="4" w:space="0" w:color="auto"/>
            </w:tcBorders>
            <w:shd w:val="clear" w:color="000000" w:fill="FFFFFF"/>
            <w:noWrap/>
            <w:vAlign w:val="center"/>
            <w:hideMark/>
          </w:tcPr>
          <w:p w14:paraId="77B18250" w14:textId="13911411" w:rsidR="00B524C4" w:rsidRPr="005D2A6A" w:rsidRDefault="00B524C4" w:rsidP="00B524C4">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1.3</w:t>
            </w:r>
          </w:p>
        </w:tc>
        <w:tc>
          <w:tcPr>
            <w:tcW w:w="901" w:type="dxa"/>
            <w:tcBorders>
              <w:top w:val="nil"/>
              <w:left w:val="nil"/>
              <w:bottom w:val="single" w:sz="4" w:space="0" w:color="auto"/>
              <w:right w:val="single" w:sz="4" w:space="0" w:color="auto"/>
            </w:tcBorders>
            <w:shd w:val="clear" w:color="000000" w:fill="FFFFFF"/>
            <w:noWrap/>
            <w:vAlign w:val="center"/>
            <w:hideMark/>
          </w:tcPr>
          <w:p w14:paraId="6FE13311" w14:textId="180CAB76" w:rsidR="00B524C4" w:rsidRPr="005D2A6A" w:rsidRDefault="00B524C4" w:rsidP="00B524C4">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1.1</w:t>
            </w:r>
          </w:p>
        </w:tc>
        <w:tc>
          <w:tcPr>
            <w:tcW w:w="1084" w:type="dxa"/>
            <w:tcBorders>
              <w:top w:val="nil"/>
              <w:left w:val="nil"/>
              <w:bottom w:val="single" w:sz="4" w:space="0" w:color="auto"/>
              <w:right w:val="single" w:sz="4" w:space="0" w:color="auto"/>
            </w:tcBorders>
            <w:shd w:val="clear" w:color="000000" w:fill="FFFFFF"/>
            <w:noWrap/>
            <w:vAlign w:val="center"/>
            <w:hideMark/>
          </w:tcPr>
          <w:p w14:paraId="2D7104B2" w14:textId="4D47ABF2" w:rsidR="00B524C4" w:rsidRPr="005D2A6A" w:rsidRDefault="00B524C4" w:rsidP="00B524C4">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1.2</w:t>
            </w:r>
          </w:p>
        </w:tc>
        <w:tc>
          <w:tcPr>
            <w:tcW w:w="1069" w:type="dxa"/>
            <w:tcBorders>
              <w:top w:val="nil"/>
              <w:left w:val="nil"/>
              <w:bottom w:val="single" w:sz="4" w:space="0" w:color="auto"/>
              <w:right w:val="single" w:sz="4" w:space="0" w:color="auto"/>
            </w:tcBorders>
            <w:shd w:val="clear" w:color="000000" w:fill="FFFFFF"/>
            <w:noWrap/>
            <w:vAlign w:val="center"/>
            <w:hideMark/>
          </w:tcPr>
          <w:p w14:paraId="63CDDB55" w14:textId="712151CD" w:rsidR="00B524C4" w:rsidRPr="005D2A6A" w:rsidRDefault="00B524C4" w:rsidP="00B524C4">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1.8</w:t>
            </w:r>
          </w:p>
        </w:tc>
        <w:tc>
          <w:tcPr>
            <w:tcW w:w="1069" w:type="dxa"/>
            <w:tcBorders>
              <w:top w:val="nil"/>
              <w:left w:val="nil"/>
              <w:bottom w:val="single" w:sz="4" w:space="0" w:color="auto"/>
              <w:right w:val="single" w:sz="4" w:space="0" w:color="auto"/>
            </w:tcBorders>
            <w:shd w:val="clear" w:color="000000" w:fill="FFFFFF"/>
            <w:noWrap/>
            <w:vAlign w:val="center"/>
            <w:hideMark/>
          </w:tcPr>
          <w:p w14:paraId="6B642E55" w14:textId="5048C6DF" w:rsidR="00B524C4" w:rsidRPr="005D2A6A" w:rsidRDefault="00B524C4" w:rsidP="00B524C4">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3.1</w:t>
            </w:r>
          </w:p>
        </w:tc>
      </w:tr>
      <w:tr w:rsidR="00B524C4" w:rsidRPr="005D2A6A" w14:paraId="09BB9F34" w14:textId="77777777" w:rsidTr="00B524C4">
        <w:trPr>
          <w:trHeight w:val="313"/>
        </w:trPr>
        <w:tc>
          <w:tcPr>
            <w:tcW w:w="1842" w:type="dxa"/>
            <w:tcBorders>
              <w:top w:val="nil"/>
              <w:left w:val="single" w:sz="4" w:space="0" w:color="auto"/>
              <w:bottom w:val="single" w:sz="4" w:space="0" w:color="auto"/>
              <w:right w:val="single" w:sz="4" w:space="0" w:color="auto"/>
            </w:tcBorders>
            <w:shd w:val="clear" w:color="000000" w:fill="FFFFFF"/>
            <w:noWrap/>
            <w:vAlign w:val="bottom"/>
            <w:hideMark/>
          </w:tcPr>
          <w:p w14:paraId="5D3893D8" w14:textId="77777777" w:rsidR="00B524C4" w:rsidRPr="00B57048" w:rsidRDefault="00B524C4" w:rsidP="00B524C4">
            <w:pPr>
              <w:spacing w:after="0" w:line="240" w:lineRule="auto"/>
              <w:rPr>
                <w:rFonts w:ascii="Arial" w:eastAsia="Times New Roman" w:hAnsi="Arial" w:cs="Arial"/>
                <w:b/>
                <w:bCs/>
                <w:color w:val="000000"/>
                <w:sz w:val="20"/>
                <w:szCs w:val="20"/>
                <w:lang w:val="en-US"/>
              </w:rPr>
            </w:pPr>
            <w:r w:rsidRPr="00B57048">
              <w:rPr>
                <w:rFonts w:ascii="Arial" w:hAnsi="Arial" w:cs="Arial"/>
                <w:b/>
                <w:bCs/>
                <w:color w:val="000000"/>
                <w:sz w:val="20"/>
                <w:szCs w:val="20"/>
              </w:rPr>
              <w:t>Total</w:t>
            </w:r>
          </w:p>
        </w:tc>
        <w:tc>
          <w:tcPr>
            <w:tcW w:w="901" w:type="dxa"/>
            <w:tcBorders>
              <w:top w:val="nil"/>
              <w:left w:val="nil"/>
              <w:bottom w:val="single" w:sz="4" w:space="0" w:color="auto"/>
              <w:right w:val="single" w:sz="4" w:space="0" w:color="auto"/>
            </w:tcBorders>
            <w:shd w:val="clear" w:color="000000" w:fill="FFFFFF"/>
            <w:noWrap/>
            <w:vAlign w:val="center"/>
            <w:hideMark/>
          </w:tcPr>
          <w:p w14:paraId="5E8C9F75" w14:textId="594E255F" w:rsidR="00B524C4" w:rsidRPr="005D2A6A" w:rsidRDefault="00B524C4" w:rsidP="00B524C4">
            <w:pPr>
              <w:spacing w:after="0" w:line="240" w:lineRule="auto"/>
              <w:jc w:val="center"/>
              <w:rPr>
                <w:rFonts w:ascii="Arial" w:eastAsia="Times New Roman" w:hAnsi="Arial" w:cs="Arial"/>
                <w:color w:val="000000" w:themeColor="text1"/>
                <w:sz w:val="20"/>
                <w:szCs w:val="20"/>
                <w:lang w:val="en-US"/>
              </w:rPr>
            </w:pPr>
            <w:r>
              <w:rPr>
                <w:rFonts w:ascii="Arial" w:hAnsi="Arial" w:cs="Arial"/>
                <w:b/>
                <w:bCs/>
                <w:color w:val="000000"/>
                <w:sz w:val="20"/>
                <w:szCs w:val="20"/>
              </w:rPr>
              <w:t>8.7</w:t>
            </w:r>
          </w:p>
        </w:tc>
        <w:tc>
          <w:tcPr>
            <w:tcW w:w="901" w:type="dxa"/>
            <w:tcBorders>
              <w:top w:val="nil"/>
              <w:left w:val="nil"/>
              <w:bottom w:val="single" w:sz="4" w:space="0" w:color="auto"/>
              <w:right w:val="single" w:sz="4" w:space="0" w:color="auto"/>
            </w:tcBorders>
            <w:shd w:val="clear" w:color="000000" w:fill="FFFFFF"/>
            <w:noWrap/>
            <w:vAlign w:val="center"/>
            <w:hideMark/>
          </w:tcPr>
          <w:p w14:paraId="53CE2B1D" w14:textId="64D5AE5F" w:rsidR="00B524C4" w:rsidRPr="005D2A6A" w:rsidRDefault="00B524C4" w:rsidP="00B524C4">
            <w:pPr>
              <w:spacing w:after="0" w:line="240" w:lineRule="auto"/>
              <w:jc w:val="center"/>
              <w:rPr>
                <w:rFonts w:ascii="Arial" w:eastAsia="Times New Roman" w:hAnsi="Arial" w:cs="Arial"/>
                <w:color w:val="000000" w:themeColor="text1"/>
                <w:sz w:val="20"/>
                <w:szCs w:val="20"/>
                <w:lang w:val="en-US"/>
              </w:rPr>
            </w:pPr>
            <w:r>
              <w:rPr>
                <w:rFonts w:ascii="Arial" w:hAnsi="Arial" w:cs="Arial"/>
                <w:b/>
                <w:bCs/>
                <w:color w:val="000000"/>
                <w:sz w:val="20"/>
                <w:szCs w:val="20"/>
              </w:rPr>
              <w:t>9.3</w:t>
            </w:r>
          </w:p>
        </w:tc>
        <w:tc>
          <w:tcPr>
            <w:tcW w:w="901" w:type="dxa"/>
            <w:tcBorders>
              <w:top w:val="nil"/>
              <w:left w:val="nil"/>
              <w:bottom w:val="single" w:sz="4" w:space="0" w:color="auto"/>
              <w:right w:val="single" w:sz="4" w:space="0" w:color="auto"/>
            </w:tcBorders>
            <w:shd w:val="clear" w:color="000000" w:fill="FFFFFF"/>
            <w:noWrap/>
            <w:vAlign w:val="center"/>
            <w:hideMark/>
          </w:tcPr>
          <w:p w14:paraId="2758C8AF" w14:textId="3D5ED198" w:rsidR="00B524C4" w:rsidRPr="005D2A6A" w:rsidRDefault="00B524C4" w:rsidP="00B524C4">
            <w:pPr>
              <w:spacing w:after="0" w:line="240" w:lineRule="auto"/>
              <w:jc w:val="center"/>
              <w:rPr>
                <w:rFonts w:ascii="Arial" w:eastAsia="Times New Roman" w:hAnsi="Arial" w:cs="Arial"/>
                <w:color w:val="000000" w:themeColor="text1"/>
                <w:sz w:val="20"/>
                <w:szCs w:val="20"/>
                <w:lang w:val="en-US"/>
              </w:rPr>
            </w:pPr>
            <w:r>
              <w:rPr>
                <w:rFonts w:ascii="Arial" w:hAnsi="Arial" w:cs="Arial"/>
                <w:b/>
                <w:bCs/>
                <w:color w:val="000000"/>
                <w:sz w:val="20"/>
                <w:szCs w:val="20"/>
              </w:rPr>
              <w:t>10</w:t>
            </w:r>
          </w:p>
        </w:tc>
        <w:tc>
          <w:tcPr>
            <w:tcW w:w="901" w:type="dxa"/>
            <w:tcBorders>
              <w:top w:val="nil"/>
              <w:left w:val="nil"/>
              <w:bottom w:val="single" w:sz="4" w:space="0" w:color="auto"/>
              <w:right w:val="single" w:sz="4" w:space="0" w:color="auto"/>
            </w:tcBorders>
            <w:shd w:val="clear" w:color="000000" w:fill="FFFFFF"/>
            <w:noWrap/>
            <w:vAlign w:val="center"/>
            <w:hideMark/>
          </w:tcPr>
          <w:p w14:paraId="1417B08D" w14:textId="5EAE723E" w:rsidR="00B524C4" w:rsidRPr="005D2A6A" w:rsidRDefault="00B524C4" w:rsidP="00B524C4">
            <w:pPr>
              <w:spacing w:after="0" w:line="240" w:lineRule="auto"/>
              <w:jc w:val="center"/>
              <w:rPr>
                <w:rFonts w:ascii="Arial" w:eastAsia="Times New Roman" w:hAnsi="Arial" w:cs="Arial"/>
                <w:color w:val="000000" w:themeColor="text1"/>
                <w:sz w:val="20"/>
                <w:szCs w:val="20"/>
                <w:lang w:val="en-US"/>
              </w:rPr>
            </w:pPr>
            <w:r>
              <w:rPr>
                <w:rFonts w:ascii="Arial" w:hAnsi="Arial" w:cs="Arial"/>
                <w:b/>
                <w:bCs/>
                <w:color w:val="000000"/>
                <w:sz w:val="20"/>
                <w:szCs w:val="20"/>
              </w:rPr>
              <w:t>10.6</w:t>
            </w:r>
          </w:p>
        </w:tc>
        <w:tc>
          <w:tcPr>
            <w:tcW w:w="901" w:type="dxa"/>
            <w:tcBorders>
              <w:top w:val="nil"/>
              <w:left w:val="nil"/>
              <w:bottom w:val="single" w:sz="4" w:space="0" w:color="auto"/>
              <w:right w:val="single" w:sz="4" w:space="0" w:color="auto"/>
            </w:tcBorders>
            <w:shd w:val="clear" w:color="000000" w:fill="FFFFFF"/>
            <w:noWrap/>
            <w:vAlign w:val="center"/>
            <w:hideMark/>
          </w:tcPr>
          <w:p w14:paraId="6BDCD5EE" w14:textId="6BECC874" w:rsidR="00B524C4" w:rsidRPr="005D2A6A" w:rsidRDefault="00B524C4" w:rsidP="00B524C4">
            <w:pPr>
              <w:spacing w:after="0" w:line="240" w:lineRule="auto"/>
              <w:jc w:val="center"/>
              <w:rPr>
                <w:rFonts w:ascii="Arial" w:eastAsia="Times New Roman" w:hAnsi="Arial" w:cs="Arial"/>
                <w:color w:val="000000" w:themeColor="text1"/>
                <w:sz w:val="20"/>
                <w:szCs w:val="20"/>
                <w:lang w:val="en-US"/>
              </w:rPr>
            </w:pPr>
            <w:r>
              <w:rPr>
                <w:rFonts w:ascii="Arial" w:hAnsi="Arial" w:cs="Arial"/>
                <w:b/>
                <w:bCs/>
                <w:color w:val="000000"/>
                <w:sz w:val="20"/>
                <w:szCs w:val="20"/>
              </w:rPr>
              <w:t>11.3</w:t>
            </w:r>
          </w:p>
        </w:tc>
        <w:tc>
          <w:tcPr>
            <w:tcW w:w="901" w:type="dxa"/>
            <w:tcBorders>
              <w:top w:val="nil"/>
              <w:left w:val="nil"/>
              <w:bottom w:val="single" w:sz="4" w:space="0" w:color="auto"/>
              <w:right w:val="single" w:sz="4" w:space="0" w:color="auto"/>
            </w:tcBorders>
            <w:shd w:val="clear" w:color="000000" w:fill="FFFFFF"/>
            <w:noWrap/>
            <w:vAlign w:val="center"/>
            <w:hideMark/>
          </w:tcPr>
          <w:p w14:paraId="1207FAF5" w14:textId="39890303" w:rsidR="00B524C4" w:rsidRPr="005D2A6A" w:rsidRDefault="00B524C4" w:rsidP="00B524C4">
            <w:pPr>
              <w:spacing w:after="0" w:line="240" w:lineRule="auto"/>
              <w:jc w:val="center"/>
              <w:rPr>
                <w:rFonts w:ascii="Arial" w:eastAsia="Times New Roman" w:hAnsi="Arial" w:cs="Arial"/>
                <w:color w:val="000000" w:themeColor="text1"/>
                <w:sz w:val="20"/>
                <w:szCs w:val="20"/>
                <w:lang w:val="en-US"/>
              </w:rPr>
            </w:pPr>
            <w:r>
              <w:rPr>
                <w:rFonts w:ascii="Arial" w:hAnsi="Arial" w:cs="Arial"/>
                <w:b/>
                <w:bCs/>
                <w:color w:val="000000"/>
                <w:sz w:val="20"/>
                <w:szCs w:val="20"/>
              </w:rPr>
              <w:t>10.1</w:t>
            </w:r>
          </w:p>
        </w:tc>
        <w:tc>
          <w:tcPr>
            <w:tcW w:w="1084" w:type="dxa"/>
            <w:tcBorders>
              <w:top w:val="nil"/>
              <w:left w:val="nil"/>
              <w:bottom w:val="single" w:sz="4" w:space="0" w:color="auto"/>
              <w:right w:val="single" w:sz="4" w:space="0" w:color="auto"/>
            </w:tcBorders>
            <w:shd w:val="clear" w:color="000000" w:fill="FFFFFF"/>
            <w:noWrap/>
            <w:vAlign w:val="center"/>
            <w:hideMark/>
          </w:tcPr>
          <w:p w14:paraId="57334745" w14:textId="7A0EA802" w:rsidR="00B524C4" w:rsidRPr="005D2A6A" w:rsidRDefault="00B524C4" w:rsidP="00B524C4">
            <w:pPr>
              <w:spacing w:after="0" w:line="240" w:lineRule="auto"/>
              <w:jc w:val="center"/>
              <w:rPr>
                <w:rFonts w:ascii="Arial" w:eastAsia="Times New Roman" w:hAnsi="Arial" w:cs="Arial"/>
                <w:color w:val="000000" w:themeColor="text1"/>
                <w:sz w:val="20"/>
                <w:szCs w:val="20"/>
                <w:lang w:val="en-US"/>
              </w:rPr>
            </w:pPr>
            <w:r>
              <w:rPr>
                <w:rFonts w:ascii="Arial" w:hAnsi="Arial" w:cs="Arial"/>
                <w:b/>
                <w:bCs/>
                <w:color w:val="000000"/>
                <w:sz w:val="20"/>
                <w:szCs w:val="20"/>
              </w:rPr>
              <w:t>11.1</w:t>
            </w:r>
          </w:p>
        </w:tc>
        <w:tc>
          <w:tcPr>
            <w:tcW w:w="1069" w:type="dxa"/>
            <w:tcBorders>
              <w:top w:val="nil"/>
              <w:left w:val="nil"/>
              <w:bottom w:val="single" w:sz="4" w:space="0" w:color="auto"/>
              <w:right w:val="single" w:sz="4" w:space="0" w:color="auto"/>
            </w:tcBorders>
            <w:shd w:val="clear" w:color="000000" w:fill="FFFFFF"/>
            <w:noWrap/>
            <w:vAlign w:val="center"/>
            <w:hideMark/>
          </w:tcPr>
          <w:p w14:paraId="6541F9BB" w14:textId="6FD52971" w:rsidR="00B524C4" w:rsidRPr="005D2A6A" w:rsidRDefault="00B524C4" w:rsidP="00B524C4">
            <w:pPr>
              <w:spacing w:after="0" w:line="240" w:lineRule="auto"/>
              <w:jc w:val="center"/>
              <w:rPr>
                <w:rFonts w:ascii="Arial" w:eastAsia="Times New Roman" w:hAnsi="Arial" w:cs="Arial"/>
                <w:color w:val="000000" w:themeColor="text1"/>
                <w:sz w:val="20"/>
                <w:szCs w:val="20"/>
                <w:lang w:val="en-US"/>
              </w:rPr>
            </w:pPr>
            <w:r w:rsidRPr="002B5730">
              <w:rPr>
                <w:b/>
                <w:noProof/>
                <w:color w:val="000000" w:themeColor="text1"/>
              </w:rPr>
              <mc:AlternateContent>
                <mc:Choice Requires="wps">
                  <w:drawing>
                    <wp:anchor distT="0" distB="0" distL="114300" distR="114300" simplePos="0" relativeHeight="252802048" behindDoc="0" locked="0" layoutInCell="1" allowOverlap="1" wp14:anchorId="2FAB85EB" wp14:editId="64A592EE">
                      <wp:simplePos x="0" y="0"/>
                      <wp:positionH relativeFrom="margin">
                        <wp:posOffset>-1459230</wp:posOffset>
                      </wp:positionH>
                      <wp:positionV relativeFrom="paragraph">
                        <wp:posOffset>182245</wp:posOffset>
                      </wp:positionV>
                      <wp:extent cx="2907030" cy="307340"/>
                      <wp:effectExtent l="0" t="0" r="0" b="0"/>
                      <wp:wrapNone/>
                      <wp:docPr id="2179" name="TextBox 4"/>
                      <wp:cNvGraphicFramePr/>
                      <a:graphic xmlns:a="http://schemas.openxmlformats.org/drawingml/2006/main">
                        <a:graphicData uri="http://schemas.microsoft.com/office/word/2010/wordprocessingShape">
                          <wps:wsp>
                            <wps:cNvSpPr txBox="1"/>
                            <wps:spPr>
                              <a:xfrm>
                                <a:off x="0" y="0"/>
                                <a:ext cx="2907030" cy="307340"/>
                              </a:xfrm>
                              <a:prstGeom prst="rect">
                                <a:avLst/>
                              </a:prstGeom>
                              <a:noFill/>
                            </wps:spPr>
                            <wps:txbx>
                              <w:txbxContent>
                                <w:p w14:paraId="15861EEA" w14:textId="77777777" w:rsidR="000C07D2" w:rsidRPr="00CE35EB" w:rsidRDefault="000C07D2" w:rsidP="000C07D2">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CE35EB">
                                    <w:rPr>
                                      <w:rFonts w:ascii="Verdana" w:eastAsia="Verdana" w:hAnsi="Verdana" w:cs="Verdana"/>
                                      <w:i/>
                                      <w:iCs/>
                                      <w:color w:val="7F7F7F"/>
                                      <w:kern w:val="24"/>
                                      <w:sz w:val="12"/>
                                      <w:szCs w:val="12"/>
                                      <w14:textFill>
                                        <w14:solidFill>
                                          <w14:srgbClr w14:val="7F7F7F">
                                            <w14:lumMod w14:val="50000"/>
                                          </w14:srgbClr>
                                        </w14:solidFill>
                                      </w14:textFill>
                                    </w:rPr>
                                    <w:t>Others include Défense, Aerospace, Electrical and electronics etc.</w:t>
                                  </w:r>
                                </w:p>
                                <w:p w14:paraId="555CA264" w14:textId="77777777" w:rsidR="000C07D2" w:rsidRPr="00CE35EB" w:rsidRDefault="000C07D2" w:rsidP="000C07D2">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CE35EB">
                                    <w:rPr>
                                      <w:rFonts w:ascii="Verdana" w:eastAsia="Verdana" w:hAnsi="Verdana" w:cs="Verdana"/>
                                      <w:i/>
                                      <w:iCs/>
                                      <w:color w:val="7F7F7F"/>
                                      <w:kern w:val="24"/>
                                      <w:sz w:val="12"/>
                                      <w:szCs w:val="12"/>
                                      <w14:textFill>
                                        <w14:solidFill>
                                          <w14:srgbClr w14:val="7F7F7F">
                                            <w14:lumMod w14:val="50000"/>
                                          </w14:srgbClr>
                                        </w14:solidFill>
                                      </w14:textFill>
                                    </w:rPr>
                                    <w:t>Source: TechSci Research</w:t>
                                  </w:r>
                                </w:p>
                              </w:txbxContent>
                            </wps:txbx>
                            <wps:bodyPr wrap="square" rtlCol="0">
                              <a:spAutoFit/>
                            </wps:bodyPr>
                          </wps:wsp>
                        </a:graphicData>
                      </a:graphic>
                      <wp14:sizeRelH relativeFrom="margin">
                        <wp14:pctWidth>0</wp14:pctWidth>
                      </wp14:sizeRelH>
                      <wp14:sizeRelV relativeFrom="margin">
                        <wp14:pctHeight>0</wp14:pctHeight>
                      </wp14:sizeRelV>
                    </wp:anchor>
                  </w:drawing>
                </mc:Choice>
                <mc:Fallback>
                  <w:pict>
                    <v:shape w14:anchorId="2FAB85EB" id="_x0000_s1145" type="#_x0000_t202" style="position:absolute;left:0;text-align:left;margin-left:-114.9pt;margin-top:14.35pt;width:228.9pt;height:24.2pt;z-index:252802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" filled="f" stroked="f">
                      <v:textbox style="mso-fit-shape-to-text:t">
                        <w:txbxContent>
                          <w:p w14:paraId="15861EEA" w14:textId="77777777" w:rsidR="000C07D2" w:rsidRPr="00CE35EB" w:rsidRDefault="000C07D2" w:rsidP="000C07D2">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CE35EB">
                              <w:rPr>
                                <w:rFonts w:ascii="Verdana" w:eastAsia="Verdana" w:hAnsi="Verdana" w:cs="Verdana"/>
                                <w:i/>
                                <w:iCs/>
                                <w:color w:val="7F7F7F"/>
                                <w:kern w:val="24"/>
                                <w:sz w:val="12"/>
                                <w:szCs w:val="12"/>
                                <w14:textFill>
                                  <w14:solidFill>
                                    <w14:srgbClr w14:val="7F7F7F">
                                      <w14:lumMod w14:val="50000"/>
                                    </w14:srgbClr>
                                  </w14:solidFill>
                                </w14:textFill>
                              </w:rPr>
                              <w:t>Others include Défense, Aerospace, Electrical and electronics etc.</w:t>
                            </w:r>
                          </w:p>
                          <w:p w14:paraId="555CA264" w14:textId="77777777" w:rsidR="000C07D2" w:rsidRPr="00CE35EB" w:rsidRDefault="000C07D2" w:rsidP="000C07D2">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CE35EB">
                              <w:rPr>
                                <w:rFonts w:ascii="Verdana" w:eastAsia="Verdana" w:hAnsi="Verdana" w:cs="Verdana"/>
                                <w:i/>
                                <w:iCs/>
                                <w:color w:val="7F7F7F"/>
                                <w:kern w:val="24"/>
                                <w:sz w:val="12"/>
                                <w:szCs w:val="12"/>
                                <w14:textFill>
                                  <w14:solidFill>
                                    <w14:srgbClr w14:val="7F7F7F">
                                      <w14:lumMod w14:val="50000"/>
                                    </w14:srgbClr>
                                  </w14:solidFill>
                                </w14:textFill>
                              </w:rPr>
                              <w:t>Source: TechSci Research</w:t>
                            </w:r>
                          </w:p>
                        </w:txbxContent>
                      </v:textbox>
                      <w10:wrap anchorx="margin"/>
                    </v:shape>
                  </w:pict>
                </mc:Fallback>
              </mc:AlternateContent>
            </w:r>
            <w:r>
              <w:rPr>
                <w:rFonts w:ascii="Arial" w:hAnsi="Arial" w:cs="Arial"/>
                <w:b/>
                <w:bCs/>
                <w:color w:val="000000"/>
                <w:sz w:val="20"/>
                <w:szCs w:val="20"/>
              </w:rPr>
              <w:t>16.8</w:t>
            </w:r>
          </w:p>
        </w:tc>
        <w:tc>
          <w:tcPr>
            <w:tcW w:w="1069" w:type="dxa"/>
            <w:tcBorders>
              <w:top w:val="nil"/>
              <w:left w:val="nil"/>
              <w:bottom w:val="single" w:sz="4" w:space="0" w:color="auto"/>
              <w:right w:val="single" w:sz="4" w:space="0" w:color="auto"/>
            </w:tcBorders>
            <w:shd w:val="clear" w:color="000000" w:fill="FFFFFF"/>
            <w:noWrap/>
            <w:vAlign w:val="center"/>
            <w:hideMark/>
          </w:tcPr>
          <w:p w14:paraId="2F1668B4" w14:textId="545CC0AF" w:rsidR="00B524C4" w:rsidRPr="005D2A6A" w:rsidRDefault="00B524C4" w:rsidP="00B524C4">
            <w:pPr>
              <w:spacing w:after="0" w:line="240" w:lineRule="auto"/>
              <w:jc w:val="center"/>
              <w:rPr>
                <w:rFonts w:ascii="Arial" w:eastAsia="Times New Roman" w:hAnsi="Arial" w:cs="Arial"/>
                <w:color w:val="000000" w:themeColor="text1"/>
                <w:sz w:val="20"/>
                <w:szCs w:val="20"/>
                <w:lang w:val="en-US"/>
              </w:rPr>
            </w:pPr>
            <w:r>
              <w:rPr>
                <w:rFonts w:ascii="Arial" w:hAnsi="Arial" w:cs="Arial"/>
                <w:b/>
                <w:bCs/>
                <w:color w:val="000000"/>
                <w:sz w:val="20"/>
                <w:szCs w:val="20"/>
              </w:rPr>
              <w:t>30.0</w:t>
            </w:r>
          </w:p>
        </w:tc>
      </w:tr>
    </w:tbl>
    <w:p w14:paraId="7DD7513F" w14:textId="6369DC16" w:rsidR="000C07D2" w:rsidRDefault="000C07D2" w:rsidP="000C07D2">
      <w:pPr>
        <w:pStyle w:val="BodyText"/>
        <w:spacing w:before="162" w:line="360" w:lineRule="auto"/>
        <w:ind w:right="-86"/>
        <w:jc w:val="both"/>
        <w:rPr>
          <w:noProof/>
          <w:color w:val="000000" w:themeColor="text1"/>
        </w:rPr>
      </w:pPr>
    </w:p>
    <w:p w14:paraId="3CDF07E9" w14:textId="04A71147" w:rsidR="00B524C4" w:rsidRPr="00B524C4" w:rsidRDefault="00B524C4" w:rsidP="00B524C4">
      <w:pPr>
        <w:tabs>
          <w:tab w:val="left" w:pos="1530"/>
        </w:tabs>
        <w:spacing w:line="480" w:lineRule="auto"/>
        <w:rPr>
          <w:rFonts w:ascii="Arial" w:eastAsia="Arial" w:hAnsi="Arial" w:cs="Arial"/>
          <w:b/>
          <w:color w:val="000000" w:themeColor="text1"/>
          <w:sz w:val="24"/>
          <w:szCs w:val="24"/>
        </w:rPr>
      </w:pPr>
      <w:r w:rsidRPr="00B524C4">
        <w:rPr>
          <w:rFonts w:ascii="Arial" w:eastAsia="Arial" w:hAnsi="Arial" w:cs="Arial"/>
          <w:b/>
          <w:color w:val="000000" w:themeColor="text1"/>
          <w:sz w:val="24"/>
          <w:szCs w:val="24"/>
        </w:rPr>
        <w:t xml:space="preserve">India </w:t>
      </w:r>
      <w:r>
        <w:rPr>
          <w:rFonts w:ascii="Arial" w:eastAsia="Arial" w:hAnsi="Arial" w:cs="Arial"/>
          <w:b/>
          <w:color w:val="000000" w:themeColor="text1"/>
          <w:sz w:val="24"/>
          <w:szCs w:val="24"/>
        </w:rPr>
        <w:t>Market Insights</w:t>
      </w:r>
      <w:r w:rsidRPr="00B524C4">
        <w:rPr>
          <w:rFonts w:ascii="Arial" w:eastAsia="Arial" w:hAnsi="Arial" w:cs="Arial"/>
          <w:b/>
          <w:color w:val="000000" w:themeColor="text1"/>
          <w:sz w:val="24"/>
          <w:szCs w:val="24"/>
        </w:rPr>
        <w:t xml:space="preserve">     </w:t>
      </w:r>
    </w:p>
    <w:p w14:paraId="533F473E" w14:textId="77777777" w:rsidR="00B524C4" w:rsidRPr="00B524C4" w:rsidRDefault="00B524C4" w:rsidP="00B524C4">
      <w:pPr>
        <w:tabs>
          <w:tab w:val="left" w:pos="1530"/>
        </w:tabs>
        <w:spacing w:line="360" w:lineRule="auto"/>
        <w:jc w:val="both"/>
        <w:rPr>
          <w:rFonts w:ascii="Arial" w:eastAsia="Arial" w:hAnsi="Arial" w:cs="Arial"/>
          <w:bCs/>
          <w:color w:val="000000" w:themeColor="text1"/>
          <w:sz w:val="24"/>
          <w:szCs w:val="24"/>
        </w:rPr>
      </w:pPr>
      <w:r w:rsidRPr="00B524C4">
        <w:rPr>
          <w:rFonts w:ascii="Arial" w:eastAsia="Arial" w:hAnsi="Arial" w:cs="Arial"/>
          <w:bCs/>
          <w:color w:val="000000" w:themeColor="text1"/>
          <w:sz w:val="24"/>
          <w:szCs w:val="24"/>
        </w:rPr>
        <w:t xml:space="preserve">India’s VER capacity stood around 4.8 KT in 2020 and the resin demand is anticipated to grow at a CAGR of 11.70% (by volume) between 2021-2030. Vinyl ester resins finds varied applications due to their high chemical and electrical resistivity that serve several critical industries. Because of their varied applications, Epoxy resins find high utility in end user products which relates the demand growth of Epoxy Resins to India’s overall GDP.  </w:t>
      </w:r>
    </w:p>
    <w:p w14:paraId="3D9CF369" w14:textId="77777777" w:rsidR="00B524C4" w:rsidRPr="00B524C4" w:rsidRDefault="00B524C4" w:rsidP="00B524C4">
      <w:pPr>
        <w:tabs>
          <w:tab w:val="left" w:pos="1530"/>
        </w:tabs>
        <w:spacing w:line="360" w:lineRule="auto"/>
        <w:jc w:val="both"/>
        <w:rPr>
          <w:rFonts w:ascii="Arial" w:eastAsia="Arial" w:hAnsi="Arial" w:cs="Arial"/>
          <w:bCs/>
          <w:color w:val="000000" w:themeColor="text1"/>
          <w:sz w:val="24"/>
          <w:szCs w:val="24"/>
        </w:rPr>
      </w:pPr>
      <w:r w:rsidRPr="00B524C4">
        <w:rPr>
          <w:rFonts w:ascii="Arial" w:eastAsia="Arial" w:hAnsi="Arial" w:cs="Arial"/>
          <w:bCs/>
          <w:color w:val="000000" w:themeColor="text1"/>
          <w:sz w:val="24"/>
          <w:szCs w:val="24"/>
        </w:rPr>
        <w:lastRenderedPageBreak/>
        <w:t xml:space="preserve">Trade dynamics of the country show that Saudi Arabia, Qatar and Bangladesh are the key importers of Indian VER while Spain, United Kingdom and China are the top three exporters of VER to India.   </w:t>
      </w:r>
    </w:p>
    <w:p w14:paraId="4932CD79" w14:textId="77777777" w:rsidR="00B524C4" w:rsidRPr="00B524C4" w:rsidRDefault="00B524C4" w:rsidP="00B524C4">
      <w:pPr>
        <w:tabs>
          <w:tab w:val="left" w:pos="1530"/>
        </w:tabs>
        <w:spacing w:line="360" w:lineRule="auto"/>
        <w:jc w:val="both"/>
        <w:rPr>
          <w:rFonts w:ascii="Arial" w:eastAsia="Arial" w:hAnsi="Arial" w:cs="Arial"/>
          <w:bCs/>
          <w:color w:val="000000" w:themeColor="text1"/>
          <w:sz w:val="24"/>
          <w:szCs w:val="24"/>
        </w:rPr>
      </w:pPr>
      <w:r w:rsidRPr="00B524C4">
        <w:rPr>
          <w:rFonts w:ascii="Arial" w:eastAsia="Arial" w:hAnsi="Arial" w:cs="Arial"/>
          <w:bCs/>
          <w:color w:val="000000" w:themeColor="text1"/>
          <w:sz w:val="24"/>
          <w:szCs w:val="24"/>
        </w:rPr>
        <w:t xml:space="preserve">By type, Bisphenol A, F and S-based vinyl ester resin dominate the Indian VER industry with around 50.71% demand share as of 2020. Due to their desirable characteristics, BPA-based VERs have portrayed strong growth projections in the forecast years as well. Novolac VER resin holds nearly 30% demand share in the Indian VER market </w:t>
      </w:r>
    </w:p>
    <w:p w14:paraId="4854E967" w14:textId="3D017BFD" w:rsidR="000C07D2" w:rsidRPr="00B524C4" w:rsidRDefault="00B524C4" w:rsidP="00B524C4">
      <w:pPr>
        <w:tabs>
          <w:tab w:val="left" w:pos="1530"/>
        </w:tabs>
        <w:spacing w:line="360" w:lineRule="auto"/>
        <w:jc w:val="both"/>
        <w:rPr>
          <w:rFonts w:ascii="Arial" w:eastAsia="Arial" w:hAnsi="Arial" w:cs="Arial"/>
          <w:bCs/>
          <w:color w:val="000000" w:themeColor="text1"/>
          <w:sz w:val="24"/>
          <w:szCs w:val="24"/>
        </w:rPr>
      </w:pPr>
      <w:r w:rsidRPr="00B524C4">
        <w:rPr>
          <w:rFonts w:ascii="Arial" w:eastAsia="Arial" w:hAnsi="Arial" w:cs="Arial"/>
          <w:bCs/>
          <w:color w:val="000000" w:themeColor="text1"/>
          <w:sz w:val="24"/>
          <w:szCs w:val="24"/>
        </w:rPr>
        <w:t>Based on application, Pipes and Tanks dominate the Indian VER demand, holding more than 60% share of the country’s total demand. Demand for Marine components is around 20% of the total while others hold more than 10% share of the resin demand.</w:t>
      </w:r>
    </w:p>
    <w:p w14:paraId="7C8AF6A5" w14:textId="77777777" w:rsidR="000C07D2" w:rsidRPr="002B5730" w:rsidRDefault="000C07D2" w:rsidP="00B524C4">
      <w:pPr>
        <w:tabs>
          <w:tab w:val="left" w:pos="1530"/>
        </w:tabs>
        <w:spacing w:line="480" w:lineRule="auto"/>
        <w:jc w:val="both"/>
        <w:rPr>
          <w:rFonts w:ascii="Arial" w:eastAsia="Arial" w:hAnsi="Arial" w:cs="Arial"/>
          <w:b/>
          <w:color w:val="000000" w:themeColor="text1"/>
          <w:sz w:val="24"/>
          <w:szCs w:val="24"/>
        </w:rPr>
      </w:pPr>
    </w:p>
    <w:p w14:paraId="7A251D29" w14:textId="77777777" w:rsidR="000C07D2" w:rsidRPr="002B5730" w:rsidRDefault="000C07D2" w:rsidP="000C07D2">
      <w:pPr>
        <w:tabs>
          <w:tab w:val="left" w:pos="1530"/>
        </w:tabs>
        <w:spacing w:line="480" w:lineRule="auto"/>
        <w:rPr>
          <w:rFonts w:ascii="Arial" w:eastAsia="Arial" w:hAnsi="Arial" w:cs="Arial"/>
          <w:b/>
          <w:color w:val="000000" w:themeColor="text1"/>
          <w:sz w:val="24"/>
          <w:szCs w:val="24"/>
        </w:rPr>
      </w:pPr>
    </w:p>
    <w:p w14:paraId="7CDCAC98" w14:textId="77777777" w:rsidR="000C07D2" w:rsidRDefault="000C07D2" w:rsidP="000C07D2">
      <w:pPr>
        <w:tabs>
          <w:tab w:val="left" w:pos="1530"/>
        </w:tabs>
        <w:spacing w:line="480" w:lineRule="auto"/>
        <w:rPr>
          <w:rFonts w:ascii="Arial" w:eastAsia="Arial" w:hAnsi="Arial" w:cs="Arial"/>
          <w:b/>
          <w:color w:val="000000" w:themeColor="text1"/>
          <w:sz w:val="24"/>
          <w:szCs w:val="24"/>
        </w:rPr>
      </w:pPr>
      <w:r>
        <w:rPr>
          <w:rFonts w:ascii="Arial" w:eastAsia="Arial" w:hAnsi="Arial" w:cs="Arial"/>
          <w:b/>
          <w:color w:val="000000" w:themeColor="text1"/>
          <w:sz w:val="24"/>
          <w:szCs w:val="24"/>
        </w:rPr>
        <w:tab/>
      </w:r>
    </w:p>
    <w:p w14:paraId="38D6496B" w14:textId="77777777" w:rsidR="000C07D2" w:rsidRDefault="000C07D2" w:rsidP="000C07D2">
      <w:pPr>
        <w:tabs>
          <w:tab w:val="left" w:pos="1530"/>
        </w:tabs>
        <w:spacing w:line="480" w:lineRule="auto"/>
        <w:rPr>
          <w:rFonts w:ascii="Arial" w:eastAsia="Arial" w:hAnsi="Arial" w:cs="Arial"/>
          <w:b/>
          <w:color w:val="000000" w:themeColor="text1"/>
          <w:sz w:val="24"/>
          <w:szCs w:val="24"/>
        </w:rPr>
      </w:pPr>
    </w:p>
    <w:p w14:paraId="0FCB4DA3" w14:textId="77777777" w:rsidR="000C07D2" w:rsidRDefault="000C07D2" w:rsidP="000C07D2">
      <w:pPr>
        <w:tabs>
          <w:tab w:val="left" w:pos="1530"/>
        </w:tabs>
        <w:spacing w:line="480" w:lineRule="auto"/>
        <w:rPr>
          <w:rFonts w:ascii="Arial" w:eastAsia="Arial" w:hAnsi="Arial" w:cs="Arial"/>
          <w:b/>
          <w:color w:val="000000" w:themeColor="text1"/>
          <w:sz w:val="24"/>
          <w:szCs w:val="24"/>
        </w:rPr>
      </w:pPr>
    </w:p>
    <w:p w14:paraId="056E2FCC" w14:textId="77777777" w:rsidR="000C07D2" w:rsidRDefault="000C07D2" w:rsidP="000C07D2">
      <w:pPr>
        <w:tabs>
          <w:tab w:val="left" w:pos="1530"/>
        </w:tabs>
        <w:spacing w:line="480" w:lineRule="auto"/>
        <w:rPr>
          <w:rFonts w:ascii="Arial" w:eastAsia="Arial" w:hAnsi="Arial" w:cs="Arial"/>
          <w:b/>
          <w:color w:val="000000" w:themeColor="text1"/>
          <w:sz w:val="24"/>
          <w:szCs w:val="24"/>
        </w:rPr>
      </w:pPr>
    </w:p>
    <w:p w14:paraId="6F2C66D2" w14:textId="77777777" w:rsidR="000C07D2" w:rsidRDefault="000C07D2" w:rsidP="000C07D2">
      <w:pPr>
        <w:tabs>
          <w:tab w:val="left" w:pos="1530"/>
        </w:tabs>
        <w:spacing w:line="480" w:lineRule="auto"/>
        <w:rPr>
          <w:rFonts w:ascii="Arial" w:eastAsia="Arial" w:hAnsi="Arial" w:cs="Arial"/>
          <w:b/>
          <w:color w:val="000000" w:themeColor="text1"/>
          <w:sz w:val="24"/>
          <w:szCs w:val="24"/>
        </w:rPr>
      </w:pPr>
    </w:p>
    <w:p w14:paraId="15716B98" w14:textId="77777777" w:rsidR="000C07D2" w:rsidRDefault="000C07D2" w:rsidP="000C07D2">
      <w:pPr>
        <w:tabs>
          <w:tab w:val="left" w:pos="1530"/>
        </w:tabs>
        <w:spacing w:line="480" w:lineRule="auto"/>
        <w:rPr>
          <w:rFonts w:ascii="Arial" w:eastAsia="Arial" w:hAnsi="Arial" w:cs="Arial"/>
          <w:b/>
          <w:color w:val="000000" w:themeColor="text1"/>
          <w:sz w:val="24"/>
          <w:szCs w:val="24"/>
        </w:rPr>
      </w:pPr>
    </w:p>
    <w:p w14:paraId="3B396FE0" w14:textId="77777777" w:rsidR="000C07D2" w:rsidRDefault="000C07D2" w:rsidP="000C07D2">
      <w:pPr>
        <w:tabs>
          <w:tab w:val="left" w:pos="1530"/>
        </w:tabs>
        <w:spacing w:line="480" w:lineRule="auto"/>
        <w:rPr>
          <w:rFonts w:ascii="Arial" w:eastAsia="Arial" w:hAnsi="Arial" w:cs="Arial"/>
          <w:b/>
          <w:color w:val="000000" w:themeColor="text1"/>
          <w:sz w:val="24"/>
          <w:szCs w:val="24"/>
        </w:rPr>
      </w:pPr>
    </w:p>
    <w:p w14:paraId="2585AD0F" w14:textId="77777777" w:rsidR="000C07D2" w:rsidRDefault="000C07D2" w:rsidP="000C07D2">
      <w:pPr>
        <w:tabs>
          <w:tab w:val="left" w:pos="1530"/>
        </w:tabs>
        <w:spacing w:line="480" w:lineRule="auto"/>
        <w:rPr>
          <w:rFonts w:ascii="Arial" w:eastAsia="Arial" w:hAnsi="Arial" w:cs="Arial"/>
          <w:b/>
          <w:color w:val="000000" w:themeColor="text1"/>
          <w:sz w:val="24"/>
          <w:szCs w:val="24"/>
        </w:rPr>
      </w:pPr>
    </w:p>
    <w:p w14:paraId="144CD345" w14:textId="77777777" w:rsidR="000C07D2" w:rsidRDefault="000C07D2" w:rsidP="000C07D2">
      <w:pPr>
        <w:tabs>
          <w:tab w:val="left" w:pos="1530"/>
        </w:tabs>
        <w:spacing w:line="480" w:lineRule="auto"/>
        <w:rPr>
          <w:rFonts w:ascii="Arial" w:eastAsia="Arial" w:hAnsi="Arial" w:cs="Arial"/>
          <w:b/>
          <w:color w:val="000000" w:themeColor="text1"/>
          <w:sz w:val="24"/>
          <w:szCs w:val="24"/>
        </w:rPr>
      </w:pPr>
    </w:p>
    <w:p w14:paraId="6251C818" w14:textId="77777777" w:rsidR="000C07D2" w:rsidRDefault="000C07D2" w:rsidP="000C07D2">
      <w:pPr>
        <w:tabs>
          <w:tab w:val="left" w:pos="1530"/>
        </w:tabs>
        <w:spacing w:line="480" w:lineRule="auto"/>
        <w:rPr>
          <w:rFonts w:ascii="Arial" w:eastAsia="Arial" w:hAnsi="Arial" w:cs="Arial"/>
          <w:b/>
          <w:color w:val="000000" w:themeColor="text1"/>
          <w:sz w:val="24"/>
          <w:szCs w:val="24"/>
        </w:rPr>
      </w:pPr>
    </w:p>
    <w:p w14:paraId="76762C3D" w14:textId="184E9116" w:rsidR="000C07D2" w:rsidRDefault="000C07D2" w:rsidP="000C07D2">
      <w:pPr>
        <w:tabs>
          <w:tab w:val="left" w:pos="1530"/>
        </w:tabs>
        <w:spacing w:line="480" w:lineRule="auto"/>
        <w:rPr>
          <w:rFonts w:ascii="Arial" w:eastAsia="Arial" w:hAnsi="Arial" w:cs="Arial"/>
          <w:b/>
          <w:color w:val="000000" w:themeColor="text1"/>
          <w:sz w:val="24"/>
          <w:szCs w:val="24"/>
        </w:rPr>
      </w:pPr>
    </w:p>
    <w:p w14:paraId="0ABBADF4" w14:textId="77777777" w:rsidR="000C07D2" w:rsidRDefault="000C07D2" w:rsidP="00A14586">
      <w:pPr>
        <w:tabs>
          <w:tab w:val="left" w:pos="1095"/>
        </w:tabs>
        <w:rPr>
          <w:rFonts w:ascii="Arial" w:hAnsi="Arial" w:cs="Arial"/>
          <w:b/>
          <w:bCs/>
          <w:sz w:val="24"/>
          <w:szCs w:val="24"/>
        </w:rPr>
      </w:pPr>
    </w:p>
    <w:p w14:paraId="4AF765A1" w14:textId="2376069E" w:rsidR="00A14586" w:rsidRPr="00051677" w:rsidRDefault="004C5239" w:rsidP="00A14586">
      <w:pPr>
        <w:tabs>
          <w:tab w:val="left" w:pos="1095"/>
        </w:tabs>
        <w:rPr>
          <w:rFonts w:ascii="Arial" w:hAnsi="Arial" w:cs="Arial"/>
          <w:b/>
          <w:bCs/>
          <w:sz w:val="24"/>
          <w:szCs w:val="24"/>
        </w:rPr>
      </w:pPr>
      <w:r w:rsidRPr="00051677">
        <w:rPr>
          <w:rFonts w:ascii="Arial" w:hAnsi="Arial" w:cs="Arial"/>
          <w:b/>
          <w:bCs/>
          <w:sz w:val="24"/>
          <w:szCs w:val="24"/>
        </w:rPr>
        <w:t>3.</w:t>
      </w:r>
      <w:r w:rsidR="00D16404">
        <w:rPr>
          <w:rFonts w:ascii="Arial" w:hAnsi="Arial" w:cs="Arial"/>
          <w:b/>
          <w:bCs/>
          <w:sz w:val="24"/>
          <w:szCs w:val="24"/>
        </w:rPr>
        <w:t>8</w:t>
      </w:r>
      <w:r w:rsidRPr="00051677">
        <w:rPr>
          <w:rFonts w:ascii="Arial" w:hAnsi="Arial" w:cs="Arial"/>
          <w:b/>
          <w:bCs/>
          <w:sz w:val="24"/>
          <w:szCs w:val="24"/>
        </w:rPr>
        <w:t xml:space="preserve">. </w:t>
      </w:r>
      <w:r w:rsidR="00A14586" w:rsidRPr="00051677">
        <w:rPr>
          <w:rFonts w:ascii="Arial" w:hAnsi="Arial" w:cs="Arial"/>
          <w:b/>
          <w:bCs/>
          <w:sz w:val="24"/>
          <w:szCs w:val="24"/>
        </w:rPr>
        <w:t>MARKET DYNAMI</w:t>
      </w:r>
      <w:r w:rsidR="00073AC3">
        <w:rPr>
          <w:rFonts w:ascii="Arial" w:hAnsi="Arial" w:cs="Arial"/>
          <w:b/>
          <w:bCs/>
          <w:sz w:val="24"/>
          <w:szCs w:val="24"/>
        </w:rPr>
        <w:t>C</w:t>
      </w:r>
      <w:r w:rsidR="00A14586" w:rsidRPr="00051677">
        <w:rPr>
          <w:rFonts w:ascii="Arial" w:hAnsi="Arial" w:cs="Arial"/>
          <w:b/>
          <w:bCs/>
          <w:sz w:val="24"/>
          <w:szCs w:val="24"/>
        </w:rPr>
        <w:t>S</w:t>
      </w:r>
    </w:p>
    <w:p w14:paraId="50F8FF79" w14:textId="77777777" w:rsidR="008D6F84" w:rsidRDefault="008D6F84" w:rsidP="00A14586">
      <w:pPr>
        <w:tabs>
          <w:tab w:val="left" w:pos="1095"/>
        </w:tabs>
        <w:rPr>
          <w:rFonts w:ascii="Verdana" w:eastAsia="Verdana" w:hAnsi="Verdana" w:cs="Verdana"/>
          <w:b/>
          <w:bCs/>
          <w:color w:val="000000" w:themeColor="text1"/>
          <w:kern w:val="24"/>
          <w:sz w:val="20"/>
          <w:szCs w:val="20"/>
          <w:lang w:val="en-US"/>
        </w:rPr>
      </w:pPr>
    </w:p>
    <w:p w14:paraId="1B561297" w14:textId="6195F123" w:rsidR="00A93F5E" w:rsidRDefault="00132F25" w:rsidP="00B36DA0">
      <w:pPr>
        <w:tabs>
          <w:tab w:val="left" w:pos="1095"/>
        </w:tabs>
        <w:ind w:left="4320"/>
        <w:rPr>
          <w:rFonts w:ascii="Verdana" w:eastAsia="Verdana" w:hAnsi="Verdana" w:cs="Verdana"/>
          <w:b/>
          <w:bCs/>
          <w:color w:val="000000" w:themeColor="text1"/>
          <w:kern w:val="24"/>
          <w:sz w:val="20"/>
          <w:szCs w:val="20"/>
          <w:lang w:val="en-US"/>
        </w:rPr>
      </w:pPr>
      <w:r w:rsidRPr="00132F25">
        <w:rPr>
          <w:rFonts w:ascii="Verdana" w:eastAsia="Verdana" w:hAnsi="Verdana" w:cs="Verdana"/>
          <w:b/>
          <w:bCs/>
          <w:noProof/>
          <w:color w:val="000000" w:themeColor="text1"/>
          <w:kern w:val="24"/>
          <w:sz w:val="20"/>
          <w:szCs w:val="20"/>
        </w:rPr>
        <mc:AlternateContent>
          <mc:Choice Requires="wps">
            <w:drawing>
              <wp:anchor distT="0" distB="0" distL="114300" distR="114300" simplePos="0" relativeHeight="252451840" behindDoc="0" locked="0" layoutInCell="1" allowOverlap="1" wp14:anchorId="01CDB3F3" wp14:editId="4071816B">
                <wp:simplePos x="0" y="0"/>
                <wp:positionH relativeFrom="column">
                  <wp:posOffset>0</wp:posOffset>
                </wp:positionH>
                <wp:positionV relativeFrom="paragraph">
                  <wp:posOffset>1276350</wp:posOffset>
                </wp:positionV>
                <wp:extent cx="3523615" cy="457200"/>
                <wp:effectExtent l="0" t="0" r="635" b="0"/>
                <wp:wrapNone/>
                <wp:docPr id="1131" name="Rectangle: Rounded Corners 23"/>
                <wp:cNvGraphicFramePr/>
                <a:graphic xmlns:a="http://schemas.openxmlformats.org/drawingml/2006/main">
                  <a:graphicData uri="http://schemas.microsoft.com/office/word/2010/wordprocessingShape">
                    <wps:wsp>
                      <wps:cNvSpPr/>
                      <wps:spPr>
                        <a:xfrm>
                          <a:off x="0" y="0"/>
                          <a:ext cx="3523615" cy="457200"/>
                        </a:xfrm>
                        <a:prstGeom prst="roundRect">
                          <a:avLst/>
                        </a:prstGeom>
                        <a:solidFill>
                          <a:srgbClr val="B68C0B"/>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978D85C" w14:textId="77777777" w:rsidR="00132F25" w:rsidRDefault="00132F25" w:rsidP="00132F25">
                            <w:pPr>
                              <w:jc w:val="center"/>
                              <w:rPr>
                                <w:rFonts w:ascii="Verdana" w:eastAsia="Verdana" w:hAnsi="Verdana" w:cs="Verdana"/>
                                <w:b/>
                                <w:bCs/>
                                <w:color w:val="FFFFFF" w:themeColor="light1"/>
                                <w:kern w:val="24"/>
                                <w:sz w:val="20"/>
                                <w:szCs w:val="20"/>
                              </w:rPr>
                            </w:pPr>
                            <w:r>
                              <w:rPr>
                                <w:rFonts w:ascii="Verdana" w:eastAsia="Verdana" w:hAnsi="Verdana" w:cs="Verdana"/>
                                <w:b/>
                                <w:bCs/>
                                <w:color w:val="FFFFFF" w:themeColor="light1"/>
                                <w:kern w:val="24"/>
                                <w:sz w:val="20"/>
                                <w:szCs w:val="20"/>
                              </w:rPr>
                              <w:t>Growing usage as Lining System in Industrial Applications</w:t>
                            </w:r>
                          </w:p>
                        </w:txbxContent>
                      </wps:txbx>
                      <wps:bodyPr rtlCol="0" anchor="ctr"/>
                    </wps:wsp>
                  </a:graphicData>
                </a:graphic>
              </wp:anchor>
            </w:drawing>
          </mc:Choice>
          <mc:Fallback>
            <w:pict>
              <v:roundrect w14:anchorId="01CDB3F3" id="Rectangle: Rounded Corners 23" o:spid="_x0000_s1146" style="position:absolute;left:0;text-align:left;margin-left:0;margin-top:100.5pt;width:277.45pt;height:36pt;z-index:25245184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" fillcolor="#b68c0b" stroked="f" strokeweight="1pt">
                <v:stroke joinstyle="miter"/>
                <v:textbox>
                  <w:txbxContent>
                    <w:p w14:paraId="0978D85C" w14:textId="77777777" w:rsidR="00132F25" w:rsidRDefault="00132F25" w:rsidP="00132F25">
                      <w:pPr>
                        <w:jc w:val="center"/>
                        <w:rPr>
                          <w:rFonts w:ascii="Verdana" w:eastAsia="Verdana" w:hAnsi="Verdana" w:cs="Verdana"/>
                          <w:b/>
                          <w:bCs/>
                          <w:color w:val="FFFFFF" w:themeColor="light1"/>
                          <w:kern w:val="24"/>
                          <w:sz w:val="20"/>
                          <w:szCs w:val="20"/>
                        </w:rPr>
                      </w:pPr>
                      <w:r>
                        <w:rPr>
                          <w:rFonts w:ascii="Verdana" w:eastAsia="Verdana" w:hAnsi="Verdana" w:cs="Verdana"/>
                          <w:b/>
                          <w:bCs/>
                          <w:color w:val="FFFFFF" w:themeColor="light1"/>
                          <w:kern w:val="24"/>
                          <w:sz w:val="20"/>
                          <w:szCs w:val="20"/>
                        </w:rPr>
                        <w:t>Growing usage as Lining System in Industrial Applications</w:t>
                      </w:r>
                    </w:p>
                  </w:txbxContent>
                </v:textbox>
              </v:roundrect>
            </w:pict>
          </mc:Fallback>
        </mc:AlternateContent>
      </w:r>
      <w:r w:rsidRPr="00132F25">
        <w:rPr>
          <w:rFonts w:ascii="Verdana" w:eastAsia="Verdana" w:hAnsi="Verdana" w:cs="Verdana"/>
          <w:b/>
          <w:bCs/>
          <w:noProof/>
          <w:color w:val="000000" w:themeColor="text1"/>
          <w:kern w:val="24"/>
          <w:sz w:val="20"/>
          <w:szCs w:val="20"/>
        </w:rPr>
        <mc:AlternateContent>
          <mc:Choice Requires="wps">
            <w:drawing>
              <wp:anchor distT="0" distB="0" distL="114300" distR="114300" simplePos="0" relativeHeight="252452864" behindDoc="0" locked="0" layoutInCell="1" allowOverlap="1" wp14:anchorId="19C15FC2" wp14:editId="5F18408E">
                <wp:simplePos x="0" y="0"/>
                <wp:positionH relativeFrom="column">
                  <wp:posOffset>0</wp:posOffset>
                </wp:positionH>
                <wp:positionV relativeFrom="paragraph">
                  <wp:posOffset>1839595</wp:posOffset>
                </wp:positionV>
                <wp:extent cx="3523615" cy="457200"/>
                <wp:effectExtent l="0" t="0" r="635" b="0"/>
                <wp:wrapNone/>
                <wp:docPr id="1132" name="Rectangle: Rounded Corners 24"/>
                <wp:cNvGraphicFramePr/>
                <a:graphic xmlns:a="http://schemas.openxmlformats.org/drawingml/2006/main">
                  <a:graphicData uri="http://schemas.microsoft.com/office/word/2010/wordprocessingShape">
                    <wps:wsp>
                      <wps:cNvSpPr/>
                      <wps:spPr>
                        <a:xfrm>
                          <a:off x="0" y="0"/>
                          <a:ext cx="3523615" cy="457200"/>
                        </a:xfrm>
                        <a:prstGeom prst="roundRect">
                          <a:avLst/>
                        </a:prstGeom>
                        <a:solidFill>
                          <a:srgbClr val="B68C0B"/>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C110740" w14:textId="77777777" w:rsidR="00132F25" w:rsidRDefault="00132F25" w:rsidP="00132F25">
                            <w:pPr>
                              <w:jc w:val="center"/>
                              <w:rPr>
                                <w:rFonts w:ascii="Verdana" w:eastAsia="Verdana" w:hAnsi="Verdana" w:cs="Verdana"/>
                                <w:b/>
                                <w:bCs/>
                                <w:color w:val="FFFFFF" w:themeColor="light1"/>
                                <w:kern w:val="24"/>
                                <w:sz w:val="20"/>
                                <w:szCs w:val="20"/>
                              </w:rPr>
                            </w:pPr>
                            <w:r>
                              <w:rPr>
                                <w:rFonts w:ascii="Verdana" w:eastAsia="Verdana" w:hAnsi="Verdana" w:cs="Verdana"/>
                                <w:b/>
                                <w:bCs/>
                                <w:color w:val="FFFFFF" w:themeColor="light1"/>
                                <w:kern w:val="24"/>
                                <w:sz w:val="20"/>
                                <w:szCs w:val="20"/>
                              </w:rPr>
                              <w:t>Robust Growth of Construction Sector</w:t>
                            </w:r>
                          </w:p>
                        </w:txbxContent>
                      </wps:txbx>
                      <wps:bodyPr rtlCol="0" anchor="ctr"/>
                    </wps:wsp>
                  </a:graphicData>
                </a:graphic>
              </wp:anchor>
            </w:drawing>
          </mc:Choice>
          <mc:Fallback>
            <w:pict>
              <v:roundrect w14:anchorId="19C15FC2" id="Rectangle: Rounded Corners 24" o:spid="_x0000_s1147" style="position:absolute;left:0;text-align:left;margin-left:0;margin-top:144.85pt;width:277.45pt;height:36pt;z-index:25245286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" fillcolor="#b68c0b" stroked="f" strokeweight="1pt">
                <v:stroke joinstyle="miter"/>
                <v:textbox>
                  <w:txbxContent>
                    <w:p w14:paraId="7C110740" w14:textId="77777777" w:rsidR="00132F25" w:rsidRDefault="00132F25" w:rsidP="00132F25">
                      <w:pPr>
                        <w:jc w:val="center"/>
                        <w:rPr>
                          <w:rFonts w:ascii="Verdana" w:eastAsia="Verdana" w:hAnsi="Verdana" w:cs="Verdana"/>
                          <w:b/>
                          <w:bCs/>
                          <w:color w:val="FFFFFF" w:themeColor="light1"/>
                          <w:kern w:val="24"/>
                          <w:sz w:val="20"/>
                          <w:szCs w:val="20"/>
                        </w:rPr>
                      </w:pPr>
                      <w:r>
                        <w:rPr>
                          <w:rFonts w:ascii="Verdana" w:eastAsia="Verdana" w:hAnsi="Verdana" w:cs="Verdana"/>
                          <w:b/>
                          <w:bCs/>
                          <w:color w:val="FFFFFF" w:themeColor="light1"/>
                          <w:kern w:val="24"/>
                          <w:sz w:val="20"/>
                          <w:szCs w:val="20"/>
                        </w:rPr>
                        <w:t>Robust Growth of Construction Sector</w:t>
                      </w:r>
                    </w:p>
                  </w:txbxContent>
                </v:textbox>
              </v:roundrect>
            </w:pict>
          </mc:Fallback>
        </mc:AlternateContent>
      </w:r>
      <w:r w:rsidRPr="00132F25">
        <w:rPr>
          <w:rFonts w:ascii="Verdana" w:eastAsia="Verdana" w:hAnsi="Verdana" w:cs="Verdana"/>
          <w:b/>
          <w:bCs/>
          <w:noProof/>
          <w:color w:val="000000" w:themeColor="text1"/>
          <w:kern w:val="24"/>
          <w:sz w:val="20"/>
          <w:szCs w:val="20"/>
        </w:rPr>
        <mc:AlternateContent>
          <mc:Choice Requires="wps">
            <w:drawing>
              <wp:anchor distT="0" distB="0" distL="114300" distR="114300" simplePos="0" relativeHeight="252453888" behindDoc="0" locked="0" layoutInCell="1" allowOverlap="1" wp14:anchorId="0AA95DC5" wp14:editId="323CBC80">
                <wp:simplePos x="0" y="0"/>
                <wp:positionH relativeFrom="column">
                  <wp:posOffset>0</wp:posOffset>
                </wp:positionH>
                <wp:positionV relativeFrom="paragraph">
                  <wp:posOffset>2376805</wp:posOffset>
                </wp:positionV>
                <wp:extent cx="3523615" cy="457200"/>
                <wp:effectExtent l="0" t="0" r="635" b="0"/>
                <wp:wrapNone/>
                <wp:docPr id="1133" name="Rectangle: Rounded Corners 25"/>
                <wp:cNvGraphicFramePr/>
                <a:graphic xmlns:a="http://schemas.openxmlformats.org/drawingml/2006/main">
                  <a:graphicData uri="http://schemas.microsoft.com/office/word/2010/wordprocessingShape">
                    <wps:wsp>
                      <wps:cNvSpPr/>
                      <wps:spPr>
                        <a:xfrm>
                          <a:off x="0" y="0"/>
                          <a:ext cx="3523615" cy="457200"/>
                        </a:xfrm>
                        <a:prstGeom prst="roundRect">
                          <a:avLst/>
                        </a:prstGeom>
                        <a:solidFill>
                          <a:srgbClr val="B68C0B"/>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4502D8B" w14:textId="77777777" w:rsidR="00132F25" w:rsidRDefault="00132F25" w:rsidP="00132F25">
                            <w:pPr>
                              <w:jc w:val="center"/>
                              <w:rPr>
                                <w:rFonts w:ascii="Verdana" w:eastAsia="Verdana" w:hAnsi="Verdana" w:cs="Verdana"/>
                                <w:b/>
                                <w:bCs/>
                                <w:color w:val="FFFFFF" w:themeColor="light1"/>
                                <w:kern w:val="24"/>
                                <w:sz w:val="20"/>
                                <w:szCs w:val="20"/>
                              </w:rPr>
                            </w:pPr>
                            <w:r>
                              <w:rPr>
                                <w:rFonts w:ascii="Verdana" w:eastAsia="Verdana" w:hAnsi="Verdana" w:cs="Verdana"/>
                                <w:b/>
                                <w:bCs/>
                                <w:color w:val="FFFFFF" w:themeColor="light1"/>
                                <w:kern w:val="24"/>
                                <w:sz w:val="20"/>
                                <w:szCs w:val="20"/>
                              </w:rPr>
                              <w:t>Aging Infrastructure</w:t>
                            </w:r>
                          </w:p>
                        </w:txbxContent>
                      </wps:txbx>
                      <wps:bodyPr rtlCol="0" anchor="ctr"/>
                    </wps:wsp>
                  </a:graphicData>
                </a:graphic>
              </wp:anchor>
            </w:drawing>
          </mc:Choice>
          <mc:Fallback>
            <w:pict>
              <v:roundrect w14:anchorId="0AA95DC5" id="Rectangle: Rounded Corners 25" o:spid="_x0000_s1148" style="position:absolute;left:0;text-align:left;margin-left:0;margin-top:187.15pt;width:277.45pt;height:36pt;z-index:25245388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" fillcolor="#b68c0b" stroked="f" strokeweight="1pt">
                <v:stroke joinstyle="miter"/>
                <v:textbox>
                  <w:txbxContent>
                    <w:p w14:paraId="34502D8B" w14:textId="77777777" w:rsidR="00132F25" w:rsidRDefault="00132F25" w:rsidP="00132F25">
                      <w:pPr>
                        <w:jc w:val="center"/>
                        <w:rPr>
                          <w:rFonts w:ascii="Verdana" w:eastAsia="Verdana" w:hAnsi="Verdana" w:cs="Verdana"/>
                          <w:b/>
                          <w:bCs/>
                          <w:color w:val="FFFFFF" w:themeColor="light1"/>
                          <w:kern w:val="24"/>
                          <w:sz w:val="20"/>
                          <w:szCs w:val="20"/>
                        </w:rPr>
                      </w:pPr>
                      <w:r>
                        <w:rPr>
                          <w:rFonts w:ascii="Verdana" w:eastAsia="Verdana" w:hAnsi="Verdana" w:cs="Verdana"/>
                          <w:b/>
                          <w:bCs/>
                          <w:color w:val="FFFFFF" w:themeColor="light1"/>
                          <w:kern w:val="24"/>
                          <w:sz w:val="20"/>
                          <w:szCs w:val="20"/>
                        </w:rPr>
                        <w:t>Aging Infrastructure</w:t>
                      </w:r>
                    </w:p>
                  </w:txbxContent>
                </v:textbox>
              </v:roundrect>
            </w:pict>
          </mc:Fallback>
        </mc:AlternateContent>
      </w:r>
      <w:r w:rsidRPr="00132F25">
        <w:rPr>
          <w:rFonts w:ascii="Verdana" w:eastAsia="Verdana" w:hAnsi="Verdana" w:cs="Verdana"/>
          <w:b/>
          <w:bCs/>
          <w:noProof/>
          <w:color w:val="000000" w:themeColor="text1"/>
          <w:kern w:val="24"/>
          <w:sz w:val="20"/>
          <w:szCs w:val="20"/>
        </w:rPr>
        <mc:AlternateContent>
          <mc:Choice Requires="wps">
            <w:drawing>
              <wp:anchor distT="0" distB="0" distL="114300" distR="114300" simplePos="0" relativeHeight="252454912" behindDoc="0" locked="0" layoutInCell="1" allowOverlap="1" wp14:anchorId="0CC2AC0A" wp14:editId="78500E2D">
                <wp:simplePos x="0" y="0"/>
                <wp:positionH relativeFrom="column">
                  <wp:posOffset>0</wp:posOffset>
                </wp:positionH>
                <wp:positionV relativeFrom="paragraph">
                  <wp:posOffset>2921635</wp:posOffset>
                </wp:positionV>
                <wp:extent cx="3523615" cy="457200"/>
                <wp:effectExtent l="0" t="0" r="635" b="0"/>
                <wp:wrapNone/>
                <wp:docPr id="1134" name="Rectangle: Rounded Corners 27"/>
                <wp:cNvGraphicFramePr/>
                <a:graphic xmlns:a="http://schemas.openxmlformats.org/drawingml/2006/main">
                  <a:graphicData uri="http://schemas.microsoft.com/office/word/2010/wordprocessingShape">
                    <wps:wsp>
                      <wps:cNvSpPr/>
                      <wps:spPr>
                        <a:xfrm>
                          <a:off x="0" y="0"/>
                          <a:ext cx="3523615" cy="457200"/>
                        </a:xfrm>
                        <a:prstGeom prst="roundRect">
                          <a:avLst/>
                        </a:prstGeom>
                        <a:solidFill>
                          <a:srgbClr val="B68C0B"/>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2EFFAC0" w14:textId="77777777" w:rsidR="00132F25" w:rsidRDefault="00132F25" w:rsidP="00132F25">
                            <w:pPr>
                              <w:jc w:val="center"/>
                              <w:rPr>
                                <w:rFonts w:ascii="Verdana" w:eastAsia="Verdana" w:hAnsi="Verdana" w:cs="Verdana"/>
                                <w:b/>
                                <w:bCs/>
                                <w:color w:val="FFFFFF" w:themeColor="light1"/>
                                <w:kern w:val="24"/>
                                <w:sz w:val="20"/>
                                <w:szCs w:val="20"/>
                              </w:rPr>
                            </w:pPr>
                            <w:r>
                              <w:rPr>
                                <w:rFonts w:ascii="Verdana" w:eastAsia="Verdana" w:hAnsi="Verdana" w:cs="Verdana"/>
                                <w:b/>
                                <w:bCs/>
                                <w:color w:val="FFFFFF" w:themeColor="light1"/>
                                <w:kern w:val="24"/>
                                <w:sz w:val="20"/>
                                <w:szCs w:val="20"/>
                              </w:rPr>
                              <w:t>Increase in demand of LCD and touch panels due to adaptation of 5G mobile technology</w:t>
                            </w:r>
                          </w:p>
                        </w:txbxContent>
                      </wps:txbx>
                      <wps:bodyPr rtlCol="0" anchor="ctr"/>
                    </wps:wsp>
                  </a:graphicData>
                </a:graphic>
              </wp:anchor>
            </w:drawing>
          </mc:Choice>
          <mc:Fallback>
            <w:pict>
              <v:roundrect w14:anchorId="0CC2AC0A" id="Rectangle: Rounded Corners 27" o:spid="_x0000_s1149" style="position:absolute;left:0;text-align:left;margin-left:0;margin-top:230.05pt;width:277.45pt;height:36pt;z-index:25245491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" fillcolor="#b68c0b" stroked="f" strokeweight="1pt">
                <v:stroke joinstyle="miter"/>
                <v:textbox>
                  <w:txbxContent>
                    <w:p w14:paraId="02EFFAC0" w14:textId="77777777" w:rsidR="00132F25" w:rsidRDefault="00132F25" w:rsidP="00132F25">
                      <w:pPr>
                        <w:jc w:val="center"/>
                        <w:rPr>
                          <w:rFonts w:ascii="Verdana" w:eastAsia="Verdana" w:hAnsi="Verdana" w:cs="Verdana"/>
                          <w:b/>
                          <w:bCs/>
                          <w:color w:val="FFFFFF" w:themeColor="light1"/>
                          <w:kern w:val="24"/>
                          <w:sz w:val="20"/>
                          <w:szCs w:val="20"/>
                        </w:rPr>
                      </w:pPr>
                      <w:r>
                        <w:rPr>
                          <w:rFonts w:ascii="Verdana" w:eastAsia="Verdana" w:hAnsi="Verdana" w:cs="Verdana"/>
                          <w:b/>
                          <w:bCs/>
                          <w:color w:val="FFFFFF" w:themeColor="light1"/>
                          <w:kern w:val="24"/>
                          <w:sz w:val="20"/>
                          <w:szCs w:val="20"/>
                        </w:rPr>
                        <w:t>Increase in demand of LCD and touch panels due to adaptation of 5G mobile technology</w:t>
                      </w:r>
                    </w:p>
                  </w:txbxContent>
                </v:textbox>
              </v:roundrect>
            </w:pict>
          </mc:Fallback>
        </mc:AlternateContent>
      </w:r>
      <w:r w:rsidRPr="00132F25">
        <w:rPr>
          <w:rFonts w:ascii="Verdana" w:eastAsia="Verdana" w:hAnsi="Verdana" w:cs="Verdana"/>
          <w:b/>
          <w:bCs/>
          <w:noProof/>
          <w:color w:val="000000" w:themeColor="text1"/>
          <w:kern w:val="24"/>
          <w:sz w:val="20"/>
          <w:szCs w:val="20"/>
        </w:rPr>
        <mc:AlternateContent>
          <mc:Choice Requires="wps">
            <w:drawing>
              <wp:anchor distT="0" distB="0" distL="114300" distR="114300" simplePos="0" relativeHeight="252455936" behindDoc="0" locked="0" layoutInCell="1" allowOverlap="1" wp14:anchorId="1B1108D3" wp14:editId="5C3BAC5B">
                <wp:simplePos x="0" y="0"/>
                <wp:positionH relativeFrom="column">
                  <wp:posOffset>0</wp:posOffset>
                </wp:positionH>
                <wp:positionV relativeFrom="paragraph">
                  <wp:posOffset>4439920</wp:posOffset>
                </wp:positionV>
                <wp:extent cx="3523615" cy="457200"/>
                <wp:effectExtent l="0" t="0" r="635" b="0"/>
                <wp:wrapNone/>
                <wp:docPr id="1135" name="Rectangle: Rounded Corners 29"/>
                <wp:cNvGraphicFramePr/>
                <a:graphic xmlns:a="http://schemas.openxmlformats.org/drawingml/2006/main">
                  <a:graphicData uri="http://schemas.microsoft.com/office/word/2010/wordprocessingShape">
                    <wps:wsp>
                      <wps:cNvSpPr/>
                      <wps:spPr>
                        <a:xfrm>
                          <a:off x="0" y="0"/>
                          <a:ext cx="3523615" cy="457200"/>
                        </a:xfrm>
                        <a:prstGeom prst="roundRect">
                          <a:avLst/>
                        </a:prstGeom>
                        <a:solidFill>
                          <a:srgbClr val="B68C0B"/>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B7355A4" w14:textId="77777777" w:rsidR="00132F25" w:rsidRDefault="00132F25" w:rsidP="00132F25">
                            <w:pPr>
                              <w:jc w:val="center"/>
                              <w:rPr>
                                <w:rFonts w:ascii="Verdana" w:eastAsia="Verdana" w:hAnsi="Verdana" w:cs="Verdana"/>
                                <w:b/>
                                <w:bCs/>
                                <w:color w:val="FFFFFF" w:themeColor="light1"/>
                                <w:kern w:val="24"/>
                                <w:sz w:val="20"/>
                                <w:szCs w:val="20"/>
                              </w:rPr>
                            </w:pPr>
                            <w:r>
                              <w:rPr>
                                <w:rFonts w:ascii="Verdana" w:eastAsia="Verdana" w:hAnsi="Verdana" w:cs="Verdana"/>
                                <w:b/>
                                <w:bCs/>
                                <w:color w:val="FFFFFF" w:themeColor="light1"/>
                                <w:kern w:val="24"/>
                                <w:sz w:val="20"/>
                                <w:szCs w:val="20"/>
                              </w:rPr>
                              <w:t>Fragmented Downstream Market</w:t>
                            </w:r>
                          </w:p>
                        </w:txbxContent>
                      </wps:txbx>
                      <wps:bodyPr rtlCol="0" anchor="ctr"/>
                    </wps:wsp>
                  </a:graphicData>
                </a:graphic>
              </wp:anchor>
            </w:drawing>
          </mc:Choice>
          <mc:Fallback>
            <w:pict>
              <v:roundrect w14:anchorId="1B1108D3" id="Rectangle: Rounded Corners 29" o:spid="_x0000_s1150" style="position:absolute;left:0;text-align:left;margin-left:0;margin-top:349.6pt;width:277.45pt;height:36pt;z-index:25245593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" fillcolor="#b68c0b" stroked="f" strokeweight="1pt">
                <v:stroke joinstyle="miter"/>
                <v:textbox>
                  <w:txbxContent>
                    <w:p w14:paraId="4B7355A4" w14:textId="77777777" w:rsidR="00132F25" w:rsidRDefault="00132F25" w:rsidP="00132F25">
                      <w:pPr>
                        <w:jc w:val="center"/>
                        <w:rPr>
                          <w:rFonts w:ascii="Verdana" w:eastAsia="Verdana" w:hAnsi="Verdana" w:cs="Verdana"/>
                          <w:b/>
                          <w:bCs/>
                          <w:color w:val="FFFFFF" w:themeColor="light1"/>
                          <w:kern w:val="24"/>
                          <w:sz w:val="20"/>
                          <w:szCs w:val="20"/>
                        </w:rPr>
                      </w:pPr>
                      <w:r>
                        <w:rPr>
                          <w:rFonts w:ascii="Verdana" w:eastAsia="Verdana" w:hAnsi="Verdana" w:cs="Verdana"/>
                          <w:b/>
                          <w:bCs/>
                          <w:color w:val="FFFFFF" w:themeColor="light1"/>
                          <w:kern w:val="24"/>
                          <w:sz w:val="20"/>
                          <w:szCs w:val="20"/>
                        </w:rPr>
                        <w:t>Fragmented Downstream Market</w:t>
                      </w:r>
                    </w:p>
                  </w:txbxContent>
                </v:textbox>
              </v:roundrect>
            </w:pict>
          </mc:Fallback>
        </mc:AlternateContent>
      </w:r>
      <w:r w:rsidRPr="00132F25">
        <w:rPr>
          <w:rFonts w:ascii="Verdana" w:eastAsia="Verdana" w:hAnsi="Verdana" w:cs="Verdana"/>
          <w:b/>
          <w:bCs/>
          <w:noProof/>
          <w:color w:val="000000" w:themeColor="text1"/>
          <w:kern w:val="24"/>
          <w:sz w:val="20"/>
          <w:szCs w:val="20"/>
        </w:rPr>
        <mc:AlternateContent>
          <mc:Choice Requires="wps">
            <w:drawing>
              <wp:anchor distT="0" distB="0" distL="114300" distR="114300" simplePos="0" relativeHeight="252456960" behindDoc="0" locked="0" layoutInCell="1" allowOverlap="1" wp14:anchorId="5928FAF6" wp14:editId="1AF24B33">
                <wp:simplePos x="0" y="0"/>
                <wp:positionH relativeFrom="column">
                  <wp:posOffset>0</wp:posOffset>
                </wp:positionH>
                <wp:positionV relativeFrom="paragraph">
                  <wp:posOffset>718820</wp:posOffset>
                </wp:positionV>
                <wp:extent cx="3523615" cy="457200"/>
                <wp:effectExtent l="0" t="0" r="635" b="0"/>
                <wp:wrapNone/>
                <wp:docPr id="1136" name="Rectangle: Rounded Corners 33"/>
                <wp:cNvGraphicFramePr/>
                <a:graphic xmlns:a="http://schemas.openxmlformats.org/drawingml/2006/main">
                  <a:graphicData uri="http://schemas.microsoft.com/office/word/2010/wordprocessingShape">
                    <wps:wsp>
                      <wps:cNvSpPr/>
                      <wps:spPr>
                        <a:xfrm>
                          <a:off x="0" y="0"/>
                          <a:ext cx="3523615" cy="457200"/>
                        </a:xfrm>
                        <a:prstGeom prst="roundRect">
                          <a:avLst/>
                        </a:prstGeom>
                        <a:solidFill>
                          <a:srgbClr val="B68C0B"/>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2A94FC5" w14:textId="77777777" w:rsidR="00132F25" w:rsidRDefault="00132F25" w:rsidP="00132F25">
                            <w:pPr>
                              <w:jc w:val="center"/>
                              <w:rPr>
                                <w:rFonts w:ascii="Verdana" w:eastAsia="Verdana" w:hAnsi="Verdana" w:cs="Verdana"/>
                                <w:b/>
                                <w:bCs/>
                                <w:color w:val="FFFFFF" w:themeColor="light1"/>
                                <w:kern w:val="24"/>
                                <w:sz w:val="20"/>
                                <w:szCs w:val="20"/>
                              </w:rPr>
                            </w:pPr>
                            <w:r>
                              <w:rPr>
                                <w:rFonts w:ascii="Verdana" w:eastAsia="Verdana" w:hAnsi="Verdana" w:cs="Verdana"/>
                                <w:b/>
                                <w:bCs/>
                                <w:color w:val="FFFFFF" w:themeColor="light1"/>
                                <w:kern w:val="24"/>
                                <w:sz w:val="20"/>
                                <w:szCs w:val="20"/>
                              </w:rPr>
                              <w:t>Government support in India to increase per capita consumption of FRP composites</w:t>
                            </w:r>
                          </w:p>
                        </w:txbxContent>
                      </wps:txbx>
                      <wps:bodyPr rtlCol="0" anchor="ctr"/>
                    </wps:wsp>
                  </a:graphicData>
                </a:graphic>
              </wp:anchor>
            </w:drawing>
          </mc:Choice>
          <mc:Fallback>
            <w:pict>
              <v:roundrect w14:anchorId="5928FAF6" id="Rectangle: Rounded Corners 33" o:spid="_x0000_s1151" style="position:absolute;left:0;text-align:left;margin-left:0;margin-top:56.6pt;width:277.45pt;height:36pt;z-index:25245696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" fillcolor="#b68c0b" stroked="f" strokeweight="1pt">
                <v:stroke joinstyle="miter"/>
                <v:textbox>
                  <w:txbxContent>
                    <w:p w14:paraId="22A94FC5" w14:textId="77777777" w:rsidR="00132F25" w:rsidRDefault="00132F25" w:rsidP="00132F25">
                      <w:pPr>
                        <w:jc w:val="center"/>
                        <w:rPr>
                          <w:rFonts w:ascii="Verdana" w:eastAsia="Verdana" w:hAnsi="Verdana" w:cs="Verdana"/>
                          <w:b/>
                          <w:bCs/>
                          <w:color w:val="FFFFFF" w:themeColor="light1"/>
                          <w:kern w:val="24"/>
                          <w:sz w:val="20"/>
                          <w:szCs w:val="20"/>
                        </w:rPr>
                      </w:pPr>
                      <w:r>
                        <w:rPr>
                          <w:rFonts w:ascii="Verdana" w:eastAsia="Verdana" w:hAnsi="Verdana" w:cs="Verdana"/>
                          <w:b/>
                          <w:bCs/>
                          <w:color w:val="FFFFFF" w:themeColor="light1"/>
                          <w:kern w:val="24"/>
                          <w:sz w:val="20"/>
                          <w:szCs w:val="20"/>
                        </w:rPr>
                        <w:t>Government support in India to increase per capita consumption of FRP composites</w:t>
                      </w:r>
                    </w:p>
                  </w:txbxContent>
                </v:textbox>
              </v:roundrect>
            </w:pict>
          </mc:Fallback>
        </mc:AlternateContent>
      </w:r>
      <w:r w:rsidRPr="00132F25">
        <w:rPr>
          <w:rFonts w:ascii="Verdana" w:eastAsia="Verdana" w:hAnsi="Verdana" w:cs="Verdana"/>
          <w:b/>
          <w:bCs/>
          <w:noProof/>
          <w:color w:val="000000" w:themeColor="text1"/>
          <w:kern w:val="24"/>
          <w:sz w:val="20"/>
          <w:szCs w:val="20"/>
        </w:rPr>
        <mc:AlternateContent>
          <mc:Choice Requires="wps">
            <w:drawing>
              <wp:anchor distT="0" distB="0" distL="114300" distR="114300" simplePos="0" relativeHeight="252457984" behindDoc="0" locked="0" layoutInCell="1" allowOverlap="1" wp14:anchorId="27512DCE" wp14:editId="39F8DAE5">
                <wp:simplePos x="0" y="0"/>
                <wp:positionH relativeFrom="column">
                  <wp:posOffset>0</wp:posOffset>
                </wp:positionH>
                <wp:positionV relativeFrom="paragraph">
                  <wp:posOffset>3451860</wp:posOffset>
                </wp:positionV>
                <wp:extent cx="3523615" cy="457200"/>
                <wp:effectExtent l="0" t="0" r="635" b="0"/>
                <wp:wrapNone/>
                <wp:docPr id="1137" name="Rectangle: Rounded Corners 66"/>
                <wp:cNvGraphicFramePr/>
                <a:graphic xmlns:a="http://schemas.openxmlformats.org/drawingml/2006/main">
                  <a:graphicData uri="http://schemas.microsoft.com/office/word/2010/wordprocessingShape">
                    <wps:wsp>
                      <wps:cNvSpPr/>
                      <wps:spPr>
                        <a:xfrm>
                          <a:off x="0" y="0"/>
                          <a:ext cx="3523615" cy="457200"/>
                        </a:xfrm>
                        <a:prstGeom prst="roundRect">
                          <a:avLst/>
                        </a:prstGeom>
                        <a:solidFill>
                          <a:srgbClr val="B68C0B"/>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4660538" w14:textId="77777777" w:rsidR="00132F25" w:rsidRDefault="00132F25" w:rsidP="00132F25">
                            <w:pPr>
                              <w:jc w:val="center"/>
                              <w:rPr>
                                <w:rFonts w:ascii="Verdana" w:eastAsia="Verdana" w:hAnsi="Verdana" w:cs="Verdana"/>
                                <w:b/>
                                <w:bCs/>
                                <w:color w:val="FFFFFF" w:themeColor="light1"/>
                                <w:kern w:val="24"/>
                                <w:sz w:val="20"/>
                                <w:szCs w:val="20"/>
                              </w:rPr>
                            </w:pPr>
                            <w:r>
                              <w:rPr>
                                <w:rFonts w:ascii="Verdana" w:eastAsia="Verdana" w:hAnsi="Verdana" w:cs="Verdana"/>
                                <w:b/>
                                <w:bCs/>
                                <w:color w:val="FFFFFF" w:themeColor="light1"/>
                                <w:kern w:val="24"/>
                                <w:sz w:val="20"/>
                                <w:szCs w:val="20"/>
                              </w:rPr>
                              <w:t>Fluctuation In Raw Material Prices</w:t>
                            </w:r>
                          </w:p>
                        </w:txbxContent>
                      </wps:txbx>
                      <wps:bodyPr rtlCol="0" anchor="ctr"/>
                    </wps:wsp>
                  </a:graphicData>
                </a:graphic>
              </wp:anchor>
            </w:drawing>
          </mc:Choice>
          <mc:Fallback>
            <w:pict>
              <v:roundrect w14:anchorId="27512DCE" id="Rectangle: Rounded Corners 66" o:spid="_x0000_s1152" style="position:absolute;left:0;text-align:left;margin-left:0;margin-top:271.8pt;width:277.45pt;height:36pt;z-index:25245798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" fillcolor="#b68c0b" stroked="f" strokeweight="1pt">
                <v:stroke joinstyle="miter"/>
                <v:textbox>
                  <w:txbxContent>
                    <w:p w14:paraId="54660538" w14:textId="77777777" w:rsidR="00132F25" w:rsidRDefault="00132F25" w:rsidP="00132F25">
                      <w:pPr>
                        <w:jc w:val="center"/>
                        <w:rPr>
                          <w:rFonts w:ascii="Verdana" w:eastAsia="Verdana" w:hAnsi="Verdana" w:cs="Verdana"/>
                          <w:b/>
                          <w:bCs/>
                          <w:color w:val="FFFFFF" w:themeColor="light1"/>
                          <w:kern w:val="24"/>
                          <w:sz w:val="20"/>
                          <w:szCs w:val="20"/>
                        </w:rPr>
                      </w:pPr>
                      <w:r>
                        <w:rPr>
                          <w:rFonts w:ascii="Verdana" w:eastAsia="Verdana" w:hAnsi="Verdana" w:cs="Verdana"/>
                          <w:b/>
                          <w:bCs/>
                          <w:color w:val="FFFFFF" w:themeColor="light1"/>
                          <w:kern w:val="24"/>
                          <w:sz w:val="20"/>
                          <w:szCs w:val="20"/>
                        </w:rPr>
                        <w:t>Fluctuation In Raw Material Prices</w:t>
                      </w:r>
                    </w:p>
                  </w:txbxContent>
                </v:textbox>
              </v:roundrect>
            </w:pict>
          </mc:Fallback>
        </mc:AlternateContent>
      </w:r>
      <w:r w:rsidRPr="00132F25">
        <w:rPr>
          <w:rFonts w:ascii="Verdana" w:eastAsia="Verdana" w:hAnsi="Verdana" w:cs="Verdana"/>
          <w:b/>
          <w:bCs/>
          <w:noProof/>
          <w:color w:val="000000" w:themeColor="text1"/>
          <w:kern w:val="24"/>
          <w:sz w:val="20"/>
          <w:szCs w:val="20"/>
        </w:rPr>
        <mc:AlternateContent>
          <mc:Choice Requires="wps">
            <w:drawing>
              <wp:anchor distT="0" distB="0" distL="114300" distR="114300" simplePos="0" relativeHeight="252459008" behindDoc="0" locked="0" layoutInCell="1" allowOverlap="1" wp14:anchorId="53379A98" wp14:editId="13F1AFFB">
                <wp:simplePos x="0" y="0"/>
                <wp:positionH relativeFrom="column">
                  <wp:posOffset>0</wp:posOffset>
                </wp:positionH>
                <wp:positionV relativeFrom="paragraph">
                  <wp:posOffset>3943350</wp:posOffset>
                </wp:positionV>
                <wp:extent cx="3523615" cy="457200"/>
                <wp:effectExtent l="0" t="0" r="635" b="0"/>
                <wp:wrapNone/>
                <wp:docPr id="1138" name="Rectangle: Rounded Corners 69"/>
                <wp:cNvGraphicFramePr/>
                <a:graphic xmlns:a="http://schemas.openxmlformats.org/drawingml/2006/main">
                  <a:graphicData uri="http://schemas.microsoft.com/office/word/2010/wordprocessingShape">
                    <wps:wsp>
                      <wps:cNvSpPr/>
                      <wps:spPr>
                        <a:xfrm>
                          <a:off x="0" y="0"/>
                          <a:ext cx="3523615" cy="457200"/>
                        </a:xfrm>
                        <a:prstGeom prst="roundRect">
                          <a:avLst/>
                        </a:prstGeom>
                        <a:solidFill>
                          <a:srgbClr val="B68C0B"/>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8E30836" w14:textId="77777777" w:rsidR="00132F25" w:rsidRDefault="00132F25" w:rsidP="00132F25">
                            <w:pPr>
                              <w:jc w:val="center"/>
                              <w:rPr>
                                <w:rFonts w:ascii="Verdana" w:eastAsia="Verdana" w:hAnsi="Verdana" w:cs="Verdana"/>
                                <w:b/>
                                <w:bCs/>
                                <w:color w:val="FFFFFF" w:themeColor="light1"/>
                                <w:kern w:val="24"/>
                                <w:sz w:val="20"/>
                                <w:szCs w:val="20"/>
                              </w:rPr>
                            </w:pPr>
                            <w:r>
                              <w:rPr>
                                <w:rFonts w:ascii="Verdana" w:eastAsia="Verdana" w:hAnsi="Verdana" w:cs="Verdana"/>
                                <w:b/>
                                <w:bCs/>
                                <w:color w:val="FFFFFF" w:themeColor="light1"/>
                                <w:kern w:val="24"/>
                                <w:sz w:val="20"/>
                                <w:szCs w:val="20"/>
                              </w:rPr>
                              <w:t>Supply Chain Disruption</w:t>
                            </w:r>
                          </w:p>
                        </w:txbxContent>
                      </wps:txbx>
                      <wps:bodyPr rtlCol="0" anchor="ctr"/>
                    </wps:wsp>
                  </a:graphicData>
                </a:graphic>
              </wp:anchor>
            </w:drawing>
          </mc:Choice>
          <mc:Fallback>
            <w:pict>
              <v:roundrect w14:anchorId="53379A98" id="Rectangle: Rounded Corners 69" o:spid="_x0000_s1153" style="position:absolute;left:0;text-align:left;margin-left:0;margin-top:310.5pt;width:277.45pt;height:36pt;z-index:25245900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" fillcolor="#b68c0b" stroked="f" strokeweight="1pt">
                <v:stroke joinstyle="miter"/>
                <v:textbox>
                  <w:txbxContent>
                    <w:p w14:paraId="68E30836" w14:textId="77777777" w:rsidR="00132F25" w:rsidRDefault="00132F25" w:rsidP="00132F25">
                      <w:pPr>
                        <w:jc w:val="center"/>
                        <w:rPr>
                          <w:rFonts w:ascii="Verdana" w:eastAsia="Verdana" w:hAnsi="Verdana" w:cs="Verdana"/>
                          <w:b/>
                          <w:bCs/>
                          <w:color w:val="FFFFFF" w:themeColor="light1"/>
                          <w:kern w:val="24"/>
                          <w:sz w:val="20"/>
                          <w:szCs w:val="20"/>
                        </w:rPr>
                      </w:pPr>
                      <w:r>
                        <w:rPr>
                          <w:rFonts w:ascii="Verdana" w:eastAsia="Verdana" w:hAnsi="Verdana" w:cs="Verdana"/>
                          <w:b/>
                          <w:bCs/>
                          <w:color w:val="FFFFFF" w:themeColor="light1"/>
                          <w:kern w:val="24"/>
                          <w:sz w:val="20"/>
                          <w:szCs w:val="20"/>
                        </w:rPr>
                        <w:t>Supply Chain Disruption</w:t>
                      </w:r>
                    </w:p>
                  </w:txbxContent>
                </v:textbox>
              </v:roundrect>
            </w:pict>
          </mc:Fallback>
        </mc:AlternateContent>
      </w:r>
      <w:r>
        <w:rPr>
          <w:rFonts w:ascii="Verdana" w:eastAsia="Verdana" w:hAnsi="Verdana" w:cs="Verdana"/>
          <w:b/>
          <w:bCs/>
          <w:color w:val="000000" w:themeColor="text1"/>
          <w:kern w:val="24"/>
          <w:sz w:val="20"/>
          <w:szCs w:val="20"/>
          <w:lang w:val="en-US"/>
        </w:rPr>
        <w:t xml:space="preserve">                                                             </w:t>
      </w:r>
      <w:r>
        <w:rPr>
          <w:rFonts w:ascii="Verdana" w:eastAsia="Verdana" w:hAnsi="Verdana" w:cs="Verdana"/>
          <w:b/>
          <w:bCs/>
          <w:noProof/>
          <w:color w:val="000000" w:themeColor="text1"/>
          <w:kern w:val="24"/>
          <w:sz w:val="20"/>
          <w:szCs w:val="20"/>
          <w:lang w:val="en-US"/>
        </w:rPr>
        <w:drawing>
          <wp:inline distT="0" distB="0" distL="0" distR="0" wp14:anchorId="334017C3" wp14:editId="7249B183">
            <wp:extent cx="3914140" cy="6071870"/>
            <wp:effectExtent l="0" t="0" r="0" b="0"/>
            <wp:docPr id="1130" name="Picture 1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914140" cy="6071870"/>
                    </a:xfrm>
                    <a:prstGeom prst="rect">
                      <a:avLst/>
                    </a:prstGeom>
                    <a:noFill/>
                  </pic:spPr>
                </pic:pic>
              </a:graphicData>
            </a:graphic>
          </wp:inline>
        </w:drawing>
      </w:r>
    </w:p>
    <w:p w14:paraId="3DA7BA11" w14:textId="0EA61A55" w:rsidR="00B36DA0" w:rsidRPr="00051A2F" w:rsidRDefault="00051A2F" w:rsidP="00B36DA0">
      <w:pPr>
        <w:tabs>
          <w:tab w:val="left" w:pos="1095"/>
        </w:tabs>
        <w:rPr>
          <w:rFonts w:ascii="Arial" w:eastAsia="Verdana" w:hAnsi="Arial" w:cs="Arial"/>
          <w:i/>
          <w:iCs/>
          <w:color w:val="000000" w:themeColor="text1"/>
          <w:kern w:val="24"/>
          <w:sz w:val="20"/>
          <w:szCs w:val="20"/>
          <w:lang w:val="en-US"/>
        </w:rPr>
      </w:pPr>
      <w:r w:rsidRPr="00051A2F">
        <w:rPr>
          <w:rFonts w:ascii="Arial" w:eastAsia="Verdana" w:hAnsi="Arial" w:cs="Arial"/>
          <w:i/>
          <w:iCs/>
          <w:color w:val="000000" w:themeColor="text1"/>
          <w:kern w:val="24"/>
          <w:sz w:val="16"/>
          <w:szCs w:val="16"/>
          <w:lang w:val="en-US"/>
        </w:rPr>
        <w:t>*Green color denotes market drivers                                                                                                   *Red color denotes market challenges</w:t>
      </w:r>
      <w:r w:rsidRPr="00051A2F">
        <w:rPr>
          <w:rFonts w:ascii="Verdana" w:eastAsia="Verdana" w:hAnsi="Verdana" w:cs="Verdana"/>
          <w:color w:val="000000" w:themeColor="text1"/>
          <w:kern w:val="24"/>
          <w:sz w:val="20"/>
          <w:szCs w:val="20"/>
          <w:lang w:val="en-US"/>
        </w:rPr>
        <w:tab/>
      </w:r>
    </w:p>
    <w:p w14:paraId="29FF5E1B" w14:textId="52A33370" w:rsidR="00A93F5E" w:rsidRDefault="00A93F5E" w:rsidP="00A14586">
      <w:pPr>
        <w:tabs>
          <w:tab w:val="left" w:pos="1095"/>
        </w:tabs>
        <w:rPr>
          <w:rFonts w:ascii="Verdana" w:eastAsia="Verdana" w:hAnsi="Verdana" w:cs="Verdana"/>
          <w:b/>
          <w:bCs/>
          <w:color w:val="000000" w:themeColor="text1"/>
          <w:kern w:val="24"/>
          <w:sz w:val="20"/>
          <w:szCs w:val="20"/>
          <w:lang w:val="en-US"/>
        </w:rPr>
      </w:pPr>
    </w:p>
    <w:p w14:paraId="59F93D4E" w14:textId="357438C5" w:rsidR="00A93F5E" w:rsidRDefault="00A93F5E" w:rsidP="00A14586">
      <w:pPr>
        <w:tabs>
          <w:tab w:val="left" w:pos="1095"/>
        </w:tabs>
        <w:rPr>
          <w:rFonts w:ascii="Verdana" w:eastAsia="Verdana" w:hAnsi="Verdana" w:cs="Verdana"/>
          <w:b/>
          <w:bCs/>
          <w:color w:val="000000" w:themeColor="text1"/>
          <w:kern w:val="24"/>
          <w:sz w:val="20"/>
          <w:szCs w:val="20"/>
          <w:lang w:val="en-US"/>
        </w:rPr>
      </w:pPr>
    </w:p>
    <w:p w14:paraId="46B2A054" w14:textId="69DB922D" w:rsidR="00A93F5E" w:rsidRDefault="00A93F5E" w:rsidP="00A14586">
      <w:pPr>
        <w:tabs>
          <w:tab w:val="left" w:pos="1095"/>
        </w:tabs>
        <w:rPr>
          <w:rFonts w:ascii="Verdana" w:eastAsia="Verdana" w:hAnsi="Verdana" w:cs="Verdana"/>
          <w:b/>
          <w:bCs/>
          <w:color w:val="000000" w:themeColor="text1"/>
          <w:kern w:val="24"/>
          <w:sz w:val="20"/>
          <w:szCs w:val="20"/>
          <w:lang w:val="en-US"/>
        </w:rPr>
      </w:pPr>
    </w:p>
    <w:p w14:paraId="2783C4F5" w14:textId="5A56449F" w:rsidR="00A93F5E" w:rsidRDefault="00A93F5E" w:rsidP="00A14586">
      <w:pPr>
        <w:tabs>
          <w:tab w:val="left" w:pos="1095"/>
        </w:tabs>
        <w:rPr>
          <w:rFonts w:ascii="Verdana" w:eastAsia="Verdana" w:hAnsi="Verdana" w:cs="Verdana"/>
          <w:b/>
          <w:bCs/>
          <w:color w:val="000000" w:themeColor="text1"/>
          <w:kern w:val="24"/>
          <w:sz w:val="20"/>
          <w:szCs w:val="20"/>
          <w:lang w:val="en-US"/>
        </w:rPr>
      </w:pPr>
    </w:p>
    <w:p w14:paraId="449AC96F" w14:textId="77777777" w:rsidR="00636524" w:rsidRDefault="00636524" w:rsidP="00A14586">
      <w:pPr>
        <w:tabs>
          <w:tab w:val="left" w:pos="1095"/>
        </w:tabs>
        <w:rPr>
          <w:rFonts w:ascii="Verdana" w:eastAsia="Verdana" w:hAnsi="Verdana" w:cs="Verdana"/>
          <w:b/>
          <w:bCs/>
          <w:color w:val="000000" w:themeColor="text1"/>
          <w:kern w:val="24"/>
          <w:sz w:val="20"/>
          <w:szCs w:val="20"/>
          <w:lang w:val="en-US"/>
        </w:rPr>
      </w:pPr>
    </w:p>
    <w:p w14:paraId="4F63C5E2" w14:textId="77777777" w:rsidR="00B524C4" w:rsidRDefault="00B524C4" w:rsidP="00A14586">
      <w:pPr>
        <w:tabs>
          <w:tab w:val="left" w:pos="1095"/>
        </w:tabs>
        <w:rPr>
          <w:rFonts w:ascii="Arial" w:hAnsi="Arial" w:cs="Arial"/>
          <w:b/>
          <w:bCs/>
          <w:sz w:val="24"/>
          <w:szCs w:val="24"/>
        </w:rPr>
      </w:pPr>
    </w:p>
    <w:p w14:paraId="1002A809" w14:textId="2035EA21" w:rsidR="00A14586" w:rsidRPr="00073AC3" w:rsidRDefault="00A14586" w:rsidP="00A14586">
      <w:pPr>
        <w:tabs>
          <w:tab w:val="left" w:pos="1095"/>
        </w:tabs>
        <w:rPr>
          <w:rFonts w:ascii="Arial" w:hAnsi="Arial" w:cs="Arial"/>
          <w:b/>
          <w:bCs/>
          <w:sz w:val="24"/>
          <w:szCs w:val="24"/>
        </w:rPr>
      </w:pPr>
      <w:r w:rsidRPr="00073AC3">
        <w:rPr>
          <w:rFonts w:ascii="Arial" w:hAnsi="Arial" w:cs="Arial"/>
          <w:b/>
          <w:bCs/>
          <w:sz w:val="24"/>
          <w:szCs w:val="24"/>
        </w:rPr>
        <w:t>Market Drivers</w:t>
      </w:r>
    </w:p>
    <w:p w14:paraId="50F50CE1" w14:textId="31C8F30C" w:rsidR="00A14586" w:rsidRPr="00073AC3" w:rsidRDefault="00A14586" w:rsidP="00A14586">
      <w:pPr>
        <w:tabs>
          <w:tab w:val="left" w:pos="1095"/>
        </w:tabs>
        <w:rPr>
          <w:rFonts w:ascii="Arial" w:eastAsia="Verdana" w:hAnsi="Arial" w:cs="Arial"/>
          <w:b/>
          <w:bCs/>
          <w:i/>
          <w:iCs/>
          <w:color w:val="000000" w:themeColor="text1"/>
          <w:kern w:val="24"/>
          <w:sz w:val="20"/>
          <w:szCs w:val="20"/>
          <w:u w:val="single"/>
          <w:lang w:val="en-US"/>
        </w:rPr>
      </w:pPr>
      <w:r w:rsidRPr="00073AC3">
        <w:rPr>
          <w:rFonts w:ascii="Arial" w:eastAsia="Verdana" w:hAnsi="Arial" w:cs="Arial"/>
          <w:b/>
          <w:bCs/>
          <w:i/>
          <w:iCs/>
          <w:color w:val="000000" w:themeColor="text1"/>
          <w:kern w:val="24"/>
          <w:sz w:val="20"/>
          <w:szCs w:val="20"/>
          <w:u w:val="single"/>
          <w:lang w:val="en-US"/>
        </w:rPr>
        <w:t>Government support in India to increase per capita consumption of FRP composites</w:t>
      </w:r>
    </w:p>
    <w:p w14:paraId="51326B51" w14:textId="4FD60EF3" w:rsidR="00A14586" w:rsidRPr="002B5730" w:rsidRDefault="00A14586" w:rsidP="00B524C4">
      <w:pPr>
        <w:tabs>
          <w:tab w:val="left" w:pos="1095"/>
        </w:tabs>
        <w:spacing w:line="360" w:lineRule="auto"/>
        <w:jc w:val="both"/>
        <w:rPr>
          <w:rFonts w:ascii="Arial" w:eastAsia="Arial" w:hAnsi="Arial" w:cs="Arial"/>
          <w:b/>
          <w:bCs/>
          <w:color w:val="000000" w:themeColor="text1"/>
          <w:sz w:val="24"/>
          <w:szCs w:val="24"/>
        </w:rPr>
      </w:pPr>
      <w:r w:rsidRPr="002B5730">
        <w:rPr>
          <w:rFonts w:ascii="Arial" w:eastAsia="Arial" w:hAnsi="Arial" w:cs="Arial"/>
          <w:color w:val="000000" w:themeColor="text1"/>
          <w:sz w:val="24"/>
          <w:szCs w:val="24"/>
        </w:rPr>
        <w:t xml:space="preserve">Driven by strong demand from various end use industries such as wind energy, transportation, electrical and electronics, </w:t>
      </w:r>
      <w:r w:rsidR="00035944" w:rsidRPr="002B5730">
        <w:rPr>
          <w:rFonts w:ascii="Arial" w:eastAsia="Arial" w:hAnsi="Arial" w:cs="Arial"/>
          <w:color w:val="000000" w:themeColor="text1"/>
          <w:sz w:val="24"/>
          <w:szCs w:val="24"/>
        </w:rPr>
        <w:t>defence</w:t>
      </w:r>
      <w:r w:rsidRPr="002B5730">
        <w:rPr>
          <w:rFonts w:ascii="Arial" w:eastAsia="Arial" w:hAnsi="Arial" w:cs="Arial"/>
          <w:color w:val="000000" w:themeColor="text1"/>
          <w:sz w:val="24"/>
          <w:szCs w:val="24"/>
        </w:rPr>
        <w:t xml:space="preserve">, aerospace, pipes and tanks, construction and marine, the composite industry, also known as </w:t>
      </w:r>
      <w:r w:rsidR="00CD321F" w:rsidRPr="002B5730">
        <w:rPr>
          <w:rFonts w:ascii="Arial" w:eastAsia="Arial" w:hAnsi="Arial" w:cs="Arial"/>
          <w:color w:val="000000" w:themeColor="text1"/>
          <w:sz w:val="24"/>
          <w:szCs w:val="24"/>
        </w:rPr>
        <w:t>fibre</w:t>
      </w:r>
      <w:r w:rsidRPr="002B5730">
        <w:rPr>
          <w:rFonts w:ascii="Arial" w:eastAsia="Arial" w:hAnsi="Arial" w:cs="Arial"/>
          <w:color w:val="000000" w:themeColor="text1"/>
          <w:sz w:val="24"/>
          <w:szCs w:val="24"/>
        </w:rPr>
        <w:t xml:space="preserve">-reinforced plastics (FRP) industry, will also be supporting government’s ‘Make in India’ initiative giving </w:t>
      </w:r>
      <w:r w:rsidR="00BF1726" w:rsidRPr="002B5730">
        <w:rPr>
          <w:rFonts w:ascii="Arial" w:eastAsia="Arial" w:hAnsi="Arial" w:cs="Arial"/>
          <w:color w:val="000000" w:themeColor="text1"/>
          <w:sz w:val="24"/>
          <w:szCs w:val="24"/>
        </w:rPr>
        <w:t xml:space="preserve">a </w:t>
      </w:r>
      <w:r w:rsidRPr="002B5730">
        <w:rPr>
          <w:rFonts w:ascii="Arial" w:eastAsia="Arial" w:hAnsi="Arial" w:cs="Arial"/>
          <w:color w:val="000000" w:themeColor="text1"/>
          <w:sz w:val="24"/>
          <w:szCs w:val="24"/>
        </w:rPr>
        <w:t>big push to future market of vinyl ester resin.</w:t>
      </w:r>
      <w:r w:rsidR="00560A96" w:rsidRPr="002B5730">
        <w:rPr>
          <w:rFonts w:ascii="Arial" w:eastAsia="Arial" w:hAnsi="Arial" w:cs="Arial"/>
          <w:color w:val="000000" w:themeColor="text1"/>
          <w:sz w:val="24"/>
          <w:szCs w:val="24"/>
        </w:rPr>
        <w:t xml:space="preserve"> The </w:t>
      </w:r>
      <w:r w:rsidRPr="002B5730">
        <w:rPr>
          <w:rFonts w:ascii="Arial" w:eastAsia="Arial" w:hAnsi="Arial" w:cs="Arial"/>
          <w:color w:val="000000" w:themeColor="text1"/>
          <w:sz w:val="24"/>
          <w:szCs w:val="24"/>
        </w:rPr>
        <w:t xml:space="preserve">per capita consumption of composites in </w:t>
      </w:r>
      <w:r w:rsidR="00560A96" w:rsidRPr="002B5730">
        <w:rPr>
          <w:rFonts w:ascii="Arial" w:eastAsia="Arial" w:hAnsi="Arial" w:cs="Arial"/>
          <w:color w:val="000000" w:themeColor="text1"/>
          <w:sz w:val="24"/>
          <w:szCs w:val="24"/>
        </w:rPr>
        <w:t>China and the United States</w:t>
      </w:r>
      <w:r w:rsidRPr="002B5730">
        <w:rPr>
          <w:rFonts w:ascii="Arial" w:eastAsia="Arial" w:hAnsi="Arial" w:cs="Arial"/>
          <w:color w:val="000000" w:themeColor="text1"/>
          <w:sz w:val="24"/>
          <w:szCs w:val="24"/>
        </w:rPr>
        <w:t xml:space="preserve"> </w:t>
      </w:r>
      <w:r w:rsidR="00B64BC9" w:rsidRPr="002B5730">
        <w:rPr>
          <w:rFonts w:ascii="Arial" w:eastAsia="Arial" w:hAnsi="Arial" w:cs="Arial"/>
          <w:color w:val="000000" w:themeColor="text1"/>
          <w:sz w:val="24"/>
          <w:szCs w:val="24"/>
        </w:rPr>
        <w:t>has been</w:t>
      </w:r>
      <w:r w:rsidRPr="002B5730">
        <w:rPr>
          <w:rFonts w:ascii="Arial" w:eastAsia="Arial" w:hAnsi="Arial" w:cs="Arial"/>
          <w:color w:val="000000" w:themeColor="text1"/>
          <w:sz w:val="24"/>
          <w:szCs w:val="24"/>
        </w:rPr>
        <w:t xml:space="preserve"> </w:t>
      </w:r>
      <w:r w:rsidR="00560A96" w:rsidRPr="002B5730">
        <w:rPr>
          <w:rFonts w:ascii="Arial" w:eastAsia="Arial" w:hAnsi="Arial" w:cs="Arial"/>
          <w:color w:val="000000" w:themeColor="text1"/>
          <w:sz w:val="24"/>
          <w:szCs w:val="24"/>
        </w:rPr>
        <w:t>2.8</w:t>
      </w:r>
      <w:r w:rsidRPr="002B5730">
        <w:rPr>
          <w:rFonts w:ascii="Arial" w:eastAsia="Arial" w:hAnsi="Arial" w:cs="Arial"/>
          <w:color w:val="000000" w:themeColor="text1"/>
          <w:sz w:val="24"/>
          <w:szCs w:val="24"/>
        </w:rPr>
        <w:t xml:space="preserve"> kg and </w:t>
      </w:r>
      <w:r w:rsidR="00560A96" w:rsidRPr="002B5730">
        <w:rPr>
          <w:rFonts w:ascii="Arial" w:eastAsia="Arial" w:hAnsi="Arial" w:cs="Arial"/>
          <w:color w:val="000000" w:themeColor="text1"/>
          <w:sz w:val="24"/>
          <w:szCs w:val="24"/>
        </w:rPr>
        <w:t xml:space="preserve">11.4 </w:t>
      </w:r>
      <w:r w:rsidRPr="002B5730">
        <w:rPr>
          <w:rFonts w:ascii="Arial" w:eastAsia="Arial" w:hAnsi="Arial" w:cs="Arial"/>
          <w:color w:val="000000" w:themeColor="text1"/>
          <w:sz w:val="24"/>
          <w:szCs w:val="24"/>
        </w:rPr>
        <w:t xml:space="preserve">kg, </w:t>
      </w:r>
      <w:r w:rsidR="00560A96" w:rsidRPr="002B5730">
        <w:rPr>
          <w:rFonts w:ascii="Arial" w:eastAsia="Arial" w:hAnsi="Arial" w:cs="Arial"/>
          <w:color w:val="000000" w:themeColor="text1"/>
          <w:sz w:val="24"/>
          <w:szCs w:val="24"/>
        </w:rPr>
        <w:t>respectively in 2021</w:t>
      </w:r>
      <w:r w:rsidRPr="002B5730">
        <w:rPr>
          <w:rFonts w:ascii="Arial" w:eastAsia="Arial" w:hAnsi="Arial" w:cs="Arial"/>
          <w:color w:val="000000" w:themeColor="text1"/>
          <w:sz w:val="24"/>
          <w:szCs w:val="24"/>
        </w:rPr>
        <w:t xml:space="preserve">. The per capita consumption in India stood at 0.36 kg </w:t>
      </w:r>
      <w:r w:rsidR="00B64BC9" w:rsidRPr="002B5730">
        <w:rPr>
          <w:rFonts w:ascii="Arial" w:eastAsia="Arial" w:hAnsi="Arial" w:cs="Arial"/>
          <w:color w:val="000000" w:themeColor="text1"/>
          <w:sz w:val="24"/>
          <w:szCs w:val="24"/>
        </w:rPr>
        <w:t xml:space="preserve">in 2021, </w:t>
      </w:r>
      <w:r w:rsidRPr="002B5730">
        <w:rPr>
          <w:rFonts w:ascii="Arial" w:eastAsia="Arial" w:hAnsi="Arial" w:cs="Arial"/>
          <w:color w:val="000000" w:themeColor="text1"/>
          <w:sz w:val="24"/>
          <w:szCs w:val="24"/>
        </w:rPr>
        <w:t xml:space="preserve">which is </w:t>
      </w:r>
      <w:r w:rsidR="00B64BC9" w:rsidRPr="002B5730">
        <w:rPr>
          <w:rFonts w:ascii="Arial" w:eastAsia="Arial" w:hAnsi="Arial" w:cs="Arial"/>
          <w:color w:val="000000" w:themeColor="text1"/>
          <w:sz w:val="24"/>
          <w:szCs w:val="24"/>
        </w:rPr>
        <w:t>the</w:t>
      </w:r>
      <w:r w:rsidRPr="002B5730">
        <w:rPr>
          <w:rFonts w:ascii="Arial" w:eastAsia="Arial" w:hAnsi="Arial" w:cs="Arial"/>
          <w:color w:val="000000" w:themeColor="text1"/>
          <w:sz w:val="24"/>
          <w:szCs w:val="24"/>
        </w:rPr>
        <w:t xml:space="preserve"> lowest.</w:t>
      </w:r>
    </w:p>
    <w:p w14:paraId="164BF60B" w14:textId="2FC60F88" w:rsidR="00A14586" w:rsidRPr="00073AC3" w:rsidRDefault="00A14586" w:rsidP="000304B9">
      <w:pPr>
        <w:tabs>
          <w:tab w:val="left" w:pos="1095"/>
        </w:tabs>
        <w:rPr>
          <w:rFonts w:ascii="Arial" w:eastAsia="Verdana" w:hAnsi="Arial" w:cs="Arial"/>
          <w:b/>
          <w:bCs/>
          <w:i/>
          <w:iCs/>
          <w:color w:val="000000" w:themeColor="text1"/>
          <w:kern w:val="24"/>
          <w:sz w:val="20"/>
          <w:szCs w:val="20"/>
          <w:u w:val="single"/>
          <w:lang w:val="en-US"/>
        </w:rPr>
      </w:pPr>
      <w:r w:rsidRPr="00073AC3">
        <w:rPr>
          <w:rFonts w:ascii="Arial" w:eastAsia="Verdana" w:hAnsi="Arial" w:cs="Arial"/>
          <w:b/>
          <w:bCs/>
          <w:i/>
          <w:iCs/>
          <w:color w:val="000000" w:themeColor="text1"/>
          <w:kern w:val="24"/>
          <w:sz w:val="20"/>
          <w:szCs w:val="20"/>
          <w:u w:val="single"/>
          <w:lang w:val="en-US"/>
        </w:rPr>
        <w:t>Growing usage as Lining System in Industrial Applications</w:t>
      </w:r>
    </w:p>
    <w:p w14:paraId="6C4114EC" w14:textId="1E486281" w:rsidR="009E2A18" w:rsidRPr="002B5730" w:rsidRDefault="009D1165" w:rsidP="00B524C4">
      <w:pPr>
        <w:tabs>
          <w:tab w:val="left" w:pos="1095"/>
        </w:tabs>
        <w:spacing w:line="360" w:lineRule="auto"/>
        <w:jc w:val="both"/>
        <w:rPr>
          <w:rFonts w:ascii="Arial" w:eastAsia="Arial" w:hAnsi="Arial" w:cs="Arial"/>
          <w:color w:val="000000" w:themeColor="text1"/>
          <w:sz w:val="24"/>
          <w:szCs w:val="24"/>
        </w:rPr>
      </w:pPr>
      <w:r w:rsidRPr="002B5730">
        <w:rPr>
          <w:rFonts w:ascii="Arial" w:eastAsia="Arial" w:hAnsi="Arial" w:cs="Arial"/>
          <w:color w:val="000000" w:themeColor="text1"/>
          <w:sz w:val="24"/>
          <w:szCs w:val="24"/>
        </w:rPr>
        <w:t>V</w:t>
      </w:r>
      <w:r w:rsidR="00A14586" w:rsidRPr="002B5730">
        <w:rPr>
          <w:rFonts w:ascii="Arial" w:eastAsia="Arial" w:hAnsi="Arial" w:cs="Arial"/>
          <w:color w:val="000000" w:themeColor="text1"/>
          <w:sz w:val="24"/>
          <w:szCs w:val="24"/>
        </w:rPr>
        <w:t>inyl ester resin lining systems are used</w:t>
      </w:r>
      <w:r w:rsidRPr="002B5730">
        <w:rPr>
          <w:rFonts w:ascii="Arial" w:eastAsia="Arial" w:hAnsi="Arial" w:cs="Arial"/>
          <w:color w:val="000000" w:themeColor="text1"/>
          <w:sz w:val="24"/>
          <w:szCs w:val="24"/>
        </w:rPr>
        <w:t xml:space="preserve"> in</w:t>
      </w:r>
      <w:r w:rsidR="006D4425">
        <w:rPr>
          <w:rFonts w:ascii="Arial" w:eastAsia="Arial" w:hAnsi="Arial" w:cs="Arial"/>
          <w:color w:val="000000" w:themeColor="text1"/>
          <w:sz w:val="24"/>
          <w:szCs w:val="24"/>
        </w:rPr>
        <w:t xml:space="preserve"> several</w:t>
      </w:r>
      <w:r w:rsidRPr="002B5730">
        <w:rPr>
          <w:rFonts w:ascii="Arial" w:eastAsia="Arial" w:hAnsi="Arial" w:cs="Arial"/>
          <w:color w:val="000000" w:themeColor="text1"/>
          <w:sz w:val="24"/>
          <w:szCs w:val="24"/>
        </w:rPr>
        <w:t xml:space="preserve"> industrial applications like </w:t>
      </w:r>
      <w:r w:rsidR="00A14586" w:rsidRPr="002B5730">
        <w:rPr>
          <w:rFonts w:ascii="Arial" w:eastAsia="Arial" w:hAnsi="Arial" w:cs="Arial"/>
          <w:color w:val="000000" w:themeColor="text1"/>
          <w:sz w:val="24"/>
          <w:szCs w:val="24"/>
        </w:rPr>
        <w:t>water treatment, chemical processing, and air pollution control</w:t>
      </w:r>
      <w:r w:rsidRPr="002B5730">
        <w:rPr>
          <w:rFonts w:ascii="Arial" w:eastAsia="Arial" w:hAnsi="Arial" w:cs="Arial"/>
          <w:color w:val="000000" w:themeColor="text1"/>
          <w:sz w:val="24"/>
          <w:szCs w:val="24"/>
        </w:rPr>
        <w:t xml:space="preserve"> and </w:t>
      </w:r>
      <w:r w:rsidR="00A14586" w:rsidRPr="002B5730">
        <w:rPr>
          <w:rFonts w:ascii="Arial" w:eastAsia="Arial" w:hAnsi="Arial" w:cs="Arial"/>
          <w:color w:val="000000" w:themeColor="text1"/>
          <w:sz w:val="24"/>
          <w:szCs w:val="24"/>
        </w:rPr>
        <w:t xml:space="preserve">mineral processing </w:t>
      </w:r>
      <w:r w:rsidR="00EB2651" w:rsidRPr="002B5730">
        <w:rPr>
          <w:rFonts w:ascii="Arial" w:eastAsia="Arial" w:hAnsi="Arial" w:cs="Arial"/>
          <w:color w:val="000000" w:themeColor="text1"/>
          <w:sz w:val="24"/>
          <w:szCs w:val="24"/>
        </w:rPr>
        <w:t xml:space="preserve">as they </w:t>
      </w:r>
      <w:r w:rsidR="00A14586" w:rsidRPr="002B5730">
        <w:rPr>
          <w:rFonts w:ascii="Arial" w:eastAsia="Arial" w:hAnsi="Arial" w:cs="Arial"/>
          <w:color w:val="000000" w:themeColor="text1"/>
          <w:sz w:val="24"/>
          <w:szCs w:val="24"/>
        </w:rPr>
        <w:t xml:space="preserve">provide unparallel corrosion resistance </w:t>
      </w:r>
      <w:r w:rsidR="00EB2651" w:rsidRPr="002B5730">
        <w:rPr>
          <w:rFonts w:ascii="Arial" w:eastAsia="Arial" w:hAnsi="Arial" w:cs="Arial"/>
          <w:color w:val="000000" w:themeColor="text1"/>
          <w:sz w:val="24"/>
          <w:szCs w:val="24"/>
        </w:rPr>
        <w:t>to</w:t>
      </w:r>
      <w:r w:rsidR="00A14586" w:rsidRPr="002B5730">
        <w:rPr>
          <w:rFonts w:ascii="Arial" w:eastAsia="Arial" w:hAnsi="Arial" w:cs="Arial"/>
          <w:color w:val="000000" w:themeColor="text1"/>
          <w:sz w:val="24"/>
          <w:szCs w:val="24"/>
        </w:rPr>
        <w:t xml:space="preserve"> fiberglass reinforce</w:t>
      </w:r>
      <w:r w:rsidR="00EB2651" w:rsidRPr="002B5730">
        <w:rPr>
          <w:rFonts w:ascii="Arial" w:eastAsia="Arial" w:hAnsi="Arial" w:cs="Arial"/>
          <w:color w:val="000000" w:themeColor="text1"/>
          <w:sz w:val="24"/>
          <w:szCs w:val="24"/>
        </w:rPr>
        <w:t>d</w:t>
      </w:r>
      <w:r w:rsidR="00A14586" w:rsidRPr="002B5730">
        <w:rPr>
          <w:rFonts w:ascii="Arial" w:eastAsia="Arial" w:hAnsi="Arial" w:cs="Arial"/>
          <w:color w:val="000000" w:themeColor="text1"/>
          <w:sz w:val="24"/>
          <w:szCs w:val="24"/>
        </w:rPr>
        <w:t xml:space="preserve"> plastic tanks, ducting, stacks &amp; chimneys, scrubbers, pipes and other components. Therefore, vinyl ester resin liners fit best for the most challenging industrial environments due to</w:t>
      </w:r>
      <w:r w:rsidR="00EB2651" w:rsidRPr="002B5730">
        <w:rPr>
          <w:rFonts w:ascii="Arial" w:eastAsia="Arial" w:hAnsi="Arial" w:cs="Arial"/>
          <w:color w:val="000000" w:themeColor="text1"/>
          <w:sz w:val="24"/>
          <w:szCs w:val="24"/>
        </w:rPr>
        <w:t xml:space="preserve"> their </w:t>
      </w:r>
      <w:r w:rsidR="00A14586" w:rsidRPr="002B5730">
        <w:rPr>
          <w:rFonts w:ascii="Arial" w:eastAsia="Arial" w:hAnsi="Arial" w:cs="Arial"/>
          <w:color w:val="000000" w:themeColor="text1"/>
          <w:sz w:val="24"/>
          <w:szCs w:val="24"/>
        </w:rPr>
        <w:t>properties</w:t>
      </w:r>
      <w:r w:rsidR="00EB2651" w:rsidRPr="002B5730">
        <w:rPr>
          <w:rFonts w:ascii="Arial" w:eastAsia="Arial" w:hAnsi="Arial" w:cs="Arial"/>
          <w:color w:val="000000" w:themeColor="text1"/>
          <w:sz w:val="24"/>
          <w:szCs w:val="24"/>
        </w:rPr>
        <w:t xml:space="preserve"> like</w:t>
      </w:r>
      <w:r w:rsidR="00A14586" w:rsidRPr="002B5730">
        <w:rPr>
          <w:rFonts w:ascii="Arial" w:eastAsia="Arial" w:hAnsi="Arial" w:cs="Arial"/>
          <w:color w:val="000000" w:themeColor="text1"/>
          <w:sz w:val="24"/>
          <w:szCs w:val="24"/>
        </w:rPr>
        <w:t xml:space="preserve"> high heat resistance, exceptional </w:t>
      </w:r>
      <w:r w:rsidR="006D4425" w:rsidRPr="002B5730">
        <w:rPr>
          <w:rFonts w:ascii="Arial" w:eastAsia="Arial" w:hAnsi="Arial" w:cs="Arial"/>
          <w:color w:val="000000" w:themeColor="text1"/>
          <w:sz w:val="24"/>
          <w:szCs w:val="24"/>
        </w:rPr>
        <w:t>durability,</w:t>
      </w:r>
      <w:r w:rsidR="00A14586" w:rsidRPr="002B5730">
        <w:rPr>
          <w:rFonts w:ascii="Arial" w:eastAsia="Arial" w:hAnsi="Arial" w:cs="Arial"/>
          <w:color w:val="000000" w:themeColor="text1"/>
          <w:sz w:val="24"/>
          <w:szCs w:val="24"/>
        </w:rPr>
        <w:t xml:space="preserve"> and minimal maintenance requirements.</w:t>
      </w:r>
    </w:p>
    <w:p w14:paraId="4C86C505" w14:textId="115678D3" w:rsidR="00A14586" w:rsidRPr="00073AC3" w:rsidRDefault="00A14586" w:rsidP="00073AC3">
      <w:pPr>
        <w:tabs>
          <w:tab w:val="left" w:pos="1095"/>
        </w:tabs>
        <w:rPr>
          <w:rFonts w:ascii="Arial" w:eastAsia="Verdana" w:hAnsi="Arial" w:cs="Arial"/>
          <w:b/>
          <w:bCs/>
          <w:i/>
          <w:iCs/>
          <w:color w:val="000000" w:themeColor="text1"/>
          <w:kern w:val="24"/>
          <w:sz w:val="20"/>
          <w:szCs w:val="20"/>
          <w:u w:val="single"/>
          <w:lang w:val="en-US"/>
        </w:rPr>
      </w:pPr>
      <w:r w:rsidRPr="00073AC3">
        <w:rPr>
          <w:rFonts w:ascii="Arial" w:eastAsia="Verdana" w:hAnsi="Arial" w:cs="Arial"/>
          <w:b/>
          <w:bCs/>
          <w:i/>
          <w:iCs/>
          <w:color w:val="000000" w:themeColor="text1"/>
          <w:kern w:val="24"/>
          <w:sz w:val="20"/>
          <w:szCs w:val="20"/>
          <w:u w:val="single"/>
          <w:lang w:val="en-US"/>
        </w:rPr>
        <w:t>Robust Growth of Construction Sector</w:t>
      </w:r>
    </w:p>
    <w:p w14:paraId="694121A9" w14:textId="11929300" w:rsidR="00A14586" w:rsidRPr="002B5730" w:rsidRDefault="00A14586" w:rsidP="000304B9">
      <w:pPr>
        <w:tabs>
          <w:tab w:val="left" w:pos="1095"/>
        </w:tabs>
        <w:spacing w:line="360" w:lineRule="auto"/>
        <w:jc w:val="both"/>
        <w:rPr>
          <w:rFonts w:ascii="Arial" w:eastAsia="Arial" w:hAnsi="Arial" w:cs="Arial"/>
          <w:color w:val="000000" w:themeColor="text1"/>
          <w:sz w:val="24"/>
          <w:szCs w:val="24"/>
        </w:rPr>
      </w:pPr>
      <w:r w:rsidRPr="002B5730">
        <w:rPr>
          <w:rFonts w:ascii="Arial" w:eastAsia="Arial" w:hAnsi="Arial" w:cs="Arial"/>
          <w:color w:val="000000" w:themeColor="text1"/>
          <w:sz w:val="24"/>
          <w:szCs w:val="24"/>
        </w:rPr>
        <w:t>With rising urban population and public and private sector investments in construction projects, the overall construction market is witnessing rapid growth. The demand for vinyl ester resin</w:t>
      </w:r>
      <w:r w:rsidR="00A566E5" w:rsidRPr="002B5730">
        <w:rPr>
          <w:rFonts w:ascii="Arial" w:eastAsia="Arial" w:hAnsi="Arial" w:cs="Arial"/>
          <w:color w:val="000000" w:themeColor="text1"/>
          <w:sz w:val="24"/>
          <w:szCs w:val="24"/>
        </w:rPr>
        <w:t>s</w:t>
      </w:r>
      <w:r w:rsidRPr="002B5730">
        <w:rPr>
          <w:rFonts w:ascii="Arial" w:eastAsia="Arial" w:hAnsi="Arial" w:cs="Arial"/>
          <w:color w:val="000000" w:themeColor="text1"/>
          <w:sz w:val="24"/>
          <w:szCs w:val="24"/>
        </w:rPr>
        <w:t xml:space="preserve"> in building &amp; construction industry has been rising over the last few years owing to their varied Types including </w:t>
      </w:r>
      <w:r w:rsidR="00560A96" w:rsidRPr="002B5730">
        <w:rPr>
          <w:rFonts w:ascii="Arial" w:eastAsia="Arial" w:hAnsi="Arial" w:cs="Arial"/>
          <w:color w:val="000000" w:themeColor="text1"/>
          <w:sz w:val="24"/>
          <w:szCs w:val="24"/>
        </w:rPr>
        <w:t>Bisphenol, Novolac and Brominated</w:t>
      </w:r>
      <w:r w:rsidRPr="002B5730">
        <w:rPr>
          <w:rFonts w:ascii="Arial" w:eastAsia="Arial" w:hAnsi="Arial" w:cs="Arial"/>
          <w:color w:val="000000" w:themeColor="text1"/>
          <w:sz w:val="24"/>
          <w:szCs w:val="24"/>
        </w:rPr>
        <w:t xml:space="preserve">. Robust growth in construction sector in Japan coupled with </w:t>
      </w:r>
      <w:r w:rsidR="00AB11CA" w:rsidRPr="002B5730">
        <w:rPr>
          <w:rFonts w:ascii="Arial" w:eastAsia="Arial" w:hAnsi="Arial" w:cs="Arial"/>
          <w:color w:val="000000" w:themeColor="text1"/>
          <w:sz w:val="24"/>
          <w:szCs w:val="24"/>
        </w:rPr>
        <w:t xml:space="preserve">the </w:t>
      </w:r>
      <w:r w:rsidRPr="002B5730">
        <w:rPr>
          <w:rFonts w:ascii="Arial" w:eastAsia="Arial" w:hAnsi="Arial" w:cs="Arial"/>
          <w:color w:val="000000" w:themeColor="text1"/>
          <w:sz w:val="24"/>
          <w:szCs w:val="24"/>
        </w:rPr>
        <w:t xml:space="preserve">implementation of </w:t>
      </w:r>
      <w:r w:rsidR="000308F6" w:rsidRPr="002B5730">
        <w:rPr>
          <w:rFonts w:ascii="Arial" w:eastAsia="Arial" w:hAnsi="Arial" w:cs="Arial"/>
          <w:color w:val="000000" w:themeColor="text1"/>
          <w:sz w:val="24"/>
          <w:szCs w:val="24"/>
        </w:rPr>
        <w:t>favourable</w:t>
      </w:r>
      <w:r w:rsidRPr="002B5730">
        <w:rPr>
          <w:rFonts w:ascii="Arial" w:eastAsia="Arial" w:hAnsi="Arial" w:cs="Arial"/>
          <w:color w:val="000000" w:themeColor="text1"/>
          <w:sz w:val="24"/>
          <w:szCs w:val="24"/>
        </w:rPr>
        <w:t xml:space="preserve"> government policies to support infrastructure</w:t>
      </w:r>
      <w:r w:rsidR="005807B3" w:rsidRPr="002B5730">
        <w:rPr>
          <w:rFonts w:ascii="Arial" w:eastAsia="Arial" w:hAnsi="Arial" w:cs="Arial"/>
          <w:color w:val="000000" w:themeColor="text1"/>
          <w:sz w:val="24"/>
          <w:szCs w:val="24"/>
        </w:rPr>
        <w:t xml:space="preserve"> development a</w:t>
      </w:r>
      <w:r w:rsidRPr="002B5730">
        <w:rPr>
          <w:rFonts w:ascii="Arial" w:eastAsia="Arial" w:hAnsi="Arial" w:cs="Arial"/>
          <w:color w:val="000000" w:themeColor="text1"/>
          <w:sz w:val="24"/>
          <w:szCs w:val="24"/>
        </w:rPr>
        <w:t>re the primary factors expected to influence the demand.</w:t>
      </w:r>
    </w:p>
    <w:p w14:paraId="0468070F" w14:textId="77777777" w:rsidR="00812E3E" w:rsidRDefault="00812E3E" w:rsidP="00A14586">
      <w:pPr>
        <w:tabs>
          <w:tab w:val="left" w:pos="1095"/>
        </w:tabs>
        <w:spacing w:line="480" w:lineRule="auto"/>
        <w:rPr>
          <w:rFonts w:ascii="Arial" w:eastAsia="Arial" w:hAnsi="Arial" w:cs="Arial"/>
          <w:color w:val="000000" w:themeColor="text1"/>
          <w:sz w:val="24"/>
          <w:szCs w:val="24"/>
        </w:rPr>
        <w:sectPr w:rsidR="00812E3E" w:rsidSect="00600A5E">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2D95FEDB" w14:textId="77777777" w:rsidR="00D03E35" w:rsidRDefault="00D03E35" w:rsidP="00A14586">
      <w:pPr>
        <w:tabs>
          <w:tab w:val="left" w:pos="990"/>
        </w:tabs>
        <w:rPr>
          <w:rFonts w:ascii="Verdana" w:eastAsia="Verdana" w:hAnsi="Verdana" w:cs="Verdana"/>
          <w:b/>
          <w:bCs/>
          <w:i/>
          <w:iCs/>
          <w:color w:val="000000" w:themeColor="text1"/>
          <w:kern w:val="24"/>
          <w:sz w:val="20"/>
          <w:szCs w:val="20"/>
          <w:u w:val="single"/>
          <w:lang w:val="en-US"/>
        </w:rPr>
      </w:pPr>
    </w:p>
    <w:p w14:paraId="63ACBD92" w14:textId="5262A663" w:rsidR="00A14586" w:rsidRPr="00073AC3" w:rsidRDefault="00A14586" w:rsidP="00073AC3">
      <w:pPr>
        <w:tabs>
          <w:tab w:val="left" w:pos="1095"/>
        </w:tabs>
        <w:rPr>
          <w:rFonts w:ascii="Arial" w:eastAsia="Verdana" w:hAnsi="Arial" w:cs="Arial"/>
          <w:b/>
          <w:bCs/>
          <w:i/>
          <w:iCs/>
          <w:color w:val="000000" w:themeColor="text1"/>
          <w:kern w:val="24"/>
          <w:sz w:val="20"/>
          <w:szCs w:val="20"/>
          <w:u w:val="single"/>
          <w:lang w:val="en-US"/>
        </w:rPr>
      </w:pPr>
      <w:r w:rsidRPr="00073AC3">
        <w:rPr>
          <w:rFonts w:ascii="Arial" w:eastAsia="Verdana" w:hAnsi="Arial" w:cs="Arial"/>
          <w:b/>
          <w:bCs/>
          <w:i/>
          <w:iCs/>
          <w:color w:val="000000" w:themeColor="text1"/>
          <w:kern w:val="24"/>
          <w:sz w:val="20"/>
          <w:szCs w:val="20"/>
          <w:u w:val="single"/>
          <w:lang w:val="en-US"/>
        </w:rPr>
        <w:t>Aging Infrastructure</w:t>
      </w:r>
    </w:p>
    <w:p w14:paraId="74F17555" w14:textId="77777777" w:rsidR="00A14586" w:rsidRPr="002B5730" w:rsidRDefault="00A14586" w:rsidP="00A14586">
      <w:pPr>
        <w:tabs>
          <w:tab w:val="left" w:pos="990"/>
        </w:tabs>
        <w:rPr>
          <w:rFonts w:ascii="Arial" w:eastAsia="Arial" w:hAnsi="Arial" w:cs="Arial"/>
          <w:b/>
          <w:bCs/>
          <w:i/>
          <w:iCs/>
          <w:color w:val="000000" w:themeColor="text1"/>
          <w:sz w:val="24"/>
          <w:szCs w:val="24"/>
          <w:u w:val="single"/>
        </w:rPr>
      </w:pPr>
    </w:p>
    <w:p w14:paraId="6992DC10" w14:textId="4C5A258D" w:rsidR="00E84733" w:rsidRDefault="00A14586" w:rsidP="009C12B0">
      <w:pPr>
        <w:tabs>
          <w:tab w:val="left" w:pos="990"/>
        </w:tabs>
        <w:spacing w:line="360" w:lineRule="auto"/>
        <w:jc w:val="both"/>
        <w:rPr>
          <w:rFonts w:ascii="Arial" w:eastAsia="Arial" w:hAnsi="Arial" w:cs="Arial"/>
          <w:color w:val="000000" w:themeColor="text1"/>
          <w:sz w:val="24"/>
          <w:szCs w:val="24"/>
        </w:rPr>
        <w:sectPr w:rsidR="00E84733" w:rsidSect="00600A5E">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r w:rsidRPr="002B5730">
        <w:rPr>
          <w:rFonts w:ascii="Arial" w:eastAsia="Arial" w:hAnsi="Arial" w:cs="Arial"/>
          <w:color w:val="000000" w:themeColor="text1"/>
          <w:sz w:val="24"/>
          <w:szCs w:val="24"/>
        </w:rPr>
        <w:t>The aging infrastructure is driving opportunities for building materials including VER based FRP tanks. Most of the infrastructure such as roads, water supply and sewerage system</w:t>
      </w:r>
      <w:r w:rsidR="007F0449" w:rsidRPr="002B5730">
        <w:rPr>
          <w:rFonts w:ascii="Arial" w:eastAsia="Arial" w:hAnsi="Arial" w:cs="Arial"/>
          <w:color w:val="000000" w:themeColor="text1"/>
          <w:sz w:val="24"/>
          <w:szCs w:val="24"/>
        </w:rPr>
        <w:t>s c</w:t>
      </w:r>
      <w:r w:rsidRPr="002B5730">
        <w:rPr>
          <w:rFonts w:ascii="Arial" w:eastAsia="Arial" w:hAnsi="Arial" w:cs="Arial"/>
          <w:color w:val="000000" w:themeColor="text1"/>
          <w:sz w:val="24"/>
          <w:szCs w:val="24"/>
        </w:rPr>
        <w:t>onstructed in developed nations are 30-40 years old. The government and local civic bodies incur huge maintenance cost hence there is an urgent need for repair</w:t>
      </w:r>
      <w:r w:rsidR="007F0449" w:rsidRPr="002B5730">
        <w:rPr>
          <w:rFonts w:ascii="Arial" w:eastAsia="Arial" w:hAnsi="Arial" w:cs="Arial"/>
          <w:color w:val="000000" w:themeColor="text1"/>
          <w:sz w:val="24"/>
          <w:szCs w:val="24"/>
        </w:rPr>
        <w:t xml:space="preserve"> of these systems.</w:t>
      </w:r>
    </w:p>
    <w:p w14:paraId="4C5AF98F" w14:textId="77777777" w:rsidR="00E84733" w:rsidRDefault="00E84733" w:rsidP="00A14586">
      <w:pPr>
        <w:tabs>
          <w:tab w:val="left" w:pos="990"/>
        </w:tabs>
        <w:rPr>
          <w:rFonts w:ascii="Arial" w:eastAsia="Arial" w:hAnsi="Arial" w:cs="Arial"/>
          <w:color w:val="000000" w:themeColor="text1"/>
          <w:sz w:val="24"/>
          <w:szCs w:val="24"/>
        </w:rPr>
      </w:pPr>
    </w:p>
    <w:p w14:paraId="587A515C" w14:textId="77777777" w:rsidR="008D1421" w:rsidRDefault="008D1421" w:rsidP="008D1421">
      <w:pPr>
        <w:spacing w:line="360" w:lineRule="auto"/>
        <w:rPr>
          <w:rFonts w:ascii="Verdana" w:eastAsia="Verdana" w:hAnsi="Verdana" w:cs="Verdana"/>
          <w:b/>
          <w:bCs/>
          <w:color w:val="3B3838"/>
          <w:kern w:val="24"/>
          <w:sz w:val="20"/>
          <w:szCs w:val="20"/>
          <w:lang w:val="en-US"/>
          <w14:textFill>
            <w14:solidFill>
              <w14:srgbClr w14:val="3B3838">
                <w14:lumMod w14:val="25000"/>
              </w14:srgbClr>
            </w14:solidFill>
          </w14:textFill>
        </w:rPr>
      </w:pPr>
    </w:p>
    <w:p w14:paraId="3ACAD830" w14:textId="288A30AE" w:rsidR="008D1421" w:rsidRPr="00073AC3" w:rsidRDefault="008D1421" w:rsidP="008D1421">
      <w:pPr>
        <w:spacing w:line="360" w:lineRule="auto"/>
        <w:rPr>
          <w:rFonts w:ascii="Arial" w:hAnsi="Arial" w:cs="Arial"/>
          <w:b/>
          <w:bCs/>
          <w:sz w:val="24"/>
          <w:szCs w:val="24"/>
        </w:rPr>
      </w:pPr>
      <w:r w:rsidRPr="00073AC3">
        <w:rPr>
          <w:rFonts w:ascii="Arial" w:hAnsi="Arial" w:cs="Arial"/>
          <w:b/>
          <w:bCs/>
          <w:sz w:val="24"/>
          <w:szCs w:val="24"/>
        </w:rPr>
        <w:t>Europe Percentage of Infrastructure that is minimum 50 years old, 2018, 2023 &amp; 2033</w:t>
      </w:r>
    </w:p>
    <w:p w14:paraId="095B4B3A" w14:textId="77777777" w:rsidR="00A14586" w:rsidRPr="002B5730" w:rsidRDefault="00A14586" w:rsidP="00A14586">
      <w:pPr>
        <w:tabs>
          <w:tab w:val="left" w:pos="990"/>
        </w:tabs>
        <w:rPr>
          <w:rFonts w:ascii="Arial" w:eastAsia="Arial" w:hAnsi="Arial" w:cs="Arial"/>
          <w:color w:val="000000" w:themeColor="text1"/>
          <w:sz w:val="24"/>
          <w:szCs w:val="24"/>
        </w:rPr>
      </w:pPr>
    </w:p>
    <w:tbl>
      <w:tblPr>
        <w:tblW w:w="10120" w:type="dxa"/>
        <w:tblCellMar>
          <w:left w:w="0" w:type="dxa"/>
          <w:right w:w="0" w:type="dxa"/>
        </w:tblCellMar>
        <w:tblLook w:val="0420" w:firstRow="1" w:lastRow="0" w:firstColumn="0" w:lastColumn="0" w:noHBand="0" w:noVBand="1"/>
      </w:tblPr>
      <w:tblGrid>
        <w:gridCol w:w="2530"/>
        <w:gridCol w:w="2530"/>
        <w:gridCol w:w="2530"/>
        <w:gridCol w:w="2530"/>
      </w:tblGrid>
      <w:tr w:rsidR="002B5730" w:rsidRPr="002B5730" w14:paraId="24CAD201" w14:textId="77777777" w:rsidTr="000304B9">
        <w:trPr>
          <w:trHeight w:val="569"/>
        </w:trPr>
        <w:tc>
          <w:tcPr>
            <w:tcW w:w="2530" w:type="dxa"/>
            <w:tcBorders>
              <w:top w:val="single" w:sz="8" w:space="0" w:color="000000"/>
              <w:left w:val="nil"/>
              <w:bottom w:val="single" w:sz="8" w:space="0" w:color="000000"/>
              <w:right w:val="nil"/>
            </w:tcBorders>
            <w:shd w:val="clear" w:color="auto" w:fill="auto"/>
            <w:tcMar>
              <w:top w:w="72" w:type="dxa"/>
              <w:left w:w="144" w:type="dxa"/>
              <w:bottom w:w="72" w:type="dxa"/>
              <w:right w:w="144" w:type="dxa"/>
            </w:tcMar>
            <w:vAlign w:val="center"/>
            <w:hideMark/>
          </w:tcPr>
          <w:p w14:paraId="0E6196F6" w14:textId="77777777" w:rsidR="00A14586" w:rsidRPr="002B5730" w:rsidRDefault="00A14586" w:rsidP="00360A8B">
            <w:pPr>
              <w:rPr>
                <w:rFonts w:ascii="Verdana" w:eastAsia="Arial" w:hAnsi="Verdana" w:cs="Arial"/>
                <w:color w:val="000000" w:themeColor="text1"/>
                <w:sz w:val="20"/>
                <w:szCs w:val="20"/>
              </w:rPr>
            </w:pPr>
          </w:p>
        </w:tc>
        <w:tc>
          <w:tcPr>
            <w:tcW w:w="2530" w:type="dxa"/>
            <w:tcBorders>
              <w:top w:val="single" w:sz="8" w:space="0" w:color="000000"/>
              <w:left w:val="nil"/>
              <w:bottom w:val="single" w:sz="8" w:space="0" w:color="000000"/>
              <w:right w:val="nil"/>
            </w:tcBorders>
            <w:shd w:val="clear" w:color="auto" w:fill="auto"/>
            <w:tcMar>
              <w:top w:w="72" w:type="dxa"/>
              <w:left w:w="144" w:type="dxa"/>
              <w:bottom w:w="72" w:type="dxa"/>
              <w:right w:w="144" w:type="dxa"/>
            </w:tcMar>
            <w:vAlign w:val="center"/>
            <w:hideMark/>
          </w:tcPr>
          <w:p w14:paraId="50E91942" w14:textId="77777777" w:rsidR="00A14586" w:rsidRPr="002B5730" w:rsidRDefault="00A14586" w:rsidP="00360A8B">
            <w:pPr>
              <w:rPr>
                <w:rFonts w:ascii="Verdana" w:eastAsia="Arial" w:hAnsi="Verdana" w:cs="Arial"/>
                <w:color w:val="000000" w:themeColor="text1"/>
                <w:sz w:val="20"/>
                <w:szCs w:val="20"/>
              </w:rPr>
            </w:pPr>
            <w:r w:rsidRPr="002B5730">
              <w:rPr>
                <w:rFonts w:ascii="Verdana" w:eastAsia="Arial" w:hAnsi="Verdana" w:cs="Arial"/>
                <w:color w:val="000000" w:themeColor="text1"/>
                <w:sz w:val="20"/>
                <w:szCs w:val="20"/>
              </w:rPr>
              <w:t>2018</w:t>
            </w:r>
          </w:p>
        </w:tc>
        <w:tc>
          <w:tcPr>
            <w:tcW w:w="2530" w:type="dxa"/>
            <w:tcBorders>
              <w:top w:val="single" w:sz="8" w:space="0" w:color="000000"/>
              <w:left w:val="nil"/>
              <w:bottom w:val="single" w:sz="8" w:space="0" w:color="000000"/>
              <w:right w:val="nil"/>
            </w:tcBorders>
            <w:shd w:val="clear" w:color="auto" w:fill="auto"/>
            <w:tcMar>
              <w:top w:w="72" w:type="dxa"/>
              <w:left w:w="144" w:type="dxa"/>
              <w:bottom w:w="72" w:type="dxa"/>
              <w:right w:w="144" w:type="dxa"/>
            </w:tcMar>
            <w:vAlign w:val="center"/>
            <w:hideMark/>
          </w:tcPr>
          <w:p w14:paraId="197AD42B" w14:textId="77777777" w:rsidR="00A14586" w:rsidRPr="002B5730" w:rsidRDefault="00A14586" w:rsidP="00360A8B">
            <w:pPr>
              <w:rPr>
                <w:rFonts w:ascii="Verdana" w:eastAsia="Arial" w:hAnsi="Verdana" w:cs="Arial"/>
                <w:color w:val="000000" w:themeColor="text1"/>
                <w:sz w:val="20"/>
                <w:szCs w:val="20"/>
              </w:rPr>
            </w:pPr>
            <w:r w:rsidRPr="002B5730">
              <w:rPr>
                <w:rFonts w:ascii="Verdana" w:eastAsia="Arial" w:hAnsi="Verdana" w:cs="Arial"/>
                <w:color w:val="000000" w:themeColor="text1"/>
                <w:sz w:val="20"/>
                <w:szCs w:val="20"/>
              </w:rPr>
              <w:t>2023</w:t>
            </w:r>
          </w:p>
        </w:tc>
        <w:tc>
          <w:tcPr>
            <w:tcW w:w="2530" w:type="dxa"/>
            <w:tcBorders>
              <w:top w:val="single" w:sz="8" w:space="0" w:color="000000"/>
              <w:left w:val="nil"/>
              <w:bottom w:val="single" w:sz="8" w:space="0" w:color="000000"/>
              <w:right w:val="nil"/>
            </w:tcBorders>
            <w:shd w:val="clear" w:color="auto" w:fill="auto"/>
            <w:tcMar>
              <w:top w:w="72" w:type="dxa"/>
              <w:left w:w="144" w:type="dxa"/>
              <w:bottom w:w="72" w:type="dxa"/>
              <w:right w:w="144" w:type="dxa"/>
            </w:tcMar>
            <w:vAlign w:val="center"/>
            <w:hideMark/>
          </w:tcPr>
          <w:p w14:paraId="182A2B46" w14:textId="77777777" w:rsidR="00A14586" w:rsidRPr="002B5730" w:rsidRDefault="00A14586" w:rsidP="00360A8B">
            <w:pPr>
              <w:rPr>
                <w:rFonts w:ascii="Verdana" w:eastAsia="Arial" w:hAnsi="Verdana" w:cs="Arial"/>
                <w:color w:val="000000" w:themeColor="text1"/>
                <w:sz w:val="20"/>
                <w:szCs w:val="20"/>
              </w:rPr>
            </w:pPr>
            <w:r w:rsidRPr="002B5730">
              <w:rPr>
                <w:rFonts w:ascii="Verdana" w:eastAsia="Arial" w:hAnsi="Verdana" w:cs="Arial"/>
                <w:color w:val="000000" w:themeColor="text1"/>
                <w:sz w:val="20"/>
                <w:szCs w:val="20"/>
              </w:rPr>
              <w:t>2033</w:t>
            </w:r>
          </w:p>
        </w:tc>
      </w:tr>
      <w:tr w:rsidR="002B5730" w:rsidRPr="002B5730" w14:paraId="00AC202C" w14:textId="77777777" w:rsidTr="000304B9">
        <w:trPr>
          <w:trHeight w:val="569"/>
        </w:trPr>
        <w:tc>
          <w:tcPr>
            <w:tcW w:w="2530" w:type="dxa"/>
            <w:tcBorders>
              <w:top w:val="single" w:sz="8" w:space="0" w:color="000000"/>
              <w:left w:val="nil"/>
              <w:bottom w:val="nil"/>
              <w:right w:val="nil"/>
            </w:tcBorders>
            <w:shd w:val="clear" w:color="auto" w:fill="E7E7E7"/>
            <w:tcMar>
              <w:top w:w="72" w:type="dxa"/>
              <w:left w:w="144" w:type="dxa"/>
              <w:bottom w:w="72" w:type="dxa"/>
              <w:right w:w="144" w:type="dxa"/>
            </w:tcMar>
            <w:vAlign w:val="center"/>
            <w:hideMark/>
          </w:tcPr>
          <w:p w14:paraId="13E74556" w14:textId="77777777" w:rsidR="00A14586" w:rsidRPr="002B5730" w:rsidRDefault="00A14586" w:rsidP="00360A8B">
            <w:pPr>
              <w:rPr>
                <w:rFonts w:ascii="Verdana" w:eastAsia="Arial" w:hAnsi="Verdana" w:cs="Arial"/>
                <w:color w:val="000000" w:themeColor="text1"/>
                <w:sz w:val="20"/>
                <w:szCs w:val="20"/>
              </w:rPr>
            </w:pPr>
            <w:r w:rsidRPr="002B5730">
              <w:rPr>
                <w:rFonts w:ascii="Verdana" w:eastAsia="Arial" w:hAnsi="Verdana" w:cs="Arial"/>
                <w:color w:val="000000" w:themeColor="text1"/>
                <w:sz w:val="20"/>
                <w:szCs w:val="20"/>
              </w:rPr>
              <w:t>Highway Bridges</w:t>
            </w:r>
          </w:p>
        </w:tc>
        <w:tc>
          <w:tcPr>
            <w:tcW w:w="2530" w:type="dxa"/>
            <w:tcBorders>
              <w:top w:val="single" w:sz="8" w:space="0" w:color="000000"/>
              <w:left w:val="nil"/>
              <w:bottom w:val="nil"/>
              <w:right w:val="nil"/>
            </w:tcBorders>
            <w:shd w:val="clear" w:color="auto" w:fill="E7E7E7"/>
            <w:tcMar>
              <w:top w:w="72" w:type="dxa"/>
              <w:left w:w="144" w:type="dxa"/>
              <w:bottom w:w="72" w:type="dxa"/>
              <w:right w:w="144" w:type="dxa"/>
            </w:tcMar>
            <w:vAlign w:val="center"/>
            <w:hideMark/>
          </w:tcPr>
          <w:p w14:paraId="2A5BA6F8" w14:textId="77777777" w:rsidR="00A14586" w:rsidRPr="002B5730" w:rsidRDefault="00A14586" w:rsidP="00360A8B">
            <w:pPr>
              <w:rPr>
                <w:rFonts w:ascii="Verdana" w:eastAsia="Arial" w:hAnsi="Verdana" w:cs="Arial"/>
                <w:color w:val="000000" w:themeColor="text1"/>
                <w:sz w:val="20"/>
                <w:szCs w:val="20"/>
              </w:rPr>
            </w:pPr>
            <w:r w:rsidRPr="002B5730">
              <w:rPr>
                <w:rFonts w:ascii="Verdana" w:eastAsia="Arial" w:hAnsi="Verdana" w:cs="Arial"/>
                <w:color w:val="000000" w:themeColor="text1"/>
                <w:sz w:val="20"/>
                <w:szCs w:val="20"/>
              </w:rPr>
              <w:t>Approx. 25%</w:t>
            </w:r>
          </w:p>
        </w:tc>
        <w:tc>
          <w:tcPr>
            <w:tcW w:w="2530" w:type="dxa"/>
            <w:tcBorders>
              <w:top w:val="single" w:sz="8" w:space="0" w:color="000000"/>
              <w:left w:val="nil"/>
              <w:bottom w:val="nil"/>
              <w:right w:val="nil"/>
            </w:tcBorders>
            <w:shd w:val="clear" w:color="auto" w:fill="E7E7E7"/>
            <w:tcMar>
              <w:top w:w="72" w:type="dxa"/>
              <w:left w:w="144" w:type="dxa"/>
              <w:bottom w:w="72" w:type="dxa"/>
              <w:right w:w="144" w:type="dxa"/>
            </w:tcMar>
            <w:vAlign w:val="center"/>
            <w:hideMark/>
          </w:tcPr>
          <w:p w14:paraId="192150D0" w14:textId="77777777" w:rsidR="00A14586" w:rsidRPr="002B5730" w:rsidRDefault="00A14586" w:rsidP="00360A8B">
            <w:pPr>
              <w:rPr>
                <w:rFonts w:ascii="Verdana" w:eastAsia="Arial" w:hAnsi="Verdana" w:cs="Arial"/>
                <w:color w:val="000000" w:themeColor="text1"/>
                <w:sz w:val="20"/>
                <w:szCs w:val="20"/>
              </w:rPr>
            </w:pPr>
            <w:r w:rsidRPr="002B5730">
              <w:rPr>
                <w:rFonts w:ascii="Verdana" w:eastAsia="Arial" w:hAnsi="Verdana" w:cs="Arial"/>
                <w:color w:val="000000" w:themeColor="text1"/>
                <w:sz w:val="20"/>
                <w:szCs w:val="20"/>
              </w:rPr>
              <w:t>Approx. 39%</w:t>
            </w:r>
          </w:p>
        </w:tc>
        <w:tc>
          <w:tcPr>
            <w:tcW w:w="2530" w:type="dxa"/>
            <w:tcBorders>
              <w:top w:val="single" w:sz="8" w:space="0" w:color="000000"/>
              <w:left w:val="nil"/>
              <w:bottom w:val="nil"/>
              <w:right w:val="nil"/>
            </w:tcBorders>
            <w:shd w:val="clear" w:color="auto" w:fill="E7E7E7"/>
            <w:tcMar>
              <w:top w:w="72" w:type="dxa"/>
              <w:left w:w="144" w:type="dxa"/>
              <w:bottom w:w="72" w:type="dxa"/>
              <w:right w:w="144" w:type="dxa"/>
            </w:tcMar>
            <w:vAlign w:val="center"/>
            <w:hideMark/>
          </w:tcPr>
          <w:p w14:paraId="2E25F170" w14:textId="77777777" w:rsidR="00A14586" w:rsidRPr="002B5730" w:rsidRDefault="00A14586" w:rsidP="00360A8B">
            <w:pPr>
              <w:rPr>
                <w:rFonts w:ascii="Verdana" w:eastAsia="Arial" w:hAnsi="Verdana" w:cs="Arial"/>
                <w:color w:val="000000" w:themeColor="text1"/>
                <w:sz w:val="20"/>
                <w:szCs w:val="20"/>
              </w:rPr>
            </w:pPr>
            <w:r w:rsidRPr="002B5730">
              <w:rPr>
                <w:rFonts w:ascii="Verdana" w:eastAsia="Arial" w:hAnsi="Verdana" w:cs="Arial"/>
                <w:color w:val="000000" w:themeColor="text1"/>
                <w:sz w:val="20"/>
                <w:szCs w:val="20"/>
              </w:rPr>
              <w:t>Approx. 63%</w:t>
            </w:r>
          </w:p>
        </w:tc>
      </w:tr>
      <w:tr w:rsidR="002B5730" w:rsidRPr="002B5730" w14:paraId="729ECE6F" w14:textId="77777777" w:rsidTr="000304B9">
        <w:trPr>
          <w:trHeight w:val="569"/>
        </w:trPr>
        <w:tc>
          <w:tcPr>
            <w:tcW w:w="2530" w:type="dxa"/>
            <w:tcBorders>
              <w:top w:val="nil"/>
              <w:left w:val="nil"/>
              <w:bottom w:val="nil"/>
              <w:right w:val="nil"/>
            </w:tcBorders>
            <w:shd w:val="clear" w:color="auto" w:fill="auto"/>
            <w:tcMar>
              <w:top w:w="72" w:type="dxa"/>
              <w:left w:w="144" w:type="dxa"/>
              <w:bottom w:w="72" w:type="dxa"/>
              <w:right w:w="144" w:type="dxa"/>
            </w:tcMar>
            <w:vAlign w:val="center"/>
            <w:hideMark/>
          </w:tcPr>
          <w:p w14:paraId="665ADA39" w14:textId="77777777" w:rsidR="00A14586" w:rsidRPr="002B5730" w:rsidRDefault="00A14586" w:rsidP="00360A8B">
            <w:pPr>
              <w:rPr>
                <w:rFonts w:ascii="Verdana" w:eastAsia="Arial" w:hAnsi="Verdana" w:cs="Arial"/>
                <w:color w:val="000000" w:themeColor="text1"/>
                <w:sz w:val="20"/>
                <w:szCs w:val="20"/>
              </w:rPr>
            </w:pPr>
            <w:r w:rsidRPr="002B5730">
              <w:rPr>
                <w:rFonts w:ascii="Verdana" w:eastAsia="Arial" w:hAnsi="Verdana" w:cs="Arial"/>
                <w:color w:val="000000" w:themeColor="text1"/>
                <w:sz w:val="20"/>
                <w:szCs w:val="20"/>
              </w:rPr>
              <w:t>Tunnels</w:t>
            </w:r>
          </w:p>
        </w:tc>
        <w:tc>
          <w:tcPr>
            <w:tcW w:w="2530" w:type="dxa"/>
            <w:tcBorders>
              <w:top w:val="nil"/>
              <w:left w:val="nil"/>
              <w:bottom w:val="nil"/>
              <w:right w:val="nil"/>
            </w:tcBorders>
            <w:shd w:val="clear" w:color="auto" w:fill="auto"/>
            <w:tcMar>
              <w:top w:w="72" w:type="dxa"/>
              <w:left w:w="144" w:type="dxa"/>
              <w:bottom w:w="72" w:type="dxa"/>
              <w:right w:w="144" w:type="dxa"/>
            </w:tcMar>
            <w:vAlign w:val="center"/>
            <w:hideMark/>
          </w:tcPr>
          <w:p w14:paraId="4672BD49" w14:textId="77777777" w:rsidR="00A14586" w:rsidRPr="002B5730" w:rsidRDefault="00A14586" w:rsidP="00360A8B">
            <w:pPr>
              <w:rPr>
                <w:rFonts w:ascii="Verdana" w:eastAsia="Arial" w:hAnsi="Verdana" w:cs="Arial"/>
                <w:color w:val="000000" w:themeColor="text1"/>
                <w:sz w:val="20"/>
                <w:szCs w:val="20"/>
              </w:rPr>
            </w:pPr>
            <w:r w:rsidRPr="002B5730">
              <w:rPr>
                <w:rFonts w:ascii="Verdana" w:eastAsia="Arial" w:hAnsi="Verdana" w:cs="Arial"/>
                <w:color w:val="000000" w:themeColor="text1"/>
                <w:sz w:val="20"/>
                <w:szCs w:val="20"/>
              </w:rPr>
              <w:t>Approx. 20%</w:t>
            </w:r>
          </w:p>
        </w:tc>
        <w:tc>
          <w:tcPr>
            <w:tcW w:w="2530" w:type="dxa"/>
            <w:tcBorders>
              <w:top w:val="nil"/>
              <w:left w:val="nil"/>
              <w:bottom w:val="nil"/>
              <w:right w:val="nil"/>
            </w:tcBorders>
            <w:shd w:val="clear" w:color="auto" w:fill="auto"/>
            <w:tcMar>
              <w:top w:w="72" w:type="dxa"/>
              <w:left w:w="144" w:type="dxa"/>
              <w:bottom w:w="72" w:type="dxa"/>
              <w:right w:w="144" w:type="dxa"/>
            </w:tcMar>
            <w:vAlign w:val="center"/>
            <w:hideMark/>
          </w:tcPr>
          <w:p w14:paraId="3AD47322" w14:textId="77777777" w:rsidR="00A14586" w:rsidRPr="002B5730" w:rsidRDefault="00A14586" w:rsidP="00360A8B">
            <w:pPr>
              <w:rPr>
                <w:rFonts w:ascii="Verdana" w:eastAsia="Arial" w:hAnsi="Verdana" w:cs="Arial"/>
                <w:color w:val="000000" w:themeColor="text1"/>
                <w:sz w:val="20"/>
                <w:szCs w:val="20"/>
              </w:rPr>
            </w:pPr>
            <w:r w:rsidRPr="002B5730">
              <w:rPr>
                <w:rFonts w:ascii="Verdana" w:eastAsia="Arial" w:hAnsi="Verdana" w:cs="Arial"/>
                <w:color w:val="000000" w:themeColor="text1"/>
                <w:sz w:val="20"/>
                <w:szCs w:val="20"/>
              </w:rPr>
              <w:t>Approx. 27%</w:t>
            </w:r>
          </w:p>
        </w:tc>
        <w:tc>
          <w:tcPr>
            <w:tcW w:w="2530" w:type="dxa"/>
            <w:tcBorders>
              <w:top w:val="nil"/>
              <w:left w:val="nil"/>
              <w:bottom w:val="nil"/>
              <w:right w:val="nil"/>
            </w:tcBorders>
            <w:shd w:val="clear" w:color="auto" w:fill="auto"/>
            <w:tcMar>
              <w:top w:w="72" w:type="dxa"/>
              <w:left w:w="144" w:type="dxa"/>
              <w:bottom w:w="72" w:type="dxa"/>
              <w:right w:w="144" w:type="dxa"/>
            </w:tcMar>
            <w:vAlign w:val="center"/>
            <w:hideMark/>
          </w:tcPr>
          <w:p w14:paraId="0351C27C" w14:textId="77777777" w:rsidR="00A14586" w:rsidRPr="002B5730" w:rsidRDefault="00A14586" w:rsidP="00360A8B">
            <w:pPr>
              <w:rPr>
                <w:rFonts w:ascii="Verdana" w:eastAsia="Arial" w:hAnsi="Verdana" w:cs="Arial"/>
                <w:color w:val="000000" w:themeColor="text1"/>
                <w:sz w:val="20"/>
                <w:szCs w:val="20"/>
              </w:rPr>
            </w:pPr>
            <w:r w:rsidRPr="002B5730">
              <w:rPr>
                <w:rFonts w:ascii="Verdana" w:eastAsia="Arial" w:hAnsi="Verdana" w:cs="Arial"/>
                <w:color w:val="000000" w:themeColor="text1"/>
                <w:sz w:val="20"/>
                <w:szCs w:val="20"/>
              </w:rPr>
              <w:t>Approx. 42%</w:t>
            </w:r>
          </w:p>
        </w:tc>
      </w:tr>
      <w:tr w:rsidR="002B5730" w:rsidRPr="002B5730" w14:paraId="3A4C2F6F" w14:textId="77777777" w:rsidTr="000304B9">
        <w:trPr>
          <w:trHeight w:val="569"/>
        </w:trPr>
        <w:tc>
          <w:tcPr>
            <w:tcW w:w="2530" w:type="dxa"/>
            <w:tcBorders>
              <w:top w:val="nil"/>
              <w:left w:val="nil"/>
              <w:bottom w:val="nil"/>
              <w:right w:val="nil"/>
            </w:tcBorders>
            <w:shd w:val="clear" w:color="auto" w:fill="E7E7E7"/>
            <w:tcMar>
              <w:top w:w="72" w:type="dxa"/>
              <w:left w:w="144" w:type="dxa"/>
              <w:bottom w:w="72" w:type="dxa"/>
              <w:right w:w="144" w:type="dxa"/>
            </w:tcMar>
            <w:vAlign w:val="center"/>
            <w:hideMark/>
          </w:tcPr>
          <w:p w14:paraId="51626BCA" w14:textId="77777777" w:rsidR="00A14586" w:rsidRPr="002B5730" w:rsidRDefault="00A14586" w:rsidP="00360A8B">
            <w:pPr>
              <w:rPr>
                <w:rFonts w:ascii="Verdana" w:eastAsia="Arial" w:hAnsi="Verdana" w:cs="Arial"/>
                <w:color w:val="000000" w:themeColor="text1"/>
                <w:sz w:val="20"/>
                <w:szCs w:val="20"/>
              </w:rPr>
            </w:pPr>
            <w:r w:rsidRPr="002B5730">
              <w:rPr>
                <w:rFonts w:ascii="Verdana" w:eastAsia="Arial" w:hAnsi="Verdana" w:cs="Arial"/>
                <w:color w:val="000000" w:themeColor="text1"/>
                <w:sz w:val="20"/>
                <w:szCs w:val="20"/>
              </w:rPr>
              <w:t>River Management Facilities</w:t>
            </w:r>
          </w:p>
        </w:tc>
        <w:tc>
          <w:tcPr>
            <w:tcW w:w="2530" w:type="dxa"/>
            <w:tcBorders>
              <w:top w:val="nil"/>
              <w:left w:val="nil"/>
              <w:bottom w:val="nil"/>
              <w:right w:val="nil"/>
            </w:tcBorders>
            <w:shd w:val="clear" w:color="auto" w:fill="E7E7E7"/>
            <w:tcMar>
              <w:top w:w="72" w:type="dxa"/>
              <w:left w:w="144" w:type="dxa"/>
              <w:bottom w:w="72" w:type="dxa"/>
              <w:right w:w="144" w:type="dxa"/>
            </w:tcMar>
            <w:vAlign w:val="center"/>
            <w:hideMark/>
          </w:tcPr>
          <w:p w14:paraId="47CE11B4" w14:textId="77777777" w:rsidR="00A14586" w:rsidRPr="002B5730" w:rsidRDefault="00A14586" w:rsidP="00360A8B">
            <w:pPr>
              <w:rPr>
                <w:rFonts w:ascii="Verdana" w:eastAsia="Arial" w:hAnsi="Verdana" w:cs="Arial"/>
                <w:color w:val="000000" w:themeColor="text1"/>
                <w:sz w:val="20"/>
                <w:szCs w:val="20"/>
              </w:rPr>
            </w:pPr>
            <w:r w:rsidRPr="002B5730">
              <w:rPr>
                <w:rFonts w:ascii="Verdana" w:eastAsia="Arial" w:hAnsi="Verdana" w:cs="Arial"/>
                <w:color w:val="000000" w:themeColor="text1"/>
                <w:sz w:val="20"/>
                <w:szCs w:val="20"/>
              </w:rPr>
              <w:t>Approx. 32%</w:t>
            </w:r>
          </w:p>
        </w:tc>
        <w:tc>
          <w:tcPr>
            <w:tcW w:w="2530" w:type="dxa"/>
            <w:tcBorders>
              <w:top w:val="nil"/>
              <w:left w:val="nil"/>
              <w:bottom w:val="nil"/>
              <w:right w:val="nil"/>
            </w:tcBorders>
            <w:shd w:val="clear" w:color="auto" w:fill="E7E7E7"/>
            <w:tcMar>
              <w:top w:w="72" w:type="dxa"/>
              <w:left w:w="144" w:type="dxa"/>
              <w:bottom w:w="72" w:type="dxa"/>
              <w:right w:w="144" w:type="dxa"/>
            </w:tcMar>
            <w:vAlign w:val="center"/>
            <w:hideMark/>
          </w:tcPr>
          <w:p w14:paraId="478A00C1" w14:textId="77777777" w:rsidR="00A14586" w:rsidRPr="002B5730" w:rsidRDefault="00A14586" w:rsidP="00360A8B">
            <w:pPr>
              <w:rPr>
                <w:rFonts w:ascii="Verdana" w:eastAsia="Arial" w:hAnsi="Verdana" w:cs="Arial"/>
                <w:color w:val="000000" w:themeColor="text1"/>
                <w:sz w:val="20"/>
                <w:szCs w:val="20"/>
              </w:rPr>
            </w:pPr>
            <w:r w:rsidRPr="002B5730">
              <w:rPr>
                <w:rFonts w:ascii="Verdana" w:eastAsia="Arial" w:hAnsi="Verdana" w:cs="Arial"/>
                <w:color w:val="000000" w:themeColor="text1"/>
                <w:sz w:val="20"/>
                <w:szCs w:val="20"/>
              </w:rPr>
              <w:t>Approx. 42%</w:t>
            </w:r>
          </w:p>
        </w:tc>
        <w:tc>
          <w:tcPr>
            <w:tcW w:w="2530" w:type="dxa"/>
            <w:tcBorders>
              <w:top w:val="nil"/>
              <w:left w:val="nil"/>
              <w:bottom w:val="nil"/>
              <w:right w:val="nil"/>
            </w:tcBorders>
            <w:shd w:val="clear" w:color="auto" w:fill="E7E7E7"/>
            <w:tcMar>
              <w:top w:w="72" w:type="dxa"/>
              <w:left w:w="144" w:type="dxa"/>
              <w:bottom w:w="72" w:type="dxa"/>
              <w:right w:w="144" w:type="dxa"/>
            </w:tcMar>
            <w:vAlign w:val="center"/>
            <w:hideMark/>
          </w:tcPr>
          <w:p w14:paraId="144BC834" w14:textId="77777777" w:rsidR="00A14586" w:rsidRPr="002B5730" w:rsidRDefault="00A14586" w:rsidP="00360A8B">
            <w:pPr>
              <w:rPr>
                <w:rFonts w:ascii="Verdana" w:eastAsia="Arial" w:hAnsi="Verdana" w:cs="Arial"/>
                <w:color w:val="000000" w:themeColor="text1"/>
                <w:sz w:val="20"/>
                <w:szCs w:val="20"/>
              </w:rPr>
            </w:pPr>
            <w:r w:rsidRPr="002B5730">
              <w:rPr>
                <w:rFonts w:ascii="Verdana" w:eastAsia="Arial" w:hAnsi="Verdana" w:cs="Arial"/>
                <w:color w:val="000000" w:themeColor="text1"/>
                <w:sz w:val="20"/>
                <w:szCs w:val="20"/>
              </w:rPr>
              <w:t>Approx. 62%</w:t>
            </w:r>
          </w:p>
        </w:tc>
      </w:tr>
      <w:tr w:rsidR="002B5730" w:rsidRPr="002B5730" w14:paraId="6C4221B4" w14:textId="77777777" w:rsidTr="000304B9">
        <w:trPr>
          <w:trHeight w:val="569"/>
        </w:trPr>
        <w:tc>
          <w:tcPr>
            <w:tcW w:w="2530" w:type="dxa"/>
            <w:tcBorders>
              <w:top w:val="nil"/>
              <w:left w:val="nil"/>
              <w:bottom w:val="single" w:sz="8" w:space="0" w:color="000000"/>
              <w:right w:val="nil"/>
            </w:tcBorders>
            <w:shd w:val="clear" w:color="auto" w:fill="auto"/>
            <w:tcMar>
              <w:top w:w="72" w:type="dxa"/>
              <w:left w:w="144" w:type="dxa"/>
              <w:bottom w:w="72" w:type="dxa"/>
              <w:right w:w="144" w:type="dxa"/>
            </w:tcMar>
            <w:vAlign w:val="center"/>
            <w:hideMark/>
          </w:tcPr>
          <w:p w14:paraId="17C4862D" w14:textId="77777777" w:rsidR="00A14586" w:rsidRPr="002B5730" w:rsidRDefault="00A14586" w:rsidP="00360A8B">
            <w:pPr>
              <w:rPr>
                <w:rFonts w:ascii="Verdana" w:eastAsia="Arial" w:hAnsi="Verdana" w:cs="Arial"/>
                <w:color w:val="000000" w:themeColor="text1"/>
                <w:sz w:val="20"/>
                <w:szCs w:val="20"/>
              </w:rPr>
            </w:pPr>
            <w:r w:rsidRPr="002B5730">
              <w:rPr>
                <w:rFonts w:ascii="Verdana" w:eastAsia="Arial" w:hAnsi="Verdana" w:cs="Arial"/>
                <w:color w:val="000000" w:themeColor="text1"/>
                <w:sz w:val="20"/>
                <w:szCs w:val="20"/>
              </w:rPr>
              <w:t>Sewage Pipes</w:t>
            </w:r>
          </w:p>
        </w:tc>
        <w:tc>
          <w:tcPr>
            <w:tcW w:w="2530" w:type="dxa"/>
            <w:tcBorders>
              <w:top w:val="nil"/>
              <w:left w:val="nil"/>
              <w:bottom w:val="single" w:sz="8" w:space="0" w:color="000000"/>
              <w:right w:val="nil"/>
            </w:tcBorders>
            <w:shd w:val="clear" w:color="auto" w:fill="auto"/>
            <w:tcMar>
              <w:top w:w="72" w:type="dxa"/>
              <w:left w:w="144" w:type="dxa"/>
              <w:bottom w:w="72" w:type="dxa"/>
              <w:right w:w="144" w:type="dxa"/>
            </w:tcMar>
            <w:vAlign w:val="center"/>
            <w:hideMark/>
          </w:tcPr>
          <w:p w14:paraId="695C1F72" w14:textId="77777777" w:rsidR="00A14586" w:rsidRPr="002B5730" w:rsidRDefault="00A14586" w:rsidP="00360A8B">
            <w:pPr>
              <w:rPr>
                <w:rFonts w:ascii="Verdana" w:eastAsia="Arial" w:hAnsi="Verdana" w:cs="Arial"/>
                <w:color w:val="000000" w:themeColor="text1"/>
                <w:sz w:val="20"/>
                <w:szCs w:val="20"/>
              </w:rPr>
            </w:pPr>
            <w:r w:rsidRPr="002B5730">
              <w:rPr>
                <w:rFonts w:ascii="Verdana" w:eastAsia="Arial" w:hAnsi="Verdana" w:cs="Arial"/>
                <w:color w:val="000000" w:themeColor="text1"/>
                <w:sz w:val="20"/>
                <w:szCs w:val="20"/>
              </w:rPr>
              <w:t>Approx. 4%</w:t>
            </w:r>
          </w:p>
        </w:tc>
        <w:tc>
          <w:tcPr>
            <w:tcW w:w="2530" w:type="dxa"/>
            <w:tcBorders>
              <w:top w:val="nil"/>
              <w:left w:val="nil"/>
              <w:bottom w:val="single" w:sz="8" w:space="0" w:color="000000"/>
              <w:right w:val="nil"/>
            </w:tcBorders>
            <w:shd w:val="clear" w:color="auto" w:fill="auto"/>
            <w:tcMar>
              <w:top w:w="72" w:type="dxa"/>
              <w:left w:w="144" w:type="dxa"/>
              <w:bottom w:w="72" w:type="dxa"/>
              <w:right w:w="144" w:type="dxa"/>
            </w:tcMar>
            <w:vAlign w:val="center"/>
            <w:hideMark/>
          </w:tcPr>
          <w:p w14:paraId="0E2F53F9" w14:textId="77777777" w:rsidR="00A14586" w:rsidRPr="002B5730" w:rsidRDefault="00A14586" w:rsidP="00360A8B">
            <w:pPr>
              <w:rPr>
                <w:rFonts w:ascii="Verdana" w:eastAsia="Arial" w:hAnsi="Verdana" w:cs="Arial"/>
                <w:color w:val="000000" w:themeColor="text1"/>
                <w:sz w:val="20"/>
                <w:szCs w:val="20"/>
              </w:rPr>
            </w:pPr>
            <w:r w:rsidRPr="002B5730">
              <w:rPr>
                <w:rFonts w:ascii="Verdana" w:eastAsia="Arial" w:hAnsi="Verdana" w:cs="Arial"/>
                <w:color w:val="000000" w:themeColor="text1"/>
                <w:sz w:val="20"/>
                <w:szCs w:val="20"/>
              </w:rPr>
              <w:t>Approx. 8%</w:t>
            </w:r>
          </w:p>
        </w:tc>
        <w:tc>
          <w:tcPr>
            <w:tcW w:w="2530" w:type="dxa"/>
            <w:tcBorders>
              <w:top w:val="nil"/>
              <w:left w:val="nil"/>
              <w:bottom w:val="single" w:sz="8" w:space="0" w:color="000000"/>
              <w:right w:val="nil"/>
            </w:tcBorders>
            <w:shd w:val="clear" w:color="auto" w:fill="auto"/>
            <w:tcMar>
              <w:top w:w="72" w:type="dxa"/>
              <w:left w:w="144" w:type="dxa"/>
              <w:bottom w:w="72" w:type="dxa"/>
              <w:right w:w="144" w:type="dxa"/>
            </w:tcMar>
            <w:vAlign w:val="center"/>
            <w:hideMark/>
          </w:tcPr>
          <w:p w14:paraId="48B53F17" w14:textId="77777777" w:rsidR="00A14586" w:rsidRPr="002B5730" w:rsidRDefault="00A14586" w:rsidP="00360A8B">
            <w:pPr>
              <w:rPr>
                <w:rFonts w:ascii="Verdana" w:eastAsia="Arial" w:hAnsi="Verdana" w:cs="Arial"/>
                <w:color w:val="000000" w:themeColor="text1"/>
                <w:sz w:val="20"/>
                <w:szCs w:val="20"/>
              </w:rPr>
            </w:pPr>
            <w:r w:rsidRPr="002B5730">
              <w:rPr>
                <w:rFonts w:ascii="Verdana" w:eastAsia="Arial" w:hAnsi="Verdana" w:cs="Arial"/>
                <w:color w:val="000000" w:themeColor="text1"/>
                <w:sz w:val="20"/>
                <w:szCs w:val="20"/>
              </w:rPr>
              <w:t>Approx. 21%</w:t>
            </w:r>
          </w:p>
        </w:tc>
      </w:tr>
    </w:tbl>
    <w:p w14:paraId="70CE70D2" w14:textId="00DA095A" w:rsidR="0062149D" w:rsidRPr="002B5730" w:rsidRDefault="004644A7" w:rsidP="00A14586">
      <w:pPr>
        <w:rPr>
          <w:rFonts w:ascii="Arial" w:eastAsia="Arial" w:hAnsi="Arial" w:cs="Arial"/>
          <w:color w:val="000000" w:themeColor="text1"/>
          <w:sz w:val="24"/>
          <w:szCs w:val="24"/>
        </w:rPr>
      </w:pPr>
      <w:r w:rsidRPr="002B5730">
        <w:rPr>
          <w:noProof/>
          <w:color w:val="000000" w:themeColor="text1"/>
        </w:rPr>
        <mc:AlternateContent>
          <mc:Choice Requires="wps">
            <w:drawing>
              <wp:anchor distT="0" distB="0" distL="114300" distR="114300" simplePos="0" relativeHeight="252206080" behindDoc="0" locked="0" layoutInCell="1" allowOverlap="1" wp14:anchorId="7DA539ED" wp14:editId="70C254F0">
                <wp:simplePos x="0" y="0"/>
                <wp:positionH relativeFrom="column">
                  <wp:posOffset>4629150</wp:posOffset>
                </wp:positionH>
                <wp:positionV relativeFrom="paragraph">
                  <wp:posOffset>233045</wp:posOffset>
                </wp:positionV>
                <wp:extent cx="1864360" cy="200025"/>
                <wp:effectExtent l="0" t="0" r="0" b="0"/>
                <wp:wrapNone/>
                <wp:docPr id="218" name="TextBox 4"/>
                <wp:cNvGraphicFramePr/>
                <a:graphic xmlns:a="http://schemas.openxmlformats.org/drawingml/2006/main">
                  <a:graphicData uri="http://schemas.microsoft.com/office/word/2010/wordprocessingShape">
                    <wps:wsp>
                      <wps:cNvSpPr txBox="1"/>
                      <wps:spPr>
                        <a:xfrm>
                          <a:off x="0" y="0"/>
                          <a:ext cx="1864360" cy="200025"/>
                        </a:xfrm>
                        <a:prstGeom prst="rect">
                          <a:avLst/>
                        </a:prstGeom>
                        <a:noFill/>
                      </wps:spPr>
                      <wps:txbx>
                        <w:txbxContent>
                          <w:p w14:paraId="086DA282" w14:textId="2A74BFA9" w:rsidR="004644A7" w:rsidRPr="00687E98" w:rsidRDefault="004644A7" w:rsidP="004644A7">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 xml:space="preserve">Source: </w:t>
                            </w:r>
                            <w:r w:rsidR="00905DCB">
                              <w:rPr>
                                <w:rFonts w:ascii="Verdana" w:eastAsia="Verdana" w:hAnsi="Verdana" w:cs="Verdana"/>
                                <w:i/>
                                <w:iCs/>
                                <w:color w:val="000000" w:themeColor="text1"/>
                                <w:kern w:val="24"/>
                                <w:sz w:val="12"/>
                                <w:szCs w:val="12"/>
                              </w:rPr>
                              <w:t>Eurostat</w:t>
                            </w:r>
                          </w:p>
                        </w:txbxContent>
                      </wps:txbx>
                      <wps:bodyPr wrap="square" rtlCol="0">
                        <a:spAutoFit/>
                      </wps:bodyPr>
                    </wps:wsp>
                  </a:graphicData>
                </a:graphic>
                <wp14:sizeRelH relativeFrom="margin">
                  <wp14:pctWidth>0</wp14:pctWidth>
                </wp14:sizeRelH>
              </wp:anchor>
            </w:drawing>
          </mc:Choice>
          <mc:Fallback>
            <w:pict>
              <v:shape w14:anchorId="7DA539ED" id="_x0000_s1154" type="#_x0000_t202" style="position:absolute;margin-left:364.5pt;margin-top:18.35pt;width:146.8pt;height:15.75pt;z-index:2522060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" filled="f" stroked="f">
                <v:textbox style="mso-fit-shape-to-text:t">
                  <w:txbxContent>
                    <w:p w14:paraId="086DA282" w14:textId="2A74BFA9" w:rsidR="004644A7" w:rsidRPr="00687E98" w:rsidRDefault="004644A7" w:rsidP="004644A7">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 xml:space="preserve">Source: </w:t>
                      </w:r>
                      <w:r w:rsidR="00905DCB">
                        <w:rPr>
                          <w:rFonts w:ascii="Verdana" w:eastAsia="Verdana" w:hAnsi="Verdana" w:cs="Verdana"/>
                          <w:i/>
                          <w:iCs/>
                          <w:color w:val="000000" w:themeColor="text1"/>
                          <w:kern w:val="24"/>
                          <w:sz w:val="12"/>
                          <w:szCs w:val="12"/>
                        </w:rPr>
                        <w:t>Eurostat</w:t>
                      </w:r>
                    </w:p>
                  </w:txbxContent>
                </v:textbox>
              </v:shape>
            </w:pict>
          </mc:Fallback>
        </mc:AlternateContent>
      </w:r>
    </w:p>
    <w:p w14:paraId="5D047F68" w14:textId="548EAEF0" w:rsidR="000304B9" w:rsidRPr="002B5730" w:rsidRDefault="000304B9" w:rsidP="00A14586">
      <w:pPr>
        <w:rPr>
          <w:rFonts w:ascii="Arial" w:eastAsia="Arial" w:hAnsi="Arial" w:cs="Arial"/>
          <w:color w:val="000000" w:themeColor="text1"/>
          <w:sz w:val="24"/>
          <w:szCs w:val="24"/>
        </w:rPr>
      </w:pPr>
    </w:p>
    <w:p w14:paraId="287F4EEF" w14:textId="77777777" w:rsidR="00E84733" w:rsidRDefault="00E84733" w:rsidP="00A14586">
      <w:pPr>
        <w:tabs>
          <w:tab w:val="left" w:pos="945"/>
        </w:tabs>
        <w:rPr>
          <w:rFonts w:ascii="Verdana" w:eastAsia="Verdana" w:hAnsi="Verdana" w:cs="Verdana"/>
          <w:b/>
          <w:bCs/>
          <w:color w:val="000000" w:themeColor="text1"/>
          <w:kern w:val="24"/>
          <w:sz w:val="20"/>
          <w:szCs w:val="20"/>
          <w:lang w:val="en-US"/>
        </w:rPr>
        <w:sectPr w:rsidR="00E84733" w:rsidSect="00600A5E">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14EA92D3" w14:textId="42113086" w:rsidR="00A14586" w:rsidRPr="00073AC3" w:rsidRDefault="00A14586" w:rsidP="00A14586">
      <w:pPr>
        <w:tabs>
          <w:tab w:val="left" w:pos="945"/>
        </w:tabs>
        <w:rPr>
          <w:rFonts w:ascii="Arial" w:hAnsi="Arial" w:cs="Arial"/>
          <w:b/>
          <w:bCs/>
          <w:sz w:val="24"/>
          <w:szCs w:val="24"/>
        </w:rPr>
      </w:pPr>
      <w:r w:rsidRPr="00073AC3">
        <w:rPr>
          <w:rFonts w:ascii="Arial" w:hAnsi="Arial" w:cs="Arial"/>
          <w:b/>
          <w:bCs/>
          <w:sz w:val="24"/>
          <w:szCs w:val="24"/>
        </w:rPr>
        <w:t>Market Challenges</w:t>
      </w:r>
    </w:p>
    <w:p w14:paraId="15752B78" w14:textId="77777777" w:rsidR="000304B9" w:rsidRPr="002B5730" w:rsidRDefault="000304B9" w:rsidP="00A14586">
      <w:pPr>
        <w:tabs>
          <w:tab w:val="left" w:pos="945"/>
        </w:tabs>
        <w:rPr>
          <w:rFonts w:ascii="Arial" w:eastAsia="Arial" w:hAnsi="Arial" w:cs="Arial"/>
          <w:b/>
          <w:bCs/>
          <w:color w:val="000000" w:themeColor="text1"/>
          <w:sz w:val="24"/>
          <w:szCs w:val="24"/>
        </w:rPr>
      </w:pPr>
    </w:p>
    <w:p w14:paraId="060F59E2" w14:textId="27A56E25" w:rsidR="00A14586" w:rsidRPr="00073AC3" w:rsidRDefault="00A14586" w:rsidP="000304B9">
      <w:pPr>
        <w:tabs>
          <w:tab w:val="left" w:pos="990"/>
        </w:tabs>
        <w:rPr>
          <w:rFonts w:ascii="Arial" w:eastAsia="Verdana" w:hAnsi="Arial" w:cs="Arial"/>
          <w:b/>
          <w:bCs/>
          <w:i/>
          <w:iCs/>
          <w:color w:val="000000" w:themeColor="text1"/>
          <w:kern w:val="24"/>
          <w:sz w:val="20"/>
          <w:szCs w:val="20"/>
          <w:u w:val="single"/>
          <w:lang w:val="en-US"/>
        </w:rPr>
      </w:pPr>
      <w:r w:rsidRPr="00073AC3">
        <w:rPr>
          <w:rFonts w:ascii="Arial" w:eastAsia="Verdana" w:hAnsi="Arial" w:cs="Arial"/>
          <w:b/>
          <w:bCs/>
          <w:i/>
          <w:iCs/>
          <w:color w:val="000000" w:themeColor="text1"/>
          <w:kern w:val="24"/>
          <w:sz w:val="20"/>
          <w:szCs w:val="20"/>
          <w:u w:val="single"/>
          <w:lang w:val="en-US"/>
        </w:rPr>
        <w:t>Fragmented market of composites industry in China and India</w:t>
      </w:r>
    </w:p>
    <w:p w14:paraId="107F5909" w14:textId="77777777" w:rsidR="000304B9" w:rsidRPr="002B5730" w:rsidRDefault="000304B9" w:rsidP="000304B9">
      <w:pPr>
        <w:tabs>
          <w:tab w:val="left" w:pos="990"/>
        </w:tabs>
        <w:rPr>
          <w:rFonts w:ascii="Verdana" w:eastAsia="Verdana" w:hAnsi="Verdana" w:cs="Verdana"/>
          <w:b/>
          <w:bCs/>
          <w:i/>
          <w:iCs/>
          <w:color w:val="000000" w:themeColor="text1"/>
          <w:kern w:val="24"/>
          <w:sz w:val="20"/>
          <w:szCs w:val="20"/>
          <w:u w:val="single"/>
          <w:lang w:val="en-US"/>
        </w:rPr>
      </w:pPr>
    </w:p>
    <w:p w14:paraId="2FA2EB0B" w14:textId="6C88A7A1" w:rsidR="00E84733" w:rsidRDefault="00A14586" w:rsidP="009E2A18">
      <w:pPr>
        <w:tabs>
          <w:tab w:val="left" w:pos="945"/>
        </w:tabs>
        <w:spacing w:line="360" w:lineRule="auto"/>
        <w:jc w:val="both"/>
        <w:rPr>
          <w:rFonts w:ascii="Arial" w:eastAsia="Arial" w:hAnsi="Arial" w:cs="Arial"/>
          <w:color w:val="000000" w:themeColor="text1"/>
          <w:sz w:val="24"/>
          <w:szCs w:val="24"/>
        </w:rPr>
        <w:sectPr w:rsidR="00E84733" w:rsidSect="00600A5E">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r w:rsidRPr="002B5730">
        <w:rPr>
          <w:rFonts w:ascii="Arial" w:eastAsia="Arial" w:hAnsi="Arial" w:cs="Arial"/>
          <w:color w:val="000000" w:themeColor="text1"/>
          <w:sz w:val="24"/>
          <w:szCs w:val="24"/>
        </w:rPr>
        <w:t>The fragmented composite industry in India and China consist</w:t>
      </w:r>
      <w:r w:rsidR="00B13F8D" w:rsidRPr="002B5730">
        <w:rPr>
          <w:rFonts w:ascii="Arial" w:eastAsia="Arial" w:hAnsi="Arial" w:cs="Arial"/>
          <w:color w:val="000000" w:themeColor="text1"/>
          <w:sz w:val="24"/>
          <w:szCs w:val="24"/>
        </w:rPr>
        <w:t>s</w:t>
      </w:r>
      <w:r w:rsidRPr="002B5730">
        <w:rPr>
          <w:rFonts w:ascii="Arial" w:eastAsia="Arial" w:hAnsi="Arial" w:cs="Arial"/>
          <w:color w:val="000000" w:themeColor="text1"/>
          <w:sz w:val="24"/>
          <w:szCs w:val="24"/>
        </w:rPr>
        <w:t xml:space="preserve"> of around 15000 stakeholders in the value chain including small, mid-sized and large players</w:t>
      </w:r>
      <w:r w:rsidR="00B13F8D" w:rsidRPr="002B5730">
        <w:rPr>
          <w:rFonts w:ascii="Arial" w:eastAsia="Arial" w:hAnsi="Arial" w:cs="Arial"/>
          <w:color w:val="000000" w:themeColor="text1"/>
          <w:sz w:val="24"/>
          <w:szCs w:val="24"/>
        </w:rPr>
        <w:t xml:space="preserve">. </w:t>
      </w:r>
      <w:r w:rsidRPr="002B5730">
        <w:rPr>
          <w:rFonts w:ascii="Arial" w:eastAsia="Arial" w:hAnsi="Arial" w:cs="Arial"/>
          <w:color w:val="000000" w:themeColor="text1"/>
          <w:sz w:val="24"/>
          <w:szCs w:val="24"/>
        </w:rPr>
        <w:t>Also, the lack of awareness among end- user industries is the major challenge for the growth of vinyl ester which also impacts the margin of the industry. Lack of regulatory framework, absence of a recycling policy and standardization of end-use products are some of the major challenges for the composites industry. Global composites market is highly fragmented with more than 1000 mid and small regional players operat</w:t>
      </w:r>
      <w:r w:rsidR="00B13F8D" w:rsidRPr="002B5730">
        <w:rPr>
          <w:rFonts w:ascii="Arial" w:eastAsia="Arial" w:hAnsi="Arial" w:cs="Arial"/>
          <w:color w:val="000000" w:themeColor="text1"/>
          <w:sz w:val="24"/>
          <w:szCs w:val="24"/>
        </w:rPr>
        <w:t>ing</w:t>
      </w:r>
      <w:r w:rsidRPr="002B5730">
        <w:rPr>
          <w:rFonts w:ascii="Arial" w:eastAsia="Arial" w:hAnsi="Arial" w:cs="Arial"/>
          <w:color w:val="000000" w:themeColor="text1"/>
          <w:sz w:val="24"/>
          <w:szCs w:val="24"/>
        </w:rPr>
        <w:t xml:space="preserve"> in the market.</w:t>
      </w:r>
    </w:p>
    <w:p w14:paraId="2A81DF16" w14:textId="77777777" w:rsidR="00E84733" w:rsidRDefault="00E84733" w:rsidP="00A14586">
      <w:pPr>
        <w:tabs>
          <w:tab w:val="left" w:pos="945"/>
        </w:tabs>
        <w:spacing w:line="480" w:lineRule="auto"/>
        <w:jc w:val="both"/>
        <w:rPr>
          <w:rFonts w:ascii="Verdana" w:eastAsia="Verdana" w:hAnsi="Verdana" w:cs="Verdana"/>
          <w:b/>
          <w:bCs/>
          <w:i/>
          <w:iCs/>
          <w:color w:val="000000" w:themeColor="text1"/>
          <w:kern w:val="24"/>
          <w:sz w:val="20"/>
          <w:szCs w:val="20"/>
          <w:u w:val="single"/>
          <w:lang w:val="en-US"/>
        </w:rPr>
      </w:pPr>
    </w:p>
    <w:p w14:paraId="47DDB4E0" w14:textId="5193B489" w:rsidR="009C13CA" w:rsidRDefault="009C13CA" w:rsidP="00A14586">
      <w:pPr>
        <w:tabs>
          <w:tab w:val="left" w:pos="945"/>
        </w:tabs>
        <w:spacing w:line="480" w:lineRule="auto"/>
        <w:jc w:val="both"/>
        <w:rPr>
          <w:rFonts w:ascii="Verdana" w:eastAsia="Verdana" w:hAnsi="Verdana" w:cs="Verdana"/>
          <w:b/>
          <w:bCs/>
          <w:i/>
          <w:iCs/>
          <w:color w:val="000000" w:themeColor="text1"/>
          <w:kern w:val="24"/>
          <w:sz w:val="20"/>
          <w:szCs w:val="20"/>
          <w:u w:val="single"/>
          <w:lang w:val="en-US"/>
        </w:rPr>
        <w:sectPr w:rsidR="009C13CA" w:rsidSect="00600A5E">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5F348E71" w14:textId="1A72F996" w:rsidR="00A14586" w:rsidRPr="00073AC3" w:rsidRDefault="00A14586" w:rsidP="00073AC3">
      <w:pPr>
        <w:tabs>
          <w:tab w:val="left" w:pos="990"/>
        </w:tabs>
        <w:rPr>
          <w:rFonts w:ascii="Arial" w:eastAsia="Verdana" w:hAnsi="Arial" w:cs="Arial"/>
          <w:b/>
          <w:bCs/>
          <w:i/>
          <w:iCs/>
          <w:color w:val="000000" w:themeColor="text1"/>
          <w:kern w:val="24"/>
          <w:sz w:val="20"/>
          <w:szCs w:val="20"/>
          <w:u w:val="single"/>
          <w:lang w:val="en-US"/>
        </w:rPr>
      </w:pPr>
      <w:r w:rsidRPr="00073AC3">
        <w:rPr>
          <w:rFonts w:ascii="Arial" w:eastAsia="Verdana" w:hAnsi="Arial" w:cs="Arial"/>
          <w:b/>
          <w:bCs/>
          <w:i/>
          <w:iCs/>
          <w:color w:val="000000" w:themeColor="text1"/>
          <w:kern w:val="24"/>
          <w:sz w:val="20"/>
          <w:szCs w:val="20"/>
          <w:u w:val="single"/>
          <w:lang w:val="en-US"/>
        </w:rPr>
        <w:t>High Volatility in Raw Material Prices</w:t>
      </w:r>
    </w:p>
    <w:p w14:paraId="46EF7576" w14:textId="16146D13" w:rsidR="00E84733" w:rsidRDefault="00A14586" w:rsidP="003723C4">
      <w:pPr>
        <w:tabs>
          <w:tab w:val="left" w:pos="945"/>
        </w:tabs>
        <w:spacing w:line="360" w:lineRule="auto"/>
        <w:jc w:val="both"/>
        <w:rPr>
          <w:rFonts w:ascii="Arial" w:eastAsia="Arial" w:hAnsi="Arial" w:cs="Arial"/>
          <w:color w:val="000000" w:themeColor="text1"/>
          <w:sz w:val="24"/>
          <w:szCs w:val="24"/>
        </w:rPr>
        <w:sectPr w:rsidR="00E84733" w:rsidSect="00600A5E">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r w:rsidRPr="002B5730">
        <w:rPr>
          <w:rFonts w:ascii="Arial" w:eastAsia="Arial" w:hAnsi="Arial" w:cs="Arial"/>
          <w:color w:val="000000" w:themeColor="text1"/>
          <w:sz w:val="24"/>
          <w:szCs w:val="24"/>
        </w:rPr>
        <w:t xml:space="preserve">Styrene, epoxy resin, methacrylic acid, etc., are few of the raw materials majorly used in the production of construction sealants and bonding such as butyl rubber, acrylic urethane, silicone rubber sealant, etc. Over the years, raw materials used in sealants industry have observed price </w:t>
      </w:r>
      <w:r w:rsidRPr="002B5730">
        <w:rPr>
          <w:rFonts w:ascii="Arial" w:eastAsia="Arial" w:hAnsi="Arial" w:cs="Arial"/>
          <w:color w:val="000000" w:themeColor="text1"/>
          <w:sz w:val="24"/>
          <w:szCs w:val="24"/>
        </w:rPr>
        <w:lastRenderedPageBreak/>
        <w:t>fluctuations globally. Diligently working on product selling prices to react to changes in raw material cost and simultaneously maintaining market share is a key challenge for construction sealants producers</w:t>
      </w:r>
    </w:p>
    <w:p w14:paraId="7F39DE60" w14:textId="77777777" w:rsidR="00073AC3" w:rsidRPr="00073AC3" w:rsidRDefault="00073AC3" w:rsidP="00073AC3">
      <w:pPr>
        <w:tabs>
          <w:tab w:val="left" w:pos="945"/>
        </w:tabs>
        <w:rPr>
          <w:rFonts w:ascii="Arial" w:hAnsi="Arial" w:cs="Arial"/>
          <w:b/>
          <w:bCs/>
          <w:sz w:val="24"/>
          <w:szCs w:val="24"/>
        </w:rPr>
      </w:pPr>
      <w:r w:rsidRPr="00073AC3">
        <w:rPr>
          <w:rFonts w:ascii="Arial" w:hAnsi="Arial" w:cs="Arial"/>
          <w:b/>
          <w:bCs/>
          <w:sz w:val="24"/>
          <w:szCs w:val="24"/>
        </w:rPr>
        <w:t>India Styrene Monomer, Methacrylic Acid and Epoxy Resin Prices, 2017-2021E (USD per Ton)</w:t>
      </w:r>
    </w:p>
    <w:p w14:paraId="6A7F23BA" w14:textId="2E734855" w:rsidR="00A14586" w:rsidRPr="002B5730" w:rsidRDefault="004644A7" w:rsidP="00A14586">
      <w:pPr>
        <w:rPr>
          <w:rFonts w:ascii="Arial" w:eastAsia="Arial" w:hAnsi="Arial" w:cs="Arial"/>
          <w:color w:val="000000" w:themeColor="text1"/>
          <w:sz w:val="24"/>
          <w:szCs w:val="24"/>
        </w:rPr>
      </w:pPr>
      <w:r w:rsidRPr="002B5730">
        <w:rPr>
          <w:noProof/>
          <w:color w:val="000000" w:themeColor="text1"/>
        </w:rPr>
        <mc:AlternateContent>
          <mc:Choice Requires="wps">
            <w:drawing>
              <wp:anchor distT="0" distB="0" distL="114300" distR="114300" simplePos="0" relativeHeight="252210176" behindDoc="0" locked="0" layoutInCell="1" allowOverlap="1" wp14:anchorId="0C3B7B60" wp14:editId="36676258">
                <wp:simplePos x="0" y="0"/>
                <wp:positionH relativeFrom="column">
                  <wp:posOffset>4495800</wp:posOffset>
                </wp:positionH>
                <wp:positionV relativeFrom="paragraph">
                  <wp:posOffset>2200910</wp:posOffset>
                </wp:positionV>
                <wp:extent cx="1864360" cy="200025"/>
                <wp:effectExtent l="0" t="0" r="0" b="0"/>
                <wp:wrapNone/>
                <wp:docPr id="222" name="TextBox 4"/>
                <wp:cNvGraphicFramePr/>
                <a:graphic xmlns:a="http://schemas.openxmlformats.org/drawingml/2006/main">
                  <a:graphicData uri="http://schemas.microsoft.com/office/word/2010/wordprocessingShape">
                    <wps:wsp>
                      <wps:cNvSpPr txBox="1"/>
                      <wps:spPr>
                        <a:xfrm>
                          <a:off x="0" y="0"/>
                          <a:ext cx="1864360" cy="200025"/>
                        </a:xfrm>
                        <a:prstGeom prst="rect">
                          <a:avLst/>
                        </a:prstGeom>
                        <a:noFill/>
                      </wps:spPr>
                      <wps:txbx>
                        <w:txbxContent>
                          <w:p w14:paraId="79703BBE" w14:textId="77777777" w:rsidR="004644A7" w:rsidRPr="00687E98" w:rsidRDefault="004644A7" w:rsidP="004644A7">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wps:txbx>
                      <wps:bodyPr wrap="square" rtlCol="0">
                        <a:spAutoFit/>
                      </wps:bodyPr>
                    </wps:wsp>
                  </a:graphicData>
                </a:graphic>
                <wp14:sizeRelH relativeFrom="margin">
                  <wp14:pctWidth>0</wp14:pctWidth>
                </wp14:sizeRelH>
              </wp:anchor>
            </w:drawing>
          </mc:Choice>
          <mc:Fallback>
            <w:pict>
              <v:shape w14:anchorId="0C3B7B60" id="_x0000_s1155" type="#_x0000_t202" style="position:absolute;margin-left:354pt;margin-top:173.3pt;width:146.8pt;height:15.75pt;z-index:2522101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" filled="f" stroked="f">
                <v:textbox style="mso-fit-shape-to-text:t">
                  <w:txbxContent>
                    <w:p w14:paraId="79703BBE" w14:textId="77777777" w:rsidR="004644A7" w:rsidRPr="00687E98" w:rsidRDefault="004644A7" w:rsidP="004644A7">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v:textbox>
              </v:shape>
            </w:pict>
          </mc:Fallback>
        </mc:AlternateContent>
      </w:r>
      <w:r w:rsidR="00A14586" w:rsidRPr="002B5730">
        <w:rPr>
          <w:rFonts w:ascii="Arial" w:eastAsia="Arial" w:hAnsi="Arial" w:cs="Arial"/>
          <w:noProof/>
          <w:color w:val="000000" w:themeColor="text1"/>
          <w:sz w:val="24"/>
          <w:szCs w:val="24"/>
        </w:rPr>
        <w:drawing>
          <wp:inline distT="0" distB="0" distL="0" distR="0" wp14:anchorId="55EA065C" wp14:editId="627BD0E8">
            <wp:extent cx="6438900" cy="2085975"/>
            <wp:effectExtent l="0" t="0" r="0" b="0"/>
            <wp:docPr id="639" name="Chart 639">
              <a:extLst xmlns:a="http://schemas.openxmlformats.org/drawingml/2006/main">
                <a:ext uri="{FF2B5EF4-FFF2-40B4-BE49-F238E27FC236}">
                  <a16:creationId xmlns:a16="http://schemas.microsoft.com/office/drawing/2014/main" id="{34B3144E-6EED-4F99-AA21-E415C69DB03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5"/>
              </a:graphicData>
            </a:graphic>
          </wp:inline>
        </w:drawing>
      </w:r>
    </w:p>
    <w:p w14:paraId="1410803B" w14:textId="682F9930" w:rsidR="000304B9" w:rsidRPr="002B5730" w:rsidRDefault="000304B9" w:rsidP="004C5239">
      <w:pPr>
        <w:tabs>
          <w:tab w:val="left" w:pos="1095"/>
        </w:tabs>
        <w:rPr>
          <w:rFonts w:ascii="Arial" w:eastAsia="Arial" w:hAnsi="Arial" w:cs="Arial"/>
          <w:b/>
          <w:bCs/>
          <w:color w:val="000000" w:themeColor="text1"/>
          <w:sz w:val="24"/>
          <w:szCs w:val="24"/>
        </w:rPr>
      </w:pPr>
    </w:p>
    <w:p w14:paraId="164383AE" w14:textId="77777777" w:rsidR="000304B9" w:rsidRPr="002B5730" w:rsidRDefault="000304B9" w:rsidP="004C5239">
      <w:pPr>
        <w:tabs>
          <w:tab w:val="left" w:pos="1095"/>
        </w:tabs>
        <w:rPr>
          <w:rFonts w:ascii="Arial" w:eastAsia="Arial" w:hAnsi="Arial" w:cs="Arial"/>
          <w:b/>
          <w:bCs/>
          <w:color w:val="000000" w:themeColor="text1"/>
          <w:sz w:val="24"/>
          <w:szCs w:val="24"/>
        </w:rPr>
      </w:pPr>
    </w:p>
    <w:p w14:paraId="4401345B" w14:textId="77777777" w:rsidR="00E84733" w:rsidRDefault="00E84733" w:rsidP="004C5239">
      <w:pPr>
        <w:tabs>
          <w:tab w:val="left" w:pos="1095"/>
        </w:tabs>
        <w:rPr>
          <w:rFonts w:ascii="Verdana" w:eastAsia="Verdana" w:hAnsi="Verdana" w:cs="Verdana"/>
          <w:b/>
          <w:bCs/>
          <w:color w:val="000000" w:themeColor="text1"/>
          <w:kern w:val="24"/>
          <w:sz w:val="20"/>
          <w:szCs w:val="20"/>
          <w:lang w:val="en-US"/>
        </w:rPr>
        <w:sectPr w:rsidR="00E84733" w:rsidSect="00600A5E">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65D0746A" w14:textId="52F46B14" w:rsidR="00A14586" w:rsidRPr="00073AC3" w:rsidRDefault="004C5239" w:rsidP="004C5239">
      <w:pPr>
        <w:tabs>
          <w:tab w:val="left" w:pos="1095"/>
        </w:tabs>
        <w:rPr>
          <w:rFonts w:ascii="Arial" w:hAnsi="Arial" w:cs="Arial"/>
          <w:b/>
          <w:bCs/>
          <w:sz w:val="24"/>
          <w:szCs w:val="24"/>
        </w:rPr>
      </w:pPr>
      <w:r w:rsidRPr="00073AC3">
        <w:rPr>
          <w:rFonts w:ascii="Arial" w:hAnsi="Arial" w:cs="Arial"/>
          <w:b/>
          <w:bCs/>
          <w:sz w:val="24"/>
          <w:szCs w:val="24"/>
        </w:rPr>
        <w:t>3.</w:t>
      </w:r>
      <w:r w:rsidR="00D16404">
        <w:rPr>
          <w:rFonts w:ascii="Arial" w:hAnsi="Arial" w:cs="Arial"/>
          <w:b/>
          <w:bCs/>
          <w:sz w:val="24"/>
          <w:szCs w:val="24"/>
        </w:rPr>
        <w:t>9</w:t>
      </w:r>
      <w:r w:rsidRPr="00073AC3">
        <w:rPr>
          <w:rFonts w:ascii="Arial" w:hAnsi="Arial" w:cs="Arial"/>
          <w:b/>
          <w:bCs/>
          <w:sz w:val="24"/>
          <w:szCs w:val="24"/>
        </w:rPr>
        <w:t xml:space="preserve">. </w:t>
      </w:r>
      <w:r w:rsidR="00A14586" w:rsidRPr="00073AC3">
        <w:rPr>
          <w:rFonts w:ascii="Arial" w:hAnsi="Arial" w:cs="Arial"/>
          <w:b/>
          <w:bCs/>
          <w:sz w:val="24"/>
          <w:szCs w:val="24"/>
        </w:rPr>
        <w:t xml:space="preserve">MARKET TRENDS &amp; DEVELOPMENTS </w:t>
      </w:r>
    </w:p>
    <w:p w14:paraId="090F03B7" w14:textId="2CB9C6B8" w:rsidR="00A14586" w:rsidRPr="00073AC3" w:rsidRDefault="00A14586" w:rsidP="00A14586">
      <w:pPr>
        <w:rPr>
          <w:rFonts w:ascii="Arial" w:eastAsia="Verdana" w:hAnsi="Arial" w:cs="Arial"/>
          <w:b/>
          <w:bCs/>
          <w:i/>
          <w:iCs/>
          <w:color w:val="000000" w:themeColor="text1"/>
          <w:kern w:val="24"/>
          <w:sz w:val="20"/>
          <w:szCs w:val="20"/>
          <w:u w:val="single"/>
          <w:lang w:val="en-US"/>
        </w:rPr>
      </w:pPr>
      <w:r w:rsidRPr="00073AC3">
        <w:rPr>
          <w:rFonts w:ascii="Arial" w:eastAsia="Verdana" w:hAnsi="Arial" w:cs="Arial"/>
          <w:b/>
          <w:bCs/>
          <w:i/>
          <w:iCs/>
          <w:color w:val="000000" w:themeColor="text1"/>
          <w:kern w:val="24"/>
          <w:sz w:val="20"/>
          <w:szCs w:val="20"/>
          <w:u w:val="single"/>
          <w:lang w:val="en-US"/>
        </w:rPr>
        <w:t xml:space="preserve">Capacity Expansion by </w:t>
      </w:r>
      <w:r w:rsidR="009230A7" w:rsidRPr="00073AC3">
        <w:rPr>
          <w:rFonts w:ascii="Arial" w:eastAsia="Verdana" w:hAnsi="Arial" w:cs="Arial"/>
          <w:b/>
          <w:bCs/>
          <w:i/>
          <w:iCs/>
          <w:color w:val="000000" w:themeColor="text1"/>
          <w:kern w:val="24"/>
          <w:sz w:val="20"/>
          <w:szCs w:val="20"/>
          <w:u w:val="single"/>
          <w:lang w:val="en-US"/>
        </w:rPr>
        <w:t>E</w:t>
      </w:r>
      <w:r w:rsidRPr="00073AC3">
        <w:rPr>
          <w:rFonts w:ascii="Arial" w:eastAsia="Verdana" w:hAnsi="Arial" w:cs="Arial"/>
          <w:b/>
          <w:bCs/>
          <w:i/>
          <w:iCs/>
          <w:color w:val="000000" w:themeColor="text1"/>
          <w:kern w:val="24"/>
          <w:sz w:val="20"/>
          <w:szCs w:val="20"/>
          <w:u w:val="single"/>
          <w:lang w:val="en-US"/>
        </w:rPr>
        <w:t xml:space="preserve">xisting </w:t>
      </w:r>
      <w:r w:rsidR="009230A7" w:rsidRPr="00073AC3">
        <w:rPr>
          <w:rFonts w:ascii="Arial" w:eastAsia="Verdana" w:hAnsi="Arial" w:cs="Arial"/>
          <w:b/>
          <w:bCs/>
          <w:i/>
          <w:iCs/>
          <w:color w:val="000000" w:themeColor="text1"/>
          <w:kern w:val="24"/>
          <w:sz w:val="20"/>
          <w:szCs w:val="20"/>
          <w:u w:val="single"/>
          <w:lang w:val="en-US"/>
        </w:rPr>
        <w:t>P</w:t>
      </w:r>
      <w:r w:rsidRPr="00073AC3">
        <w:rPr>
          <w:rFonts w:ascii="Arial" w:eastAsia="Verdana" w:hAnsi="Arial" w:cs="Arial"/>
          <w:b/>
          <w:bCs/>
          <w:i/>
          <w:iCs/>
          <w:color w:val="000000" w:themeColor="text1"/>
          <w:kern w:val="24"/>
          <w:sz w:val="20"/>
          <w:szCs w:val="20"/>
          <w:u w:val="single"/>
          <w:lang w:val="en-US"/>
        </w:rPr>
        <w:t xml:space="preserve">layers in APAC </w:t>
      </w:r>
      <w:r w:rsidR="005B0E7E" w:rsidRPr="00073AC3">
        <w:rPr>
          <w:rFonts w:ascii="Arial" w:eastAsia="Verdana" w:hAnsi="Arial" w:cs="Arial"/>
          <w:b/>
          <w:bCs/>
          <w:i/>
          <w:iCs/>
          <w:color w:val="000000" w:themeColor="text1"/>
          <w:kern w:val="24"/>
          <w:sz w:val="20"/>
          <w:szCs w:val="20"/>
          <w:u w:val="single"/>
          <w:lang w:val="en-US"/>
        </w:rPr>
        <w:t>R</w:t>
      </w:r>
      <w:r w:rsidRPr="00073AC3">
        <w:rPr>
          <w:rFonts w:ascii="Arial" w:eastAsia="Verdana" w:hAnsi="Arial" w:cs="Arial"/>
          <w:b/>
          <w:bCs/>
          <w:i/>
          <w:iCs/>
          <w:color w:val="000000" w:themeColor="text1"/>
          <w:kern w:val="24"/>
          <w:sz w:val="20"/>
          <w:szCs w:val="20"/>
          <w:u w:val="single"/>
          <w:lang w:val="en-US"/>
        </w:rPr>
        <w:t>egion</w:t>
      </w:r>
    </w:p>
    <w:p w14:paraId="44FB15C3" w14:textId="77777777" w:rsidR="000304B9" w:rsidRPr="002B5730" w:rsidRDefault="000304B9" w:rsidP="00A14586">
      <w:pPr>
        <w:rPr>
          <w:rFonts w:ascii="Verdana" w:eastAsia="Verdana" w:hAnsi="Verdana" w:cs="Verdana"/>
          <w:b/>
          <w:bCs/>
          <w:i/>
          <w:iCs/>
          <w:color w:val="000000" w:themeColor="text1"/>
          <w:kern w:val="24"/>
          <w:sz w:val="20"/>
          <w:szCs w:val="20"/>
          <w:u w:val="single"/>
          <w:lang w:val="en-US"/>
        </w:rPr>
      </w:pPr>
    </w:p>
    <w:p w14:paraId="781E971E" w14:textId="33C01506" w:rsidR="00E84733" w:rsidRDefault="00A14586" w:rsidP="009E2A18">
      <w:pPr>
        <w:spacing w:line="360" w:lineRule="auto"/>
        <w:jc w:val="both"/>
        <w:rPr>
          <w:rFonts w:ascii="Arial" w:eastAsia="Arial" w:hAnsi="Arial" w:cs="Arial"/>
          <w:color w:val="000000" w:themeColor="text1"/>
          <w:sz w:val="24"/>
          <w:szCs w:val="24"/>
        </w:rPr>
        <w:sectPr w:rsidR="00E84733" w:rsidSect="00600A5E">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r w:rsidRPr="002B5730">
        <w:rPr>
          <w:rFonts w:ascii="Arial" w:eastAsia="Arial" w:hAnsi="Arial" w:cs="Arial"/>
          <w:color w:val="000000" w:themeColor="text1"/>
          <w:sz w:val="24"/>
          <w:szCs w:val="24"/>
        </w:rPr>
        <w:t xml:space="preserve">With growing demand for Vinyl Ester Resin in various sector such as wind energy, transportation, electrical and electronics, </w:t>
      </w:r>
      <w:r w:rsidR="00035944" w:rsidRPr="002B5730">
        <w:rPr>
          <w:rFonts w:ascii="Arial" w:eastAsia="Arial" w:hAnsi="Arial" w:cs="Arial"/>
          <w:color w:val="000000" w:themeColor="text1"/>
          <w:sz w:val="24"/>
          <w:szCs w:val="24"/>
        </w:rPr>
        <w:t>defence</w:t>
      </w:r>
      <w:r w:rsidRPr="002B5730">
        <w:rPr>
          <w:rFonts w:ascii="Arial" w:eastAsia="Arial" w:hAnsi="Arial" w:cs="Arial"/>
          <w:color w:val="000000" w:themeColor="text1"/>
          <w:sz w:val="24"/>
          <w:szCs w:val="24"/>
        </w:rPr>
        <w:t>, aerospace, pipes and tanks, construction and marine, companies have started investing in expanding manufacturing facilities. Moreover, companies are increasingly focusing on developing nations</w:t>
      </w:r>
      <w:r w:rsidR="00B304B2" w:rsidRPr="002B5730">
        <w:rPr>
          <w:rFonts w:ascii="Arial" w:eastAsia="Arial" w:hAnsi="Arial" w:cs="Arial"/>
          <w:color w:val="000000" w:themeColor="text1"/>
          <w:sz w:val="24"/>
          <w:szCs w:val="24"/>
        </w:rPr>
        <w:t xml:space="preserve"> like China and India, </w:t>
      </w:r>
      <w:r w:rsidRPr="002B5730">
        <w:rPr>
          <w:rFonts w:ascii="Arial" w:eastAsia="Arial" w:hAnsi="Arial" w:cs="Arial"/>
          <w:color w:val="000000" w:themeColor="text1"/>
          <w:sz w:val="24"/>
          <w:szCs w:val="24"/>
        </w:rPr>
        <w:t xml:space="preserve">due to availability of cheap </w:t>
      </w:r>
      <w:r w:rsidR="00CD321F" w:rsidRPr="002B5730">
        <w:rPr>
          <w:rFonts w:ascii="Arial" w:eastAsia="Arial" w:hAnsi="Arial" w:cs="Arial"/>
          <w:color w:val="000000" w:themeColor="text1"/>
          <w:sz w:val="24"/>
          <w:szCs w:val="24"/>
        </w:rPr>
        <w:t>labour</w:t>
      </w:r>
      <w:r w:rsidRPr="002B5730">
        <w:rPr>
          <w:rFonts w:ascii="Arial" w:eastAsia="Arial" w:hAnsi="Arial" w:cs="Arial"/>
          <w:color w:val="000000" w:themeColor="text1"/>
          <w:sz w:val="24"/>
          <w:szCs w:val="24"/>
        </w:rPr>
        <w:t xml:space="preserve"> </w:t>
      </w:r>
      <w:r w:rsidR="00B304B2" w:rsidRPr="002B5730">
        <w:rPr>
          <w:rFonts w:ascii="Arial" w:eastAsia="Arial" w:hAnsi="Arial" w:cs="Arial"/>
          <w:color w:val="000000" w:themeColor="text1"/>
          <w:sz w:val="24"/>
          <w:szCs w:val="24"/>
        </w:rPr>
        <w:t>in these countries. Fo</w:t>
      </w:r>
      <w:r w:rsidRPr="002B5730">
        <w:rPr>
          <w:rFonts w:ascii="Arial" w:eastAsia="Arial" w:hAnsi="Arial" w:cs="Arial"/>
          <w:color w:val="000000" w:themeColor="text1"/>
          <w:sz w:val="24"/>
          <w:szCs w:val="24"/>
        </w:rPr>
        <w:t>r instance, Showa Denko Group completes expansion of lines to produce vinyl ester in Shanghai due to increasing demand of the product in electronic parts such as Liquid Crystal Displays (LCDs) and touch panels on account of the progress in telecommunication technologies.</w:t>
      </w:r>
    </w:p>
    <w:p w14:paraId="6952EAB1" w14:textId="4898584D" w:rsidR="000304B9" w:rsidRPr="00073AC3" w:rsidRDefault="00A14586" w:rsidP="00073AC3">
      <w:pPr>
        <w:rPr>
          <w:rFonts w:ascii="Arial" w:eastAsia="Verdana" w:hAnsi="Arial" w:cs="Arial"/>
          <w:b/>
          <w:bCs/>
          <w:i/>
          <w:iCs/>
          <w:color w:val="000000" w:themeColor="text1"/>
          <w:kern w:val="24"/>
          <w:sz w:val="20"/>
          <w:szCs w:val="20"/>
          <w:u w:val="single"/>
          <w:lang w:val="en-US"/>
        </w:rPr>
      </w:pPr>
      <w:r w:rsidRPr="00073AC3">
        <w:rPr>
          <w:rFonts w:ascii="Arial" w:eastAsia="Verdana" w:hAnsi="Arial" w:cs="Arial"/>
          <w:b/>
          <w:bCs/>
          <w:i/>
          <w:iCs/>
          <w:color w:val="000000" w:themeColor="text1"/>
          <w:kern w:val="24"/>
          <w:sz w:val="20"/>
          <w:szCs w:val="20"/>
          <w:u w:val="single"/>
          <w:lang w:val="en-US"/>
        </w:rPr>
        <w:t>Emerging applications</w:t>
      </w:r>
    </w:p>
    <w:p w14:paraId="62183321" w14:textId="653FB60D" w:rsidR="00E84733" w:rsidRDefault="00A14586" w:rsidP="009E2A18">
      <w:pPr>
        <w:spacing w:line="360" w:lineRule="auto"/>
        <w:jc w:val="both"/>
        <w:rPr>
          <w:rFonts w:ascii="Arial" w:eastAsia="Arial" w:hAnsi="Arial" w:cs="Arial"/>
          <w:color w:val="000000" w:themeColor="text1"/>
          <w:sz w:val="24"/>
          <w:szCs w:val="24"/>
        </w:rPr>
        <w:sectPr w:rsidR="00E84733" w:rsidSect="00600A5E">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r w:rsidRPr="002B5730">
        <w:rPr>
          <w:rFonts w:ascii="Arial" w:eastAsia="Arial" w:hAnsi="Arial" w:cs="Arial"/>
          <w:color w:val="000000" w:themeColor="text1"/>
          <w:sz w:val="24"/>
          <w:szCs w:val="24"/>
        </w:rPr>
        <w:t>The emerging application of vinyl ester resin i</w:t>
      </w:r>
      <w:r w:rsidR="00F32CBC" w:rsidRPr="002B5730">
        <w:rPr>
          <w:rFonts w:ascii="Arial" w:eastAsia="Arial" w:hAnsi="Arial" w:cs="Arial"/>
          <w:color w:val="000000" w:themeColor="text1"/>
          <w:sz w:val="24"/>
          <w:szCs w:val="24"/>
        </w:rPr>
        <w:t>s in</w:t>
      </w:r>
      <w:r w:rsidRPr="002B5730">
        <w:rPr>
          <w:rFonts w:ascii="Arial" w:eastAsia="Arial" w:hAnsi="Arial" w:cs="Arial"/>
          <w:color w:val="000000" w:themeColor="text1"/>
          <w:sz w:val="24"/>
          <w:szCs w:val="24"/>
        </w:rPr>
        <w:t xml:space="preserve"> electronics and telecommunication due to its use in the process to produce electronic parts including LCDs and touch panels</w:t>
      </w:r>
      <w:r w:rsidR="00637D98" w:rsidRPr="002B5730">
        <w:rPr>
          <w:rFonts w:ascii="Arial" w:eastAsia="Arial" w:hAnsi="Arial" w:cs="Arial"/>
          <w:color w:val="000000" w:themeColor="text1"/>
          <w:sz w:val="24"/>
          <w:szCs w:val="24"/>
        </w:rPr>
        <w:t>,</w:t>
      </w:r>
      <w:r w:rsidRPr="002B5730">
        <w:rPr>
          <w:rFonts w:ascii="Arial" w:eastAsia="Arial" w:hAnsi="Arial" w:cs="Arial"/>
          <w:color w:val="000000" w:themeColor="text1"/>
          <w:sz w:val="24"/>
          <w:szCs w:val="24"/>
        </w:rPr>
        <w:t xml:space="preserve"> which has been rapidly increasing in APAC region mainly in China. Moreover, its application in pipes and tanks, marine industry, </w:t>
      </w:r>
      <w:r w:rsidR="006D4425" w:rsidRPr="002B5730">
        <w:rPr>
          <w:rFonts w:ascii="Arial" w:eastAsia="Arial" w:hAnsi="Arial" w:cs="Arial"/>
          <w:color w:val="000000" w:themeColor="text1"/>
          <w:sz w:val="24"/>
          <w:szCs w:val="24"/>
        </w:rPr>
        <w:t>defence</w:t>
      </w:r>
      <w:r w:rsidRPr="002B5730">
        <w:rPr>
          <w:rFonts w:ascii="Arial" w:eastAsia="Arial" w:hAnsi="Arial" w:cs="Arial"/>
          <w:color w:val="000000" w:themeColor="text1"/>
          <w:sz w:val="24"/>
          <w:szCs w:val="24"/>
        </w:rPr>
        <w:t>, transportation</w:t>
      </w:r>
      <w:r w:rsidR="00637D98" w:rsidRPr="002B5730">
        <w:rPr>
          <w:rFonts w:ascii="Arial" w:eastAsia="Arial" w:hAnsi="Arial" w:cs="Arial"/>
          <w:color w:val="000000" w:themeColor="text1"/>
          <w:sz w:val="24"/>
          <w:szCs w:val="24"/>
        </w:rPr>
        <w:t xml:space="preserve">, </w:t>
      </w:r>
      <w:r w:rsidRPr="002B5730">
        <w:rPr>
          <w:rFonts w:ascii="Arial" w:eastAsia="Arial" w:hAnsi="Arial" w:cs="Arial"/>
          <w:color w:val="000000" w:themeColor="text1"/>
          <w:sz w:val="24"/>
          <w:szCs w:val="24"/>
        </w:rPr>
        <w:t>etc. has been rapidly increasing due to its excellent corrosion resistance and chemical resistance properties</w:t>
      </w:r>
      <w:r w:rsidR="00637D98" w:rsidRPr="002B5730">
        <w:rPr>
          <w:rFonts w:ascii="Arial" w:eastAsia="Arial" w:hAnsi="Arial" w:cs="Arial"/>
          <w:color w:val="000000" w:themeColor="text1"/>
          <w:sz w:val="24"/>
          <w:szCs w:val="24"/>
        </w:rPr>
        <w:t xml:space="preserve">. </w:t>
      </w:r>
      <w:r w:rsidRPr="002B5730">
        <w:rPr>
          <w:rFonts w:ascii="Arial" w:eastAsia="Arial" w:hAnsi="Arial" w:cs="Arial"/>
          <w:color w:val="000000" w:themeColor="text1"/>
          <w:sz w:val="24"/>
          <w:szCs w:val="24"/>
        </w:rPr>
        <w:t>Vinyl Ester resins</w:t>
      </w:r>
      <w:r w:rsidR="00637D98" w:rsidRPr="002B5730">
        <w:rPr>
          <w:rFonts w:ascii="Arial" w:eastAsia="Arial" w:hAnsi="Arial" w:cs="Arial"/>
          <w:color w:val="000000" w:themeColor="text1"/>
          <w:sz w:val="24"/>
          <w:szCs w:val="24"/>
        </w:rPr>
        <w:t>’</w:t>
      </w:r>
      <w:r w:rsidRPr="002B5730">
        <w:rPr>
          <w:rFonts w:ascii="Arial" w:eastAsia="Arial" w:hAnsi="Arial" w:cs="Arial"/>
          <w:color w:val="000000" w:themeColor="text1"/>
          <w:sz w:val="24"/>
          <w:szCs w:val="24"/>
        </w:rPr>
        <w:t xml:space="preserve"> usage in the making </w:t>
      </w:r>
      <w:r w:rsidRPr="002B5730">
        <w:rPr>
          <w:rFonts w:ascii="Arial" w:eastAsia="Arial" w:hAnsi="Arial" w:cs="Arial"/>
          <w:color w:val="000000" w:themeColor="text1"/>
          <w:sz w:val="24"/>
          <w:szCs w:val="24"/>
        </w:rPr>
        <w:lastRenderedPageBreak/>
        <w:t>of pipes and tanks also adds to th</w:t>
      </w:r>
      <w:r w:rsidR="00637D98" w:rsidRPr="002B5730">
        <w:rPr>
          <w:rFonts w:ascii="Arial" w:eastAsia="Arial" w:hAnsi="Arial" w:cs="Arial"/>
          <w:color w:val="000000" w:themeColor="text1"/>
          <w:sz w:val="24"/>
          <w:szCs w:val="24"/>
        </w:rPr>
        <w:t xml:space="preserve">eir </w:t>
      </w:r>
      <w:r w:rsidRPr="002B5730">
        <w:rPr>
          <w:rFonts w:ascii="Arial" w:eastAsia="Arial" w:hAnsi="Arial" w:cs="Arial"/>
          <w:color w:val="000000" w:themeColor="text1"/>
          <w:sz w:val="24"/>
          <w:szCs w:val="24"/>
        </w:rPr>
        <w:t>increasing demand</w:t>
      </w:r>
      <w:r w:rsidR="00637D98" w:rsidRPr="002B5730">
        <w:rPr>
          <w:rFonts w:ascii="Arial" w:eastAsia="Arial" w:hAnsi="Arial" w:cs="Arial"/>
          <w:color w:val="000000" w:themeColor="text1"/>
          <w:sz w:val="24"/>
          <w:szCs w:val="24"/>
        </w:rPr>
        <w:t>.</w:t>
      </w:r>
      <w:r w:rsidRPr="002B5730">
        <w:rPr>
          <w:rFonts w:ascii="Arial" w:eastAsia="Arial" w:hAnsi="Arial" w:cs="Arial"/>
          <w:color w:val="000000" w:themeColor="text1"/>
          <w:sz w:val="24"/>
          <w:szCs w:val="24"/>
        </w:rPr>
        <w:t xml:space="preserve"> Growing utilization of Vinyl Ester Resin</w:t>
      </w:r>
      <w:r w:rsidR="00637D98" w:rsidRPr="002B5730">
        <w:rPr>
          <w:rFonts w:ascii="Arial" w:eastAsia="Arial" w:hAnsi="Arial" w:cs="Arial"/>
          <w:color w:val="000000" w:themeColor="text1"/>
          <w:sz w:val="24"/>
          <w:szCs w:val="24"/>
        </w:rPr>
        <w:t>s</w:t>
      </w:r>
      <w:r w:rsidRPr="002B5730">
        <w:rPr>
          <w:rFonts w:ascii="Arial" w:eastAsia="Arial" w:hAnsi="Arial" w:cs="Arial"/>
          <w:color w:val="000000" w:themeColor="text1"/>
          <w:sz w:val="24"/>
          <w:szCs w:val="24"/>
        </w:rPr>
        <w:t xml:space="preserve"> in electronics and telecommunications is likely to increase its foothold in the market over coming years.</w:t>
      </w:r>
    </w:p>
    <w:p w14:paraId="53EC363C" w14:textId="1F19C0AE" w:rsidR="008D1421" w:rsidRPr="00073AC3" w:rsidRDefault="008D1421" w:rsidP="008D1421">
      <w:pPr>
        <w:spacing w:line="360" w:lineRule="auto"/>
        <w:rPr>
          <w:rFonts w:ascii="Arial" w:hAnsi="Arial" w:cs="Arial"/>
          <w:b/>
          <w:bCs/>
          <w:sz w:val="24"/>
          <w:szCs w:val="24"/>
        </w:rPr>
      </w:pPr>
      <w:r w:rsidRPr="00073AC3">
        <w:rPr>
          <w:rFonts w:ascii="Arial" w:hAnsi="Arial" w:cs="Arial"/>
          <w:b/>
          <w:bCs/>
          <w:sz w:val="24"/>
          <w:szCs w:val="24"/>
        </w:rPr>
        <w:t>Electrical &amp; Electronics Industry Market Share in Vinyl Ester Resin Applications, 2020, 2025F and 2030F</w:t>
      </w:r>
    </w:p>
    <w:p w14:paraId="591D155F" w14:textId="24FC1E36" w:rsidR="00395063" w:rsidRPr="002B5730" w:rsidRDefault="00395063" w:rsidP="009E2A18">
      <w:pPr>
        <w:spacing w:line="360" w:lineRule="auto"/>
        <w:jc w:val="both"/>
        <w:rPr>
          <w:rFonts w:ascii="Arial" w:eastAsia="Arial" w:hAnsi="Arial" w:cs="Arial"/>
          <w:color w:val="000000" w:themeColor="text1"/>
          <w:sz w:val="24"/>
          <w:szCs w:val="24"/>
        </w:rPr>
      </w:pPr>
    </w:p>
    <w:p w14:paraId="5101E868" w14:textId="00FD8F48" w:rsidR="00395063" w:rsidRPr="002B5730" w:rsidRDefault="001D6E1B" w:rsidP="009E2A18">
      <w:pPr>
        <w:spacing w:line="360" w:lineRule="auto"/>
        <w:jc w:val="both"/>
        <w:rPr>
          <w:rFonts w:ascii="Arial" w:eastAsia="Arial" w:hAnsi="Arial" w:cs="Arial"/>
          <w:color w:val="000000" w:themeColor="text1"/>
          <w:sz w:val="24"/>
          <w:szCs w:val="24"/>
        </w:rPr>
      </w:pPr>
      <w:r w:rsidRPr="002B5730">
        <w:rPr>
          <w:b/>
          <w:noProof/>
          <w:color w:val="000000" w:themeColor="text1"/>
        </w:rPr>
        <w:drawing>
          <wp:anchor distT="0" distB="0" distL="114300" distR="114300" simplePos="0" relativeHeight="252226560" behindDoc="0" locked="0" layoutInCell="1" allowOverlap="1" wp14:anchorId="1614BC50" wp14:editId="18B95F2E">
            <wp:simplePos x="0" y="0"/>
            <wp:positionH relativeFrom="page">
              <wp:posOffset>1078024</wp:posOffset>
            </wp:positionH>
            <wp:positionV relativeFrom="paragraph">
              <wp:posOffset>2573</wp:posOffset>
            </wp:positionV>
            <wp:extent cx="4953000" cy="2618731"/>
            <wp:effectExtent l="0" t="0" r="0" b="0"/>
            <wp:wrapNone/>
            <wp:docPr id="238" name="Chart 238"/>
            <wp:cNvGraphicFramePr/>
            <a:graphic xmlns:a="http://schemas.openxmlformats.org/drawingml/2006/main">
              <a:graphicData uri="http://schemas.openxmlformats.org/drawingml/2006/chart">
                <c:chart xmlns:c="http://schemas.openxmlformats.org/drawingml/2006/chart" xmlns:r="http://schemas.openxmlformats.org/officeDocument/2006/relationships" r:id="rId76"/>
              </a:graphicData>
            </a:graphic>
            <wp14:sizeRelH relativeFrom="margin">
              <wp14:pctWidth>0</wp14:pctWidth>
            </wp14:sizeRelH>
            <wp14:sizeRelV relativeFrom="margin">
              <wp14:pctHeight>0</wp14:pctHeight>
            </wp14:sizeRelV>
          </wp:anchor>
        </w:drawing>
      </w:r>
      <w:r w:rsidR="008D6F90" w:rsidRPr="002B5730">
        <w:rPr>
          <w:bCs/>
          <w:noProof/>
          <w:color w:val="000000" w:themeColor="text1"/>
        </w:rPr>
        <mc:AlternateContent>
          <mc:Choice Requires="wps">
            <w:drawing>
              <wp:anchor distT="0" distB="0" distL="114300" distR="114300" simplePos="0" relativeHeight="252228608" behindDoc="0" locked="0" layoutInCell="1" allowOverlap="1" wp14:anchorId="090A1F0B" wp14:editId="1353653D">
                <wp:simplePos x="0" y="0"/>
                <wp:positionH relativeFrom="column">
                  <wp:posOffset>3343275</wp:posOffset>
                </wp:positionH>
                <wp:positionV relativeFrom="paragraph">
                  <wp:posOffset>168275</wp:posOffset>
                </wp:positionV>
                <wp:extent cx="752475" cy="504825"/>
                <wp:effectExtent l="0" t="38100" r="47625" b="28575"/>
                <wp:wrapNone/>
                <wp:docPr id="240" name="Straight Arrow Connector 12"/>
                <wp:cNvGraphicFramePr/>
                <a:graphic xmlns:a="http://schemas.openxmlformats.org/drawingml/2006/main">
                  <a:graphicData uri="http://schemas.microsoft.com/office/word/2010/wordprocessingShape">
                    <wps:wsp>
                      <wps:cNvCnPr/>
                      <wps:spPr>
                        <a:xfrm flipV="1">
                          <a:off x="0" y="0"/>
                          <a:ext cx="752475" cy="5048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DB638A6" id="_x0000_t32" coordsize="21600,21600" o:spt="32" o:oned="t" path="m,l21600,21600e" filled="f">
                <v:path arrowok="t" fillok="f" o:connecttype="none"/>
                <o:lock v:ext="edit" shapetype="t"/>
              </v:shapetype>
              <v:shape id="Straight Arrow Connector 12" o:spid="_x0000_s1026" type="#_x0000_t32" style="position:absolute;margin-left:263.25pt;margin-top:13.25pt;width:59.25pt;height:39.75pt;flip:y;z-index:252228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" strokecolor="#4472c4 [3204]" strokeweight=".5pt">
                <v:stroke endarrow="block" joinstyle="miter"/>
              </v:shape>
            </w:pict>
          </mc:Fallback>
        </mc:AlternateContent>
      </w:r>
    </w:p>
    <w:p w14:paraId="49F626B3" w14:textId="194E1FAC" w:rsidR="00395063" w:rsidRPr="002B5730" w:rsidRDefault="00395063" w:rsidP="009E2A18">
      <w:pPr>
        <w:spacing w:line="360" w:lineRule="auto"/>
        <w:jc w:val="both"/>
        <w:rPr>
          <w:rFonts w:ascii="Arial" w:eastAsia="Arial" w:hAnsi="Arial" w:cs="Arial"/>
          <w:color w:val="000000" w:themeColor="text1"/>
          <w:sz w:val="24"/>
          <w:szCs w:val="24"/>
        </w:rPr>
      </w:pPr>
    </w:p>
    <w:p w14:paraId="0035620F" w14:textId="1AFF9AF1" w:rsidR="00395063" w:rsidRPr="002B5730" w:rsidRDefault="00395063" w:rsidP="009E2A18">
      <w:pPr>
        <w:spacing w:line="360" w:lineRule="auto"/>
        <w:jc w:val="both"/>
        <w:rPr>
          <w:rFonts w:ascii="Arial" w:eastAsia="Arial" w:hAnsi="Arial" w:cs="Arial"/>
          <w:color w:val="000000" w:themeColor="text1"/>
          <w:sz w:val="24"/>
          <w:szCs w:val="24"/>
        </w:rPr>
      </w:pPr>
    </w:p>
    <w:p w14:paraId="5AE7D095" w14:textId="0A39C730" w:rsidR="00395063" w:rsidRPr="002B5730" w:rsidRDefault="00395063" w:rsidP="009E2A18">
      <w:pPr>
        <w:spacing w:line="360" w:lineRule="auto"/>
        <w:jc w:val="both"/>
        <w:rPr>
          <w:rFonts w:ascii="Arial" w:eastAsia="Arial" w:hAnsi="Arial" w:cs="Arial"/>
          <w:color w:val="000000" w:themeColor="text1"/>
          <w:sz w:val="24"/>
          <w:szCs w:val="24"/>
        </w:rPr>
      </w:pPr>
    </w:p>
    <w:p w14:paraId="659B34DB" w14:textId="77777777" w:rsidR="00395063" w:rsidRPr="002B5730" w:rsidRDefault="00395063" w:rsidP="009E2A18">
      <w:pPr>
        <w:spacing w:line="360" w:lineRule="auto"/>
        <w:jc w:val="both"/>
        <w:rPr>
          <w:rFonts w:ascii="Arial" w:eastAsia="Arial" w:hAnsi="Arial" w:cs="Arial"/>
          <w:color w:val="000000" w:themeColor="text1"/>
          <w:sz w:val="24"/>
          <w:szCs w:val="24"/>
        </w:rPr>
      </w:pPr>
    </w:p>
    <w:p w14:paraId="17D6037A" w14:textId="08502682" w:rsidR="00395063" w:rsidRPr="002B5730" w:rsidRDefault="00395063" w:rsidP="009E2A18">
      <w:pPr>
        <w:spacing w:line="360" w:lineRule="auto"/>
        <w:jc w:val="both"/>
        <w:rPr>
          <w:rFonts w:ascii="Arial" w:eastAsia="Arial" w:hAnsi="Arial" w:cs="Arial"/>
          <w:color w:val="000000" w:themeColor="text1"/>
          <w:sz w:val="24"/>
          <w:szCs w:val="24"/>
        </w:rPr>
      </w:pPr>
    </w:p>
    <w:p w14:paraId="05E1EBC6" w14:textId="471EB44A" w:rsidR="00395063" w:rsidRPr="002B5730" w:rsidRDefault="00395063" w:rsidP="009E2A18">
      <w:pPr>
        <w:spacing w:line="360" w:lineRule="auto"/>
        <w:jc w:val="both"/>
        <w:rPr>
          <w:rFonts w:ascii="Arial" w:eastAsia="Arial" w:hAnsi="Arial" w:cs="Arial"/>
          <w:color w:val="000000" w:themeColor="text1"/>
          <w:sz w:val="24"/>
          <w:szCs w:val="24"/>
        </w:rPr>
      </w:pPr>
    </w:p>
    <w:p w14:paraId="604B89C5" w14:textId="41EC3AFC" w:rsidR="000304B9" w:rsidRPr="002B5730" w:rsidRDefault="000304B9" w:rsidP="009E2A18">
      <w:pPr>
        <w:spacing w:line="360" w:lineRule="auto"/>
        <w:jc w:val="both"/>
        <w:rPr>
          <w:rFonts w:ascii="Arial" w:eastAsia="Arial" w:hAnsi="Arial" w:cs="Arial"/>
          <w:color w:val="000000" w:themeColor="text1"/>
          <w:sz w:val="24"/>
          <w:szCs w:val="24"/>
        </w:rPr>
      </w:pPr>
    </w:p>
    <w:p w14:paraId="13BF0111" w14:textId="77777777" w:rsidR="006439A1" w:rsidRDefault="006439A1" w:rsidP="009E2A18">
      <w:pPr>
        <w:spacing w:line="360" w:lineRule="auto"/>
        <w:jc w:val="both"/>
        <w:rPr>
          <w:rFonts w:ascii="Arial" w:eastAsia="Arial" w:hAnsi="Arial" w:cs="Arial"/>
          <w:color w:val="000000" w:themeColor="text1"/>
          <w:sz w:val="24"/>
          <w:szCs w:val="24"/>
        </w:rPr>
        <w:sectPr w:rsidR="006439A1" w:rsidSect="00600A5E">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1E9F9E9B" w14:textId="3E35099F" w:rsidR="003A664E" w:rsidRPr="002B5730" w:rsidRDefault="00E9582F" w:rsidP="009E2A18">
      <w:pPr>
        <w:spacing w:line="360" w:lineRule="auto"/>
        <w:jc w:val="both"/>
        <w:rPr>
          <w:rFonts w:ascii="Arial" w:eastAsia="Arial" w:hAnsi="Arial" w:cs="Arial"/>
          <w:color w:val="000000" w:themeColor="text1"/>
          <w:sz w:val="24"/>
          <w:szCs w:val="24"/>
        </w:rPr>
      </w:pPr>
      <w:r w:rsidRPr="002B5730">
        <w:rPr>
          <w:rFonts w:ascii="Arial" w:eastAsia="Arial" w:hAnsi="Arial" w:cs="Arial"/>
          <w:color w:val="000000" w:themeColor="text1"/>
          <w:sz w:val="24"/>
          <w:szCs w:val="24"/>
        </w:rPr>
        <w:t>The future wave in the telecom industry is the 5G network, which covers less distance than the existing 4G network. In India, the Ministry of Telecommunications and The Telecom Regulatory Authority of India (TRAI) pl</w:t>
      </w:r>
      <w:r w:rsidR="00B567F2" w:rsidRPr="002B5730">
        <w:rPr>
          <w:rFonts w:ascii="Arial" w:eastAsia="Arial" w:hAnsi="Arial" w:cs="Arial"/>
          <w:color w:val="000000" w:themeColor="text1"/>
          <w:sz w:val="24"/>
          <w:szCs w:val="24"/>
        </w:rPr>
        <w:t>an</w:t>
      </w:r>
      <w:r w:rsidRPr="002B5730">
        <w:rPr>
          <w:rFonts w:ascii="Arial" w:eastAsia="Arial" w:hAnsi="Arial" w:cs="Arial"/>
          <w:color w:val="000000" w:themeColor="text1"/>
          <w:sz w:val="24"/>
          <w:szCs w:val="24"/>
        </w:rPr>
        <w:t>s to implement 5G in the coming years. With this implementation, usage of VER for the telecom industry is expected to register strong growth in the coming years</w:t>
      </w:r>
      <w:r w:rsidR="003A664E" w:rsidRPr="002B5730">
        <w:rPr>
          <w:rFonts w:ascii="Arial" w:eastAsia="Arial" w:hAnsi="Arial" w:cs="Arial"/>
          <w:color w:val="000000" w:themeColor="text1"/>
          <w:sz w:val="24"/>
          <w:szCs w:val="24"/>
        </w:rPr>
        <w:t>.</w:t>
      </w:r>
    </w:p>
    <w:p w14:paraId="75D88EAF" w14:textId="77777777" w:rsidR="006439A1" w:rsidRDefault="006439A1" w:rsidP="009E2A18">
      <w:pPr>
        <w:spacing w:line="360" w:lineRule="auto"/>
        <w:jc w:val="both"/>
        <w:rPr>
          <w:rFonts w:ascii="Arial" w:eastAsia="Arial" w:hAnsi="Arial" w:cs="Arial"/>
          <w:color w:val="000000" w:themeColor="text1"/>
          <w:sz w:val="24"/>
          <w:szCs w:val="24"/>
        </w:rPr>
        <w:sectPr w:rsidR="006439A1" w:rsidSect="00600A5E">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166E7D0C" w14:textId="77777777" w:rsidR="00927B78" w:rsidRDefault="00927B78" w:rsidP="009E2A18">
      <w:pPr>
        <w:spacing w:line="360" w:lineRule="auto"/>
        <w:jc w:val="both"/>
        <w:rPr>
          <w:rFonts w:ascii="Arial" w:eastAsia="Arial" w:hAnsi="Arial" w:cs="Arial"/>
          <w:color w:val="000000" w:themeColor="text1"/>
          <w:sz w:val="24"/>
          <w:szCs w:val="24"/>
        </w:rPr>
      </w:pPr>
    </w:p>
    <w:p w14:paraId="188210E5" w14:textId="1E615109" w:rsidR="003A664E" w:rsidRPr="002B5730" w:rsidRDefault="003A664E" w:rsidP="009E2A18">
      <w:pPr>
        <w:spacing w:line="360" w:lineRule="auto"/>
        <w:jc w:val="both"/>
        <w:rPr>
          <w:rFonts w:ascii="Arial" w:eastAsia="Arial" w:hAnsi="Arial" w:cs="Arial"/>
          <w:color w:val="000000" w:themeColor="text1"/>
          <w:sz w:val="24"/>
          <w:szCs w:val="24"/>
        </w:rPr>
      </w:pPr>
      <w:r w:rsidRPr="002B5730">
        <w:rPr>
          <w:rFonts w:ascii="Arial" w:eastAsia="Arial" w:hAnsi="Arial" w:cs="Arial"/>
          <w:noProof/>
          <w:color w:val="000000" w:themeColor="text1"/>
          <w:sz w:val="24"/>
          <w:szCs w:val="24"/>
        </w:rPr>
        <mc:AlternateContent>
          <mc:Choice Requires="wps">
            <w:drawing>
              <wp:anchor distT="0" distB="0" distL="114300" distR="114300" simplePos="0" relativeHeight="252236800" behindDoc="0" locked="0" layoutInCell="1" allowOverlap="1" wp14:anchorId="7507BE5F" wp14:editId="4140062C">
                <wp:simplePos x="0" y="0"/>
                <wp:positionH relativeFrom="column">
                  <wp:posOffset>2571750</wp:posOffset>
                </wp:positionH>
                <wp:positionV relativeFrom="paragraph">
                  <wp:posOffset>159385</wp:posOffset>
                </wp:positionV>
                <wp:extent cx="1477645" cy="609600"/>
                <wp:effectExtent l="0" t="0" r="27305" b="19050"/>
                <wp:wrapNone/>
                <wp:docPr id="251" name="Oval 2"/>
                <wp:cNvGraphicFramePr/>
                <a:graphic xmlns:a="http://schemas.openxmlformats.org/drawingml/2006/main">
                  <a:graphicData uri="http://schemas.microsoft.com/office/word/2010/wordprocessingShape">
                    <wps:wsp>
                      <wps:cNvSpPr/>
                      <wps:spPr>
                        <a:xfrm>
                          <a:off x="0" y="0"/>
                          <a:ext cx="1477645" cy="609600"/>
                        </a:xfrm>
                        <a:prstGeom prst="ellipse">
                          <a:avLst/>
                        </a:prstGeom>
                        <a:solidFill>
                          <a:schemeClr val="accent1">
                            <a:lumMod val="60000"/>
                            <a:lumOff val="40000"/>
                          </a:schemeClr>
                        </a:solidFill>
                      </wps:spPr>
                      <wps:style>
                        <a:lnRef idx="2">
                          <a:schemeClr val="accent6"/>
                        </a:lnRef>
                        <a:fillRef idx="1">
                          <a:schemeClr val="lt1"/>
                        </a:fillRef>
                        <a:effectRef idx="0">
                          <a:schemeClr val="accent6"/>
                        </a:effectRef>
                        <a:fontRef idx="minor">
                          <a:schemeClr val="dk1"/>
                        </a:fontRef>
                      </wps:style>
                      <wps:txbx>
                        <w:txbxContent>
                          <w:p w14:paraId="005E4EA5" w14:textId="71423A42" w:rsidR="003A664E" w:rsidRDefault="003A664E" w:rsidP="003A664E">
                            <w:pPr>
                              <w:jc w:val="center"/>
                              <w:rPr>
                                <w:rFonts w:ascii="Verdana" w:eastAsia="Verdana" w:hAnsi="Verdana" w:cs="Verdana"/>
                                <w:color w:val="000000" w:themeColor="dark1"/>
                                <w:kern w:val="24"/>
                                <w:sz w:val="20"/>
                                <w:szCs w:val="20"/>
                              </w:rPr>
                            </w:pPr>
                            <w:r>
                              <w:rPr>
                                <w:rFonts w:ascii="Verdana" w:eastAsia="Verdana" w:hAnsi="Verdana" w:cs="Verdana"/>
                                <w:color w:val="000000" w:themeColor="dark1"/>
                                <w:kern w:val="24"/>
                                <w:sz w:val="20"/>
                                <w:szCs w:val="20"/>
                              </w:rPr>
                              <w:t>Benefits of 5G</w:t>
                            </w:r>
                          </w:p>
                        </w:txbxContent>
                      </wps:txbx>
                      <wps:bodyPr rtlCol="0" anchor="ctr">
                        <a:noAutofit/>
                      </wps:bodyPr>
                    </wps:wsp>
                  </a:graphicData>
                </a:graphic>
                <wp14:sizeRelV relativeFrom="margin">
                  <wp14:pctHeight>0</wp14:pctHeight>
                </wp14:sizeRelV>
              </wp:anchor>
            </w:drawing>
          </mc:Choice>
          <mc:Fallback>
            <w:pict>
              <v:oval w14:anchorId="7507BE5F" id="Oval 2" o:spid="_x0000_s1156" style="position:absolute;left:0;text-align:left;margin-left:202.5pt;margin-top:12.55pt;width:116.35pt;height:48pt;z-index:2522368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" fillcolor="#8eaadb [1940]" strokecolor="#70ad47 [3209]" strokeweight="1pt">
                <v:stroke joinstyle="miter"/>
                <v:textbox>
                  <w:txbxContent>
                    <w:p w14:paraId="005E4EA5" w14:textId="71423A42" w:rsidR="003A664E" w:rsidRDefault="003A664E" w:rsidP="003A664E">
                      <w:pPr>
                        <w:jc w:val="center"/>
                        <w:rPr>
                          <w:rFonts w:ascii="Verdana" w:eastAsia="Verdana" w:hAnsi="Verdana" w:cs="Verdana"/>
                          <w:color w:val="000000" w:themeColor="dark1"/>
                          <w:kern w:val="24"/>
                          <w:sz w:val="20"/>
                          <w:szCs w:val="20"/>
                        </w:rPr>
                      </w:pPr>
                      <w:r>
                        <w:rPr>
                          <w:rFonts w:ascii="Verdana" w:eastAsia="Verdana" w:hAnsi="Verdana" w:cs="Verdana"/>
                          <w:color w:val="000000" w:themeColor="dark1"/>
                          <w:kern w:val="24"/>
                          <w:sz w:val="20"/>
                          <w:szCs w:val="20"/>
                        </w:rPr>
                        <w:t>Benefits of 5G</w:t>
                      </w:r>
                    </w:p>
                  </w:txbxContent>
                </v:textbox>
              </v:oval>
            </w:pict>
          </mc:Fallback>
        </mc:AlternateContent>
      </w:r>
      <w:r w:rsidRPr="002B5730">
        <w:rPr>
          <w:rFonts w:ascii="Arial" w:eastAsia="Arial" w:hAnsi="Arial" w:cs="Arial"/>
          <w:noProof/>
          <w:color w:val="000000" w:themeColor="text1"/>
          <w:sz w:val="24"/>
          <w:szCs w:val="24"/>
        </w:rPr>
        <mc:AlternateContent>
          <mc:Choice Requires="wps">
            <w:drawing>
              <wp:anchor distT="0" distB="0" distL="114300" distR="114300" simplePos="0" relativeHeight="252232704" behindDoc="0" locked="0" layoutInCell="1" allowOverlap="1" wp14:anchorId="0681D616" wp14:editId="683A84EE">
                <wp:simplePos x="0" y="0"/>
                <wp:positionH relativeFrom="column">
                  <wp:posOffset>923925</wp:posOffset>
                </wp:positionH>
                <wp:positionV relativeFrom="paragraph">
                  <wp:posOffset>-2540</wp:posOffset>
                </wp:positionV>
                <wp:extent cx="1457325" cy="581025"/>
                <wp:effectExtent l="0" t="0" r="28575" b="28575"/>
                <wp:wrapNone/>
                <wp:docPr id="244" name="Flowchart: Alternate Process 1"/>
                <wp:cNvGraphicFramePr/>
                <a:graphic xmlns:a="http://schemas.openxmlformats.org/drawingml/2006/main">
                  <a:graphicData uri="http://schemas.microsoft.com/office/word/2010/wordprocessingShape">
                    <wps:wsp>
                      <wps:cNvSpPr/>
                      <wps:spPr>
                        <a:xfrm>
                          <a:off x="0" y="0"/>
                          <a:ext cx="1457325" cy="581025"/>
                        </a:xfrm>
                        <a:prstGeom prst="flowChartAlternateProcess">
                          <a:avLst/>
                        </a:prstGeom>
                        <a:solidFill>
                          <a:srgbClr val="002060"/>
                        </a:solidFill>
                      </wps:spPr>
                      <wps:style>
                        <a:lnRef idx="2">
                          <a:schemeClr val="accent1">
                            <a:shade val="50000"/>
                          </a:schemeClr>
                        </a:lnRef>
                        <a:fillRef idx="1">
                          <a:schemeClr val="accent1"/>
                        </a:fillRef>
                        <a:effectRef idx="0">
                          <a:schemeClr val="accent1"/>
                        </a:effectRef>
                        <a:fontRef idx="minor">
                          <a:schemeClr val="lt1"/>
                        </a:fontRef>
                      </wps:style>
                      <wps:txbx>
                        <w:txbxContent>
                          <w:p w14:paraId="0DE346CC" w14:textId="77777777" w:rsidR="003A664E" w:rsidRDefault="003A664E" w:rsidP="003A664E">
                            <w:pPr>
                              <w:jc w:val="center"/>
                              <w:rPr>
                                <w:rFonts w:ascii="Verdana" w:eastAsia="Verdana" w:hAnsi="Verdana" w:cs="Verdana"/>
                                <w:color w:val="F2F2F2" w:themeColor="background1" w:themeShade="F2"/>
                                <w:kern w:val="24"/>
                                <w:sz w:val="20"/>
                                <w:szCs w:val="20"/>
                              </w:rPr>
                            </w:pPr>
                            <w:r>
                              <w:rPr>
                                <w:rFonts w:ascii="Verdana" w:eastAsia="Verdana" w:hAnsi="Verdana" w:cs="Verdana"/>
                                <w:color w:val="F2F2F2" w:themeColor="background1" w:themeShade="F2"/>
                                <w:kern w:val="24"/>
                                <w:sz w:val="20"/>
                                <w:szCs w:val="20"/>
                              </w:rPr>
                              <w:t>10x Lower</w:t>
                            </w:r>
                          </w:p>
                          <w:p w14:paraId="631FC7F7" w14:textId="77777777" w:rsidR="003A664E" w:rsidRDefault="003A664E" w:rsidP="003A664E">
                            <w:pPr>
                              <w:jc w:val="center"/>
                              <w:rPr>
                                <w:rFonts w:ascii="Verdana" w:eastAsia="Verdana" w:hAnsi="Verdana" w:cs="Verdana"/>
                                <w:color w:val="F2F2F2" w:themeColor="background1" w:themeShade="F2"/>
                                <w:kern w:val="24"/>
                                <w:sz w:val="20"/>
                                <w:szCs w:val="20"/>
                              </w:rPr>
                            </w:pPr>
                            <w:r>
                              <w:rPr>
                                <w:rFonts w:ascii="Verdana" w:eastAsia="Verdana" w:hAnsi="Verdana" w:cs="Verdana"/>
                                <w:color w:val="F2F2F2" w:themeColor="background1" w:themeShade="F2"/>
                                <w:kern w:val="24"/>
                                <w:sz w:val="20"/>
                                <w:szCs w:val="20"/>
                              </w:rPr>
                              <w:t>Latency</w:t>
                            </w:r>
                          </w:p>
                        </w:txbxContent>
                      </wps:txbx>
                      <wps:bodyPr rtlCol="0" anchor="ctr">
                        <a:noAutofit/>
                      </wps:bodyPr>
                    </wps:wsp>
                  </a:graphicData>
                </a:graphic>
                <wp14:sizeRelV relativeFrom="margin">
                  <wp14:pctHeight>0</wp14:pctHeight>
                </wp14:sizeRelV>
              </wp:anchor>
            </w:drawing>
          </mc:Choice>
          <mc:Fallback>
            <w:pict>
              <v:shapetype w14:anchorId="0681D616"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Flowchart: Alternate Process 1" o:spid="_x0000_s1157" type="#_x0000_t176" style="position:absolute;left:0;text-align:left;margin-left:72.75pt;margin-top:-.2pt;width:114.75pt;height:45.75pt;z-index:252232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" fillcolor="#002060" strokecolor="#1f3763 [1604]" strokeweight="1pt">
                <v:textbox>
                  <w:txbxContent>
                    <w:p w14:paraId="0DE346CC" w14:textId="77777777" w:rsidR="003A664E" w:rsidRDefault="003A664E" w:rsidP="003A664E">
                      <w:pPr>
                        <w:jc w:val="center"/>
                        <w:rPr>
                          <w:rFonts w:ascii="Verdana" w:eastAsia="Verdana" w:hAnsi="Verdana" w:cs="Verdana"/>
                          <w:color w:val="F2F2F2" w:themeColor="background1" w:themeShade="F2"/>
                          <w:kern w:val="24"/>
                          <w:sz w:val="20"/>
                          <w:szCs w:val="20"/>
                        </w:rPr>
                      </w:pPr>
                      <w:r>
                        <w:rPr>
                          <w:rFonts w:ascii="Verdana" w:eastAsia="Verdana" w:hAnsi="Verdana" w:cs="Verdana"/>
                          <w:color w:val="F2F2F2" w:themeColor="background1" w:themeShade="F2"/>
                          <w:kern w:val="24"/>
                          <w:sz w:val="20"/>
                          <w:szCs w:val="20"/>
                        </w:rPr>
                        <w:t>10x Lower</w:t>
                      </w:r>
                    </w:p>
                    <w:p w14:paraId="631FC7F7" w14:textId="77777777" w:rsidR="003A664E" w:rsidRDefault="003A664E" w:rsidP="003A664E">
                      <w:pPr>
                        <w:jc w:val="center"/>
                        <w:rPr>
                          <w:rFonts w:ascii="Verdana" w:eastAsia="Verdana" w:hAnsi="Verdana" w:cs="Verdana"/>
                          <w:color w:val="F2F2F2" w:themeColor="background1" w:themeShade="F2"/>
                          <w:kern w:val="24"/>
                          <w:sz w:val="20"/>
                          <w:szCs w:val="20"/>
                        </w:rPr>
                      </w:pPr>
                      <w:r>
                        <w:rPr>
                          <w:rFonts w:ascii="Verdana" w:eastAsia="Verdana" w:hAnsi="Verdana" w:cs="Verdana"/>
                          <w:color w:val="F2F2F2" w:themeColor="background1" w:themeShade="F2"/>
                          <w:kern w:val="24"/>
                          <w:sz w:val="20"/>
                          <w:szCs w:val="20"/>
                        </w:rPr>
                        <w:t>Latency</w:t>
                      </w:r>
                    </w:p>
                  </w:txbxContent>
                </v:textbox>
              </v:shape>
            </w:pict>
          </mc:Fallback>
        </mc:AlternateContent>
      </w:r>
      <w:r w:rsidRPr="002B5730">
        <w:rPr>
          <w:rFonts w:ascii="Arial" w:eastAsia="Arial" w:hAnsi="Arial" w:cs="Arial"/>
          <w:noProof/>
          <w:color w:val="000000" w:themeColor="text1"/>
          <w:sz w:val="24"/>
          <w:szCs w:val="24"/>
        </w:rPr>
        <mc:AlternateContent>
          <mc:Choice Requires="wps">
            <w:drawing>
              <wp:anchor distT="0" distB="0" distL="114300" distR="114300" simplePos="0" relativeHeight="252234752" behindDoc="0" locked="0" layoutInCell="1" allowOverlap="1" wp14:anchorId="4AD78DE5" wp14:editId="14C114A9">
                <wp:simplePos x="0" y="0"/>
                <wp:positionH relativeFrom="column">
                  <wp:posOffset>4237355</wp:posOffset>
                </wp:positionH>
                <wp:positionV relativeFrom="paragraph">
                  <wp:posOffset>661670</wp:posOffset>
                </wp:positionV>
                <wp:extent cx="1457325" cy="529590"/>
                <wp:effectExtent l="0" t="0" r="28575" b="22860"/>
                <wp:wrapNone/>
                <wp:docPr id="248" name="Flowchart: Alternate Process 9"/>
                <wp:cNvGraphicFramePr/>
                <a:graphic xmlns:a="http://schemas.openxmlformats.org/drawingml/2006/main">
                  <a:graphicData uri="http://schemas.microsoft.com/office/word/2010/wordprocessingShape">
                    <wps:wsp>
                      <wps:cNvSpPr/>
                      <wps:spPr>
                        <a:xfrm>
                          <a:off x="0" y="0"/>
                          <a:ext cx="1457325" cy="529590"/>
                        </a:xfrm>
                        <a:prstGeom prst="flowChartAlternateProcess">
                          <a:avLst/>
                        </a:prstGeom>
                        <a:solidFill>
                          <a:srgbClr val="002060"/>
                        </a:solidFill>
                      </wps:spPr>
                      <wps:style>
                        <a:lnRef idx="2">
                          <a:schemeClr val="accent1">
                            <a:shade val="50000"/>
                          </a:schemeClr>
                        </a:lnRef>
                        <a:fillRef idx="1">
                          <a:schemeClr val="accent1"/>
                        </a:fillRef>
                        <a:effectRef idx="0">
                          <a:schemeClr val="accent1"/>
                        </a:effectRef>
                        <a:fontRef idx="minor">
                          <a:schemeClr val="lt1"/>
                        </a:fontRef>
                      </wps:style>
                      <wps:txbx>
                        <w:txbxContent>
                          <w:p w14:paraId="271C1A87" w14:textId="77777777" w:rsidR="003A664E" w:rsidRDefault="003A664E" w:rsidP="003A664E">
                            <w:pPr>
                              <w:jc w:val="center"/>
                              <w:rPr>
                                <w:rFonts w:ascii="Verdana" w:eastAsia="Verdana" w:hAnsi="Verdana" w:cs="Verdana"/>
                                <w:color w:val="FFFFFF" w:themeColor="light1"/>
                                <w:kern w:val="24"/>
                                <w:sz w:val="20"/>
                                <w:szCs w:val="20"/>
                              </w:rPr>
                            </w:pPr>
                            <w:r>
                              <w:rPr>
                                <w:rFonts w:ascii="Verdana" w:eastAsia="Verdana" w:hAnsi="Verdana" w:cs="Verdana"/>
                                <w:color w:val="FFFFFF" w:themeColor="light1"/>
                                <w:kern w:val="24"/>
                                <w:sz w:val="20"/>
                                <w:szCs w:val="20"/>
                              </w:rPr>
                              <w:t>3x Spectral Efficiency</w:t>
                            </w:r>
                          </w:p>
                        </w:txbxContent>
                      </wps:txbx>
                      <wps:bodyPr rtlCol="0" anchor="ctr"/>
                    </wps:wsp>
                  </a:graphicData>
                </a:graphic>
              </wp:anchor>
            </w:drawing>
          </mc:Choice>
          <mc:Fallback>
            <w:pict>
              <v:shape w14:anchorId="4AD78DE5" id="Flowchart: Alternate Process 9" o:spid="_x0000_s1158" type="#_x0000_t176" style="position:absolute;left:0;text-align:left;margin-left:333.65pt;margin-top:52.1pt;width:114.75pt;height:41.7pt;z-index:252234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" fillcolor="#002060" strokecolor="#1f3763 [1604]" strokeweight="1pt">
                <v:textbox>
                  <w:txbxContent>
                    <w:p w14:paraId="271C1A87" w14:textId="77777777" w:rsidR="003A664E" w:rsidRDefault="003A664E" w:rsidP="003A664E">
                      <w:pPr>
                        <w:jc w:val="center"/>
                        <w:rPr>
                          <w:rFonts w:ascii="Verdana" w:eastAsia="Verdana" w:hAnsi="Verdana" w:cs="Verdana"/>
                          <w:color w:val="FFFFFF" w:themeColor="light1"/>
                          <w:kern w:val="24"/>
                          <w:sz w:val="20"/>
                          <w:szCs w:val="20"/>
                        </w:rPr>
                      </w:pPr>
                      <w:r>
                        <w:rPr>
                          <w:rFonts w:ascii="Verdana" w:eastAsia="Verdana" w:hAnsi="Verdana" w:cs="Verdana"/>
                          <w:color w:val="FFFFFF" w:themeColor="light1"/>
                          <w:kern w:val="24"/>
                          <w:sz w:val="20"/>
                          <w:szCs w:val="20"/>
                        </w:rPr>
                        <w:t>3x Spectral Efficiency</w:t>
                      </w:r>
                    </w:p>
                  </w:txbxContent>
                </v:textbox>
              </v:shape>
            </w:pict>
          </mc:Fallback>
        </mc:AlternateContent>
      </w:r>
      <w:r w:rsidRPr="002B5730">
        <w:rPr>
          <w:rFonts w:ascii="Arial" w:eastAsia="Arial" w:hAnsi="Arial" w:cs="Arial"/>
          <w:noProof/>
          <w:color w:val="000000" w:themeColor="text1"/>
          <w:sz w:val="24"/>
          <w:szCs w:val="24"/>
        </w:rPr>
        <mc:AlternateContent>
          <mc:Choice Requires="wps">
            <w:drawing>
              <wp:anchor distT="0" distB="0" distL="114300" distR="114300" simplePos="0" relativeHeight="252233728" behindDoc="0" locked="0" layoutInCell="1" allowOverlap="1" wp14:anchorId="71894CD2" wp14:editId="20E83FC3">
                <wp:simplePos x="0" y="0"/>
                <wp:positionH relativeFrom="column">
                  <wp:posOffset>4246245</wp:posOffset>
                </wp:positionH>
                <wp:positionV relativeFrom="paragraph">
                  <wp:posOffset>0</wp:posOffset>
                </wp:positionV>
                <wp:extent cx="1457325" cy="529590"/>
                <wp:effectExtent l="0" t="0" r="28575" b="22860"/>
                <wp:wrapNone/>
                <wp:docPr id="246" name="Flowchart: Alternate Process 7"/>
                <wp:cNvGraphicFramePr/>
                <a:graphic xmlns:a="http://schemas.openxmlformats.org/drawingml/2006/main">
                  <a:graphicData uri="http://schemas.microsoft.com/office/word/2010/wordprocessingShape">
                    <wps:wsp>
                      <wps:cNvSpPr/>
                      <wps:spPr>
                        <a:xfrm>
                          <a:off x="0" y="0"/>
                          <a:ext cx="1457325" cy="529590"/>
                        </a:xfrm>
                        <a:prstGeom prst="flowChartAlternateProcess">
                          <a:avLst/>
                        </a:prstGeom>
                        <a:solidFill>
                          <a:srgbClr val="002060"/>
                        </a:solidFill>
                      </wps:spPr>
                      <wps:style>
                        <a:lnRef idx="2">
                          <a:schemeClr val="accent1">
                            <a:shade val="50000"/>
                          </a:schemeClr>
                        </a:lnRef>
                        <a:fillRef idx="1">
                          <a:schemeClr val="accent1"/>
                        </a:fillRef>
                        <a:effectRef idx="0">
                          <a:schemeClr val="accent1"/>
                        </a:effectRef>
                        <a:fontRef idx="minor">
                          <a:schemeClr val="lt1"/>
                        </a:fontRef>
                      </wps:style>
                      <wps:txbx>
                        <w:txbxContent>
                          <w:p w14:paraId="2708CDE9" w14:textId="77777777" w:rsidR="003A664E" w:rsidRDefault="003A664E" w:rsidP="003A664E">
                            <w:pPr>
                              <w:jc w:val="center"/>
                              <w:rPr>
                                <w:rFonts w:ascii="Verdana" w:eastAsia="Verdana" w:hAnsi="Verdana" w:cs="Verdana"/>
                                <w:color w:val="FFFFFF" w:themeColor="light1"/>
                                <w:kern w:val="24"/>
                                <w:sz w:val="20"/>
                                <w:szCs w:val="20"/>
                              </w:rPr>
                            </w:pPr>
                            <w:r>
                              <w:rPr>
                                <w:rFonts w:ascii="Verdana" w:eastAsia="Verdana" w:hAnsi="Verdana" w:cs="Verdana"/>
                                <w:color w:val="FFFFFF" w:themeColor="light1"/>
                                <w:kern w:val="24"/>
                                <w:sz w:val="20"/>
                                <w:szCs w:val="20"/>
                              </w:rPr>
                              <w:t>5x Energy Efficient</w:t>
                            </w:r>
                          </w:p>
                        </w:txbxContent>
                      </wps:txbx>
                      <wps:bodyPr rtlCol="0" anchor="ctr"/>
                    </wps:wsp>
                  </a:graphicData>
                </a:graphic>
              </wp:anchor>
            </w:drawing>
          </mc:Choice>
          <mc:Fallback>
            <w:pict>
              <v:shape w14:anchorId="71894CD2" id="Flowchart: Alternate Process 7" o:spid="_x0000_s1159" type="#_x0000_t176" style="position:absolute;left:0;text-align:left;margin-left:334.35pt;margin-top:0;width:114.75pt;height:41.7pt;z-index:252233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" fillcolor="#002060" strokecolor="#1f3763 [1604]" strokeweight="1pt">
                <v:textbox>
                  <w:txbxContent>
                    <w:p w14:paraId="2708CDE9" w14:textId="77777777" w:rsidR="003A664E" w:rsidRDefault="003A664E" w:rsidP="003A664E">
                      <w:pPr>
                        <w:jc w:val="center"/>
                        <w:rPr>
                          <w:rFonts w:ascii="Verdana" w:eastAsia="Verdana" w:hAnsi="Verdana" w:cs="Verdana"/>
                          <w:color w:val="FFFFFF" w:themeColor="light1"/>
                          <w:kern w:val="24"/>
                          <w:sz w:val="20"/>
                          <w:szCs w:val="20"/>
                        </w:rPr>
                      </w:pPr>
                      <w:r>
                        <w:rPr>
                          <w:rFonts w:ascii="Verdana" w:eastAsia="Verdana" w:hAnsi="Verdana" w:cs="Verdana"/>
                          <w:color w:val="FFFFFF" w:themeColor="light1"/>
                          <w:kern w:val="24"/>
                          <w:sz w:val="20"/>
                          <w:szCs w:val="20"/>
                        </w:rPr>
                        <w:t>5x Energy Efficient</w:t>
                      </w:r>
                    </w:p>
                  </w:txbxContent>
                </v:textbox>
              </v:shape>
            </w:pict>
          </mc:Fallback>
        </mc:AlternateContent>
      </w:r>
    </w:p>
    <w:p w14:paraId="2D39ADD5" w14:textId="4D819007" w:rsidR="003A664E" w:rsidRPr="002B5730" w:rsidRDefault="003A664E" w:rsidP="009E2A18">
      <w:pPr>
        <w:spacing w:line="360" w:lineRule="auto"/>
        <w:jc w:val="both"/>
        <w:rPr>
          <w:rFonts w:ascii="Arial" w:eastAsia="Arial" w:hAnsi="Arial" w:cs="Arial"/>
          <w:color w:val="000000" w:themeColor="text1"/>
          <w:sz w:val="24"/>
          <w:szCs w:val="24"/>
        </w:rPr>
      </w:pPr>
      <w:r w:rsidRPr="002B5730">
        <w:rPr>
          <w:rFonts w:ascii="Arial" w:eastAsia="Arial" w:hAnsi="Arial" w:cs="Arial"/>
          <w:noProof/>
          <w:color w:val="000000" w:themeColor="text1"/>
          <w:sz w:val="24"/>
          <w:szCs w:val="24"/>
        </w:rPr>
        <mc:AlternateContent>
          <mc:Choice Requires="wps">
            <w:drawing>
              <wp:anchor distT="0" distB="0" distL="114300" distR="114300" simplePos="0" relativeHeight="252235776" behindDoc="0" locked="0" layoutInCell="1" allowOverlap="1" wp14:anchorId="169B650E" wp14:editId="25A17AFC">
                <wp:simplePos x="0" y="0"/>
                <wp:positionH relativeFrom="column">
                  <wp:posOffset>923925</wp:posOffset>
                </wp:positionH>
                <wp:positionV relativeFrom="paragraph">
                  <wp:posOffset>299720</wp:posOffset>
                </wp:positionV>
                <wp:extent cx="1457325" cy="529590"/>
                <wp:effectExtent l="0" t="0" r="28575" b="22860"/>
                <wp:wrapNone/>
                <wp:docPr id="250" name="Flowchart: Alternate Process 10"/>
                <wp:cNvGraphicFramePr/>
                <a:graphic xmlns:a="http://schemas.openxmlformats.org/drawingml/2006/main">
                  <a:graphicData uri="http://schemas.microsoft.com/office/word/2010/wordprocessingShape">
                    <wps:wsp>
                      <wps:cNvSpPr/>
                      <wps:spPr>
                        <a:xfrm>
                          <a:off x="0" y="0"/>
                          <a:ext cx="1457325" cy="529590"/>
                        </a:xfrm>
                        <a:prstGeom prst="flowChartAlternateProcess">
                          <a:avLst/>
                        </a:prstGeom>
                        <a:solidFill>
                          <a:srgbClr val="002060"/>
                        </a:solidFill>
                      </wps:spPr>
                      <wps:style>
                        <a:lnRef idx="2">
                          <a:schemeClr val="accent1">
                            <a:shade val="50000"/>
                          </a:schemeClr>
                        </a:lnRef>
                        <a:fillRef idx="1">
                          <a:schemeClr val="accent1"/>
                        </a:fillRef>
                        <a:effectRef idx="0">
                          <a:schemeClr val="accent1"/>
                        </a:effectRef>
                        <a:fontRef idx="minor">
                          <a:schemeClr val="lt1"/>
                        </a:fontRef>
                      </wps:style>
                      <wps:txbx>
                        <w:txbxContent>
                          <w:p w14:paraId="36CF9BE8" w14:textId="77777777" w:rsidR="003A664E" w:rsidRDefault="003A664E" w:rsidP="003A664E">
                            <w:pPr>
                              <w:jc w:val="center"/>
                              <w:rPr>
                                <w:rFonts w:ascii="Verdana" w:eastAsia="Verdana" w:hAnsi="Verdana" w:cs="Verdana"/>
                                <w:color w:val="FFFFFF" w:themeColor="light1"/>
                                <w:kern w:val="24"/>
                                <w:sz w:val="20"/>
                                <w:szCs w:val="20"/>
                              </w:rPr>
                            </w:pPr>
                            <w:r>
                              <w:rPr>
                                <w:rFonts w:ascii="Verdana" w:eastAsia="Verdana" w:hAnsi="Verdana" w:cs="Verdana"/>
                                <w:color w:val="FFFFFF" w:themeColor="light1"/>
                                <w:kern w:val="24"/>
                                <w:sz w:val="20"/>
                                <w:szCs w:val="20"/>
                              </w:rPr>
                              <w:t xml:space="preserve">10x Lower IoT Power </w:t>
                            </w:r>
                          </w:p>
                        </w:txbxContent>
                      </wps:txbx>
                      <wps:bodyPr rtlCol="0" anchor="ctr"/>
                    </wps:wsp>
                  </a:graphicData>
                </a:graphic>
              </wp:anchor>
            </w:drawing>
          </mc:Choice>
          <mc:Fallback>
            <w:pict>
              <v:shape w14:anchorId="169B650E" id="Flowchart: Alternate Process 10" o:spid="_x0000_s1160" type="#_x0000_t176" style="position:absolute;left:0;text-align:left;margin-left:72.75pt;margin-top:23.6pt;width:114.75pt;height:41.7pt;z-index:252235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" fillcolor="#002060" strokecolor="#1f3763 [1604]" strokeweight="1pt">
                <v:textbox>
                  <w:txbxContent>
                    <w:p w14:paraId="36CF9BE8" w14:textId="77777777" w:rsidR="003A664E" w:rsidRDefault="003A664E" w:rsidP="003A664E">
                      <w:pPr>
                        <w:jc w:val="center"/>
                        <w:rPr>
                          <w:rFonts w:ascii="Verdana" w:eastAsia="Verdana" w:hAnsi="Verdana" w:cs="Verdana"/>
                          <w:color w:val="FFFFFF" w:themeColor="light1"/>
                          <w:kern w:val="24"/>
                          <w:sz w:val="20"/>
                          <w:szCs w:val="20"/>
                        </w:rPr>
                      </w:pPr>
                      <w:r>
                        <w:rPr>
                          <w:rFonts w:ascii="Verdana" w:eastAsia="Verdana" w:hAnsi="Verdana" w:cs="Verdana"/>
                          <w:color w:val="FFFFFF" w:themeColor="light1"/>
                          <w:kern w:val="24"/>
                          <w:sz w:val="20"/>
                          <w:szCs w:val="20"/>
                        </w:rPr>
                        <w:t xml:space="preserve">10x Lower IoT Power </w:t>
                      </w:r>
                    </w:p>
                  </w:txbxContent>
                </v:textbox>
              </v:shape>
            </w:pict>
          </mc:Fallback>
        </mc:AlternateContent>
      </w:r>
    </w:p>
    <w:p w14:paraId="486AC998" w14:textId="43C4B053" w:rsidR="003A664E" w:rsidRPr="002B5730" w:rsidRDefault="003A664E" w:rsidP="009E2A18">
      <w:pPr>
        <w:spacing w:line="360" w:lineRule="auto"/>
        <w:jc w:val="both"/>
        <w:rPr>
          <w:rFonts w:ascii="Arial" w:eastAsia="Arial" w:hAnsi="Arial" w:cs="Arial"/>
          <w:color w:val="000000" w:themeColor="text1"/>
          <w:sz w:val="24"/>
          <w:szCs w:val="24"/>
        </w:rPr>
      </w:pPr>
    </w:p>
    <w:p w14:paraId="6BAD2D67" w14:textId="6F577E9D" w:rsidR="003A664E" w:rsidRPr="002B5730" w:rsidRDefault="003A664E" w:rsidP="009E2A18">
      <w:pPr>
        <w:spacing w:line="360" w:lineRule="auto"/>
        <w:jc w:val="both"/>
        <w:rPr>
          <w:rFonts w:ascii="Arial" w:eastAsia="Arial" w:hAnsi="Arial" w:cs="Arial"/>
          <w:color w:val="000000" w:themeColor="text1"/>
          <w:sz w:val="24"/>
          <w:szCs w:val="24"/>
        </w:rPr>
      </w:pPr>
    </w:p>
    <w:p w14:paraId="0AA1442D" w14:textId="16CABD55" w:rsidR="003A664E" w:rsidRPr="002B5730" w:rsidRDefault="003A664E" w:rsidP="009E2A18">
      <w:pPr>
        <w:spacing w:line="360" w:lineRule="auto"/>
        <w:jc w:val="both"/>
        <w:rPr>
          <w:rFonts w:ascii="Arial" w:eastAsia="Arial" w:hAnsi="Arial" w:cs="Arial"/>
          <w:color w:val="000000" w:themeColor="text1"/>
          <w:sz w:val="24"/>
          <w:szCs w:val="24"/>
        </w:rPr>
      </w:pPr>
    </w:p>
    <w:p w14:paraId="20F41DD3" w14:textId="0374B4A4" w:rsidR="003A664E" w:rsidRPr="002B5730" w:rsidRDefault="003A664E" w:rsidP="009E2A18">
      <w:pPr>
        <w:spacing w:line="360" w:lineRule="auto"/>
        <w:jc w:val="both"/>
        <w:rPr>
          <w:rFonts w:ascii="Arial" w:eastAsia="Arial" w:hAnsi="Arial" w:cs="Arial"/>
          <w:color w:val="000000" w:themeColor="text1"/>
          <w:sz w:val="24"/>
          <w:szCs w:val="24"/>
        </w:rPr>
      </w:pPr>
      <w:r w:rsidRPr="002B5730">
        <w:rPr>
          <w:rFonts w:ascii="Arial" w:eastAsia="Arial" w:hAnsi="Arial" w:cs="Arial"/>
          <w:color w:val="000000" w:themeColor="text1"/>
          <w:sz w:val="24"/>
          <w:szCs w:val="24"/>
        </w:rPr>
        <w:lastRenderedPageBreak/>
        <w:t xml:space="preserve">            </w:t>
      </w:r>
      <w:r w:rsidRPr="002B5730">
        <w:rPr>
          <w:rFonts w:ascii="Arial" w:eastAsia="Arial" w:hAnsi="Arial" w:cs="Arial"/>
          <w:noProof/>
          <w:color w:val="000000" w:themeColor="text1"/>
          <w:sz w:val="24"/>
          <w:szCs w:val="24"/>
        </w:rPr>
        <w:drawing>
          <wp:inline distT="0" distB="0" distL="0" distR="0" wp14:anchorId="79380B90" wp14:editId="76209130">
            <wp:extent cx="2199667" cy="1576141"/>
            <wp:effectExtent l="0" t="0" r="0" b="5080"/>
            <wp:docPr id="2050" name="Picture 2" descr="Image result for 5g">
              <a:extLst xmlns:a="http://schemas.openxmlformats.org/drawingml/2006/main">
                <a:ext uri="{FF2B5EF4-FFF2-40B4-BE49-F238E27FC236}">
                  <a16:creationId xmlns:a16="http://schemas.microsoft.com/office/drawing/2014/main" id="{FF0A7906-1E03-418F-8653-0C2A77DFB54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Image result for 5g">
                      <a:extLst>
                        <a:ext uri="{FF2B5EF4-FFF2-40B4-BE49-F238E27FC236}">
                          <a16:creationId xmlns:a16="http://schemas.microsoft.com/office/drawing/2014/main" id="{FF0A7906-1E03-418F-8653-0C2A77DFB542}"/>
                        </a:ext>
                      </a:extLst>
                    </pic:cNvPr>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199667" cy="1576141"/>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2B5730">
        <w:rPr>
          <w:rFonts w:ascii="Arial" w:eastAsia="Arial" w:hAnsi="Arial" w:cs="Arial"/>
          <w:color w:val="000000" w:themeColor="text1"/>
          <w:sz w:val="24"/>
          <w:szCs w:val="24"/>
        </w:rPr>
        <w:t xml:space="preserve">                                                </w:t>
      </w:r>
      <w:r w:rsidRPr="002B5730">
        <w:rPr>
          <w:rFonts w:ascii="Arial" w:eastAsia="Arial" w:hAnsi="Arial" w:cs="Arial"/>
          <w:noProof/>
          <w:color w:val="000000" w:themeColor="text1"/>
          <w:sz w:val="24"/>
          <w:szCs w:val="24"/>
        </w:rPr>
        <w:drawing>
          <wp:inline distT="0" distB="0" distL="0" distR="0" wp14:anchorId="59FCF601" wp14:editId="5365CCF5">
            <wp:extent cx="2214916" cy="1576070"/>
            <wp:effectExtent l="0" t="0" r="0" b="5080"/>
            <wp:docPr id="2052" name="Picture 4" descr="Image result for 5g">
              <a:extLst xmlns:a="http://schemas.openxmlformats.org/drawingml/2006/main">
                <a:ext uri="{FF2B5EF4-FFF2-40B4-BE49-F238E27FC236}">
                  <a16:creationId xmlns:a16="http://schemas.microsoft.com/office/drawing/2014/main" id="{EDC47660-6CAB-410B-8AFD-71C79900CAC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 name="Picture 4" descr="Image result for 5g">
                      <a:extLst>
                        <a:ext uri="{FF2B5EF4-FFF2-40B4-BE49-F238E27FC236}">
                          <a16:creationId xmlns:a16="http://schemas.microsoft.com/office/drawing/2014/main" id="{EDC47660-6CAB-410B-8AFD-71C79900CACC}"/>
                        </a:ext>
                      </a:extLst>
                    </pic:cNvPr>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225223" cy="1583404"/>
                    </a:xfrm>
                    <a:prstGeom prst="rect">
                      <a:avLst/>
                    </a:prstGeom>
                    <a:noFill/>
                  </pic:spPr>
                </pic:pic>
              </a:graphicData>
            </a:graphic>
          </wp:inline>
        </w:drawing>
      </w:r>
      <w:r w:rsidRPr="002B5730">
        <w:rPr>
          <w:rFonts w:ascii="Arial" w:eastAsia="Arial" w:hAnsi="Arial" w:cs="Arial"/>
          <w:color w:val="000000" w:themeColor="text1"/>
          <w:sz w:val="24"/>
          <w:szCs w:val="24"/>
        </w:rPr>
        <w:t xml:space="preserve">  </w:t>
      </w:r>
    </w:p>
    <w:p w14:paraId="2256B2B8" w14:textId="77777777" w:rsidR="006439A1" w:rsidRDefault="006439A1" w:rsidP="00A14586">
      <w:pPr>
        <w:spacing w:line="480" w:lineRule="auto"/>
        <w:jc w:val="both"/>
        <w:rPr>
          <w:rFonts w:ascii="Verdana" w:eastAsia="Verdana" w:hAnsi="Verdana" w:cs="Verdana"/>
          <w:b/>
          <w:bCs/>
          <w:i/>
          <w:iCs/>
          <w:color w:val="000000" w:themeColor="text1"/>
          <w:kern w:val="24"/>
          <w:sz w:val="20"/>
          <w:szCs w:val="20"/>
          <w:u w:val="single"/>
          <w:lang w:val="en-US"/>
        </w:rPr>
        <w:sectPr w:rsidR="006439A1" w:rsidSect="00600A5E">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2EDEA3DA" w14:textId="77777777" w:rsidR="008D1421" w:rsidRDefault="008D1421" w:rsidP="00A14586">
      <w:pPr>
        <w:spacing w:line="480" w:lineRule="auto"/>
        <w:jc w:val="both"/>
        <w:rPr>
          <w:rFonts w:ascii="Verdana" w:eastAsia="Verdana" w:hAnsi="Verdana" w:cs="Verdana"/>
          <w:b/>
          <w:bCs/>
          <w:i/>
          <w:iCs/>
          <w:color w:val="000000" w:themeColor="text1"/>
          <w:kern w:val="24"/>
          <w:sz w:val="20"/>
          <w:szCs w:val="20"/>
          <w:u w:val="single"/>
          <w:lang w:val="en-US"/>
        </w:rPr>
      </w:pPr>
    </w:p>
    <w:p w14:paraId="02BCEAFE" w14:textId="77777777" w:rsidR="008D1421" w:rsidRDefault="008D1421" w:rsidP="00A14586">
      <w:pPr>
        <w:spacing w:line="480" w:lineRule="auto"/>
        <w:jc w:val="both"/>
        <w:rPr>
          <w:rFonts w:ascii="Verdana" w:eastAsia="Verdana" w:hAnsi="Verdana" w:cs="Verdana"/>
          <w:b/>
          <w:bCs/>
          <w:i/>
          <w:iCs/>
          <w:color w:val="000000" w:themeColor="text1"/>
          <w:kern w:val="24"/>
          <w:sz w:val="20"/>
          <w:szCs w:val="20"/>
          <w:u w:val="single"/>
          <w:lang w:val="en-US"/>
        </w:rPr>
      </w:pPr>
    </w:p>
    <w:p w14:paraId="3EEC5F3D" w14:textId="491321DB" w:rsidR="00A14586" w:rsidRPr="00073AC3" w:rsidRDefault="00A14586" w:rsidP="00073AC3">
      <w:pPr>
        <w:rPr>
          <w:rFonts w:ascii="Arial" w:eastAsia="Verdana" w:hAnsi="Arial" w:cs="Arial"/>
          <w:b/>
          <w:bCs/>
          <w:i/>
          <w:iCs/>
          <w:color w:val="000000" w:themeColor="text1"/>
          <w:kern w:val="24"/>
          <w:sz w:val="20"/>
          <w:szCs w:val="20"/>
          <w:u w:val="single"/>
          <w:lang w:val="en-US"/>
        </w:rPr>
      </w:pPr>
      <w:r w:rsidRPr="00073AC3">
        <w:rPr>
          <w:rFonts w:ascii="Arial" w:eastAsia="Verdana" w:hAnsi="Arial" w:cs="Arial"/>
          <w:b/>
          <w:bCs/>
          <w:i/>
          <w:iCs/>
          <w:color w:val="000000" w:themeColor="text1"/>
          <w:kern w:val="24"/>
          <w:sz w:val="20"/>
          <w:szCs w:val="20"/>
          <w:u w:val="single"/>
          <w:lang w:val="en-US"/>
        </w:rPr>
        <w:t>Mergers and Acquisitions</w:t>
      </w:r>
    </w:p>
    <w:p w14:paraId="398320FC" w14:textId="2A7DC4BF" w:rsidR="006439A1" w:rsidRDefault="00A14586" w:rsidP="009E2A18">
      <w:pPr>
        <w:spacing w:line="360" w:lineRule="auto"/>
        <w:jc w:val="both"/>
        <w:rPr>
          <w:rFonts w:ascii="Arial" w:eastAsia="Arial" w:hAnsi="Arial" w:cs="Arial"/>
          <w:color w:val="000000" w:themeColor="text1"/>
          <w:sz w:val="24"/>
          <w:szCs w:val="24"/>
        </w:rPr>
        <w:sectPr w:rsidR="006439A1" w:rsidSect="00600A5E">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r w:rsidRPr="002B5730">
        <w:rPr>
          <w:rFonts w:ascii="Arial" w:eastAsia="Arial" w:hAnsi="Arial" w:cs="Arial"/>
          <w:color w:val="000000" w:themeColor="text1"/>
          <w:sz w:val="24"/>
          <w:szCs w:val="24"/>
        </w:rPr>
        <w:t xml:space="preserve">Merger &amp; acquisition activities are becoming prevalent in the vinyl ester resin market globally. In 2019, INEOS Composites acquired Ashland Composites. Additionally, Polynt and Reichhold also had a merger in the same year to expand and increase </w:t>
      </w:r>
      <w:r w:rsidR="000308F6" w:rsidRPr="002B5730">
        <w:rPr>
          <w:rFonts w:ascii="Arial" w:eastAsia="Arial" w:hAnsi="Arial" w:cs="Arial"/>
          <w:color w:val="000000" w:themeColor="text1"/>
          <w:sz w:val="24"/>
          <w:szCs w:val="24"/>
        </w:rPr>
        <w:t>their</w:t>
      </w:r>
      <w:r w:rsidRPr="002B5730">
        <w:rPr>
          <w:rFonts w:ascii="Arial" w:eastAsia="Arial" w:hAnsi="Arial" w:cs="Arial"/>
          <w:color w:val="000000" w:themeColor="text1"/>
          <w:sz w:val="24"/>
          <w:szCs w:val="24"/>
        </w:rPr>
        <w:t xml:space="preserve"> market share. Showa Denko, </w:t>
      </w:r>
      <w:r w:rsidR="000308F6" w:rsidRPr="002B5730">
        <w:rPr>
          <w:rFonts w:ascii="Arial" w:eastAsia="Arial" w:hAnsi="Arial" w:cs="Arial"/>
          <w:color w:val="000000" w:themeColor="text1"/>
          <w:sz w:val="24"/>
          <w:szCs w:val="24"/>
        </w:rPr>
        <w:t xml:space="preserve">a prominent </w:t>
      </w:r>
      <w:r w:rsidR="00884E69" w:rsidRPr="002B5730">
        <w:rPr>
          <w:rFonts w:ascii="Arial" w:eastAsia="Arial" w:hAnsi="Arial" w:cs="Arial"/>
          <w:color w:val="000000" w:themeColor="text1"/>
          <w:sz w:val="24"/>
          <w:szCs w:val="24"/>
        </w:rPr>
        <w:t>player</w:t>
      </w:r>
      <w:r w:rsidRPr="002B5730">
        <w:rPr>
          <w:rFonts w:ascii="Arial" w:eastAsia="Arial" w:hAnsi="Arial" w:cs="Arial"/>
          <w:color w:val="000000" w:themeColor="text1"/>
          <w:sz w:val="24"/>
          <w:szCs w:val="24"/>
        </w:rPr>
        <w:t xml:space="preserve"> in the vinyl ester resin</w:t>
      </w:r>
      <w:r w:rsidR="00BB2DD7" w:rsidRPr="002B5730">
        <w:rPr>
          <w:rFonts w:ascii="Arial" w:eastAsia="Arial" w:hAnsi="Arial" w:cs="Arial"/>
          <w:color w:val="000000" w:themeColor="text1"/>
          <w:sz w:val="24"/>
          <w:szCs w:val="24"/>
        </w:rPr>
        <w:t xml:space="preserve"> market</w:t>
      </w:r>
      <w:r w:rsidRPr="002B5730">
        <w:rPr>
          <w:rFonts w:ascii="Arial" w:eastAsia="Arial" w:hAnsi="Arial" w:cs="Arial"/>
          <w:color w:val="000000" w:themeColor="text1"/>
          <w:sz w:val="24"/>
          <w:szCs w:val="24"/>
        </w:rPr>
        <w:t xml:space="preserve">, is continuously expanding its capacity to cater </w:t>
      </w:r>
      <w:r w:rsidR="00BB2DD7" w:rsidRPr="002B5730">
        <w:rPr>
          <w:rFonts w:ascii="Arial" w:eastAsia="Arial" w:hAnsi="Arial" w:cs="Arial"/>
          <w:color w:val="000000" w:themeColor="text1"/>
          <w:sz w:val="24"/>
          <w:szCs w:val="24"/>
        </w:rPr>
        <w:t xml:space="preserve">to </w:t>
      </w:r>
      <w:r w:rsidRPr="002B5730">
        <w:rPr>
          <w:rFonts w:ascii="Arial" w:eastAsia="Arial" w:hAnsi="Arial" w:cs="Arial"/>
          <w:color w:val="000000" w:themeColor="text1"/>
          <w:sz w:val="24"/>
          <w:szCs w:val="24"/>
        </w:rPr>
        <w:t>the increasing demand in China.</w:t>
      </w:r>
    </w:p>
    <w:p w14:paraId="296BEFFC" w14:textId="77777777" w:rsidR="006439A1" w:rsidRPr="002B5730" w:rsidRDefault="006439A1" w:rsidP="009E2A18">
      <w:pPr>
        <w:spacing w:line="360" w:lineRule="auto"/>
        <w:jc w:val="both"/>
        <w:rPr>
          <w:rFonts w:ascii="Arial" w:eastAsia="Arial" w:hAnsi="Arial" w:cs="Arial"/>
          <w:color w:val="000000" w:themeColor="text1"/>
          <w:sz w:val="24"/>
          <w:szCs w:val="24"/>
        </w:rPr>
      </w:pPr>
    </w:p>
    <w:tbl>
      <w:tblPr>
        <w:tblW w:w="10143" w:type="dxa"/>
        <w:tblInd w:w="-3" w:type="dxa"/>
        <w:tblCellMar>
          <w:left w:w="0" w:type="dxa"/>
          <w:right w:w="0" w:type="dxa"/>
        </w:tblCellMar>
        <w:tblLook w:val="04A0" w:firstRow="1" w:lastRow="0" w:firstColumn="1" w:lastColumn="0" w:noHBand="0" w:noVBand="1"/>
      </w:tblPr>
      <w:tblGrid>
        <w:gridCol w:w="922"/>
        <w:gridCol w:w="4436"/>
        <w:gridCol w:w="3893"/>
        <w:gridCol w:w="892"/>
      </w:tblGrid>
      <w:tr w:rsidR="002B5730" w:rsidRPr="002B5730" w14:paraId="0A2258DF" w14:textId="77777777" w:rsidTr="00757242">
        <w:trPr>
          <w:trHeight w:val="479"/>
        </w:trPr>
        <w:tc>
          <w:tcPr>
            <w:tcW w:w="10143" w:type="dxa"/>
            <w:gridSpan w:val="4"/>
            <w:tcBorders>
              <w:top w:val="single" w:sz="8" w:space="0" w:color="auto"/>
              <w:left w:val="single" w:sz="8" w:space="0" w:color="auto"/>
              <w:bottom w:val="single" w:sz="8" w:space="0" w:color="auto"/>
              <w:right w:val="single" w:sz="8" w:space="0" w:color="auto"/>
            </w:tcBorders>
            <w:shd w:val="clear" w:color="auto" w:fill="A9D08E"/>
            <w:noWrap/>
            <w:tcMar>
              <w:top w:w="0" w:type="dxa"/>
              <w:left w:w="108" w:type="dxa"/>
              <w:bottom w:w="0" w:type="dxa"/>
              <w:right w:w="108" w:type="dxa"/>
            </w:tcMar>
            <w:vAlign w:val="bottom"/>
            <w:hideMark/>
          </w:tcPr>
          <w:p w14:paraId="54C44F48" w14:textId="49B38D50" w:rsidR="00757242" w:rsidRPr="002B5730" w:rsidRDefault="00757242">
            <w:pPr>
              <w:jc w:val="center"/>
              <w:rPr>
                <w:rFonts w:ascii="Verdana" w:hAnsi="Verdana"/>
                <w:b/>
                <w:bCs/>
                <w:color w:val="000000" w:themeColor="text1"/>
                <w:sz w:val="20"/>
                <w:szCs w:val="20"/>
              </w:rPr>
            </w:pPr>
            <w:r w:rsidRPr="002B5730">
              <w:rPr>
                <w:rFonts w:ascii="Verdana" w:hAnsi="Verdana"/>
                <w:b/>
                <w:bCs/>
                <w:color w:val="000000" w:themeColor="text1"/>
                <w:sz w:val="20"/>
                <w:szCs w:val="20"/>
              </w:rPr>
              <w:t>Merger</w:t>
            </w:r>
            <w:r w:rsidR="00A562D7" w:rsidRPr="002B5730">
              <w:rPr>
                <w:rFonts w:ascii="Verdana" w:hAnsi="Verdana"/>
                <w:b/>
                <w:bCs/>
                <w:color w:val="000000" w:themeColor="text1"/>
                <w:sz w:val="20"/>
                <w:szCs w:val="20"/>
              </w:rPr>
              <w:t>s</w:t>
            </w:r>
            <w:r w:rsidRPr="002B5730">
              <w:rPr>
                <w:rFonts w:ascii="Verdana" w:hAnsi="Verdana"/>
                <w:b/>
                <w:bCs/>
                <w:color w:val="000000" w:themeColor="text1"/>
                <w:sz w:val="20"/>
                <w:szCs w:val="20"/>
              </w:rPr>
              <w:t xml:space="preserve"> &amp; Acquisition</w:t>
            </w:r>
            <w:r w:rsidR="00A562D7" w:rsidRPr="002B5730">
              <w:rPr>
                <w:rFonts w:ascii="Verdana" w:hAnsi="Verdana"/>
                <w:b/>
                <w:bCs/>
                <w:color w:val="000000" w:themeColor="text1"/>
                <w:sz w:val="20"/>
                <w:szCs w:val="20"/>
              </w:rPr>
              <w:t>s</w:t>
            </w:r>
            <w:r w:rsidRPr="002B5730">
              <w:rPr>
                <w:rFonts w:ascii="Verdana" w:hAnsi="Verdana"/>
                <w:b/>
                <w:bCs/>
                <w:color w:val="000000" w:themeColor="text1"/>
                <w:sz w:val="20"/>
                <w:szCs w:val="20"/>
              </w:rPr>
              <w:t xml:space="preserve"> in Vinyl Ester Resin Industry</w:t>
            </w:r>
          </w:p>
        </w:tc>
      </w:tr>
      <w:tr w:rsidR="002B5730" w:rsidRPr="002B5730" w14:paraId="69584BBD" w14:textId="77777777" w:rsidTr="00757242">
        <w:trPr>
          <w:trHeight w:val="479"/>
        </w:trPr>
        <w:tc>
          <w:tcPr>
            <w:tcW w:w="922" w:type="dxa"/>
            <w:tcBorders>
              <w:top w:val="nil"/>
              <w:left w:val="single" w:sz="8" w:space="0" w:color="auto"/>
              <w:bottom w:val="single" w:sz="8" w:space="0" w:color="auto"/>
              <w:right w:val="single" w:sz="8" w:space="0" w:color="auto"/>
            </w:tcBorders>
            <w:shd w:val="clear" w:color="auto" w:fill="A9D08E"/>
            <w:noWrap/>
            <w:tcMar>
              <w:top w:w="0" w:type="dxa"/>
              <w:left w:w="108" w:type="dxa"/>
              <w:bottom w:w="0" w:type="dxa"/>
              <w:right w:w="108" w:type="dxa"/>
            </w:tcMar>
            <w:vAlign w:val="bottom"/>
            <w:hideMark/>
          </w:tcPr>
          <w:p w14:paraId="62B82313" w14:textId="77777777" w:rsidR="00757242" w:rsidRPr="002B5730" w:rsidRDefault="00757242">
            <w:pPr>
              <w:jc w:val="center"/>
              <w:rPr>
                <w:rFonts w:ascii="Verdana" w:hAnsi="Verdana"/>
                <w:b/>
                <w:bCs/>
                <w:color w:val="000000" w:themeColor="text1"/>
                <w:sz w:val="20"/>
                <w:szCs w:val="20"/>
              </w:rPr>
            </w:pPr>
            <w:r w:rsidRPr="002B5730">
              <w:rPr>
                <w:rFonts w:ascii="Verdana" w:hAnsi="Verdana"/>
                <w:b/>
                <w:bCs/>
                <w:color w:val="000000" w:themeColor="text1"/>
                <w:sz w:val="20"/>
                <w:szCs w:val="20"/>
              </w:rPr>
              <w:t>S.No.</w:t>
            </w:r>
          </w:p>
        </w:tc>
        <w:tc>
          <w:tcPr>
            <w:tcW w:w="4436" w:type="dxa"/>
            <w:tcBorders>
              <w:top w:val="nil"/>
              <w:left w:val="nil"/>
              <w:bottom w:val="single" w:sz="8" w:space="0" w:color="auto"/>
              <w:right w:val="single" w:sz="8" w:space="0" w:color="auto"/>
            </w:tcBorders>
            <w:shd w:val="clear" w:color="auto" w:fill="A9D08E"/>
            <w:noWrap/>
            <w:tcMar>
              <w:top w:w="0" w:type="dxa"/>
              <w:left w:w="108" w:type="dxa"/>
              <w:bottom w:w="0" w:type="dxa"/>
              <w:right w:w="108" w:type="dxa"/>
            </w:tcMar>
            <w:vAlign w:val="bottom"/>
            <w:hideMark/>
          </w:tcPr>
          <w:p w14:paraId="4D26755B" w14:textId="77777777" w:rsidR="00757242" w:rsidRPr="002B5730" w:rsidRDefault="00757242">
            <w:pPr>
              <w:jc w:val="center"/>
              <w:rPr>
                <w:rFonts w:ascii="Verdana" w:hAnsi="Verdana"/>
                <w:b/>
                <w:bCs/>
                <w:color w:val="000000" w:themeColor="text1"/>
                <w:sz w:val="20"/>
                <w:szCs w:val="20"/>
              </w:rPr>
            </w:pPr>
            <w:r w:rsidRPr="002B5730">
              <w:rPr>
                <w:rFonts w:ascii="Verdana" w:hAnsi="Verdana"/>
                <w:b/>
                <w:bCs/>
                <w:color w:val="000000" w:themeColor="text1"/>
                <w:sz w:val="20"/>
                <w:szCs w:val="20"/>
              </w:rPr>
              <w:t>Target Company</w:t>
            </w:r>
          </w:p>
        </w:tc>
        <w:tc>
          <w:tcPr>
            <w:tcW w:w="3893" w:type="dxa"/>
            <w:tcBorders>
              <w:top w:val="nil"/>
              <w:left w:val="nil"/>
              <w:bottom w:val="single" w:sz="8" w:space="0" w:color="auto"/>
              <w:right w:val="single" w:sz="8" w:space="0" w:color="auto"/>
            </w:tcBorders>
            <w:shd w:val="clear" w:color="auto" w:fill="A9D08E"/>
            <w:noWrap/>
            <w:tcMar>
              <w:top w:w="0" w:type="dxa"/>
              <w:left w:w="108" w:type="dxa"/>
              <w:bottom w:w="0" w:type="dxa"/>
              <w:right w:w="108" w:type="dxa"/>
            </w:tcMar>
            <w:vAlign w:val="bottom"/>
            <w:hideMark/>
          </w:tcPr>
          <w:p w14:paraId="5770FBA6" w14:textId="77777777" w:rsidR="00757242" w:rsidRPr="002B5730" w:rsidRDefault="00757242">
            <w:pPr>
              <w:jc w:val="center"/>
              <w:rPr>
                <w:rFonts w:ascii="Verdana" w:hAnsi="Verdana"/>
                <w:b/>
                <w:bCs/>
                <w:color w:val="000000" w:themeColor="text1"/>
                <w:sz w:val="20"/>
                <w:szCs w:val="20"/>
              </w:rPr>
            </w:pPr>
            <w:r w:rsidRPr="002B5730">
              <w:rPr>
                <w:rFonts w:ascii="Verdana" w:hAnsi="Verdana"/>
                <w:b/>
                <w:bCs/>
                <w:color w:val="000000" w:themeColor="text1"/>
                <w:sz w:val="20"/>
                <w:szCs w:val="20"/>
              </w:rPr>
              <w:t>Acquirer / Merged Entity</w:t>
            </w:r>
          </w:p>
        </w:tc>
        <w:tc>
          <w:tcPr>
            <w:tcW w:w="890" w:type="dxa"/>
            <w:tcBorders>
              <w:top w:val="nil"/>
              <w:left w:val="nil"/>
              <w:bottom w:val="single" w:sz="8" w:space="0" w:color="auto"/>
              <w:right w:val="single" w:sz="8" w:space="0" w:color="auto"/>
            </w:tcBorders>
            <w:shd w:val="clear" w:color="auto" w:fill="A9D08E"/>
            <w:noWrap/>
            <w:tcMar>
              <w:top w:w="0" w:type="dxa"/>
              <w:left w:w="108" w:type="dxa"/>
              <w:bottom w:w="0" w:type="dxa"/>
              <w:right w:w="108" w:type="dxa"/>
            </w:tcMar>
            <w:vAlign w:val="bottom"/>
            <w:hideMark/>
          </w:tcPr>
          <w:p w14:paraId="2472F61C" w14:textId="77777777" w:rsidR="00757242" w:rsidRPr="002B5730" w:rsidRDefault="00757242">
            <w:pPr>
              <w:jc w:val="center"/>
              <w:rPr>
                <w:rFonts w:ascii="Verdana" w:hAnsi="Verdana"/>
                <w:b/>
                <w:bCs/>
                <w:color w:val="000000" w:themeColor="text1"/>
                <w:sz w:val="20"/>
                <w:szCs w:val="20"/>
              </w:rPr>
            </w:pPr>
            <w:r w:rsidRPr="002B5730">
              <w:rPr>
                <w:rFonts w:ascii="Verdana" w:hAnsi="Verdana"/>
                <w:b/>
                <w:bCs/>
                <w:color w:val="000000" w:themeColor="text1"/>
                <w:sz w:val="20"/>
                <w:szCs w:val="20"/>
              </w:rPr>
              <w:t>Year</w:t>
            </w:r>
          </w:p>
        </w:tc>
      </w:tr>
      <w:tr w:rsidR="002B5730" w:rsidRPr="002B5730" w14:paraId="50020157" w14:textId="77777777" w:rsidTr="00757242">
        <w:trPr>
          <w:trHeight w:val="479"/>
        </w:trPr>
        <w:tc>
          <w:tcPr>
            <w:tcW w:w="922" w:type="dxa"/>
            <w:tcBorders>
              <w:top w:val="nil"/>
              <w:left w:val="single" w:sz="8" w:space="0" w:color="auto"/>
              <w:bottom w:val="nil"/>
              <w:right w:val="single" w:sz="8" w:space="0" w:color="auto"/>
            </w:tcBorders>
            <w:noWrap/>
            <w:tcMar>
              <w:top w:w="0" w:type="dxa"/>
              <w:left w:w="108" w:type="dxa"/>
              <w:bottom w:w="0" w:type="dxa"/>
              <w:right w:w="108" w:type="dxa"/>
            </w:tcMar>
            <w:vAlign w:val="bottom"/>
            <w:hideMark/>
          </w:tcPr>
          <w:p w14:paraId="7B5E7B02" w14:textId="77777777" w:rsidR="00757242" w:rsidRPr="002B5730" w:rsidRDefault="00757242">
            <w:pPr>
              <w:jc w:val="center"/>
              <w:rPr>
                <w:rFonts w:ascii="Verdana" w:hAnsi="Verdana"/>
                <w:color w:val="000000" w:themeColor="text1"/>
                <w:sz w:val="20"/>
                <w:szCs w:val="20"/>
              </w:rPr>
            </w:pPr>
            <w:r w:rsidRPr="002B5730">
              <w:rPr>
                <w:rFonts w:ascii="Verdana" w:hAnsi="Verdana"/>
                <w:color w:val="000000" w:themeColor="text1"/>
                <w:sz w:val="20"/>
                <w:szCs w:val="20"/>
              </w:rPr>
              <w:t>1</w:t>
            </w:r>
          </w:p>
        </w:tc>
        <w:tc>
          <w:tcPr>
            <w:tcW w:w="4436" w:type="dxa"/>
            <w:noWrap/>
            <w:tcMar>
              <w:top w:w="0" w:type="dxa"/>
              <w:left w:w="108" w:type="dxa"/>
              <w:bottom w:w="0" w:type="dxa"/>
              <w:right w:w="108" w:type="dxa"/>
            </w:tcMar>
            <w:vAlign w:val="bottom"/>
            <w:hideMark/>
          </w:tcPr>
          <w:p w14:paraId="72A1E466" w14:textId="77777777" w:rsidR="00757242" w:rsidRPr="002B5730" w:rsidRDefault="00757242">
            <w:pPr>
              <w:rPr>
                <w:rFonts w:ascii="Verdana" w:hAnsi="Verdana"/>
                <w:color w:val="000000" w:themeColor="text1"/>
                <w:sz w:val="20"/>
                <w:szCs w:val="20"/>
              </w:rPr>
            </w:pPr>
            <w:r w:rsidRPr="002B5730">
              <w:rPr>
                <w:rFonts w:ascii="Verdana" w:hAnsi="Verdana"/>
                <w:color w:val="000000" w:themeColor="text1"/>
                <w:sz w:val="20"/>
                <w:szCs w:val="20"/>
              </w:rPr>
              <w:t> Mar-Bal Inc</w:t>
            </w:r>
          </w:p>
        </w:tc>
        <w:tc>
          <w:tcPr>
            <w:tcW w:w="3893" w:type="dxa"/>
            <w:tcBorders>
              <w:top w:val="nil"/>
              <w:left w:val="single" w:sz="8" w:space="0" w:color="auto"/>
              <w:bottom w:val="nil"/>
              <w:right w:val="single" w:sz="8" w:space="0" w:color="auto"/>
            </w:tcBorders>
            <w:noWrap/>
            <w:tcMar>
              <w:top w:w="0" w:type="dxa"/>
              <w:left w:w="108" w:type="dxa"/>
              <w:bottom w:w="0" w:type="dxa"/>
              <w:right w:w="108" w:type="dxa"/>
            </w:tcMar>
            <w:vAlign w:val="bottom"/>
            <w:hideMark/>
          </w:tcPr>
          <w:p w14:paraId="47C413D1" w14:textId="77777777" w:rsidR="00757242" w:rsidRPr="002B5730" w:rsidRDefault="00757242">
            <w:pPr>
              <w:rPr>
                <w:rFonts w:ascii="Verdana" w:hAnsi="Verdana"/>
                <w:color w:val="000000" w:themeColor="text1"/>
                <w:sz w:val="20"/>
                <w:szCs w:val="20"/>
              </w:rPr>
            </w:pPr>
            <w:r w:rsidRPr="002B5730">
              <w:rPr>
                <w:rFonts w:ascii="Verdana" w:hAnsi="Verdana"/>
                <w:color w:val="000000" w:themeColor="text1"/>
                <w:sz w:val="20"/>
                <w:szCs w:val="20"/>
              </w:rPr>
              <w:t>Chagrin Falls, Ohio</w:t>
            </w:r>
          </w:p>
        </w:tc>
        <w:tc>
          <w:tcPr>
            <w:tcW w:w="890" w:type="dxa"/>
            <w:tcBorders>
              <w:top w:val="nil"/>
              <w:left w:val="nil"/>
              <w:bottom w:val="nil"/>
              <w:right w:val="single" w:sz="8" w:space="0" w:color="auto"/>
            </w:tcBorders>
            <w:noWrap/>
            <w:tcMar>
              <w:top w:w="0" w:type="dxa"/>
              <w:left w:w="108" w:type="dxa"/>
              <w:bottom w:w="0" w:type="dxa"/>
              <w:right w:w="108" w:type="dxa"/>
            </w:tcMar>
            <w:vAlign w:val="bottom"/>
            <w:hideMark/>
          </w:tcPr>
          <w:p w14:paraId="48390F05" w14:textId="77777777" w:rsidR="00757242" w:rsidRPr="002B5730" w:rsidRDefault="00757242">
            <w:pPr>
              <w:rPr>
                <w:rFonts w:ascii="Verdana" w:hAnsi="Verdana"/>
                <w:color w:val="000000" w:themeColor="text1"/>
                <w:sz w:val="20"/>
                <w:szCs w:val="20"/>
              </w:rPr>
            </w:pPr>
            <w:r w:rsidRPr="002B5730">
              <w:rPr>
                <w:rFonts w:ascii="Verdana" w:hAnsi="Verdana"/>
                <w:color w:val="000000" w:themeColor="text1"/>
                <w:sz w:val="20"/>
                <w:szCs w:val="20"/>
              </w:rPr>
              <w:t>2020</w:t>
            </w:r>
          </w:p>
        </w:tc>
      </w:tr>
      <w:tr w:rsidR="002B5730" w:rsidRPr="002B5730" w14:paraId="5AF86971" w14:textId="77777777" w:rsidTr="00757242">
        <w:trPr>
          <w:trHeight w:val="479"/>
        </w:trPr>
        <w:tc>
          <w:tcPr>
            <w:tcW w:w="922" w:type="dxa"/>
            <w:tcBorders>
              <w:top w:val="single" w:sz="8" w:space="0" w:color="auto"/>
              <w:left w:val="single" w:sz="8" w:space="0" w:color="auto"/>
              <w:bottom w:val="single" w:sz="8" w:space="0" w:color="auto"/>
              <w:right w:val="single" w:sz="8" w:space="0" w:color="auto"/>
            </w:tcBorders>
            <w:noWrap/>
            <w:tcMar>
              <w:top w:w="0" w:type="dxa"/>
              <w:left w:w="108" w:type="dxa"/>
              <w:bottom w:w="0" w:type="dxa"/>
              <w:right w:w="108" w:type="dxa"/>
            </w:tcMar>
            <w:vAlign w:val="bottom"/>
            <w:hideMark/>
          </w:tcPr>
          <w:p w14:paraId="77FA4E3A" w14:textId="77777777" w:rsidR="00757242" w:rsidRPr="002B5730" w:rsidRDefault="00757242">
            <w:pPr>
              <w:jc w:val="center"/>
              <w:rPr>
                <w:rFonts w:ascii="Verdana" w:hAnsi="Verdana"/>
                <w:color w:val="000000" w:themeColor="text1"/>
                <w:sz w:val="20"/>
                <w:szCs w:val="20"/>
              </w:rPr>
            </w:pPr>
            <w:r w:rsidRPr="002B5730">
              <w:rPr>
                <w:rFonts w:ascii="Verdana" w:hAnsi="Verdana"/>
                <w:color w:val="000000" w:themeColor="text1"/>
                <w:sz w:val="20"/>
                <w:szCs w:val="20"/>
              </w:rPr>
              <w:t>2</w:t>
            </w:r>
          </w:p>
        </w:tc>
        <w:tc>
          <w:tcPr>
            <w:tcW w:w="4436" w:type="dxa"/>
            <w:tcBorders>
              <w:top w:val="single" w:sz="8" w:space="0" w:color="auto"/>
              <w:left w:val="nil"/>
              <w:bottom w:val="single" w:sz="8" w:space="0" w:color="auto"/>
              <w:right w:val="single" w:sz="8" w:space="0" w:color="auto"/>
            </w:tcBorders>
            <w:noWrap/>
            <w:tcMar>
              <w:top w:w="0" w:type="dxa"/>
              <w:left w:w="108" w:type="dxa"/>
              <w:bottom w:w="0" w:type="dxa"/>
              <w:right w:w="108" w:type="dxa"/>
            </w:tcMar>
            <w:vAlign w:val="bottom"/>
            <w:hideMark/>
          </w:tcPr>
          <w:p w14:paraId="58980F4A" w14:textId="77777777" w:rsidR="00757242" w:rsidRPr="002B5730" w:rsidRDefault="00757242">
            <w:pPr>
              <w:rPr>
                <w:rFonts w:ascii="Verdana" w:hAnsi="Verdana"/>
                <w:color w:val="000000" w:themeColor="text1"/>
                <w:sz w:val="20"/>
                <w:szCs w:val="20"/>
              </w:rPr>
            </w:pPr>
            <w:r w:rsidRPr="002B5730">
              <w:rPr>
                <w:rFonts w:ascii="Verdana" w:hAnsi="Verdana"/>
                <w:color w:val="000000" w:themeColor="text1"/>
                <w:sz w:val="20"/>
                <w:szCs w:val="20"/>
              </w:rPr>
              <w:t>Ashland Global Holdings Inc.</w:t>
            </w:r>
          </w:p>
        </w:tc>
        <w:tc>
          <w:tcPr>
            <w:tcW w:w="3893" w:type="dxa"/>
            <w:tcBorders>
              <w:top w:val="single" w:sz="8" w:space="0" w:color="auto"/>
              <w:left w:val="nil"/>
              <w:bottom w:val="single" w:sz="8" w:space="0" w:color="auto"/>
              <w:right w:val="single" w:sz="8" w:space="0" w:color="auto"/>
            </w:tcBorders>
            <w:noWrap/>
            <w:tcMar>
              <w:top w:w="0" w:type="dxa"/>
              <w:left w:w="108" w:type="dxa"/>
              <w:bottom w:w="0" w:type="dxa"/>
              <w:right w:w="108" w:type="dxa"/>
            </w:tcMar>
            <w:vAlign w:val="bottom"/>
            <w:hideMark/>
          </w:tcPr>
          <w:p w14:paraId="5C8F6C69" w14:textId="77777777" w:rsidR="00757242" w:rsidRPr="002B5730" w:rsidRDefault="00757242">
            <w:pPr>
              <w:rPr>
                <w:rFonts w:ascii="Verdana" w:hAnsi="Verdana"/>
                <w:color w:val="000000" w:themeColor="text1"/>
                <w:sz w:val="20"/>
                <w:szCs w:val="20"/>
              </w:rPr>
            </w:pPr>
            <w:r w:rsidRPr="002B5730">
              <w:rPr>
                <w:rFonts w:ascii="Verdana" w:hAnsi="Verdana"/>
                <w:color w:val="000000" w:themeColor="text1"/>
                <w:sz w:val="20"/>
                <w:szCs w:val="20"/>
              </w:rPr>
              <w:t>INEOS Enterprise</w:t>
            </w:r>
          </w:p>
        </w:tc>
        <w:tc>
          <w:tcPr>
            <w:tcW w:w="890" w:type="dxa"/>
            <w:tcBorders>
              <w:top w:val="single" w:sz="8" w:space="0" w:color="auto"/>
              <w:left w:val="nil"/>
              <w:bottom w:val="single" w:sz="8" w:space="0" w:color="auto"/>
              <w:right w:val="single" w:sz="8" w:space="0" w:color="auto"/>
            </w:tcBorders>
            <w:noWrap/>
            <w:tcMar>
              <w:top w:w="0" w:type="dxa"/>
              <w:left w:w="108" w:type="dxa"/>
              <w:bottom w:w="0" w:type="dxa"/>
              <w:right w:w="108" w:type="dxa"/>
            </w:tcMar>
            <w:vAlign w:val="bottom"/>
            <w:hideMark/>
          </w:tcPr>
          <w:p w14:paraId="053EF2E2" w14:textId="77777777" w:rsidR="00757242" w:rsidRPr="002B5730" w:rsidRDefault="00757242">
            <w:pPr>
              <w:rPr>
                <w:rFonts w:ascii="Verdana" w:hAnsi="Verdana"/>
                <w:color w:val="000000" w:themeColor="text1"/>
                <w:sz w:val="20"/>
                <w:szCs w:val="20"/>
              </w:rPr>
            </w:pPr>
            <w:r w:rsidRPr="002B5730">
              <w:rPr>
                <w:rFonts w:ascii="Verdana" w:hAnsi="Verdana"/>
                <w:color w:val="000000" w:themeColor="text1"/>
                <w:sz w:val="20"/>
                <w:szCs w:val="20"/>
              </w:rPr>
              <w:t>2019</w:t>
            </w:r>
          </w:p>
        </w:tc>
      </w:tr>
      <w:tr w:rsidR="002B5730" w:rsidRPr="002B5730" w14:paraId="3213CDAA" w14:textId="77777777" w:rsidTr="00757242">
        <w:trPr>
          <w:trHeight w:val="479"/>
        </w:trPr>
        <w:tc>
          <w:tcPr>
            <w:tcW w:w="922" w:type="dxa"/>
            <w:tcBorders>
              <w:top w:val="nil"/>
              <w:left w:val="single" w:sz="8" w:space="0" w:color="auto"/>
              <w:bottom w:val="single" w:sz="8" w:space="0" w:color="auto"/>
              <w:right w:val="single" w:sz="8" w:space="0" w:color="auto"/>
            </w:tcBorders>
            <w:noWrap/>
            <w:tcMar>
              <w:top w:w="0" w:type="dxa"/>
              <w:left w:w="108" w:type="dxa"/>
              <w:bottom w:w="0" w:type="dxa"/>
              <w:right w:w="108" w:type="dxa"/>
            </w:tcMar>
            <w:vAlign w:val="bottom"/>
            <w:hideMark/>
          </w:tcPr>
          <w:p w14:paraId="06F20DBD" w14:textId="77777777" w:rsidR="00757242" w:rsidRPr="002B5730" w:rsidRDefault="00757242">
            <w:pPr>
              <w:jc w:val="center"/>
              <w:rPr>
                <w:rFonts w:ascii="Verdana" w:hAnsi="Verdana"/>
                <w:color w:val="000000" w:themeColor="text1"/>
                <w:sz w:val="20"/>
                <w:szCs w:val="20"/>
              </w:rPr>
            </w:pPr>
            <w:r w:rsidRPr="002B5730">
              <w:rPr>
                <w:rFonts w:ascii="Verdana" w:hAnsi="Verdana"/>
                <w:color w:val="000000" w:themeColor="text1"/>
                <w:sz w:val="20"/>
                <w:szCs w:val="20"/>
              </w:rPr>
              <w:t>3</w:t>
            </w:r>
          </w:p>
        </w:tc>
        <w:tc>
          <w:tcPr>
            <w:tcW w:w="4436"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14:paraId="0F05BE8A" w14:textId="77777777" w:rsidR="00757242" w:rsidRPr="002B5730" w:rsidRDefault="00757242">
            <w:pPr>
              <w:rPr>
                <w:rFonts w:ascii="Verdana" w:hAnsi="Verdana"/>
                <w:color w:val="000000" w:themeColor="text1"/>
                <w:sz w:val="20"/>
                <w:szCs w:val="20"/>
              </w:rPr>
            </w:pPr>
            <w:r w:rsidRPr="002B5730">
              <w:rPr>
                <w:rFonts w:ascii="Verdana" w:hAnsi="Verdana"/>
                <w:color w:val="000000" w:themeColor="text1"/>
                <w:sz w:val="20"/>
                <w:szCs w:val="20"/>
              </w:rPr>
              <w:t>Aliancys &amp; AOC Resin</w:t>
            </w:r>
          </w:p>
        </w:tc>
        <w:tc>
          <w:tcPr>
            <w:tcW w:w="3893"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14:paraId="6A6B746B" w14:textId="77777777" w:rsidR="00757242" w:rsidRPr="002B5730" w:rsidRDefault="00757242">
            <w:pPr>
              <w:rPr>
                <w:rFonts w:ascii="Verdana" w:hAnsi="Verdana"/>
                <w:color w:val="000000" w:themeColor="text1"/>
                <w:sz w:val="20"/>
                <w:szCs w:val="20"/>
              </w:rPr>
            </w:pPr>
            <w:r w:rsidRPr="002B5730">
              <w:rPr>
                <w:rFonts w:ascii="Verdana" w:hAnsi="Verdana"/>
                <w:color w:val="000000" w:themeColor="text1"/>
                <w:sz w:val="20"/>
                <w:szCs w:val="20"/>
              </w:rPr>
              <w:t>CVC Capital Partners</w:t>
            </w:r>
          </w:p>
        </w:tc>
        <w:tc>
          <w:tcPr>
            <w:tcW w:w="890"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14:paraId="375E273B" w14:textId="77777777" w:rsidR="00757242" w:rsidRPr="002B5730" w:rsidRDefault="00757242">
            <w:pPr>
              <w:rPr>
                <w:rFonts w:ascii="Verdana" w:hAnsi="Verdana"/>
                <w:color w:val="000000" w:themeColor="text1"/>
                <w:sz w:val="20"/>
                <w:szCs w:val="20"/>
              </w:rPr>
            </w:pPr>
            <w:r w:rsidRPr="002B5730">
              <w:rPr>
                <w:rFonts w:ascii="Verdana" w:hAnsi="Verdana"/>
                <w:color w:val="000000" w:themeColor="text1"/>
                <w:sz w:val="20"/>
                <w:szCs w:val="20"/>
              </w:rPr>
              <w:t>2018</w:t>
            </w:r>
          </w:p>
        </w:tc>
      </w:tr>
      <w:tr w:rsidR="002B5730" w:rsidRPr="002B5730" w14:paraId="2731530E" w14:textId="77777777" w:rsidTr="00757242">
        <w:trPr>
          <w:trHeight w:val="479"/>
        </w:trPr>
        <w:tc>
          <w:tcPr>
            <w:tcW w:w="922" w:type="dxa"/>
            <w:tcBorders>
              <w:top w:val="nil"/>
              <w:left w:val="single" w:sz="8" w:space="0" w:color="auto"/>
              <w:bottom w:val="single" w:sz="8" w:space="0" w:color="auto"/>
              <w:right w:val="single" w:sz="8" w:space="0" w:color="auto"/>
            </w:tcBorders>
            <w:noWrap/>
            <w:tcMar>
              <w:top w:w="0" w:type="dxa"/>
              <w:left w:w="108" w:type="dxa"/>
              <w:bottom w:w="0" w:type="dxa"/>
              <w:right w:w="108" w:type="dxa"/>
            </w:tcMar>
            <w:vAlign w:val="bottom"/>
            <w:hideMark/>
          </w:tcPr>
          <w:p w14:paraId="3CC5B452" w14:textId="77777777" w:rsidR="00757242" w:rsidRPr="002B5730" w:rsidRDefault="00757242">
            <w:pPr>
              <w:jc w:val="center"/>
              <w:rPr>
                <w:rFonts w:ascii="Verdana" w:hAnsi="Verdana"/>
                <w:color w:val="000000" w:themeColor="text1"/>
                <w:sz w:val="20"/>
                <w:szCs w:val="20"/>
              </w:rPr>
            </w:pPr>
            <w:r w:rsidRPr="002B5730">
              <w:rPr>
                <w:rFonts w:ascii="Verdana" w:hAnsi="Verdana"/>
                <w:color w:val="000000" w:themeColor="text1"/>
                <w:sz w:val="20"/>
                <w:szCs w:val="20"/>
              </w:rPr>
              <w:t>4</w:t>
            </w:r>
          </w:p>
        </w:tc>
        <w:tc>
          <w:tcPr>
            <w:tcW w:w="4436"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14:paraId="07A38529" w14:textId="77777777" w:rsidR="00757242" w:rsidRPr="002B5730" w:rsidRDefault="00757242">
            <w:pPr>
              <w:rPr>
                <w:rFonts w:ascii="Verdana" w:hAnsi="Verdana"/>
                <w:color w:val="000000" w:themeColor="text1"/>
                <w:sz w:val="20"/>
                <w:szCs w:val="20"/>
              </w:rPr>
            </w:pPr>
            <w:r w:rsidRPr="002B5730">
              <w:rPr>
                <w:rFonts w:ascii="Verdana" w:hAnsi="Verdana"/>
                <w:color w:val="000000" w:themeColor="text1"/>
                <w:sz w:val="20"/>
                <w:szCs w:val="20"/>
              </w:rPr>
              <w:t>Polynt</w:t>
            </w:r>
          </w:p>
        </w:tc>
        <w:tc>
          <w:tcPr>
            <w:tcW w:w="3893"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14:paraId="2738216E" w14:textId="77777777" w:rsidR="00757242" w:rsidRPr="002B5730" w:rsidRDefault="00757242">
            <w:pPr>
              <w:rPr>
                <w:rFonts w:ascii="Verdana" w:hAnsi="Verdana"/>
                <w:color w:val="000000" w:themeColor="text1"/>
                <w:sz w:val="20"/>
                <w:szCs w:val="20"/>
              </w:rPr>
            </w:pPr>
            <w:r w:rsidRPr="002B5730">
              <w:rPr>
                <w:rFonts w:ascii="Verdana" w:hAnsi="Verdana"/>
                <w:color w:val="000000" w:themeColor="text1"/>
                <w:sz w:val="20"/>
                <w:szCs w:val="20"/>
              </w:rPr>
              <w:t>Reichhold Group</w:t>
            </w:r>
          </w:p>
        </w:tc>
        <w:tc>
          <w:tcPr>
            <w:tcW w:w="890"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14:paraId="2F6740E5" w14:textId="77777777" w:rsidR="00757242" w:rsidRPr="002B5730" w:rsidRDefault="00757242">
            <w:pPr>
              <w:rPr>
                <w:rFonts w:ascii="Verdana" w:hAnsi="Verdana"/>
                <w:color w:val="000000" w:themeColor="text1"/>
                <w:sz w:val="20"/>
                <w:szCs w:val="20"/>
              </w:rPr>
            </w:pPr>
            <w:r w:rsidRPr="002B5730">
              <w:rPr>
                <w:rFonts w:ascii="Verdana" w:hAnsi="Verdana"/>
                <w:color w:val="000000" w:themeColor="text1"/>
                <w:sz w:val="20"/>
                <w:szCs w:val="20"/>
              </w:rPr>
              <w:t>2017</w:t>
            </w:r>
          </w:p>
        </w:tc>
      </w:tr>
      <w:tr w:rsidR="002B5730" w:rsidRPr="002B5730" w14:paraId="3852495A" w14:textId="77777777" w:rsidTr="00757242">
        <w:trPr>
          <w:trHeight w:val="479"/>
        </w:trPr>
        <w:tc>
          <w:tcPr>
            <w:tcW w:w="922" w:type="dxa"/>
            <w:tcBorders>
              <w:top w:val="nil"/>
              <w:left w:val="single" w:sz="8" w:space="0" w:color="auto"/>
              <w:bottom w:val="single" w:sz="8" w:space="0" w:color="auto"/>
              <w:right w:val="single" w:sz="8" w:space="0" w:color="auto"/>
            </w:tcBorders>
            <w:noWrap/>
            <w:tcMar>
              <w:top w:w="0" w:type="dxa"/>
              <w:left w:w="108" w:type="dxa"/>
              <w:bottom w:w="0" w:type="dxa"/>
              <w:right w:w="108" w:type="dxa"/>
            </w:tcMar>
            <w:vAlign w:val="bottom"/>
            <w:hideMark/>
          </w:tcPr>
          <w:p w14:paraId="2A4C0CF7" w14:textId="77777777" w:rsidR="00757242" w:rsidRPr="002B5730" w:rsidRDefault="00757242">
            <w:pPr>
              <w:jc w:val="center"/>
              <w:rPr>
                <w:rFonts w:ascii="Verdana" w:hAnsi="Verdana"/>
                <w:color w:val="000000" w:themeColor="text1"/>
                <w:sz w:val="20"/>
                <w:szCs w:val="20"/>
              </w:rPr>
            </w:pPr>
            <w:r w:rsidRPr="002B5730">
              <w:rPr>
                <w:rFonts w:ascii="Verdana" w:hAnsi="Verdana"/>
                <w:color w:val="000000" w:themeColor="text1"/>
                <w:sz w:val="20"/>
                <w:szCs w:val="20"/>
              </w:rPr>
              <w:t>5</w:t>
            </w:r>
          </w:p>
        </w:tc>
        <w:tc>
          <w:tcPr>
            <w:tcW w:w="4436"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14:paraId="429A2125" w14:textId="77777777" w:rsidR="00757242" w:rsidRPr="002B5730" w:rsidRDefault="00757242">
            <w:pPr>
              <w:rPr>
                <w:rFonts w:ascii="Verdana" w:hAnsi="Verdana"/>
                <w:color w:val="000000" w:themeColor="text1"/>
                <w:sz w:val="20"/>
                <w:szCs w:val="20"/>
              </w:rPr>
            </w:pPr>
            <w:r w:rsidRPr="002B5730">
              <w:rPr>
                <w:rFonts w:ascii="Verdana" w:hAnsi="Verdana"/>
                <w:color w:val="000000" w:themeColor="text1"/>
                <w:sz w:val="20"/>
                <w:szCs w:val="20"/>
              </w:rPr>
              <w:t>Kemrock Industries Ltd</w:t>
            </w:r>
          </w:p>
        </w:tc>
        <w:tc>
          <w:tcPr>
            <w:tcW w:w="3893"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14:paraId="2DF651DF" w14:textId="77777777" w:rsidR="00757242" w:rsidRPr="002B5730" w:rsidRDefault="00757242">
            <w:pPr>
              <w:rPr>
                <w:rFonts w:ascii="Verdana" w:hAnsi="Verdana"/>
                <w:color w:val="000000" w:themeColor="text1"/>
                <w:sz w:val="20"/>
                <w:szCs w:val="20"/>
              </w:rPr>
            </w:pPr>
            <w:r w:rsidRPr="002B5730">
              <w:rPr>
                <w:rFonts w:ascii="Verdana" w:hAnsi="Verdana"/>
                <w:color w:val="000000" w:themeColor="text1"/>
                <w:sz w:val="20"/>
                <w:szCs w:val="20"/>
              </w:rPr>
              <w:t>Reliance Industries Ltd</w:t>
            </w:r>
          </w:p>
        </w:tc>
        <w:tc>
          <w:tcPr>
            <w:tcW w:w="890"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14:paraId="5DAFB226" w14:textId="4E2E806D" w:rsidR="00757242" w:rsidRPr="002B5730" w:rsidRDefault="00757242">
            <w:pPr>
              <w:rPr>
                <w:rFonts w:ascii="Verdana" w:hAnsi="Verdana"/>
                <w:color w:val="000000" w:themeColor="text1"/>
                <w:sz w:val="20"/>
                <w:szCs w:val="20"/>
              </w:rPr>
            </w:pPr>
            <w:r w:rsidRPr="002B5730">
              <w:rPr>
                <w:rFonts w:ascii="Verdana" w:hAnsi="Verdana"/>
                <w:color w:val="000000" w:themeColor="text1"/>
                <w:sz w:val="20"/>
                <w:szCs w:val="20"/>
              </w:rPr>
              <w:t>2018</w:t>
            </w:r>
          </w:p>
        </w:tc>
      </w:tr>
    </w:tbl>
    <w:p w14:paraId="01CADF6A" w14:textId="4D7C57FC" w:rsidR="00A14586" w:rsidRPr="002B5730" w:rsidRDefault="009E10C0" w:rsidP="00F25B3D">
      <w:pPr>
        <w:rPr>
          <w:rFonts w:ascii="Calibri" w:hAnsi="Calibri" w:cs="Calibri"/>
          <w:color w:val="000000" w:themeColor="text1"/>
        </w:rPr>
      </w:pPr>
      <w:r w:rsidRPr="002B5730">
        <w:rPr>
          <w:noProof/>
          <w:color w:val="000000" w:themeColor="text1"/>
        </w:rPr>
        <mc:AlternateContent>
          <mc:Choice Requires="wps">
            <w:drawing>
              <wp:anchor distT="0" distB="0" distL="114300" distR="114300" simplePos="0" relativeHeight="252224512" behindDoc="0" locked="0" layoutInCell="1" allowOverlap="1" wp14:anchorId="5C3B0A4B" wp14:editId="067B9A04">
                <wp:simplePos x="0" y="0"/>
                <wp:positionH relativeFrom="column">
                  <wp:posOffset>4688840</wp:posOffset>
                </wp:positionH>
                <wp:positionV relativeFrom="paragraph">
                  <wp:posOffset>42545</wp:posOffset>
                </wp:positionV>
                <wp:extent cx="1864360" cy="200025"/>
                <wp:effectExtent l="0" t="0" r="0" b="0"/>
                <wp:wrapNone/>
                <wp:docPr id="236" name="TextBox 4"/>
                <wp:cNvGraphicFramePr/>
                <a:graphic xmlns:a="http://schemas.openxmlformats.org/drawingml/2006/main">
                  <a:graphicData uri="http://schemas.microsoft.com/office/word/2010/wordprocessingShape">
                    <wps:wsp>
                      <wps:cNvSpPr txBox="1"/>
                      <wps:spPr>
                        <a:xfrm>
                          <a:off x="0" y="0"/>
                          <a:ext cx="1864360" cy="200025"/>
                        </a:xfrm>
                        <a:prstGeom prst="rect">
                          <a:avLst/>
                        </a:prstGeom>
                        <a:noFill/>
                      </wps:spPr>
                      <wps:txbx>
                        <w:txbxContent>
                          <w:p w14:paraId="6CE43E3E" w14:textId="77777777" w:rsidR="00EC0757" w:rsidRPr="00687E98" w:rsidRDefault="00EC0757" w:rsidP="00EC0757">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wps:txbx>
                      <wps:bodyPr wrap="square" rtlCol="0">
                        <a:spAutoFit/>
                      </wps:bodyPr>
                    </wps:wsp>
                  </a:graphicData>
                </a:graphic>
                <wp14:sizeRelH relativeFrom="margin">
                  <wp14:pctWidth>0</wp14:pctWidth>
                </wp14:sizeRelH>
                <wp14:sizeRelV relativeFrom="margin">
                  <wp14:pctHeight>0</wp14:pctHeight>
                </wp14:sizeRelV>
              </wp:anchor>
            </w:drawing>
          </mc:Choice>
          <mc:Fallback>
            <w:pict>
              <v:shape w14:anchorId="5C3B0A4B" id="_x0000_s1161" type="#_x0000_t202" style="position:absolute;margin-left:369.2pt;margin-top:3.35pt;width:146.8pt;height:15.75pt;z-index:252224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" filled="f" stroked="f">
                <v:textbox style="mso-fit-shape-to-text:t">
                  <w:txbxContent>
                    <w:p w14:paraId="6CE43E3E" w14:textId="77777777" w:rsidR="00EC0757" w:rsidRPr="00687E98" w:rsidRDefault="00EC0757" w:rsidP="00EC0757">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v:textbox>
              </v:shape>
            </w:pict>
          </mc:Fallback>
        </mc:AlternateContent>
      </w:r>
    </w:p>
    <w:p w14:paraId="0C54CD94" w14:textId="3069F0B6" w:rsidR="00927B78" w:rsidRPr="00927B78" w:rsidRDefault="00927B78" w:rsidP="00927B78">
      <w:pPr>
        <w:spacing w:line="240" w:lineRule="auto"/>
        <w:rPr>
          <w:rFonts w:ascii="Arial" w:hAnsi="Arial" w:cs="Arial"/>
          <w:b/>
          <w:bCs/>
          <w:color w:val="000000"/>
          <w:sz w:val="24"/>
          <w:szCs w:val="24"/>
        </w:rPr>
      </w:pPr>
      <w:r w:rsidRPr="00073AC3">
        <w:rPr>
          <w:rFonts w:ascii="Arial" w:hAnsi="Arial" w:cs="Arial"/>
          <w:b/>
          <w:bCs/>
          <w:sz w:val="24"/>
          <w:szCs w:val="24"/>
        </w:rPr>
        <w:t>3.</w:t>
      </w:r>
      <w:r w:rsidR="00D16404">
        <w:rPr>
          <w:rFonts w:ascii="Arial" w:hAnsi="Arial" w:cs="Arial"/>
          <w:b/>
          <w:bCs/>
          <w:sz w:val="24"/>
          <w:szCs w:val="24"/>
        </w:rPr>
        <w:t>10.</w:t>
      </w:r>
      <w:r w:rsidRPr="00073AC3">
        <w:rPr>
          <w:rFonts w:ascii="Arial" w:hAnsi="Arial" w:cs="Arial"/>
          <w:b/>
          <w:bCs/>
          <w:sz w:val="24"/>
          <w:szCs w:val="24"/>
        </w:rPr>
        <w:t xml:space="preserve"> Technology Evaluation</w:t>
      </w:r>
      <w:r w:rsidRPr="00927B78">
        <w:rPr>
          <w:rFonts w:ascii="Arial" w:hAnsi="Arial" w:cs="Arial"/>
          <w:b/>
          <w:bCs/>
          <w:color w:val="000000"/>
          <w:sz w:val="24"/>
          <w:szCs w:val="24"/>
        </w:rPr>
        <w:t>:</w:t>
      </w:r>
    </w:p>
    <w:p w14:paraId="647D14C8" w14:textId="6AB5C02C" w:rsidR="00A03ADD" w:rsidRDefault="00A03ADD" w:rsidP="00927B78">
      <w:pPr>
        <w:spacing w:before="240" w:line="360" w:lineRule="auto"/>
        <w:jc w:val="both"/>
        <w:rPr>
          <w:rFonts w:ascii="Arial" w:hAnsi="Arial" w:cs="Arial"/>
          <w:sz w:val="24"/>
          <w:szCs w:val="24"/>
        </w:rPr>
      </w:pPr>
      <w:r w:rsidRPr="00A03ADD">
        <w:rPr>
          <w:rFonts w:ascii="Arial" w:hAnsi="Arial" w:cs="Arial"/>
          <w:sz w:val="24"/>
          <w:szCs w:val="24"/>
        </w:rPr>
        <w:t xml:space="preserve">Vinyl Ester Resins are downstream products of Epoxy Resin. Most manufacturing companies have their in-house technologies and R&amp;D facilities to make formulations. Key reactions are carried out with the help of a batch reactor and blender which can be outsourced. Conventionally, manufacturing process involves charging batch reactor with a feedstock and then blending it with an organic solvent such as styrene monomer.  There is no technology licensor for the product. </w:t>
      </w:r>
      <w:r w:rsidRPr="00A03ADD">
        <w:rPr>
          <w:rFonts w:ascii="Arial" w:hAnsi="Arial" w:cs="Arial"/>
          <w:sz w:val="24"/>
          <w:szCs w:val="24"/>
        </w:rPr>
        <w:lastRenderedPageBreak/>
        <w:t>Indian manufacturing compan</w:t>
      </w:r>
      <w:r w:rsidR="00051A2F">
        <w:rPr>
          <w:rFonts w:ascii="Arial" w:hAnsi="Arial" w:cs="Arial"/>
          <w:sz w:val="24"/>
          <w:szCs w:val="24"/>
        </w:rPr>
        <w:t>ies</w:t>
      </w:r>
      <w:r w:rsidRPr="00A03ADD">
        <w:rPr>
          <w:rFonts w:ascii="Arial" w:hAnsi="Arial" w:cs="Arial"/>
          <w:sz w:val="24"/>
          <w:szCs w:val="24"/>
        </w:rPr>
        <w:t xml:space="preserve"> such as Innovative Resins, Satyen Polymers, Mechemco Resins among others have In-house batch reactor set up. However, they depend on domestic or international market for feedstocks Epoxy resin, Bisphenol-A, and other additives.</w:t>
      </w:r>
    </w:p>
    <w:p w14:paraId="79571D6F" w14:textId="58F8C152" w:rsidR="00927B78" w:rsidRPr="00051A2F" w:rsidRDefault="00927B78" w:rsidP="00051A2F">
      <w:pPr>
        <w:rPr>
          <w:b/>
          <w:bCs/>
        </w:rPr>
      </w:pPr>
      <w:r w:rsidRPr="00051A2F">
        <w:t xml:space="preserve">                 </w:t>
      </w:r>
    </w:p>
    <w:p w14:paraId="05579F24" w14:textId="77777777" w:rsidR="006439A1" w:rsidRDefault="006439A1" w:rsidP="000304B9">
      <w:pPr>
        <w:spacing w:line="480" w:lineRule="auto"/>
        <w:jc w:val="both"/>
        <w:rPr>
          <w:rFonts w:ascii="Verdana" w:eastAsia="Verdana" w:hAnsi="Verdana" w:cs="Verdana"/>
          <w:b/>
          <w:bCs/>
          <w:i/>
          <w:iCs/>
          <w:color w:val="000000" w:themeColor="text1"/>
          <w:kern w:val="24"/>
          <w:sz w:val="20"/>
          <w:szCs w:val="20"/>
          <w:u w:val="single"/>
          <w:lang w:val="en-US"/>
        </w:rPr>
        <w:sectPr w:rsidR="006439A1" w:rsidSect="00600A5E">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45654CEC" w14:textId="3F8CCDD1" w:rsidR="004C5239" w:rsidRPr="00927B78" w:rsidRDefault="004C5239" w:rsidP="007A7901">
      <w:pPr>
        <w:spacing w:line="480" w:lineRule="auto"/>
        <w:rPr>
          <w:rFonts w:ascii="Arial" w:eastAsia="Verdana" w:hAnsi="Arial" w:cs="Arial"/>
          <w:b/>
          <w:bCs/>
          <w:color w:val="000000" w:themeColor="text1"/>
          <w:kern w:val="24"/>
          <w:sz w:val="24"/>
          <w:szCs w:val="24"/>
          <w:lang w:val="en-US"/>
          <w14:textOutline w14:w="9525" w14:cap="rnd" w14:cmpd="sng" w14:algn="ctr">
            <w14:noFill/>
            <w14:prstDash w14:val="solid"/>
            <w14:bevel/>
          </w14:textOutline>
        </w:rPr>
      </w:pPr>
      <w:bookmarkStart w:id="45" w:name="_Hlk85477119"/>
      <w:r w:rsidRPr="00927B78">
        <w:rPr>
          <w:rFonts w:ascii="Arial" w:eastAsia="Verdana" w:hAnsi="Arial" w:cs="Arial"/>
          <w:b/>
          <w:bCs/>
          <w:color w:val="000000" w:themeColor="text1"/>
          <w:kern w:val="24"/>
          <w:sz w:val="24"/>
          <w:szCs w:val="24"/>
          <w:lang w:val="en-US"/>
        </w:rPr>
        <w:t>3.</w:t>
      </w:r>
      <w:r w:rsidR="00D16404">
        <w:rPr>
          <w:rFonts w:ascii="Arial" w:eastAsia="Verdana" w:hAnsi="Arial" w:cs="Arial"/>
          <w:b/>
          <w:bCs/>
          <w:color w:val="000000" w:themeColor="text1"/>
          <w:kern w:val="24"/>
          <w:sz w:val="24"/>
          <w:szCs w:val="24"/>
          <w:lang w:val="en-US"/>
        </w:rPr>
        <w:t>11</w:t>
      </w:r>
      <w:r w:rsidRPr="00927B78">
        <w:rPr>
          <w:rFonts w:ascii="Arial" w:eastAsia="Verdana" w:hAnsi="Arial" w:cs="Arial"/>
          <w:b/>
          <w:bCs/>
          <w:color w:val="000000" w:themeColor="text1"/>
          <w:kern w:val="24"/>
          <w:sz w:val="24"/>
          <w:szCs w:val="24"/>
          <w:lang w:val="en-US"/>
        </w:rPr>
        <w:t>. Pricing Analysis</w:t>
      </w:r>
    </w:p>
    <w:p w14:paraId="4B11E754" w14:textId="52E719B2" w:rsidR="00040724" w:rsidRPr="002B5730" w:rsidRDefault="007A7901" w:rsidP="00E33B0C">
      <w:pPr>
        <w:spacing w:line="360" w:lineRule="auto"/>
        <w:jc w:val="both"/>
        <w:rPr>
          <w:rFonts w:ascii="Arial" w:eastAsia="Arial" w:hAnsi="Arial" w:cs="Arial"/>
          <w:color w:val="000000" w:themeColor="text1"/>
          <w:sz w:val="24"/>
          <w:szCs w:val="24"/>
        </w:rPr>
      </w:pPr>
      <w:r w:rsidRPr="002B5730">
        <w:rPr>
          <w:rFonts w:ascii="Arial" w:eastAsia="Arial" w:hAnsi="Arial" w:cs="Arial"/>
          <w:color w:val="000000" w:themeColor="text1"/>
          <w:sz w:val="24"/>
          <w:szCs w:val="24"/>
        </w:rPr>
        <w:t xml:space="preserve">Discussions </w:t>
      </w:r>
      <w:r w:rsidR="00DD017A" w:rsidRPr="002B5730">
        <w:rPr>
          <w:rFonts w:ascii="Arial" w:eastAsia="Arial" w:hAnsi="Arial" w:cs="Arial"/>
          <w:color w:val="000000" w:themeColor="text1"/>
          <w:sz w:val="24"/>
          <w:szCs w:val="24"/>
        </w:rPr>
        <w:t xml:space="preserve">on </w:t>
      </w:r>
      <w:r w:rsidRPr="002B5730">
        <w:rPr>
          <w:rFonts w:ascii="Arial" w:eastAsia="Arial" w:hAnsi="Arial" w:cs="Arial"/>
          <w:color w:val="000000" w:themeColor="text1"/>
          <w:sz w:val="24"/>
          <w:szCs w:val="24"/>
        </w:rPr>
        <w:t>Vinyl E</w:t>
      </w:r>
      <w:r w:rsidR="006D4425">
        <w:rPr>
          <w:rFonts w:ascii="Arial" w:eastAsia="Arial" w:hAnsi="Arial" w:cs="Arial"/>
          <w:color w:val="000000" w:themeColor="text1"/>
          <w:sz w:val="24"/>
          <w:szCs w:val="24"/>
        </w:rPr>
        <w:t>st</w:t>
      </w:r>
      <w:r w:rsidRPr="002B5730">
        <w:rPr>
          <w:rFonts w:ascii="Arial" w:eastAsia="Arial" w:hAnsi="Arial" w:cs="Arial"/>
          <w:color w:val="000000" w:themeColor="text1"/>
          <w:sz w:val="24"/>
          <w:szCs w:val="24"/>
        </w:rPr>
        <w:t>er Resin</w:t>
      </w:r>
      <w:r w:rsidR="00545715">
        <w:rPr>
          <w:rFonts w:ascii="Arial" w:eastAsia="Arial" w:hAnsi="Arial" w:cs="Arial"/>
          <w:color w:val="000000" w:themeColor="text1"/>
          <w:sz w:val="24"/>
          <w:szCs w:val="24"/>
        </w:rPr>
        <w:t xml:space="preserve"> </w:t>
      </w:r>
      <w:r w:rsidRPr="002B5730">
        <w:rPr>
          <w:rFonts w:ascii="Arial" w:eastAsia="Arial" w:hAnsi="Arial" w:cs="Arial"/>
          <w:color w:val="000000" w:themeColor="text1"/>
          <w:sz w:val="24"/>
          <w:szCs w:val="24"/>
        </w:rPr>
        <w:t xml:space="preserve">remained firm since the beginning of 2021 following the pickup in </w:t>
      </w:r>
      <w:r w:rsidR="006D4425">
        <w:rPr>
          <w:rFonts w:ascii="Arial" w:eastAsia="Arial" w:hAnsi="Arial" w:cs="Arial"/>
          <w:color w:val="000000" w:themeColor="text1"/>
          <w:sz w:val="24"/>
          <w:szCs w:val="24"/>
        </w:rPr>
        <w:t xml:space="preserve">the </w:t>
      </w:r>
      <w:r w:rsidRPr="002B5730">
        <w:rPr>
          <w:rFonts w:ascii="Arial" w:eastAsia="Arial" w:hAnsi="Arial" w:cs="Arial"/>
          <w:color w:val="000000" w:themeColor="text1"/>
          <w:sz w:val="24"/>
          <w:szCs w:val="24"/>
        </w:rPr>
        <w:t>market activities as the economy significantly rebounded from C</w:t>
      </w:r>
      <w:r w:rsidR="00DD017A" w:rsidRPr="002B5730">
        <w:rPr>
          <w:rFonts w:ascii="Arial" w:eastAsia="Arial" w:hAnsi="Arial" w:cs="Arial"/>
          <w:color w:val="000000" w:themeColor="text1"/>
          <w:sz w:val="24"/>
          <w:szCs w:val="24"/>
        </w:rPr>
        <w:t xml:space="preserve">OVID-19 </w:t>
      </w:r>
      <w:r w:rsidRPr="002B5730">
        <w:rPr>
          <w:rFonts w:ascii="Arial" w:eastAsia="Arial" w:hAnsi="Arial" w:cs="Arial"/>
          <w:color w:val="000000" w:themeColor="text1"/>
          <w:sz w:val="24"/>
          <w:szCs w:val="24"/>
        </w:rPr>
        <w:t xml:space="preserve">repercussions. However, the increment has been marginal yet consistent due to constraint fluctuations in base Novolac costs. </w:t>
      </w:r>
      <w:r w:rsidR="00A03ADD" w:rsidRPr="00A03ADD">
        <w:rPr>
          <w:rFonts w:ascii="Arial" w:eastAsia="Arial" w:hAnsi="Arial" w:cs="Arial"/>
          <w:color w:val="000000" w:themeColor="text1"/>
          <w:sz w:val="24"/>
          <w:szCs w:val="24"/>
        </w:rPr>
        <w:t xml:space="preserve">There has been little to no adverse impact of the second wave of Covid in India, as demand for the material remained </w:t>
      </w:r>
      <w:r w:rsidRPr="002B5730">
        <w:rPr>
          <w:rFonts w:ascii="Arial" w:eastAsia="Arial" w:hAnsi="Arial" w:cs="Arial"/>
          <w:color w:val="000000" w:themeColor="text1"/>
          <w:sz w:val="24"/>
          <w:szCs w:val="24"/>
        </w:rPr>
        <w:t xml:space="preserve">consistent from packaging sector amidst </w:t>
      </w:r>
      <w:r w:rsidR="00E33B0C" w:rsidRPr="002B5730">
        <w:rPr>
          <w:rFonts w:ascii="Arial" w:eastAsia="Arial" w:hAnsi="Arial" w:cs="Arial"/>
          <w:color w:val="000000" w:themeColor="text1"/>
          <w:sz w:val="24"/>
          <w:szCs w:val="24"/>
        </w:rPr>
        <w:t>favourable</w:t>
      </w:r>
      <w:r w:rsidRPr="002B5730">
        <w:rPr>
          <w:rFonts w:ascii="Arial" w:eastAsia="Arial" w:hAnsi="Arial" w:cs="Arial"/>
          <w:color w:val="000000" w:themeColor="text1"/>
          <w:sz w:val="24"/>
          <w:szCs w:val="24"/>
        </w:rPr>
        <w:t xml:space="preserve"> consumer sentiments. Thus, after showcasing a marginal dullness in May</w:t>
      </w:r>
      <w:r w:rsidR="006D4425">
        <w:rPr>
          <w:rFonts w:ascii="Arial" w:eastAsia="Arial" w:hAnsi="Arial" w:cs="Arial"/>
          <w:color w:val="000000" w:themeColor="text1"/>
          <w:sz w:val="24"/>
          <w:szCs w:val="24"/>
        </w:rPr>
        <w:t xml:space="preserve"> 2021</w:t>
      </w:r>
      <w:r w:rsidRPr="002B5730">
        <w:rPr>
          <w:rFonts w:ascii="Arial" w:eastAsia="Arial" w:hAnsi="Arial" w:cs="Arial"/>
          <w:color w:val="000000" w:themeColor="text1"/>
          <w:sz w:val="24"/>
          <w:szCs w:val="24"/>
        </w:rPr>
        <w:t xml:space="preserve">, </w:t>
      </w:r>
      <w:r w:rsidR="00DD017A" w:rsidRPr="002B5730">
        <w:rPr>
          <w:rFonts w:ascii="Arial" w:eastAsia="Arial" w:hAnsi="Arial" w:cs="Arial"/>
          <w:color w:val="000000" w:themeColor="text1"/>
          <w:sz w:val="24"/>
          <w:szCs w:val="24"/>
        </w:rPr>
        <w:t>p</w:t>
      </w:r>
      <w:r w:rsidRPr="002B5730">
        <w:rPr>
          <w:rFonts w:ascii="Arial" w:eastAsia="Arial" w:hAnsi="Arial" w:cs="Arial"/>
          <w:color w:val="000000" w:themeColor="text1"/>
          <w:sz w:val="24"/>
          <w:szCs w:val="24"/>
        </w:rPr>
        <w:t>rices again revived in June</w:t>
      </w:r>
      <w:r w:rsidR="006D4425">
        <w:rPr>
          <w:rFonts w:ascii="Arial" w:eastAsia="Arial" w:hAnsi="Arial" w:cs="Arial"/>
          <w:color w:val="000000" w:themeColor="text1"/>
          <w:sz w:val="24"/>
          <w:szCs w:val="24"/>
        </w:rPr>
        <w:t xml:space="preserve"> 2021</w:t>
      </w:r>
      <w:r w:rsidR="00DD017A" w:rsidRPr="002B5730">
        <w:rPr>
          <w:rFonts w:ascii="Arial" w:eastAsia="Arial" w:hAnsi="Arial" w:cs="Arial"/>
          <w:color w:val="000000" w:themeColor="text1"/>
          <w:sz w:val="24"/>
          <w:szCs w:val="24"/>
        </w:rPr>
        <w:t xml:space="preserve">, </w:t>
      </w:r>
      <w:r w:rsidRPr="002B5730">
        <w:rPr>
          <w:rFonts w:ascii="Arial" w:eastAsia="Arial" w:hAnsi="Arial" w:cs="Arial"/>
          <w:color w:val="000000" w:themeColor="text1"/>
          <w:sz w:val="24"/>
          <w:szCs w:val="24"/>
        </w:rPr>
        <w:t xml:space="preserve">following the resumption in market activities across the nation. Besides, soaring freight cost along several trade routes since the beginning </w:t>
      </w:r>
      <w:r w:rsidR="006D4425">
        <w:rPr>
          <w:rFonts w:ascii="Arial" w:eastAsia="Arial" w:hAnsi="Arial" w:cs="Arial"/>
          <w:color w:val="000000" w:themeColor="text1"/>
          <w:sz w:val="24"/>
          <w:szCs w:val="24"/>
        </w:rPr>
        <w:t xml:space="preserve">of </w:t>
      </w:r>
      <w:r w:rsidRPr="002B5730">
        <w:rPr>
          <w:rFonts w:ascii="Arial" w:eastAsia="Arial" w:hAnsi="Arial" w:cs="Arial"/>
          <w:color w:val="000000" w:themeColor="text1"/>
          <w:sz w:val="24"/>
          <w:szCs w:val="24"/>
        </w:rPr>
        <w:t>202</w:t>
      </w:r>
      <w:r w:rsidR="006D4425">
        <w:rPr>
          <w:rFonts w:ascii="Arial" w:eastAsia="Arial" w:hAnsi="Arial" w:cs="Arial"/>
          <w:color w:val="000000" w:themeColor="text1"/>
          <w:sz w:val="24"/>
          <w:szCs w:val="24"/>
        </w:rPr>
        <w:t>1</w:t>
      </w:r>
      <w:r w:rsidRPr="002B5730">
        <w:rPr>
          <w:rFonts w:ascii="Arial" w:eastAsia="Arial" w:hAnsi="Arial" w:cs="Arial"/>
          <w:color w:val="000000" w:themeColor="text1"/>
          <w:sz w:val="24"/>
          <w:szCs w:val="24"/>
        </w:rPr>
        <w:t xml:space="preserve"> has also contributed to raise </w:t>
      </w:r>
      <w:r w:rsidR="009F4C84" w:rsidRPr="002B5730">
        <w:rPr>
          <w:rFonts w:ascii="Arial" w:eastAsia="Arial" w:hAnsi="Arial" w:cs="Arial"/>
          <w:color w:val="000000" w:themeColor="text1"/>
          <w:sz w:val="24"/>
          <w:szCs w:val="24"/>
        </w:rPr>
        <w:t xml:space="preserve">in </w:t>
      </w:r>
      <w:r w:rsidRPr="002B5730">
        <w:rPr>
          <w:rFonts w:ascii="Arial" w:eastAsia="Arial" w:hAnsi="Arial" w:cs="Arial"/>
          <w:color w:val="000000" w:themeColor="text1"/>
          <w:sz w:val="24"/>
          <w:szCs w:val="24"/>
        </w:rPr>
        <w:t>values at times of prevalent demand pattern</w:t>
      </w:r>
      <w:r w:rsidR="004644A7" w:rsidRPr="002B5730">
        <w:rPr>
          <w:rFonts w:ascii="Arial" w:eastAsia="Arial" w:hAnsi="Arial" w:cs="Arial"/>
          <w:color w:val="000000" w:themeColor="text1"/>
          <w:sz w:val="24"/>
          <w:szCs w:val="24"/>
        </w:rPr>
        <w:t>.</w:t>
      </w:r>
    </w:p>
    <w:p w14:paraId="24A53DE8" w14:textId="77777777" w:rsidR="00005343" w:rsidRDefault="00005343" w:rsidP="007A7901">
      <w:pPr>
        <w:spacing w:line="480" w:lineRule="auto"/>
        <w:rPr>
          <w:rFonts w:ascii="Verdana" w:eastAsia="Verdana" w:hAnsi="Verdana" w:cs="Verdana"/>
          <w:b/>
          <w:bCs/>
          <w:color w:val="000000" w:themeColor="text1"/>
          <w:kern w:val="24"/>
          <w:sz w:val="20"/>
          <w:szCs w:val="20"/>
        </w:rPr>
        <w:sectPr w:rsidR="00005343" w:rsidSect="00600A5E">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094AD760" w14:textId="521EA49D" w:rsidR="007A7901" w:rsidRPr="00CA5DDE" w:rsidRDefault="00884E69" w:rsidP="007A7901">
      <w:pPr>
        <w:spacing w:line="480" w:lineRule="auto"/>
        <w:rPr>
          <w:rFonts w:ascii="Arial" w:eastAsia="Verdana" w:hAnsi="Arial" w:cs="Arial"/>
          <w:b/>
          <w:bCs/>
          <w:color w:val="000000" w:themeColor="text1"/>
          <w:kern w:val="24"/>
          <w:sz w:val="24"/>
          <w:szCs w:val="24"/>
          <w:lang w:val="en-US"/>
        </w:rPr>
      </w:pPr>
      <w:r w:rsidRPr="00CA5DDE">
        <w:rPr>
          <w:rFonts w:ascii="Arial" w:eastAsia="Verdana" w:hAnsi="Arial" w:cs="Arial"/>
          <w:b/>
          <w:bCs/>
          <w:color w:val="000000" w:themeColor="text1"/>
          <w:kern w:val="24"/>
          <w:sz w:val="24"/>
          <w:szCs w:val="24"/>
          <w:lang w:val="en-US"/>
        </w:rPr>
        <w:t>Global</w:t>
      </w:r>
      <w:r w:rsidR="007A7901" w:rsidRPr="00CA5DDE">
        <w:rPr>
          <w:rFonts w:ascii="Arial" w:eastAsia="Verdana" w:hAnsi="Arial" w:cs="Arial"/>
          <w:b/>
          <w:bCs/>
          <w:color w:val="000000" w:themeColor="text1"/>
          <w:kern w:val="24"/>
          <w:sz w:val="24"/>
          <w:szCs w:val="24"/>
          <w:lang w:val="en-US"/>
        </w:rPr>
        <w:t xml:space="preserve"> Vinyl E</w:t>
      </w:r>
      <w:r w:rsidR="0026260F" w:rsidRPr="00CA5DDE">
        <w:rPr>
          <w:rFonts w:ascii="Arial" w:eastAsia="Verdana" w:hAnsi="Arial" w:cs="Arial"/>
          <w:b/>
          <w:bCs/>
          <w:color w:val="000000" w:themeColor="text1"/>
          <w:kern w:val="24"/>
          <w:sz w:val="24"/>
          <w:szCs w:val="24"/>
          <w:lang w:val="en-US"/>
        </w:rPr>
        <w:t>st</w:t>
      </w:r>
      <w:r w:rsidR="007A7901" w:rsidRPr="00CA5DDE">
        <w:rPr>
          <w:rFonts w:ascii="Arial" w:eastAsia="Verdana" w:hAnsi="Arial" w:cs="Arial"/>
          <w:b/>
          <w:bCs/>
          <w:color w:val="000000" w:themeColor="text1"/>
          <w:kern w:val="24"/>
          <w:sz w:val="24"/>
          <w:szCs w:val="24"/>
          <w:lang w:val="en-US"/>
        </w:rPr>
        <w:t>er Resin Yearly Prices, 201</w:t>
      </w:r>
      <w:r w:rsidRPr="00CA5DDE">
        <w:rPr>
          <w:rFonts w:ascii="Arial" w:eastAsia="Verdana" w:hAnsi="Arial" w:cs="Arial"/>
          <w:b/>
          <w:bCs/>
          <w:color w:val="000000" w:themeColor="text1"/>
          <w:kern w:val="24"/>
          <w:sz w:val="24"/>
          <w:szCs w:val="24"/>
          <w:lang w:val="en-US"/>
        </w:rPr>
        <w:t>5-2030</w:t>
      </w:r>
      <w:r w:rsidR="007A7901" w:rsidRPr="00CA5DDE">
        <w:rPr>
          <w:rFonts w:ascii="Arial" w:eastAsia="Verdana" w:hAnsi="Arial" w:cs="Arial"/>
          <w:b/>
          <w:bCs/>
          <w:color w:val="000000" w:themeColor="text1"/>
          <w:kern w:val="24"/>
          <w:sz w:val="24"/>
          <w:szCs w:val="24"/>
          <w:lang w:val="en-US"/>
        </w:rPr>
        <w:t xml:space="preserve"> (</w:t>
      </w:r>
      <w:r w:rsidRPr="00CA5DDE">
        <w:rPr>
          <w:rFonts w:ascii="Arial" w:eastAsia="Verdana" w:hAnsi="Arial" w:cs="Arial"/>
          <w:b/>
          <w:bCs/>
          <w:color w:val="000000" w:themeColor="text1"/>
          <w:kern w:val="24"/>
          <w:sz w:val="24"/>
          <w:szCs w:val="24"/>
          <w:lang w:val="en-US"/>
        </w:rPr>
        <w:t>USD</w:t>
      </w:r>
      <w:r w:rsidR="007A7901" w:rsidRPr="00CA5DDE">
        <w:rPr>
          <w:rFonts w:ascii="Arial" w:eastAsia="Verdana" w:hAnsi="Arial" w:cs="Arial"/>
          <w:b/>
          <w:bCs/>
          <w:color w:val="000000" w:themeColor="text1"/>
          <w:kern w:val="24"/>
          <w:sz w:val="24"/>
          <w:szCs w:val="24"/>
          <w:lang w:val="en-US"/>
        </w:rPr>
        <w:t>/Tonne)</w:t>
      </w:r>
    </w:p>
    <w:p w14:paraId="58B13EE2" w14:textId="3486E129" w:rsidR="007A7901" w:rsidRPr="002B5730" w:rsidRDefault="002107B2" w:rsidP="007A7901">
      <w:pPr>
        <w:spacing w:line="480" w:lineRule="auto"/>
        <w:rPr>
          <w:rFonts w:ascii="Arial" w:eastAsia="Arial" w:hAnsi="Arial" w:cs="Arial"/>
          <w:b/>
          <w:bCs/>
          <w:color w:val="000000" w:themeColor="text1"/>
          <w:sz w:val="24"/>
          <w:szCs w:val="24"/>
        </w:rPr>
      </w:pPr>
      <w:r w:rsidRPr="002B5730">
        <w:rPr>
          <w:rFonts w:ascii="Arial" w:eastAsia="Arial" w:hAnsi="Arial" w:cs="Arial"/>
          <w:b/>
          <w:bCs/>
          <w:noProof/>
          <w:color w:val="000000" w:themeColor="text1"/>
          <w:sz w:val="24"/>
          <w:szCs w:val="24"/>
        </w:rPr>
        <w:drawing>
          <wp:inline distT="0" distB="0" distL="0" distR="0" wp14:anchorId="3578B045" wp14:editId="720F20C1">
            <wp:extent cx="6172200" cy="2819400"/>
            <wp:effectExtent l="0" t="0" r="0" b="0"/>
            <wp:docPr id="1027" name="Chart 1027">
              <a:extLst xmlns:a="http://schemas.openxmlformats.org/drawingml/2006/main">
                <a:ext uri="{FF2B5EF4-FFF2-40B4-BE49-F238E27FC236}">
                  <a16:creationId xmlns:a16="http://schemas.microsoft.com/office/drawing/2014/main" id="{906CF5DD-5964-4F6B-8CC0-2B13FA97008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9"/>
              </a:graphicData>
            </a:graphic>
          </wp:inline>
        </w:drawing>
      </w:r>
    </w:p>
    <w:p w14:paraId="396A72B4" w14:textId="77777777" w:rsidR="00040724" w:rsidRPr="002B5730" w:rsidRDefault="00040724" w:rsidP="009E2A18">
      <w:pPr>
        <w:spacing w:line="360" w:lineRule="auto"/>
        <w:rPr>
          <w:rFonts w:ascii="Arial" w:eastAsia="Arial" w:hAnsi="Arial" w:cs="Arial"/>
          <w:color w:val="000000" w:themeColor="text1"/>
          <w:sz w:val="24"/>
          <w:szCs w:val="24"/>
        </w:rPr>
      </w:pPr>
    </w:p>
    <w:p w14:paraId="282B2914" w14:textId="77777777" w:rsidR="00CD6836" w:rsidRDefault="00CD6836" w:rsidP="004644A7">
      <w:pPr>
        <w:spacing w:line="360" w:lineRule="auto"/>
        <w:jc w:val="both"/>
        <w:rPr>
          <w:rFonts w:ascii="Arial" w:eastAsia="Arial" w:hAnsi="Arial" w:cs="Arial"/>
          <w:color w:val="000000" w:themeColor="text1"/>
          <w:sz w:val="24"/>
          <w:szCs w:val="24"/>
        </w:rPr>
        <w:sectPr w:rsidR="00CD6836" w:rsidSect="00600A5E">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18A9D55E" w14:textId="117B3743" w:rsidR="002107B2" w:rsidRDefault="002107B2" w:rsidP="00905DCB">
      <w:pPr>
        <w:spacing w:line="360" w:lineRule="auto"/>
        <w:jc w:val="both"/>
        <w:rPr>
          <w:rFonts w:ascii="Arial" w:eastAsia="Arial" w:hAnsi="Arial" w:cs="Arial"/>
          <w:color w:val="000000" w:themeColor="text1"/>
          <w:sz w:val="24"/>
          <w:szCs w:val="24"/>
        </w:rPr>
      </w:pPr>
      <w:r w:rsidRPr="002B5730">
        <w:rPr>
          <w:rFonts w:ascii="Arial" w:eastAsia="Arial" w:hAnsi="Arial" w:cs="Arial"/>
          <w:b/>
          <w:bCs/>
          <w:noProof/>
          <w:color w:val="000000" w:themeColor="text1"/>
          <w:sz w:val="24"/>
          <w:szCs w:val="24"/>
        </w:rPr>
        <w:lastRenderedPageBreak/>
        <w:drawing>
          <wp:inline distT="0" distB="0" distL="0" distR="0" wp14:anchorId="3F03AE53" wp14:editId="0B438DB5">
            <wp:extent cx="6070600" cy="2796363"/>
            <wp:effectExtent l="0" t="0" r="6350" b="4445"/>
            <wp:docPr id="35" name="Chart 35">
              <a:extLst xmlns:a="http://schemas.openxmlformats.org/drawingml/2006/main">
                <a:ext uri="{FF2B5EF4-FFF2-40B4-BE49-F238E27FC236}">
                  <a16:creationId xmlns:a16="http://schemas.microsoft.com/office/drawing/2014/main" id="{906CF5DD-5964-4F6B-8CC0-2B13FA97008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0"/>
              </a:graphicData>
            </a:graphic>
          </wp:inline>
        </w:drawing>
      </w:r>
    </w:p>
    <w:p w14:paraId="1C683E98" w14:textId="77777777" w:rsidR="002107B2" w:rsidRDefault="002107B2" w:rsidP="00905DCB">
      <w:pPr>
        <w:spacing w:line="360" w:lineRule="auto"/>
        <w:jc w:val="both"/>
        <w:rPr>
          <w:rFonts w:ascii="Arial" w:eastAsia="Arial" w:hAnsi="Arial" w:cs="Arial"/>
          <w:color w:val="000000" w:themeColor="text1"/>
          <w:sz w:val="24"/>
          <w:szCs w:val="24"/>
        </w:rPr>
      </w:pPr>
    </w:p>
    <w:bookmarkEnd w:id="45"/>
    <w:p w14:paraId="6C4A1704" w14:textId="77777777" w:rsidR="002107B2" w:rsidRPr="002107B2" w:rsidRDefault="002107B2" w:rsidP="002107B2">
      <w:pPr>
        <w:spacing w:line="360" w:lineRule="auto"/>
        <w:jc w:val="both"/>
        <w:rPr>
          <w:rFonts w:ascii="Arial" w:eastAsia="Arial" w:hAnsi="Arial" w:cs="Arial"/>
          <w:color w:val="000000" w:themeColor="text1"/>
          <w:sz w:val="24"/>
          <w:szCs w:val="24"/>
        </w:rPr>
      </w:pPr>
      <w:r w:rsidRPr="002107B2">
        <w:rPr>
          <w:rFonts w:ascii="Arial" w:eastAsia="Arial" w:hAnsi="Arial" w:cs="Arial"/>
          <w:color w:val="000000" w:themeColor="text1"/>
          <w:sz w:val="24"/>
          <w:szCs w:val="24"/>
        </w:rPr>
        <w:t>Vinyl Ester Resin market which faced dullness earlier under COVID-19 repercussion has witnessed a significant rebound across the global market since January 2021. Global freight cost hike has also impacted the overall market fundamentals for VER across international market. Some major players like AOC frequently revised their offers for Epoxy based VER to tackle rising freight charges, and feedstock cost since January. Meanwhile, countries like UK were heard struggling to procure enough raw materials to satisfy the domestic consumption, which impacted the price trend across Europe. However, during May-July 2021, while India was battling with second wave of pandemic, other countries witnessed mixed sentiments that varied with rate of economic recovery and ongoing pandemic related restrictions. Some factors like freight cost and raw material scarcity remained common behind any significant increase in prices of VER across the globe.</w:t>
      </w:r>
    </w:p>
    <w:p w14:paraId="47424E37" w14:textId="7161F374" w:rsidR="00CD6836" w:rsidRPr="00905DCB" w:rsidRDefault="002107B2" w:rsidP="002107B2">
      <w:pPr>
        <w:spacing w:line="360" w:lineRule="auto"/>
        <w:jc w:val="both"/>
        <w:rPr>
          <w:rFonts w:ascii="Arial" w:eastAsia="Arial" w:hAnsi="Arial" w:cs="Arial"/>
          <w:color w:val="000000" w:themeColor="text1"/>
          <w:sz w:val="24"/>
          <w:szCs w:val="24"/>
        </w:rPr>
        <w:sectPr w:rsidR="00CD6836" w:rsidRPr="00905DCB" w:rsidSect="00600A5E">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r w:rsidRPr="002107B2">
        <w:rPr>
          <w:rFonts w:ascii="Arial" w:eastAsia="Arial" w:hAnsi="Arial" w:cs="Arial"/>
          <w:color w:val="000000" w:themeColor="text1"/>
          <w:sz w:val="24"/>
          <w:szCs w:val="24"/>
        </w:rPr>
        <w:t>As per the analysis, it was observed that demand for both Epoxy and Novolac based VER runs parallelly across the global market. However, fluctuations in prices of VER primarily emerge after considerable revisions in prices of raw materials. Therefore, due to differences in raw materials, hike in prices may differ, but both Novolac and Epoxy based VER shares the similar market dynamics. Epoxy based VER usually varies with Bisphenol A (BPA) and Epichlorohydrin (ECH) price trend, while Novolac based Epoxy fluctuates with phenol and formaldehyde price dynamics.</w:t>
      </w:r>
    </w:p>
    <w:p w14:paraId="648FEDF7" w14:textId="1AEF8796" w:rsidR="00E1022E" w:rsidRDefault="00E1022E" w:rsidP="00E1022E">
      <w:pPr>
        <w:tabs>
          <w:tab w:val="left" w:pos="3705"/>
        </w:tabs>
        <w:rPr>
          <w:rFonts w:ascii="Arial" w:hAnsi="Arial" w:cs="Arial"/>
          <w:b/>
          <w:bCs/>
          <w:u w:val="single"/>
        </w:rPr>
      </w:pPr>
    </w:p>
    <w:p w14:paraId="72314E65" w14:textId="494EB26F" w:rsidR="00E1022E" w:rsidRDefault="00E1022E" w:rsidP="00E1022E">
      <w:pPr>
        <w:tabs>
          <w:tab w:val="left" w:pos="3705"/>
        </w:tabs>
        <w:rPr>
          <w:rFonts w:ascii="Arial" w:hAnsi="Arial" w:cs="Arial"/>
          <w:b/>
          <w:bCs/>
          <w:u w:val="single"/>
        </w:rPr>
      </w:pPr>
    </w:p>
    <w:p w14:paraId="1A51EE7A" w14:textId="77777777" w:rsidR="002107B2" w:rsidRDefault="002107B2" w:rsidP="00E1022E">
      <w:pPr>
        <w:tabs>
          <w:tab w:val="left" w:pos="3705"/>
        </w:tabs>
        <w:rPr>
          <w:rFonts w:ascii="Arial" w:hAnsi="Arial" w:cs="Arial"/>
          <w:b/>
          <w:bCs/>
          <w:u w:val="single"/>
        </w:rPr>
      </w:pPr>
    </w:p>
    <w:p w14:paraId="00A8FC1E" w14:textId="4FC25372" w:rsidR="00E1022E" w:rsidRPr="00613BA5" w:rsidRDefault="00E1022E" w:rsidP="00E1022E">
      <w:pPr>
        <w:tabs>
          <w:tab w:val="left" w:pos="3705"/>
        </w:tabs>
        <w:rPr>
          <w:rFonts w:ascii="Arial" w:hAnsi="Arial" w:cs="Arial"/>
          <w:b/>
          <w:bCs/>
          <w:sz w:val="24"/>
          <w:szCs w:val="24"/>
        </w:rPr>
      </w:pPr>
      <w:r w:rsidRPr="00613BA5">
        <w:rPr>
          <w:rFonts w:ascii="Arial" w:hAnsi="Arial" w:cs="Arial"/>
          <w:b/>
          <w:bCs/>
          <w:sz w:val="24"/>
          <w:szCs w:val="24"/>
        </w:rPr>
        <w:lastRenderedPageBreak/>
        <w:t>3.</w:t>
      </w:r>
      <w:r w:rsidR="00D16404">
        <w:rPr>
          <w:rFonts w:ascii="Arial" w:hAnsi="Arial" w:cs="Arial"/>
          <w:b/>
          <w:bCs/>
          <w:sz w:val="24"/>
          <w:szCs w:val="24"/>
        </w:rPr>
        <w:t>12.</w:t>
      </w:r>
      <w:r w:rsidRPr="00613BA5">
        <w:rPr>
          <w:rFonts w:ascii="Arial" w:hAnsi="Arial" w:cs="Arial"/>
          <w:b/>
          <w:bCs/>
          <w:sz w:val="24"/>
          <w:szCs w:val="24"/>
        </w:rPr>
        <w:t xml:space="preserve"> Value Chain Analysis for Captive Vinyl Ester Resin Manufacturer </w:t>
      </w:r>
    </w:p>
    <w:p w14:paraId="09833872" w14:textId="77777777" w:rsidR="00B524C4" w:rsidRDefault="00B524C4" w:rsidP="00E1022E">
      <w:pPr>
        <w:spacing w:line="360" w:lineRule="auto"/>
        <w:jc w:val="both"/>
        <w:rPr>
          <w:rFonts w:ascii="Arial" w:hAnsi="Arial" w:cs="Arial"/>
          <w:b/>
          <w:bCs/>
          <w:sz w:val="24"/>
          <w:szCs w:val="24"/>
        </w:rPr>
      </w:pPr>
      <w:bookmarkStart w:id="46" w:name="_Hlk81219624"/>
    </w:p>
    <w:p w14:paraId="60815712" w14:textId="082188A1" w:rsidR="00E1022E" w:rsidRPr="00E1022E" w:rsidRDefault="00E1022E" w:rsidP="00E1022E">
      <w:pPr>
        <w:spacing w:line="360" w:lineRule="auto"/>
        <w:jc w:val="both"/>
        <w:rPr>
          <w:rFonts w:ascii="Arial" w:hAnsi="Arial" w:cs="Arial"/>
          <w:b/>
          <w:bCs/>
          <w:sz w:val="24"/>
          <w:szCs w:val="24"/>
        </w:rPr>
      </w:pPr>
      <w:r w:rsidRPr="00E1022E">
        <w:rPr>
          <w:rFonts w:ascii="Arial" w:hAnsi="Arial" w:cs="Arial"/>
          <w:noProof/>
          <w:sz w:val="24"/>
          <w:szCs w:val="24"/>
        </w:rPr>
        <mc:AlternateContent>
          <mc:Choice Requires="wps">
            <w:drawing>
              <wp:anchor distT="0" distB="0" distL="114300" distR="114300" simplePos="0" relativeHeight="252641280" behindDoc="0" locked="0" layoutInCell="1" allowOverlap="1" wp14:anchorId="0216EF3E" wp14:editId="3AFF82B2">
                <wp:simplePos x="0" y="0"/>
                <wp:positionH relativeFrom="column">
                  <wp:posOffset>-233695</wp:posOffset>
                </wp:positionH>
                <wp:positionV relativeFrom="paragraph">
                  <wp:posOffset>278293</wp:posOffset>
                </wp:positionV>
                <wp:extent cx="2047875" cy="428625"/>
                <wp:effectExtent l="0" t="0" r="28575" b="28575"/>
                <wp:wrapNone/>
                <wp:docPr id="56" name="Text Box 56"/>
                <wp:cNvGraphicFramePr/>
                <a:graphic xmlns:a="http://schemas.openxmlformats.org/drawingml/2006/main">
                  <a:graphicData uri="http://schemas.microsoft.com/office/word/2010/wordprocessingShape">
                    <wps:wsp>
                      <wps:cNvSpPr txBox="1"/>
                      <wps:spPr>
                        <a:xfrm>
                          <a:off x="0" y="0"/>
                          <a:ext cx="2047875" cy="428625"/>
                        </a:xfrm>
                        <a:prstGeom prst="rect">
                          <a:avLst/>
                        </a:prstGeom>
                        <a:solidFill>
                          <a:schemeClr val="lt1"/>
                        </a:solidFill>
                        <a:ln w="6350">
                          <a:solidFill>
                            <a:prstClr val="black"/>
                          </a:solidFill>
                        </a:ln>
                      </wps:spPr>
                      <wps:txbx>
                        <w:txbxContent>
                          <w:p w14:paraId="1211186B" w14:textId="77777777" w:rsidR="00E1022E" w:rsidRPr="00E1022E" w:rsidRDefault="00E1022E" w:rsidP="00E1022E">
                            <w:pPr>
                              <w:rPr>
                                <w:rFonts w:ascii="Arial" w:hAnsi="Arial" w:cs="Arial"/>
                                <w:sz w:val="20"/>
                                <w:szCs w:val="20"/>
                              </w:rPr>
                            </w:pPr>
                            <w:r w:rsidRPr="00E1022E">
                              <w:rPr>
                                <w:rFonts w:ascii="Arial" w:hAnsi="Arial" w:cs="Arial"/>
                                <w:sz w:val="20"/>
                                <w:szCs w:val="20"/>
                              </w:rPr>
                              <w:t>Epoxy Resin (Inhouse production) (USD 2.39 /Kg</w:t>
                            </w:r>
                            <w:r w:rsidRPr="00E1022E">
                              <w:rPr>
                                <w:rFonts w:ascii="Arial" w:hAnsi="Arial" w:cs="Arial"/>
                                <w:b/>
                                <w:bCs/>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16EF3E" id="Text Box 56" o:spid="_x0000_s1162" type="#_x0000_t202" style="position:absolute;left:0;text-align:left;margin-left:-18.4pt;margin-top:21.9pt;width:161.25pt;height:33.75pt;z-index:25264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" fillcolor="white [3201]" strokeweight=".5pt">
                <v:textbox>
                  <w:txbxContent>
                    <w:p w14:paraId="1211186B" w14:textId="77777777" w:rsidR="00E1022E" w:rsidRPr="00E1022E" w:rsidRDefault="00E1022E" w:rsidP="00E1022E">
                      <w:pPr>
                        <w:rPr>
                          <w:rFonts w:ascii="Arial" w:hAnsi="Arial" w:cs="Arial"/>
                          <w:sz w:val="20"/>
                          <w:szCs w:val="20"/>
                        </w:rPr>
                      </w:pPr>
                      <w:r w:rsidRPr="00E1022E">
                        <w:rPr>
                          <w:rFonts w:ascii="Arial" w:hAnsi="Arial" w:cs="Arial"/>
                          <w:sz w:val="20"/>
                          <w:szCs w:val="20"/>
                        </w:rPr>
                        <w:t>Epoxy Resin (Inhouse production) (USD 2.39 /Kg</w:t>
                      </w:r>
                      <w:r w:rsidRPr="00E1022E">
                        <w:rPr>
                          <w:rFonts w:ascii="Arial" w:hAnsi="Arial" w:cs="Arial"/>
                          <w:b/>
                          <w:bCs/>
                          <w:sz w:val="20"/>
                          <w:szCs w:val="20"/>
                        </w:rPr>
                        <w:t>)</w:t>
                      </w:r>
                    </w:p>
                  </w:txbxContent>
                </v:textbox>
              </v:shape>
            </w:pict>
          </mc:Fallback>
        </mc:AlternateContent>
      </w:r>
      <w:r w:rsidRPr="00E1022E">
        <w:rPr>
          <w:rFonts w:ascii="Arial" w:hAnsi="Arial" w:cs="Arial"/>
          <w:b/>
          <w:bCs/>
          <w:sz w:val="24"/>
          <w:szCs w:val="24"/>
        </w:rPr>
        <w:t>Value Flow</w:t>
      </w:r>
      <w:r w:rsidR="00D50BB5">
        <w:rPr>
          <w:rFonts w:ascii="Arial" w:hAnsi="Arial" w:cs="Arial"/>
          <w:b/>
          <w:bCs/>
          <w:sz w:val="24"/>
          <w:szCs w:val="24"/>
        </w:rPr>
        <w:t xml:space="preserve"> Analysis</w:t>
      </w:r>
      <w:r w:rsidRPr="00E1022E">
        <w:rPr>
          <w:rFonts w:ascii="Arial" w:hAnsi="Arial" w:cs="Arial"/>
          <w:b/>
          <w:bCs/>
          <w:sz w:val="24"/>
          <w:szCs w:val="24"/>
        </w:rPr>
        <w:t xml:space="preserve"> for Captive Vinyl Ester Resin Manufacturer</w:t>
      </w:r>
    </w:p>
    <w:p w14:paraId="5CF62727" w14:textId="074CA264" w:rsidR="00E1022E" w:rsidRPr="00E1022E" w:rsidRDefault="00E1022E" w:rsidP="00E1022E">
      <w:pPr>
        <w:spacing w:line="360" w:lineRule="auto"/>
        <w:jc w:val="both"/>
        <w:rPr>
          <w:rFonts w:ascii="Arial" w:hAnsi="Arial" w:cs="Arial"/>
          <w:b/>
          <w:bCs/>
          <w:sz w:val="24"/>
          <w:szCs w:val="24"/>
        </w:rPr>
      </w:pPr>
      <w:r w:rsidRPr="00E1022E">
        <w:rPr>
          <w:rFonts w:ascii="Arial" w:hAnsi="Arial" w:cs="Arial"/>
          <w:noProof/>
          <w:sz w:val="24"/>
          <w:szCs w:val="24"/>
        </w:rPr>
        <mc:AlternateContent>
          <mc:Choice Requires="wps">
            <w:drawing>
              <wp:anchor distT="0" distB="0" distL="114300" distR="114300" simplePos="0" relativeHeight="252624896" behindDoc="0" locked="0" layoutInCell="1" allowOverlap="1" wp14:anchorId="1B12C914" wp14:editId="3AB8D09E">
                <wp:simplePos x="0" y="0"/>
                <wp:positionH relativeFrom="column">
                  <wp:posOffset>2705100</wp:posOffset>
                </wp:positionH>
                <wp:positionV relativeFrom="paragraph">
                  <wp:posOffset>4656455</wp:posOffset>
                </wp:positionV>
                <wp:extent cx="1628775" cy="707390"/>
                <wp:effectExtent l="0" t="0" r="0" b="0"/>
                <wp:wrapNone/>
                <wp:docPr id="59" name="TextBox 38"/>
                <wp:cNvGraphicFramePr/>
                <a:graphic xmlns:a="http://schemas.openxmlformats.org/drawingml/2006/main">
                  <a:graphicData uri="http://schemas.microsoft.com/office/word/2010/wordprocessingShape">
                    <wps:wsp>
                      <wps:cNvSpPr txBox="1"/>
                      <wps:spPr>
                        <a:xfrm>
                          <a:off x="0" y="0"/>
                          <a:ext cx="1628775" cy="707390"/>
                        </a:xfrm>
                        <a:prstGeom prst="rect">
                          <a:avLst/>
                        </a:prstGeom>
                        <a:noFill/>
                      </wps:spPr>
                      <wps:txbx>
                        <w:txbxContent>
                          <w:p w14:paraId="34E26BBB" w14:textId="77777777" w:rsidR="00E1022E" w:rsidRPr="00494982" w:rsidRDefault="00E1022E" w:rsidP="00E1022E">
                            <w:pPr>
                              <w:rPr>
                                <w:rFonts w:ascii="Arial" w:hAnsi="Arial" w:cs="Arial"/>
                                <w:b/>
                                <w:bCs/>
                                <w:color w:val="002060"/>
                                <w:kern w:val="24"/>
                                <w:sz w:val="24"/>
                                <w:szCs w:val="24"/>
                                <w:lang w:val="en-US"/>
                              </w:rPr>
                            </w:pPr>
                            <w:r w:rsidRPr="00494982">
                              <w:rPr>
                                <w:rFonts w:ascii="Arial" w:hAnsi="Arial" w:cs="Arial"/>
                                <w:b/>
                                <w:bCs/>
                                <w:color w:val="002060"/>
                                <w:kern w:val="24"/>
                                <w:sz w:val="24"/>
                                <w:szCs w:val="24"/>
                                <w:lang w:val="en-US"/>
                              </w:rPr>
                              <w:t>Vinyl Ester Resin Value Chain</w:t>
                            </w:r>
                          </w:p>
                        </w:txbxContent>
                      </wps:txbx>
                      <wps:bodyPr wrap="square" rtlCol="0">
                        <a:spAutoFit/>
                      </wps:bodyPr>
                    </wps:wsp>
                  </a:graphicData>
                </a:graphic>
                <wp14:sizeRelH relativeFrom="margin">
                  <wp14:pctWidth>0</wp14:pctWidth>
                </wp14:sizeRelH>
              </wp:anchor>
            </w:drawing>
          </mc:Choice>
          <mc:Fallback>
            <w:pict>
              <v:shape w14:anchorId="1B12C914" id="TextBox 38" o:spid="_x0000_s1163" type="#_x0000_t202" style="position:absolute;left:0;text-align:left;margin-left:213pt;margin-top:366.65pt;width:128.25pt;height:55.7pt;z-index:2526248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" filled="f" stroked="f">
                <v:textbox style="mso-fit-shape-to-text:t">
                  <w:txbxContent>
                    <w:p w14:paraId="34E26BBB" w14:textId="77777777" w:rsidR="00E1022E" w:rsidRPr="00494982" w:rsidRDefault="00E1022E" w:rsidP="00E1022E">
                      <w:pPr>
                        <w:rPr>
                          <w:rFonts w:ascii="Arial" w:hAnsi="Arial" w:cs="Arial"/>
                          <w:b/>
                          <w:bCs/>
                          <w:color w:val="002060"/>
                          <w:kern w:val="24"/>
                          <w:sz w:val="24"/>
                          <w:szCs w:val="24"/>
                          <w:lang w:val="en-US"/>
                        </w:rPr>
                      </w:pPr>
                      <w:r w:rsidRPr="00494982">
                        <w:rPr>
                          <w:rFonts w:ascii="Arial" w:hAnsi="Arial" w:cs="Arial"/>
                          <w:b/>
                          <w:bCs/>
                          <w:color w:val="002060"/>
                          <w:kern w:val="24"/>
                          <w:sz w:val="24"/>
                          <w:szCs w:val="24"/>
                          <w:lang w:val="en-US"/>
                        </w:rPr>
                        <w:t>Vinyl Ester Resin Value Chain</w:t>
                      </w:r>
                    </w:p>
                  </w:txbxContent>
                </v:textbox>
              </v:shape>
            </w:pict>
          </mc:Fallback>
        </mc:AlternateContent>
      </w:r>
      <w:r w:rsidRPr="00E1022E">
        <w:rPr>
          <w:rFonts w:ascii="Arial" w:hAnsi="Arial" w:cs="Arial"/>
          <w:noProof/>
          <w:sz w:val="24"/>
          <w:szCs w:val="24"/>
        </w:rPr>
        <mc:AlternateContent>
          <mc:Choice Requires="wps">
            <w:drawing>
              <wp:anchor distT="0" distB="0" distL="114300" distR="114300" simplePos="0" relativeHeight="252615680" behindDoc="0" locked="0" layoutInCell="1" allowOverlap="1" wp14:anchorId="5F281AC2" wp14:editId="4FAC263A">
                <wp:simplePos x="0" y="0"/>
                <wp:positionH relativeFrom="column">
                  <wp:posOffset>2768600</wp:posOffset>
                </wp:positionH>
                <wp:positionV relativeFrom="paragraph">
                  <wp:posOffset>4340860</wp:posOffset>
                </wp:positionV>
                <wp:extent cx="1151255" cy="245745"/>
                <wp:effectExtent l="0" t="0" r="0" b="0"/>
                <wp:wrapNone/>
                <wp:docPr id="60" name="Rectangle 7"/>
                <wp:cNvGraphicFramePr/>
                <a:graphic xmlns:a="http://schemas.openxmlformats.org/drawingml/2006/main">
                  <a:graphicData uri="http://schemas.microsoft.com/office/word/2010/wordprocessingShape">
                    <wps:wsp>
                      <wps:cNvSpPr/>
                      <wps:spPr>
                        <a:xfrm>
                          <a:off x="0" y="0"/>
                          <a:ext cx="1151255" cy="245745"/>
                        </a:xfrm>
                        <a:prstGeom prst="rect">
                          <a:avLst/>
                        </a:prstGeom>
                      </wps:spPr>
                      <wps:txbx>
                        <w:txbxContent>
                          <w:p w14:paraId="6D4BBAE0" w14:textId="77777777" w:rsidR="00E1022E" w:rsidRPr="00494982" w:rsidRDefault="00E1022E" w:rsidP="00E1022E">
                            <w:pPr>
                              <w:rPr>
                                <w:rFonts w:ascii="Arial" w:eastAsia="Verdana" w:hAnsi="Arial" w:cs="Arial"/>
                                <w:b/>
                                <w:bCs/>
                                <w:color w:val="000000" w:themeColor="text1"/>
                                <w:kern w:val="24"/>
                                <w:sz w:val="20"/>
                                <w:szCs w:val="20"/>
                              </w:rPr>
                            </w:pPr>
                            <w:r w:rsidRPr="00494982">
                              <w:rPr>
                                <w:rFonts w:ascii="Arial" w:eastAsia="Verdana" w:hAnsi="Arial" w:cs="Arial"/>
                                <w:b/>
                                <w:bCs/>
                                <w:color w:val="000000" w:themeColor="text1"/>
                                <w:kern w:val="24"/>
                                <w:sz w:val="20"/>
                                <w:szCs w:val="20"/>
                              </w:rPr>
                              <w:t>Manufacturer</w:t>
                            </w:r>
                          </w:p>
                        </w:txbxContent>
                      </wps:txbx>
                      <wps:bodyPr wrap="none">
                        <a:spAutoFit/>
                      </wps:bodyPr>
                    </wps:wsp>
                  </a:graphicData>
                </a:graphic>
                <wp14:sizeRelH relativeFrom="margin">
                  <wp14:pctWidth>0</wp14:pctWidth>
                </wp14:sizeRelH>
              </wp:anchor>
            </w:drawing>
          </mc:Choice>
          <mc:Fallback>
            <w:pict>
              <v:rect w14:anchorId="5F281AC2" id="_x0000_s1164" style="position:absolute;left:0;text-align:left;margin-left:218pt;margin-top:341.8pt;width:90.65pt;height:19.35pt;z-index:252615680;visibility:visible;mso-wrap-style:non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" filled="f" stroked="f">
                <v:textbox style="mso-fit-shape-to-text:t">
                  <w:txbxContent>
                    <w:p w14:paraId="6D4BBAE0" w14:textId="77777777" w:rsidR="00E1022E" w:rsidRPr="00494982" w:rsidRDefault="00E1022E" w:rsidP="00E1022E">
                      <w:pPr>
                        <w:rPr>
                          <w:rFonts w:ascii="Arial" w:eastAsia="Verdana" w:hAnsi="Arial" w:cs="Arial"/>
                          <w:b/>
                          <w:bCs/>
                          <w:color w:val="000000" w:themeColor="text1"/>
                          <w:kern w:val="24"/>
                          <w:sz w:val="20"/>
                          <w:szCs w:val="20"/>
                        </w:rPr>
                      </w:pPr>
                      <w:r w:rsidRPr="00494982">
                        <w:rPr>
                          <w:rFonts w:ascii="Arial" w:eastAsia="Verdana" w:hAnsi="Arial" w:cs="Arial"/>
                          <w:b/>
                          <w:bCs/>
                          <w:color w:val="000000" w:themeColor="text1"/>
                          <w:kern w:val="24"/>
                          <w:sz w:val="20"/>
                          <w:szCs w:val="20"/>
                        </w:rPr>
                        <w:t>Manufacturer</w:t>
                      </w:r>
                    </w:p>
                  </w:txbxContent>
                </v:textbox>
              </v:rect>
            </w:pict>
          </mc:Fallback>
        </mc:AlternateContent>
      </w:r>
      <w:r w:rsidRPr="00E1022E">
        <w:rPr>
          <w:rFonts w:ascii="Arial" w:hAnsi="Arial" w:cs="Arial"/>
          <w:noProof/>
          <w:sz w:val="24"/>
          <w:szCs w:val="24"/>
        </w:rPr>
        <mc:AlternateContent>
          <mc:Choice Requires="wps">
            <w:drawing>
              <wp:anchor distT="0" distB="0" distL="114300" distR="114300" simplePos="0" relativeHeight="252640256" behindDoc="0" locked="0" layoutInCell="1" allowOverlap="1" wp14:anchorId="6BE745A1" wp14:editId="21A753F6">
                <wp:simplePos x="0" y="0"/>
                <wp:positionH relativeFrom="column">
                  <wp:posOffset>4533900</wp:posOffset>
                </wp:positionH>
                <wp:positionV relativeFrom="paragraph">
                  <wp:posOffset>4437380</wp:posOffset>
                </wp:positionV>
                <wp:extent cx="1295400" cy="1081405"/>
                <wp:effectExtent l="0" t="0" r="0" b="0"/>
                <wp:wrapNone/>
                <wp:docPr id="62" name="TextBox 20"/>
                <wp:cNvGraphicFramePr/>
                <a:graphic xmlns:a="http://schemas.openxmlformats.org/drawingml/2006/main">
                  <a:graphicData uri="http://schemas.microsoft.com/office/word/2010/wordprocessingShape">
                    <wps:wsp>
                      <wps:cNvSpPr txBox="1"/>
                      <wps:spPr>
                        <a:xfrm>
                          <a:off x="0" y="0"/>
                          <a:ext cx="1295400" cy="1081405"/>
                        </a:xfrm>
                        <a:prstGeom prst="rect">
                          <a:avLst/>
                        </a:prstGeom>
                        <a:noFill/>
                      </wps:spPr>
                      <wps:txbx>
                        <w:txbxContent>
                          <w:p w14:paraId="0D4D0A54" w14:textId="77777777" w:rsidR="00E1022E" w:rsidRPr="00494982" w:rsidRDefault="00E1022E" w:rsidP="00E1022E">
                            <w:pPr>
                              <w:rPr>
                                <w:rFonts w:ascii="Arial" w:eastAsia="Verdana" w:hAnsi="Arial" w:cs="Arial"/>
                                <w:b/>
                                <w:bCs/>
                                <w:color w:val="538135" w:themeColor="accent6" w:themeShade="BF"/>
                                <w:kern w:val="24"/>
                                <w:sz w:val="20"/>
                                <w:szCs w:val="20"/>
                                <w:lang w:val="en-US"/>
                              </w:rPr>
                            </w:pPr>
                            <w:r w:rsidRPr="00494982">
                              <w:rPr>
                                <w:rFonts w:ascii="Arial" w:eastAsia="Verdana" w:hAnsi="Arial" w:cs="Arial"/>
                                <w:b/>
                                <w:bCs/>
                                <w:color w:val="538135" w:themeColor="accent6" w:themeShade="BF"/>
                                <w:kern w:val="24"/>
                                <w:sz w:val="20"/>
                                <w:szCs w:val="20"/>
                                <w:lang w:val="en-US"/>
                              </w:rPr>
                              <w:t>Percentage Margin 32.7%</w:t>
                            </w:r>
                          </w:p>
                          <w:p w14:paraId="5F92022B" w14:textId="77777777" w:rsidR="00E1022E" w:rsidRPr="00494982" w:rsidRDefault="00E1022E" w:rsidP="00E1022E">
                            <w:pPr>
                              <w:rPr>
                                <w:rFonts w:ascii="Arial" w:eastAsia="Verdana" w:hAnsi="Arial" w:cs="Arial"/>
                                <w:b/>
                                <w:bCs/>
                                <w:color w:val="538135" w:themeColor="accent6" w:themeShade="BF"/>
                                <w:kern w:val="24"/>
                                <w:sz w:val="20"/>
                                <w:szCs w:val="20"/>
                                <w:lang w:val="en-US"/>
                              </w:rPr>
                            </w:pPr>
                            <w:r w:rsidRPr="00494982">
                              <w:rPr>
                                <w:rFonts w:ascii="Arial" w:eastAsia="Verdana" w:hAnsi="Arial" w:cs="Arial"/>
                                <w:b/>
                                <w:bCs/>
                                <w:color w:val="538135" w:themeColor="accent6" w:themeShade="BF"/>
                                <w:kern w:val="24"/>
                                <w:sz w:val="20"/>
                                <w:szCs w:val="20"/>
                                <w:lang w:val="en-US"/>
                              </w:rPr>
                              <w:t>Including Transportation charges</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6BE745A1" id="TextBox 20" o:spid="_x0000_s1165" type="#_x0000_t202" style="position:absolute;left:0;text-align:left;margin-left:357pt;margin-top:349.4pt;width:102pt;height:85.15pt;z-index:25264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" filled="f" stroked="f">
                <v:textbox>
                  <w:txbxContent>
                    <w:p w14:paraId="0D4D0A54" w14:textId="77777777" w:rsidR="00E1022E" w:rsidRPr="00494982" w:rsidRDefault="00E1022E" w:rsidP="00E1022E">
                      <w:pPr>
                        <w:rPr>
                          <w:rFonts w:ascii="Arial" w:eastAsia="Verdana" w:hAnsi="Arial" w:cs="Arial"/>
                          <w:b/>
                          <w:bCs/>
                          <w:color w:val="538135" w:themeColor="accent6" w:themeShade="BF"/>
                          <w:kern w:val="24"/>
                          <w:sz w:val="20"/>
                          <w:szCs w:val="20"/>
                          <w:lang w:val="en-US"/>
                        </w:rPr>
                      </w:pPr>
                      <w:r w:rsidRPr="00494982">
                        <w:rPr>
                          <w:rFonts w:ascii="Arial" w:eastAsia="Verdana" w:hAnsi="Arial" w:cs="Arial"/>
                          <w:b/>
                          <w:bCs/>
                          <w:color w:val="538135" w:themeColor="accent6" w:themeShade="BF"/>
                          <w:kern w:val="24"/>
                          <w:sz w:val="20"/>
                          <w:szCs w:val="20"/>
                          <w:lang w:val="en-US"/>
                        </w:rPr>
                        <w:t>Percentage Margin 32.7%</w:t>
                      </w:r>
                    </w:p>
                    <w:p w14:paraId="5F92022B" w14:textId="77777777" w:rsidR="00E1022E" w:rsidRPr="00494982" w:rsidRDefault="00E1022E" w:rsidP="00E1022E">
                      <w:pPr>
                        <w:rPr>
                          <w:rFonts w:ascii="Arial" w:eastAsia="Verdana" w:hAnsi="Arial" w:cs="Arial"/>
                          <w:b/>
                          <w:bCs/>
                          <w:color w:val="538135" w:themeColor="accent6" w:themeShade="BF"/>
                          <w:kern w:val="24"/>
                          <w:sz w:val="20"/>
                          <w:szCs w:val="20"/>
                          <w:lang w:val="en-US"/>
                        </w:rPr>
                      </w:pPr>
                      <w:r w:rsidRPr="00494982">
                        <w:rPr>
                          <w:rFonts w:ascii="Arial" w:eastAsia="Verdana" w:hAnsi="Arial" w:cs="Arial"/>
                          <w:b/>
                          <w:bCs/>
                          <w:color w:val="538135" w:themeColor="accent6" w:themeShade="BF"/>
                          <w:kern w:val="24"/>
                          <w:sz w:val="20"/>
                          <w:szCs w:val="20"/>
                          <w:lang w:val="en-US"/>
                        </w:rPr>
                        <w:t>Including Transportation charges</w:t>
                      </w:r>
                    </w:p>
                  </w:txbxContent>
                </v:textbox>
              </v:shape>
            </w:pict>
          </mc:Fallback>
        </mc:AlternateContent>
      </w:r>
      <w:r w:rsidRPr="00E1022E">
        <w:rPr>
          <w:rFonts w:ascii="Arial" w:hAnsi="Arial" w:cs="Arial"/>
          <w:noProof/>
          <w:sz w:val="24"/>
          <w:szCs w:val="24"/>
        </w:rPr>
        <mc:AlternateContent>
          <mc:Choice Requires="wps">
            <w:drawing>
              <wp:anchor distT="0" distB="0" distL="114300" distR="114300" simplePos="0" relativeHeight="252637184" behindDoc="0" locked="0" layoutInCell="1" allowOverlap="1" wp14:anchorId="67105CEA" wp14:editId="79C96CF3">
                <wp:simplePos x="0" y="0"/>
                <wp:positionH relativeFrom="column">
                  <wp:posOffset>2056765</wp:posOffset>
                </wp:positionH>
                <wp:positionV relativeFrom="paragraph">
                  <wp:posOffset>2303780</wp:posOffset>
                </wp:positionV>
                <wp:extent cx="1038225" cy="533400"/>
                <wp:effectExtent l="38100" t="0" r="9525" b="95250"/>
                <wp:wrapTopAndBottom/>
                <wp:docPr id="2230" name="Connector: Elbow 2230"/>
                <wp:cNvGraphicFramePr/>
                <a:graphic xmlns:a="http://schemas.openxmlformats.org/drawingml/2006/main">
                  <a:graphicData uri="http://schemas.microsoft.com/office/word/2010/wordprocessingShape">
                    <wps:wsp>
                      <wps:cNvCnPr/>
                      <wps:spPr>
                        <a:xfrm flipH="1">
                          <a:off x="0" y="0"/>
                          <a:ext cx="1038225" cy="533400"/>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154C258"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2230" o:spid="_x0000_s1026" type="#_x0000_t34" style="position:absolute;margin-left:161.95pt;margin-top:181.4pt;width:81.75pt;height:42pt;flip:x;z-index:25263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" strokecolor="#4472c4 [3204]" strokeweight=".5pt">
                <v:stroke endarrow="block"/>
                <w10:wrap type="topAndBottom"/>
              </v:shape>
            </w:pict>
          </mc:Fallback>
        </mc:AlternateContent>
      </w:r>
      <w:r w:rsidRPr="00E1022E">
        <w:rPr>
          <w:rFonts w:ascii="Arial" w:hAnsi="Arial" w:cs="Arial"/>
          <w:noProof/>
          <w:sz w:val="24"/>
          <w:szCs w:val="24"/>
        </w:rPr>
        <mc:AlternateContent>
          <mc:Choice Requires="wps">
            <w:drawing>
              <wp:anchor distT="0" distB="0" distL="114300" distR="114300" simplePos="0" relativeHeight="252617728" behindDoc="0" locked="0" layoutInCell="1" allowOverlap="1" wp14:anchorId="10C3C187" wp14:editId="6EF4446F">
                <wp:simplePos x="0" y="0"/>
                <wp:positionH relativeFrom="column">
                  <wp:posOffset>4676774</wp:posOffset>
                </wp:positionH>
                <wp:positionV relativeFrom="paragraph">
                  <wp:posOffset>3627755</wp:posOffset>
                </wp:positionV>
                <wp:extent cx="1278255" cy="2276475"/>
                <wp:effectExtent l="0" t="19050" r="112395" b="47625"/>
                <wp:wrapNone/>
                <wp:docPr id="109" name="Connector: Elbow 1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278255" cy="2276475"/>
                        </a:xfrm>
                        <a:prstGeom prst="bentConnector2">
                          <a:avLst/>
                        </a:prstGeom>
                        <a:ln w="38100">
                          <a:solidFill>
                            <a:schemeClr val="accent3">
                              <a:lumMod val="50000"/>
                            </a:schemeClr>
                          </a:solidFill>
                          <a:prstDash val="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1740E46" id="_x0000_t33" coordsize="21600,21600" o:spt="33" o:oned="t" path="m,l21600,r,21600e" filled="f">
                <v:stroke joinstyle="miter"/>
                <v:path arrowok="t" fillok="f" o:connecttype="none"/>
                <o:lock v:ext="edit" shapetype="t"/>
              </v:shapetype>
              <v:shape id="Connector: Elbow 14" o:spid="_x0000_s1026" type="#_x0000_t33" style="position:absolute;margin-left:368.25pt;margin-top:285.65pt;width:100.65pt;height:179.25pt;z-index:25261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" strokecolor="#525252 [1606]" strokeweight="3pt">
                <v:stroke dashstyle="dash" endarrow="block"/>
                <o:lock v:ext="edit" shapetype="f"/>
              </v:shape>
            </w:pict>
          </mc:Fallback>
        </mc:AlternateContent>
      </w:r>
      <w:r w:rsidRPr="00E1022E">
        <w:rPr>
          <w:rFonts w:ascii="Arial" w:hAnsi="Arial" w:cs="Arial"/>
          <w:noProof/>
          <w:sz w:val="24"/>
          <w:szCs w:val="24"/>
        </w:rPr>
        <mc:AlternateContent>
          <mc:Choice Requires="wps">
            <w:drawing>
              <wp:anchor distT="0" distB="0" distL="114300" distR="114300" simplePos="0" relativeHeight="252634112" behindDoc="0" locked="0" layoutInCell="1" allowOverlap="1" wp14:anchorId="0A2A2181" wp14:editId="0D541860">
                <wp:simplePos x="0" y="0"/>
                <wp:positionH relativeFrom="column">
                  <wp:posOffset>4000500</wp:posOffset>
                </wp:positionH>
                <wp:positionV relativeFrom="paragraph">
                  <wp:posOffset>2008505</wp:posOffset>
                </wp:positionV>
                <wp:extent cx="1296000" cy="0"/>
                <wp:effectExtent l="38100" t="76200" r="0" b="95250"/>
                <wp:wrapNone/>
                <wp:docPr id="110" name="Straight Arrow Connector 110"/>
                <wp:cNvGraphicFramePr/>
                <a:graphic xmlns:a="http://schemas.openxmlformats.org/drawingml/2006/main">
                  <a:graphicData uri="http://schemas.microsoft.com/office/word/2010/wordprocessingShape">
                    <wps:wsp>
                      <wps:cNvCnPr/>
                      <wps:spPr>
                        <a:xfrm flipH="1">
                          <a:off x="0" y="0"/>
                          <a:ext cx="12960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AF6D2AF" id="Straight Arrow Connector 110" o:spid="_x0000_s1026" type="#_x0000_t32" style="position:absolute;margin-left:315pt;margin-top:158.15pt;width:102.05pt;height:0;flip:x;z-index:25263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" strokecolor="#4472c4 [3204]" strokeweight=".5pt">
                <v:stroke endarrow="block" joinstyle="miter"/>
              </v:shape>
            </w:pict>
          </mc:Fallback>
        </mc:AlternateContent>
      </w:r>
      <w:r w:rsidRPr="00E1022E">
        <w:rPr>
          <w:rFonts w:ascii="Arial" w:hAnsi="Arial" w:cs="Arial"/>
          <w:noProof/>
          <w:sz w:val="24"/>
          <w:szCs w:val="24"/>
        </w:rPr>
        <mc:AlternateContent>
          <mc:Choice Requires="wps">
            <w:drawing>
              <wp:anchor distT="0" distB="0" distL="114300" distR="114300" simplePos="0" relativeHeight="252635136" behindDoc="0" locked="0" layoutInCell="1" allowOverlap="1" wp14:anchorId="6E37CB6D" wp14:editId="6D840969">
                <wp:simplePos x="0" y="0"/>
                <wp:positionH relativeFrom="column">
                  <wp:posOffset>2733675</wp:posOffset>
                </wp:positionH>
                <wp:positionV relativeFrom="paragraph">
                  <wp:posOffset>1665605</wp:posOffset>
                </wp:positionV>
                <wp:extent cx="1247775" cy="638175"/>
                <wp:effectExtent l="0" t="0" r="28575" b="28575"/>
                <wp:wrapNone/>
                <wp:docPr id="111" name="Text Box 111"/>
                <wp:cNvGraphicFramePr/>
                <a:graphic xmlns:a="http://schemas.openxmlformats.org/drawingml/2006/main">
                  <a:graphicData uri="http://schemas.microsoft.com/office/word/2010/wordprocessingShape">
                    <wps:wsp>
                      <wps:cNvSpPr txBox="1"/>
                      <wps:spPr>
                        <a:xfrm>
                          <a:off x="0" y="0"/>
                          <a:ext cx="1247775" cy="638175"/>
                        </a:xfrm>
                        <a:prstGeom prst="rect">
                          <a:avLst/>
                        </a:prstGeom>
                        <a:solidFill>
                          <a:schemeClr val="lt1"/>
                        </a:solidFill>
                        <a:ln w="6350">
                          <a:solidFill>
                            <a:prstClr val="black"/>
                          </a:solidFill>
                        </a:ln>
                      </wps:spPr>
                      <wps:txbx>
                        <w:txbxContent>
                          <w:p w14:paraId="6EFC03A7" w14:textId="77777777" w:rsidR="00E1022E" w:rsidRPr="00E1022E" w:rsidRDefault="00E1022E" w:rsidP="00E1022E">
                            <w:pPr>
                              <w:rPr>
                                <w:rFonts w:ascii="Arial" w:hAnsi="Arial" w:cs="Arial"/>
                                <w:sz w:val="20"/>
                                <w:szCs w:val="20"/>
                              </w:rPr>
                            </w:pPr>
                            <w:r w:rsidRPr="00E1022E">
                              <w:rPr>
                                <w:rFonts w:ascii="Arial" w:hAnsi="Arial" w:cs="Arial"/>
                                <w:sz w:val="20"/>
                                <w:szCs w:val="20"/>
                              </w:rPr>
                              <w:t>Current Selling Price (USD 4.0 / Kg) Direct Sales</w:t>
                            </w:r>
                          </w:p>
                          <w:p w14:paraId="55251028" w14:textId="77777777" w:rsidR="00E1022E" w:rsidRPr="00E1022E" w:rsidRDefault="00E1022E" w:rsidP="00E1022E">
                            <w:pPr>
                              <w:rPr>
                                <w:rFonts w:ascii="Arial" w:hAnsi="Arial" w:cs="Arial"/>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37CB6D" id="Text Box 111" o:spid="_x0000_s1166" type="#_x0000_t202" style="position:absolute;left:0;text-align:left;margin-left:215.25pt;margin-top:131.15pt;width:98.25pt;height:50.25pt;z-index:25263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" fillcolor="white [3201]" strokeweight=".5pt">
                <v:textbox>
                  <w:txbxContent>
                    <w:p w14:paraId="6EFC03A7" w14:textId="77777777" w:rsidR="00E1022E" w:rsidRPr="00E1022E" w:rsidRDefault="00E1022E" w:rsidP="00E1022E">
                      <w:pPr>
                        <w:rPr>
                          <w:rFonts w:ascii="Arial" w:hAnsi="Arial" w:cs="Arial"/>
                          <w:sz w:val="20"/>
                          <w:szCs w:val="20"/>
                        </w:rPr>
                      </w:pPr>
                      <w:r w:rsidRPr="00E1022E">
                        <w:rPr>
                          <w:rFonts w:ascii="Arial" w:hAnsi="Arial" w:cs="Arial"/>
                          <w:sz w:val="20"/>
                          <w:szCs w:val="20"/>
                        </w:rPr>
                        <w:t>Current Selling Price (USD 4.0 / Kg) Direct Sales</w:t>
                      </w:r>
                    </w:p>
                    <w:p w14:paraId="55251028" w14:textId="77777777" w:rsidR="00E1022E" w:rsidRPr="00E1022E" w:rsidRDefault="00E1022E" w:rsidP="00E1022E">
                      <w:pPr>
                        <w:rPr>
                          <w:rFonts w:ascii="Arial" w:hAnsi="Arial" w:cs="Arial"/>
                          <w:sz w:val="20"/>
                          <w:szCs w:val="20"/>
                        </w:rPr>
                      </w:pPr>
                    </w:p>
                  </w:txbxContent>
                </v:textbox>
              </v:shape>
            </w:pict>
          </mc:Fallback>
        </mc:AlternateContent>
      </w:r>
      <w:r w:rsidRPr="00E1022E">
        <w:rPr>
          <w:rFonts w:ascii="Arial" w:hAnsi="Arial" w:cs="Arial"/>
          <w:noProof/>
          <w:sz w:val="24"/>
          <w:szCs w:val="24"/>
        </w:rPr>
        <mc:AlternateContent>
          <mc:Choice Requires="wps">
            <w:drawing>
              <wp:anchor distT="0" distB="0" distL="114300" distR="114300" simplePos="0" relativeHeight="252630016" behindDoc="0" locked="0" layoutInCell="1" allowOverlap="1" wp14:anchorId="7D69E1E0" wp14:editId="620B3B65">
                <wp:simplePos x="0" y="0"/>
                <wp:positionH relativeFrom="column">
                  <wp:posOffset>2085975</wp:posOffset>
                </wp:positionH>
                <wp:positionV relativeFrom="paragraph">
                  <wp:posOffset>455930</wp:posOffset>
                </wp:positionV>
                <wp:extent cx="1261110" cy="485775"/>
                <wp:effectExtent l="0" t="0" r="15240" b="28575"/>
                <wp:wrapNone/>
                <wp:docPr id="116" name="Text Box 116"/>
                <wp:cNvGraphicFramePr/>
                <a:graphic xmlns:a="http://schemas.openxmlformats.org/drawingml/2006/main">
                  <a:graphicData uri="http://schemas.microsoft.com/office/word/2010/wordprocessingShape">
                    <wps:wsp>
                      <wps:cNvSpPr txBox="1"/>
                      <wps:spPr>
                        <a:xfrm>
                          <a:off x="0" y="0"/>
                          <a:ext cx="1261110" cy="485775"/>
                        </a:xfrm>
                        <a:prstGeom prst="rect">
                          <a:avLst/>
                        </a:prstGeom>
                        <a:solidFill>
                          <a:schemeClr val="lt1"/>
                        </a:solidFill>
                        <a:ln w="6350">
                          <a:solidFill>
                            <a:prstClr val="black"/>
                          </a:solidFill>
                        </a:ln>
                      </wps:spPr>
                      <wps:txbx>
                        <w:txbxContent>
                          <w:p w14:paraId="09E9BD5B" w14:textId="77777777" w:rsidR="00E1022E" w:rsidRPr="00E1022E" w:rsidRDefault="00E1022E" w:rsidP="00E1022E">
                            <w:pPr>
                              <w:jc w:val="center"/>
                              <w:rPr>
                                <w:rFonts w:ascii="Arial" w:hAnsi="Arial" w:cs="Arial"/>
                                <w:sz w:val="20"/>
                                <w:szCs w:val="20"/>
                              </w:rPr>
                            </w:pPr>
                            <w:r w:rsidRPr="00E1022E">
                              <w:rPr>
                                <w:rFonts w:ascii="Arial" w:hAnsi="Arial" w:cs="Arial"/>
                                <w:sz w:val="20"/>
                                <w:szCs w:val="20"/>
                              </w:rPr>
                              <w:t>Raw Material Cost (USD 1.92/Kg)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D69E1E0" id="Text Box 116" o:spid="_x0000_s1167" type="#_x0000_t202" style="position:absolute;left:0;text-align:left;margin-left:164.25pt;margin-top:35.9pt;width:99.3pt;height:38.25pt;z-index:2526300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" fillcolor="white [3201]" strokeweight=".5pt">
                <v:textbox>
                  <w:txbxContent>
                    <w:p w14:paraId="09E9BD5B" w14:textId="77777777" w:rsidR="00E1022E" w:rsidRPr="00E1022E" w:rsidRDefault="00E1022E" w:rsidP="00E1022E">
                      <w:pPr>
                        <w:jc w:val="center"/>
                        <w:rPr>
                          <w:rFonts w:ascii="Arial" w:hAnsi="Arial" w:cs="Arial"/>
                          <w:sz w:val="20"/>
                          <w:szCs w:val="20"/>
                        </w:rPr>
                      </w:pPr>
                      <w:r w:rsidRPr="00E1022E">
                        <w:rPr>
                          <w:rFonts w:ascii="Arial" w:hAnsi="Arial" w:cs="Arial"/>
                          <w:sz w:val="20"/>
                          <w:szCs w:val="20"/>
                        </w:rPr>
                        <w:t>Raw Material Cost (USD 1.92/Kg)</w:t>
                      </w:r>
                    </w:p>
                  </w:txbxContent>
                </v:textbox>
              </v:shape>
            </w:pict>
          </mc:Fallback>
        </mc:AlternateContent>
      </w:r>
      <w:r w:rsidRPr="00E1022E">
        <w:rPr>
          <w:rFonts w:ascii="Arial" w:hAnsi="Arial" w:cs="Arial"/>
          <w:noProof/>
          <w:sz w:val="24"/>
          <w:szCs w:val="24"/>
        </w:rPr>
        <mc:AlternateContent>
          <mc:Choice Requires="wps">
            <w:drawing>
              <wp:anchor distT="0" distB="0" distL="114300" distR="114300" simplePos="0" relativeHeight="252620800" behindDoc="0" locked="0" layoutInCell="1" allowOverlap="1" wp14:anchorId="63F2769E" wp14:editId="67BD7EF0">
                <wp:simplePos x="0" y="0"/>
                <wp:positionH relativeFrom="column">
                  <wp:posOffset>4678045</wp:posOffset>
                </wp:positionH>
                <wp:positionV relativeFrom="paragraph">
                  <wp:posOffset>3876040</wp:posOffset>
                </wp:positionV>
                <wp:extent cx="1431925" cy="245745"/>
                <wp:effectExtent l="0" t="0" r="0" b="0"/>
                <wp:wrapNone/>
                <wp:docPr id="121" name="TextBox 18"/>
                <wp:cNvGraphicFramePr/>
                <a:graphic xmlns:a="http://schemas.openxmlformats.org/drawingml/2006/main">
                  <a:graphicData uri="http://schemas.microsoft.com/office/word/2010/wordprocessingShape">
                    <wps:wsp>
                      <wps:cNvSpPr txBox="1"/>
                      <wps:spPr>
                        <a:xfrm>
                          <a:off x="0" y="0"/>
                          <a:ext cx="1431925" cy="245745"/>
                        </a:xfrm>
                        <a:prstGeom prst="rect">
                          <a:avLst/>
                        </a:prstGeom>
                        <a:noFill/>
                      </wps:spPr>
                      <wps:txbx>
                        <w:txbxContent>
                          <w:p w14:paraId="6711F1F8" w14:textId="77777777" w:rsidR="00E1022E" w:rsidRPr="00494982" w:rsidRDefault="00E1022E" w:rsidP="00E1022E">
                            <w:pPr>
                              <w:rPr>
                                <w:rFonts w:ascii="Arial" w:eastAsia="Verdana" w:hAnsi="Arial" w:cs="Arial"/>
                                <w:b/>
                                <w:bCs/>
                                <w:color w:val="000000" w:themeColor="text1"/>
                                <w:kern w:val="24"/>
                                <w:sz w:val="20"/>
                                <w:szCs w:val="20"/>
                                <w:lang w:val="en-US"/>
                              </w:rPr>
                            </w:pPr>
                            <w:r w:rsidRPr="00494982">
                              <w:rPr>
                                <w:rFonts w:ascii="Arial" w:eastAsia="Verdana" w:hAnsi="Arial" w:cs="Arial"/>
                                <w:b/>
                                <w:bCs/>
                                <w:color w:val="000000" w:themeColor="text1"/>
                                <w:kern w:val="24"/>
                                <w:sz w:val="20"/>
                                <w:szCs w:val="20"/>
                                <w:lang w:val="en-US"/>
                              </w:rPr>
                              <w:t>In-Direct Sales</w:t>
                            </w:r>
                          </w:p>
                        </w:txbxContent>
                      </wps:txbx>
                      <wps:bodyPr wrap="square" rtlCol="0">
                        <a:spAutoFit/>
                      </wps:bodyPr>
                    </wps:wsp>
                  </a:graphicData>
                </a:graphic>
              </wp:anchor>
            </w:drawing>
          </mc:Choice>
          <mc:Fallback>
            <w:pict>
              <v:shape w14:anchorId="63F2769E" id="TextBox 18" o:spid="_x0000_s1168" type="#_x0000_t202" style="position:absolute;left:0;text-align:left;margin-left:368.35pt;margin-top:305.2pt;width:112.75pt;height:19.35pt;z-index:252620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" filled="f" stroked="f">
                <v:textbox style="mso-fit-shape-to-text:t">
                  <w:txbxContent>
                    <w:p w14:paraId="6711F1F8" w14:textId="77777777" w:rsidR="00E1022E" w:rsidRPr="00494982" w:rsidRDefault="00E1022E" w:rsidP="00E1022E">
                      <w:pPr>
                        <w:rPr>
                          <w:rFonts w:ascii="Arial" w:eastAsia="Verdana" w:hAnsi="Arial" w:cs="Arial"/>
                          <w:b/>
                          <w:bCs/>
                          <w:color w:val="000000" w:themeColor="text1"/>
                          <w:kern w:val="24"/>
                          <w:sz w:val="20"/>
                          <w:szCs w:val="20"/>
                          <w:lang w:val="en-US"/>
                        </w:rPr>
                      </w:pPr>
                      <w:r w:rsidRPr="00494982">
                        <w:rPr>
                          <w:rFonts w:ascii="Arial" w:eastAsia="Verdana" w:hAnsi="Arial" w:cs="Arial"/>
                          <w:b/>
                          <w:bCs/>
                          <w:color w:val="000000" w:themeColor="text1"/>
                          <w:kern w:val="24"/>
                          <w:sz w:val="20"/>
                          <w:szCs w:val="20"/>
                          <w:lang w:val="en-US"/>
                        </w:rPr>
                        <w:t>In-Direct Sales</w:t>
                      </w:r>
                    </w:p>
                  </w:txbxContent>
                </v:textbox>
              </v:shape>
            </w:pict>
          </mc:Fallback>
        </mc:AlternateContent>
      </w:r>
      <w:r w:rsidRPr="00E1022E">
        <w:rPr>
          <w:rFonts w:ascii="Arial" w:hAnsi="Arial" w:cs="Arial"/>
          <w:noProof/>
          <w:sz w:val="24"/>
          <w:szCs w:val="24"/>
        </w:rPr>
        <mc:AlternateContent>
          <mc:Choice Requires="wps">
            <w:drawing>
              <wp:anchor distT="0" distB="0" distL="114300" distR="114300" simplePos="0" relativeHeight="252631040" behindDoc="0" locked="0" layoutInCell="1" allowOverlap="1" wp14:anchorId="6BBB9A79" wp14:editId="1721F345">
                <wp:simplePos x="0" y="0"/>
                <wp:positionH relativeFrom="column">
                  <wp:posOffset>3347085</wp:posOffset>
                </wp:positionH>
                <wp:positionV relativeFrom="paragraph">
                  <wp:posOffset>694055</wp:posOffset>
                </wp:positionV>
                <wp:extent cx="648000" cy="0"/>
                <wp:effectExtent l="0" t="76200" r="19050" b="95250"/>
                <wp:wrapNone/>
                <wp:docPr id="123" name="Straight Arrow Connector 123"/>
                <wp:cNvGraphicFramePr/>
                <a:graphic xmlns:a="http://schemas.openxmlformats.org/drawingml/2006/main">
                  <a:graphicData uri="http://schemas.microsoft.com/office/word/2010/wordprocessingShape">
                    <wps:wsp>
                      <wps:cNvCnPr/>
                      <wps:spPr>
                        <a:xfrm>
                          <a:off x="0" y="0"/>
                          <a:ext cx="6480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6232F930" id="Straight Arrow Connector 123" o:spid="_x0000_s1026" type="#_x0000_t32" style="position:absolute;margin-left:263.55pt;margin-top:54.65pt;width:51pt;height:0;z-index:2526310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" strokecolor="#4472c4 [3204]" strokeweight=".5pt">
                <v:stroke endarrow="block" joinstyle="miter"/>
              </v:shape>
            </w:pict>
          </mc:Fallback>
        </mc:AlternateContent>
      </w:r>
      <w:r w:rsidRPr="00E1022E">
        <w:rPr>
          <w:rFonts w:ascii="Arial" w:hAnsi="Arial" w:cs="Arial"/>
          <w:noProof/>
          <w:sz w:val="24"/>
          <w:szCs w:val="24"/>
        </w:rPr>
        <mc:AlternateContent>
          <mc:Choice Requires="wps">
            <w:drawing>
              <wp:anchor distT="0" distB="0" distL="114300" distR="114300" simplePos="0" relativeHeight="252621824" behindDoc="0" locked="0" layoutInCell="1" allowOverlap="1" wp14:anchorId="0C7E5358" wp14:editId="65501010">
                <wp:simplePos x="0" y="0"/>
                <wp:positionH relativeFrom="column">
                  <wp:posOffset>952500</wp:posOffset>
                </wp:positionH>
                <wp:positionV relativeFrom="paragraph">
                  <wp:posOffset>2837180</wp:posOffset>
                </wp:positionV>
                <wp:extent cx="1104900" cy="612000"/>
                <wp:effectExtent l="95250" t="19050" r="0" b="55245"/>
                <wp:wrapNone/>
                <wp:docPr id="124" name="Connector: Elbow 1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rot="10800000" flipV="1">
                          <a:off x="0" y="0"/>
                          <a:ext cx="1104900" cy="612000"/>
                        </a:xfrm>
                        <a:prstGeom prst="bentConnector2">
                          <a:avLst/>
                        </a:prstGeom>
                        <a:ln w="38100">
                          <a:solidFill>
                            <a:schemeClr val="accent3">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E7E0488" id="Connector: Elbow 19" o:spid="_x0000_s1026" type="#_x0000_t33" style="position:absolute;margin-left:75pt;margin-top:223.4pt;width:87pt;height:48.2pt;rotation:180;flip:y;z-index:25262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" strokecolor="#525252 [1606]" strokeweight="3pt">
                <v:stroke endarrow="block"/>
                <o:lock v:ext="edit" shapetype="f"/>
              </v:shape>
            </w:pict>
          </mc:Fallback>
        </mc:AlternateContent>
      </w:r>
      <w:r w:rsidRPr="00E1022E">
        <w:rPr>
          <w:rFonts w:ascii="Arial" w:hAnsi="Arial" w:cs="Arial"/>
          <w:b/>
          <w:bCs/>
          <w:sz w:val="24"/>
          <w:szCs w:val="24"/>
        </w:rPr>
        <w:t xml:space="preserve">                                                                                              </w:t>
      </w:r>
    </w:p>
    <w:p w14:paraId="6A48E64C" w14:textId="6251F1DD" w:rsidR="00E1022E" w:rsidRPr="00E1022E" w:rsidRDefault="00673CFE" w:rsidP="00E1022E">
      <w:pPr>
        <w:spacing w:line="360" w:lineRule="auto"/>
        <w:jc w:val="both"/>
        <w:rPr>
          <w:rFonts w:ascii="Arial" w:hAnsi="Arial" w:cs="Arial"/>
          <w:b/>
          <w:bCs/>
          <w:sz w:val="24"/>
          <w:szCs w:val="24"/>
        </w:rPr>
      </w:pPr>
      <w:r w:rsidRPr="00E1022E">
        <w:rPr>
          <w:rFonts w:ascii="Arial" w:hAnsi="Arial" w:cs="Arial"/>
          <w:noProof/>
          <w:sz w:val="24"/>
          <w:szCs w:val="24"/>
        </w:rPr>
        <mc:AlternateContent>
          <mc:Choice Requires="wps">
            <w:drawing>
              <wp:anchor distT="0" distB="0" distL="114300" distR="114300" simplePos="0" relativeHeight="252625920" behindDoc="0" locked="0" layoutInCell="1" allowOverlap="1" wp14:anchorId="7BA58ED2" wp14:editId="3589CE55">
                <wp:simplePos x="0" y="0"/>
                <wp:positionH relativeFrom="column">
                  <wp:posOffset>-236058</wp:posOffset>
                </wp:positionH>
                <wp:positionV relativeFrom="paragraph">
                  <wp:posOffset>112395</wp:posOffset>
                </wp:positionV>
                <wp:extent cx="2047875" cy="238125"/>
                <wp:effectExtent l="0" t="0" r="28575" b="28575"/>
                <wp:wrapNone/>
                <wp:docPr id="117" name="Text Box 117"/>
                <wp:cNvGraphicFramePr/>
                <a:graphic xmlns:a="http://schemas.openxmlformats.org/drawingml/2006/main">
                  <a:graphicData uri="http://schemas.microsoft.com/office/word/2010/wordprocessingShape">
                    <wps:wsp>
                      <wps:cNvSpPr txBox="1"/>
                      <wps:spPr>
                        <a:xfrm>
                          <a:off x="0" y="0"/>
                          <a:ext cx="2047875" cy="238125"/>
                        </a:xfrm>
                        <a:prstGeom prst="rect">
                          <a:avLst/>
                        </a:prstGeom>
                        <a:solidFill>
                          <a:schemeClr val="lt1"/>
                        </a:solidFill>
                        <a:ln w="6350">
                          <a:solidFill>
                            <a:prstClr val="black"/>
                          </a:solidFill>
                        </a:ln>
                      </wps:spPr>
                      <wps:txbx>
                        <w:txbxContent>
                          <w:p w14:paraId="487ED4C5" w14:textId="77777777" w:rsidR="00E1022E" w:rsidRPr="00E1022E" w:rsidRDefault="00E1022E" w:rsidP="00E1022E">
                            <w:pPr>
                              <w:rPr>
                                <w:rFonts w:ascii="Arial" w:hAnsi="Arial" w:cs="Arial"/>
                                <w:sz w:val="20"/>
                                <w:szCs w:val="20"/>
                              </w:rPr>
                            </w:pPr>
                            <w:r w:rsidRPr="00E1022E">
                              <w:rPr>
                                <w:rFonts w:ascii="Arial" w:hAnsi="Arial" w:cs="Arial"/>
                                <w:sz w:val="20"/>
                                <w:szCs w:val="20"/>
                              </w:rPr>
                              <w:t>Bisphenol-A(USD 1.4 /Kg)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A58ED2" id="Text Box 117" o:spid="_x0000_s1169" type="#_x0000_t202" style="position:absolute;left:0;text-align:left;margin-left:-18.6pt;margin-top:8.85pt;width:161.25pt;height:18.75pt;z-index:25262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" fillcolor="white [3201]" strokeweight=".5pt">
                <v:textbox>
                  <w:txbxContent>
                    <w:p w14:paraId="487ED4C5" w14:textId="77777777" w:rsidR="00E1022E" w:rsidRPr="00E1022E" w:rsidRDefault="00E1022E" w:rsidP="00E1022E">
                      <w:pPr>
                        <w:rPr>
                          <w:rFonts w:ascii="Arial" w:hAnsi="Arial" w:cs="Arial"/>
                          <w:sz w:val="20"/>
                          <w:szCs w:val="20"/>
                        </w:rPr>
                      </w:pPr>
                      <w:r w:rsidRPr="00E1022E">
                        <w:rPr>
                          <w:rFonts w:ascii="Arial" w:hAnsi="Arial" w:cs="Arial"/>
                          <w:sz w:val="20"/>
                          <w:szCs w:val="20"/>
                        </w:rPr>
                        <w:t>Bisphenol-</w:t>
                      </w:r>
                      <w:proofErr w:type="gramStart"/>
                      <w:r w:rsidRPr="00E1022E">
                        <w:rPr>
                          <w:rFonts w:ascii="Arial" w:hAnsi="Arial" w:cs="Arial"/>
                          <w:sz w:val="20"/>
                          <w:szCs w:val="20"/>
                        </w:rPr>
                        <w:t>A(</w:t>
                      </w:r>
                      <w:proofErr w:type="gramEnd"/>
                      <w:r w:rsidRPr="00E1022E">
                        <w:rPr>
                          <w:rFonts w:ascii="Arial" w:hAnsi="Arial" w:cs="Arial"/>
                          <w:sz w:val="20"/>
                          <w:szCs w:val="20"/>
                        </w:rPr>
                        <w:t>USD 1.4 /Kg)</w:t>
                      </w:r>
                    </w:p>
                  </w:txbxContent>
                </v:textbox>
              </v:shape>
            </w:pict>
          </mc:Fallback>
        </mc:AlternateContent>
      </w:r>
      <w:r w:rsidR="00E1022E" w:rsidRPr="00E1022E">
        <w:rPr>
          <w:rFonts w:ascii="Arial" w:hAnsi="Arial" w:cs="Arial"/>
          <w:noProof/>
          <w:sz w:val="24"/>
          <w:szCs w:val="24"/>
        </w:rPr>
        <mc:AlternateContent>
          <mc:Choice Requires="wps">
            <w:drawing>
              <wp:anchor distT="0" distB="0" distL="114300" distR="114300" simplePos="0" relativeHeight="252632064" behindDoc="0" locked="0" layoutInCell="1" allowOverlap="1" wp14:anchorId="5834E5DD" wp14:editId="5B739D43">
                <wp:simplePos x="0" y="0"/>
                <wp:positionH relativeFrom="column">
                  <wp:posOffset>4010025</wp:posOffset>
                </wp:positionH>
                <wp:positionV relativeFrom="paragraph">
                  <wp:posOffset>19685</wp:posOffset>
                </wp:positionV>
                <wp:extent cx="2276475" cy="657225"/>
                <wp:effectExtent l="0" t="0" r="28575" b="28575"/>
                <wp:wrapNone/>
                <wp:docPr id="114" name="Text Box 114"/>
                <wp:cNvGraphicFramePr/>
                <a:graphic xmlns:a="http://schemas.openxmlformats.org/drawingml/2006/main">
                  <a:graphicData uri="http://schemas.microsoft.com/office/word/2010/wordprocessingShape">
                    <wps:wsp>
                      <wps:cNvSpPr txBox="1"/>
                      <wps:spPr>
                        <a:xfrm>
                          <a:off x="0" y="0"/>
                          <a:ext cx="2276475" cy="657225"/>
                        </a:xfrm>
                        <a:prstGeom prst="rect">
                          <a:avLst/>
                        </a:prstGeom>
                        <a:solidFill>
                          <a:schemeClr val="lt1"/>
                        </a:solidFill>
                        <a:ln w="6350">
                          <a:solidFill>
                            <a:prstClr val="black"/>
                          </a:solidFill>
                        </a:ln>
                      </wps:spPr>
                      <wps:txbx>
                        <w:txbxContent>
                          <w:p w14:paraId="61BDC6C1" w14:textId="77777777" w:rsidR="00E1022E" w:rsidRPr="00E1022E" w:rsidRDefault="00E1022E" w:rsidP="00673CFE">
                            <w:pPr>
                              <w:jc w:val="center"/>
                              <w:rPr>
                                <w:rFonts w:ascii="Arial" w:hAnsi="Arial" w:cs="Arial"/>
                                <w:sz w:val="20"/>
                                <w:szCs w:val="20"/>
                              </w:rPr>
                            </w:pPr>
                            <w:r w:rsidRPr="00E1022E">
                              <w:rPr>
                                <w:rFonts w:ascii="Arial" w:hAnsi="Arial" w:cs="Arial"/>
                                <w:sz w:val="20"/>
                                <w:szCs w:val="20"/>
                              </w:rPr>
                              <w:t>Overhead &amp; Packaging cost (USD 0.57 / Kg)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34E5DD" id="Text Box 114" o:spid="_x0000_s1170" type="#_x0000_t202" style="position:absolute;left:0;text-align:left;margin-left:315.75pt;margin-top:1.55pt;width:179.25pt;height:51.75pt;z-index:25263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" fillcolor="white [3201]" strokeweight=".5pt">
                <v:textbox>
                  <w:txbxContent>
                    <w:p w14:paraId="61BDC6C1" w14:textId="77777777" w:rsidR="00E1022E" w:rsidRPr="00E1022E" w:rsidRDefault="00E1022E" w:rsidP="00673CFE">
                      <w:pPr>
                        <w:jc w:val="center"/>
                        <w:rPr>
                          <w:rFonts w:ascii="Arial" w:hAnsi="Arial" w:cs="Arial"/>
                          <w:sz w:val="20"/>
                          <w:szCs w:val="20"/>
                        </w:rPr>
                      </w:pPr>
                      <w:r w:rsidRPr="00E1022E">
                        <w:rPr>
                          <w:rFonts w:ascii="Arial" w:hAnsi="Arial" w:cs="Arial"/>
                          <w:sz w:val="20"/>
                          <w:szCs w:val="20"/>
                        </w:rPr>
                        <w:t>Overhead &amp; Packaging cost (USD 0.57 / Kg)</w:t>
                      </w:r>
                    </w:p>
                  </w:txbxContent>
                </v:textbox>
              </v:shape>
            </w:pict>
          </mc:Fallback>
        </mc:AlternateContent>
      </w:r>
      <w:r w:rsidR="00E1022E" w:rsidRPr="00E1022E">
        <w:rPr>
          <w:rFonts w:ascii="Arial" w:hAnsi="Arial" w:cs="Arial"/>
          <w:b/>
          <w:bCs/>
          <w:sz w:val="24"/>
          <w:szCs w:val="24"/>
        </w:rPr>
        <w:t xml:space="preserve">                                                                                           </w:t>
      </w:r>
    </w:p>
    <w:p w14:paraId="09B7D75E" w14:textId="09E67CC4" w:rsidR="00E1022E" w:rsidRPr="00E1022E" w:rsidRDefault="00673CFE" w:rsidP="00E1022E">
      <w:pPr>
        <w:spacing w:line="360" w:lineRule="auto"/>
        <w:jc w:val="both"/>
        <w:rPr>
          <w:rFonts w:ascii="Arial" w:hAnsi="Arial" w:cs="Arial"/>
          <w:b/>
          <w:bCs/>
          <w:sz w:val="24"/>
          <w:szCs w:val="24"/>
        </w:rPr>
      </w:pPr>
      <w:r w:rsidRPr="00E1022E">
        <w:rPr>
          <w:rFonts w:ascii="Arial" w:hAnsi="Arial" w:cs="Arial"/>
          <w:noProof/>
          <w:sz w:val="24"/>
          <w:szCs w:val="24"/>
        </w:rPr>
        <mc:AlternateContent>
          <mc:Choice Requires="wps">
            <w:drawing>
              <wp:anchor distT="0" distB="0" distL="114300" distR="114300" simplePos="0" relativeHeight="252626944" behindDoc="0" locked="0" layoutInCell="1" allowOverlap="1" wp14:anchorId="5551DFFD" wp14:editId="374F5066">
                <wp:simplePos x="0" y="0"/>
                <wp:positionH relativeFrom="column">
                  <wp:posOffset>-245272</wp:posOffset>
                </wp:positionH>
                <wp:positionV relativeFrom="paragraph">
                  <wp:posOffset>83820</wp:posOffset>
                </wp:positionV>
                <wp:extent cx="2047875" cy="304800"/>
                <wp:effectExtent l="0" t="0" r="28575" b="19050"/>
                <wp:wrapNone/>
                <wp:docPr id="120" name="Text Box 120"/>
                <wp:cNvGraphicFramePr/>
                <a:graphic xmlns:a="http://schemas.openxmlformats.org/drawingml/2006/main">
                  <a:graphicData uri="http://schemas.microsoft.com/office/word/2010/wordprocessingShape">
                    <wps:wsp>
                      <wps:cNvSpPr txBox="1"/>
                      <wps:spPr>
                        <a:xfrm>
                          <a:off x="0" y="0"/>
                          <a:ext cx="2047875" cy="304800"/>
                        </a:xfrm>
                        <a:prstGeom prst="rect">
                          <a:avLst/>
                        </a:prstGeom>
                        <a:solidFill>
                          <a:schemeClr val="lt1"/>
                        </a:solidFill>
                        <a:ln w="6350">
                          <a:solidFill>
                            <a:prstClr val="black"/>
                          </a:solidFill>
                        </a:ln>
                      </wps:spPr>
                      <wps:txbx>
                        <w:txbxContent>
                          <w:p w14:paraId="1E208C94" w14:textId="77777777" w:rsidR="00E1022E" w:rsidRPr="00E1022E" w:rsidRDefault="00E1022E" w:rsidP="00E1022E">
                            <w:pPr>
                              <w:rPr>
                                <w:rFonts w:ascii="Arial" w:hAnsi="Arial" w:cs="Arial"/>
                                <w:sz w:val="20"/>
                                <w:szCs w:val="20"/>
                              </w:rPr>
                            </w:pPr>
                            <w:r w:rsidRPr="00E1022E">
                              <w:rPr>
                                <w:rFonts w:ascii="Arial" w:hAnsi="Arial" w:cs="Arial"/>
                                <w:sz w:val="20"/>
                                <w:szCs w:val="20"/>
                              </w:rPr>
                              <w:t>Methacrylic Acid (USD 2.72 /Kg)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51DFFD" id="Text Box 120" o:spid="_x0000_s1171" type="#_x0000_t202" style="position:absolute;left:0;text-align:left;margin-left:-19.3pt;margin-top:6.6pt;width:161.25pt;height:24pt;z-index:25262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" fillcolor="white [3201]" strokeweight=".5pt">
                <v:textbox>
                  <w:txbxContent>
                    <w:p w14:paraId="1E208C94" w14:textId="77777777" w:rsidR="00E1022E" w:rsidRPr="00E1022E" w:rsidRDefault="00E1022E" w:rsidP="00E1022E">
                      <w:pPr>
                        <w:rPr>
                          <w:rFonts w:ascii="Arial" w:hAnsi="Arial" w:cs="Arial"/>
                          <w:sz w:val="20"/>
                          <w:szCs w:val="20"/>
                        </w:rPr>
                      </w:pPr>
                      <w:r w:rsidRPr="00E1022E">
                        <w:rPr>
                          <w:rFonts w:ascii="Arial" w:hAnsi="Arial" w:cs="Arial"/>
                          <w:sz w:val="20"/>
                          <w:szCs w:val="20"/>
                        </w:rPr>
                        <w:t>Methacrylic Acid (USD 2.72 /Kg)</w:t>
                      </w:r>
                    </w:p>
                  </w:txbxContent>
                </v:textbox>
              </v:shape>
            </w:pict>
          </mc:Fallback>
        </mc:AlternateContent>
      </w:r>
      <w:r w:rsidR="00E1022E" w:rsidRPr="00E1022E">
        <w:rPr>
          <w:rFonts w:ascii="Arial" w:hAnsi="Arial" w:cs="Arial"/>
          <w:noProof/>
          <w:sz w:val="24"/>
          <w:szCs w:val="24"/>
        </w:rPr>
        <mc:AlternateContent>
          <mc:Choice Requires="wps">
            <w:drawing>
              <wp:anchor distT="0" distB="0" distL="114300" distR="114300" simplePos="0" relativeHeight="252636160" behindDoc="0" locked="0" layoutInCell="1" allowOverlap="1" wp14:anchorId="512E614A" wp14:editId="1C8A6BFD">
                <wp:simplePos x="0" y="0"/>
                <wp:positionH relativeFrom="column">
                  <wp:posOffset>5848350</wp:posOffset>
                </wp:positionH>
                <wp:positionV relativeFrom="paragraph">
                  <wp:posOffset>380365</wp:posOffset>
                </wp:positionV>
                <wp:extent cx="0" cy="548640"/>
                <wp:effectExtent l="76200" t="0" r="57150" b="60960"/>
                <wp:wrapNone/>
                <wp:docPr id="113" name="Straight Arrow Connector 113"/>
                <wp:cNvGraphicFramePr/>
                <a:graphic xmlns:a="http://schemas.openxmlformats.org/drawingml/2006/main">
                  <a:graphicData uri="http://schemas.microsoft.com/office/word/2010/wordprocessingShape">
                    <wps:wsp>
                      <wps:cNvCnPr/>
                      <wps:spPr>
                        <a:xfrm>
                          <a:off x="0" y="0"/>
                          <a:ext cx="0" cy="5486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37D5BCFF" id="Straight Arrow Connector 113" o:spid="_x0000_s1026" type="#_x0000_t32" style="position:absolute;margin-left:460.5pt;margin-top:29.95pt;width:0;height:43.2pt;z-index:2526361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" strokecolor="#4472c4 [3204]" strokeweight=".5pt">
                <v:stroke endarrow="block" joinstyle="miter"/>
              </v:shape>
            </w:pict>
          </mc:Fallback>
        </mc:AlternateContent>
      </w:r>
      <w:r w:rsidR="00E1022E" w:rsidRPr="00E1022E">
        <w:rPr>
          <w:rFonts w:ascii="Arial" w:hAnsi="Arial" w:cs="Arial"/>
          <w:noProof/>
          <w:sz w:val="24"/>
          <w:szCs w:val="24"/>
        </w:rPr>
        <mc:AlternateContent>
          <mc:Choice Requires="wps">
            <w:drawing>
              <wp:anchor distT="0" distB="0" distL="114300" distR="114300" simplePos="0" relativeHeight="252628992" behindDoc="0" locked="0" layoutInCell="1" allowOverlap="1" wp14:anchorId="5D64A2A4" wp14:editId="78C0561A">
                <wp:simplePos x="0" y="0"/>
                <wp:positionH relativeFrom="column">
                  <wp:posOffset>1590675</wp:posOffset>
                </wp:positionH>
                <wp:positionV relativeFrom="paragraph">
                  <wp:posOffset>37465</wp:posOffset>
                </wp:positionV>
                <wp:extent cx="503555" cy="0"/>
                <wp:effectExtent l="0" t="76200" r="10795" b="95250"/>
                <wp:wrapNone/>
                <wp:docPr id="118" name="Straight Arrow Connector 118"/>
                <wp:cNvGraphicFramePr/>
                <a:graphic xmlns:a="http://schemas.openxmlformats.org/drawingml/2006/main">
                  <a:graphicData uri="http://schemas.microsoft.com/office/word/2010/wordprocessingShape">
                    <wps:wsp>
                      <wps:cNvCnPr/>
                      <wps:spPr>
                        <a:xfrm>
                          <a:off x="0" y="0"/>
                          <a:ext cx="50355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914DAC" id="Straight Arrow Connector 118" o:spid="_x0000_s1026" type="#_x0000_t32" style="position:absolute;margin-left:125.25pt;margin-top:2.95pt;width:39.65pt;height:0;z-index:25262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" strokecolor="#4472c4 [3204]" strokeweight=".5pt">
                <v:stroke endarrow="block" joinstyle="miter"/>
              </v:shape>
            </w:pict>
          </mc:Fallback>
        </mc:AlternateContent>
      </w:r>
    </w:p>
    <w:p w14:paraId="6CCDD7E2" w14:textId="6A4D2FFC" w:rsidR="00E1022E" w:rsidRPr="00E1022E" w:rsidRDefault="00673CFE" w:rsidP="00E1022E">
      <w:pPr>
        <w:spacing w:line="360" w:lineRule="auto"/>
        <w:jc w:val="both"/>
        <w:rPr>
          <w:rFonts w:ascii="Arial" w:hAnsi="Arial" w:cs="Arial"/>
          <w:b/>
          <w:bCs/>
          <w:sz w:val="24"/>
          <w:szCs w:val="24"/>
        </w:rPr>
      </w:pPr>
      <w:r w:rsidRPr="00E1022E">
        <w:rPr>
          <w:rFonts w:ascii="Arial" w:hAnsi="Arial" w:cs="Arial"/>
          <w:noProof/>
          <w:sz w:val="24"/>
          <w:szCs w:val="24"/>
        </w:rPr>
        <mc:AlternateContent>
          <mc:Choice Requires="wps">
            <w:drawing>
              <wp:anchor distT="0" distB="0" distL="114300" distR="114300" simplePos="0" relativeHeight="252627968" behindDoc="0" locked="0" layoutInCell="1" allowOverlap="1" wp14:anchorId="5642C863" wp14:editId="5A5B9A92">
                <wp:simplePos x="0" y="0"/>
                <wp:positionH relativeFrom="column">
                  <wp:posOffset>-245272</wp:posOffset>
                </wp:positionH>
                <wp:positionV relativeFrom="paragraph">
                  <wp:posOffset>78740</wp:posOffset>
                </wp:positionV>
                <wp:extent cx="2047875" cy="436880"/>
                <wp:effectExtent l="0" t="0" r="28575" b="20320"/>
                <wp:wrapNone/>
                <wp:docPr id="119" name="Text Box 119"/>
                <wp:cNvGraphicFramePr/>
                <a:graphic xmlns:a="http://schemas.openxmlformats.org/drawingml/2006/main">
                  <a:graphicData uri="http://schemas.microsoft.com/office/word/2010/wordprocessingShape">
                    <wps:wsp>
                      <wps:cNvSpPr txBox="1"/>
                      <wps:spPr>
                        <a:xfrm>
                          <a:off x="0" y="0"/>
                          <a:ext cx="2047875" cy="436880"/>
                        </a:xfrm>
                        <a:prstGeom prst="rect">
                          <a:avLst/>
                        </a:prstGeom>
                        <a:solidFill>
                          <a:schemeClr val="lt1"/>
                        </a:solidFill>
                        <a:ln w="6350">
                          <a:solidFill>
                            <a:prstClr val="black"/>
                          </a:solidFill>
                        </a:ln>
                      </wps:spPr>
                      <wps:txbx>
                        <w:txbxContent>
                          <w:p w14:paraId="44B570AB" w14:textId="77777777" w:rsidR="00E1022E" w:rsidRPr="00E1022E" w:rsidRDefault="00E1022E" w:rsidP="00E1022E">
                            <w:pPr>
                              <w:rPr>
                                <w:rFonts w:ascii="Arial" w:hAnsi="Arial" w:cs="Arial"/>
                                <w:sz w:val="20"/>
                                <w:szCs w:val="20"/>
                              </w:rPr>
                            </w:pPr>
                            <w:r w:rsidRPr="00E1022E">
                              <w:rPr>
                                <w:rFonts w:ascii="Arial" w:hAnsi="Arial" w:cs="Arial"/>
                                <w:sz w:val="20"/>
                                <w:szCs w:val="20"/>
                              </w:rPr>
                              <w:t>Styrene Monomer (USD 1.45 /Kg)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42C863" id="Text Box 119" o:spid="_x0000_s1172" type="#_x0000_t202" style="position:absolute;left:0;text-align:left;margin-left:-19.3pt;margin-top:6.2pt;width:161.25pt;height:34.4pt;z-index:25262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" fillcolor="white [3201]" strokeweight=".5pt">
                <v:textbox>
                  <w:txbxContent>
                    <w:p w14:paraId="44B570AB" w14:textId="77777777" w:rsidR="00E1022E" w:rsidRPr="00E1022E" w:rsidRDefault="00E1022E" w:rsidP="00E1022E">
                      <w:pPr>
                        <w:rPr>
                          <w:rFonts w:ascii="Arial" w:hAnsi="Arial" w:cs="Arial"/>
                          <w:sz w:val="20"/>
                          <w:szCs w:val="20"/>
                        </w:rPr>
                      </w:pPr>
                      <w:r w:rsidRPr="00E1022E">
                        <w:rPr>
                          <w:rFonts w:ascii="Arial" w:hAnsi="Arial" w:cs="Arial"/>
                          <w:sz w:val="20"/>
                          <w:szCs w:val="20"/>
                        </w:rPr>
                        <w:t>Styrene Monomer (USD 1.45 /Kg)</w:t>
                      </w:r>
                    </w:p>
                  </w:txbxContent>
                </v:textbox>
              </v:shape>
            </w:pict>
          </mc:Fallback>
        </mc:AlternateContent>
      </w:r>
    </w:p>
    <w:p w14:paraId="2FDFF5C9" w14:textId="77777777" w:rsidR="00E1022E" w:rsidRPr="00E1022E" w:rsidRDefault="00E1022E" w:rsidP="00E1022E">
      <w:pPr>
        <w:spacing w:line="360" w:lineRule="auto"/>
        <w:jc w:val="both"/>
        <w:rPr>
          <w:rFonts w:ascii="Arial" w:hAnsi="Arial" w:cs="Arial"/>
          <w:b/>
          <w:bCs/>
          <w:sz w:val="24"/>
          <w:szCs w:val="24"/>
        </w:rPr>
      </w:pPr>
      <w:r w:rsidRPr="00E1022E">
        <w:rPr>
          <w:rFonts w:ascii="Arial" w:hAnsi="Arial" w:cs="Arial"/>
          <w:noProof/>
          <w:sz w:val="24"/>
          <w:szCs w:val="24"/>
        </w:rPr>
        <mc:AlternateContent>
          <mc:Choice Requires="wps">
            <w:drawing>
              <wp:anchor distT="0" distB="0" distL="114300" distR="114300" simplePos="0" relativeHeight="252633088" behindDoc="0" locked="0" layoutInCell="1" allowOverlap="1" wp14:anchorId="05B40C33" wp14:editId="6744B19A">
                <wp:simplePos x="0" y="0"/>
                <wp:positionH relativeFrom="column">
                  <wp:posOffset>5314950</wp:posOffset>
                </wp:positionH>
                <wp:positionV relativeFrom="paragraph">
                  <wp:posOffset>207010</wp:posOffset>
                </wp:positionV>
                <wp:extent cx="876300" cy="819150"/>
                <wp:effectExtent l="0" t="0" r="19050" b="19050"/>
                <wp:wrapNone/>
                <wp:docPr id="112" name="Text Box 112"/>
                <wp:cNvGraphicFramePr/>
                <a:graphic xmlns:a="http://schemas.openxmlformats.org/drawingml/2006/main">
                  <a:graphicData uri="http://schemas.microsoft.com/office/word/2010/wordprocessingShape">
                    <wps:wsp>
                      <wps:cNvSpPr txBox="1"/>
                      <wps:spPr>
                        <a:xfrm>
                          <a:off x="0" y="0"/>
                          <a:ext cx="876300" cy="819150"/>
                        </a:xfrm>
                        <a:prstGeom prst="rect">
                          <a:avLst/>
                        </a:prstGeom>
                        <a:solidFill>
                          <a:schemeClr val="lt1"/>
                        </a:solidFill>
                        <a:ln w="6350">
                          <a:solidFill>
                            <a:prstClr val="black"/>
                          </a:solidFill>
                        </a:ln>
                      </wps:spPr>
                      <wps:txbx>
                        <w:txbxContent>
                          <w:p w14:paraId="7FB0278F" w14:textId="77777777" w:rsidR="00E1022E" w:rsidRPr="00E1022E" w:rsidRDefault="00E1022E" w:rsidP="00E1022E">
                            <w:pPr>
                              <w:rPr>
                                <w:rFonts w:ascii="Arial" w:hAnsi="Arial" w:cs="Arial"/>
                                <w:sz w:val="20"/>
                                <w:szCs w:val="20"/>
                              </w:rPr>
                            </w:pPr>
                            <w:r w:rsidRPr="00E1022E">
                              <w:rPr>
                                <w:rFonts w:ascii="Arial" w:hAnsi="Arial" w:cs="Arial"/>
                                <w:sz w:val="20"/>
                                <w:szCs w:val="20"/>
                              </w:rPr>
                              <w:t>Total Cost Incurred (USD 2.49 / Kg)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B40C33" id="Text Box 112" o:spid="_x0000_s1173" type="#_x0000_t202" style="position:absolute;left:0;text-align:left;margin-left:418.5pt;margin-top:16.3pt;width:69pt;height:64.5pt;z-index:25263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" fillcolor="white [3201]" strokeweight=".5pt">
                <v:textbox>
                  <w:txbxContent>
                    <w:p w14:paraId="7FB0278F" w14:textId="77777777" w:rsidR="00E1022E" w:rsidRPr="00E1022E" w:rsidRDefault="00E1022E" w:rsidP="00E1022E">
                      <w:pPr>
                        <w:rPr>
                          <w:rFonts w:ascii="Arial" w:hAnsi="Arial" w:cs="Arial"/>
                          <w:sz w:val="20"/>
                          <w:szCs w:val="20"/>
                        </w:rPr>
                      </w:pPr>
                      <w:r w:rsidRPr="00E1022E">
                        <w:rPr>
                          <w:rFonts w:ascii="Arial" w:hAnsi="Arial" w:cs="Arial"/>
                          <w:sz w:val="20"/>
                          <w:szCs w:val="20"/>
                        </w:rPr>
                        <w:t>Total Cost Incurred (USD 2.49 / Kg)</w:t>
                      </w:r>
                    </w:p>
                  </w:txbxContent>
                </v:textbox>
              </v:shape>
            </w:pict>
          </mc:Fallback>
        </mc:AlternateContent>
      </w:r>
    </w:p>
    <w:p w14:paraId="3DE4DD16" w14:textId="1CBD387A" w:rsidR="00E1022E" w:rsidRPr="00E1022E" w:rsidRDefault="00113DAD" w:rsidP="00E1022E">
      <w:pPr>
        <w:spacing w:line="360" w:lineRule="auto"/>
        <w:jc w:val="both"/>
        <w:rPr>
          <w:rFonts w:ascii="Arial" w:hAnsi="Arial" w:cs="Arial"/>
          <w:b/>
          <w:bCs/>
          <w:sz w:val="24"/>
          <w:szCs w:val="24"/>
        </w:rPr>
      </w:pPr>
      <w:r w:rsidRPr="00E1022E">
        <w:rPr>
          <w:rFonts w:ascii="Arial" w:hAnsi="Arial" w:cs="Arial"/>
          <w:noProof/>
          <w:sz w:val="24"/>
          <w:szCs w:val="24"/>
        </w:rPr>
        <mc:AlternateContent>
          <mc:Choice Requires="wps">
            <w:drawing>
              <wp:anchor distT="0" distB="0" distL="114300" distR="114300" simplePos="0" relativeHeight="252639232" behindDoc="0" locked="0" layoutInCell="1" allowOverlap="1" wp14:anchorId="515E602C" wp14:editId="761D3F64">
                <wp:simplePos x="0" y="0"/>
                <wp:positionH relativeFrom="column">
                  <wp:posOffset>5829300</wp:posOffset>
                </wp:positionH>
                <wp:positionV relativeFrom="paragraph">
                  <wp:posOffset>658384</wp:posOffset>
                </wp:positionV>
                <wp:extent cx="0" cy="704088"/>
                <wp:effectExtent l="76200" t="0" r="57150" b="58420"/>
                <wp:wrapNone/>
                <wp:docPr id="128" name="Straight Arrow Connector 128"/>
                <wp:cNvGraphicFramePr/>
                <a:graphic xmlns:a="http://schemas.openxmlformats.org/drawingml/2006/main">
                  <a:graphicData uri="http://schemas.microsoft.com/office/word/2010/wordprocessingShape">
                    <wps:wsp>
                      <wps:cNvCnPr/>
                      <wps:spPr>
                        <a:xfrm>
                          <a:off x="0" y="0"/>
                          <a:ext cx="0" cy="70408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4458AF99" id="Straight Arrow Connector 128" o:spid="_x0000_s1026" type="#_x0000_t32" style="position:absolute;margin-left:459pt;margin-top:51.85pt;width:0;height:55.45pt;z-index:252639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" strokecolor="#4472c4 [3204]" strokeweight=".5pt">
                <v:stroke endarrow="block" joinstyle="miter"/>
              </v:shape>
            </w:pict>
          </mc:Fallback>
        </mc:AlternateContent>
      </w:r>
    </w:p>
    <w:p w14:paraId="10027042" w14:textId="6F9AB275" w:rsidR="00E1022E" w:rsidRPr="00E1022E" w:rsidRDefault="006D4425" w:rsidP="00E1022E">
      <w:pPr>
        <w:spacing w:line="360" w:lineRule="auto"/>
        <w:jc w:val="both"/>
        <w:rPr>
          <w:rFonts w:ascii="Arial" w:hAnsi="Arial" w:cs="Arial"/>
          <w:b/>
          <w:bCs/>
          <w:sz w:val="24"/>
          <w:szCs w:val="24"/>
        </w:rPr>
      </w:pPr>
      <w:r w:rsidRPr="00E1022E">
        <w:rPr>
          <w:rFonts w:ascii="Arial" w:hAnsi="Arial" w:cs="Arial"/>
          <w:noProof/>
          <w:sz w:val="24"/>
          <w:szCs w:val="24"/>
        </w:rPr>
        <mc:AlternateContent>
          <mc:Choice Requires="wps">
            <w:drawing>
              <wp:anchor distT="0" distB="0" distL="114300" distR="114300" simplePos="0" relativeHeight="252638208" behindDoc="0" locked="0" layoutInCell="1" allowOverlap="1" wp14:anchorId="3F658E5A" wp14:editId="2417D674">
                <wp:simplePos x="0" y="0"/>
                <wp:positionH relativeFrom="column">
                  <wp:posOffset>4627821</wp:posOffset>
                </wp:positionH>
                <wp:positionV relativeFrom="paragraph">
                  <wp:posOffset>997039</wp:posOffset>
                </wp:positionV>
                <wp:extent cx="1647825" cy="542260"/>
                <wp:effectExtent l="0" t="0" r="28575" b="10795"/>
                <wp:wrapNone/>
                <wp:docPr id="93" name="Text Box 93"/>
                <wp:cNvGraphicFramePr/>
                <a:graphic xmlns:a="http://schemas.openxmlformats.org/drawingml/2006/main">
                  <a:graphicData uri="http://schemas.microsoft.com/office/word/2010/wordprocessingShape">
                    <wps:wsp>
                      <wps:cNvSpPr txBox="1"/>
                      <wps:spPr>
                        <a:xfrm>
                          <a:off x="0" y="0"/>
                          <a:ext cx="1647825" cy="542260"/>
                        </a:xfrm>
                        <a:prstGeom prst="rect">
                          <a:avLst/>
                        </a:prstGeom>
                        <a:solidFill>
                          <a:schemeClr val="lt1"/>
                        </a:solidFill>
                        <a:ln w="6350">
                          <a:solidFill>
                            <a:prstClr val="black"/>
                          </a:solidFill>
                        </a:ln>
                      </wps:spPr>
                      <wps:txbx>
                        <w:txbxContent>
                          <w:p w14:paraId="7F6A1AA9" w14:textId="77777777" w:rsidR="00E1022E" w:rsidRPr="00E1022E" w:rsidRDefault="00E1022E" w:rsidP="00E1022E">
                            <w:pPr>
                              <w:rPr>
                                <w:rFonts w:ascii="Arial" w:hAnsi="Arial" w:cs="Arial"/>
                                <w:sz w:val="20"/>
                                <w:szCs w:val="20"/>
                              </w:rPr>
                            </w:pPr>
                            <w:r w:rsidRPr="00E1022E">
                              <w:rPr>
                                <w:rFonts w:ascii="Arial" w:hAnsi="Arial" w:cs="Arial"/>
                                <w:sz w:val="20"/>
                                <w:szCs w:val="20"/>
                              </w:rPr>
                              <w:t>Current Selling Price (USD 3.7/ Kg) In-Direct Sales</w:t>
                            </w:r>
                          </w:p>
                          <w:p w14:paraId="248DCCF1" w14:textId="77777777" w:rsidR="00E1022E" w:rsidRPr="00E1022E" w:rsidRDefault="00E1022E" w:rsidP="00E1022E">
                            <w:pPr>
                              <w:rPr>
                                <w:rFonts w:ascii="Arial" w:hAnsi="Arial" w:cs="Arial"/>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658E5A" id="Text Box 93" o:spid="_x0000_s1174" type="#_x0000_t202" style="position:absolute;left:0;text-align:left;margin-left:364.4pt;margin-top:78.5pt;width:129.75pt;height:42.7pt;z-index:25263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" fillcolor="white [3201]" strokeweight=".5pt">
                <v:textbox>
                  <w:txbxContent>
                    <w:p w14:paraId="7F6A1AA9" w14:textId="77777777" w:rsidR="00E1022E" w:rsidRPr="00E1022E" w:rsidRDefault="00E1022E" w:rsidP="00E1022E">
                      <w:pPr>
                        <w:rPr>
                          <w:rFonts w:ascii="Arial" w:hAnsi="Arial" w:cs="Arial"/>
                          <w:sz w:val="20"/>
                          <w:szCs w:val="20"/>
                        </w:rPr>
                      </w:pPr>
                      <w:r w:rsidRPr="00E1022E">
                        <w:rPr>
                          <w:rFonts w:ascii="Arial" w:hAnsi="Arial" w:cs="Arial"/>
                          <w:sz w:val="20"/>
                          <w:szCs w:val="20"/>
                        </w:rPr>
                        <w:t>Current Selling Price (USD 3.7/ Kg) In-Direct Sales</w:t>
                      </w:r>
                    </w:p>
                    <w:p w14:paraId="248DCCF1" w14:textId="77777777" w:rsidR="00E1022E" w:rsidRPr="00E1022E" w:rsidRDefault="00E1022E" w:rsidP="00E1022E">
                      <w:pPr>
                        <w:rPr>
                          <w:rFonts w:ascii="Arial" w:hAnsi="Arial" w:cs="Arial"/>
                          <w:sz w:val="20"/>
                          <w:szCs w:val="20"/>
                        </w:rPr>
                      </w:pPr>
                    </w:p>
                  </w:txbxContent>
                </v:textbox>
              </v:shape>
            </w:pict>
          </mc:Fallback>
        </mc:AlternateContent>
      </w:r>
      <w:r w:rsidR="00E1022E" w:rsidRPr="00E1022E">
        <w:rPr>
          <w:rFonts w:ascii="Arial" w:hAnsi="Arial" w:cs="Arial"/>
          <w:noProof/>
          <w:sz w:val="24"/>
          <w:szCs w:val="24"/>
        </w:rPr>
        <mc:AlternateContent>
          <mc:Choice Requires="wps">
            <w:drawing>
              <wp:anchor distT="0" distB="0" distL="114300" distR="114300" simplePos="0" relativeHeight="252619776" behindDoc="0" locked="0" layoutInCell="1" allowOverlap="1" wp14:anchorId="4B851F63" wp14:editId="053D67B8">
                <wp:simplePos x="0" y="0"/>
                <wp:positionH relativeFrom="column">
                  <wp:posOffset>1134470</wp:posOffset>
                </wp:positionH>
                <wp:positionV relativeFrom="paragraph">
                  <wp:posOffset>979265</wp:posOffset>
                </wp:positionV>
                <wp:extent cx="955343" cy="245745"/>
                <wp:effectExtent l="0" t="0" r="0" b="0"/>
                <wp:wrapNone/>
                <wp:docPr id="125" name="TextBox 17"/>
                <wp:cNvGraphicFramePr/>
                <a:graphic xmlns:a="http://schemas.openxmlformats.org/drawingml/2006/main">
                  <a:graphicData uri="http://schemas.microsoft.com/office/word/2010/wordprocessingShape">
                    <wps:wsp>
                      <wps:cNvSpPr txBox="1"/>
                      <wps:spPr>
                        <a:xfrm>
                          <a:off x="0" y="0"/>
                          <a:ext cx="955343" cy="245745"/>
                        </a:xfrm>
                        <a:prstGeom prst="rect">
                          <a:avLst/>
                        </a:prstGeom>
                        <a:noFill/>
                      </wps:spPr>
                      <wps:txbx>
                        <w:txbxContent>
                          <w:p w14:paraId="367CB3DA" w14:textId="77777777" w:rsidR="00E1022E" w:rsidRPr="00E1022E" w:rsidRDefault="00E1022E" w:rsidP="00E1022E">
                            <w:pPr>
                              <w:rPr>
                                <w:rFonts w:ascii="Arial" w:hAnsi="Arial" w:cs="Arial"/>
                                <w:b/>
                                <w:bCs/>
                                <w:sz w:val="20"/>
                                <w:szCs w:val="20"/>
                              </w:rPr>
                            </w:pPr>
                            <w:r w:rsidRPr="00E1022E">
                              <w:rPr>
                                <w:rFonts w:ascii="Arial" w:hAnsi="Arial" w:cs="Arial"/>
                                <w:b/>
                                <w:bCs/>
                                <w:sz w:val="20"/>
                                <w:szCs w:val="20"/>
                              </w:rPr>
                              <w:t>Direct Sales</w:t>
                            </w:r>
                          </w:p>
                        </w:txbxContent>
                      </wps:txbx>
                      <wps:bodyPr wrap="square" rtlCol="0">
                        <a:spAutoFit/>
                      </wps:bodyPr>
                    </wps:wsp>
                  </a:graphicData>
                </a:graphic>
                <wp14:sizeRelH relativeFrom="margin">
                  <wp14:pctWidth>0</wp14:pctWidth>
                </wp14:sizeRelH>
              </wp:anchor>
            </w:drawing>
          </mc:Choice>
          <mc:Fallback>
            <w:pict>
              <v:shape w14:anchorId="4B851F63" id="TextBox 17" o:spid="_x0000_s1175" type="#_x0000_t202" style="position:absolute;left:0;text-align:left;margin-left:89.35pt;margin-top:77.1pt;width:75.2pt;height:19.35pt;z-index:252619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" filled="f" stroked="f">
                <v:textbox style="mso-fit-shape-to-text:t">
                  <w:txbxContent>
                    <w:p w14:paraId="367CB3DA" w14:textId="77777777" w:rsidR="00E1022E" w:rsidRPr="00E1022E" w:rsidRDefault="00E1022E" w:rsidP="00E1022E">
                      <w:pPr>
                        <w:rPr>
                          <w:rFonts w:ascii="Arial" w:hAnsi="Arial" w:cs="Arial"/>
                          <w:b/>
                          <w:bCs/>
                          <w:sz w:val="20"/>
                          <w:szCs w:val="20"/>
                        </w:rPr>
                      </w:pPr>
                      <w:r w:rsidRPr="00E1022E">
                        <w:rPr>
                          <w:rFonts w:ascii="Arial" w:hAnsi="Arial" w:cs="Arial"/>
                          <w:b/>
                          <w:bCs/>
                          <w:sz w:val="20"/>
                          <w:szCs w:val="20"/>
                        </w:rPr>
                        <w:t>Direct Sales</w:t>
                      </w:r>
                    </w:p>
                  </w:txbxContent>
                </v:textbox>
              </v:shape>
            </w:pict>
          </mc:Fallback>
        </mc:AlternateContent>
      </w:r>
      <w:r w:rsidR="00E1022E" w:rsidRPr="00E1022E">
        <w:rPr>
          <w:rFonts w:ascii="Arial" w:hAnsi="Arial" w:cs="Arial"/>
          <w:noProof/>
          <w:sz w:val="24"/>
          <w:szCs w:val="24"/>
        </w:rPr>
        <mc:AlternateContent>
          <mc:Choice Requires="wps">
            <w:drawing>
              <wp:anchor distT="0" distB="0" distL="114300" distR="114300" simplePos="0" relativeHeight="252623872" behindDoc="0" locked="0" layoutInCell="1" allowOverlap="1" wp14:anchorId="3192F287" wp14:editId="222C7178">
                <wp:simplePos x="0" y="0"/>
                <wp:positionH relativeFrom="column">
                  <wp:posOffset>6494244</wp:posOffset>
                </wp:positionH>
                <wp:positionV relativeFrom="paragraph">
                  <wp:posOffset>772160</wp:posOffset>
                </wp:positionV>
                <wp:extent cx="0" cy="1457685"/>
                <wp:effectExtent l="57150" t="0" r="57150" b="47625"/>
                <wp:wrapNone/>
                <wp:docPr id="127" name="Straight Arrow Connector 3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457685"/>
                        </a:xfrm>
                        <a:prstGeom prst="straightConnector1">
                          <a:avLst/>
                        </a:prstGeom>
                        <a:ln w="38100">
                          <a:solidFill>
                            <a:schemeClr val="accent3">
                              <a:lumMod val="50000"/>
                            </a:schemeClr>
                          </a:solidFill>
                          <a:prstDash val="lgDash"/>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506CF80" id="Straight Arrow Connector 30" o:spid="_x0000_s1026" type="#_x0000_t32" style="position:absolute;margin-left:511.35pt;margin-top:60.8pt;width:0;height:114.8pt;z-index:2526238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" strokecolor="#525252 [1606]" strokeweight="3pt">
                <v:stroke dashstyle="longDash" endarrow="block" joinstyle="miter"/>
                <o:lock v:ext="edit" shapetype="f"/>
              </v:shape>
            </w:pict>
          </mc:Fallback>
        </mc:AlternateContent>
      </w:r>
    </w:p>
    <w:p w14:paraId="48995098" w14:textId="649B6F28" w:rsidR="00E1022E" w:rsidRPr="00E1022E" w:rsidRDefault="00E1022E" w:rsidP="00E1022E">
      <w:pPr>
        <w:spacing w:line="360" w:lineRule="auto"/>
        <w:jc w:val="both"/>
        <w:rPr>
          <w:rFonts w:ascii="Arial" w:hAnsi="Arial" w:cs="Arial"/>
          <w:b/>
          <w:bCs/>
          <w:sz w:val="24"/>
          <w:szCs w:val="24"/>
        </w:rPr>
      </w:pPr>
      <w:r w:rsidRPr="00E1022E">
        <w:rPr>
          <w:rFonts w:ascii="Arial" w:hAnsi="Arial" w:cs="Arial"/>
          <w:noProof/>
          <w:sz w:val="24"/>
          <w:szCs w:val="24"/>
        </w:rPr>
        <mc:AlternateContent>
          <mc:Choice Requires="wps">
            <w:drawing>
              <wp:anchor distT="0" distB="0" distL="114300" distR="114300" simplePos="0" relativeHeight="252622848" behindDoc="0" locked="0" layoutInCell="1" allowOverlap="1" wp14:anchorId="066E8123" wp14:editId="68B219E1">
                <wp:simplePos x="0" y="0"/>
                <wp:positionH relativeFrom="column">
                  <wp:posOffset>545993</wp:posOffset>
                </wp:positionH>
                <wp:positionV relativeFrom="paragraph">
                  <wp:posOffset>318119</wp:posOffset>
                </wp:positionV>
                <wp:extent cx="1510665" cy="583565"/>
                <wp:effectExtent l="0" t="0" r="0" b="0"/>
                <wp:wrapNone/>
                <wp:docPr id="2231" name="TextBox 20"/>
                <wp:cNvGraphicFramePr/>
                <a:graphic xmlns:a="http://schemas.openxmlformats.org/drawingml/2006/main">
                  <a:graphicData uri="http://schemas.microsoft.com/office/word/2010/wordprocessingShape">
                    <wps:wsp>
                      <wps:cNvSpPr txBox="1"/>
                      <wps:spPr>
                        <a:xfrm>
                          <a:off x="0" y="0"/>
                          <a:ext cx="1510665" cy="583565"/>
                        </a:xfrm>
                        <a:prstGeom prst="rect">
                          <a:avLst/>
                        </a:prstGeom>
                        <a:noFill/>
                      </wps:spPr>
                      <wps:txbx>
                        <w:txbxContent>
                          <w:p w14:paraId="23EA982E" w14:textId="77777777" w:rsidR="00E1022E" w:rsidRPr="00E1022E" w:rsidRDefault="00E1022E" w:rsidP="00E1022E">
                            <w:pPr>
                              <w:rPr>
                                <w:rFonts w:ascii="Arial" w:eastAsia="Verdana" w:hAnsi="Arial" w:cs="Arial"/>
                                <w:b/>
                                <w:bCs/>
                                <w:color w:val="538135" w:themeColor="accent6" w:themeShade="BF"/>
                                <w:kern w:val="24"/>
                                <w:sz w:val="24"/>
                                <w:szCs w:val="24"/>
                                <w:lang w:val="en-US"/>
                              </w:rPr>
                            </w:pPr>
                            <w:r w:rsidRPr="00E1022E">
                              <w:rPr>
                                <w:rFonts w:ascii="Arial" w:eastAsia="Verdana" w:hAnsi="Arial" w:cs="Arial"/>
                                <w:b/>
                                <w:bCs/>
                                <w:color w:val="538135" w:themeColor="accent6" w:themeShade="BF"/>
                                <w:kern w:val="24"/>
                                <w:sz w:val="24"/>
                                <w:szCs w:val="24"/>
                                <w:lang w:val="en-US"/>
                              </w:rPr>
                              <w:t>Percentage Margin 37.7%</w:t>
                            </w:r>
                          </w:p>
                        </w:txbxContent>
                      </wps:txbx>
                      <wps:bodyPr wrap="square" rtlCol="0">
                        <a:noAutofit/>
                      </wps:bodyPr>
                    </wps:wsp>
                  </a:graphicData>
                </a:graphic>
                <wp14:sizeRelV relativeFrom="margin">
                  <wp14:pctHeight>0</wp14:pctHeight>
                </wp14:sizeRelV>
              </wp:anchor>
            </w:drawing>
          </mc:Choice>
          <mc:Fallback>
            <w:pict>
              <v:shape w14:anchorId="066E8123" id="_x0000_s1176" type="#_x0000_t202" style="position:absolute;left:0;text-align:left;margin-left:43pt;margin-top:25.05pt;width:118.95pt;height:45.95pt;z-index:2526228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" filled="f" stroked="f">
                <v:textbox>
                  <w:txbxContent>
                    <w:p w14:paraId="23EA982E" w14:textId="77777777" w:rsidR="00E1022E" w:rsidRPr="00E1022E" w:rsidRDefault="00E1022E" w:rsidP="00E1022E">
                      <w:pPr>
                        <w:rPr>
                          <w:rFonts w:ascii="Arial" w:eastAsia="Verdana" w:hAnsi="Arial" w:cs="Arial"/>
                          <w:b/>
                          <w:bCs/>
                          <w:color w:val="538135" w:themeColor="accent6" w:themeShade="BF"/>
                          <w:kern w:val="24"/>
                          <w:sz w:val="24"/>
                          <w:szCs w:val="24"/>
                          <w:lang w:val="en-US"/>
                        </w:rPr>
                      </w:pPr>
                      <w:r w:rsidRPr="00E1022E">
                        <w:rPr>
                          <w:rFonts w:ascii="Arial" w:eastAsia="Verdana" w:hAnsi="Arial" w:cs="Arial"/>
                          <w:b/>
                          <w:bCs/>
                          <w:color w:val="538135" w:themeColor="accent6" w:themeShade="BF"/>
                          <w:kern w:val="24"/>
                          <w:sz w:val="24"/>
                          <w:szCs w:val="24"/>
                          <w:lang w:val="en-US"/>
                        </w:rPr>
                        <w:t>Percentage Margin 37.7%</w:t>
                      </w:r>
                    </w:p>
                  </w:txbxContent>
                </v:textbox>
              </v:shape>
            </w:pict>
          </mc:Fallback>
        </mc:AlternateContent>
      </w:r>
    </w:p>
    <w:p w14:paraId="3CB5AF09" w14:textId="5B77402E" w:rsidR="00E1022E" w:rsidRPr="00E1022E" w:rsidRDefault="00E1022E" w:rsidP="00E1022E">
      <w:pPr>
        <w:spacing w:line="360" w:lineRule="auto"/>
        <w:jc w:val="both"/>
        <w:rPr>
          <w:rFonts w:ascii="Arial" w:hAnsi="Arial" w:cs="Arial"/>
          <w:b/>
          <w:bCs/>
          <w:sz w:val="24"/>
          <w:szCs w:val="24"/>
        </w:rPr>
      </w:pPr>
    </w:p>
    <w:p w14:paraId="2108C19D" w14:textId="1CEC0E7B" w:rsidR="00E1022E" w:rsidRPr="00E1022E" w:rsidRDefault="00E1022E" w:rsidP="00E1022E">
      <w:pPr>
        <w:spacing w:line="360" w:lineRule="auto"/>
        <w:jc w:val="both"/>
        <w:rPr>
          <w:rFonts w:ascii="Arial" w:hAnsi="Arial" w:cs="Arial"/>
          <w:b/>
          <w:bCs/>
          <w:sz w:val="24"/>
          <w:szCs w:val="24"/>
        </w:rPr>
      </w:pPr>
      <w:r w:rsidRPr="00E1022E">
        <w:rPr>
          <w:rFonts w:ascii="Arial" w:hAnsi="Arial" w:cs="Arial"/>
          <w:noProof/>
          <w:sz w:val="24"/>
          <w:szCs w:val="24"/>
        </w:rPr>
        <mc:AlternateContent>
          <mc:Choice Requires="wps">
            <w:drawing>
              <wp:anchor distT="0" distB="0" distL="114300" distR="114300" simplePos="0" relativeHeight="252643328" behindDoc="0" locked="0" layoutInCell="1" allowOverlap="1" wp14:anchorId="790CF8EC" wp14:editId="7A916E5E">
                <wp:simplePos x="0" y="0"/>
                <wp:positionH relativeFrom="column">
                  <wp:posOffset>1134110</wp:posOffset>
                </wp:positionH>
                <wp:positionV relativeFrom="paragraph">
                  <wp:posOffset>81915</wp:posOffset>
                </wp:positionV>
                <wp:extent cx="0" cy="1311550"/>
                <wp:effectExtent l="95250" t="0" r="95250" b="41275"/>
                <wp:wrapNone/>
                <wp:docPr id="130" name="Straight Arrow Connector 2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0" cy="1311550"/>
                        </a:xfrm>
                        <a:prstGeom prst="straightConnector1">
                          <a:avLst/>
                        </a:prstGeom>
                        <a:ln w="38100">
                          <a:solidFill>
                            <a:schemeClr val="accent3">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15A3CA" id="Straight Arrow Connector 21" o:spid="_x0000_s1026" type="#_x0000_t32" style="position:absolute;margin-left:89.3pt;margin-top:6.45pt;width:0;height:103.25pt;flip:x;z-index:25264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" strokecolor="#525252 [1606]" strokeweight="3pt">
                <v:stroke endarrow="block" joinstyle="miter"/>
                <o:lock v:ext="edit" shapetype="f"/>
              </v:shape>
            </w:pict>
          </mc:Fallback>
        </mc:AlternateContent>
      </w:r>
    </w:p>
    <w:p w14:paraId="67F8799A" w14:textId="77777777" w:rsidR="00E1022E" w:rsidRPr="00E1022E" w:rsidRDefault="00E1022E" w:rsidP="00E1022E">
      <w:pPr>
        <w:spacing w:line="360" w:lineRule="auto"/>
        <w:jc w:val="both"/>
        <w:rPr>
          <w:rFonts w:ascii="Arial" w:hAnsi="Arial" w:cs="Arial"/>
          <w:b/>
          <w:bCs/>
          <w:sz w:val="24"/>
          <w:szCs w:val="24"/>
        </w:rPr>
      </w:pPr>
    </w:p>
    <w:p w14:paraId="425DF36B" w14:textId="0C0E809D" w:rsidR="00E1022E" w:rsidRPr="00E1022E" w:rsidRDefault="00E1022E" w:rsidP="00E1022E">
      <w:pPr>
        <w:spacing w:line="360" w:lineRule="auto"/>
        <w:jc w:val="both"/>
        <w:rPr>
          <w:rFonts w:ascii="Arial" w:hAnsi="Arial" w:cs="Arial"/>
          <w:b/>
          <w:bCs/>
          <w:sz w:val="24"/>
          <w:szCs w:val="24"/>
        </w:rPr>
      </w:pPr>
    </w:p>
    <w:p w14:paraId="29502DFC" w14:textId="15848B74" w:rsidR="00E1022E" w:rsidRPr="00E1022E" w:rsidRDefault="00E1022E" w:rsidP="00E1022E">
      <w:pPr>
        <w:spacing w:line="360" w:lineRule="auto"/>
        <w:jc w:val="both"/>
        <w:rPr>
          <w:rFonts w:ascii="Arial" w:hAnsi="Arial" w:cs="Arial"/>
          <w:b/>
          <w:bCs/>
          <w:sz w:val="24"/>
          <w:szCs w:val="24"/>
        </w:rPr>
      </w:pPr>
      <w:r w:rsidRPr="00E1022E">
        <w:rPr>
          <w:rFonts w:ascii="Arial" w:hAnsi="Arial" w:cs="Arial"/>
          <w:noProof/>
          <w:sz w:val="24"/>
          <w:szCs w:val="24"/>
        </w:rPr>
        <mc:AlternateContent>
          <mc:Choice Requires="wps">
            <w:drawing>
              <wp:anchor distT="0" distB="0" distL="114300" distR="114300" simplePos="0" relativeHeight="252618752" behindDoc="0" locked="0" layoutInCell="1" allowOverlap="1" wp14:anchorId="4437FF09" wp14:editId="03FBBAAE">
                <wp:simplePos x="0" y="0"/>
                <wp:positionH relativeFrom="column">
                  <wp:posOffset>30100</wp:posOffset>
                </wp:positionH>
                <wp:positionV relativeFrom="paragraph">
                  <wp:posOffset>227685</wp:posOffset>
                </wp:positionV>
                <wp:extent cx="2736850" cy="400050"/>
                <wp:effectExtent l="0" t="0" r="0" b="0"/>
                <wp:wrapNone/>
                <wp:docPr id="126" name="Rectangle 15"/>
                <wp:cNvGraphicFramePr/>
                <a:graphic xmlns:a="http://schemas.openxmlformats.org/drawingml/2006/main">
                  <a:graphicData uri="http://schemas.microsoft.com/office/word/2010/wordprocessingShape">
                    <wps:wsp>
                      <wps:cNvSpPr/>
                      <wps:spPr>
                        <a:xfrm>
                          <a:off x="0" y="0"/>
                          <a:ext cx="2736850" cy="400050"/>
                        </a:xfrm>
                        <a:prstGeom prst="rect">
                          <a:avLst/>
                        </a:prstGeom>
                      </wps:spPr>
                      <wps:txbx>
                        <w:txbxContent>
                          <w:p w14:paraId="690C763A" w14:textId="77777777" w:rsidR="00E1022E" w:rsidRPr="00494982" w:rsidRDefault="00E1022E" w:rsidP="00E1022E">
                            <w:pPr>
                              <w:jc w:val="center"/>
                              <w:rPr>
                                <w:rFonts w:ascii="Arial" w:eastAsia="Verdana" w:hAnsi="Arial" w:cs="Arial"/>
                                <w:b/>
                                <w:bCs/>
                                <w:color w:val="000000" w:themeColor="text1"/>
                                <w:kern w:val="24"/>
                                <w:sz w:val="20"/>
                                <w:szCs w:val="20"/>
                              </w:rPr>
                            </w:pPr>
                            <w:r w:rsidRPr="00494982">
                              <w:rPr>
                                <w:rFonts w:ascii="Arial" w:eastAsia="Verdana" w:hAnsi="Arial" w:cs="Arial"/>
                                <w:b/>
                                <w:bCs/>
                                <w:color w:val="000000" w:themeColor="text1"/>
                                <w:kern w:val="24"/>
                                <w:sz w:val="20"/>
                                <w:szCs w:val="20"/>
                              </w:rPr>
                              <w:t xml:space="preserve">Company Website/Direct Export/Direct Sales </w:t>
                            </w:r>
                          </w:p>
                        </w:txbxContent>
                      </wps:txbx>
                      <wps:bodyPr wrap="square">
                        <a:spAutoFit/>
                      </wps:bodyPr>
                    </wps:wsp>
                  </a:graphicData>
                </a:graphic>
              </wp:anchor>
            </w:drawing>
          </mc:Choice>
          <mc:Fallback>
            <w:pict>
              <v:rect w14:anchorId="4437FF09" id="Rectangle 15" o:spid="_x0000_s1177" style="position:absolute;left:0;text-align:left;margin-left:2.35pt;margin-top:17.95pt;width:215.5pt;height:31.5pt;z-index:252618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" filled="f" stroked="f">
                <v:textbox style="mso-fit-shape-to-text:t">
                  <w:txbxContent>
                    <w:p w14:paraId="690C763A" w14:textId="77777777" w:rsidR="00E1022E" w:rsidRPr="00494982" w:rsidRDefault="00E1022E" w:rsidP="00E1022E">
                      <w:pPr>
                        <w:jc w:val="center"/>
                        <w:rPr>
                          <w:rFonts w:ascii="Arial" w:eastAsia="Verdana" w:hAnsi="Arial" w:cs="Arial"/>
                          <w:b/>
                          <w:bCs/>
                          <w:color w:val="000000" w:themeColor="text1"/>
                          <w:kern w:val="24"/>
                          <w:sz w:val="20"/>
                          <w:szCs w:val="20"/>
                        </w:rPr>
                      </w:pPr>
                      <w:r w:rsidRPr="00494982">
                        <w:rPr>
                          <w:rFonts w:ascii="Arial" w:eastAsia="Verdana" w:hAnsi="Arial" w:cs="Arial"/>
                          <w:b/>
                          <w:bCs/>
                          <w:color w:val="000000" w:themeColor="text1"/>
                          <w:kern w:val="24"/>
                          <w:sz w:val="20"/>
                          <w:szCs w:val="20"/>
                        </w:rPr>
                        <w:t xml:space="preserve">Company Website/Direct Export/Direct Sales </w:t>
                      </w:r>
                    </w:p>
                  </w:txbxContent>
                </v:textbox>
              </v:rect>
            </w:pict>
          </mc:Fallback>
        </mc:AlternateContent>
      </w:r>
    </w:p>
    <w:p w14:paraId="0400D56C" w14:textId="77777777" w:rsidR="00E1022E" w:rsidRPr="00E1022E" w:rsidRDefault="00E1022E" w:rsidP="00E1022E">
      <w:pPr>
        <w:spacing w:line="360" w:lineRule="auto"/>
        <w:jc w:val="both"/>
        <w:rPr>
          <w:rFonts w:ascii="Arial" w:hAnsi="Arial" w:cs="Arial"/>
          <w:b/>
          <w:bCs/>
          <w:sz w:val="24"/>
          <w:szCs w:val="24"/>
        </w:rPr>
      </w:pPr>
      <w:r w:rsidRPr="00E1022E">
        <w:rPr>
          <w:rFonts w:ascii="Arial" w:hAnsi="Arial" w:cs="Arial"/>
          <w:noProof/>
          <w:sz w:val="24"/>
          <w:szCs w:val="24"/>
        </w:rPr>
        <mc:AlternateContent>
          <mc:Choice Requires="wps">
            <w:drawing>
              <wp:anchor distT="0" distB="0" distL="114300" distR="114300" simplePos="0" relativeHeight="252644352" behindDoc="0" locked="0" layoutInCell="1" allowOverlap="1" wp14:anchorId="4DA9A306" wp14:editId="7FDFF764">
                <wp:simplePos x="0" y="0"/>
                <wp:positionH relativeFrom="column">
                  <wp:posOffset>1590675</wp:posOffset>
                </wp:positionH>
                <wp:positionV relativeFrom="paragraph">
                  <wp:posOffset>268605</wp:posOffset>
                </wp:positionV>
                <wp:extent cx="0" cy="1260000"/>
                <wp:effectExtent l="95250" t="0" r="76200" b="54610"/>
                <wp:wrapNone/>
                <wp:docPr id="14" name="Straight Arrow Connector 2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260000"/>
                        </a:xfrm>
                        <a:prstGeom prst="straightConnector1">
                          <a:avLst/>
                        </a:prstGeom>
                        <a:ln w="38100">
                          <a:solidFill>
                            <a:schemeClr val="accent3">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E61C1F2" id="Straight Arrow Connector 21" o:spid="_x0000_s1026" type="#_x0000_t32" style="position:absolute;margin-left:125.25pt;margin-top:21.15pt;width:0;height:99.2pt;z-index:25264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" strokecolor="#525252 [1606]" strokeweight="3pt">
                <v:stroke endarrow="block" joinstyle="miter"/>
                <o:lock v:ext="edit" shapetype="f"/>
              </v:shape>
            </w:pict>
          </mc:Fallback>
        </mc:AlternateContent>
      </w:r>
    </w:p>
    <w:p w14:paraId="2F083E8B" w14:textId="6658FD77" w:rsidR="00E1022E" w:rsidRPr="00E1022E" w:rsidRDefault="00E1022E" w:rsidP="00E1022E">
      <w:pPr>
        <w:spacing w:line="360" w:lineRule="auto"/>
        <w:jc w:val="both"/>
        <w:rPr>
          <w:rFonts w:ascii="Arial" w:hAnsi="Arial" w:cs="Arial"/>
          <w:b/>
          <w:bCs/>
          <w:sz w:val="24"/>
          <w:szCs w:val="24"/>
        </w:rPr>
      </w:pPr>
      <w:r w:rsidRPr="00E1022E">
        <w:rPr>
          <w:rFonts w:ascii="Arial" w:hAnsi="Arial" w:cs="Arial"/>
          <w:noProof/>
          <w:sz w:val="24"/>
          <w:szCs w:val="24"/>
        </w:rPr>
        <mc:AlternateContent>
          <mc:Choice Requires="wps">
            <w:drawing>
              <wp:anchor distT="0" distB="0" distL="114300" distR="114300" simplePos="0" relativeHeight="252616704" behindDoc="0" locked="0" layoutInCell="1" allowOverlap="1" wp14:anchorId="729C43E2" wp14:editId="5C9F6130">
                <wp:simplePos x="0" y="0"/>
                <wp:positionH relativeFrom="column">
                  <wp:posOffset>4831459</wp:posOffset>
                </wp:positionH>
                <wp:positionV relativeFrom="paragraph">
                  <wp:posOffset>310077</wp:posOffset>
                </wp:positionV>
                <wp:extent cx="1826895" cy="245745"/>
                <wp:effectExtent l="0" t="0" r="0" b="0"/>
                <wp:wrapNone/>
                <wp:docPr id="2232" name="Rectangle 12"/>
                <wp:cNvGraphicFramePr/>
                <a:graphic xmlns:a="http://schemas.openxmlformats.org/drawingml/2006/main">
                  <a:graphicData uri="http://schemas.microsoft.com/office/word/2010/wordprocessingShape">
                    <wps:wsp>
                      <wps:cNvSpPr/>
                      <wps:spPr>
                        <a:xfrm>
                          <a:off x="0" y="0"/>
                          <a:ext cx="1826895" cy="245745"/>
                        </a:xfrm>
                        <a:prstGeom prst="rect">
                          <a:avLst/>
                        </a:prstGeom>
                      </wps:spPr>
                      <wps:txbx>
                        <w:txbxContent>
                          <w:p w14:paraId="79DCE0AB" w14:textId="77777777" w:rsidR="00E1022E" w:rsidRPr="00494982" w:rsidRDefault="00E1022E" w:rsidP="00E1022E">
                            <w:pPr>
                              <w:jc w:val="center"/>
                              <w:rPr>
                                <w:rFonts w:ascii="Arial" w:eastAsia="Verdana" w:hAnsi="Arial" w:cs="Arial"/>
                                <w:b/>
                                <w:bCs/>
                                <w:color w:val="000000" w:themeColor="text1"/>
                                <w:kern w:val="24"/>
                                <w:sz w:val="20"/>
                                <w:szCs w:val="20"/>
                              </w:rPr>
                            </w:pPr>
                            <w:r w:rsidRPr="00494982">
                              <w:rPr>
                                <w:rFonts w:ascii="Arial" w:eastAsia="Verdana" w:hAnsi="Arial" w:cs="Arial"/>
                                <w:b/>
                                <w:bCs/>
                                <w:color w:val="000000" w:themeColor="text1"/>
                                <w:kern w:val="24"/>
                                <w:sz w:val="20"/>
                                <w:szCs w:val="20"/>
                              </w:rPr>
                              <w:t>Distributor/Retailer</w:t>
                            </w:r>
                          </w:p>
                        </w:txbxContent>
                      </wps:txbx>
                      <wps:bodyPr wrap="square">
                        <a:spAutoFit/>
                      </wps:bodyPr>
                    </wps:wsp>
                  </a:graphicData>
                </a:graphic>
              </wp:anchor>
            </w:drawing>
          </mc:Choice>
          <mc:Fallback>
            <w:pict>
              <v:rect w14:anchorId="729C43E2" id="Rectangle 12" o:spid="_x0000_s1178" style="position:absolute;left:0;text-align:left;margin-left:380.45pt;margin-top:24.4pt;width:143.85pt;height:19.35pt;z-index:252616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" filled="f" stroked="f">
                <v:textbox style="mso-fit-shape-to-text:t">
                  <w:txbxContent>
                    <w:p w14:paraId="79DCE0AB" w14:textId="77777777" w:rsidR="00E1022E" w:rsidRPr="00494982" w:rsidRDefault="00E1022E" w:rsidP="00E1022E">
                      <w:pPr>
                        <w:jc w:val="center"/>
                        <w:rPr>
                          <w:rFonts w:ascii="Arial" w:eastAsia="Verdana" w:hAnsi="Arial" w:cs="Arial"/>
                          <w:b/>
                          <w:bCs/>
                          <w:color w:val="000000" w:themeColor="text1"/>
                          <w:kern w:val="24"/>
                          <w:sz w:val="20"/>
                          <w:szCs w:val="20"/>
                        </w:rPr>
                      </w:pPr>
                      <w:r w:rsidRPr="00494982">
                        <w:rPr>
                          <w:rFonts w:ascii="Arial" w:eastAsia="Verdana" w:hAnsi="Arial" w:cs="Arial"/>
                          <w:b/>
                          <w:bCs/>
                          <w:color w:val="000000" w:themeColor="text1"/>
                          <w:kern w:val="24"/>
                          <w:sz w:val="20"/>
                          <w:szCs w:val="20"/>
                        </w:rPr>
                        <w:t>Distributor/Retailer</w:t>
                      </w:r>
                    </w:p>
                  </w:txbxContent>
                </v:textbox>
              </v:rect>
            </w:pict>
          </mc:Fallback>
        </mc:AlternateContent>
      </w:r>
    </w:p>
    <w:p w14:paraId="6A5417B6" w14:textId="471406E3" w:rsidR="00E1022E" w:rsidRPr="00E1022E" w:rsidRDefault="00E1022E" w:rsidP="00E1022E">
      <w:pPr>
        <w:spacing w:line="360" w:lineRule="auto"/>
        <w:jc w:val="both"/>
        <w:rPr>
          <w:rFonts w:ascii="Arial" w:hAnsi="Arial" w:cs="Arial"/>
          <w:b/>
          <w:bCs/>
          <w:sz w:val="24"/>
          <w:szCs w:val="24"/>
        </w:rPr>
      </w:pPr>
      <w:r w:rsidRPr="00E1022E">
        <w:rPr>
          <w:rFonts w:ascii="Arial" w:hAnsi="Arial" w:cs="Arial"/>
          <w:noProof/>
          <w:sz w:val="24"/>
          <w:szCs w:val="24"/>
        </w:rPr>
        <mc:AlternateContent>
          <mc:Choice Requires="wps">
            <w:drawing>
              <wp:anchor distT="0" distB="0" distL="114300" distR="114300" simplePos="0" relativeHeight="252642304" behindDoc="0" locked="0" layoutInCell="1" allowOverlap="1" wp14:anchorId="4E22C2D8" wp14:editId="4DA8C401">
                <wp:simplePos x="0" y="0"/>
                <wp:positionH relativeFrom="column">
                  <wp:posOffset>3026970</wp:posOffset>
                </wp:positionH>
                <wp:positionV relativeFrom="paragraph">
                  <wp:posOffset>107323</wp:posOffset>
                </wp:positionV>
                <wp:extent cx="1895475" cy="694525"/>
                <wp:effectExtent l="95250" t="19050" r="9525" b="48895"/>
                <wp:wrapNone/>
                <wp:docPr id="132" name="Connector: Elbow 1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1895475" cy="694525"/>
                        </a:xfrm>
                        <a:prstGeom prst="bentConnector2">
                          <a:avLst/>
                        </a:prstGeom>
                        <a:ln w="38100">
                          <a:solidFill>
                            <a:schemeClr val="accent3">
                              <a:lumMod val="50000"/>
                            </a:schemeClr>
                          </a:solidFill>
                          <a:prstDash val="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1976719" id="Connector: Elbow 14" o:spid="_x0000_s1026" type="#_x0000_t33" style="position:absolute;margin-left:238.35pt;margin-top:8.45pt;width:149.25pt;height:54.7pt;flip:x;z-index:25264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" strokecolor="#525252 [1606]" strokeweight="3pt">
                <v:stroke dashstyle="dash" endarrow="block"/>
                <o:lock v:ext="edit" shapetype="f"/>
              </v:shape>
            </w:pict>
          </mc:Fallback>
        </mc:AlternateContent>
      </w:r>
    </w:p>
    <w:p w14:paraId="371E8A51" w14:textId="77777777" w:rsidR="00E1022E" w:rsidRPr="00E1022E" w:rsidRDefault="00E1022E" w:rsidP="00E1022E">
      <w:pPr>
        <w:spacing w:line="360" w:lineRule="auto"/>
        <w:jc w:val="both"/>
        <w:rPr>
          <w:rFonts w:ascii="Arial" w:hAnsi="Arial" w:cs="Arial"/>
          <w:b/>
          <w:bCs/>
          <w:sz w:val="24"/>
          <w:szCs w:val="24"/>
        </w:rPr>
      </w:pPr>
    </w:p>
    <w:p w14:paraId="29AD202A" w14:textId="77777777" w:rsidR="00E1022E" w:rsidRPr="00E1022E" w:rsidRDefault="00E1022E" w:rsidP="00E1022E">
      <w:pPr>
        <w:spacing w:line="360" w:lineRule="auto"/>
        <w:jc w:val="both"/>
        <w:rPr>
          <w:rFonts w:ascii="Arial" w:hAnsi="Arial" w:cs="Arial"/>
          <w:b/>
          <w:bCs/>
          <w:sz w:val="24"/>
          <w:szCs w:val="24"/>
        </w:rPr>
      </w:pPr>
      <w:r w:rsidRPr="00E1022E">
        <w:rPr>
          <w:rFonts w:ascii="Arial" w:hAnsi="Arial" w:cs="Arial"/>
          <w:b/>
          <w:bCs/>
          <w:noProof/>
          <w:sz w:val="24"/>
          <w:szCs w:val="24"/>
        </w:rPr>
        <mc:AlternateContent>
          <mc:Choice Requires="wps">
            <w:drawing>
              <wp:anchor distT="45720" distB="45720" distL="114300" distR="114300" simplePos="0" relativeHeight="252645376" behindDoc="0" locked="0" layoutInCell="1" allowOverlap="1" wp14:anchorId="46FB85EE" wp14:editId="3A4DC378">
                <wp:simplePos x="0" y="0"/>
                <wp:positionH relativeFrom="column">
                  <wp:posOffset>1129030</wp:posOffset>
                </wp:positionH>
                <wp:positionV relativeFrom="paragraph">
                  <wp:posOffset>221615</wp:posOffset>
                </wp:positionV>
                <wp:extent cx="2360930" cy="1404620"/>
                <wp:effectExtent l="0" t="0" r="22860" b="11430"/>
                <wp:wrapSquare wrapText="bothSides"/>
                <wp:docPr id="22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29A3F6A9" w14:textId="77777777" w:rsidR="00E1022E" w:rsidRPr="00613BA5" w:rsidRDefault="00E1022E" w:rsidP="00E1022E">
                            <w:pPr>
                              <w:jc w:val="center"/>
                              <w:rPr>
                                <w:rFonts w:ascii="Arial" w:hAnsi="Arial" w:cs="Arial"/>
                                <w:b/>
                                <w:bCs/>
                                <w:sz w:val="24"/>
                                <w:szCs w:val="24"/>
                              </w:rPr>
                            </w:pPr>
                            <w:r w:rsidRPr="00613BA5">
                              <w:rPr>
                                <w:rFonts w:ascii="Arial" w:hAnsi="Arial" w:cs="Arial"/>
                                <w:b/>
                                <w:bCs/>
                                <w:sz w:val="24"/>
                                <w:szCs w:val="24"/>
                              </w:rPr>
                              <w:t>End Use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46FB85EE" id="_x0000_s1179" type="#_x0000_t202" style="position:absolute;left:0;text-align:left;margin-left:88.9pt;margin-top:17.45pt;width:185.9pt;height:110.6pt;z-index:25264537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">
                <v:textbox style="mso-fit-shape-to-text:t">
                  <w:txbxContent>
                    <w:p w14:paraId="29A3F6A9" w14:textId="77777777" w:rsidR="00E1022E" w:rsidRPr="00613BA5" w:rsidRDefault="00E1022E" w:rsidP="00E1022E">
                      <w:pPr>
                        <w:jc w:val="center"/>
                        <w:rPr>
                          <w:rFonts w:ascii="Arial" w:hAnsi="Arial" w:cs="Arial"/>
                          <w:b/>
                          <w:bCs/>
                          <w:sz w:val="24"/>
                          <w:szCs w:val="24"/>
                        </w:rPr>
                      </w:pPr>
                      <w:r w:rsidRPr="00613BA5">
                        <w:rPr>
                          <w:rFonts w:ascii="Arial" w:hAnsi="Arial" w:cs="Arial"/>
                          <w:b/>
                          <w:bCs/>
                          <w:sz w:val="24"/>
                          <w:szCs w:val="24"/>
                        </w:rPr>
                        <w:t>End Use</w:t>
                      </w:r>
                    </w:p>
                  </w:txbxContent>
                </v:textbox>
                <w10:wrap type="square"/>
              </v:shape>
            </w:pict>
          </mc:Fallback>
        </mc:AlternateContent>
      </w:r>
    </w:p>
    <w:p w14:paraId="71B7C3D2" w14:textId="77777777" w:rsidR="00E1022E" w:rsidRPr="00E1022E" w:rsidRDefault="00E1022E" w:rsidP="00E1022E">
      <w:pPr>
        <w:spacing w:line="360" w:lineRule="auto"/>
        <w:jc w:val="both"/>
        <w:rPr>
          <w:rFonts w:ascii="Arial" w:hAnsi="Arial" w:cs="Arial"/>
          <w:b/>
          <w:bCs/>
          <w:sz w:val="24"/>
          <w:szCs w:val="24"/>
        </w:rPr>
      </w:pPr>
    </w:p>
    <w:p w14:paraId="31E043F4" w14:textId="77777777" w:rsidR="00E1022E" w:rsidRPr="00E1022E" w:rsidRDefault="00E1022E" w:rsidP="00E1022E">
      <w:pPr>
        <w:spacing w:line="360" w:lineRule="auto"/>
        <w:jc w:val="both"/>
        <w:rPr>
          <w:rFonts w:ascii="Arial" w:hAnsi="Arial" w:cs="Arial"/>
          <w:b/>
          <w:bCs/>
          <w:sz w:val="24"/>
          <w:szCs w:val="24"/>
          <w:u w:val="single"/>
        </w:rPr>
      </w:pPr>
    </w:p>
    <w:p w14:paraId="039BBA71" w14:textId="00FD5C6A" w:rsidR="00E1022E" w:rsidRPr="00E1022E" w:rsidRDefault="00E1022E" w:rsidP="00E1022E">
      <w:pPr>
        <w:spacing w:line="360" w:lineRule="auto"/>
        <w:jc w:val="both"/>
        <w:rPr>
          <w:rFonts w:ascii="Arial" w:hAnsi="Arial" w:cs="Arial"/>
          <w:b/>
          <w:bCs/>
          <w:sz w:val="24"/>
          <w:szCs w:val="24"/>
        </w:rPr>
      </w:pPr>
      <w:r w:rsidRPr="00E1022E">
        <w:rPr>
          <w:rFonts w:ascii="Arial" w:hAnsi="Arial" w:cs="Arial"/>
          <w:b/>
          <w:bCs/>
          <w:sz w:val="24"/>
          <w:szCs w:val="24"/>
        </w:rPr>
        <w:t>Value Flow Analysis for Non-Captive Vinyl Ester Resin Manufacturer</w:t>
      </w:r>
    </w:p>
    <w:p w14:paraId="084C2984" w14:textId="33121304" w:rsidR="00E1022E" w:rsidRPr="00E1022E" w:rsidRDefault="00E1022E" w:rsidP="00E1022E">
      <w:pPr>
        <w:spacing w:line="360" w:lineRule="auto"/>
        <w:jc w:val="both"/>
        <w:rPr>
          <w:rFonts w:ascii="Arial" w:hAnsi="Arial" w:cs="Arial"/>
          <w:b/>
          <w:bCs/>
          <w:sz w:val="24"/>
          <w:szCs w:val="24"/>
        </w:rPr>
      </w:pPr>
      <w:r w:rsidRPr="00E1022E">
        <w:rPr>
          <w:rFonts w:ascii="Arial" w:hAnsi="Arial" w:cs="Arial"/>
          <w:noProof/>
          <w:sz w:val="24"/>
          <w:szCs w:val="24"/>
        </w:rPr>
        <mc:AlternateContent>
          <mc:Choice Requires="wps">
            <w:drawing>
              <wp:anchor distT="0" distB="0" distL="114300" distR="114300" simplePos="0" relativeHeight="252600320" behindDoc="0" locked="0" layoutInCell="1" allowOverlap="1" wp14:anchorId="54509B6C" wp14:editId="41E30454">
                <wp:simplePos x="0" y="0"/>
                <wp:positionH relativeFrom="column">
                  <wp:posOffset>-229870</wp:posOffset>
                </wp:positionH>
                <wp:positionV relativeFrom="paragraph">
                  <wp:posOffset>80645</wp:posOffset>
                </wp:positionV>
                <wp:extent cx="2057400" cy="343184"/>
                <wp:effectExtent l="0" t="0" r="19050" b="19050"/>
                <wp:wrapNone/>
                <wp:docPr id="2234" name="Text Box 2234"/>
                <wp:cNvGraphicFramePr/>
                <a:graphic xmlns:a="http://schemas.openxmlformats.org/drawingml/2006/main">
                  <a:graphicData uri="http://schemas.microsoft.com/office/word/2010/wordprocessingShape">
                    <wps:wsp>
                      <wps:cNvSpPr txBox="1"/>
                      <wps:spPr>
                        <a:xfrm>
                          <a:off x="0" y="0"/>
                          <a:ext cx="2057400" cy="343184"/>
                        </a:xfrm>
                        <a:prstGeom prst="rect">
                          <a:avLst/>
                        </a:prstGeom>
                        <a:solidFill>
                          <a:schemeClr val="lt1"/>
                        </a:solidFill>
                        <a:ln w="6350">
                          <a:solidFill>
                            <a:schemeClr val="tx1"/>
                          </a:solidFill>
                        </a:ln>
                      </wps:spPr>
                      <wps:txbx>
                        <w:txbxContent>
                          <w:p w14:paraId="123A72A9" w14:textId="77777777" w:rsidR="00E1022E" w:rsidRPr="00494982" w:rsidRDefault="00E1022E" w:rsidP="00E1022E">
                            <w:pPr>
                              <w:rPr>
                                <w:rFonts w:ascii="Arial" w:hAnsi="Arial" w:cs="Arial"/>
                                <w:sz w:val="20"/>
                                <w:szCs w:val="20"/>
                              </w:rPr>
                            </w:pPr>
                            <w:r w:rsidRPr="00494982">
                              <w:rPr>
                                <w:rFonts w:ascii="Arial" w:hAnsi="Arial" w:cs="Arial"/>
                                <w:sz w:val="20"/>
                                <w:szCs w:val="20"/>
                              </w:rPr>
                              <w:t>Epoxy Resin (USD 3.03 /Kg</w:t>
                            </w:r>
                            <w:r w:rsidRPr="00494982">
                              <w:rPr>
                                <w:rFonts w:ascii="Arial" w:hAnsi="Arial" w:cs="Arial"/>
                                <w:b/>
                                <w:bCs/>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509B6C" id="Text Box 2234" o:spid="_x0000_s1180" type="#_x0000_t202" style="position:absolute;left:0;text-align:left;margin-left:-18.1pt;margin-top:6.35pt;width:162pt;height:27pt;z-index:25260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" fillcolor="white [3201]" strokecolor="black [3213]" strokeweight=".5pt">
                <v:textbox>
                  <w:txbxContent>
                    <w:p w14:paraId="123A72A9" w14:textId="77777777" w:rsidR="00E1022E" w:rsidRPr="00494982" w:rsidRDefault="00E1022E" w:rsidP="00E1022E">
                      <w:pPr>
                        <w:rPr>
                          <w:rFonts w:ascii="Arial" w:hAnsi="Arial" w:cs="Arial"/>
                          <w:sz w:val="20"/>
                          <w:szCs w:val="20"/>
                        </w:rPr>
                      </w:pPr>
                      <w:r w:rsidRPr="00494982">
                        <w:rPr>
                          <w:rFonts w:ascii="Arial" w:hAnsi="Arial" w:cs="Arial"/>
                          <w:sz w:val="20"/>
                          <w:szCs w:val="20"/>
                        </w:rPr>
                        <w:t>Epoxy Resin (USD 3.03 /Kg</w:t>
                      </w:r>
                      <w:r w:rsidRPr="00494982">
                        <w:rPr>
                          <w:rFonts w:ascii="Arial" w:hAnsi="Arial" w:cs="Arial"/>
                          <w:b/>
                          <w:bCs/>
                          <w:sz w:val="20"/>
                          <w:szCs w:val="20"/>
                        </w:rPr>
                        <w:t>)</w:t>
                      </w:r>
                    </w:p>
                  </w:txbxContent>
                </v:textbox>
              </v:shape>
            </w:pict>
          </mc:Fallback>
        </mc:AlternateContent>
      </w:r>
      <w:r w:rsidRPr="00E1022E">
        <w:rPr>
          <w:rFonts w:ascii="Arial" w:hAnsi="Arial" w:cs="Arial"/>
          <w:noProof/>
          <w:sz w:val="24"/>
          <w:szCs w:val="24"/>
        </w:rPr>
        <mc:AlternateContent>
          <mc:Choice Requires="wps">
            <w:drawing>
              <wp:anchor distT="0" distB="0" distL="114300" distR="114300" simplePos="0" relativeHeight="252585984" behindDoc="0" locked="0" layoutInCell="1" allowOverlap="1" wp14:anchorId="21DAFDD9" wp14:editId="694933BD">
                <wp:simplePos x="0" y="0"/>
                <wp:positionH relativeFrom="column">
                  <wp:posOffset>2768600</wp:posOffset>
                </wp:positionH>
                <wp:positionV relativeFrom="paragraph">
                  <wp:posOffset>4340860</wp:posOffset>
                </wp:positionV>
                <wp:extent cx="1151255" cy="245745"/>
                <wp:effectExtent l="0" t="0" r="0" b="0"/>
                <wp:wrapNone/>
                <wp:docPr id="2235" name="Rectangle 7"/>
                <wp:cNvGraphicFramePr/>
                <a:graphic xmlns:a="http://schemas.openxmlformats.org/drawingml/2006/main">
                  <a:graphicData uri="http://schemas.microsoft.com/office/word/2010/wordprocessingShape">
                    <wps:wsp>
                      <wps:cNvSpPr/>
                      <wps:spPr>
                        <a:xfrm>
                          <a:off x="0" y="0"/>
                          <a:ext cx="1151255" cy="245745"/>
                        </a:xfrm>
                        <a:prstGeom prst="rect">
                          <a:avLst/>
                        </a:prstGeom>
                      </wps:spPr>
                      <wps:txbx>
                        <w:txbxContent>
                          <w:p w14:paraId="674D78E3" w14:textId="77777777" w:rsidR="00E1022E" w:rsidRPr="00494982" w:rsidRDefault="00E1022E" w:rsidP="00E1022E">
                            <w:pPr>
                              <w:rPr>
                                <w:rFonts w:ascii="Arial" w:eastAsia="Verdana" w:hAnsi="Arial" w:cs="Arial"/>
                                <w:b/>
                                <w:bCs/>
                                <w:color w:val="000000" w:themeColor="text1"/>
                                <w:kern w:val="24"/>
                                <w:sz w:val="20"/>
                                <w:szCs w:val="20"/>
                              </w:rPr>
                            </w:pPr>
                            <w:r w:rsidRPr="00494982">
                              <w:rPr>
                                <w:rFonts w:ascii="Arial" w:eastAsia="Verdana" w:hAnsi="Arial" w:cs="Arial"/>
                                <w:b/>
                                <w:bCs/>
                                <w:color w:val="000000" w:themeColor="text1"/>
                                <w:kern w:val="24"/>
                                <w:sz w:val="20"/>
                                <w:szCs w:val="20"/>
                              </w:rPr>
                              <w:t>Manufacturer</w:t>
                            </w:r>
                          </w:p>
                        </w:txbxContent>
                      </wps:txbx>
                      <wps:bodyPr wrap="none">
                        <a:spAutoFit/>
                      </wps:bodyPr>
                    </wps:wsp>
                  </a:graphicData>
                </a:graphic>
              </wp:anchor>
            </w:drawing>
          </mc:Choice>
          <mc:Fallback>
            <w:pict>
              <v:rect w14:anchorId="21DAFDD9" id="_x0000_s1181" style="position:absolute;left:0;text-align:left;margin-left:218pt;margin-top:341.8pt;width:90.65pt;height:19.35pt;z-index:25258598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" filled="f" stroked="f">
                <v:textbox style="mso-fit-shape-to-text:t">
                  <w:txbxContent>
                    <w:p w14:paraId="674D78E3" w14:textId="77777777" w:rsidR="00E1022E" w:rsidRPr="00494982" w:rsidRDefault="00E1022E" w:rsidP="00E1022E">
                      <w:pPr>
                        <w:rPr>
                          <w:rFonts w:ascii="Arial" w:eastAsia="Verdana" w:hAnsi="Arial" w:cs="Arial"/>
                          <w:b/>
                          <w:bCs/>
                          <w:color w:val="000000" w:themeColor="text1"/>
                          <w:kern w:val="24"/>
                          <w:sz w:val="20"/>
                          <w:szCs w:val="20"/>
                        </w:rPr>
                      </w:pPr>
                      <w:r w:rsidRPr="00494982">
                        <w:rPr>
                          <w:rFonts w:ascii="Arial" w:eastAsia="Verdana" w:hAnsi="Arial" w:cs="Arial"/>
                          <w:b/>
                          <w:bCs/>
                          <w:color w:val="000000" w:themeColor="text1"/>
                          <w:kern w:val="24"/>
                          <w:sz w:val="20"/>
                          <w:szCs w:val="20"/>
                        </w:rPr>
                        <w:t>Manufacturer</w:t>
                      </w:r>
                    </w:p>
                  </w:txbxContent>
                </v:textbox>
              </v:rect>
            </w:pict>
          </mc:Fallback>
        </mc:AlternateContent>
      </w:r>
      <w:r w:rsidRPr="00E1022E">
        <w:rPr>
          <w:rFonts w:ascii="Arial" w:hAnsi="Arial" w:cs="Arial"/>
          <w:noProof/>
          <w:sz w:val="24"/>
          <w:szCs w:val="24"/>
        </w:rPr>
        <mc:AlternateContent>
          <mc:Choice Requires="wps">
            <w:drawing>
              <wp:anchor distT="0" distB="0" distL="114300" distR="114300" simplePos="0" relativeHeight="252612608" behindDoc="0" locked="0" layoutInCell="1" allowOverlap="1" wp14:anchorId="3852C58F" wp14:editId="5A71C801">
                <wp:simplePos x="0" y="0"/>
                <wp:positionH relativeFrom="column">
                  <wp:posOffset>4533900</wp:posOffset>
                </wp:positionH>
                <wp:positionV relativeFrom="paragraph">
                  <wp:posOffset>4437380</wp:posOffset>
                </wp:positionV>
                <wp:extent cx="1295400" cy="1081405"/>
                <wp:effectExtent l="0" t="0" r="0" b="0"/>
                <wp:wrapNone/>
                <wp:docPr id="66" name="TextBox 20"/>
                <wp:cNvGraphicFramePr/>
                <a:graphic xmlns:a="http://schemas.openxmlformats.org/drawingml/2006/main">
                  <a:graphicData uri="http://schemas.microsoft.com/office/word/2010/wordprocessingShape">
                    <wps:wsp>
                      <wps:cNvSpPr txBox="1"/>
                      <wps:spPr>
                        <a:xfrm>
                          <a:off x="0" y="0"/>
                          <a:ext cx="1295400" cy="1081405"/>
                        </a:xfrm>
                        <a:prstGeom prst="rect">
                          <a:avLst/>
                        </a:prstGeom>
                        <a:noFill/>
                      </wps:spPr>
                      <wps:txbx>
                        <w:txbxContent>
                          <w:p w14:paraId="22237ED9" w14:textId="77777777" w:rsidR="00E1022E" w:rsidRPr="00494982" w:rsidRDefault="00E1022E" w:rsidP="00E1022E">
                            <w:pPr>
                              <w:rPr>
                                <w:rFonts w:ascii="Arial" w:eastAsia="Verdana" w:hAnsi="Arial" w:cs="Arial"/>
                                <w:b/>
                                <w:bCs/>
                                <w:color w:val="538135" w:themeColor="accent6" w:themeShade="BF"/>
                                <w:kern w:val="24"/>
                                <w:sz w:val="20"/>
                                <w:szCs w:val="20"/>
                                <w:lang w:val="en-US"/>
                              </w:rPr>
                            </w:pPr>
                            <w:r w:rsidRPr="00494982">
                              <w:rPr>
                                <w:rFonts w:ascii="Arial" w:eastAsia="Verdana" w:hAnsi="Arial" w:cs="Arial"/>
                                <w:b/>
                                <w:bCs/>
                                <w:color w:val="538135" w:themeColor="accent6" w:themeShade="BF"/>
                                <w:kern w:val="24"/>
                                <w:sz w:val="20"/>
                                <w:szCs w:val="20"/>
                                <w:lang w:val="en-US"/>
                              </w:rPr>
                              <w:t>Percentage Margin 27%</w:t>
                            </w:r>
                          </w:p>
                          <w:p w14:paraId="46C61144" w14:textId="77777777" w:rsidR="00E1022E" w:rsidRPr="00494982" w:rsidRDefault="00E1022E" w:rsidP="00E1022E">
                            <w:pPr>
                              <w:rPr>
                                <w:rFonts w:ascii="Arial" w:eastAsia="Verdana" w:hAnsi="Arial" w:cs="Arial"/>
                                <w:b/>
                                <w:bCs/>
                                <w:color w:val="538135" w:themeColor="accent6" w:themeShade="BF"/>
                                <w:kern w:val="24"/>
                                <w:sz w:val="20"/>
                                <w:szCs w:val="20"/>
                                <w:lang w:val="en-US"/>
                              </w:rPr>
                            </w:pPr>
                            <w:r w:rsidRPr="00494982">
                              <w:rPr>
                                <w:rFonts w:ascii="Arial" w:eastAsia="Verdana" w:hAnsi="Arial" w:cs="Arial"/>
                                <w:b/>
                                <w:bCs/>
                                <w:color w:val="538135" w:themeColor="accent6" w:themeShade="BF"/>
                                <w:kern w:val="24"/>
                                <w:sz w:val="20"/>
                                <w:szCs w:val="20"/>
                                <w:lang w:val="en-US"/>
                              </w:rPr>
                              <w:t>Including Transportation charges</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3852C58F" id="_x0000_s1182" type="#_x0000_t202" style="position:absolute;left:0;text-align:left;margin-left:357pt;margin-top:349.4pt;width:102pt;height:85.15pt;z-index:25261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" filled="f" stroked="f">
                <v:textbox>
                  <w:txbxContent>
                    <w:p w14:paraId="22237ED9" w14:textId="77777777" w:rsidR="00E1022E" w:rsidRPr="00494982" w:rsidRDefault="00E1022E" w:rsidP="00E1022E">
                      <w:pPr>
                        <w:rPr>
                          <w:rFonts w:ascii="Arial" w:eastAsia="Verdana" w:hAnsi="Arial" w:cs="Arial"/>
                          <w:b/>
                          <w:bCs/>
                          <w:color w:val="538135" w:themeColor="accent6" w:themeShade="BF"/>
                          <w:kern w:val="24"/>
                          <w:sz w:val="20"/>
                          <w:szCs w:val="20"/>
                          <w:lang w:val="en-US"/>
                        </w:rPr>
                      </w:pPr>
                      <w:r w:rsidRPr="00494982">
                        <w:rPr>
                          <w:rFonts w:ascii="Arial" w:eastAsia="Verdana" w:hAnsi="Arial" w:cs="Arial"/>
                          <w:b/>
                          <w:bCs/>
                          <w:color w:val="538135" w:themeColor="accent6" w:themeShade="BF"/>
                          <w:kern w:val="24"/>
                          <w:sz w:val="20"/>
                          <w:szCs w:val="20"/>
                          <w:lang w:val="en-US"/>
                        </w:rPr>
                        <w:t>Percentage Margin 27%</w:t>
                      </w:r>
                    </w:p>
                    <w:p w14:paraId="46C61144" w14:textId="77777777" w:rsidR="00E1022E" w:rsidRPr="00494982" w:rsidRDefault="00E1022E" w:rsidP="00E1022E">
                      <w:pPr>
                        <w:rPr>
                          <w:rFonts w:ascii="Arial" w:eastAsia="Verdana" w:hAnsi="Arial" w:cs="Arial"/>
                          <w:b/>
                          <w:bCs/>
                          <w:color w:val="538135" w:themeColor="accent6" w:themeShade="BF"/>
                          <w:kern w:val="24"/>
                          <w:sz w:val="20"/>
                          <w:szCs w:val="20"/>
                          <w:lang w:val="en-US"/>
                        </w:rPr>
                      </w:pPr>
                      <w:r w:rsidRPr="00494982">
                        <w:rPr>
                          <w:rFonts w:ascii="Arial" w:eastAsia="Verdana" w:hAnsi="Arial" w:cs="Arial"/>
                          <w:b/>
                          <w:bCs/>
                          <w:color w:val="538135" w:themeColor="accent6" w:themeShade="BF"/>
                          <w:kern w:val="24"/>
                          <w:sz w:val="20"/>
                          <w:szCs w:val="20"/>
                          <w:lang w:val="en-US"/>
                        </w:rPr>
                        <w:t>Including Transportation charges</w:t>
                      </w:r>
                    </w:p>
                  </w:txbxContent>
                </v:textbox>
              </v:shape>
            </w:pict>
          </mc:Fallback>
        </mc:AlternateContent>
      </w:r>
      <w:r w:rsidRPr="00E1022E">
        <w:rPr>
          <w:rFonts w:ascii="Arial" w:hAnsi="Arial" w:cs="Arial"/>
          <w:noProof/>
          <w:sz w:val="24"/>
          <w:szCs w:val="24"/>
        </w:rPr>
        <mc:AlternateContent>
          <mc:Choice Requires="wps">
            <w:drawing>
              <wp:anchor distT="0" distB="0" distL="114300" distR="114300" simplePos="0" relativeHeight="252588032" behindDoc="0" locked="0" layoutInCell="1" allowOverlap="1" wp14:anchorId="4F7C1A20" wp14:editId="2B0AE1B9">
                <wp:simplePos x="0" y="0"/>
                <wp:positionH relativeFrom="column">
                  <wp:posOffset>4676774</wp:posOffset>
                </wp:positionH>
                <wp:positionV relativeFrom="paragraph">
                  <wp:posOffset>3627755</wp:posOffset>
                </wp:positionV>
                <wp:extent cx="1278255" cy="2276475"/>
                <wp:effectExtent l="0" t="19050" r="112395" b="47625"/>
                <wp:wrapNone/>
                <wp:docPr id="15" name="Connector: Elbow 14">
                  <a:extLst xmlns:a="http://schemas.openxmlformats.org/drawingml/2006/main">
                    <a:ext uri="{FF2B5EF4-FFF2-40B4-BE49-F238E27FC236}">
                      <a16:creationId xmlns:a16="http://schemas.microsoft.com/office/drawing/2014/main" id="{D03C2209-0746-4C61-9B04-FAA73480847A}"/>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278255" cy="2276475"/>
                        </a:xfrm>
                        <a:prstGeom prst="bentConnector2">
                          <a:avLst/>
                        </a:prstGeom>
                        <a:ln w="38100">
                          <a:solidFill>
                            <a:schemeClr val="accent3">
                              <a:lumMod val="50000"/>
                            </a:schemeClr>
                          </a:solidFill>
                          <a:prstDash val="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BD1094" id="Connector: Elbow 14" o:spid="_x0000_s1026" type="#_x0000_t33" style="position:absolute;margin-left:368.25pt;margin-top:285.65pt;width:100.65pt;height:179.25pt;z-index:25258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" strokecolor="#525252 [1606]" strokeweight="3pt">
                <v:stroke dashstyle="dash" endarrow="block"/>
                <o:lock v:ext="edit" shapetype="f"/>
              </v:shape>
            </w:pict>
          </mc:Fallback>
        </mc:AlternateContent>
      </w:r>
      <w:r w:rsidRPr="00E1022E">
        <w:rPr>
          <w:rFonts w:ascii="Arial" w:hAnsi="Arial" w:cs="Arial"/>
          <w:noProof/>
          <w:sz w:val="24"/>
          <w:szCs w:val="24"/>
        </w:rPr>
        <mc:AlternateContent>
          <mc:Choice Requires="wps">
            <w:drawing>
              <wp:anchor distT="0" distB="0" distL="114300" distR="114300" simplePos="0" relativeHeight="252591104" behindDoc="0" locked="0" layoutInCell="1" allowOverlap="1" wp14:anchorId="608E9EB5" wp14:editId="0C6FDEFB">
                <wp:simplePos x="0" y="0"/>
                <wp:positionH relativeFrom="column">
                  <wp:posOffset>4678045</wp:posOffset>
                </wp:positionH>
                <wp:positionV relativeFrom="paragraph">
                  <wp:posOffset>3876040</wp:posOffset>
                </wp:positionV>
                <wp:extent cx="1431925" cy="245745"/>
                <wp:effectExtent l="0" t="0" r="0" b="0"/>
                <wp:wrapNone/>
                <wp:docPr id="2236" name="TextBox 18"/>
                <wp:cNvGraphicFramePr/>
                <a:graphic xmlns:a="http://schemas.openxmlformats.org/drawingml/2006/main">
                  <a:graphicData uri="http://schemas.microsoft.com/office/word/2010/wordprocessingShape">
                    <wps:wsp>
                      <wps:cNvSpPr txBox="1"/>
                      <wps:spPr>
                        <a:xfrm>
                          <a:off x="0" y="0"/>
                          <a:ext cx="1431925" cy="245745"/>
                        </a:xfrm>
                        <a:prstGeom prst="rect">
                          <a:avLst/>
                        </a:prstGeom>
                        <a:noFill/>
                      </wps:spPr>
                      <wps:txbx>
                        <w:txbxContent>
                          <w:p w14:paraId="779F8E8C" w14:textId="77777777" w:rsidR="00E1022E" w:rsidRPr="00494982" w:rsidRDefault="00E1022E" w:rsidP="00E1022E">
                            <w:pPr>
                              <w:rPr>
                                <w:rFonts w:ascii="Arial" w:eastAsia="Verdana" w:hAnsi="Arial" w:cs="Arial"/>
                                <w:b/>
                                <w:bCs/>
                                <w:color w:val="000000" w:themeColor="text1"/>
                                <w:kern w:val="24"/>
                                <w:sz w:val="20"/>
                                <w:szCs w:val="20"/>
                                <w:lang w:val="en-US"/>
                              </w:rPr>
                            </w:pPr>
                            <w:r w:rsidRPr="00494982">
                              <w:rPr>
                                <w:rFonts w:ascii="Arial" w:eastAsia="Verdana" w:hAnsi="Arial" w:cs="Arial"/>
                                <w:b/>
                                <w:bCs/>
                                <w:color w:val="000000" w:themeColor="text1"/>
                                <w:kern w:val="24"/>
                                <w:sz w:val="20"/>
                                <w:szCs w:val="20"/>
                                <w:lang w:val="en-US"/>
                              </w:rPr>
                              <w:t>In-Direct Sales</w:t>
                            </w:r>
                          </w:p>
                        </w:txbxContent>
                      </wps:txbx>
                      <wps:bodyPr wrap="square" rtlCol="0">
                        <a:spAutoFit/>
                      </wps:bodyPr>
                    </wps:wsp>
                  </a:graphicData>
                </a:graphic>
              </wp:anchor>
            </w:drawing>
          </mc:Choice>
          <mc:Fallback>
            <w:pict>
              <v:shape w14:anchorId="608E9EB5" id="_x0000_s1183" type="#_x0000_t202" style="position:absolute;left:0;text-align:left;margin-left:368.35pt;margin-top:305.2pt;width:112.75pt;height:19.35pt;z-index:252591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" filled="f" stroked="f">
                <v:textbox style="mso-fit-shape-to-text:t">
                  <w:txbxContent>
                    <w:p w14:paraId="779F8E8C" w14:textId="77777777" w:rsidR="00E1022E" w:rsidRPr="00494982" w:rsidRDefault="00E1022E" w:rsidP="00E1022E">
                      <w:pPr>
                        <w:rPr>
                          <w:rFonts w:ascii="Arial" w:eastAsia="Verdana" w:hAnsi="Arial" w:cs="Arial"/>
                          <w:b/>
                          <w:bCs/>
                          <w:color w:val="000000" w:themeColor="text1"/>
                          <w:kern w:val="24"/>
                          <w:sz w:val="20"/>
                          <w:szCs w:val="20"/>
                          <w:lang w:val="en-US"/>
                        </w:rPr>
                      </w:pPr>
                      <w:r w:rsidRPr="00494982">
                        <w:rPr>
                          <w:rFonts w:ascii="Arial" w:eastAsia="Verdana" w:hAnsi="Arial" w:cs="Arial"/>
                          <w:b/>
                          <w:bCs/>
                          <w:color w:val="000000" w:themeColor="text1"/>
                          <w:kern w:val="24"/>
                          <w:sz w:val="20"/>
                          <w:szCs w:val="20"/>
                          <w:lang w:val="en-US"/>
                        </w:rPr>
                        <w:t>In-Direct Sales</w:t>
                      </w:r>
                    </w:p>
                  </w:txbxContent>
                </v:textbox>
              </v:shape>
            </w:pict>
          </mc:Fallback>
        </mc:AlternateContent>
      </w:r>
      <w:r w:rsidRPr="00E1022E">
        <w:rPr>
          <w:rFonts w:ascii="Arial" w:hAnsi="Arial" w:cs="Arial"/>
          <w:noProof/>
          <w:sz w:val="24"/>
          <w:szCs w:val="24"/>
        </w:rPr>
        <mc:AlternateContent>
          <mc:Choice Requires="wps">
            <w:drawing>
              <wp:anchor distT="0" distB="0" distL="114300" distR="114300" simplePos="0" relativeHeight="252603392" behindDoc="0" locked="0" layoutInCell="1" allowOverlap="1" wp14:anchorId="64AF36D8" wp14:editId="30D7F4F4">
                <wp:simplePos x="0" y="0"/>
                <wp:positionH relativeFrom="column">
                  <wp:posOffset>3347085</wp:posOffset>
                </wp:positionH>
                <wp:positionV relativeFrom="paragraph">
                  <wp:posOffset>694055</wp:posOffset>
                </wp:positionV>
                <wp:extent cx="742950" cy="0"/>
                <wp:effectExtent l="0" t="76200" r="19050" b="95250"/>
                <wp:wrapNone/>
                <wp:docPr id="2237" name="Straight Arrow Connector 2237"/>
                <wp:cNvGraphicFramePr/>
                <a:graphic xmlns:a="http://schemas.openxmlformats.org/drawingml/2006/main">
                  <a:graphicData uri="http://schemas.microsoft.com/office/word/2010/wordprocessingShape">
                    <wps:wsp>
                      <wps:cNvCnPr/>
                      <wps:spPr>
                        <a:xfrm>
                          <a:off x="0" y="0"/>
                          <a:ext cx="7429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B9B4426" id="Straight Arrow Connector 2237" o:spid="_x0000_s1026" type="#_x0000_t32" style="position:absolute;margin-left:263.55pt;margin-top:54.65pt;width:58.5pt;height:0;z-index:252603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" strokecolor="#4472c4 [3204]" strokeweight=".5pt">
                <v:stroke endarrow="block" joinstyle="miter"/>
              </v:shape>
            </w:pict>
          </mc:Fallback>
        </mc:AlternateContent>
      </w:r>
      <w:r w:rsidRPr="00E1022E">
        <w:rPr>
          <w:rFonts w:ascii="Arial" w:hAnsi="Arial" w:cs="Arial"/>
          <w:noProof/>
          <w:sz w:val="24"/>
          <w:szCs w:val="24"/>
        </w:rPr>
        <mc:AlternateContent>
          <mc:Choice Requires="wps">
            <w:drawing>
              <wp:anchor distT="0" distB="0" distL="114300" distR="114300" simplePos="0" relativeHeight="252590080" behindDoc="0" locked="0" layoutInCell="1" allowOverlap="1" wp14:anchorId="67DD117A" wp14:editId="26F4512F">
                <wp:simplePos x="0" y="0"/>
                <wp:positionH relativeFrom="column">
                  <wp:posOffset>1132840</wp:posOffset>
                </wp:positionH>
                <wp:positionV relativeFrom="paragraph">
                  <wp:posOffset>3169285</wp:posOffset>
                </wp:positionV>
                <wp:extent cx="1431925" cy="245745"/>
                <wp:effectExtent l="0" t="0" r="0" b="0"/>
                <wp:wrapNone/>
                <wp:docPr id="2238" name="TextBox 17"/>
                <wp:cNvGraphicFramePr/>
                <a:graphic xmlns:a="http://schemas.openxmlformats.org/drawingml/2006/main">
                  <a:graphicData uri="http://schemas.microsoft.com/office/word/2010/wordprocessingShape">
                    <wps:wsp>
                      <wps:cNvSpPr txBox="1"/>
                      <wps:spPr>
                        <a:xfrm>
                          <a:off x="0" y="0"/>
                          <a:ext cx="1431925" cy="245745"/>
                        </a:xfrm>
                        <a:prstGeom prst="rect">
                          <a:avLst/>
                        </a:prstGeom>
                        <a:noFill/>
                      </wps:spPr>
                      <wps:txbx>
                        <w:txbxContent>
                          <w:p w14:paraId="3F2C8779" w14:textId="77777777" w:rsidR="00E1022E" w:rsidRPr="00494982" w:rsidRDefault="00E1022E" w:rsidP="00E1022E">
                            <w:pPr>
                              <w:rPr>
                                <w:rFonts w:ascii="Arial" w:eastAsia="Verdana" w:hAnsi="Arial" w:cs="Arial"/>
                                <w:b/>
                                <w:bCs/>
                                <w:color w:val="000000" w:themeColor="text1"/>
                                <w:kern w:val="24"/>
                                <w:sz w:val="20"/>
                                <w:szCs w:val="20"/>
                                <w:lang w:val="en-US"/>
                              </w:rPr>
                            </w:pPr>
                            <w:r w:rsidRPr="00494982">
                              <w:rPr>
                                <w:rFonts w:ascii="Arial" w:eastAsia="Verdana" w:hAnsi="Arial" w:cs="Arial"/>
                                <w:b/>
                                <w:bCs/>
                                <w:color w:val="000000" w:themeColor="text1"/>
                                <w:kern w:val="24"/>
                                <w:sz w:val="20"/>
                                <w:szCs w:val="20"/>
                                <w:lang w:val="en-US"/>
                              </w:rPr>
                              <w:t>Direct Sales</w:t>
                            </w:r>
                          </w:p>
                        </w:txbxContent>
                      </wps:txbx>
                      <wps:bodyPr wrap="square" rtlCol="0">
                        <a:spAutoFit/>
                      </wps:bodyPr>
                    </wps:wsp>
                  </a:graphicData>
                </a:graphic>
              </wp:anchor>
            </w:drawing>
          </mc:Choice>
          <mc:Fallback>
            <w:pict>
              <v:shape w14:anchorId="67DD117A" id="_x0000_s1184" type="#_x0000_t202" style="position:absolute;left:0;text-align:left;margin-left:89.2pt;margin-top:249.55pt;width:112.75pt;height:19.35pt;z-index:252590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" filled="f" stroked="f">
                <v:textbox style="mso-fit-shape-to-text:t">
                  <w:txbxContent>
                    <w:p w14:paraId="3F2C8779" w14:textId="77777777" w:rsidR="00E1022E" w:rsidRPr="00494982" w:rsidRDefault="00E1022E" w:rsidP="00E1022E">
                      <w:pPr>
                        <w:rPr>
                          <w:rFonts w:ascii="Arial" w:eastAsia="Verdana" w:hAnsi="Arial" w:cs="Arial"/>
                          <w:b/>
                          <w:bCs/>
                          <w:color w:val="000000" w:themeColor="text1"/>
                          <w:kern w:val="24"/>
                          <w:sz w:val="20"/>
                          <w:szCs w:val="20"/>
                          <w:lang w:val="en-US"/>
                        </w:rPr>
                      </w:pPr>
                      <w:r w:rsidRPr="00494982">
                        <w:rPr>
                          <w:rFonts w:ascii="Arial" w:eastAsia="Verdana" w:hAnsi="Arial" w:cs="Arial"/>
                          <w:b/>
                          <w:bCs/>
                          <w:color w:val="000000" w:themeColor="text1"/>
                          <w:kern w:val="24"/>
                          <w:sz w:val="20"/>
                          <w:szCs w:val="20"/>
                          <w:lang w:val="en-US"/>
                        </w:rPr>
                        <w:t>Direct Sales</w:t>
                      </w:r>
                    </w:p>
                  </w:txbxContent>
                </v:textbox>
              </v:shape>
            </w:pict>
          </mc:Fallback>
        </mc:AlternateContent>
      </w:r>
      <w:r w:rsidRPr="00E1022E">
        <w:rPr>
          <w:rFonts w:ascii="Arial" w:hAnsi="Arial" w:cs="Arial"/>
          <w:b/>
          <w:bCs/>
          <w:sz w:val="24"/>
          <w:szCs w:val="24"/>
        </w:rPr>
        <w:t xml:space="preserve">                                                                                              </w:t>
      </w:r>
    </w:p>
    <w:p w14:paraId="6CE163B9" w14:textId="11B5D0FA" w:rsidR="00E1022E" w:rsidRPr="00E1022E" w:rsidRDefault="00113DAD" w:rsidP="00E1022E">
      <w:pPr>
        <w:spacing w:line="360" w:lineRule="auto"/>
        <w:jc w:val="both"/>
        <w:rPr>
          <w:rFonts w:ascii="Arial" w:hAnsi="Arial" w:cs="Arial"/>
          <w:b/>
          <w:bCs/>
          <w:sz w:val="24"/>
          <w:szCs w:val="24"/>
        </w:rPr>
      </w:pPr>
      <w:r w:rsidRPr="00E1022E">
        <w:rPr>
          <w:rFonts w:ascii="Arial" w:hAnsi="Arial" w:cs="Arial"/>
          <w:noProof/>
          <w:sz w:val="24"/>
          <w:szCs w:val="24"/>
        </w:rPr>
        <mc:AlternateContent>
          <mc:Choice Requires="wps">
            <w:drawing>
              <wp:anchor distT="0" distB="0" distL="114300" distR="114300" simplePos="0" relativeHeight="252597248" behindDoc="0" locked="0" layoutInCell="1" allowOverlap="1" wp14:anchorId="31526896" wp14:editId="428FD3C1">
                <wp:simplePos x="0" y="0"/>
                <wp:positionH relativeFrom="column">
                  <wp:posOffset>-229870</wp:posOffset>
                </wp:positionH>
                <wp:positionV relativeFrom="paragraph">
                  <wp:posOffset>96520</wp:posOffset>
                </wp:positionV>
                <wp:extent cx="2061210" cy="272415"/>
                <wp:effectExtent l="0" t="0" r="15240" b="13335"/>
                <wp:wrapNone/>
                <wp:docPr id="2239" name="Text Box 2239"/>
                <wp:cNvGraphicFramePr/>
                <a:graphic xmlns:a="http://schemas.openxmlformats.org/drawingml/2006/main">
                  <a:graphicData uri="http://schemas.microsoft.com/office/word/2010/wordprocessingShape">
                    <wps:wsp>
                      <wps:cNvSpPr txBox="1"/>
                      <wps:spPr>
                        <a:xfrm>
                          <a:off x="0" y="0"/>
                          <a:ext cx="2061210" cy="272415"/>
                        </a:xfrm>
                        <a:prstGeom prst="rect">
                          <a:avLst/>
                        </a:prstGeom>
                        <a:solidFill>
                          <a:schemeClr val="lt1"/>
                        </a:solidFill>
                        <a:ln w="6350">
                          <a:solidFill>
                            <a:prstClr val="black"/>
                          </a:solidFill>
                        </a:ln>
                      </wps:spPr>
                      <wps:txbx>
                        <w:txbxContent>
                          <w:p w14:paraId="3EA9304D" w14:textId="77777777" w:rsidR="00E1022E" w:rsidRPr="00494982" w:rsidRDefault="00E1022E" w:rsidP="00E1022E">
                            <w:pPr>
                              <w:rPr>
                                <w:rFonts w:ascii="Arial" w:hAnsi="Arial" w:cs="Arial"/>
                                <w:sz w:val="20"/>
                                <w:szCs w:val="20"/>
                              </w:rPr>
                            </w:pPr>
                            <w:r w:rsidRPr="00494982">
                              <w:rPr>
                                <w:rFonts w:ascii="Arial" w:hAnsi="Arial" w:cs="Arial"/>
                                <w:sz w:val="20"/>
                                <w:szCs w:val="20"/>
                              </w:rPr>
                              <w:t>Bisphenol-A (USD 1.4 /Kg)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526896" id="Text Box 2239" o:spid="_x0000_s1185" type="#_x0000_t202" style="position:absolute;left:0;text-align:left;margin-left:-18.1pt;margin-top:7.6pt;width:162.3pt;height:21.45pt;z-index:25259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" fillcolor="white [3201]" strokeweight=".5pt">
                <v:textbox>
                  <w:txbxContent>
                    <w:p w14:paraId="3EA9304D" w14:textId="77777777" w:rsidR="00E1022E" w:rsidRPr="00494982" w:rsidRDefault="00E1022E" w:rsidP="00E1022E">
                      <w:pPr>
                        <w:rPr>
                          <w:rFonts w:ascii="Arial" w:hAnsi="Arial" w:cs="Arial"/>
                          <w:sz w:val="20"/>
                          <w:szCs w:val="20"/>
                        </w:rPr>
                      </w:pPr>
                      <w:r w:rsidRPr="00494982">
                        <w:rPr>
                          <w:rFonts w:ascii="Arial" w:hAnsi="Arial" w:cs="Arial"/>
                          <w:sz w:val="20"/>
                          <w:szCs w:val="20"/>
                        </w:rPr>
                        <w:t>Bisphenol-A (USD 1.4 /Kg)</w:t>
                      </w:r>
                    </w:p>
                  </w:txbxContent>
                </v:textbox>
              </v:shape>
            </w:pict>
          </mc:Fallback>
        </mc:AlternateContent>
      </w:r>
      <w:r w:rsidR="00494982" w:rsidRPr="00E1022E">
        <w:rPr>
          <w:rFonts w:ascii="Arial" w:hAnsi="Arial" w:cs="Arial"/>
          <w:noProof/>
          <w:sz w:val="24"/>
          <w:szCs w:val="24"/>
        </w:rPr>
        <mc:AlternateContent>
          <mc:Choice Requires="wps">
            <w:drawing>
              <wp:anchor distT="0" distB="0" distL="114300" distR="114300" simplePos="0" relativeHeight="252602368" behindDoc="0" locked="0" layoutInCell="1" allowOverlap="1" wp14:anchorId="7875FD46" wp14:editId="3FD25BF2">
                <wp:simplePos x="0" y="0"/>
                <wp:positionH relativeFrom="column">
                  <wp:posOffset>2103461</wp:posOffset>
                </wp:positionH>
                <wp:positionV relativeFrom="paragraph">
                  <wp:posOffset>98264</wp:posOffset>
                </wp:positionV>
                <wp:extent cx="1248505" cy="696036"/>
                <wp:effectExtent l="0" t="0" r="27940" b="27940"/>
                <wp:wrapNone/>
                <wp:docPr id="48" name="Text Box 48"/>
                <wp:cNvGraphicFramePr/>
                <a:graphic xmlns:a="http://schemas.openxmlformats.org/drawingml/2006/main">
                  <a:graphicData uri="http://schemas.microsoft.com/office/word/2010/wordprocessingShape">
                    <wps:wsp>
                      <wps:cNvSpPr txBox="1"/>
                      <wps:spPr>
                        <a:xfrm>
                          <a:off x="0" y="0"/>
                          <a:ext cx="1248505" cy="696036"/>
                        </a:xfrm>
                        <a:prstGeom prst="rect">
                          <a:avLst/>
                        </a:prstGeom>
                        <a:solidFill>
                          <a:schemeClr val="lt1"/>
                        </a:solidFill>
                        <a:ln w="6350">
                          <a:solidFill>
                            <a:prstClr val="black"/>
                          </a:solidFill>
                        </a:ln>
                      </wps:spPr>
                      <wps:txbx>
                        <w:txbxContent>
                          <w:p w14:paraId="78412E71" w14:textId="77777777" w:rsidR="00E1022E" w:rsidRPr="00113DAD" w:rsidRDefault="00E1022E" w:rsidP="00E1022E">
                            <w:pPr>
                              <w:jc w:val="center"/>
                              <w:rPr>
                                <w:rFonts w:ascii="Arial" w:hAnsi="Arial" w:cs="Arial"/>
                                <w:sz w:val="20"/>
                                <w:szCs w:val="20"/>
                              </w:rPr>
                            </w:pPr>
                            <w:r w:rsidRPr="00113DAD">
                              <w:rPr>
                                <w:rFonts w:ascii="Arial" w:hAnsi="Arial" w:cs="Arial"/>
                                <w:sz w:val="20"/>
                                <w:szCs w:val="20"/>
                              </w:rPr>
                              <w:t>Raw Material Cost (USD 2.12 /Kg</w:t>
                            </w:r>
                            <w:r w:rsidRPr="00113DAD">
                              <w:rPr>
                                <w:rFonts w:ascii="Arial" w:hAnsi="Arial" w:cs="Arial"/>
                                <w:b/>
                                <w:bCs/>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75FD46" id="Text Box 48" o:spid="_x0000_s1186" type="#_x0000_t202" style="position:absolute;left:0;text-align:left;margin-left:165.65pt;margin-top:7.75pt;width:98.3pt;height:54.8pt;z-index:25260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" fillcolor="white [3201]" strokeweight=".5pt">
                <v:textbox>
                  <w:txbxContent>
                    <w:p w14:paraId="78412E71" w14:textId="77777777" w:rsidR="00E1022E" w:rsidRPr="00113DAD" w:rsidRDefault="00E1022E" w:rsidP="00E1022E">
                      <w:pPr>
                        <w:jc w:val="center"/>
                        <w:rPr>
                          <w:rFonts w:ascii="Arial" w:hAnsi="Arial" w:cs="Arial"/>
                          <w:sz w:val="20"/>
                          <w:szCs w:val="20"/>
                        </w:rPr>
                      </w:pPr>
                      <w:r w:rsidRPr="00113DAD">
                        <w:rPr>
                          <w:rFonts w:ascii="Arial" w:hAnsi="Arial" w:cs="Arial"/>
                          <w:sz w:val="20"/>
                          <w:szCs w:val="20"/>
                        </w:rPr>
                        <w:t>Raw Material Cost (USD 2.12 /Kg</w:t>
                      </w:r>
                      <w:r w:rsidRPr="00113DAD">
                        <w:rPr>
                          <w:rFonts w:ascii="Arial" w:hAnsi="Arial" w:cs="Arial"/>
                          <w:b/>
                          <w:bCs/>
                          <w:sz w:val="20"/>
                          <w:szCs w:val="20"/>
                        </w:rPr>
                        <w:t>)</w:t>
                      </w:r>
                    </w:p>
                  </w:txbxContent>
                </v:textbox>
              </v:shape>
            </w:pict>
          </mc:Fallback>
        </mc:AlternateContent>
      </w:r>
      <w:r w:rsidR="00E1022E" w:rsidRPr="00E1022E">
        <w:rPr>
          <w:rFonts w:ascii="Arial" w:hAnsi="Arial" w:cs="Arial"/>
          <w:noProof/>
          <w:sz w:val="24"/>
          <w:szCs w:val="24"/>
        </w:rPr>
        <mc:AlternateContent>
          <mc:Choice Requires="wps">
            <w:drawing>
              <wp:anchor distT="0" distB="0" distL="114300" distR="114300" simplePos="0" relativeHeight="252604416" behindDoc="0" locked="0" layoutInCell="1" allowOverlap="1" wp14:anchorId="5D1C6379" wp14:editId="09727B19">
                <wp:simplePos x="0" y="0"/>
                <wp:positionH relativeFrom="column">
                  <wp:posOffset>4105275</wp:posOffset>
                </wp:positionH>
                <wp:positionV relativeFrom="paragraph">
                  <wp:posOffset>58420</wp:posOffset>
                </wp:positionV>
                <wp:extent cx="2190750" cy="695325"/>
                <wp:effectExtent l="0" t="0" r="19050" b="28575"/>
                <wp:wrapNone/>
                <wp:docPr id="52" name="Text Box 52"/>
                <wp:cNvGraphicFramePr/>
                <a:graphic xmlns:a="http://schemas.openxmlformats.org/drawingml/2006/main">
                  <a:graphicData uri="http://schemas.microsoft.com/office/word/2010/wordprocessingShape">
                    <wps:wsp>
                      <wps:cNvSpPr txBox="1"/>
                      <wps:spPr>
                        <a:xfrm>
                          <a:off x="0" y="0"/>
                          <a:ext cx="2190750" cy="695325"/>
                        </a:xfrm>
                        <a:prstGeom prst="rect">
                          <a:avLst/>
                        </a:prstGeom>
                        <a:solidFill>
                          <a:schemeClr val="lt1"/>
                        </a:solidFill>
                        <a:ln w="6350">
                          <a:solidFill>
                            <a:prstClr val="black"/>
                          </a:solidFill>
                        </a:ln>
                      </wps:spPr>
                      <wps:txbx>
                        <w:txbxContent>
                          <w:p w14:paraId="7BAEE0D9" w14:textId="77777777" w:rsidR="00E1022E" w:rsidRPr="00113DAD" w:rsidRDefault="00E1022E" w:rsidP="00E1022E">
                            <w:pPr>
                              <w:rPr>
                                <w:rFonts w:ascii="Arial" w:hAnsi="Arial" w:cs="Arial"/>
                                <w:sz w:val="20"/>
                                <w:szCs w:val="20"/>
                              </w:rPr>
                            </w:pPr>
                            <w:r w:rsidRPr="00113DAD">
                              <w:rPr>
                                <w:rFonts w:ascii="Arial" w:hAnsi="Arial" w:cs="Arial"/>
                                <w:sz w:val="20"/>
                                <w:szCs w:val="20"/>
                              </w:rPr>
                              <w:t>Overhead &amp; packaging Cost (USD 0.57 /Kg)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1C6379" id="Text Box 52" o:spid="_x0000_s1187" type="#_x0000_t202" style="position:absolute;left:0;text-align:left;margin-left:323.25pt;margin-top:4.6pt;width:172.5pt;height:54.75pt;z-index:25260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" fillcolor="white [3201]" strokeweight=".5pt">
                <v:textbox>
                  <w:txbxContent>
                    <w:p w14:paraId="7BAEE0D9" w14:textId="77777777" w:rsidR="00E1022E" w:rsidRPr="00113DAD" w:rsidRDefault="00E1022E" w:rsidP="00E1022E">
                      <w:pPr>
                        <w:rPr>
                          <w:rFonts w:ascii="Arial" w:hAnsi="Arial" w:cs="Arial"/>
                          <w:sz w:val="20"/>
                          <w:szCs w:val="20"/>
                        </w:rPr>
                      </w:pPr>
                      <w:r w:rsidRPr="00113DAD">
                        <w:rPr>
                          <w:rFonts w:ascii="Arial" w:hAnsi="Arial" w:cs="Arial"/>
                          <w:sz w:val="20"/>
                          <w:szCs w:val="20"/>
                        </w:rPr>
                        <w:t>Overhead &amp; packaging Cost (USD 0.57 /Kg)</w:t>
                      </w:r>
                    </w:p>
                  </w:txbxContent>
                </v:textbox>
              </v:shape>
            </w:pict>
          </mc:Fallback>
        </mc:AlternateContent>
      </w:r>
      <w:r w:rsidR="00E1022E" w:rsidRPr="00E1022E">
        <w:rPr>
          <w:rFonts w:ascii="Arial" w:hAnsi="Arial" w:cs="Arial"/>
          <w:b/>
          <w:bCs/>
          <w:sz w:val="24"/>
          <w:szCs w:val="24"/>
        </w:rPr>
        <w:t xml:space="preserve">                                                                                           </w:t>
      </w:r>
    </w:p>
    <w:p w14:paraId="1DBBA7F2" w14:textId="071EC59D" w:rsidR="00E1022E" w:rsidRPr="00E1022E" w:rsidRDefault="00113DAD" w:rsidP="00E1022E">
      <w:pPr>
        <w:spacing w:line="360" w:lineRule="auto"/>
        <w:jc w:val="both"/>
        <w:rPr>
          <w:rFonts w:ascii="Arial" w:hAnsi="Arial" w:cs="Arial"/>
          <w:b/>
          <w:bCs/>
          <w:sz w:val="24"/>
          <w:szCs w:val="24"/>
        </w:rPr>
      </w:pPr>
      <w:r w:rsidRPr="00E1022E">
        <w:rPr>
          <w:rFonts w:ascii="Arial" w:hAnsi="Arial" w:cs="Arial"/>
          <w:noProof/>
          <w:sz w:val="24"/>
          <w:szCs w:val="24"/>
        </w:rPr>
        <mc:AlternateContent>
          <mc:Choice Requires="wps">
            <w:drawing>
              <wp:anchor distT="0" distB="0" distL="114300" distR="114300" simplePos="0" relativeHeight="252598272" behindDoc="0" locked="0" layoutInCell="1" allowOverlap="1" wp14:anchorId="7E5C9344" wp14:editId="33A60793">
                <wp:simplePos x="0" y="0"/>
                <wp:positionH relativeFrom="column">
                  <wp:posOffset>-228600</wp:posOffset>
                </wp:positionH>
                <wp:positionV relativeFrom="paragraph">
                  <wp:posOffset>84455</wp:posOffset>
                </wp:positionV>
                <wp:extent cx="2057400" cy="295275"/>
                <wp:effectExtent l="0" t="0" r="19050" b="28575"/>
                <wp:wrapNone/>
                <wp:docPr id="42" name="Text Box 42"/>
                <wp:cNvGraphicFramePr/>
                <a:graphic xmlns:a="http://schemas.openxmlformats.org/drawingml/2006/main">
                  <a:graphicData uri="http://schemas.microsoft.com/office/word/2010/wordprocessingShape">
                    <wps:wsp>
                      <wps:cNvSpPr txBox="1"/>
                      <wps:spPr>
                        <a:xfrm>
                          <a:off x="0" y="0"/>
                          <a:ext cx="2057400" cy="295275"/>
                        </a:xfrm>
                        <a:prstGeom prst="rect">
                          <a:avLst/>
                        </a:prstGeom>
                        <a:solidFill>
                          <a:schemeClr val="lt1"/>
                        </a:solidFill>
                        <a:ln w="6350">
                          <a:solidFill>
                            <a:prstClr val="black"/>
                          </a:solidFill>
                        </a:ln>
                      </wps:spPr>
                      <wps:txbx>
                        <w:txbxContent>
                          <w:p w14:paraId="7EF4CDBA" w14:textId="77777777" w:rsidR="00E1022E" w:rsidRPr="00494982" w:rsidRDefault="00E1022E" w:rsidP="00E1022E">
                            <w:pPr>
                              <w:rPr>
                                <w:rFonts w:ascii="Arial" w:hAnsi="Arial" w:cs="Arial"/>
                                <w:sz w:val="20"/>
                                <w:szCs w:val="20"/>
                              </w:rPr>
                            </w:pPr>
                            <w:r w:rsidRPr="00494982">
                              <w:rPr>
                                <w:rFonts w:ascii="Arial" w:hAnsi="Arial" w:cs="Arial"/>
                                <w:sz w:val="20"/>
                                <w:szCs w:val="20"/>
                              </w:rPr>
                              <w:t>Methacrylic Acid (USD 2.72 /Kg)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5C9344" id="Text Box 42" o:spid="_x0000_s1188" type="#_x0000_t202" style="position:absolute;left:0;text-align:left;margin-left:-18pt;margin-top:6.65pt;width:162pt;height:23.25pt;z-index:25259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" fillcolor="white [3201]" strokeweight=".5pt">
                <v:textbox>
                  <w:txbxContent>
                    <w:p w14:paraId="7EF4CDBA" w14:textId="77777777" w:rsidR="00E1022E" w:rsidRPr="00494982" w:rsidRDefault="00E1022E" w:rsidP="00E1022E">
                      <w:pPr>
                        <w:rPr>
                          <w:rFonts w:ascii="Arial" w:hAnsi="Arial" w:cs="Arial"/>
                          <w:sz w:val="20"/>
                          <w:szCs w:val="20"/>
                        </w:rPr>
                      </w:pPr>
                      <w:r w:rsidRPr="00494982">
                        <w:rPr>
                          <w:rFonts w:ascii="Arial" w:hAnsi="Arial" w:cs="Arial"/>
                          <w:sz w:val="20"/>
                          <w:szCs w:val="20"/>
                        </w:rPr>
                        <w:t>Methacrylic Acid (USD 2.72 /Kg)</w:t>
                      </w:r>
                    </w:p>
                  </w:txbxContent>
                </v:textbox>
              </v:shape>
            </w:pict>
          </mc:Fallback>
        </mc:AlternateContent>
      </w:r>
      <w:r w:rsidR="00E1022E" w:rsidRPr="00E1022E">
        <w:rPr>
          <w:rFonts w:ascii="Arial" w:hAnsi="Arial" w:cs="Arial"/>
          <w:noProof/>
          <w:sz w:val="24"/>
          <w:szCs w:val="24"/>
        </w:rPr>
        <mc:AlternateContent>
          <mc:Choice Requires="wps">
            <w:drawing>
              <wp:anchor distT="0" distB="0" distL="114300" distR="114300" simplePos="0" relativeHeight="252601344" behindDoc="0" locked="0" layoutInCell="1" allowOverlap="1" wp14:anchorId="1842F378" wp14:editId="4AD610AA">
                <wp:simplePos x="0" y="0"/>
                <wp:positionH relativeFrom="column">
                  <wp:posOffset>1600200</wp:posOffset>
                </wp:positionH>
                <wp:positionV relativeFrom="paragraph">
                  <wp:posOffset>37465</wp:posOffset>
                </wp:positionV>
                <wp:extent cx="503555" cy="0"/>
                <wp:effectExtent l="0" t="76200" r="10795" b="95250"/>
                <wp:wrapNone/>
                <wp:docPr id="47" name="Straight Arrow Connector 47"/>
                <wp:cNvGraphicFramePr/>
                <a:graphic xmlns:a="http://schemas.openxmlformats.org/drawingml/2006/main">
                  <a:graphicData uri="http://schemas.microsoft.com/office/word/2010/wordprocessingShape">
                    <wps:wsp>
                      <wps:cNvCnPr/>
                      <wps:spPr>
                        <a:xfrm>
                          <a:off x="0" y="0"/>
                          <a:ext cx="50355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D7B7C6" id="Straight Arrow Connector 47" o:spid="_x0000_s1026" type="#_x0000_t32" style="position:absolute;margin-left:126pt;margin-top:2.95pt;width:39.65pt;height:0;z-index:25260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" strokecolor="#4472c4 [3204]" strokeweight=".5pt">
                <v:stroke endarrow="block" joinstyle="miter"/>
              </v:shape>
            </w:pict>
          </mc:Fallback>
        </mc:AlternateContent>
      </w:r>
    </w:p>
    <w:p w14:paraId="4326AC95" w14:textId="413FE236" w:rsidR="00E1022E" w:rsidRPr="00E1022E" w:rsidRDefault="00113DAD" w:rsidP="00E1022E">
      <w:pPr>
        <w:spacing w:line="360" w:lineRule="auto"/>
        <w:jc w:val="both"/>
        <w:rPr>
          <w:rFonts w:ascii="Arial" w:hAnsi="Arial" w:cs="Arial"/>
          <w:b/>
          <w:bCs/>
          <w:sz w:val="24"/>
          <w:szCs w:val="24"/>
        </w:rPr>
      </w:pPr>
      <w:r w:rsidRPr="00E1022E">
        <w:rPr>
          <w:rFonts w:ascii="Arial" w:hAnsi="Arial" w:cs="Arial"/>
          <w:noProof/>
          <w:sz w:val="24"/>
          <w:szCs w:val="24"/>
        </w:rPr>
        <mc:AlternateContent>
          <mc:Choice Requires="wps">
            <w:drawing>
              <wp:anchor distT="0" distB="0" distL="114300" distR="114300" simplePos="0" relativeHeight="252599296" behindDoc="0" locked="0" layoutInCell="1" allowOverlap="1" wp14:anchorId="1FC1934E" wp14:editId="68D483B1">
                <wp:simplePos x="0" y="0"/>
                <wp:positionH relativeFrom="column">
                  <wp:posOffset>-231259</wp:posOffset>
                </wp:positionH>
                <wp:positionV relativeFrom="paragraph">
                  <wp:posOffset>74841</wp:posOffset>
                </wp:positionV>
                <wp:extent cx="2058995" cy="436245"/>
                <wp:effectExtent l="0" t="0" r="17780" b="20955"/>
                <wp:wrapNone/>
                <wp:docPr id="2240" name="Text Box 2240"/>
                <wp:cNvGraphicFramePr/>
                <a:graphic xmlns:a="http://schemas.openxmlformats.org/drawingml/2006/main">
                  <a:graphicData uri="http://schemas.microsoft.com/office/word/2010/wordprocessingShape">
                    <wps:wsp>
                      <wps:cNvSpPr txBox="1"/>
                      <wps:spPr>
                        <a:xfrm>
                          <a:off x="0" y="0"/>
                          <a:ext cx="2058995" cy="436245"/>
                        </a:xfrm>
                        <a:prstGeom prst="rect">
                          <a:avLst/>
                        </a:prstGeom>
                        <a:solidFill>
                          <a:schemeClr val="lt1"/>
                        </a:solidFill>
                        <a:ln w="6350">
                          <a:solidFill>
                            <a:prstClr val="black"/>
                          </a:solidFill>
                        </a:ln>
                      </wps:spPr>
                      <wps:txbx>
                        <w:txbxContent>
                          <w:p w14:paraId="1085642A" w14:textId="77777777" w:rsidR="00E1022E" w:rsidRDefault="00E1022E" w:rsidP="00E1022E">
                            <w:r w:rsidRPr="00494982">
                              <w:rPr>
                                <w:rFonts w:ascii="Arial" w:hAnsi="Arial" w:cs="Arial"/>
                                <w:sz w:val="20"/>
                                <w:szCs w:val="20"/>
                              </w:rPr>
                              <w:t>Styrene Monomer (USD 1.45</w:t>
                            </w:r>
                            <w:r w:rsidRPr="00613BA5">
                              <w:t xml:space="preserve"> /</w:t>
                            </w:r>
                            <w:r>
                              <w:t>K</w:t>
                            </w:r>
                            <w:r w:rsidRPr="00613BA5">
                              <w:t>g</w:t>
                            </w:r>
                            <w:r w:rsidRPr="005A6382">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C1934E" id="Text Box 2240" o:spid="_x0000_s1189" type="#_x0000_t202" style="position:absolute;left:0;text-align:left;margin-left:-18.2pt;margin-top:5.9pt;width:162.15pt;height:34.35pt;z-index:25259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" fillcolor="white [3201]" strokeweight=".5pt">
                <v:textbox>
                  <w:txbxContent>
                    <w:p w14:paraId="1085642A" w14:textId="77777777" w:rsidR="00E1022E" w:rsidRDefault="00E1022E" w:rsidP="00E1022E">
                      <w:r w:rsidRPr="00494982">
                        <w:rPr>
                          <w:rFonts w:ascii="Arial" w:hAnsi="Arial" w:cs="Arial"/>
                          <w:sz w:val="20"/>
                          <w:szCs w:val="20"/>
                        </w:rPr>
                        <w:t>Styrene Monomer (USD 1.45</w:t>
                      </w:r>
                      <w:r w:rsidRPr="00613BA5">
                        <w:t xml:space="preserve"> /</w:t>
                      </w:r>
                      <w:r>
                        <w:t>K</w:t>
                      </w:r>
                      <w:r w:rsidRPr="00613BA5">
                        <w:t>g</w:t>
                      </w:r>
                      <w:r w:rsidRPr="005A6382">
                        <w:t>)</w:t>
                      </w:r>
                    </w:p>
                  </w:txbxContent>
                </v:textbox>
              </v:shape>
            </w:pict>
          </mc:Fallback>
        </mc:AlternateContent>
      </w:r>
      <w:r w:rsidR="00E1022E" w:rsidRPr="00E1022E">
        <w:rPr>
          <w:rFonts w:ascii="Arial" w:hAnsi="Arial" w:cs="Arial"/>
          <w:noProof/>
          <w:sz w:val="24"/>
          <w:szCs w:val="24"/>
        </w:rPr>
        <mc:AlternateContent>
          <mc:Choice Requires="wps">
            <w:drawing>
              <wp:anchor distT="0" distB="0" distL="114300" distR="114300" simplePos="0" relativeHeight="252608512" behindDoc="0" locked="0" layoutInCell="1" allowOverlap="1" wp14:anchorId="4B60341D" wp14:editId="44BC2117">
                <wp:simplePos x="0" y="0"/>
                <wp:positionH relativeFrom="column">
                  <wp:posOffset>5848350</wp:posOffset>
                </wp:positionH>
                <wp:positionV relativeFrom="paragraph">
                  <wp:posOffset>66040</wp:posOffset>
                </wp:positionV>
                <wp:extent cx="0" cy="575945"/>
                <wp:effectExtent l="76200" t="0" r="57150" b="52705"/>
                <wp:wrapNone/>
                <wp:docPr id="61" name="Straight Arrow Connector 61"/>
                <wp:cNvGraphicFramePr/>
                <a:graphic xmlns:a="http://schemas.openxmlformats.org/drawingml/2006/main">
                  <a:graphicData uri="http://schemas.microsoft.com/office/word/2010/wordprocessingShape">
                    <wps:wsp>
                      <wps:cNvCnPr/>
                      <wps:spPr>
                        <a:xfrm>
                          <a:off x="0" y="0"/>
                          <a:ext cx="0" cy="5759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5C975368" id="Straight Arrow Connector 61" o:spid="_x0000_s1026" type="#_x0000_t32" style="position:absolute;margin-left:460.5pt;margin-top:5.2pt;width:0;height:45.35pt;z-index:252608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" strokecolor="#4472c4 [3204]" strokeweight=".5pt">
                <v:stroke endarrow="block" joinstyle="miter"/>
              </v:shape>
            </w:pict>
          </mc:Fallback>
        </mc:AlternateContent>
      </w:r>
    </w:p>
    <w:p w14:paraId="3DB7966A" w14:textId="57705B6A" w:rsidR="00E1022E" w:rsidRPr="00E1022E" w:rsidRDefault="00113DAD" w:rsidP="00E1022E">
      <w:pPr>
        <w:spacing w:line="360" w:lineRule="auto"/>
        <w:jc w:val="both"/>
        <w:rPr>
          <w:rFonts w:ascii="Arial" w:hAnsi="Arial" w:cs="Arial"/>
          <w:b/>
          <w:bCs/>
          <w:sz w:val="24"/>
          <w:szCs w:val="24"/>
        </w:rPr>
      </w:pPr>
      <w:r w:rsidRPr="00E1022E">
        <w:rPr>
          <w:rFonts w:ascii="Arial" w:hAnsi="Arial" w:cs="Arial"/>
          <w:noProof/>
          <w:sz w:val="24"/>
          <w:szCs w:val="24"/>
        </w:rPr>
        <mc:AlternateContent>
          <mc:Choice Requires="wps">
            <w:drawing>
              <wp:anchor distT="0" distB="0" distL="114300" distR="114300" simplePos="0" relativeHeight="252607488" behindDoc="0" locked="0" layoutInCell="1" allowOverlap="1" wp14:anchorId="7DC774F7" wp14:editId="12E483C1">
                <wp:simplePos x="0" y="0"/>
                <wp:positionH relativeFrom="column">
                  <wp:posOffset>2733675</wp:posOffset>
                </wp:positionH>
                <wp:positionV relativeFrom="paragraph">
                  <wp:posOffset>340995</wp:posOffset>
                </wp:positionV>
                <wp:extent cx="1247775" cy="638175"/>
                <wp:effectExtent l="0" t="0" r="28575" b="28575"/>
                <wp:wrapNone/>
                <wp:docPr id="58" name="Text Box 58"/>
                <wp:cNvGraphicFramePr/>
                <a:graphic xmlns:a="http://schemas.openxmlformats.org/drawingml/2006/main">
                  <a:graphicData uri="http://schemas.microsoft.com/office/word/2010/wordprocessingShape">
                    <wps:wsp>
                      <wps:cNvSpPr txBox="1"/>
                      <wps:spPr>
                        <a:xfrm>
                          <a:off x="0" y="0"/>
                          <a:ext cx="1247775" cy="638175"/>
                        </a:xfrm>
                        <a:prstGeom prst="rect">
                          <a:avLst/>
                        </a:prstGeom>
                        <a:solidFill>
                          <a:schemeClr val="lt1"/>
                        </a:solidFill>
                        <a:ln w="6350">
                          <a:solidFill>
                            <a:prstClr val="black"/>
                          </a:solidFill>
                        </a:ln>
                      </wps:spPr>
                      <wps:txbx>
                        <w:txbxContent>
                          <w:p w14:paraId="5791323D" w14:textId="77777777" w:rsidR="00E1022E" w:rsidRPr="00113DAD" w:rsidRDefault="00E1022E" w:rsidP="00E1022E">
                            <w:pPr>
                              <w:rPr>
                                <w:rFonts w:ascii="Arial" w:hAnsi="Arial" w:cs="Arial"/>
                                <w:sz w:val="20"/>
                                <w:szCs w:val="20"/>
                              </w:rPr>
                            </w:pPr>
                            <w:r w:rsidRPr="00113DAD">
                              <w:rPr>
                                <w:rFonts w:ascii="Arial" w:hAnsi="Arial" w:cs="Arial"/>
                                <w:sz w:val="20"/>
                                <w:szCs w:val="20"/>
                              </w:rPr>
                              <w:t>Current Selling Price (USD 4.0/ Kg) Direct Sales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C774F7" id="Text Box 58" o:spid="_x0000_s1190" type="#_x0000_t202" style="position:absolute;left:0;text-align:left;margin-left:215.25pt;margin-top:26.85pt;width:98.25pt;height:50.25pt;z-index:25260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" fillcolor="white [3201]" strokeweight=".5pt">
                <v:textbox>
                  <w:txbxContent>
                    <w:p w14:paraId="5791323D" w14:textId="77777777" w:rsidR="00E1022E" w:rsidRPr="00113DAD" w:rsidRDefault="00E1022E" w:rsidP="00E1022E">
                      <w:pPr>
                        <w:rPr>
                          <w:rFonts w:ascii="Arial" w:hAnsi="Arial" w:cs="Arial"/>
                          <w:sz w:val="20"/>
                          <w:szCs w:val="20"/>
                        </w:rPr>
                      </w:pPr>
                      <w:r w:rsidRPr="00113DAD">
                        <w:rPr>
                          <w:rFonts w:ascii="Arial" w:hAnsi="Arial" w:cs="Arial"/>
                          <w:sz w:val="20"/>
                          <w:szCs w:val="20"/>
                        </w:rPr>
                        <w:t>Current Selling Price (USD 4.0/ Kg) Direct Sales</w:t>
                      </w:r>
                    </w:p>
                  </w:txbxContent>
                </v:textbox>
              </v:shape>
            </w:pict>
          </mc:Fallback>
        </mc:AlternateContent>
      </w:r>
      <w:r w:rsidR="00E1022E" w:rsidRPr="00E1022E">
        <w:rPr>
          <w:rFonts w:ascii="Arial" w:hAnsi="Arial" w:cs="Arial"/>
          <w:noProof/>
          <w:sz w:val="24"/>
          <w:szCs w:val="24"/>
        </w:rPr>
        <mc:AlternateContent>
          <mc:Choice Requires="wps">
            <w:drawing>
              <wp:anchor distT="0" distB="0" distL="114300" distR="114300" simplePos="0" relativeHeight="252605440" behindDoc="0" locked="0" layoutInCell="1" allowOverlap="1" wp14:anchorId="004E400F" wp14:editId="46BB8562">
                <wp:simplePos x="0" y="0"/>
                <wp:positionH relativeFrom="column">
                  <wp:posOffset>5187855</wp:posOffset>
                </wp:positionH>
                <wp:positionV relativeFrom="paragraph">
                  <wp:posOffset>301331</wp:posOffset>
                </wp:positionV>
                <wp:extent cx="1367335" cy="638175"/>
                <wp:effectExtent l="0" t="0" r="23495" b="28575"/>
                <wp:wrapNone/>
                <wp:docPr id="55" name="Text Box 55"/>
                <wp:cNvGraphicFramePr/>
                <a:graphic xmlns:a="http://schemas.openxmlformats.org/drawingml/2006/main">
                  <a:graphicData uri="http://schemas.microsoft.com/office/word/2010/wordprocessingShape">
                    <wps:wsp>
                      <wps:cNvSpPr txBox="1"/>
                      <wps:spPr>
                        <a:xfrm>
                          <a:off x="0" y="0"/>
                          <a:ext cx="1367335" cy="638175"/>
                        </a:xfrm>
                        <a:prstGeom prst="rect">
                          <a:avLst/>
                        </a:prstGeom>
                        <a:solidFill>
                          <a:schemeClr val="lt1"/>
                        </a:solidFill>
                        <a:ln w="6350">
                          <a:solidFill>
                            <a:prstClr val="black"/>
                          </a:solidFill>
                        </a:ln>
                      </wps:spPr>
                      <wps:txbx>
                        <w:txbxContent>
                          <w:p w14:paraId="68606204" w14:textId="77777777" w:rsidR="00E1022E" w:rsidRPr="00494982" w:rsidRDefault="00E1022E" w:rsidP="00E1022E">
                            <w:pPr>
                              <w:rPr>
                                <w:rFonts w:ascii="Arial" w:hAnsi="Arial" w:cs="Arial"/>
                              </w:rPr>
                            </w:pPr>
                            <w:r w:rsidRPr="00494982">
                              <w:rPr>
                                <w:rFonts w:ascii="Arial" w:hAnsi="Arial" w:cs="Arial"/>
                              </w:rPr>
                              <w:t>Total Cost Incurred (USD 2.69 /Kg)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4E400F" id="Text Box 55" o:spid="_x0000_s1191" type="#_x0000_t202" style="position:absolute;left:0;text-align:left;margin-left:408.5pt;margin-top:23.75pt;width:107.65pt;height:50.25pt;z-index:25260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" fillcolor="white [3201]" strokeweight=".5pt">
                <v:textbox>
                  <w:txbxContent>
                    <w:p w14:paraId="68606204" w14:textId="77777777" w:rsidR="00E1022E" w:rsidRPr="00494982" w:rsidRDefault="00E1022E" w:rsidP="00E1022E">
                      <w:pPr>
                        <w:rPr>
                          <w:rFonts w:ascii="Arial" w:hAnsi="Arial" w:cs="Arial"/>
                        </w:rPr>
                      </w:pPr>
                      <w:r w:rsidRPr="00494982">
                        <w:rPr>
                          <w:rFonts w:ascii="Arial" w:hAnsi="Arial" w:cs="Arial"/>
                        </w:rPr>
                        <w:t>Total Cost Incurred (USD 2.69 /Kg)</w:t>
                      </w:r>
                    </w:p>
                  </w:txbxContent>
                </v:textbox>
              </v:shape>
            </w:pict>
          </mc:Fallback>
        </mc:AlternateContent>
      </w:r>
    </w:p>
    <w:p w14:paraId="47122285" w14:textId="77777777" w:rsidR="00E1022E" w:rsidRPr="00E1022E" w:rsidRDefault="00E1022E" w:rsidP="00E1022E">
      <w:pPr>
        <w:spacing w:line="360" w:lineRule="auto"/>
        <w:jc w:val="both"/>
        <w:rPr>
          <w:rFonts w:ascii="Arial" w:hAnsi="Arial" w:cs="Arial"/>
          <w:b/>
          <w:bCs/>
          <w:sz w:val="24"/>
          <w:szCs w:val="24"/>
        </w:rPr>
      </w:pPr>
      <w:r w:rsidRPr="00E1022E">
        <w:rPr>
          <w:rFonts w:ascii="Arial" w:hAnsi="Arial" w:cs="Arial"/>
          <w:noProof/>
          <w:sz w:val="24"/>
          <w:szCs w:val="24"/>
        </w:rPr>
        <mc:AlternateContent>
          <mc:Choice Requires="wps">
            <w:drawing>
              <wp:anchor distT="0" distB="0" distL="114300" distR="114300" simplePos="0" relativeHeight="252606464" behindDoc="0" locked="0" layoutInCell="1" allowOverlap="1" wp14:anchorId="68157878" wp14:editId="1ABB8F3A">
                <wp:simplePos x="0" y="0"/>
                <wp:positionH relativeFrom="column">
                  <wp:posOffset>3981450</wp:posOffset>
                </wp:positionH>
                <wp:positionV relativeFrom="paragraph">
                  <wp:posOffset>297180</wp:posOffset>
                </wp:positionV>
                <wp:extent cx="1209675" cy="0"/>
                <wp:effectExtent l="38100" t="76200" r="0" b="95250"/>
                <wp:wrapNone/>
                <wp:docPr id="57" name="Straight Arrow Connector 57"/>
                <wp:cNvGraphicFramePr/>
                <a:graphic xmlns:a="http://schemas.openxmlformats.org/drawingml/2006/main">
                  <a:graphicData uri="http://schemas.microsoft.com/office/word/2010/wordprocessingShape">
                    <wps:wsp>
                      <wps:cNvCnPr/>
                      <wps:spPr>
                        <a:xfrm flipH="1" flipV="1">
                          <a:off x="0" y="0"/>
                          <a:ext cx="12096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245A45" id="Straight Arrow Connector 57" o:spid="_x0000_s1026" type="#_x0000_t32" style="position:absolute;margin-left:313.5pt;margin-top:23.4pt;width:95.25pt;height:0;flip:x y;z-index:25260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" strokecolor="#4472c4 [3204]" strokeweight=".5pt">
                <v:stroke endarrow="block" joinstyle="miter"/>
              </v:shape>
            </w:pict>
          </mc:Fallback>
        </mc:AlternateContent>
      </w:r>
    </w:p>
    <w:p w14:paraId="1DC32322" w14:textId="79441A00" w:rsidR="00E1022E" w:rsidRPr="00E1022E" w:rsidRDefault="00E1022E" w:rsidP="00E1022E">
      <w:pPr>
        <w:spacing w:line="360" w:lineRule="auto"/>
        <w:jc w:val="both"/>
        <w:rPr>
          <w:rFonts w:ascii="Arial" w:hAnsi="Arial" w:cs="Arial"/>
          <w:b/>
          <w:bCs/>
          <w:sz w:val="24"/>
          <w:szCs w:val="24"/>
        </w:rPr>
      </w:pPr>
      <w:r w:rsidRPr="00E1022E">
        <w:rPr>
          <w:rFonts w:ascii="Arial" w:hAnsi="Arial" w:cs="Arial"/>
          <w:noProof/>
          <w:sz w:val="24"/>
          <w:szCs w:val="24"/>
        </w:rPr>
        <mc:AlternateContent>
          <mc:Choice Requires="wps">
            <w:drawing>
              <wp:anchor distT="0" distB="0" distL="114300" distR="114300" simplePos="0" relativeHeight="252595200" behindDoc="0" locked="0" layoutInCell="1" allowOverlap="1" wp14:anchorId="7AA244DF" wp14:editId="69CE862E">
                <wp:simplePos x="0" y="0"/>
                <wp:positionH relativeFrom="column">
                  <wp:posOffset>6628130</wp:posOffset>
                </wp:positionH>
                <wp:positionV relativeFrom="paragraph">
                  <wp:posOffset>779780</wp:posOffset>
                </wp:positionV>
                <wp:extent cx="0" cy="1457685"/>
                <wp:effectExtent l="57150" t="0" r="57150" b="47625"/>
                <wp:wrapNone/>
                <wp:docPr id="10" name="Straight Arrow Connector 3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457685"/>
                        </a:xfrm>
                        <a:prstGeom prst="straightConnector1">
                          <a:avLst/>
                        </a:prstGeom>
                        <a:ln w="38100">
                          <a:solidFill>
                            <a:schemeClr val="accent3">
                              <a:lumMod val="50000"/>
                            </a:schemeClr>
                          </a:solidFill>
                          <a:prstDash val="lgDash"/>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6E250C9" id="Straight Arrow Connector 30" o:spid="_x0000_s1026" type="#_x0000_t32" style="position:absolute;margin-left:521.9pt;margin-top:61.4pt;width:0;height:114.8pt;z-index:252595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" strokecolor="#525252 [1606]" strokeweight="3pt">
                <v:stroke dashstyle="longDash" endarrow="block" joinstyle="miter"/>
                <o:lock v:ext="edit" shapetype="f"/>
              </v:shape>
            </w:pict>
          </mc:Fallback>
        </mc:AlternateContent>
      </w:r>
      <w:r w:rsidRPr="00E1022E">
        <w:rPr>
          <w:rFonts w:ascii="Arial" w:hAnsi="Arial" w:cs="Arial"/>
          <w:noProof/>
          <w:sz w:val="24"/>
          <w:szCs w:val="24"/>
        </w:rPr>
        <mc:AlternateContent>
          <mc:Choice Requires="wps">
            <w:drawing>
              <wp:anchor distT="0" distB="0" distL="114300" distR="114300" simplePos="0" relativeHeight="252609536" behindDoc="0" locked="0" layoutInCell="1" allowOverlap="1" wp14:anchorId="287272AC" wp14:editId="49A5F8B7">
                <wp:simplePos x="0" y="0"/>
                <wp:positionH relativeFrom="column">
                  <wp:posOffset>2028190</wp:posOffset>
                </wp:positionH>
                <wp:positionV relativeFrom="paragraph">
                  <wp:posOffset>248285</wp:posOffset>
                </wp:positionV>
                <wp:extent cx="1038225" cy="533400"/>
                <wp:effectExtent l="38100" t="0" r="9525" b="95250"/>
                <wp:wrapTopAndBottom/>
                <wp:docPr id="63" name="Connector: Elbow 63"/>
                <wp:cNvGraphicFramePr/>
                <a:graphic xmlns:a="http://schemas.openxmlformats.org/drawingml/2006/main">
                  <a:graphicData uri="http://schemas.microsoft.com/office/word/2010/wordprocessingShape">
                    <wps:wsp>
                      <wps:cNvCnPr/>
                      <wps:spPr>
                        <a:xfrm flipH="1">
                          <a:off x="0" y="0"/>
                          <a:ext cx="1038225" cy="533400"/>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CC4846" id="Connector: Elbow 63" o:spid="_x0000_s1026" type="#_x0000_t34" style="position:absolute;margin-left:159.7pt;margin-top:19.55pt;width:81.75pt;height:42pt;flip:x;z-index:25260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" strokecolor="#4472c4 [3204]" strokeweight=".5pt">
                <v:stroke endarrow="block"/>
                <w10:wrap type="topAndBottom"/>
              </v:shape>
            </w:pict>
          </mc:Fallback>
        </mc:AlternateContent>
      </w:r>
      <w:r w:rsidRPr="00E1022E">
        <w:rPr>
          <w:rFonts w:ascii="Arial" w:hAnsi="Arial" w:cs="Arial"/>
          <w:noProof/>
          <w:sz w:val="24"/>
          <w:szCs w:val="24"/>
        </w:rPr>
        <mc:AlternateContent>
          <mc:Choice Requires="wps">
            <w:drawing>
              <wp:anchor distT="0" distB="0" distL="114300" distR="114300" simplePos="0" relativeHeight="252592128" behindDoc="0" locked="0" layoutInCell="1" allowOverlap="1" wp14:anchorId="7F436236" wp14:editId="571BBABC">
                <wp:simplePos x="0" y="0"/>
                <wp:positionH relativeFrom="column">
                  <wp:posOffset>933450</wp:posOffset>
                </wp:positionH>
                <wp:positionV relativeFrom="paragraph">
                  <wp:posOffset>781685</wp:posOffset>
                </wp:positionV>
                <wp:extent cx="1005840" cy="827405"/>
                <wp:effectExtent l="95250" t="19050" r="3810" b="48895"/>
                <wp:wrapNone/>
                <wp:docPr id="2241" name="Connector: Elbow 1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rot="10800000" flipV="1">
                          <a:off x="0" y="0"/>
                          <a:ext cx="1005840" cy="827405"/>
                        </a:xfrm>
                        <a:prstGeom prst="bentConnector2">
                          <a:avLst/>
                        </a:prstGeom>
                        <a:ln w="38100">
                          <a:solidFill>
                            <a:schemeClr val="accent3">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101E2C5" id="Connector: Elbow 19" o:spid="_x0000_s1026" type="#_x0000_t33" style="position:absolute;margin-left:73.5pt;margin-top:61.55pt;width:79.2pt;height:65.15pt;rotation:180;flip:y;z-index:25259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" strokecolor="#525252 [1606]" strokeweight="3pt">
                <v:stroke endarrow="block"/>
                <o:lock v:ext="edit" shapetype="f"/>
              </v:shape>
            </w:pict>
          </mc:Fallback>
        </mc:AlternateContent>
      </w:r>
      <w:r w:rsidRPr="00E1022E">
        <w:rPr>
          <w:rFonts w:ascii="Arial" w:hAnsi="Arial" w:cs="Arial"/>
          <w:noProof/>
          <w:sz w:val="24"/>
          <w:szCs w:val="24"/>
        </w:rPr>
        <mc:AlternateContent>
          <mc:Choice Requires="wps">
            <w:drawing>
              <wp:anchor distT="0" distB="0" distL="114300" distR="114300" simplePos="0" relativeHeight="252611584" behindDoc="0" locked="0" layoutInCell="1" allowOverlap="1" wp14:anchorId="5DD7A7B8" wp14:editId="34BE3994">
                <wp:simplePos x="0" y="0"/>
                <wp:positionH relativeFrom="column">
                  <wp:posOffset>5829300</wp:posOffset>
                </wp:positionH>
                <wp:positionV relativeFrom="paragraph">
                  <wp:posOffset>220345</wp:posOffset>
                </wp:positionV>
                <wp:extent cx="0" cy="731520"/>
                <wp:effectExtent l="76200" t="0" r="57150" b="49530"/>
                <wp:wrapNone/>
                <wp:docPr id="2242" name="Straight Arrow Connector 2242"/>
                <wp:cNvGraphicFramePr/>
                <a:graphic xmlns:a="http://schemas.openxmlformats.org/drawingml/2006/main">
                  <a:graphicData uri="http://schemas.microsoft.com/office/word/2010/wordprocessingShape">
                    <wps:wsp>
                      <wps:cNvCnPr/>
                      <wps:spPr>
                        <a:xfrm>
                          <a:off x="0" y="0"/>
                          <a:ext cx="0" cy="7315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20436C23" id="Straight Arrow Connector 2242" o:spid="_x0000_s1026" type="#_x0000_t32" style="position:absolute;margin-left:459pt;margin-top:17.35pt;width:0;height:57.6pt;z-index:2526115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" strokecolor="#4472c4 [3204]" strokeweight=".5pt">
                <v:stroke endarrow="block" joinstyle="miter"/>
              </v:shape>
            </w:pict>
          </mc:Fallback>
        </mc:AlternateContent>
      </w:r>
    </w:p>
    <w:p w14:paraId="62278885" w14:textId="3B1AD699" w:rsidR="00E1022E" w:rsidRPr="00E1022E" w:rsidRDefault="00494982" w:rsidP="00E1022E">
      <w:pPr>
        <w:spacing w:line="360" w:lineRule="auto"/>
        <w:jc w:val="both"/>
        <w:rPr>
          <w:rFonts w:ascii="Arial" w:hAnsi="Arial" w:cs="Arial"/>
          <w:b/>
          <w:bCs/>
          <w:sz w:val="24"/>
          <w:szCs w:val="24"/>
        </w:rPr>
      </w:pPr>
      <w:r w:rsidRPr="00E1022E">
        <w:rPr>
          <w:rFonts w:ascii="Arial" w:hAnsi="Arial" w:cs="Arial"/>
          <w:noProof/>
          <w:sz w:val="24"/>
          <w:szCs w:val="24"/>
        </w:rPr>
        <mc:AlternateContent>
          <mc:Choice Requires="wps">
            <w:drawing>
              <wp:anchor distT="0" distB="0" distL="114300" distR="114300" simplePos="0" relativeHeight="252610560" behindDoc="0" locked="0" layoutInCell="1" allowOverlap="1" wp14:anchorId="5A12AC06" wp14:editId="788E072E">
                <wp:simplePos x="0" y="0"/>
                <wp:positionH relativeFrom="column">
                  <wp:posOffset>4628297</wp:posOffset>
                </wp:positionH>
                <wp:positionV relativeFrom="paragraph">
                  <wp:posOffset>627228</wp:posOffset>
                </wp:positionV>
                <wp:extent cx="1926713" cy="457200"/>
                <wp:effectExtent l="0" t="0" r="16510" b="19050"/>
                <wp:wrapNone/>
                <wp:docPr id="64" name="Text Box 64"/>
                <wp:cNvGraphicFramePr/>
                <a:graphic xmlns:a="http://schemas.openxmlformats.org/drawingml/2006/main">
                  <a:graphicData uri="http://schemas.microsoft.com/office/word/2010/wordprocessingShape">
                    <wps:wsp>
                      <wps:cNvSpPr txBox="1"/>
                      <wps:spPr>
                        <a:xfrm>
                          <a:off x="0" y="0"/>
                          <a:ext cx="1926713" cy="457200"/>
                        </a:xfrm>
                        <a:prstGeom prst="rect">
                          <a:avLst/>
                        </a:prstGeom>
                        <a:solidFill>
                          <a:schemeClr val="lt1"/>
                        </a:solidFill>
                        <a:ln w="6350">
                          <a:solidFill>
                            <a:prstClr val="black"/>
                          </a:solidFill>
                        </a:ln>
                      </wps:spPr>
                      <wps:txbx>
                        <w:txbxContent>
                          <w:p w14:paraId="37912DA7" w14:textId="77777777" w:rsidR="00E1022E" w:rsidRPr="00113DAD" w:rsidRDefault="00E1022E" w:rsidP="00E1022E">
                            <w:pPr>
                              <w:rPr>
                                <w:sz w:val="20"/>
                                <w:szCs w:val="20"/>
                              </w:rPr>
                            </w:pPr>
                            <w:r w:rsidRPr="00113DAD">
                              <w:rPr>
                                <w:rFonts w:ascii="Arial" w:hAnsi="Arial" w:cs="Arial"/>
                                <w:sz w:val="20"/>
                                <w:szCs w:val="20"/>
                              </w:rPr>
                              <w:t>Current Selling Price (USD 3.7 / Kg) In-Direct</w:t>
                            </w:r>
                            <w:r w:rsidRPr="00113DAD">
                              <w:rPr>
                                <w:sz w:val="20"/>
                                <w:szCs w:val="20"/>
                              </w:rPr>
                              <w:t xml:space="preserve"> Sales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12AC06" id="Text Box 64" o:spid="_x0000_s1192" type="#_x0000_t202" style="position:absolute;left:0;text-align:left;margin-left:364.45pt;margin-top:49.4pt;width:151.7pt;height:36pt;z-index:25261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" fillcolor="white [3201]" strokeweight=".5pt">
                <v:textbox>
                  <w:txbxContent>
                    <w:p w14:paraId="37912DA7" w14:textId="77777777" w:rsidR="00E1022E" w:rsidRPr="00113DAD" w:rsidRDefault="00E1022E" w:rsidP="00E1022E">
                      <w:pPr>
                        <w:rPr>
                          <w:sz w:val="20"/>
                          <w:szCs w:val="20"/>
                        </w:rPr>
                      </w:pPr>
                      <w:r w:rsidRPr="00113DAD">
                        <w:rPr>
                          <w:rFonts w:ascii="Arial" w:hAnsi="Arial" w:cs="Arial"/>
                          <w:sz w:val="20"/>
                          <w:szCs w:val="20"/>
                        </w:rPr>
                        <w:t>Current Selling Price (USD 3.7 / Kg) In-Direct</w:t>
                      </w:r>
                      <w:r w:rsidRPr="00113DAD">
                        <w:rPr>
                          <w:sz w:val="20"/>
                          <w:szCs w:val="20"/>
                        </w:rPr>
                        <w:t xml:space="preserve"> Sales</w:t>
                      </w:r>
                    </w:p>
                  </w:txbxContent>
                </v:textbox>
              </v:shape>
            </w:pict>
          </mc:Fallback>
        </mc:AlternateContent>
      </w:r>
    </w:p>
    <w:p w14:paraId="21AD46DC" w14:textId="77777777" w:rsidR="00E1022E" w:rsidRPr="00E1022E" w:rsidRDefault="00E1022E" w:rsidP="00E1022E">
      <w:pPr>
        <w:spacing w:line="360" w:lineRule="auto"/>
        <w:jc w:val="both"/>
        <w:rPr>
          <w:rFonts w:ascii="Arial" w:hAnsi="Arial" w:cs="Arial"/>
          <w:b/>
          <w:bCs/>
          <w:sz w:val="24"/>
          <w:szCs w:val="24"/>
        </w:rPr>
      </w:pPr>
    </w:p>
    <w:p w14:paraId="0F843905" w14:textId="77777777" w:rsidR="00E1022E" w:rsidRPr="00E1022E" w:rsidRDefault="00E1022E" w:rsidP="00E1022E">
      <w:pPr>
        <w:spacing w:line="360" w:lineRule="auto"/>
        <w:jc w:val="both"/>
        <w:rPr>
          <w:rFonts w:ascii="Arial" w:hAnsi="Arial" w:cs="Arial"/>
          <w:b/>
          <w:bCs/>
          <w:sz w:val="24"/>
          <w:szCs w:val="24"/>
        </w:rPr>
      </w:pPr>
      <w:r w:rsidRPr="00E1022E">
        <w:rPr>
          <w:rFonts w:ascii="Arial" w:hAnsi="Arial" w:cs="Arial"/>
          <w:noProof/>
          <w:sz w:val="24"/>
          <w:szCs w:val="24"/>
        </w:rPr>
        <mc:AlternateContent>
          <mc:Choice Requires="wps">
            <w:drawing>
              <wp:anchor distT="0" distB="0" distL="114300" distR="114300" simplePos="0" relativeHeight="252593152" behindDoc="0" locked="0" layoutInCell="1" allowOverlap="1" wp14:anchorId="79BFE09C" wp14:editId="5118B675">
                <wp:simplePos x="0" y="0"/>
                <wp:positionH relativeFrom="column">
                  <wp:posOffset>459105</wp:posOffset>
                </wp:positionH>
                <wp:positionV relativeFrom="paragraph">
                  <wp:posOffset>6350</wp:posOffset>
                </wp:positionV>
                <wp:extent cx="1510665" cy="400050"/>
                <wp:effectExtent l="0" t="0" r="0" b="0"/>
                <wp:wrapNone/>
                <wp:docPr id="21" name="TextBox 20">
                  <a:extLst xmlns:a="http://schemas.openxmlformats.org/drawingml/2006/main">
                    <a:ext uri="{FF2B5EF4-FFF2-40B4-BE49-F238E27FC236}">
                      <a16:creationId xmlns:a16="http://schemas.microsoft.com/office/drawing/2014/main" id="{6760AAF1-FFC5-4AD3-989C-46BCBF5E113B}"/>
                    </a:ext>
                  </a:extLst>
                </wp:docPr>
                <wp:cNvGraphicFramePr/>
                <a:graphic xmlns:a="http://schemas.openxmlformats.org/drawingml/2006/main">
                  <a:graphicData uri="http://schemas.microsoft.com/office/word/2010/wordprocessingShape">
                    <wps:wsp>
                      <wps:cNvSpPr txBox="1"/>
                      <wps:spPr>
                        <a:xfrm>
                          <a:off x="0" y="0"/>
                          <a:ext cx="1510665" cy="400050"/>
                        </a:xfrm>
                        <a:prstGeom prst="rect">
                          <a:avLst/>
                        </a:prstGeom>
                        <a:noFill/>
                      </wps:spPr>
                      <wps:txbx>
                        <w:txbxContent>
                          <w:p w14:paraId="549D2D96" w14:textId="77777777" w:rsidR="00E1022E" w:rsidRPr="00494982" w:rsidRDefault="00E1022E" w:rsidP="00E1022E">
                            <w:pPr>
                              <w:rPr>
                                <w:rFonts w:ascii="Arial" w:eastAsia="Verdana" w:hAnsi="Arial" w:cs="Arial"/>
                                <w:b/>
                                <w:bCs/>
                                <w:color w:val="538135" w:themeColor="accent6" w:themeShade="BF"/>
                                <w:kern w:val="24"/>
                                <w:sz w:val="20"/>
                                <w:szCs w:val="20"/>
                                <w:lang w:val="en-US"/>
                              </w:rPr>
                            </w:pPr>
                            <w:r w:rsidRPr="00494982">
                              <w:rPr>
                                <w:rFonts w:ascii="Arial" w:eastAsia="Verdana" w:hAnsi="Arial" w:cs="Arial"/>
                                <w:b/>
                                <w:bCs/>
                                <w:color w:val="538135" w:themeColor="accent6" w:themeShade="BF"/>
                                <w:kern w:val="24"/>
                                <w:sz w:val="20"/>
                                <w:szCs w:val="20"/>
                                <w:lang w:val="en-US"/>
                              </w:rPr>
                              <w:t>Percentage Margin 32.75 %</w:t>
                            </w:r>
                          </w:p>
                        </w:txbxContent>
                      </wps:txbx>
                      <wps:bodyPr wrap="square" rtlCol="0">
                        <a:spAutoFit/>
                      </wps:bodyPr>
                    </wps:wsp>
                  </a:graphicData>
                </a:graphic>
              </wp:anchor>
            </w:drawing>
          </mc:Choice>
          <mc:Fallback>
            <w:pict>
              <v:shape w14:anchorId="79BFE09C" id="_x0000_s1193" type="#_x0000_t202" style="position:absolute;left:0;text-align:left;margin-left:36.15pt;margin-top:.5pt;width:118.95pt;height:31.5pt;z-index:252593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" filled="f" stroked="f">
                <v:textbox style="mso-fit-shape-to-text:t">
                  <w:txbxContent>
                    <w:p w14:paraId="549D2D96" w14:textId="77777777" w:rsidR="00E1022E" w:rsidRPr="00494982" w:rsidRDefault="00E1022E" w:rsidP="00E1022E">
                      <w:pPr>
                        <w:rPr>
                          <w:rFonts w:ascii="Arial" w:eastAsia="Verdana" w:hAnsi="Arial" w:cs="Arial"/>
                          <w:b/>
                          <w:bCs/>
                          <w:color w:val="538135" w:themeColor="accent6" w:themeShade="BF"/>
                          <w:kern w:val="24"/>
                          <w:sz w:val="20"/>
                          <w:szCs w:val="20"/>
                          <w:lang w:val="en-US"/>
                        </w:rPr>
                      </w:pPr>
                      <w:r w:rsidRPr="00494982">
                        <w:rPr>
                          <w:rFonts w:ascii="Arial" w:eastAsia="Verdana" w:hAnsi="Arial" w:cs="Arial"/>
                          <w:b/>
                          <w:bCs/>
                          <w:color w:val="538135" w:themeColor="accent6" w:themeShade="BF"/>
                          <w:kern w:val="24"/>
                          <w:sz w:val="20"/>
                          <w:szCs w:val="20"/>
                          <w:lang w:val="en-US"/>
                        </w:rPr>
                        <w:t>Percentage Margin 32.75 %</w:t>
                      </w:r>
                    </w:p>
                  </w:txbxContent>
                </v:textbox>
              </v:shape>
            </w:pict>
          </mc:Fallback>
        </mc:AlternateContent>
      </w:r>
    </w:p>
    <w:p w14:paraId="5E8C3926" w14:textId="77777777" w:rsidR="00E1022E" w:rsidRPr="00E1022E" w:rsidRDefault="00E1022E" w:rsidP="00E1022E">
      <w:pPr>
        <w:spacing w:line="360" w:lineRule="auto"/>
        <w:jc w:val="both"/>
        <w:rPr>
          <w:rFonts w:ascii="Arial" w:hAnsi="Arial" w:cs="Arial"/>
          <w:b/>
          <w:bCs/>
          <w:sz w:val="24"/>
          <w:szCs w:val="24"/>
        </w:rPr>
      </w:pPr>
      <w:r w:rsidRPr="00E1022E">
        <w:rPr>
          <w:rFonts w:ascii="Arial" w:hAnsi="Arial" w:cs="Arial"/>
          <w:noProof/>
          <w:sz w:val="24"/>
          <w:szCs w:val="24"/>
        </w:rPr>
        <mc:AlternateContent>
          <mc:Choice Requires="wps">
            <w:drawing>
              <wp:anchor distT="0" distB="0" distL="114300" distR="114300" simplePos="0" relativeHeight="252614656" behindDoc="0" locked="0" layoutInCell="1" allowOverlap="1" wp14:anchorId="3C1C9506" wp14:editId="2F8DDDF3">
                <wp:simplePos x="0" y="0"/>
                <wp:positionH relativeFrom="column">
                  <wp:posOffset>1003300</wp:posOffset>
                </wp:positionH>
                <wp:positionV relativeFrom="paragraph">
                  <wp:posOffset>48260</wp:posOffset>
                </wp:positionV>
                <wp:extent cx="0" cy="933450"/>
                <wp:effectExtent l="95250" t="0" r="57150" b="38100"/>
                <wp:wrapNone/>
                <wp:docPr id="33" name="Straight Arrow Connector 2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933450"/>
                        </a:xfrm>
                        <a:prstGeom prst="straightConnector1">
                          <a:avLst/>
                        </a:prstGeom>
                        <a:ln w="38100">
                          <a:solidFill>
                            <a:schemeClr val="accent3">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BFD830" id="Straight Arrow Connector 21" o:spid="_x0000_s1026" type="#_x0000_t32" style="position:absolute;margin-left:79pt;margin-top:3.8pt;width:0;height:73.5pt;z-index:25261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" strokecolor="#525252 [1606]" strokeweight="3pt">
                <v:stroke endarrow="block" joinstyle="miter"/>
                <o:lock v:ext="edit" shapetype="f"/>
              </v:shape>
            </w:pict>
          </mc:Fallback>
        </mc:AlternateContent>
      </w:r>
    </w:p>
    <w:p w14:paraId="447959D2" w14:textId="77777777" w:rsidR="00E1022E" w:rsidRPr="00E1022E" w:rsidRDefault="00E1022E" w:rsidP="00E1022E">
      <w:pPr>
        <w:spacing w:line="360" w:lineRule="auto"/>
        <w:jc w:val="both"/>
        <w:rPr>
          <w:rFonts w:ascii="Arial" w:hAnsi="Arial" w:cs="Arial"/>
          <w:b/>
          <w:bCs/>
          <w:sz w:val="24"/>
          <w:szCs w:val="24"/>
        </w:rPr>
      </w:pPr>
      <w:r w:rsidRPr="00E1022E">
        <w:rPr>
          <w:rFonts w:ascii="Arial" w:hAnsi="Arial" w:cs="Arial"/>
          <w:noProof/>
          <w:sz w:val="24"/>
          <w:szCs w:val="24"/>
        </w:rPr>
        <mc:AlternateContent>
          <mc:Choice Requires="wps">
            <w:drawing>
              <wp:anchor distT="0" distB="0" distL="114300" distR="114300" simplePos="0" relativeHeight="252596224" behindDoc="0" locked="0" layoutInCell="1" allowOverlap="1" wp14:anchorId="708873CA" wp14:editId="3DCEF548">
                <wp:simplePos x="0" y="0"/>
                <wp:positionH relativeFrom="column">
                  <wp:posOffset>2686050</wp:posOffset>
                </wp:positionH>
                <wp:positionV relativeFrom="paragraph">
                  <wp:posOffset>277495</wp:posOffset>
                </wp:positionV>
                <wp:extent cx="1628775" cy="707390"/>
                <wp:effectExtent l="0" t="0" r="0" b="0"/>
                <wp:wrapNone/>
                <wp:docPr id="2243" name="TextBox 38"/>
                <wp:cNvGraphicFramePr/>
                <a:graphic xmlns:a="http://schemas.openxmlformats.org/drawingml/2006/main">
                  <a:graphicData uri="http://schemas.microsoft.com/office/word/2010/wordprocessingShape">
                    <wps:wsp>
                      <wps:cNvSpPr txBox="1"/>
                      <wps:spPr>
                        <a:xfrm>
                          <a:off x="0" y="0"/>
                          <a:ext cx="1628775" cy="707390"/>
                        </a:xfrm>
                        <a:prstGeom prst="rect">
                          <a:avLst/>
                        </a:prstGeom>
                        <a:noFill/>
                      </wps:spPr>
                      <wps:txbx>
                        <w:txbxContent>
                          <w:p w14:paraId="2CEAB02E" w14:textId="77777777" w:rsidR="00E1022E" w:rsidRPr="00494982" w:rsidRDefault="00E1022E" w:rsidP="00E1022E">
                            <w:pPr>
                              <w:rPr>
                                <w:rFonts w:ascii="Arial" w:hAnsi="Arial" w:cs="Arial"/>
                                <w:b/>
                                <w:bCs/>
                                <w:color w:val="002060"/>
                                <w:kern w:val="24"/>
                                <w:sz w:val="24"/>
                                <w:szCs w:val="24"/>
                                <w:lang w:val="en-US"/>
                              </w:rPr>
                            </w:pPr>
                            <w:r w:rsidRPr="00494982">
                              <w:rPr>
                                <w:rFonts w:ascii="Arial" w:hAnsi="Arial" w:cs="Arial"/>
                                <w:b/>
                                <w:bCs/>
                                <w:color w:val="002060"/>
                                <w:kern w:val="24"/>
                                <w:sz w:val="24"/>
                                <w:szCs w:val="24"/>
                                <w:lang w:val="en-US"/>
                              </w:rPr>
                              <w:t xml:space="preserve">Vinyl Ester Resin       Value Chain  </w:t>
                            </w:r>
                          </w:p>
                        </w:txbxContent>
                      </wps:txbx>
                      <wps:bodyPr wrap="square" rtlCol="0">
                        <a:spAutoFit/>
                      </wps:bodyPr>
                    </wps:wsp>
                  </a:graphicData>
                </a:graphic>
                <wp14:sizeRelH relativeFrom="margin">
                  <wp14:pctWidth>0</wp14:pctWidth>
                </wp14:sizeRelH>
              </wp:anchor>
            </w:drawing>
          </mc:Choice>
          <mc:Fallback>
            <w:pict>
              <v:shape w14:anchorId="708873CA" id="_x0000_s1194" type="#_x0000_t202" style="position:absolute;left:0;text-align:left;margin-left:211.5pt;margin-top:21.85pt;width:128.25pt;height:55.7pt;z-index:252596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" filled="f" stroked="f">
                <v:textbox style="mso-fit-shape-to-text:t">
                  <w:txbxContent>
                    <w:p w14:paraId="2CEAB02E" w14:textId="77777777" w:rsidR="00E1022E" w:rsidRPr="00494982" w:rsidRDefault="00E1022E" w:rsidP="00E1022E">
                      <w:pPr>
                        <w:rPr>
                          <w:rFonts w:ascii="Arial" w:hAnsi="Arial" w:cs="Arial"/>
                          <w:b/>
                          <w:bCs/>
                          <w:color w:val="002060"/>
                          <w:kern w:val="24"/>
                          <w:sz w:val="24"/>
                          <w:szCs w:val="24"/>
                          <w:lang w:val="en-US"/>
                        </w:rPr>
                      </w:pPr>
                      <w:r w:rsidRPr="00494982">
                        <w:rPr>
                          <w:rFonts w:ascii="Arial" w:hAnsi="Arial" w:cs="Arial"/>
                          <w:b/>
                          <w:bCs/>
                          <w:color w:val="002060"/>
                          <w:kern w:val="24"/>
                          <w:sz w:val="24"/>
                          <w:szCs w:val="24"/>
                          <w:lang w:val="en-US"/>
                        </w:rPr>
                        <w:t xml:space="preserve">Vinyl Ester Resin       Value Chain  </w:t>
                      </w:r>
                    </w:p>
                  </w:txbxContent>
                </v:textbox>
              </v:shape>
            </w:pict>
          </mc:Fallback>
        </mc:AlternateContent>
      </w:r>
    </w:p>
    <w:p w14:paraId="7E77A028" w14:textId="2DCA0E01" w:rsidR="00E1022E" w:rsidRPr="00E1022E" w:rsidRDefault="00494982" w:rsidP="00E1022E">
      <w:pPr>
        <w:spacing w:line="360" w:lineRule="auto"/>
        <w:jc w:val="both"/>
        <w:rPr>
          <w:rFonts w:ascii="Arial" w:hAnsi="Arial" w:cs="Arial"/>
          <w:b/>
          <w:bCs/>
          <w:sz w:val="24"/>
          <w:szCs w:val="24"/>
        </w:rPr>
      </w:pPr>
      <w:r w:rsidRPr="00E1022E">
        <w:rPr>
          <w:rFonts w:ascii="Arial" w:hAnsi="Arial" w:cs="Arial"/>
          <w:noProof/>
          <w:sz w:val="24"/>
          <w:szCs w:val="24"/>
        </w:rPr>
        <mc:AlternateContent>
          <mc:Choice Requires="wps">
            <w:drawing>
              <wp:anchor distT="0" distB="0" distL="114300" distR="114300" simplePos="0" relativeHeight="252589056" behindDoc="0" locked="0" layoutInCell="1" allowOverlap="1" wp14:anchorId="05DB4614" wp14:editId="5A915934">
                <wp:simplePos x="0" y="0"/>
                <wp:positionH relativeFrom="column">
                  <wp:posOffset>0</wp:posOffset>
                </wp:positionH>
                <wp:positionV relativeFrom="paragraph">
                  <wp:posOffset>237091</wp:posOffset>
                </wp:positionV>
                <wp:extent cx="2736850" cy="400050"/>
                <wp:effectExtent l="0" t="0" r="0" b="0"/>
                <wp:wrapNone/>
                <wp:docPr id="16" name="Rectangle 15">
                  <a:extLst xmlns:a="http://schemas.openxmlformats.org/drawingml/2006/main">
                    <a:ext uri="{FF2B5EF4-FFF2-40B4-BE49-F238E27FC236}">
                      <a16:creationId xmlns:a16="http://schemas.microsoft.com/office/drawing/2014/main" id="{4D5B9265-E57B-4B97-955E-A23513A3C67A}"/>
                    </a:ext>
                  </a:extLst>
                </wp:docPr>
                <wp:cNvGraphicFramePr/>
                <a:graphic xmlns:a="http://schemas.openxmlformats.org/drawingml/2006/main">
                  <a:graphicData uri="http://schemas.microsoft.com/office/word/2010/wordprocessingShape">
                    <wps:wsp>
                      <wps:cNvSpPr/>
                      <wps:spPr>
                        <a:xfrm>
                          <a:off x="0" y="0"/>
                          <a:ext cx="2736850" cy="400050"/>
                        </a:xfrm>
                        <a:prstGeom prst="rect">
                          <a:avLst/>
                        </a:prstGeom>
                      </wps:spPr>
                      <wps:txbx>
                        <w:txbxContent>
                          <w:p w14:paraId="2A55F51D" w14:textId="77777777" w:rsidR="00E1022E" w:rsidRPr="00494982" w:rsidRDefault="00E1022E" w:rsidP="00E1022E">
                            <w:pPr>
                              <w:jc w:val="center"/>
                              <w:rPr>
                                <w:rFonts w:ascii="Arial" w:eastAsia="Verdana" w:hAnsi="Arial" w:cs="Arial"/>
                                <w:b/>
                                <w:bCs/>
                                <w:color w:val="000000" w:themeColor="text1"/>
                                <w:kern w:val="24"/>
                                <w:sz w:val="20"/>
                                <w:szCs w:val="20"/>
                              </w:rPr>
                            </w:pPr>
                            <w:r w:rsidRPr="00494982">
                              <w:rPr>
                                <w:rFonts w:ascii="Arial" w:eastAsia="Verdana" w:hAnsi="Arial" w:cs="Arial"/>
                                <w:b/>
                                <w:bCs/>
                                <w:color w:val="000000" w:themeColor="text1"/>
                                <w:kern w:val="24"/>
                                <w:sz w:val="20"/>
                                <w:szCs w:val="20"/>
                              </w:rPr>
                              <w:t xml:space="preserve">Company Website/Direct Export/Direct Sales </w:t>
                            </w:r>
                          </w:p>
                        </w:txbxContent>
                      </wps:txbx>
                      <wps:bodyPr wrap="square">
                        <a:spAutoFit/>
                      </wps:bodyPr>
                    </wps:wsp>
                  </a:graphicData>
                </a:graphic>
              </wp:anchor>
            </w:drawing>
          </mc:Choice>
          <mc:Fallback>
            <w:pict>
              <v:rect w14:anchorId="05DB4614" id="_x0000_s1195" style="position:absolute;left:0;text-align:left;margin-left:0;margin-top:18.65pt;width:215.5pt;height:31.5pt;z-index:252589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" filled="f" stroked="f">
                <v:textbox style="mso-fit-shape-to-text:t">
                  <w:txbxContent>
                    <w:p w14:paraId="2A55F51D" w14:textId="77777777" w:rsidR="00E1022E" w:rsidRPr="00494982" w:rsidRDefault="00E1022E" w:rsidP="00E1022E">
                      <w:pPr>
                        <w:jc w:val="center"/>
                        <w:rPr>
                          <w:rFonts w:ascii="Arial" w:eastAsia="Verdana" w:hAnsi="Arial" w:cs="Arial"/>
                          <w:b/>
                          <w:bCs/>
                          <w:color w:val="000000" w:themeColor="text1"/>
                          <w:kern w:val="24"/>
                          <w:sz w:val="20"/>
                          <w:szCs w:val="20"/>
                        </w:rPr>
                      </w:pPr>
                      <w:r w:rsidRPr="00494982">
                        <w:rPr>
                          <w:rFonts w:ascii="Arial" w:eastAsia="Verdana" w:hAnsi="Arial" w:cs="Arial"/>
                          <w:b/>
                          <w:bCs/>
                          <w:color w:val="000000" w:themeColor="text1"/>
                          <w:kern w:val="24"/>
                          <w:sz w:val="20"/>
                          <w:szCs w:val="20"/>
                        </w:rPr>
                        <w:t xml:space="preserve">Company Website/Direct Export/Direct Sales </w:t>
                      </w:r>
                    </w:p>
                  </w:txbxContent>
                </v:textbox>
              </v:rect>
            </w:pict>
          </mc:Fallback>
        </mc:AlternateContent>
      </w:r>
    </w:p>
    <w:p w14:paraId="4E481AB0" w14:textId="77777777" w:rsidR="00E1022E" w:rsidRPr="00E1022E" w:rsidRDefault="00E1022E" w:rsidP="00E1022E">
      <w:pPr>
        <w:spacing w:line="360" w:lineRule="auto"/>
        <w:jc w:val="both"/>
        <w:rPr>
          <w:rFonts w:ascii="Arial" w:hAnsi="Arial" w:cs="Arial"/>
          <w:b/>
          <w:bCs/>
          <w:sz w:val="24"/>
          <w:szCs w:val="24"/>
        </w:rPr>
      </w:pPr>
      <w:r w:rsidRPr="00E1022E">
        <w:rPr>
          <w:rFonts w:ascii="Arial" w:hAnsi="Arial" w:cs="Arial"/>
          <w:noProof/>
          <w:sz w:val="24"/>
          <w:szCs w:val="24"/>
        </w:rPr>
        <mc:AlternateContent>
          <mc:Choice Requires="wps">
            <w:drawing>
              <wp:anchor distT="0" distB="0" distL="114300" distR="114300" simplePos="0" relativeHeight="252594176" behindDoc="0" locked="0" layoutInCell="1" allowOverlap="1" wp14:anchorId="47A4B062" wp14:editId="140F88A7">
                <wp:simplePos x="0" y="0"/>
                <wp:positionH relativeFrom="column">
                  <wp:posOffset>1710055</wp:posOffset>
                </wp:positionH>
                <wp:positionV relativeFrom="paragraph">
                  <wp:posOffset>245110</wp:posOffset>
                </wp:positionV>
                <wp:extent cx="0" cy="1463040"/>
                <wp:effectExtent l="95250" t="0" r="57150" b="41910"/>
                <wp:wrapNone/>
                <wp:docPr id="2244" name="Straight Arrow Connector 2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463040"/>
                        </a:xfrm>
                        <a:prstGeom prst="straightConnector1">
                          <a:avLst/>
                        </a:prstGeom>
                        <a:ln w="38100">
                          <a:solidFill>
                            <a:schemeClr val="accent3">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09813F3" id="Straight Arrow Connector 21" o:spid="_x0000_s1026" type="#_x0000_t32" style="position:absolute;margin-left:134.65pt;margin-top:19.3pt;width:0;height:115.2pt;z-index:25259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" strokecolor="#525252 [1606]" strokeweight="3pt">
                <v:stroke endarrow="block" joinstyle="miter"/>
                <o:lock v:ext="edit" shapetype="f"/>
              </v:shape>
            </w:pict>
          </mc:Fallback>
        </mc:AlternateContent>
      </w:r>
    </w:p>
    <w:p w14:paraId="3F34AB07" w14:textId="77777777" w:rsidR="00E1022E" w:rsidRPr="00E1022E" w:rsidRDefault="00E1022E" w:rsidP="00E1022E">
      <w:pPr>
        <w:spacing w:line="360" w:lineRule="auto"/>
        <w:jc w:val="both"/>
        <w:rPr>
          <w:rFonts w:ascii="Arial" w:hAnsi="Arial" w:cs="Arial"/>
          <w:b/>
          <w:bCs/>
          <w:sz w:val="24"/>
          <w:szCs w:val="24"/>
        </w:rPr>
      </w:pPr>
    </w:p>
    <w:p w14:paraId="62920442" w14:textId="77777777" w:rsidR="00E1022E" w:rsidRPr="00E1022E" w:rsidRDefault="00E1022E" w:rsidP="00E1022E">
      <w:pPr>
        <w:spacing w:line="360" w:lineRule="auto"/>
        <w:jc w:val="both"/>
        <w:rPr>
          <w:rFonts w:ascii="Arial" w:hAnsi="Arial" w:cs="Arial"/>
          <w:b/>
          <w:bCs/>
          <w:sz w:val="24"/>
          <w:szCs w:val="24"/>
        </w:rPr>
      </w:pPr>
      <w:r w:rsidRPr="00E1022E">
        <w:rPr>
          <w:rFonts w:ascii="Arial" w:hAnsi="Arial" w:cs="Arial"/>
          <w:noProof/>
          <w:sz w:val="24"/>
          <w:szCs w:val="24"/>
        </w:rPr>
        <mc:AlternateContent>
          <mc:Choice Requires="wps">
            <w:drawing>
              <wp:anchor distT="0" distB="0" distL="114300" distR="114300" simplePos="0" relativeHeight="252613632" behindDoc="0" locked="0" layoutInCell="1" allowOverlap="1" wp14:anchorId="32FA3B78" wp14:editId="44C84B67">
                <wp:simplePos x="0" y="0"/>
                <wp:positionH relativeFrom="column">
                  <wp:posOffset>2637790</wp:posOffset>
                </wp:positionH>
                <wp:positionV relativeFrom="paragraph">
                  <wp:posOffset>335915</wp:posOffset>
                </wp:positionV>
                <wp:extent cx="1895475" cy="723900"/>
                <wp:effectExtent l="57150" t="19050" r="9525" b="38100"/>
                <wp:wrapNone/>
                <wp:docPr id="26" name="Connector: Elbow 1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1895475" cy="723900"/>
                        </a:xfrm>
                        <a:prstGeom prst="bentConnector2">
                          <a:avLst/>
                        </a:prstGeom>
                        <a:ln w="38100">
                          <a:solidFill>
                            <a:schemeClr val="accent3">
                              <a:lumMod val="50000"/>
                            </a:schemeClr>
                          </a:solidFill>
                          <a:prstDash val="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5A62AFF" id="Connector: Elbow 14" o:spid="_x0000_s1026" type="#_x0000_t33" style="position:absolute;margin-left:207.7pt;margin-top:26.45pt;width:149.25pt;height:57pt;flip:x;z-index:25261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" strokecolor="#525252 [1606]" strokeweight="3pt">
                <v:stroke dashstyle="dash" endarrow="block"/>
                <o:lock v:ext="edit" shapetype="f"/>
              </v:shape>
            </w:pict>
          </mc:Fallback>
        </mc:AlternateContent>
      </w:r>
      <w:r w:rsidRPr="00E1022E">
        <w:rPr>
          <w:rFonts w:ascii="Arial" w:hAnsi="Arial" w:cs="Arial"/>
          <w:noProof/>
          <w:sz w:val="24"/>
          <w:szCs w:val="24"/>
        </w:rPr>
        <mc:AlternateContent>
          <mc:Choice Requires="wps">
            <w:drawing>
              <wp:anchor distT="0" distB="0" distL="114300" distR="114300" simplePos="0" relativeHeight="252587008" behindDoc="0" locked="0" layoutInCell="1" allowOverlap="1" wp14:anchorId="53017BF8" wp14:editId="7AFDB2DB">
                <wp:simplePos x="0" y="0"/>
                <wp:positionH relativeFrom="column">
                  <wp:posOffset>4438015</wp:posOffset>
                </wp:positionH>
                <wp:positionV relativeFrom="paragraph">
                  <wp:posOffset>226695</wp:posOffset>
                </wp:positionV>
                <wp:extent cx="1826895" cy="245745"/>
                <wp:effectExtent l="0" t="0" r="0" b="0"/>
                <wp:wrapNone/>
                <wp:docPr id="2245" name="Rectangle 12"/>
                <wp:cNvGraphicFramePr/>
                <a:graphic xmlns:a="http://schemas.openxmlformats.org/drawingml/2006/main">
                  <a:graphicData uri="http://schemas.microsoft.com/office/word/2010/wordprocessingShape">
                    <wps:wsp>
                      <wps:cNvSpPr/>
                      <wps:spPr>
                        <a:xfrm>
                          <a:off x="0" y="0"/>
                          <a:ext cx="1826895" cy="245745"/>
                        </a:xfrm>
                        <a:prstGeom prst="rect">
                          <a:avLst/>
                        </a:prstGeom>
                      </wps:spPr>
                      <wps:txbx>
                        <w:txbxContent>
                          <w:p w14:paraId="4275A2A3" w14:textId="77777777" w:rsidR="00E1022E" w:rsidRPr="00494982" w:rsidRDefault="00E1022E" w:rsidP="00E1022E">
                            <w:pPr>
                              <w:jc w:val="center"/>
                              <w:rPr>
                                <w:rFonts w:ascii="Arial" w:eastAsia="Verdana" w:hAnsi="Arial" w:cs="Arial"/>
                                <w:b/>
                                <w:bCs/>
                                <w:color w:val="000000" w:themeColor="text1"/>
                                <w:kern w:val="24"/>
                                <w:sz w:val="20"/>
                                <w:szCs w:val="20"/>
                              </w:rPr>
                            </w:pPr>
                            <w:r w:rsidRPr="00494982">
                              <w:rPr>
                                <w:rFonts w:ascii="Arial" w:eastAsia="Verdana" w:hAnsi="Arial" w:cs="Arial"/>
                                <w:b/>
                                <w:bCs/>
                                <w:color w:val="000000" w:themeColor="text1"/>
                                <w:kern w:val="24"/>
                                <w:sz w:val="20"/>
                                <w:szCs w:val="20"/>
                              </w:rPr>
                              <w:t>Distributor/Retailer</w:t>
                            </w:r>
                          </w:p>
                        </w:txbxContent>
                      </wps:txbx>
                      <wps:bodyPr wrap="square">
                        <a:spAutoFit/>
                      </wps:bodyPr>
                    </wps:wsp>
                  </a:graphicData>
                </a:graphic>
              </wp:anchor>
            </w:drawing>
          </mc:Choice>
          <mc:Fallback>
            <w:pict>
              <v:rect w14:anchorId="53017BF8" id="_x0000_s1196" style="position:absolute;left:0;text-align:left;margin-left:349.45pt;margin-top:17.85pt;width:143.85pt;height:19.35pt;z-index:252587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" filled="f" stroked="f">
                <v:textbox style="mso-fit-shape-to-text:t">
                  <w:txbxContent>
                    <w:p w14:paraId="4275A2A3" w14:textId="77777777" w:rsidR="00E1022E" w:rsidRPr="00494982" w:rsidRDefault="00E1022E" w:rsidP="00E1022E">
                      <w:pPr>
                        <w:jc w:val="center"/>
                        <w:rPr>
                          <w:rFonts w:ascii="Arial" w:eastAsia="Verdana" w:hAnsi="Arial" w:cs="Arial"/>
                          <w:b/>
                          <w:bCs/>
                          <w:color w:val="000000" w:themeColor="text1"/>
                          <w:kern w:val="24"/>
                          <w:sz w:val="20"/>
                          <w:szCs w:val="20"/>
                        </w:rPr>
                      </w:pPr>
                      <w:r w:rsidRPr="00494982">
                        <w:rPr>
                          <w:rFonts w:ascii="Arial" w:eastAsia="Verdana" w:hAnsi="Arial" w:cs="Arial"/>
                          <w:b/>
                          <w:bCs/>
                          <w:color w:val="000000" w:themeColor="text1"/>
                          <w:kern w:val="24"/>
                          <w:sz w:val="20"/>
                          <w:szCs w:val="20"/>
                        </w:rPr>
                        <w:t>Distributor/Retailer</w:t>
                      </w:r>
                    </w:p>
                  </w:txbxContent>
                </v:textbox>
              </v:rect>
            </w:pict>
          </mc:Fallback>
        </mc:AlternateContent>
      </w:r>
    </w:p>
    <w:p w14:paraId="16BA3437" w14:textId="77777777" w:rsidR="00E1022E" w:rsidRPr="00E1022E" w:rsidRDefault="00E1022E" w:rsidP="00E1022E">
      <w:pPr>
        <w:spacing w:line="360" w:lineRule="auto"/>
        <w:jc w:val="both"/>
        <w:rPr>
          <w:rFonts w:ascii="Arial" w:hAnsi="Arial" w:cs="Arial"/>
          <w:b/>
          <w:bCs/>
          <w:sz w:val="24"/>
          <w:szCs w:val="24"/>
        </w:rPr>
      </w:pPr>
    </w:p>
    <w:p w14:paraId="0071EC77" w14:textId="77777777" w:rsidR="00E1022E" w:rsidRPr="00E1022E" w:rsidRDefault="00E1022E" w:rsidP="00E1022E">
      <w:pPr>
        <w:spacing w:line="360" w:lineRule="auto"/>
        <w:jc w:val="both"/>
        <w:rPr>
          <w:rFonts w:ascii="Arial" w:hAnsi="Arial" w:cs="Arial"/>
          <w:b/>
          <w:bCs/>
          <w:sz w:val="24"/>
          <w:szCs w:val="24"/>
        </w:rPr>
      </w:pPr>
    </w:p>
    <w:bookmarkEnd w:id="46"/>
    <w:p w14:paraId="2D893379" w14:textId="77777777" w:rsidR="00E1022E" w:rsidRPr="00E1022E" w:rsidRDefault="00E1022E" w:rsidP="00E1022E">
      <w:pPr>
        <w:spacing w:line="360" w:lineRule="auto"/>
        <w:jc w:val="both"/>
        <w:rPr>
          <w:rFonts w:ascii="Arial" w:hAnsi="Arial" w:cs="Arial"/>
          <w:sz w:val="24"/>
          <w:szCs w:val="24"/>
        </w:rPr>
      </w:pPr>
      <w:r w:rsidRPr="00E1022E">
        <w:rPr>
          <w:rFonts w:ascii="Arial" w:hAnsi="Arial" w:cs="Arial"/>
          <w:b/>
          <w:bCs/>
          <w:noProof/>
          <w:sz w:val="24"/>
          <w:szCs w:val="24"/>
        </w:rPr>
        <mc:AlternateContent>
          <mc:Choice Requires="wps">
            <w:drawing>
              <wp:anchor distT="45720" distB="45720" distL="114300" distR="114300" simplePos="0" relativeHeight="252646400" behindDoc="0" locked="0" layoutInCell="1" allowOverlap="1" wp14:anchorId="71C36C9F" wp14:editId="712B13B5">
                <wp:simplePos x="0" y="0"/>
                <wp:positionH relativeFrom="column">
                  <wp:posOffset>1000125</wp:posOffset>
                </wp:positionH>
                <wp:positionV relativeFrom="paragraph">
                  <wp:posOffset>35560</wp:posOffset>
                </wp:positionV>
                <wp:extent cx="2360930" cy="1404620"/>
                <wp:effectExtent l="0" t="0" r="22860" b="11430"/>
                <wp:wrapSquare wrapText="bothSides"/>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35ED1D75" w14:textId="77777777" w:rsidR="00E1022E" w:rsidRPr="00613BA5" w:rsidRDefault="00E1022E" w:rsidP="00E1022E">
                            <w:pPr>
                              <w:jc w:val="center"/>
                              <w:rPr>
                                <w:rFonts w:ascii="Arial" w:hAnsi="Arial" w:cs="Arial"/>
                                <w:b/>
                                <w:bCs/>
                                <w:sz w:val="24"/>
                                <w:szCs w:val="24"/>
                              </w:rPr>
                            </w:pPr>
                            <w:r w:rsidRPr="00613BA5">
                              <w:rPr>
                                <w:rFonts w:ascii="Arial" w:hAnsi="Arial" w:cs="Arial"/>
                                <w:b/>
                                <w:bCs/>
                                <w:sz w:val="24"/>
                                <w:szCs w:val="24"/>
                              </w:rPr>
                              <w:t>End Use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1C36C9F" id="_x0000_s1197" type="#_x0000_t202" style="position:absolute;left:0;text-align:left;margin-left:78.75pt;margin-top:2.8pt;width:185.9pt;height:110.6pt;z-index:25264640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">
                <v:textbox style="mso-fit-shape-to-text:t">
                  <w:txbxContent>
                    <w:p w14:paraId="35ED1D75" w14:textId="77777777" w:rsidR="00E1022E" w:rsidRPr="00613BA5" w:rsidRDefault="00E1022E" w:rsidP="00E1022E">
                      <w:pPr>
                        <w:jc w:val="center"/>
                        <w:rPr>
                          <w:rFonts w:ascii="Arial" w:hAnsi="Arial" w:cs="Arial"/>
                          <w:b/>
                          <w:bCs/>
                          <w:sz w:val="24"/>
                          <w:szCs w:val="24"/>
                        </w:rPr>
                      </w:pPr>
                      <w:r w:rsidRPr="00613BA5">
                        <w:rPr>
                          <w:rFonts w:ascii="Arial" w:hAnsi="Arial" w:cs="Arial"/>
                          <w:b/>
                          <w:bCs/>
                          <w:sz w:val="24"/>
                          <w:szCs w:val="24"/>
                        </w:rPr>
                        <w:t>End Use</w:t>
                      </w:r>
                    </w:p>
                  </w:txbxContent>
                </v:textbox>
                <w10:wrap type="square"/>
              </v:shape>
            </w:pict>
          </mc:Fallback>
        </mc:AlternateContent>
      </w:r>
    </w:p>
    <w:p w14:paraId="0388832D" w14:textId="77777777" w:rsidR="00E1022E" w:rsidRDefault="00E1022E" w:rsidP="00E1022E">
      <w:pPr>
        <w:spacing w:line="360" w:lineRule="auto"/>
        <w:jc w:val="both"/>
        <w:rPr>
          <w:rFonts w:ascii="Arial" w:hAnsi="Arial" w:cs="Arial"/>
          <w:b/>
          <w:bCs/>
        </w:rPr>
      </w:pPr>
    </w:p>
    <w:p w14:paraId="271D08A3" w14:textId="77777777" w:rsidR="00E1022E" w:rsidRDefault="00E1022E" w:rsidP="00E1022E">
      <w:pPr>
        <w:spacing w:line="360" w:lineRule="auto"/>
        <w:jc w:val="both"/>
        <w:rPr>
          <w:rFonts w:ascii="Arial" w:hAnsi="Arial" w:cs="Arial"/>
          <w:b/>
          <w:bCs/>
        </w:rPr>
      </w:pPr>
      <w:r>
        <w:rPr>
          <w:rFonts w:ascii="Arial" w:hAnsi="Arial" w:cs="Arial"/>
          <w:b/>
          <w:bCs/>
        </w:rPr>
        <w:t xml:space="preserve"> </w:t>
      </w:r>
    </w:p>
    <w:p w14:paraId="1FE128A6" w14:textId="77777777" w:rsidR="00E1022E" w:rsidRDefault="00E1022E" w:rsidP="00E1022E">
      <w:pPr>
        <w:spacing w:line="360" w:lineRule="auto"/>
        <w:jc w:val="both"/>
        <w:rPr>
          <w:rFonts w:ascii="Arial" w:hAnsi="Arial" w:cs="Arial"/>
          <w:b/>
          <w:bCs/>
        </w:rPr>
      </w:pPr>
    </w:p>
    <w:p w14:paraId="39CE924F" w14:textId="32BE9A6E" w:rsidR="00494982" w:rsidRDefault="00494982" w:rsidP="007A7901">
      <w:pPr>
        <w:spacing w:line="480" w:lineRule="auto"/>
        <w:rPr>
          <w:rFonts w:ascii="Arial" w:eastAsia="Arial" w:hAnsi="Arial" w:cs="Arial"/>
          <w:b/>
          <w:bCs/>
          <w:color w:val="000000" w:themeColor="text1"/>
          <w:sz w:val="24"/>
          <w:szCs w:val="24"/>
        </w:rPr>
      </w:pPr>
      <w:r>
        <w:rPr>
          <w:rFonts w:ascii="Arial" w:eastAsia="Arial" w:hAnsi="Arial" w:cs="Arial"/>
          <w:b/>
          <w:bCs/>
          <w:color w:val="000000" w:themeColor="text1"/>
          <w:sz w:val="24"/>
          <w:szCs w:val="24"/>
        </w:rPr>
        <w:t>3.</w:t>
      </w:r>
      <w:r w:rsidR="00D16404">
        <w:rPr>
          <w:rFonts w:ascii="Arial" w:eastAsia="Arial" w:hAnsi="Arial" w:cs="Arial"/>
          <w:b/>
          <w:bCs/>
          <w:color w:val="000000" w:themeColor="text1"/>
          <w:sz w:val="24"/>
          <w:szCs w:val="24"/>
        </w:rPr>
        <w:t>13.</w:t>
      </w:r>
      <w:r>
        <w:rPr>
          <w:rFonts w:ascii="Arial" w:eastAsia="Arial" w:hAnsi="Arial" w:cs="Arial"/>
          <w:b/>
          <w:bCs/>
          <w:color w:val="000000" w:themeColor="text1"/>
          <w:sz w:val="24"/>
          <w:szCs w:val="24"/>
        </w:rPr>
        <w:t xml:space="preserve"> Cost of Production</w:t>
      </w:r>
    </w:p>
    <w:tbl>
      <w:tblPr>
        <w:tblW w:w="10260" w:type="dxa"/>
        <w:tblLook w:val="04A0" w:firstRow="1" w:lastRow="0" w:firstColumn="1" w:lastColumn="0" w:noHBand="0" w:noVBand="1"/>
      </w:tblPr>
      <w:tblGrid>
        <w:gridCol w:w="488"/>
        <w:gridCol w:w="4348"/>
        <w:gridCol w:w="2281"/>
        <w:gridCol w:w="1572"/>
        <w:gridCol w:w="1343"/>
        <w:gridCol w:w="228"/>
      </w:tblGrid>
      <w:tr w:rsidR="008159BE" w:rsidRPr="00911D4E" w14:paraId="76C83091" w14:textId="77777777" w:rsidTr="00B524C4">
        <w:trPr>
          <w:gridAfter w:val="1"/>
          <w:wAfter w:w="228" w:type="dxa"/>
          <w:trHeight w:val="460"/>
        </w:trPr>
        <w:tc>
          <w:tcPr>
            <w:tcW w:w="10032" w:type="dxa"/>
            <w:gridSpan w:val="5"/>
            <w:vMerge w:val="restart"/>
            <w:tcBorders>
              <w:top w:val="single" w:sz="8" w:space="0" w:color="auto"/>
              <w:left w:val="single" w:sz="8" w:space="0" w:color="auto"/>
              <w:bottom w:val="single" w:sz="8" w:space="0" w:color="000000"/>
              <w:right w:val="single" w:sz="8" w:space="0" w:color="000000"/>
            </w:tcBorders>
            <w:shd w:val="clear" w:color="000000" w:fill="C00000"/>
            <w:noWrap/>
            <w:vAlign w:val="center"/>
            <w:hideMark/>
          </w:tcPr>
          <w:p w14:paraId="774A41B8" w14:textId="77777777" w:rsidR="008159BE" w:rsidRPr="00911D4E" w:rsidRDefault="008159BE" w:rsidP="00FF6983">
            <w:pPr>
              <w:spacing w:after="0" w:line="240" w:lineRule="auto"/>
              <w:jc w:val="center"/>
              <w:rPr>
                <w:rFonts w:ascii="Arial" w:eastAsia="Times New Roman" w:hAnsi="Arial" w:cs="Arial"/>
                <w:b/>
                <w:bCs/>
                <w:color w:val="FFFFFF"/>
                <w:lang w:val="en-US"/>
              </w:rPr>
            </w:pPr>
            <w:r w:rsidRPr="00911D4E">
              <w:rPr>
                <w:rFonts w:ascii="Arial" w:eastAsia="Times New Roman" w:hAnsi="Arial" w:cs="Arial"/>
                <w:b/>
                <w:bCs/>
                <w:color w:val="FFFFFF"/>
                <w:lang w:val="en-US"/>
              </w:rPr>
              <w:t>COST OF PRODUCTION</w:t>
            </w:r>
          </w:p>
        </w:tc>
      </w:tr>
      <w:tr w:rsidR="008159BE" w:rsidRPr="00911D4E" w14:paraId="2B2970FB" w14:textId="77777777" w:rsidTr="00B524C4">
        <w:trPr>
          <w:trHeight w:val="353"/>
        </w:trPr>
        <w:tc>
          <w:tcPr>
            <w:tcW w:w="10032" w:type="dxa"/>
            <w:gridSpan w:val="5"/>
            <w:vMerge/>
            <w:tcBorders>
              <w:top w:val="single" w:sz="8" w:space="0" w:color="auto"/>
              <w:left w:val="single" w:sz="8" w:space="0" w:color="auto"/>
              <w:bottom w:val="single" w:sz="8" w:space="0" w:color="000000"/>
              <w:right w:val="single" w:sz="8" w:space="0" w:color="000000"/>
            </w:tcBorders>
            <w:vAlign w:val="center"/>
            <w:hideMark/>
          </w:tcPr>
          <w:p w14:paraId="78FC2D46" w14:textId="77777777" w:rsidR="008159BE" w:rsidRPr="00911D4E" w:rsidRDefault="008159BE" w:rsidP="00FF6983">
            <w:pPr>
              <w:spacing w:after="0" w:line="240" w:lineRule="auto"/>
              <w:rPr>
                <w:rFonts w:ascii="Arial" w:eastAsia="Times New Roman" w:hAnsi="Arial" w:cs="Arial"/>
                <w:b/>
                <w:bCs/>
                <w:color w:val="FFFFFF"/>
                <w:lang w:val="en-US"/>
              </w:rPr>
            </w:pPr>
          </w:p>
        </w:tc>
        <w:tc>
          <w:tcPr>
            <w:tcW w:w="228" w:type="dxa"/>
            <w:tcBorders>
              <w:top w:val="nil"/>
              <w:left w:val="nil"/>
              <w:bottom w:val="nil"/>
              <w:right w:val="nil"/>
            </w:tcBorders>
            <w:shd w:val="clear" w:color="auto" w:fill="auto"/>
            <w:noWrap/>
            <w:vAlign w:val="bottom"/>
            <w:hideMark/>
          </w:tcPr>
          <w:p w14:paraId="7D61C758" w14:textId="77777777" w:rsidR="008159BE" w:rsidRPr="00911D4E" w:rsidRDefault="008159BE" w:rsidP="00FF6983">
            <w:pPr>
              <w:spacing w:after="0" w:line="240" w:lineRule="auto"/>
              <w:jc w:val="center"/>
              <w:rPr>
                <w:rFonts w:ascii="Arial" w:eastAsia="Times New Roman" w:hAnsi="Arial" w:cs="Arial"/>
                <w:b/>
                <w:bCs/>
                <w:color w:val="FFFFFF"/>
                <w:lang w:val="en-US"/>
              </w:rPr>
            </w:pPr>
          </w:p>
        </w:tc>
      </w:tr>
      <w:tr w:rsidR="008159BE" w:rsidRPr="00911D4E" w14:paraId="7B5C6D5D" w14:textId="77777777" w:rsidTr="00B524C4">
        <w:trPr>
          <w:trHeight w:val="353"/>
        </w:trPr>
        <w:tc>
          <w:tcPr>
            <w:tcW w:w="488" w:type="dxa"/>
            <w:tcBorders>
              <w:top w:val="nil"/>
              <w:left w:val="single" w:sz="8" w:space="0" w:color="auto"/>
              <w:bottom w:val="nil"/>
              <w:right w:val="nil"/>
            </w:tcBorders>
            <w:shd w:val="clear" w:color="auto" w:fill="C00000"/>
            <w:vAlign w:val="center"/>
            <w:hideMark/>
          </w:tcPr>
          <w:p w14:paraId="6FE02A51" w14:textId="77777777" w:rsidR="008159BE" w:rsidRPr="00911D4E" w:rsidRDefault="008159BE" w:rsidP="00FF6983">
            <w:pPr>
              <w:spacing w:after="0" w:line="240" w:lineRule="auto"/>
              <w:jc w:val="center"/>
              <w:rPr>
                <w:rFonts w:ascii="Arial" w:eastAsia="Times New Roman" w:hAnsi="Arial" w:cs="Arial"/>
                <w:color w:val="000000"/>
                <w:sz w:val="20"/>
                <w:szCs w:val="20"/>
                <w:lang w:val="en-US"/>
              </w:rPr>
            </w:pPr>
            <w:r w:rsidRPr="00911D4E">
              <w:rPr>
                <w:rFonts w:ascii="Arial" w:eastAsia="Times New Roman" w:hAnsi="Arial" w:cs="Arial"/>
                <w:color w:val="000000"/>
                <w:sz w:val="20"/>
                <w:szCs w:val="20"/>
                <w:lang w:val="en-US"/>
              </w:rPr>
              <w:t> </w:t>
            </w:r>
          </w:p>
        </w:tc>
        <w:tc>
          <w:tcPr>
            <w:tcW w:w="4348" w:type="dxa"/>
            <w:tcBorders>
              <w:top w:val="nil"/>
              <w:left w:val="nil"/>
              <w:bottom w:val="nil"/>
              <w:right w:val="single" w:sz="8" w:space="0" w:color="auto"/>
            </w:tcBorders>
            <w:shd w:val="clear" w:color="auto" w:fill="C00000"/>
            <w:vAlign w:val="center"/>
            <w:hideMark/>
          </w:tcPr>
          <w:p w14:paraId="05C45D2A" w14:textId="77777777" w:rsidR="008159BE" w:rsidRPr="00911D4E" w:rsidRDefault="008159BE" w:rsidP="00FF6983">
            <w:pPr>
              <w:spacing w:after="0" w:line="240" w:lineRule="auto"/>
              <w:jc w:val="center"/>
              <w:rPr>
                <w:rFonts w:ascii="Arial" w:eastAsia="Times New Roman" w:hAnsi="Arial" w:cs="Arial"/>
                <w:color w:val="000000"/>
                <w:sz w:val="20"/>
                <w:szCs w:val="20"/>
                <w:lang w:val="en-US"/>
              </w:rPr>
            </w:pPr>
            <w:r w:rsidRPr="00911D4E">
              <w:rPr>
                <w:rFonts w:ascii="Arial" w:eastAsia="Times New Roman" w:hAnsi="Arial" w:cs="Arial"/>
                <w:color w:val="000000"/>
                <w:sz w:val="20"/>
                <w:szCs w:val="20"/>
                <w:lang w:val="en-US"/>
              </w:rPr>
              <w:t> </w:t>
            </w:r>
          </w:p>
        </w:tc>
        <w:tc>
          <w:tcPr>
            <w:tcW w:w="2281" w:type="dxa"/>
            <w:vMerge w:val="restart"/>
            <w:tcBorders>
              <w:top w:val="nil"/>
              <w:left w:val="single" w:sz="8" w:space="0" w:color="auto"/>
              <w:bottom w:val="single" w:sz="8" w:space="0" w:color="000000"/>
              <w:right w:val="single" w:sz="8" w:space="0" w:color="auto"/>
            </w:tcBorders>
            <w:shd w:val="clear" w:color="000000" w:fill="C00000"/>
            <w:vAlign w:val="center"/>
            <w:hideMark/>
          </w:tcPr>
          <w:p w14:paraId="5936D1EC" w14:textId="1B700CB2" w:rsidR="008159BE" w:rsidRPr="00911D4E" w:rsidRDefault="008159BE" w:rsidP="00FF6983">
            <w:pPr>
              <w:spacing w:after="0" w:line="240" w:lineRule="auto"/>
              <w:jc w:val="center"/>
              <w:rPr>
                <w:rFonts w:ascii="Arial" w:eastAsia="Times New Roman" w:hAnsi="Arial" w:cs="Arial"/>
                <w:b/>
                <w:bCs/>
                <w:color w:val="FFFFFF"/>
                <w:sz w:val="20"/>
                <w:szCs w:val="20"/>
                <w:lang w:val="en-US"/>
              </w:rPr>
            </w:pPr>
            <w:r w:rsidRPr="00911D4E">
              <w:rPr>
                <w:rFonts w:ascii="Arial" w:eastAsia="Times New Roman" w:hAnsi="Arial" w:cs="Arial"/>
                <w:b/>
                <w:bCs/>
                <w:color w:val="FFFFFF"/>
                <w:sz w:val="20"/>
                <w:szCs w:val="20"/>
                <w:lang w:val="en-US"/>
              </w:rPr>
              <w:t>Norm of Consumption</w:t>
            </w:r>
            <w:r w:rsidR="00671F78">
              <w:rPr>
                <w:rFonts w:ascii="Arial" w:eastAsia="Times New Roman" w:hAnsi="Arial" w:cs="Arial"/>
                <w:b/>
                <w:bCs/>
                <w:color w:val="FFFFFF"/>
                <w:sz w:val="20"/>
                <w:szCs w:val="20"/>
                <w:lang w:val="en-US"/>
              </w:rPr>
              <w:t xml:space="preserve"> (Tonne)</w:t>
            </w:r>
          </w:p>
        </w:tc>
        <w:tc>
          <w:tcPr>
            <w:tcW w:w="1572" w:type="dxa"/>
            <w:tcBorders>
              <w:top w:val="nil"/>
              <w:left w:val="nil"/>
              <w:bottom w:val="single" w:sz="8" w:space="0" w:color="auto"/>
              <w:right w:val="single" w:sz="8" w:space="0" w:color="auto"/>
            </w:tcBorders>
            <w:shd w:val="clear" w:color="000000" w:fill="C00000"/>
            <w:noWrap/>
            <w:vAlign w:val="center"/>
            <w:hideMark/>
          </w:tcPr>
          <w:p w14:paraId="27203762" w14:textId="77777777" w:rsidR="008159BE" w:rsidRPr="00911D4E" w:rsidRDefault="008159BE" w:rsidP="00FF6983">
            <w:pPr>
              <w:spacing w:after="0" w:line="240" w:lineRule="auto"/>
              <w:jc w:val="center"/>
              <w:rPr>
                <w:rFonts w:ascii="Arial" w:eastAsia="Times New Roman" w:hAnsi="Arial" w:cs="Arial"/>
                <w:b/>
                <w:bCs/>
                <w:color w:val="FFFFFF"/>
                <w:sz w:val="20"/>
                <w:szCs w:val="20"/>
                <w:lang w:val="en-US"/>
              </w:rPr>
            </w:pPr>
            <w:r w:rsidRPr="00911D4E">
              <w:rPr>
                <w:rFonts w:ascii="Arial" w:eastAsia="Times New Roman" w:hAnsi="Arial" w:cs="Arial"/>
                <w:b/>
                <w:bCs/>
                <w:color w:val="FFFFFF"/>
                <w:sz w:val="20"/>
                <w:szCs w:val="20"/>
                <w:lang w:val="en-US"/>
              </w:rPr>
              <w:t xml:space="preserve">Unit Rate </w:t>
            </w:r>
          </w:p>
        </w:tc>
        <w:tc>
          <w:tcPr>
            <w:tcW w:w="1339" w:type="dxa"/>
            <w:tcBorders>
              <w:top w:val="nil"/>
              <w:left w:val="nil"/>
              <w:bottom w:val="single" w:sz="8" w:space="0" w:color="auto"/>
              <w:right w:val="single" w:sz="8" w:space="0" w:color="auto"/>
            </w:tcBorders>
            <w:shd w:val="clear" w:color="000000" w:fill="C00000"/>
            <w:noWrap/>
            <w:vAlign w:val="center"/>
            <w:hideMark/>
          </w:tcPr>
          <w:p w14:paraId="19F96C9E" w14:textId="77777777" w:rsidR="008159BE" w:rsidRPr="00911D4E" w:rsidRDefault="008159BE" w:rsidP="00FF6983">
            <w:pPr>
              <w:spacing w:after="0" w:line="240" w:lineRule="auto"/>
              <w:jc w:val="center"/>
              <w:rPr>
                <w:rFonts w:ascii="Arial" w:eastAsia="Times New Roman" w:hAnsi="Arial" w:cs="Arial"/>
                <w:b/>
                <w:bCs/>
                <w:color w:val="FFFFFF"/>
                <w:sz w:val="20"/>
                <w:szCs w:val="20"/>
                <w:lang w:val="en-US"/>
              </w:rPr>
            </w:pPr>
            <w:r w:rsidRPr="00911D4E">
              <w:rPr>
                <w:rFonts w:ascii="Arial" w:eastAsia="Times New Roman" w:hAnsi="Arial" w:cs="Arial"/>
                <w:b/>
                <w:bCs/>
                <w:color w:val="FFFFFF"/>
                <w:sz w:val="20"/>
                <w:szCs w:val="20"/>
                <w:lang w:val="en-US"/>
              </w:rPr>
              <w:t>Amount</w:t>
            </w:r>
          </w:p>
        </w:tc>
        <w:tc>
          <w:tcPr>
            <w:tcW w:w="228" w:type="dxa"/>
            <w:vAlign w:val="center"/>
            <w:hideMark/>
          </w:tcPr>
          <w:p w14:paraId="10C89DDA" w14:textId="77777777" w:rsidR="008159BE" w:rsidRPr="00911D4E" w:rsidRDefault="008159BE" w:rsidP="00FF6983">
            <w:pPr>
              <w:spacing w:after="0" w:line="240" w:lineRule="auto"/>
              <w:rPr>
                <w:rFonts w:ascii="Times New Roman" w:eastAsia="Times New Roman" w:hAnsi="Times New Roman" w:cs="Times New Roman"/>
                <w:sz w:val="20"/>
                <w:szCs w:val="20"/>
                <w:lang w:val="en-US"/>
              </w:rPr>
            </w:pPr>
          </w:p>
        </w:tc>
      </w:tr>
      <w:tr w:rsidR="008159BE" w:rsidRPr="00911D4E" w14:paraId="263D0860" w14:textId="77777777" w:rsidTr="00B524C4">
        <w:trPr>
          <w:trHeight w:val="353"/>
        </w:trPr>
        <w:tc>
          <w:tcPr>
            <w:tcW w:w="488" w:type="dxa"/>
            <w:tcBorders>
              <w:top w:val="nil"/>
              <w:left w:val="single" w:sz="8" w:space="0" w:color="auto"/>
              <w:bottom w:val="nil"/>
              <w:right w:val="nil"/>
            </w:tcBorders>
            <w:shd w:val="clear" w:color="auto" w:fill="C00000"/>
            <w:vAlign w:val="center"/>
            <w:hideMark/>
          </w:tcPr>
          <w:p w14:paraId="23DC7954" w14:textId="77777777" w:rsidR="008159BE" w:rsidRPr="00911D4E" w:rsidRDefault="008159BE" w:rsidP="00FF6983">
            <w:pPr>
              <w:spacing w:after="0" w:line="240" w:lineRule="auto"/>
              <w:jc w:val="center"/>
              <w:rPr>
                <w:rFonts w:ascii="Arial" w:eastAsia="Times New Roman" w:hAnsi="Arial" w:cs="Arial"/>
                <w:color w:val="000000"/>
                <w:sz w:val="20"/>
                <w:szCs w:val="20"/>
                <w:lang w:val="en-US"/>
              </w:rPr>
            </w:pPr>
            <w:r w:rsidRPr="00911D4E">
              <w:rPr>
                <w:rFonts w:ascii="Arial" w:eastAsia="Times New Roman" w:hAnsi="Arial" w:cs="Arial"/>
                <w:color w:val="000000"/>
                <w:sz w:val="20"/>
                <w:szCs w:val="20"/>
                <w:lang w:val="en-US"/>
              </w:rPr>
              <w:t> </w:t>
            </w:r>
          </w:p>
        </w:tc>
        <w:tc>
          <w:tcPr>
            <w:tcW w:w="4348" w:type="dxa"/>
            <w:tcBorders>
              <w:top w:val="nil"/>
              <w:left w:val="nil"/>
              <w:bottom w:val="nil"/>
              <w:right w:val="single" w:sz="8" w:space="0" w:color="auto"/>
            </w:tcBorders>
            <w:shd w:val="clear" w:color="auto" w:fill="C00000"/>
            <w:vAlign w:val="center"/>
            <w:hideMark/>
          </w:tcPr>
          <w:p w14:paraId="5C275EC2" w14:textId="77777777" w:rsidR="008159BE" w:rsidRPr="00911D4E" w:rsidRDefault="008159BE" w:rsidP="00FF6983">
            <w:pPr>
              <w:spacing w:after="0" w:line="240" w:lineRule="auto"/>
              <w:jc w:val="center"/>
              <w:rPr>
                <w:rFonts w:ascii="Arial" w:eastAsia="Times New Roman" w:hAnsi="Arial" w:cs="Arial"/>
                <w:color w:val="000000"/>
                <w:sz w:val="20"/>
                <w:szCs w:val="20"/>
                <w:lang w:val="en-US"/>
              </w:rPr>
            </w:pPr>
            <w:r w:rsidRPr="00911D4E">
              <w:rPr>
                <w:rFonts w:ascii="Arial" w:eastAsia="Times New Roman" w:hAnsi="Arial" w:cs="Arial"/>
                <w:color w:val="000000"/>
                <w:sz w:val="20"/>
                <w:szCs w:val="20"/>
                <w:lang w:val="en-US"/>
              </w:rPr>
              <w:t> </w:t>
            </w:r>
          </w:p>
        </w:tc>
        <w:tc>
          <w:tcPr>
            <w:tcW w:w="2281" w:type="dxa"/>
            <w:vMerge/>
            <w:tcBorders>
              <w:top w:val="nil"/>
              <w:left w:val="single" w:sz="8" w:space="0" w:color="auto"/>
              <w:bottom w:val="single" w:sz="8" w:space="0" w:color="000000"/>
              <w:right w:val="single" w:sz="8" w:space="0" w:color="auto"/>
            </w:tcBorders>
            <w:vAlign w:val="center"/>
            <w:hideMark/>
          </w:tcPr>
          <w:p w14:paraId="6D6B311C" w14:textId="77777777" w:rsidR="008159BE" w:rsidRPr="00911D4E" w:rsidRDefault="008159BE" w:rsidP="00FF6983">
            <w:pPr>
              <w:spacing w:after="0" w:line="240" w:lineRule="auto"/>
              <w:rPr>
                <w:rFonts w:ascii="Arial" w:eastAsia="Times New Roman" w:hAnsi="Arial" w:cs="Arial"/>
                <w:b/>
                <w:bCs/>
                <w:color w:val="FFFFFF"/>
                <w:sz w:val="20"/>
                <w:szCs w:val="20"/>
                <w:lang w:val="en-US"/>
              </w:rPr>
            </w:pPr>
          </w:p>
        </w:tc>
        <w:tc>
          <w:tcPr>
            <w:tcW w:w="1572" w:type="dxa"/>
            <w:tcBorders>
              <w:top w:val="nil"/>
              <w:left w:val="nil"/>
              <w:bottom w:val="single" w:sz="8" w:space="0" w:color="auto"/>
              <w:right w:val="single" w:sz="8" w:space="0" w:color="auto"/>
            </w:tcBorders>
            <w:shd w:val="clear" w:color="000000" w:fill="C00000"/>
            <w:noWrap/>
            <w:vAlign w:val="center"/>
            <w:hideMark/>
          </w:tcPr>
          <w:p w14:paraId="4447E9F2" w14:textId="77777777" w:rsidR="008159BE" w:rsidRPr="00911D4E" w:rsidRDefault="008159BE" w:rsidP="00FF6983">
            <w:pPr>
              <w:spacing w:after="0" w:line="240" w:lineRule="auto"/>
              <w:jc w:val="center"/>
              <w:rPr>
                <w:rFonts w:ascii="Arial" w:eastAsia="Times New Roman" w:hAnsi="Arial" w:cs="Arial"/>
                <w:b/>
                <w:bCs/>
                <w:color w:val="FFFFFF"/>
                <w:sz w:val="20"/>
                <w:szCs w:val="20"/>
                <w:lang w:val="en-US"/>
              </w:rPr>
            </w:pPr>
            <w:r w:rsidRPr="00911D4E">
              <w:rPr>
                <w:rFonts w:ascii="Arial" w:eastAsia="Times New Roman" w:hAnsi="Arial" w:cs="Arial"/>
                <w:b/>
                <w:bCs/>
                <w:color w:val="FFFFFF"/>
                <w:sz w:val="20"/>
                <w:szCs w:val="20"/>
                <w:lang w:val="en-US"/>
              </w:rPr>
              <w:t>USD / Tonne</w:t>
            </w:r>
          </w:p>
        </w:tc>
        <w:tc>
          <w:tcPr>
            <w:tcW w:w="1339" w:type="dxa"/>
            <w:tcBorders>
              <w:top w:val="nil"/>
              <w:left w:val="nil"/>
              <w:bottom w:val="single" w:sz="8" w:space="0" w:color="auto"/>
              <w:right w:val="single" w:sz="8" w:space="0" w:color="auto"/>
            </w:tcBorders>
            <w:shd w:val="clear" w:color="000000" w:fill="C00000"/>
            <w:noWrap/>
            <w:vAlign w:val="center"/>
            <w:hideMark/>
          </w:tcPr>
          <w:p w14:paraId="15E6BC9D" w14:textId="77777777" w:rsidR="008159BE" w:rsidRPr="00911D4E" w:rsidRDefault="008159BE" w:rsidP="00FF6983">
            <w:pPr>
              <w:spacing w:after="0" w:line="240" w:lineRule="auto"/>
              <w:jc w:val="center"/>
              <w:rPr>
                <w:rFonts w:ascii="Arial" w:eastAsia="Times New Roman" w:hAnsi="Arial" w:cs="Arial"/>
                <w:b/>
                <w:bCs/>
                <w:color w:val="FFFFFF"/>
                <w:sz w:val="20"/>
                <w:szCs w:val="20"/>
                <w:lang w:val="en-US"/>
              </w:rPr>
            </w:pPr>
            <w:r w:rsidRPr="00911D4E">
              <w:rPr>
                <w:rFonts w:ascii="Arial" w:eastAsia="Times New Roman" w:hAnsi="Arial" w:cs="Arial"/>
                <w:b/>
                <w:bCs/>
                <w:color w:val="FFFFFF"/>
                <w:sz w:val="20"/>
                <w:szCs w:val="20"/>
                <w:lang w:val="en-US"/>
              </w:rPr>
              <w:t>USD</w:t>
            </w:r>
          </w:p>
        </w:tc>
        <w:tc>
          <w:tcPr>
            <w:tcW w:w="228" w:type="dxa"/>
            <w:vAlign w:val="center"/>
            <w:hideMark/>
          </w:tcPr>
          <w:p w14:paraId="4FDE8264" w14:textId="77777777" w:rsidR="008159BE" w:rsidRPr="00911D4E" w:rsidRDefault="008159BE" w:rsidP="00FF6983">
            <w:pPr>
              <w:spacing w:after="0" w:line="240" w:lineRule="auto"/>
              <w:rPr>
                <w:rFonts w:ascii="Times New Roman" w:eastAsia="Times New Roman" w:hAnsi="Times New Roman" w:cs="Times New Roman"/>
                <w:sz w:val="20"/>
                <w:szCs w:val="20"/>
                <w:lang w:val="en-US"/>
              </w:rPr>
            </w:pPr>
          </w:p>
        </w:tc>
      </w:tr>
      <w:tr w:rsidR="008159BE" w:rsidRPr="00911D4E" w14:paraId="4F1185EE" w14:textId="77777777" w:rsidTr="00B524C4">
        <w:trPr>
          <w:trHeight w:val="353"/>
        </w:trPr>
        <w:tc>
          <w:tcPr>
            <w:tcW w:w="488" w:type="dxa"/>
            <w:tcBorders>
              <w:top w:val="nil"/>
              <w:left w:val="single" w:sz="8" w:space="0" w:color="auto"/>
              <w:bottom w:val="single" w:sz="8" w:space="0" w:color="auto"/>
              <w:right w:val="single" w:sz="8" w:space="0" w:color="auto"/>
            </w:tcBorders>
            <w:shd w:val="clear" w:color="000000" w:fill="C00000"/>
            <w:vAlign w:val="center"/>
            <w:hideMark/>
          </w:tcPr>
          <w:p w14:paraId="0E7720BF" w14:textId="77777777" w:rsidR="008159BE" w:rsidRPr="00911D4E" w:rsidRDefault="008159BE" w:rsidP="00FF6983">
            <w:pPr>
              <w:spacing w:after="0" w:line="240" w:lineRule="auto"/>
              <w:jc w:val="center"/>
              <w:rPr>
                <w:rFonts w:ascii="Arial" w:eastAsia="Times New Roman" w:hAnsi="Arial" w:cs="Arial"/>
                <w:color w:val="FFFFFF"/>
                <w:sz w:val="20"/>
                <w:szCs w:val="20"/>
                <w:lang w:val="en-US"/>
              </w:rPr>
            </w:pPr>
            <w:r w:rsidRPr="00911D4E">
              <w:rPr>
                <w:rFonts w:ascii="Arial" w:eastAsia="Times New Roman" w:hAnsi="Arial" w:cs="Arial"/>
                <w:color w:val="FFFFFF"/>
                <w:sz w:val="20"/>
                <w:szCs w:val="20"/>
                <w:lang w:val="en-US"/>
              </w:rPr>
              <w:t>A</w:t>
            </w:r>
          </w:p>
        </w:tc>
        <w:tc>
          <w:tcPr>
            <w:tcW w:w="4348" w:type="dxa"/>
            <w:tcBorders>
              <w:top w:val="nil"/>
              <w:left w:val="nil"/>
              <w:bottom w:val="single" w:sz="8" w:space="0" w:color="auto"/>
              <w:right w:val="single" w:sz="8" w:space="0" w:color="auto"/>
            </w:tcBorders>
            <w:shd w:val="clear" w:color="000000" w:fill="C00000"/>
            <w:noWrap/>
            <w:vAlign w:val="center"/>
            <w:hideMark/>
          </w:tcPr>
          <w:p w14:paraId="0B2FF903" w14:textId="77777777" w:rsidR="008159BE" w:rsidRPr="00911D4E" w:rsidRDefault="008159BE" w:rsidP="00FF6983">
            <w:pPr>
              <w:spacing w:after="0" w:line="240" w:lineRule="auto"/>
              <w:jc w:val="center"/>
              <w:rPr>
                <w:rFonts w:ascii="Arial" w:eastAsia="Times New Roman" w:hAnsi="Arial" w:cs="Arial"/>
                <w:b/>
                <w:bCs/>
                <w:color w:val="FFFFFF"/>
                <w:sz w:val="20"/>
                <w:szCs w:val="20"/>
                <w:lang w:val="en-US"/>
              </w:rPr>
            </w:pPr>
            <w:r w:rsidRPr="00911D4E">
              <w:rPr>
                <w:rFonts w:ascii="Arial" w:eastAsia="Times New Roman" w:hAnsi="Arial" w:cs="Arial"/>
                <w:b/>
                <w:bCs/>
                <w:color w:val="FFFFFF"/>
                <w:sz w:val="20"/>
                <w:szCs w:val="20"/>
                <w:lang w:val="en-US"/>
              </w:rPr>
              <w:t>VARIABLE COST</w:t>
            </w:r>
          </w:p>
        </w:tc>
        <w:tc>
          <w:tcPr>
            <w:tcW w:w="2281" w:type="dxa"/>
            <w:tcBorders>
              <w:top w:val="nil"/>
              <w:left w:val="nil"/>
              <w:bottom w:val="nil"/>
              <w:right w:val="single" w:sz="8" w:space="0" w:color="auto"/>
            </w:tcBorders>
            <w:shd w:val="clear" w:color="000000" w:fill="C00000"/>
            <w:noWrap/>
            <w:vAlign w:val="center"/>
            <w:hideMark/>
          </w:tcPr>
          <w:p w14:paraId="4A708F5A" w14:textId="77777777" w:rsidR="008159BE" w:rsidRPr="00911D4E" w:rsidRDefault="008159BE" w:rsidP="00FF6983">
            <w:pPr>
              <w:spacing w:after="0" w:line="240" w:lineRule="auto"/>
              <w:jc w:val="center"/>
              <w:rPr>
                <w:rFonts w:ascii="Arial" w:eastAsia="Times New Roman" w:hAnsi="Arial" w:cs="Arial"/>
                <w:color w:val="FFFFFF"/>
                <w:sz w:val="20"/>
                <w:szCs w:val="20"/>
                <w:lang w:val="en-US"/>
              </w:rPr>
            </w:pPr>
            <w:r w:rsidRPr="00911D4E">
              <w:rPr>
                <w:rFonts w:ascii="Arial" w:eastAsia="Times New Roman" w:hAnsi="Arial" w:cs="Arial"/>
                <w:color w:val="FFFFFF"/>
                <w:sz w:val="20"/>
                <w:szCs w:val="20"/>
                <w:lang w:val="en-US"/>
              </w:rPr>
              <w:t> </w:t>
            </w:r>
          </w:p>
        </w:tc>
        <w:tc>
          <w:tcPr>
            <w:tcW w:w="1572" w:type="dxa"/>
            <w:tcBorders>
              <w:top w:val="nil"/>
              <w:left w:val="nil"/>
              <w:bottom w:val="nil"/>
              <w:right w:val="single" w:sz="8" w:space="0" w:color="auto"/>
            </w:tcBorders>
            <w:shd w:val="clear" w:color="000000" w:fill="C00000"/>
            <w:noWrap/>
            <w:vAlign w:val="center"/>
            <w:hideMark/>
          </w:tcPr>
          <w:p w14:paraId="5B38506D" w14:textId="77777777" w:rsidR="008159BE" w:rsidRPr="00911D4E" w:rsidRDefault="008159BE" w:rsidP="00FF6983">
            <w:pPr>
              <w:spacing w:after="0" w:line="240" w:lineRule="auto"/>
              <w:jc w:val="center"/>
              <w:rPr>
                <w:rFonts w:ascii="Arial" w:eastAsia="Times New Roman" w:hAnsi="Arial" w:cs="Arial"/>
                <w:color w:val="FFFFFF"/>
                <w:sz w:val="20"/>
                <w:szCs w:val="20"/>
                <w:lang w:val="en-US"/>
              </w:rPr>
            </w:pPr>
            <w:r w:rsidRPr="00911D4E">
              <w:rPr>
                <w:rFonts w:ascii="Arial" w:eastAsia="Times New Roman" w:hAnsi="Arial" w:cs="Arial"/>
                <w:color w:val="FFFFFF"/>
                <w:sz w:val="20"/>
                <w:szCs w:val="20"/>
                <w:lang w:val="en-US"/>
              </w:rPr>
              <w:t> </w:t>
            </w:r>
          </w:p>
        </w:tc>
        <w:tc>
          <w:tcPr>
            <w:tcW w:w="1339" w:type="dxa"/>
            <w:tcBorders>
              <w:top w:val="nil"/>
              <w:left w:val="nil"/>
              <w:bottom w:val="nil"/>
              <w:right w:val="single" w:sz="8" w:space="0" w:color="auto"/>
            </w:tcBorders>
            <w:shd w:val="clear" w:color="000000" w:fill="C00000"/>
            <w:noWrap/>
            <w:vAlign w:val="center"/>
            <w:hideMark/>
          </w:tcPr>
          <w:p w14:paraId="1A72528C" w14:textId="77777777" w:rsidR="008159BE" w:rsidRPr="00911D4E" w:rsidRDefault="008159BE" w:rsidP="00FF6983">
            <w:pPr>
              <w:spacing w:after="0" w:line="240" w:lineRule="auto"/>
              <w:jc w:val="center"/>
              <w:rPr>
                <w:rFonts w:ascii="Arial" w:eastAsia="Times New Roman" w:hAnsi="Arial" w:cs="Arial"/>
                <w:color w:val="FFFFFF"/>
                <w:sz w:val="20"/>
                <w:szCs w:val="20"/>
                <w:lang w:val="en-US"/>
              </w:rPr>
            </w:pPr>
            <w:r w:rsidRPr="00911D4E">
              <w:rPr>
                <w:rFonts w:ascii="Arial" w:eastAsia="Times New Roman" w:hAnsi="Arial" w:cs="Arial"/>
                <w:color w:val="FFFFFF"/>
                <w:sz w:val="20"/>
                <w:szCs w:val="20"/>
                <w:lang w:val="en-US"/>
              </w:rPr>
              <w:t> </w:t>
            </w:r>
          </w:p>
        </w:tc>
        <w:tc>
          <w:tcPr>
            <w:tcW w:w="228" w:type="dxa"/>
            <w:vAlign w:val="center"/>
            <w:hideMark/>
          </w:tcPr>
          <w:p w14:paraId="2ED57C62" w14:textId="77777777" w:rsidR="008159BE" w:rsidRPr="00911D4E" w:rsidRDefault="008159BE" w:rsidP="00FF6983">
            <w:pPr>
              <w:spacing w:after="0" w:line="240" w:lineRule="auto"/>
              <w:rPr>
                <w:rFonts w:ascii="Times New Roman" w:eastAsia="Times New Roman" w:hAnsi="Times New Roman" w:cs="Times New Roman"/>
                <w:sz w:val="20"/>
                <w:szCs w:val="20"/>
                <w:lang w:val="en-US"/>
              </w:rPr>
            </w:pPr>
          </w:p>
        </w:tc>
      </w:tr>
      <w:tr w:rsidR="008159BE" w:rsidRPr="00911D4E" w14:paraId="6226E46C" w14:textId="77777777" w:rsidTr="00B524C4">
        <w:trPr>
          <w:trHeight w:val="353"/>
        </w:trPr>
        <w:tc>
          <w:tcPr>
            <w:tcW w:w="488" w:type="dxa"/>
            <w:tcBorders>
              <w:top w:val="nil"/>
              <w:left w:val="single" w:sz="8" w:space="0" w:color="auto"/>
              <w:bottom w:val="single" w:sz="8" w:space="0" w:color="auto"/>
              <w:right w:val="single" w:sz="8" w:space="0" w:color="auto"/>
            </w:tcBorders>
            <w:shd w:val="clear" w:color="000000" w:fill="FFF2CC"/>
            <w:vAlign w:val="center"/>
            <w:hideMark/>
          </w:tcPr>
          <w:p w14:paraId="6E4BDC7E" w14:textId="77777777" w:rsidR="008159BE" w:rsidRPr="00911D4E" w:rsidRDefault="008159BE" w:rsidP="00FF6983">
            <w:pPr>
              <w:spacing w:after="0" w:line="240" w:lineRule="auto"/>
              <w:jc w:val="center"/>
              <w:rPr>
                <w:rFonts w:ascii="Arial" w:eastAsia="Times New Roman" w:hAnsi="Arial" w:cs="Arial"/>
                <w:color w:val="000000"/>
                <w:sz w:val="20"/>
                <w:szCs w:val="20"/>
                <w:lang w:val="en-US"/>
              </w:rPr>
            </w:pPr>
            <w:r w:rsidRPr="00911D4E">
              <w:rPr>
                <w:rFonts w:ascii="Arial" w:eastAsia="Times New Roman" w:hAnsi="Arial" w:cs="Arial"/>
                <w:color w:val="000000"/>
                <w:sz w:val="20"/>
                <w:szCs w:val="20"/>
                <w:lang w:val="en-US"/>
              </w:rPr>
              <w:t>1</w:t>
            </w:r>
          </w:p>
        </w:tc>
        <w:tc>
          <w:tcPr>
            <w:tcW w:w="4348" w:type="dxa"/>
            <w:tcBorders>
              <w:top w:val="nil"/>
              <w:left w:val="nil"/>
              <w:bottom w:val="single" w:sz="8" w:space="0" w:color="auto"/>
              <w:right w:val="nil"/>
            </w:tcBorders>
            <w:shd w:val="clear" w:color="000000" w:fill="FFF2CC"/>
            <w:noWrap/>
            <w:vAlign w:val="center"/>
            <w:hideMark/>
          </w:tcPr>
          <w:p w14:paraId="6F56B03A" w14:textId="77777777" w:rsidR="008159BE" w:rsidRPr="00911D4E" w:rsidRDefault="008159BE" w:rsidP="00FF6983">
            <w:pPr>
              <w:spacing w:after="0" w:line="240" w:lineRule="auto"/>
              <w:rPr>
                <w:rFonts w:ascii="Arial" w:eastAsia="Times New Roman" w:hAnsi="Arial" w:cs="Arial"/>
                <w:color w:val="000000"/>
                <w:sz w:val="20"/>
                <w:szCs w:val="20"/>
                <w:lang w:val="en-US"/>
              </w:rPr>
            </w:pPr>
            <w:r w:rsidRPr="00911D4E">
              <w:rPr>
                <w:rFonts w:ascii="Arial" w:eastAsia="Times New Roman" w:hAnsi="Arial" w:cs="Arial"/>
                <w:color w:val="000000"/>
                <w:sz w:val="20"/>
                <w:szCs w:val="20"/>
                <w:lang w:val="en-US"/>
              </w:rPr>
              <w:t>RAW MATERIALS</w:t>
            </w:r>
          </w:p>
        </w:tc>
        <w:tc>
          <w:tcPr>
            <w:tcW w:w="2281" w:type="dxa"/>
            <w:tcBorders>
              <w:top w:val="single" w:sz="8" w:space="0" w:color="auto"/>
              <w:left w:val="single" w:sz="8" w:space="0" w:color="auto"/>
              <w:bottom w:val="single" w:sz="8" w:space="0" w:color="auto"/>
              <w:right w:val="single" w:sz="8" w:space="0" w:color="auto"/>
            </w:tcBorders>
            <w:shd w:val="clear" w:color="000000" w:fill="FFF2CC"/>
            <w:noWrap/>
            <w:vAlign w:val="center"/>
            <w:hideMark/>
          </w:tcPr>
          <w:p w14:paraId="6BB394FB" w14:textId="77777777" w:rsidR="008159BE" w:rsidRPr="00911D4E" w:rsidRDefault="008159BE" w:rsidP="00FF6983">
            <w:pPr>
              <w:spacing w:after="0" w:line="240" w:lineRule="auto"/>
              <w:jc w:val="center"/>
              <w:rPr>
                <w:rFonts w:ascii="Arial" w:eastAsia="Times New Roman" w:hAnsi="Arial" w:cs="Arial"/>
                <w:color w:val="000000"/>
                <w:sz w:val="20"/>
                <w:szCs w:val="20"/>
                <w:lang w:val="en-US"/>
              </w:rPr>
            </w:pPr>
            <w:r w:rsidRPr="00911D4E">
              <w:rPr>
                <w:rFonts w:ascii="Arial" w:eastAsia="Times New Roman" w:hAnsi="Arial" w:cs="Arial"/>
                <w:color w:val="000000"/>
                <w:sz w:val="20"/>
                <w:szCs w:val="20"/>
                <w:lang w:val="en-US"/>
              </w:rPr>
              <w:t> </w:t>
            </w:r>
          </w:p>
        </w:tc>
        <w:tc>
          <w:tcPr>
            <w:tcW w:w="1572" w:type="dxa"/>
            <w:tcBorders>
              <w:top w:val="single" w:sz="8" w:space="0" w:color="auto"/>
              <w:left w:val="nil"/>
              <w:bottom w:val="single" w:sz="8" w:space="0" w:color="auto"/>
              <w:right w:val="single" w:sz="8" w:space="0" w:color="auto"/>
            </w:tcBorders>
            <w:shd w:val="clear" w:color="000000" w:fill="FFF2CC"/>
            <w:noWrap/>
            <w:vAlign w:val="center"/>
            <w:hideMark/>
          </w:tcPr>
          <w:p w14:paraId="63676162" w14:textId="77777777" w:rsidR="008159BE" w:rsidRPr="00911D4E" w:rsidRDefault="008159BE" w:rsidP="00FF6983">
            <w:pPr>
              <w:spacing w:after="0" w:line="240" w:lineRule="auto"/>
              <w:jc w:val="center"/>
              <w:rPr>
                <w:rFonts w:ascii="Arial" w:eastAsia="Times New Roman" w:hAnsi="Arial" w:cs="Arial"/>
                <w:color w:val="000000"/>
                <w:sz w:val="20"/>
                <w:szCs w:val="20"/>
                <w:lang w:val="en-US"/>
              </w:rPr>
            </w:pPr>
            <w:r w:rsidRPr="00911D4E">
              <w:rPr>
                <w:rFonts w:ascii="Arial" w:eastAsia="Times New Roman" w:hAnsi="Arial" w:cs="Arial"/>
                <w:color w:val="000000"/>
                <w:sz w:val="20"/>
                <w:szCs w:val="20"/>
                <w:lang w:val="en-US"/>
              </w:rPr>
              <w:t> </w:t>
            </w:r>
          </w:p>
        </w:tc>
        <w:tc>
          <w:tcPr>
            <w:tcW w:w="1339" w:type="dxa"/>
            <w:tcBorders>
              <w:top w:val="single" w:sz="8" w:space="0" w:color="auto"/>
              <w:left w:val="nil"/>
              <w:bottom w:val="single" w:sz="8" w:space="0" w:color="auto"/>
              <w:right w:val="single" w:sz="8" w:space="0" w:color="auto"/>
            </w:tcBorders>
            <w:shd w:val="clear" w:color="000000" w:fill="FFF2CC"/>
            <w:noWrap/>
            <w:vAlign w:val="center"/>
            <w:hideMark/>
          </w:tcPr>
          <w:p w14:paraId="100FE4B7" w14:textId="77777777" w:rsidR="008159BE" w:rsidRPr="00911D4E" w:rsidRDefault="008159BE" w:rsidP="00FF6983">
            <w:pPr>
              <w:spacing w:after="0" w:line="240" w:lineRule="auto"/>
              <w:jc w:val="center"/>
              <w:rPr>
                <w:rFonts w:ascii="Arial" w:eastAsia="Times New Roman" w:hAnsi="Arial" w:cs="Arial"/>
                <w:color w:val="000000"/>
                <w:sz w:val="20"/>
                <w:szCs w:val="20"/>
                <w:lang w:val="en-US"/>
              </w:rPr>
            </w:pPr>
            <w:r w:rsidRPr="00911D4E">
              <w:rPr>
                <w:rFonts w:ascii="Arial" w:eastAsia="Times New Roman" w:hAnsi="Arial" w:cs="Arial"/>
                <w:color w:val="000000"/>
                <w:sz w:val="20"/>
                <w:szCs w:val="20"/>
                <w:lang w:val="en-US"/>
              </w:rPr>
              <w:t> </w:t>
            </w:r>
          </w:p>
        </w:tc>
        <w:tc>
          <w:tcPr>
            <w:tcW w:w="228" w:type="dxa"/>
            <w:vAlign w:val="center"/>
            <w:hideMark/>
          </w:tcPr>
          <w:p w14:paraId="4CC5FA79" w14:textId="77777777" w:rsidR="008159BE" w:rsidRPr="00911D4E" w:rsidRDefault="008159BE" w:rsidP="00FF6983">
            <w:pPr>
              <w:spacing w:after="0" w:line="240" w:lineRule="auto"/>
              <w:rPr>
                <w:rFonts w:ascii="Times New Roman" w:eastAsia="Times New Roman" w:hAnsi="Times New Roman" w:cs="Times New Roman"/>
                <w:sz w:val="20"/>
                <w:szCs w:val="20"/>
                <w:lang w:val="en-US"/>
              </w:rPr>
            </w:pPr>
          </w:p>
        </w:tc>
      </w:tr>
      <w:tr w:rsidR="008159BE" w:rsidRPr="00911D4E" w14:paraId="7F1F01EA" w14:textId="77777777" w:rsidTr="00B524C4">
        <w:trPr>
          <w:trHeight w:val="353"/>
        </w:trPr>
        <w:tc>
          <w:tcPr>
            <w:tcW w:w="488" w:type="dxa"/>
            <w:tcBorders>
              <w:top w:val="nil"/>
              <w:left w:val="single" w:sz="8" w:space="0" w:color="auto"/>
              <w:bottom w:val="single" w:sz="8" w:space="0" w:color="auto"/>
              <w:right w:val="single" w:sz="8" w:space="0" w:color="auto"/>
            </w:tcBorders>
            <w:shd w:val="clear" w:color="000000" w:fill="FFF2CC"/>
            <w:vAlign w:val="center"/>
            <w:hideMark/>
          </w:tcPr>
          <w:p w14:paraId="0915F5BA" w14:textId="77777777" w:rsidR="008159BE" w:rsidRPr="00911D4E" w:rsidRDefault="008159BE" w:rsidP="00FF6983">
            <w:pPr>
              <w:spacing w:after="0" w:line="240" w:lineRule="auto"/>
              <w:jc w:val="center"/>
              <w:rPr>
                <w:rFonts w:ascii="Arial" w:eastAsia="Times New Roman" w:hAnsi="Arial" w:cs="Arial"/>
                <w:color w:val="000000"/>
                <w:sz w:val="20"/>
                <w:szCs w:val="20"/>
                <w:lang w:val="en-US"/>
              </w:rPr>
            </w:pPr>
            <w:r w:rsidRPr="00911D4E">
              <w:rPr>
                <w:rFonts w:ascii="Arial" w:eastAsia="Times New Roman" w:hAnsi="Arial" w:cs="Arial"/>
                <w:color w:val="000000"/>
                <w:sz w:val="20"/>
                <w:szCs w:val="20"/>
                <w:lang w:val="en-US"/>
              </w:rPr>
              <w:t>I</w:t>
            </w:r>
          </w:p>
        </w:tc>
        <w:tc>
          <w:tcPr>
            <w:tcW w:w="4348" w:type="dxa"/>
            <w:tcBorders>
              <w:top w:val="nil"/>
              <w:left w:val="nil"/>
              <w:bottom w:val="single" w:sz="8" w:space="0" w:color="auto"/>
              <w:right w:val="nil"/>
            </w:tcBorders>
            <w:shd w:val="clear" w:color="000000" w:fill="FFF2CC"/>
            <w:noWrap/>
            <w:vAlign w:val="center"/>
            <w:hideMark/>
          </w:tcPr>
          <w:p w14:paraId="2A80A907" w14:textId="77777777" w:rsidR="008159BE" w:rsidRPr="00911D4E" w:rsidRDefault="008159BE" w:rsidP="00FF6983">
            <w:pPr>
              <w:spacing w:after="0" w:line="240" w:lineRule="auto"/>
              <w:rPr>
                <w:rFonts w:ascii="Arial" w:eastAsia="Times New Roman" w:hAnsi="Arial" w:cs="Arial"/>
                <w:color w:val="000000"/>
                <w:sz w:val="20"/>
                <w:szCs w:val="20"/>
                <w:lang w:val="en-US"/>
              </w:rPr>
            </w:pPr>
            <w:r w:rsidRPr="00911D4E">
              <w:rPr>
                <w:rFonts w:ascii="Arial" w:eastAsia="Times New Roman" w:hAnsi="Arial" w:cs="Arial"/>
                <w:color w:val="000000"/>
                <w:sz w:val="20"/>
                <w:szCs w:val="20"/>
                <w:lang w:val="en-US"/>
              </w:rPr>
              <w:t>Epoxy Resin</w:t>
            </w:r>
          </w:p>
        </w:tc>
        <w:tc>
          <w:tcPr>
            <w:tcW w:w="2281" w:type="dxa"/>
            <w:tcBorders>
              <w:top w:val="nil"/>
              <w:left w:val="single" w:sz="8" w:space="0" w:color="auto"/>
              <w:bottom w:val="single" w:sz="8" w:space="0" w:color="auto"/>
              <w:right w:val="single" w:sz="8" w:space="0" w:color="auto"/>
            </w:tcBorders>
            <w:shd w:val="clear" w:color="000000" w:fill="FFF2CC"/>
            <w:noWrap/>
            <w:vAlign w:val="center"/>
            <w:hideMark/>
          </w:tcPr>
          <w:p w14:paraId="24E13DD2" w14:textId="77777777" w:rsidR="008159BE" w:rsidRPr="00911D4E" w:rsidRDefault="008159BE" w:rsidP="00FF6983">
            <w:pPr>
              <w:spacing w:after="0" w:line="240" w:lineRule="auto"/>
              <w:jc w:val="center"/>
              <w:rPr>
                <w:rFonts w:ascii="Arial" w:eastAsia="Times New Roman" w:hAnsi="Arial" w:cs="Arial"/>
                <w:color w:val="000000"/>
                <w:sz w:val="20"/>
                <w:szCs w:val="20"/>
                <w:lang w:val="en-US"/>
              </w:rPr>
            </w:pPr>
            <w:r w:rsidRPr="00911D4E">
              <w:rPr>
                <w:rFonts w:ascii="Arial" w:eastAsia="Times New Roman" w:hAnsi="Arial" w:cs="Arial"/>
                <w:color w:val="000000"/>
                <w:sz w:val="20"/>
                <w:szCs w:val="20"/>
                <w:lang w:val="en-US"/>
              </w:rPr>
              <w:t>0.3</w:t>
            </w:r>
          </w:p>
        </w:tc>
        <w:tc>
          <w:tcPr>
            <w:tcW w:w="1572" w:type="dxa"/>
            <w:tcBorders>
              <w:top w:val="nil"/>
              <w:left w:val="nil"/>
              <w:bottom w:val="single" w:sz="8" w:space="0" w:color="auto"/>
              <w:right w:val="single" w:sz="8" w:space="0" w:color="auto"/>
            </w:tcBorders>
            <w:shd w:val="clear" w:color="000000" w:fill="FFF2CC"/>
            <w:noWrap/>
            <w:vAlign w:val="center"/>
            <w:hideMark/>
          </w:tcPr>
          <w:p w14:paraId="700D77AE" w14:textId="77777777" w:rsidR="008159BE" w:rsidRPr="00911D4E" w:rsidRDefault="008159BE" w:rsidP="00FF6983">
            <w:pPr>
              <w:spacing w:after="0" w:line="240" w:lineRule="auto"/>
              <w:jc w:val="center"/>
              <w:rPr>
                <w:rFonts w:ascii="Arial" w:eastAsia="Times New Roman" w:hAnsi="Arial" w:cs="Arial"/>
                <w:color w:val="000000"/>
                <w:sz w:val="20"/>
                <w:szCs w:val="20"/>
                <w:lang w:val="en-US"/>
              </w:rPr>
            </w:pPr>
            <w:r w:rsidRPr="00911D4E">
              <w:rPr>
                <w:rFonts w:ascii="Arial" w:eastAsia="Times New Roman" w:hAnsi="Arial" w:cs="Arial"/>
                <w:color w:val="000000"/>
                <w:sz w:val="20"/>
                <w:szCs w:val="20"/>
                <w:lang w:val="en-US"/>
              </w:rPr>
              <w:t>3030</w:t>
            </w:r>
          </w:p>
        </w:tc>
        <w:tc>
          <w:tcPr>
            <w:tcW w:w="1339" w:type="dxa"/>
            <w:tcBorders>
              <w:top w:val="nil"/>
              <w:left w:val="nil"/>
              <w:bottom w:val="single" w:sz="8" w:space="0" w:color="auto"/>
              <w:right w:val="single" w:sz="8" w:space="0" w:color="auto"/>
            </w:tcBorders>
            <w:shd w:val="clear" w:color="000000" w:fill="FFF2CC"/>
            <w:noWrap/>
            <w:vAlign w:val="center"/>
            <w:hideMark/>
          </w:tcPr>
          <w:p w14:paraId="4FB5389C" w14:textId="77777777" w:rsidR="008159BE" w:rsidRPr="00911D4E" w:rsidRDefault="008159BE" w:rsidP="00FF6983">
            <w:pPr>
              <w:spacing w:after="0" w:line="240" w:lineRule="auto"/>
              <w:jc w:val="center"/>
              <w:rPr>
                <w:rFonts w:ascii="Arial" w:eastAsia="Times New Roman" w:hAnsi="Arial" w:cs="Arial"/>
                <w:color w:val="000000"/>
                <w:sz w:val="20"/>
                <w:szCs w:val="20"/>
                <w:lang w:val="en-US"/>
              </w:rPr>
            </w:pPr>
            <w:r w:rsidRPr="00911D4E">
              <w:rPr>
                <w:rFonts w:ascii="Arial" w:eastAsia="Times New Roman" w:hAnsi="Arial" w:cs="Arial"/>
                <w:color w:val="000000"/>
                <w:sz w:val="20"/>
                <w:szCs w:val="20"/>
                <w:lang w:val="en-US"/>
              </w:rPr>
              <w:t>909</w:t>
            </w:r>
          </w:p>
        </w:tc>
        <w:tc>
          <w:tcPr>
            <w:tcW w:w="228" w:type="dxa"/>
            <w:vAlign w:val="center"/>
            <w:hideMark/>
          </w:tcPr>
          <w:p w14:paraId="76498FCF" w14:textId="77777777" w:rsidR="008159BE" w:rsidRPr="00911D4E" w:rsidRDefault="008159BE" w:rsidP="00FF6983">
            <w:pPr>
              <w:spacing w:after="0" w:line="240" w:lineRule="auto"/>
              <w:rPr>
                <w:rFonts w:ascii="Times New Roman" w:eastAsia="Times New Roman" w:hAnsi="Times New Roman" w:cs="Times New Roman"/>
                <w:sz w:val="20"/>
                <w:szCs w:val="20"/>
                <w:lang w:val="en-US"/>
              </w:rPr>
            </w:pPr>
          </w:p>
        </w:tc>
      </w:tr>
      <w:tr w:rsidR="008159BE" w:rsidRPr="00911D4E" w14:paraId="03F8E34F" w14:textId="77777777" w:rsidTr="00B524C4">
        <w:trPr>
          <w:trHeight w:val="353"/>
        </w:trPr>
        <w:tc>
          <w:tcPr>
            <w:tcW w:w="488" w:type="dxa"/>
            <w:tcBorders>
              <w:top w:val="nil"/>
              <w:left w:val="single" w:sz="8" w:space="0" w:color="auto"/>
              <w:bottom w:val="single" w:sz="8" w:space="0" w:color="auto"/>
              <w:right w:val="single" w:sz="8" w:space="0" w:color="auto"/>
            </w:tcBorders>
            <w:shd w:val="clear" w:color="000000" w:fill="FFF2CC"/>
            <w:vAlign w:val="center"/>
            <w:hideMark/>
          </w:tcPr>
          <w:p w14:paraId="639968D0" w14:textId="77777777" w:rsidR="008159BE" w:rsidRPr="00911D4E" w:rsidRDefault="008159BE" w:rsidP="00FF6983">
            <w:pPr>
              <w:spacing w:after="0" w:line="240" w:lineRule="auto"/>
              <w:jc w:val="center"/>
              <w:rPr>
                <w:rFonts w:ascii="Arial" w:eastAsia="Times New Roman" w:hAnsi="Arial" w:cs="Arial"/>
                <w:color w:val="000000"/>
                <w:sz w:val="20"/>
                <w:szCs w:val="20"/>
                <w:lang w:val="en-US"/>
              </w:rPr>
            </w:pPr>
            <w:r w:rsidRPr="00911D4E">
              <w:rPr>
                <w:rFonts w:ascii="Arial" w:eastAsia="Times New Roman" w:hAnsi="Arial" w:cs="Arial"/>
                <w:color w:val="000000"/>
                <w:sz w:val="20"/>
                <w:szCs w:val="20"/>
                <w:lang w:val="en-US"/>
              </w:rPr>
              <w:t>II</w:t>
            </w:r>
          </w:p>
        </w:tc>
        <w:tc>
          <w:tcPr>
            <w:tcW w:w="4348" w:type="dxa"/>
            <w:tcBorders>
              <w:top w:val="nil"/>
              <w:left w:val="nil"/>
              <w:bottom w:val="single" w:sz="8" w:space="0" w:color="auto"/>
              <w:right w:val="nil"/>
            </w:tcBorders>
            <w:shd w:val="clear" w:color="000000" w:fill="FFF2CC"/>
            <w:noWrap/>
            <w:vAlign w:val="center"/>
            <w:hideMark/>
          </w:tcPr>
          <w:p w14:paraId="0F56E8AE" w14:textId="77777777" w:rsidR="008159BE" w:rsidRPr="00911D4E" w:rsidRDefault="008159BE" w:rsidP="00FF6983">
            <w:pPr>
              <w:spacing w:after="0" w:line="240" w:lineRule="auto"/>
              <w:rPr>
                <w:rFonts w:ascii="Arial" w:eastAsia="Times New Roman" w:hAnsi="Arial" w:cs="Arial"/>
                <w:color w:val="000000"/>
                <w:sz w:val="20"/>
                <w:szCs w:val="20"/>
                <w:lang w:val="en-US"/>
              </w:rPr>
            </w:pPr>
            <w:r w:rsidRPr="00911D4E">
              <w:rPr>
                <w:rFonts w:ascii="Arial" w:eastAsia="Times New Roman" w:hAnsi="Arial" w:cs="Arial"/>
                <w:color w:val="000000"/>
                <w:sz w:val="20"/>
                <w:szCs w:val="20"/>
                <w:lang w:val="en-US"/>
              </w:rPr>
              <w:t>BPA</w:t>
            </w:r>
          </w:p>
        </w:tc>
        <w:tc>
          <w:tcPr>
            <w:tcW w:w="2281" w:type="dxa"/>
            <w:tcBorders>
              <w:top w:val="nil"/>
              <w:left w:val="single" w:sz="8" w:space="0" w:color="auto"/>
              <w:bottom w:val="single" w:sz="8" w:space="0" w:color="auto"/>
              <w:right w:val="single" w:sz="8" w:space="0" w:color="auto"/>
            </w:tcBorders>
            <w:shd w:val="clear" w:color="000000" w:fill="FFF2CC"/>
            <w:noWrap/>
            <w:vAlign w:val="center"/>
            <w:hideMark/>
          </w:tcPr>
          <w:p w14:paraId="14290B05" w14:textId="77777777" w:rsidR="008159BE" w:rsidRPr="00911D4E" w:rsidRDefault="008159BE" w:rsidP="00FF6983">
            <w:pPr>
              <w:spacing w:after="0" w:line="240" w:lineRule="auto"/>
              <w:jc w:val="center"/>
              <w:rPr>
                <w:rFonts w:ascii="Arial" w:eastAsia="Times New Roman" w:hAnsi="Arial" w:cs="Arial"/>
                <w:color w:val="000000"/>
                <w:sz w:val="20"/>
                <w:szCs w:val="20"/>
                <w:lang w:val="en-US"/>
              </w:rPr>
            </w:pPr>
            <w:r w:rsidRPr="00911D4E">
              <w:rPr>
                <w:rFonts w:ascii="Arial" w:eastAsia="Times New Roman" w:hAnsi="Arial" w:cs="Arial"/>
                <w:color w:val="000000"/>
                <w:sz w:val="20"/>
                <w:szCs w:val="20"/>
                <w:lang w:val="en-US"/>
              </w:rPr>
              <w:t>0.14</w:t>
            </w:r>
          </w:p>
        </w:tc>
        <w:tc>
          <w:tcPr>
            <w:tcW w:w="1572" w:type="dxa"/>
            <w:tcBorders>
              <w:top w:val="nil"/>
              <w:left w:val="nil"/>
              <w:bottom w:val="single" w:sz="8" w:space="0" w:color="auto"/>
              <w:right w:val="single" w:sz="8" w:space="0" w:color="auto"/>
            </w:tcBorders>
            <w:shd w:val="clear" w:color="000000" w:fill="FFF2CC"/>
            <w:noWrap/>
            <w:vAlign w:val="center"/>
            <w:hideMark/>
          </w:tcPr>
          <w:p w14:paraId="05986DF3" w14:textId="77777777" w:rsidR="008159BE" w:rsidRPr="00911D4E" w:rsidRDefault="008159BE" w:rsidP="00FF6983">
            <w:pPr>
              <w:spacing w:after="0" w:line="240" w:lineRule="auto"/>
              <w:jc w:val="center"/>
              <w:rPr>
                <w:rFonts w:ascii="Arial" w:eastAsia="Times New Roman" w:hAnsi="Arial" w:cs="Arial"/>
                <w:color w:val="000000"/>
                <w:sz w:val="20"/>
                <w:szCs w:val="20"/>
                <w:lang w:val="en-US"/>
              </w:rPr>
            </w:pPr>
            <w:r w:rsidRPr="00911D4E">
              <w:rPr>
                <w:rFonts w:ascii="Arial" w:eastAsia="Times New Roman" w:hAnsi="Arial" w:cs="Arial"/>
                <w:color w:val="000000"/>
                <w:sz w:val="20"/>
                <w:szCs w:val="20"/>
                <w:lang w:val="en-US"/>
              </w:rPr>
              <w:t>1400</w:t>
            </w:r>
          </w:p>
        </w:tc>
        <w:tc>
          <w:tcPr>
            <w:tcW w:w="1339" w:type="dxa"/>
            <w:tcBorders>
              <w:top w:val="nil"/>
              <w:left w:val="nil"/>
              <w:bottom w:val="single" w:sz="8" w:space="0" w:color="auto"/>
              <w:right w:val="single" w:sz="8" w:space="0" w:color="auto"/>
            </w:tcBorders>
            <w:shd w:val="clear" w:color="000000" w:fill="FFF2CC"/>
            <w:noWrap/>
            <w:vAlign w:val="center"/>
            <w:hideMark/>
          </w:tcPr>
          <w:p w14:paraId="43BEC06B" w14:textId="77777777" w:rsidR="008159BE" w:rsidRPr="00911D4E" w:rsidRDefault="008159BE" w:rsidP="00FF6983">
            <w:pPr>
              <w:spacing w:after="0" w:line="240" w:lineRule="auto"/>
              <w:jc w:val="center"/>
              <w:rPr>
                <w:rFonts w:ascii="Arial" w:eastAsia="Times New Roman" w:hAnsi="Arial" w:cs="Arial"/>
                <w:color w:val="000000"/>
                <w:sz w:val="20"/>
                <w:szCs w:val="20"/>
                <w:lang w:val="en-US"/>
              </w:rPr>
            </w:pPr>
            <w:r w:rsidRPr="00911D4E">
              <w:rPr>
                <w:rFonts w:ascii="Arial" w:eastAsia="Times New Roman" w:hAnsi="Arial" w:cs="Arial"/>
                <w:color w:val="000000"/>
                <w:sz w:val="20"/>
                <w:szCs w:val="20"/>
                <w:lang w:val="en-US"/>
              </w:rPr>
              <w:t>196</w:t>
            </w:r>
          </w:p>
        </w:tc>
        <w:tc>
          <w:tcPr>
            <w:tcW w:w="228" w:type="dxa"/>
            <w:vAlign w:val="center"/>
            <w:hideMark/>
          </w:tcPr>
          <w:p w14:paraId="07E8AB1B" w14:textId="77777777" w:rsidR="008159BE" w:rsidRPr="00911D4E" w:rsidRDefault="008159BE" w:rsidP="00FF6983">
            <w:pPr>
              <w:spacing w:after="0" w:line="240" w:lineRule="auto"/>
              <w:rPr>
                <w:rFonts w:ascii="Times New Roman" w:eastAsia="Times New Roman" w:hAnsi="Times New Roman" w:cs="Times New Roman"/>
                <w:sz w:val="20"/>
                <w:szCs w:val="20"/>
                <w:lang w:val="en-US"/>
              </w:rPr>
            </w:pPr>
          </w:p>
        </w:tc>
      </w:tr>
      <w:tr w:rsidR="008159BE" w:rsidRPr="00911D4E" w14:paraId="748D3DB4" w14:textId="77777777" w:rsidTr="00B524C4">
        <w:trPr>
          <w:trHeight w:val="353"/>
        </w:trPr>
        <w:tc>
          <w:tcPr>
            <w:tcW w:w="488" w:type="dxa"/>
            <w:tcBorders>
              <w:top w:val="nil"/>
              <w:left w:val="single" w:sz="8" w:space="0" w:color="auto"/>
              <w:bottom w:val="single" w:sz="8" w:space="0" w:color="auto"/>
              <w:right w:val="single" w:sz="8" w:space="0" w:color="auto"/>
            </w:tcBorders>
            <w:shd w:val="clear" w:color="000000" w:fill="FFF2CC"/>
            <w:vAlign w:val="center"/>
            <w:hideMark/>
          </w:tcPr>
          <w:p w14:paraId="7E34FF86" w14:textId="77777777" w:rsidR="008159BE" w:rsidRPr="00911D4E" w:rsidRDefault="008159BE" w:rsidP="00FF6983">
            <w:pPr>
              <w:spacing w:after="0" w:line="240" w:lineRule="auto"/>
              <w:jc w:val="center"/>
              <w:rPr>
                <w:rFonts w:ascii="Arial" w:eastAsia="Times New Roman" w:hAnsi="Arial" w:cs="Arial"/>
                <w:color w:val="000000"/>
                <w:sz w:val="20"/>
                <w:szCs w:val="20"/>
                <w:lang w:val="en-US"/>
              </w:rPr>
            </w:pPr>
            <w:r w:rsidRPr="00911D4E">
              <w:rPr>
                <w:rFonts w:ascii="Arial" w:eastAsia="Times New Roman" w:hAnsi="Arial" w:cs="Arial"/>
                <w:color w:val="000000"/>
                <w:sz w:val="20"/>
                <w:szCs w:val="20"/>
                <w:lang w:val="en-US"/>
              </w:rPr>
              <w:t>III</w:t>
            </w:r>
          </w:p>
        </w:tc>
        <w:tc>
          <w:tcPr>
            <w:tcW w:w="4348" w:type="dxa"/>
            <w:tcBorders>
              <w:top w:val="nil"/>
              <w:left w:val="nil"/>
              <w:bottom w:val="nil"/>
              <w:right w:val="nil"/>
            </w:tcBorders>
            <w:shd w:val="clear" w:color="000000" w:fill="FFF2CC"/>
            <w:noWrap/>
            <w:vAlign w:val="center"/>
            <w:hideMark/>
          </w:tcPr>
          <w:p w14:paraId="523BAFDD" w14:textId="77777777" w:rsidR="008159BE" w:rsidRPr="00911D4E" w:rsidRDefault="008159BE" w:rsidP="00FF6983">
            <w:pPr>
              <w:spacing w:after="0" w:line="240" w:lineRule="auto"/>
              <w:rPr>
                <w:rFonts w:ascii="Arial" w:eastAsia="Times New Roman" w:hAnsi="Arial" w:cs="Arial"/>
                <w:color w:val="000000"/>
                <w:sz w:val="20"/>
                <w:szCs w:val="20"/>
                <w:lang w:val="en-US"/>
              </w:rPr>
            </w:pPr>
            <w:r w:rsidRPr="00911D4E">
              <w:rPr>
                <w:rFonts w:ascii="Arial" w:eastAsia="Times New Roman" w:hAnsi="Arial" w:cs="Arial"/>
                <w:color w:val="000000"/>
                <w:sz w:val="20"/>
                <w:szCs w:val="20"/>
                <w:lang w:val="en-US"/>
              </w:rPr>
              <w:t>Methacrylic Acid</w:t>
            </w:r>
          </w:p>
        </w:tc>
        <w:tc>
          <w:tcPr>
            <w:tcW w:w="2281" w:type="dxa"/>
            <w:tcBorders>
              <w:top w:val="nil"/>
              <w:left w:val="single" w:sz="8" w:space="0" w:color="auto"/>
              <w:bottom w:val="single" w:sz="8" w:space="0" w:color="auto"/>
              <w:right w:val="single" w:sz="8" w:space="0" w:color="auto"/>
            </w:tcBorders>
            <w:shd w:val="clear" w:color="000000" w:fill="FFF2CC"/>
            <w:noWrap/>
            <w:vAlign w:val="center"/>
            <w:hideMark/>
          </w:tcPr>
          <w:p w14:paraId="56D6989C" w14:textId="77777777" w:rsidR="008159BE" w:rsidRPr="00911D4E" w:rsidRDefault="008159BE" w:rsidP="00FF6983">
            <w:pPr>
              <w:spacing w:after="0" w:line="240" w:lineRule="auto"/>
              <w:jc w:val="center"/>
              <w:rPr>
                <w:rFonts w:ascii="Arial" w:eastAsia="Times New Roman" w:hAnsi="Arial" w:cs="Arial"/>
                <w:color w:val="000000"/>
                <w:sz w:val="20"/>
                <w:szCs w:val="20"/>
                <w:lang w:val="en-US"/>
              </w:rPr>
            </w:pPr>
            <w:r w:rsidRPr="00911D4E">
              <w:rPr>
                <w:rFonts w:ascii="Arial" w:eastAsia="Times New Roman" w:hAnsi="Arial" w:cs="Arial"/>
                <w:color w:val="000000"/>
                <w:sz w:val="20"/>
                <w:szCs w:val="20"/>
                <w:lang w:val="en-US"/>
              </w:rPr>
              <w:t>0.11</w:t>
            </w:r>
          </w:p>
        </w:tc>
        <w:tc>
          <w:tcPr>
            <w:tcW w:w="1572" w:type="dxa"/>
            <w:tcBorders>
              <w:top w:val="nil"/>
              <w:left w:val="nil"/>
              <w:bottom w:val="single" w:sz="8" w:space="0" w:color="auto"/>
              <w:right w:val="single" w:sz="8" w:space="0" w:color="auto"/>
            </w:tcBorders>
            <w:shd w:val="clear" w:color="000000" w:fill="FFF2CC"/>
            <w:noWrap/>
            <w:vAlign w:val="center"/>
            <w:hideMark/>
          </w:tcPr>
          <w:p w14:paraId="01A98506" w14:textId="77777777" w:rsidR="008159BE" w:rsidRPr="00911D4E" w:rsidRDefault="008159BE" w:rsidP="00FF6983">
            <w:pPr>
              <w:spacing w:after="0" w:line="240" w:lineRule="auto"/>
              <w:jc w:val="center"/>
              <w:rPr>
                <w:rFonts w:ascii="Arial" w:eastAsia="Times New Roman" w:hAnsi="Arial" w:cs="Arial"/>
                <w:color w:val="000000"/>
                <w:sz w:val="20"/>
                <w:szCs w:val="20"/>
                <w:lang w:val="en-US"/>
              </w:rPr>
            </w:pPr>
            <w:r w:rsidRPr="00911D4E">
              <w:rPr>
                <w:rFonts w:ascii="Arial" w:eastAsia="Times New Roman" w:hAnsi="Arial" w:cs="Arial"/>
                <w:color w:val="000000"/>
                <w:sz w:val="20"/>
                <w:szCs w:val="20"/>
                <w:lang w:val="en-US"/>
              </w:rPr>
              <w:t>2720</w:t>
            </w:r>
          </w:p>
        </w:tc>
        <w:tc>
          <w:tcPr>
            <w:tcW w:w="1339" w:type="dxa"/>
            <w:tcBorders>
              <w:top w:val="nil"/>
              <w:left w:val="nil"/>
              <w:bottom w:val="single" w:sz="8" w:space="0" w:color="auto"/>
              <w:right w:val="single" w:sz="8" w:space="0" w:color="auto"/>
            </w:tcBorders>
            <w:shd w:val="clear" w:color="000000" w:fill="FFF2CC"/>
            <w:noWrap/>
            <w:vAlign w:val="center"/>
            <w:hideMark/>
          </w:tcPr>
          <w:p w14:paraId="5F60DD51" w14:textId="77777777" w:rsidR="008159BE" w:rsidRPr="00911D4E" w:rsidRDefault="008159BE" w:rsidP="00FF6983">
            <w:pPr>
              <w:spacing w:after="0" w:line="240" w:lineRule="auto"/>
              <w:jc w:val="center"/>
              <w:rPr>
                <w:rFonts w:ascii="Arial" w:eastAsia="Times New Roman" w:hAnsi="Arial" w:cs="Arial"/>
                <w:color w:val="000000"/>
                <w:sz w:val="20"/>
                <w:szCs w:val="20"/>
                <w:lang w:val="en-US"/>
              </w:rPr>
            </w:pPr>
            <w:r w:rsidRPr="00911D4E">
              <w:rPr>
                <w:rFonts w:ascii="Arial" w:eastAsia="Times New Roman" w:hAnsi="Arial" w:cs="Arial"/>
                <w:color w:val="000000"/>
                <w:sz w:val="20"/>
                <w:szCs w:val="20"/>
                <w:lang w:val="en-US"/>
              </w:rPr>
              <w:t>299</w:t>
            </w:r>
          </w:p>
        </w:tc>
        <w:tc>
          <w:tcPr>
            <w:tcW w:w="228" w:type="dxa"/>
            <w:vAlign w:val="center"/>
            <w:hideMark/>
          </w:tcPr>
          <w:p w14:paraId="221757BA" w14:textId="77777777" w:rsidR="008159BE" w:rsidRPr="00911D4E" w:rsidRDefault="008159BE" w:rsidP="00FF6983">
            <w:pPr>
              <w:spacing w:after="0" w:line="240" w:lineRule="auto"/>
              <w:rPr>
                <w:rFonts w:ascii="Times New Roman" w:eastAsia="Times New Roman" w:hAnsi="Times New Roman" w:cs="Times New Roman"/>
                <w:sz w:val="20"/>
                <w:szCs w:val="20"/>
                <w:lang w:val="en-US"/>
              </w:rPr>
            </w:pPr>
          </w:p>
        </w:tc>
      </w:tr>
      <w:tr w:rsidR="008159BE" w:rsidRPr="00911D4E" w14:paraId="7CED1839" w14:textId="77777777" w:rsidTr="00B524C4">
        <w:trPr>
          <w:trHeight w:val="353"/>
        </w:trPr>
        <w:tc>
          <w:tcPr>
            <w:tcW w:w="488" w:type="dxa"/>
            <w:tcBorders>
              <w:top w:val="nil"/>
              <w:left w:val="single" w:sz="8" w:space="0" w:color="auto"/>
              <w:bottom w:val="nil"/>
              <w:right w:val="single" w:sz="8" w:space="0" w:color="auto"/>
            </w:tcBorders>
            <w:shd w:val="clear" w:color="000000" w:fill="FFF2CC"/>
            <w:vAlign w:val="center"/>
            <w:hideMark/>
          </w:tcPr>
          <w:p w14:paraId="69851900" w14:textId="77777777" w:rsidR="008159BE" w:rsidRPr="00911D4E" w:rsidRDefault="008159BE" w:rsidP="00FF6983">
            <w:pPr>
              <w:spacing w:after="0" w:line="240" w:lineRule="auto"/>
              <w:jc w:val="center"/>
              <w:rPr>
                <w:rFonts w:ascii="Arial" w:eastAsia="Times New Roman" w:hAnsi="Arial" w:cs="Arial"/>
                <w:color w:val="000000"/>
                <w:sz w:val="20"/>
                <w:szCs w:val="20"/>
                <w:lang w:val="en-US"/>
              </w:rPr>
            </w:pPr>
            <w:r w:rsidRPr="00911D4E">
              <w:rPr>
                <w:rFonts w:ascii="Arial" w:eastAsia="Times New Roman" w:hAnsi="Arial" w:cs="Arial"/>
                <w:color w:val="000000"/>
                <w:sz w:val="20"/>
                <w:szCs w:val="20"/>
                <w:lang w:val="en-US"/>
              </w:rPr>
              <w:t>IV</w:t>
            </w:r>
          </w:p>
        </w:tc>
        <w:tc>
          <w:tcPr>
            <w:tcW w:w="4348" w:type="dxa"/>
            <w:tcBorders>
              <w:top w:val="single" w:sz="8" w:space="0" w:color="auto"/>
              <w:left w:val="nil"/>
              <w:bottom w:val="single" w:sz="8" w:space="0" w:color="auto"/>
              <w:right w:val="nil"/>
            </w:tcBorders>
            <w:shd w:val="clear" w:color="000000" w:fill="FFF2CC"/>
            <w:noWrap/>
            <w:vAlign w:val="center"/>
            <w:hideMark/>
          </w:tcPr>
          <w:p w14:paraId="321D0385" w14:textId="77777777" w:rsidR="008159BE" w:rsidRPr="00911D4E" w:rsidRDefault="008159BE" w:rsidP="00FF6983">
            <w:pPr>
              <w:spacing w:after="0" w:line="240" w:lineRule="auto"/>
              <w:rPr>
                <w:rFonts w:ascii="Arial" w:eastAsia="Times New Roman" w:hAnsi="Arial" w:cs="Arial"/>
                <w:color w:val="000000"/>
                <w:sz w:val="20"/>
                <w:szCs w:val="20"/>
                <w:lang w:val="en-US"/>
              </w:rPr>
            </w:pPr>
            <w:r w:rsidRPr="00911D4E">
              <w:rPr>
                <w:rFonts w:ascii="Arial" w:eastAsia="Times New Roman" w:hAnsi="Arial" w:cs="Arial"/>
                <w:color w:val="000000"/>
                <w:sz w:val="20"/>
                <w:szCs w:val="20"/>
                <w:lang w:val="en-US"/>
              </w:rPr>
              <w:t>Styrene Monomer</w:t>
            </w:r>
          </w:p>
        </w:tc>
        <w:tc>
          <w:tcPr>
            <w:tcW w:w="2281" w:type="dxa"/>
            <w:tcBorders>
              <w:top w:val="nil"/>
              <w:left w:val="single" w:sz="8" w:space="0" w:color="auto"/>
              <w:bottom w:val="single" w:sz="8" w:space="0" w:color="auto"/>
              <w:right w:val="single" w:sz="8" w:space="0" w:color="auto"/>
            </w:tcBorders>
            <w:shd w:val="clear" w:color="000000" w:fill="FFF2CC"/>
            <w:noWrap/>
            <w:vAlign w:val="center"/>
            <w:hideMark/>
          </w:tcPr>
          <w:p w14:paraId="1E1CDC16" w14:textId="77777777" w:rsidR="008159BE" w:rsidRPr="00911D4E" w:rsidRDefault="008159BE" w:rsidP="00FF6983">
            <w:pPr>
              <w:spacing w:after="0" w:line="240" w:lineRule="auto"/>
              <w:jc w:val="center"/>
              <w:rPr>
                <w:rFonts w:ascii="Arial" w:eastAsia="Times New Roman" w:hAnsi="Arial" w:cs="Arial"/>
                <w:color w:val="000000"/>
                <w:sz w:val="20"/>
                <w:szCs w:val="20"/>
                <w:lang w:val="en-US"/>
              </w:rPr>
            </w:pPr>
            <w:r w:rsidRPr="00911D4E">
              <w:rPr>
                <w:rFonts w:ascii="Arial" w:eastAsia="Times New Roman" w:hAnsi="Arial" w:cs="Arial"/>
                <w:color w:val="000000"/>
                <w:sz w:val="20"/>
                <w:szCs w:val="20"/>
                <w:lang w:val="en-US"/>
              </w:rPr>
              <w:t>0.45</w:t>
            </w:r>
          </w:p>
        </w:tc>
        <w:tc>
          <w:tcPr>
            <w:tcW w:w="1572" w:type="dxa"/>
            <w:tcBorders>
              <w:top w:val="nil"/>
              <w:left w:val="nil"/>
              <w:bottom w:val="single" w:sz="8" w:space="0" w:color="auto"/>
              <w:right w:val="single" w:sz="8" w:space="0" w:color="auto"/>
            </w:tcBorders>
            <w:shd w:val="clear" w:color="000000" w:fill="FFF2CC"/>
            <w:noWrap/>
            <w:vAlign w:val="center"/>
            <w:hideMark/>
          </w:tcPr>
          <w:p w14:paraId="5433F881" w14:textId="77777777" w:rsidR="008159BE" w:rsidRPr="00911D4E" w:rsidRDefault="008159BE" w:rsidP="00FF6983">
            <w:pPr>
              <w:spacing w:after="0" w:line="240" w:lineRule="auto"/>
              <w:jc w:val="center"/>
              <w:rPr>
                <w:rFonts w:ascii="Arial" w:eastAsia="Times New Roman" w:hAnsi="Arial" w:cs="Arial"/>
                <w:color w:val="000000"/>
                <w:sz w:val="20"/>
                <w:szCs w:val="20"/>
                <w:lang w:val="en-US"/>
              </w:rPr>
            </w:pPr>
            <w:r w:rsidRPr="00911D4E">
              <w:rPr>
                <w:rFonts w:ascii="Arial" w:eastAsia="Times New Roman" w:hAnsi="Arial" w:cs="Arial"/>
                <w:color w:val="000000"/>
                <w:sz w:val="20"/>
                <w:szCs w:val="20"/>
                <w:lang w:val="en-US"/>
              </w:rPr>
              <w:t>1450</w:t>
            </w:r>
          </w:p>
        </w:tc>
        <w:tc>
          <w:tcPr>
            <w:tcW w:w="1339" w:type="dxa"/>
            <w:tcBorders>
              <w:top w:val="nil"/>
              <w:left w:val="nil"/>
              <w:bottom w:val="single" w:sz="8" w:space="0" w:color="auto"/>
              <w:right w:val="single" w:sz="8" w:space="0" w:color="auto"/>
            </w:tcBorders>
            <w:shd w:val="clear" w:color="000000" w:fill="FFF2CC"/>
            <w:noWrap/>
            <w:vAlign w:val="center"/>
            <w:hideMark/>
          </w:tcPr>
          <w:p w14:paraId="68D155C3" w14:textId="77777777" w:rsidR="008159BE" w:rsidRPr="00911D4E" w:rsidRDefault="008159BE" w:rsidP="00FF6983">
            <w:pPr>
              <w:spacing w:after="0" w:line="240" w:lineRule="auto"/>
              <w:jc w:val="center"/>
              <w:rPr>
                <w:rFonts w:ascii="Arial" w:eastAsia="Times New Roman" w:hAnsi="Arial" w:cs="Arial"/>
                <w:color w:val="000000"/>
                <w:sz w:val="20"/>
                <w:szCs w:val="20"/>
                <w:lang w:val="en-US"/>
              </w:rPr>
            </w:pPr>
            <w:r w:rsidRPr="00911D4E">
              <w:rPr>
                <w:rFonts w:ascii="Arial" w:eastAsia="Times New Roman" w:hAnsi="Arial" w:cs="Arial"/>
                <w:color w:val="000000"/>
                <w:sz w:val="20"/>
                <w:szCs w:val="20"/>
                <w:lang w:val="en-US"/>
              </w:rPr>
              <w:t>653</w:t>
            </w:r>
          </w:p>
        </w:tc>
        <w:tc>
          <w:tcPr>
            <w:tcW w:w="228" w:type="dxa"/>
            <w:vAlign w:val="center"/>
            <w:hideMark/>
          </w:tcPr>
          <w:p w14:paraId="41D3FF11" w14:textId="77777777" w:rsidR="008159BE" w:rsidRPr="00911D4E" w:rsidRDefault="008159BE" w:rsidP="00FF6983">
            <w:pPr>
              <w:spacing w:after="0" w:line="240" w:lineRule="auto"/>
              <w:rPr>
                <w:rFonts w:ascii="Times New Roman" w:eastAsia="Times New Roman" w:hAnsi="Times New Roman" w:cs="Times New Roman"/>
                <w:sz w:val="20"/>
                <w:szCs w:val="20"/>
                <w:lang w:val="en-US"/>
              </w:rPr>
            </w:pPr>
          </w:p>
        </w:tc>
      </w:tr>
      <w:tr w:rsidR="008159BE" w:rsidRPr="00911D4E" w14:paraId="32FE8908" w14:textId="77777777" w:rsidTr="00B524C4">
        <w:trPr>
          <w:trHeight w:val="353"/>
        </w:trPr>
        <w:tc>
          <w:tcPr>
            <w:tcW w:w="488" w:type="dxa"/>
            <w:tcBorders>
              <w:top w:val="single" w:sz="8" w:space="0" w:color="auto"/>
              <w:left w:val="single" w:sz="8" w:space="0" w:color="auto"/>
              <w:bottom w:val="single" w:sz="8" w:space="0" w:color="auto"/>
              <w:right w:val="single" w:sz="8" w:space="0" w:color="auto"/>
            </w:tcBorders>
            <w:shd w:val="clear" w:color="000000" w:fill="FFF2CC"/>
            <w:vAlign w:val="center"/>
            <w:hideMark/>
          </w:tcPr>
          <w:p w14:paraId="2EC735E0" w14:textId="77777777" w:rsidR="008159BE" w:rsidRPr="00911D4E" w:rsidRDefault="008159BE" w:rsidP="00FF6983">
            <w:pPr>
              <w:spacing w:after="0" w:line="240" w:lineRule="auto"/>
              <w:jc w:val="center"/>
              <w:rPr>
                <w:rFonts w:ascii="Arial" w:eastAsia="Times New Roman" w:hAnsi="Arial" w:cs="Arial"/>
                <w:color w:val="000000"/>
                <w:sz w:val="20"/>
                <w:szCs w:val="20"/>
                <w:lang w:val="en-US"/>
              </w:rPr>
            </w:pPr>
            <w:r w:rsidRPr="00911D4E">
              <w:rPr>
                <w:rFonts w:ascii="Arial" w:eastAsia="Times New Roman" w:hAnsi="Arial" w:cs="Arial"/>
                <w:color w:val="000000"/>
                <w:sz w:val="20"/>
                <w:szCs w:val="20"/>
                <w:lang w:val="en-US"/>
              </w:rPr>
              <w:t> </w:t>
            </w:r>
          </w:p>
        </w:tc>
        <w:tc>
          <w:tcPr>
            <w:tcW w:w="4348" w:type="dxa"/>
            <w:tcBorders>
              <w:top w:val="nil"/>
              <w:left w:val="nil"/>
              <w:bottom w:val="single" w:sz="8" w:space="0" w:color="auto"/>
              <w:right w:val="nil"/>
            </w:tcBorders>
            <w:shd w:val="clear" w:color="000000" w:fill="FFF2CC"/>
            <w:noWrap/>
            <w:vAlign w:val="center"/>
            <w:hideMark/>
          </w:tcPr>
          <w:p w14:paraId="2B6A8CE5" w14:textId="77777777" w:rsidR="008159BE" w:rsidRPr="00911D4E" w:rsidRDefault="008159BE" w:rsidP="00FF6983">
            <w:pPr>
              <w:spacing w:after="0" w:line="240" w:lineRule="auto"/>
              <w:rPr>
                <w:rFonts w:ascii="Arial" w:eastAsia="Times New Roman" w:hAnsi="Arial" w:cs="Arial"/>
                <w:b/>
                <w:bCs/>
                <w:color w:val="000000"/>
                <w:sz w:val="20"/>
                <w:szCs w:val="20"/>
                <w:lang w:val="en-US"/>
              </w:rPr>
            </w:pPr>
            <w:r w:rsidRPr="00911D4E">
              <w:rPr>
                <w:rFonts w:ascii="Arial" w:eastAsia="Times New Roman" w:hAnsi="Arial" w:cs="Arial"/>
                <w:b/>
                <w:bCs/>
                <w:color w:val="000000"/>
                <w:sz w:val="20"/>
                <w:szCs w:val="20"/>
                <w:lang w:val="en-US"/>
              </w:rPr>
              <w:t>Sub-Total (1)</w:t>
            </w:r>
          </w:p>
        </w:tc>
        <w:tc>
          <w:tcPr>
            <w:tcW w:w="2281" w:type="dxa"/>
            <w:tcBorders>
              <w:top w:val="nil"/>
              <w:left w:val="single" w:sz="8" w:space="0" w:color="auto"/>
              <w:bottom w:val="single" w:sz="8" w:space="0" w:color="auto"/>
              <w:right w:val="single" w:sz="8" w:space="0" w:color="auto"/>
            </w:tcBorders>
            <w:shd w:val="clear" w:color="000000" w:fill="FFF2CC"/>
            <w:noWrap/>
            <w:vAlign w:val="center"/>
            <w:hideMark/>
          </w:tcPr>
          <w:p w14:paraId="31AC01B6" w14:textId="77777777" w:rsidR="008159BE" w:rsidRPr="00911D4E" w:rsidRDefault="008159BE" w:rsidP="00FF6983">
            <w:pPr>
              <w:spacing w:after="0" w:line="240" w:lineRule="auto"/>
              <w:jc w:val="center"/>
              <w:rPr>
                <w:rFonts w:ascii="Arial" w:eastAsia="Times New Roman" w:hAnsi="Arial" w:cs="Arial"/>
                <w:color w:val="000000"/>
                <w:sz w:val="20"/>
                <w:szCs w:val="20"/>
                <w:lang w:val="en-US"/>
              </w:rPr>
            </w:pPr>
            <w:r w:rsidRPr="00911D4E">
              <w:rPr>
                <w:rFonts w:ascii="Arial" w:eastAsia="Times New Roman" w:hAnsi="Arial" w:cs="Arial"/>
                <w:color w:val="000000"/>
                <w:sz w:val="20"/>
                <w:szCs w:val="20"/>
                <w:lang w:val="en-US"/>
              </w:rPr>
              <w:t> </w:t>
            </w:r>
          </w:p>
        </w:tc>
        <w:tc>
          <w:tcPr>
            <w:tcW w:w="1572" w:type="dxa"/>
            <w:tcBorders>
              <w:top w:val="nil"/>
              <w:left w:val="nil"/>
              <w:bottom w:val="single" w:sz="8" w:space="0" w:color="auto"/>
              <w:right w:val="single" w:sz="8" w:space="0" w:color="auto"/>
            </w:tcBorders>
            <w:shd w:val="clear" w:color="000000" w:fill="FFF2CC"/>
            <w:noWrap/>
            <w:vAlign w:val="center"/>
            <w:hideMark/>
          </w:tcPr>
          <w:p w14:paraId="2ECA78C3" w14:textId="77777777" w:rsidR="008159BE" w:rsidRPr="00911D4E" w:rsidRDefault="008159BE" w:rsidP="00FF6983">
            <w:pPr>
              <w:spacing w:after="0" w:line="240" w:lineRule="auto"/>
              <w:jc w:val="center"/>
              <w:rPr>
                <w:rFonts w:ascii="Arial" w:eastAsia="Times New Roman" w:hAnsi="Arial" w:cs="Arial"/>
                <w:color w:val="000000"/>
                <w:sz w:val="20"/>
                <w:szCs w:val="20"/>
                <w:lang w:val="en-US"/>
              </w:rPr>
            </w:pPr>
            <w:r w:rsidRPr="00911D4E">
              <w:rPr>
                <w:rFonts w:ascii="Arial" w:eastAsia="Times New Roman" w:hAnsi="Arial" w:cs="Arial"/>
                <w:color w:val="000000"/>
                <w:sz w:val="20"/>
                <w:szCs w:val="20"/>
                <w:lang w:val="en-US"/>
              </w:rPr>
              <w:t>8600</w:t>
            </w:r>
          </w:p>
        </w:tc>
        <w:tc>
          <w:tcPr>
            <w:tcW w:w="1339" w:type="dxa"/>
            <w:tcBorders>
              <w:top w:val="nil"/>
              <w:left w:val="nil"/>
              <w:bottom w:val="single" w:sz="8" w:space="0" w:color="auto"/>
              <w:right w:val="single" w:sz="8" w:space="0" w:color="auto"/>
            </w:tcBorders>
            <w:shd w:val="clear" w:color="000000" w:fill="FFF2CC"/>
            <w:noWrap/>
            <w:vAlign w:val="center"/>
            <w:hideMark/>
          </w:tcPr>
          <w:p w14:paraId="28879BEB" w14:textId="77777777" w:rsidR="008159BE" w:rsidRPr="00911D4E" w:rsidRDefault="008159BE" w:rsidP="00FF6983">
            <w:pPr>
              <w:spacing w:after="0" w:line="240" w:lineRule="auto"/>
              <w:jc w:val="center"/>
              <w:rPr>
                <w:rFonts w:ascii="Arial" w:eastAsia="Times New Roman" w:hAnsi="Arial" w:cs="Arial"/>
                <w:color w:val="000000"/>
                <w:sz w:val="20"/>
                <w:szCs w:val="20"/>
                <w:lang w:val="en-US"/>
              </w:rPr>
            </w:pPr>
            <w:r w:rsidRPr="00911D4E">
              <w:rPr>
                <w:rFonts w:ascii="Arial" w:eastAsia="Times New Roman" w:hAnsi="Arial" w:cs="Arial"/>
                <w:color w:val="000000"/>
                <w:sz w:val="20"/>
                <w:szCs w:val="20"/>
                <w:lang w:val="en-US"/>
              </w:rPr>
              <w:t>2057</w:t>
            </w:r>
          </w:p>
        </w:tc>
        <w:tc>
          <w:tcPr>
            <w:tcW w:w="228" w:type="dxa"/>
            <w:vAlign w:val="center"/>
            <w:hideMark/>
          </w:tcPr>
          <w:p w14:paraId="7575605B" w14:textId="77777777" w:rsidR="008159BE" w:rsidRPr="00911D4E" w:rsidRDefault="008159BE" w:rsidP="00FF6983">
            <w:pPr>
              <w:spacing w:after="0" w:line="240" w:lineRule="auto"/>
              <w:rPr>
                <w:rFonts w:ascii="Times New Roman" w:eastAsia="Times New Roman" w:hAnsi="Times New Roman" w:cs="Times New Roman"/>
                <w:sz w:val="20"/>
                <w:szCs w:val="20"/>
                <w:lang w:val="en-US"/>
              </w:rPr>
            </w:pPr>
          </w:p>
        </w:tc>
      </w:tr>
      <w:tr w:rsidR="008159BE" w:rsidRPr="00911D4E" w14:paraId="038C81EE" w14:textId="77777777" w:rsidTr="00B524C4">
        <w:trPr>
          <w:trHeight w:val="353"/>
        </w:trPr>
        <w:tc>
          <w:tcPr>
            <w:tcW w:w="488" w:type="dxa"/>
            <w:tcBorders>
              <w:top w:val="nil"/>
              <w:left w:val="single" w:sz="8" w:space="0" w:color="auto"/>
              <w:bottom w:val="single" w:sz="8" w:space="0" w:color="auto"/>
              <w:right w:val="single" w:sz="8" w:space="0" w:color="auto"/>
            </w:tcBorders>
            <w:shd w:val="clear" w:color="000000" w:fill="FFF2CC"/>
            <w:vAlign w:val="center"/>
            <w:hideMark/>
          </w:tcPr>
          <w:p w14:paraId="69DBC90D" w14:textId="77777777" w:rsidR="008159BE" w:rsidRPr="00911D4E" w:rsidRDefault="008159BE" w:rsidP="00FF6983">
            <w:pPr>
              <w:spacing w:after="0" w:line="240" w:lineRule="auto"/>
              <w:jc w:val="center"/>
              <w:rPr>
                <w:rFonts w:ascii="Arial" w:eastAsia="Times New Roman" w:hAnsi="Arial" w:cs="Arial"/>
                <w:color w:val="000000"/>
                <w:sz w:val="20"/>
                <w:szCs w:val="20"/>
                <w:lang w:val="en-US"/>
              </w:rPr>
            </w:pPr>
            <w:r w:rsidRPr="00911D4E">
              <w:rPr>
                <w:rFonts w:ascii="Arial" w:eastAsia="Times New Roman" w:hAnsi="Arial" w:cs="Arial"/>
                <w:color w:val="000000"/>
                <w:sz w:val="20"/>
                <w:szCs w:val="20"/>
                <w:lang w:val="en-US"/>
              </w:rPr>
              <w:t>2</w:t>
            </w:r>
          </w:p>
        </w:tc>
        <w:tc>
          <w:tcPr>
            <w:tcW w:w="4348" w:type="dxa"/>
            <w:tcBorders>
              <w:top w:val="nil"/>
              <w:left w:val="nil"/>
              <w:bottom w:val="single" w:sz="8" w:space="0" w:color="auto"/>
              <w:right w:val="nil"/>
            </w:tcBorders>
            <w:shd w:val="clear" w:color="000000" w:fill="FFF2CC"/>
            <w:noWrap/>
            <w:vAlign w:val="center"/>
            <w:hideMark/>
          </w:tcPr>
          <w:p w14:paraId="2FBCED10" w14:textId="77777777" w:rsidR="008159BE" w:rsidRPr="00911D4E" w:rsidRDefault="008159BE" w:rsidP="00FF6983">
            <w:pPr>
              <w:spacing w:after="0" w:line="240" w:lineRule="auto"/>
              <w:rPr>
                <w:rFonts w:ascii="Arial" w:eastAsia="Times New Roman" w:hAnsi="Arial" w:cs="Arial"/>
                <w:color w:val="000000"/>
                <w:sz w:val="20"/>
                <w:szCs w:val="20"/>
                <w:lang w:val="en-US"/>
              </w:rPr>
            </w:pPr>
            <w:r w:rsidRPr="00911D4E">
              <w:rPr>
                <w:rFonts w:ascii="Arial" w:eastAsia="Times New Roman" w:hAnsi="Arial" w:cs="Arial"/>
                <w:color w:val="000000"/>
                <w:sz w:val="20"/>
                <w:szCs w:val="20"/>
                <w:lang w:val="en-US"/>
              </w:rPr>
              <w:t>Packing Materials</w:t>
            </w:r>
          </w:p>
        </w:tc>
        <w:tc>
          <w:tcPr>
            <w:tcW w:w="2281" w:type="dxa"/>
            <w:tcBorders>
              <w:top w:val="nil"/>
              <w:left w:val="single" w:sz="8" w:space="0" w:color="auto"/>
              <w:bottom w:val="nil"/>
              <w:right w:val="nil"/>
            </w:tcBorders>
            <w:shd w:val="clear" w:color="000000" w:fill="FFF2CC"/>
            <w:noWrap/>
            <w:vAlign w:val="center"/>
            <w:hideMark/>
          </w:tcPr>
          <w:p w14:paraId="7DDF4385" w14:textId="77777777" w:rsidR="008159BE" w:rsidRPr="00911D4E" w:rsidRDefault="008159BE" w:rsidP="00FF6983">
            <w:pPr>
              <w:spacing w:after="0" w:line="240" w:lineRule="auto"/>
              <w:jc w:val="center"/>
              <w:rPr>
                <w:rFonts w:ascii="Arial" w:eastAsia="Times New Roman" w:hAnsi="Arial" w:cs="Arial"/>
                <w:color w:val="000000"/>
                <w:sz w:val="20"/>
                <w:szCs w:val="20"/>
                <w:lang w:val="en-US"/>
              </w:rPr>
            </w:pPr>
            <w:r w:rsidRPr="00911D4E">
              <w:rPr>
                <w:rFonts w:ascii="Arial" w:eastAsia="Times New Roman" w:hAnsi="Arial" w:cs="Arial"/>
                <w:color w:val="000000"/>
                <w:sz w:val="20"/>
                <w:szCs w:val="20"/>
                <w:lang w:val="en-US"/>
              </w:rPr>
              <w:t> </w:t>
            </w:r>
          </w:p>
        </w:tc>
        <w:tc>
          <w:tcPr>
            <w:tcW w:w="1572" w:type="dxa"/>
            <w:tcBorders>
              <w:top w:val="nil"/>
              <w:left w:val="nil"/>
              <w:bottom w:val="nil"/>
              <w:right w:val="single" w:sz="8" w:space="0" w:color="auto"/>
            </w:tcBorders>
            <w:shd w:val="clear" w:color="000000" w:fill="FFF2CC"/>
            <w:noWrap/>
            <w:vAlign w:val="center"/>
            <w:hideMark/>
          </w:tcPr>
          <w:p w14:paraId="792E34CE" w14:textId="77777777" w:rsidR="008159BE" w:rsidRPr="00911D4E" w:rsidRDefault="008159BE" w:rsidP="00FF6983">
            <w:pPr>
              <w:spacing w:after="0" w:line="240" w:lineRule="auto"/>
              <w:jc w:val="center"/>
              <w:rPr>
                <w:rFonts w:ascii="Arial" w:eastAsia="Times New Roman" w:hAnsi="Arial" w:cs="Arial"/>
                <w:color w:val="000000"/>
                <w:sz w:val="20"/>
                <w:szCs w:val="20"/>
                <w:lang w:val="en-US"/>
              </w:rPr>
            </w:pPr>
            <w:r w:rsidRPr="00911D4E">
              <w:rPr>
                <w:rFonts w:ascii="Arial" w:eastAsia="Times New Roman" w:hAnsi="Arial" w:cs="Arial"/>
                <w:color w:val="000000"/>
                <w:sz w:val="20"/>
                <w:szCs w:val="20"/>
                <w:lang w:val="en-US"/>
              </w:rPr>
              <w:t> </w:t>
            </w:r>
          </w:p>
        </w:tc>
        <w:tc>
          <w:tcPr>
            <w:tcW w:w="1339" w:type="dxa"/>
            <w:tcBorders>
              <w:top w:val="nil"/>
              <w:left w:val="nil"/>
              <w:bottom w:val="single" w:sz="8" w:space="0" w:color="auto"/>
              <w:right w:val="single" w:sz="8" w:space="0" w:color="auto"/>
            </w:tcBorders>
            <w:shd w:val="clear" w:color="000000" w:fill="FFF2CC"/>
            <w:noWrap/>
            <w:vAlign w:val="center"/>
            <w:hideMark/>
          </w:tcPr>
          <w:p w14:paraId="7CACCDD3" w14:textId="77777777" w:rsidR="008159BE" w:rsidRPr="00911D4E" w:rsidRDefault="008159BE" w:rsidP="00FF6983">
            <w:pPr>
              <w:spacing w:after="0" w:line="240" w:lineRule="auto"/>
              <w:jc w:val="center"/>
              <w:rPr>
                <w:rFonts w:ascii="Arial" w:eastAsia="Times New Roman" w:hAnsi="Arial" w:cs="Arial"/>
                <w:color w:val="000000"/>
                <w:sz w:val="20"/>
                <w:szCs w:val="20"/>
                <w:lang w:val="en-US"/>
              </w:rPr>
            </w:pPr>
            <w:r w:rsidRPr="00911D4E">
              <w:rPr>
                <w:rFonts w:ascii="Arial" w:eastAsia="Times New Roman" w:hAnsi="Arial" w:cs="Arial"/>
                <w:color w:val="000000"/>
                <w:sz w:val="20"/>
                <w:szCs w:val="20"/>
                <w:lang w:val="en-US"/>
              </w:rPr>
              <w:t>147</w:t>
            </w:r>
          </w:p>
        </w:tc>
        <w:tc>
          <w:tcPr>
            <w:tcW w:w="228" w:type="dxa"/>
            <w:vAlign w:val="center"/>
            <w:hideMark/>
          </w:tcPr>
          <w:p w14:paraId="0C6115C3" w14:textId="77777777" w:rsidR="008159BE" w:rsidRPr="00911D4E" w:rsidRDefault="008159BE" w:rsidP="00FF6983">
            <w:pPr>
              <w:spacing w:after="0" w:line="240" w:lineRule="auto"/>
              <w:rPr>
                <w:rFonts w:ascii="Times New Roman" w:eastAsia="Times New Roman" w:hAnsi="Times New Roman" w:cs="Times New Roman"/>
                <w:sz w:val="20"/>
                <w:szCs w:val="20"/>
                <w:lang w:val="en-US"/>
              </w:rPr>
            </w:pPr>
          </w:p>
        </w:tc>
      </w:tr>
      <w:tr w:rsidR="008159BE" w:rsidRPr="00911D4E" w14:paraId="144517D1" w14:textId="77777777" w:rsidTr="00B524C4">
        <w:trPr>
          <w:trHeight w:val="353"/>
        </w:trPr>
        <w:tc>
          <w:tcPr>
            <w:tcW w:w="488" w:type="dxa"/>
            <w:tcBorders>
              <w:top w:val="nil"/>
              <w:left w:val="single" w:sz="8" w:space="0" w:color="auto"/>
              <w:bottom w:val="single" w:sz="8" w:space="0" w:color="auto"/>
              <w:right w:val="single" w:sz="8" w:space="0" w:color="auto"/>
            </w:tcBorders>
            <w:shd w:val="clear" w:color="000000" w:fill="FFF2CC"/>
            <w:vAlign w:val="center"/>
            <w:hideMark/>
          </w:tcPr>
          <w:p w14:paraId="406141C1" w14:textId="77777777" w:rsidR="008159BE" w:rsidRPr="00911D4E" w:rsidRDefault="008159BE" w:rsidP="00FF6983">
            <w:pPr>
              <w:spacing w:after="0" w:line="240" w:lineRule="auto"/>
              <w:jc w:val="center"/>
              <w:rPr>
                <w:rFonts w:ascii="Arial" w:eastAsia="Times New Roman" w:hAnsi="Arial" w:cs="Arial"/>
                <w:color w:val="000000"/>
                <w:sz w:val="20"/>
                <w:szCs w:val="20"/>
                <w:lang w:val="en-US"/>
              </w:rPr>
            </w:pPr>
            <w:r w:rsidRPr="00911D4E">
              <w:rPr>
                <w:rFonts w:ascii="Arial" w:eastAsia="Times New Roman" w:hAnsi="Arial" w:cs="Arial"/>
                <w:color w:val="000000"/>
                <w:sz w:val="20"/>
                <w:szCs w:val="20"/>
                <w:lang w:val="en-US"/>
              </w:rPr>
              <w:t>3</w:t>
            </w:r>
          </w:p>
        </w:tc>
        <w:tc>
          <w:tcPr>
            <w:tcW w:w="4348" w:type="dxa"/>
            <w:tcBorders>
              <w:top w:val="nil"/>
              <w:left w:val="nil"/>
              <w:bottom w:val="single" w:sz="8" w:space="0" w:color="auto"/>
              <w:right w:val="nil"/>
            </w:tcBorders>
            <w:shd w:val="clear" w:color="000000" w:fill="FFF2CC"/>
            <w:noWrap/>
            <w:vAlign w:val="center"/>
            <w:hideMark/>
          </w:tcPr>
          <w:p w14:paraId="6E246F17" w14:textId="77777777" w:rsidR="008159BE" w:rsidRPr="00911D4E" w:rsidRDefault="008159BE" w:rsidP="00FF6983">
            <w:pPr>
              <w:spacing w:after="0" w:line="240" w:lineRule="auto"/>
              <w:rPr>
                <w:rFonts w:ascii="Arial" w:eastAsia="Times New Roman" w:hAnsi="Arial" w:cs="Arial"/>
                <w:color w:val="000000"/>
                <w:sz w:val="20"/>
                <w:szCs w:val="20"/>
                <w:lang w:val="en-US"/>
              </w:rPr>
            </w:pPr>
            <w:r w:rsidRPr="00911D4E">
              <w:rPr>
                <w:rFonts w:ascii="Arial" w:eastAsia="Times New Roman" w:hAnsi="Arial" w:cs="Arial"/>
                <w:color w:val="000000"/>
                <w:sz w:val="20"/>
                <w:szCs w:val="20"/>
                <w:lang w:val="en-US"/>
              </w:rPr>
              <w:t>Catalyst &amp; Chemicals</w:t>
            </w:r>
          </w:p>
        </w:tc>
        <w:tc>
          <w:tcPr>
            <w:tcW w:w="2281" w:type="dxa"/>
            <w:tcBorders>
              <w:top w:val="nil"/>
              <w:left w:val="single" w:sz="8" w:space="0" w:color="auto"/>
              <w:bottom w:val="nil"/>
              <w:right w:val="nil"/>
            </w:tcBorders>
            <w:shd w:val="clear" w:color="000000" w:fill="FFF2CC"/>
            <w:noWrap/>
            <w:vAlign w:val="center"/>
            <w:hideMark/>
          </w:tcPr>
          <w:p w14:paraId="06C6A75E" w14:textId="77777777" w:rsidR="008159BE" w:rsidRPr="00911D4E" w:rsidRDefault="008159BE" w:rsidP="00FF6983">
            <w:pPr>
              <w:spacing w:after="0" w:line="240" w:lineRule="auto"/>
              <w:jc w:val="center"/>
              <w:rPr>
                <w:rFonts w:ascii="Arial" w:eastAsia="Times New Roman" w:hAnsi="Arial" w:cs="Arial"/>
                <w:color w:val="000000"/>
                <w:sz w:val="20"/>
                <w:szCs w:val="20"/>
                <w:lang w:val="en-US"/>
              </w:rPr>
            </w:pPr>
            <w:r w:rsidRPr="00911D4E">
              <w:rPr>
                <w:rFonts w:ascii="Arial" w:eastAsia="Times New Roman" w:hAnsi="Arial" w:cs="Arial"/>
                <w:color w:val="000000"/>
                <w:sz w:val="20"/>
                <w:szCs w:val="20"/>
                <w:lang w:val="en-US"/>
              </w:rPr>
              <w:t> </w:t>
            </w:r>
          </w:p>
        </w:tc>
        <w:tc>
          <w:tcPr>
            <w:tcW w:w="1572" w:type="dxa"/>
            <w:tcBorders>
              <w:top w:val="nil"/>
              <w:left w:val="nil"/>
              <w:bottom w:val="nil"/>
              <w:right w:val="single" w:sz="8" w:space="0" w:color="auto"/>
            </w:tcBorders>
            <w:shd w:val="clear" w:color="000000" w:fill="FFF2CC"/>
            <w:noWrap/>
            <w:vAlign w:val="center"/>
            <w:hideMark/>
          </w:tcPr>
          <w:p w14:paraId="0E0F64BE" w14:textId="77777777" w:rsidR="008159BE" w:rsidRPr="00911D4E" w:rsidRDefault="008159BE" w:rsidP="00FF6983">
            <w:pPr>
              <w:spacing w:after="0" w:line="240" w:lineRule="auto"/>
              <w:jc w:val="center"/>
              <w:rPr>
                <w:rFonts w:ascii="Arial" w:eastAsia="Times New Roman" w:hAnsi="Arial" w:cs="Arial"/>
                <w:color w:val="000000"/>
                <w:sz w:val="20"/>
                <w:szCs w:val="20"/>
                <w:lang w:val="en-US"/>
              </w:rPr>
            </w:pPr>
            <w:r w:rsidRPr="00911D4E">
              <w:rPr>
                <w:rFonts w:ascii="Arial" w:eastAsia="Times New Roman" w:hAnsi="Arial" w:cs="Arial"/>
                <w:color w:val="000000"/>
                <w:sz w:val="20"/>
                <w:szCs w:val="20"/>
                <w:lang w:val="en-US"/>
              </w:rPr>
              <w:t> </w:t>
            </w:r>
          </w:p>
        </w:tc>
        <w:tc>
          <w:tcPr>
            <w:tcW w:w="1339" w:type="dxa"/>
            <w:tcBorders>
              <w:top w:val="nil"/>
              <w:left w:val="nil"/>
              <w:bottom w:val="single" w:sz="8" w:space="0" w:color="auto"/>
              <w:right w:val="single" w:sz="8" w:space="0" w:color="auto"/>
            </w:tcBorders>
            <w:shd w:val="clear" w:color="000000" w:fill="FFF2CC"/>
            <w:noWrap/>
            <w:vAlign w:val="center"/>
            <w:hideMark/>
          </w:tcPr>
          <w:p w14:paraId="7F988B36" w14:textId="77777777" w:rsidR="008159BE" w:rsidRPr="00911D4E" w:rsidRDefault="008159BE" w:rsidP="00FF6983">
            <w:pPr>
              <w:spacing w:after="0" w:line="240" w:lineRule="auto"/>
              <w:jc w:val="center"/>
              <w:rPr>
                <w:rFonts w:ascii="Arial" w:eastAsia="Times New Roman" w:hAnsi="Arial" w:cs="Arial"/>
                <w:color w:val="000000"/>
                <w:sz w:val="20"/>
                <w:szCs w:val="20"/>
                <w:lang w:val="en-US"/>
              </w:rPr>
            </w:pPr>
            <w:r w:rsidRPr="00911D4E">
              <w:rPr>
                <w:rFonts w:ascii="Arial" w:eastAsia="Times New Roman" w:hAnsi="Arial" w:cs="Arial"/>
                <w:color w:val="000000"/>
                <w:sz w:val="20"/>
                <w:szCs w:val="20"/>
                <w:lang w:val="en-US"/>
              </w:rPr>
              <w:t>65</w:t>
            </w:r>
          </w:p>
        </w:tc>
        <w:tc>
          <w:tcPr>
            <w:tcW w:w="228" w:type="dxa"/>
            <w:vAlign w:val="center"/>
            <w:hideMark/>
          </w:tcPr>
          <w:p w14:paraId="1A218DAE" w14:textId="77777777" w:rsidR="008159BE" w:rsidRPr="00911D4E" w:rsidRDefault="008159BE" w:rsidP="00FF6983">
            <w:pPr>
              <w:spacing w:after="0" w:line="240" w:lineRule="auto"/>
              <w:rPr>
                <w:rFonts w:ascii="Times New Roman" w:eastAsia="Times New Roman" w:hAnsi="Times New Roman" w:cs="Times New Roman"/>
                <w:sz w:val="20"/>
                <w:szCs w:val="20"/>
                <w:lang w:val="en-US"/>
              </w:rPr>
            </w:pPr>
          </w:p>
        </w:tc>
      </w:tr>
      <w:tr w:rsidR="008159BE" w:rsidRPr="00911D4E" w14:paraId="4037F815" w14:textId="77777777" w:rsidTr="00B524C4">
        <w:trPr>
          <w:trHeight w:val="353"/>
        </w:trPr>
        <w:tc>
          <w:tcPr>
            <w:tcW w:w="488" w:type="dxa"/>
            <w:tcBorders>
              <w:top w:val="nil"/>
              <w:left w:val="single" w:sz="8" w:space="0" w:color="auto"/>
              <w:bottom w:val="nil"/>
              <w:right w:val="single" w:sz="8" w:space="0" w:color="auto"/>
            </w:tcBorders>
            <w:shd w:val="clear" w:color="000000" w:fill="FFF2CC"/>
            <w:vAlign w:val="center"/>
            <w:hideMark/>
          </w:tcPr>
          <w:p w14:paraId="39AF6AF8" w14:textId="77777777" w:rsidR="008159BE" w:rsidRPr="00911D4E" w:rsidRDefault="008159BE" w:rsidP="00FF6983">
            <w:pPr>
              <w:spacing w:after="0" w:line="240" w:lineRule="auto"/>
              <w:jc w:val="center"/>
              <w:rPr>
                <w:rFonts w:ascii="Arial" w:eastAsia="Times New Roman" w:hAnsi="Arial" w:cs="Arial"/>
                <w:color w:val="000000"/>
                <w:sz w:val="20"/>
                <w:szCs w:val="20"/>
                <w:lang w:val="en-US"/>
              </w:rPr>
            </w:pPr>
            <w:r w:rsidRPr="00911D4E">
              <w:rPr>
                <w:rFonts w:ascii="Arial" w:eastAsia="Times New Roman" w:hAnsi="Arial" w:cs="Arial"/>
                <w:color w:val="000000"/>
                <w:sz w:val="20"/>
                <w:szCs w:val="20"/>
                <w:lang w:val="en-US"/>
              </w:rPr>
              <w:t>4</w:t>
            </w:r>
          </w:p>
        </w:tc>
        <w:tc>
          <w:tcPr>
            <w:tcW w:w="4348" w:type="dxa"/>
            <w:tcBorders>
              <w:top w:val="nil"/>
              <w:left w:val="nil"/>
              <w:bottom w:val="nil"/>
              <w:right w:val="nil"/>
            </w:tcBorders>
            <w:shd w:val="clear" w:color="000000" w:fill="FFF2CC"/>
            <w:noWrap/>
            <w:vAlign w:val="center"/>
            <w:hideMark/>
          </w:tcPr>
          <w:p w14:paraId="19A76EDC" w14:textId="77777777" w:rsidR="008159BE" w:rsidRPr="00911D4E" w:rsidRDefault="008159BE" w:rsidP="00FF6983">
            <w:pPr>
              <w:spacing w:after="0" w:line="240" w:lineRule="auto"/>
              <w:rPr>
                <w:rFonts w:ascii="Arial" w:eastAsia="Times New Roman" w:hAnsi="Arial" w:cs="Arial"/>
                <w:color w:val="000000"/>
                <w:sz w:val="20"/>
                <w:szCs w:val="20"/>
                <w:lang w:val="en-US"/>
              </w:rPr>
            </w:pPr>
            <w:r w:rsidRPr="00911D4E">
              <w:rPr>
                <w:rFonts w:ascii="Arial" w:eastAsia="Times New Roman" w:hAnsi="Arial" w:cs="Arial"/>
                <w:color w:val="000000"/>
                <w:sz w:val="20"/>
                <w:szCs w:val="20"/>
                <w:lang w:val="en-US"/>
              </w:rPr>
              <w:t>Utilities</w:t>
            </w:r>
          </w:p>
        </w:tc>
        <w:tc>
          <w:tcPr>
            <w:tcW w:w="2281" w:type="dxa"/>
            <w:tcBorders>
              <w:top w:val="nil"/>
              <w:left w:val="single" w:sz="8" w:space="0" w:color="auto"/>
              <w:bottom w:val="single" w:sz="8" w:space="0" w:color="auto"/>
              <w:right w:val="nil"/>
            </w:tcBorders>
            <w:shd w:val="clear" w:color="000000" w:fill="FFF2CC"/>
            <w:noWrap/>
            <w:vAlign w:val="center"/>
            <w:hideMark/>
          </w:tcPr>
          <w:p w14:paraId="47549B54" w14:textId="77777777" w:rsidR="008159BE" w:rsidRPr="00911D4E" w:rsidRDefault="008159BE" w:rsidP="00FF6983">
            <w:pPr>
              <w:spacing w:after="0" w:line="240" w:lineRule="auto"/>
              <w:jc w:val="center"/>
              <w:rPr>
                <w:rFonts w:ascii="Arial" w:eastAsia="Times New Roman" w:hAnsi="Arial" w:cs="Arial"/>
                <w:color w:val="000000"/>
                <w:sz w:val="20"/>
                <w:szCs w:val="20"/>
                <w:lang w:val="en-US"/>
              </w:rPr>
            </w:pPr>
            <w:r w:rsidRPr="00911D4E">
              <w:rPr>
                <w:rFonts w:ascii="Arial" w:eastAsia="Times New Roman" w:hAnsi="Arial" w:cs="Arial"/>
                <w:color w:val="000000"/>
                <w:sz w:val="20"/>
                <w:szCs w:val="20"/>
                <w:lang w:val="en-US"/>
              </w:rPr>
              <w:t> </w:t>
            </w:r>
          </w:p>
        </w:tc>
        <w:tc>
          <w:tcPr>
            <w:tcW w:w="1572" w:type="dxa"/>
            <w:tcBorders>
              <w:top w:val="nil"/>
              <w:left w:val="nil"/>
              <w:bottom w:val="single" w:sz="8" w:space="0" w:color="auto"/>
              <w:right w:val="single" w:sz="8" w:space="0" w:color="auto"/>
            </w:tcBorders>
            <w:shd w:val="clear" w:color="000000" w:fill="FFF2CC"/>
            <w:noWrap/>
            <w:vAlign w:val="center"/>
            <w:hideMark/>
          </w:tcPr>
          <w:p w14:paraId="13D7C234" w14:textId="77777777" w:rsidR="008159BE" w:rsidRPr="00911D4E" w:rsidRDefault="008159BE" w:rsidP="00FF6983">
            <w:pPr>
              <w:spacing w:after="0" w:line="240" w:lineRule="auto"/>
              <w:jc w:val="center"/>
              <w:rPr>
                <w:rFonts w:ascii="Arial" w:eastAsia="Times New Roman" w:hAnsi="Arial" w:cs="Arial"/>
                <w:color w:val="000000"/>
                <w:sz w:val="20"/>
                <w:szCs w:val="20"/>
                <w:lang w:val="en-US"/>
              </w:rPr>
            </w:pPr>
            <w:r w:rsidRPr="00911D4E">
              <w:rPr>
                <w:rFonts w:ascii="Arial" w:eastAsia="Times New Roman" w:hAnsi="Arial" w:cs="Arial"/>
                <w:color w:val="000000"/>
                <w:sz w:val="20"/>
                <w:szCs w:val="20"/>
                <w:lang w:val="en-US"/>
              </w:rPr>
              <w:t> </w:t>
            </w:r>
          </w:p>
        </w:tc>
        <w:tc>
          <w:tcPr>
            <w:tcW w:w="1339" w:type="dxa"/>
            <w:tcBorders>
              <w:top w:val="nil"/>
              <w:left w:val="nil"/>
              <w:bottom w:val="nil"/>
              <w:right w:val="single" w:sz="8" w:space="0" w:color="auto"/>
            </w:tcBorders>
            <w:shd w:val="clear" w:color="000000" w:fill="FFF2CC"/>
            <w:noWrap/>
            <w:vAlign w:val="center"/>
            <w:hideMark/>
          </w:tcPr>
          <w:p w14:paraId="574212D1" w14:textId="77777777" w:rsidR="008159BE" w:rsidRPr="00911D4E" w:rsidRDefault="008159BE" w:rsidP="00FF6983">
            <w:pPr>
              <w:spacing w:after="0" w:line="240" w:lineRule="auto"/>
              <w:jc w:val="center"/>
              <w:rPr>
                <w:rFonts w:ascii="Arial" w:eastAsia="Times New Roman" w:hAnsi="Arial" w:cs="Arial"/>
                <w:color w:val="000000"/>
                <w:sz w:val="20"/>
                <w:szCs w:val="20"/>
                <w:lang w:val="en-US"/>
              </w:rPr>
            </w:pPr>
            <w:r w:rsidRPr="00911D4E">
              <w:rPr>
                <w:rFonts w:ascii="Arial" w:eastAsia="Times New Roman" w:hAnsi="Arial" w:cs="Arial"/>
                <w:color w:val="000000"/>
                <w:sz w:val="20"/>
                <w:szCs w:val="20"/>
                <w:lang w:val="en-US"/>
              </w:rPr>
              <w:t>55</w:t>
            </w:r>
          </w:p>
        </w:tc>
        <w:tc>
          <w:tcPr>
            <w:tcW w:w="228" w:type="dxa"/>
            <w:vAlign w:val="center"/>
            <w:hideMark/>
          </w:tcPr>
          <w:p w14:paraId="1CD8B22C" w14:textId="77777777" w:rsidR="008159BE" w:rsidRPr="00911D4E" w:rsidRDefault="008159BE" w:rsidP="00FF6983">
            <w:pPr>
              <w:spacing w:after="0" w:line="240" w:lineRule="auto"/>
              <w:rPr>
                <w:rFonts w:ascii="Times New Roman" w:eastAsia="Times New Roman" w:hAnsi="Times New Roman" w:cs="Times New Roman"/>
                <w:sz w:val="20"/>
                <w:szCs w:val="20"/>
                <w:lang w:val="en-US"/>
              </w:rPr>
            </w:pPr>
          </w:p>
        </w:tc>
      </w:tr>
      <w:tr w:rsidR="008159BE" w:rsidRPr="00911D4E" w14:paraId="476E3E44" w14:textId="77777777" w:rsidTr="00B524C4">
        <w:trPr>
          <w:trHeight w:val="353"/>
        </w:trPr>
        <w:tc>
          <w:tcPr>
            <w:tcW w:w="488" w:type="dxa"/>
            <w:tcBorders>
              <w:top w:val="single" w:sz="8" w:space="0" w:color="auto"/>
              <w:left w:val="single" w:sz="8" w:space="0" w:color="auto"/>
              <w:bottom w:val="single" w:sz="8" w:space="0" w:color="auto"/>
              <w:right w:val="single" w:sz="8" w:space="0" w:color="auto"/>
            </w:tcBorders>
            <w:shd w:val="clear" w:color="000000" w:fill="C00000"/>
            <w:vAlign w:val="center"/>
            <w:hideMark/>
          </w:tcPr>
          <w:p w14:paraId="3E351D03" w14:textId="77777777" w:rsidR="008159BE" w:rsidRPr="00911D4E" w:rsidRDefault="008159BE" w:rsidP="00FF6983">
            <w:pPr>
              <w:spacing w:after="0" w:line="240" w:lineRule="auto"/>
              <w:jc w:val="center"/>
              <w:rPr>
                <w:rFonts w:ascii="Arial" w:eastAsia="Times New Roman" w:hAnsi="Arial" w:cs="Arial"/>
                <w:b/>
                <w:bCs/>
                <w:color w:val="FFFFFF"/>
                <w:sz w:val="20"/>
                <w:szCs w:val="20"/>
                <w:lang w:val="en-US"/>
              </w:rPr>
            </w:pPr>
            <w:r w:rsidRPr="00911D4E">
              <w:rPr>
                <w:rFonts w:ascii="Arial" w:eastAsia="Times New Roman" w:hAnsi="Arial" w:cs="Arial"/>
                <w:b/>
                <w:bCs/>
                <w:color w:val="FFFFFF"/>
                <w:sz w:val="20"/>
                <w:szCs w:val="20"/>
                <w:lang w:val="en-US"/>
              </w:rPr>
              <w:t> </w:t>
            </w:r>
          </w:p>
        </w:tc>
        <w:tc>
          <w:tcPr>
            <w:tcW w:w="4348" w:type="dxa"/>
            <w:tcBorders>
              <w:top w:val="single" w:sz="8" w:space="0" w:color="auto"/>
              <w:left w:val="nil"/>
              <w:bottom w:val="single" w:sz="8" w:space="0" w:color="auto"/>
              <w:right w:val="single" w:sz="8" w:space="0" w:color="auto"/>
            </w:tcBorders>
            <w:shd w:val="clear" w:color="000000" w:fill="C00000"/>
            <w:noWrap/>
            <w:vAlign w:val="center"/>
            <w:hideMark/>
          </w:tcPr>
          <w:p w14:paraId="16A6DEB3" w14:textId="77777777" w:rsidR="008159BE" w:rsidRPr="00911D4E" w:rsidRDefault="008159BE" w:rsidP="00FF6983">
            <w:pPr>
              <w:spacing w:after="0" w:line="240" w:lineRule="auto"/>
              <w:jc w:val="center"/>
              <w:rPr>
                <w:rFonts w:ascii="Arial" w:eastAsia="Times New Roman" w:hAnsi="Arial" w:cs="Arial"/>
                <w:b/>
                <w:bCs/>
                <w:color w:val="FFFFFF"/>
                <w:sz w:val="20"/>
                <w:szCs w:val="20"/>
                <w:lang w:val="en-US"/>
              </w:rPr>
            </w:pPr>
            <w:r w:rsidRPr="00911D4E">
              <w:rPr>
                <w:rFonts w:ascii="Arial" w:eastAsia="Times New Roman" w:hAnsi="Arial" w:cs="Arial"/>
                <w:b/>
                <w:bCs/>
                <w:color w:val="FFFFFF"/>
                <w:sz w:val="20"/>
                <w:szCs w:val="20"/>
                <w:lang w:val="en-US"/>
              </w:rPr>
              <w:t>TOTAL VARIABLE COST</w:t>
            </w:r>
          </w:p>
        </w:tc>
        <w:tc>
          <w:tcPr>
            <w:tcW w:w="2281" w:type="dxa"/>
            <w:tcBorders>
              <w:top w:val="nil"/>
              <w:left w:val="nil"/>
              <w:bottom w:val="single" w:sz="8" w:space="0" w:color="auto"/>
              <w:right w:val="nil"/>
            </w:tcBorders>
            <w:shd w:val="clear" w:color="000000" w:fill="C00000"/>
            <w:noWrap/>
            <w:vAlign w:val="center"/>
            <w:hideMark/>
          </w:tcPr>
          <w:p w14:paraId="1ABA2E01" w14:textId="77777777" w:rsidR="008159BE" w:rsidRPr="00911D4E" w:rsidRDefault="008159BE" w:rsidP="00FF6983">
            <w:pPr>
              <w:spacing w:after="0" w:line="240" w:lineRule="auto"/>
              <w:jc w:val="center"/>
              <w:rPr>
                <w:rFonts w:ascii="Arial" w:eastAsia="Times New Roman" w:hAnsi="Arial" w:cs="Arial"/>
                <w:b/>
                <w:bCs/>
                <w:color w:val="FFFFFF"/>
                <w:sz w:val="20"/>
                <w:szCs w:val="20"/>
                <w:lang w:val="en-US"/>
              </w:rPr>
            </w:pPr>
            <w:r w:rsidRPr="00911D4E">
              <w:rPr>
                <w:rFonts w:ascii="Arial" w:eastAsia="Times New Roman" w:hAnsi="Arial" w:cs="Arial"/>
                <w:b/>
                <w:bCs/>
                <w:color w:val="FFFFFF"/>
                <w:sz w:val="20"/>
                <w:szCs w:val="20"/>
                <w:lang w:val="en-US"/>
              </w:rPr>
              <w:t>2324</w:t>
            </w:r>
          </w:p>
        </w:tc>
        <w:tc>
          <w:tcPr>
            <w:tcW w:w="1572" w:type="dxa"/>
            <w:tcBorders>
              <w:top w:val="nil"/>
              <w:left w:val="nil"/>
              <w:bottom w:val="single" w:sz="8" w:space="0" w:color="auto"/>
              <w:right w:val="nil"/>
            </w:tcBorders>
            <w:shd w:val="clear" w:color="000000" w:fill="C00000"/>
            <w:noWrap/>
            <w:vAlign w:val="center"/>
            <w:hideMark/>
          </w:tcPr>
          <w:p w14:paraId="73839FF2" w14:textId="77777777" w:rsidR="008159BE" w:rsidRPr="00911D4E" w:rsidRDefault="008159BE" w:rsidP="00FF6983">
            <w:pPr>
              <w:spacing w:after="0" w:line="240" w:lineRule="auto"/>
              <w:jc w:val="center"/>
              <w:rPr>
                <w:rFonts w:ascii="Arial" w:eastAsia="Times New Roman" w:hAnsi="Arial" w:cs="Arial"/>
                <w:b/>
                <w:bCs/>
                <w:color w:val="FFFFFF"/>
                <w:sz w:val="20"/>
                <w:szCs w:val="20"/>
                <w:lang w:val="en-US"/>
              </w:rPr>
            </w:pPr>
            <w:r w:rsidRPr="00911D4E">
              <w:rPr>
                <w:rFonts w:ascii="Arial" w:eastAsia="Times New Roman" w:hAnsi="Arial" w:cs="Arial"/>
                <w:b/>
                <w:bCs/>
                <w:color w:val="FFFFFF"/>
                <w:sz w:val="20"/>
                <w:szCs w:val="20"/>
                <w:lang w:val="en-US"/>
              </w:rPr>
              <w:t> </w:t>
            </w:r>
          </w:p>
        </w:tc>
        <w:tc>
          <w:tcPr>
            <w:tcW w:w="1339" w:type="dxa"/>
            <w:tcBorders>
              <w:top w:val="single" w:sz="8" w:space="0" w:color="auto"/>
              <w:left w:val="nil"/>
              <w:bottom w:val="single" w:sz="8" w:space="0" w:color="auto"/>
              <w:right w:val="single" w:sz="8" w:space="0" w:color="auto"/>
            </w:tcBorders>
            <w:shd w:val="clear" w:color="000000" w:fill="C00000"/>
            <w:noWrap/>
            <w:vAlign w:val="center"/>
            <w:hideMark/>
          </w:tcPr>
          <w:p w14:paraId="1B9C00FA" w14:textId="77777777" w:rsidR="008159BE" w:rsidRPr="00911D4E" w:rsidRDefault="008159BE" w:rsidP="00FF6983">
            <w:pPr>
              <w:spacing w:after="0" w:line="240" w:lineRule="auto"/>
              <w:jc w:val="center"/>
              <w:rPr>
                <w:rFonts w:ascii="Arial" w:eastAsia="Times New Roman" w:hAnsi="Arial" w:cs="Arial"/>
                <w:b/>
                <w:bCs/>
                <w:color w:val="FFFFFF"/>
                <w:sz w:val="20"/>
                <w:szCs w:val="20"/>
                <w:lang w:val="en-US"/>
              </w:rPr>
            </w:pPr>
            <w:r w:rsidRPr="00911D4E">
              <w:rPr>
                <w:rFonts w:ascii="Arial" w:eastAsia="Times New Roman" w:hAnsi="Arial" w:cs="Arial"/>
                <w:b/>
                <w:bCs/>
                <w:color w:val="FFFFFF"/>
                <w:sz w:val="20"/>
                <w:szCs w:val="20"/>
                <w:lang w:val="en-US"/>
              </w:rPr>
              <w:t> </w:t>
            </w:r>
          </w:p>
        </w:tc>
        <w:tc>
          <w:tcPr>
            <w:tcW w:w="228" w:type="dxa"/>
            <w:vAlign w:val="center"/>
            <w:hideMark/>
          </w:tcPr>
          <w:p w14:paraId="4ADE2640" w14:textId="77777777" w:rsidR="008159BE" w:rsidRPr="00911D4E" w:rsidRDefault="008159BE" w:rsidP="00FF6983">
            <w:pPr>
              <w:spacing w:after="0" w:line="240" w:lineRule="auto"/>
              <w:rPr>
                <w:rFonts w:ascii="Times New Roman" w:eastAsia="Times New Roman" w:hAnsi="Times New Roman" w:cs="Times New Roman"/>
                <w:sz w:val="20"/>
                <w:szCs w:val="20"/>
                <w:lang w:val="en-US"/>
              </w:rPr>
            </w:pPr>
          </w:p>
        </w:tc>
      </w:tr>
      <w:tr w:rsidR="008159BE" w:rsidRPr="00911D4E" w14:paraId="4988B3E0" w14:textId="77777777" w:rsidTr="00B524C4">
        <w:trPr>
          <w:trHeight w:val="353"/>
        </w:trPr>
        <w:tc>
          <w:tcPr>
            <w:tcW w:w="488" w:type="dxa"/>
            <w:tcBorders>
              <w:top w:val="nil"/>
              <w:left w:val="single" w:sz="8" w:space="0" w:color="auto"/>
              <w:bottom w:val="single" w:sz="8" w:space="0" w:color="auto"/>
              <w:right w:val="single" w:sz="8" w:space="0" w:color="auto"/>
            </w:tcBorders>
            <w:shd w:val="clear" w:color="000000" w:fill="C00000"/>
            <w:vAlign w:val="center"/>
            <w:hideMark/>
          </w:tcPr>
          <w:p w14:paraId="6B578873" w14:textId="77777777" w:rsidR="008159BE" w:rsidRPr="00911D4E" w:rsidRDefault="008159BE" w:rsidP="00FF6983">
            <w:pPr>
              <w:spacing w:after="0" w:line="240" w:lineRule="auto"/>
              <w:jc w:val="center"/>
              <w:rPr>
                <w:rFonts w:ascii="Arial" w:eastAsia="Times New Roman" w:hAnsi="Arial" w:cs="Arial"/>
                <w:b/>
                <w:bCs/>
                <w:color w:val="FFFFFF"/>
                <w:sz w:val="20"/>
                <w:szCs w:val="20"/>
                <w:lang w:val="en-US"/>
              </w:rPr>
            </w:pPr>
            <w:r w:rsidRPr="00911D4E">
              <w:rPr>
                <w:rFonts w:ascii="Arial" w:eastAsia="Times New Roman" w:hAnsi="Arial" w:cs="Arial"/>
                <w:b/>
                <w:bCs/>
                <w:color w:val="FFFFFF"/>
                <w:sz w:val="20"/>
                <w:szCs w:val="20"/>
                <w:lang w:val="en-US"/>
              </w:rPr>
              <w:t>B</w:t>
            </w:r>
          </w:p>
        </w:tc>
        <w:tc>
          <w:tcPr>
            <w:tcW w:w="4348" w:type="dxa"/>
            <w:tcBorders>
              <w:top w:val="nil"/>
              <w:left w:val="nil"/>
              <w:bottom w:val="single" w:sz="8" w:space="0" w:color="auto"/>
              <w:right w:val="single" w:sz="8" w:space="0" w:color="auto"/>
            </w:tcBorders>
            <w:shd w:val="clear" w:color="000000" w:fill="C00000"/>
            <w:noWrap/>
            <w:vAlign w:val="center"/>
            <w:hideMark/>
          </w:tcPr>
          <w:p w14:paraId="181A8423" w14:textId="77777777" w:rsidR="008159BE" w:rsidRPr="00911D4E" w:rsidRDefault="008159BE" w:rsidP="00FF6983">
            <w:pPr>
              <w:spacing w:after="0" w:line="240" w:lineRule="auto"/>
              <w:jc w:val="center"/>
              <w:rPr>
                <w:rFonts w:ascii="Arial" w:eastAsia="Times New Roman" w:hAnsi="Arial" w:cs="Arial"/>
                <w:b/>
                <w:bCs/>
                <w:color w:val="FFFFFF"/>
                <w:sz w:val="20"/>
                <w:szCs w:val="20"/>
                <w:lang w:val="en-US"/>
              </w:rPr>
            </w:pPr>
            <w:r w:rsidRPr="00911D4E">
              <w:rPr>
                <w:rFonts w:ascii="Arial" w:eastAsia="Times New Roman" w:hAnsi="Arial" w:cs="Arial"/>
                <w:b/>
                <w:bCs/>
                <w:color w:val="FFFFFF"/>
                <w:sz w:val="20"/>
                <w:szCs w:val="20"/>
                <w:lang w:val="en-US"/>
              </w:rPr>
              <w:t>FIXED COST</w:t>
            </w:r>
          </w:p>
        </w:tc>
        <w:tc>
          <w:tcPr>
            <w:tcW w:w="2281" w:type="dxa"/>
            <w:tcBorders>
              <w:top w:val="nil"/>
              <w:left w:val="nil"/>
              <w:bottom w:val="single" w:sz="8" w:space="0" w:color="auto"/>
              <w:right w:val="nil"/>
            </w:tcBorders>
            <w:shd w:val="clear" w:color="000000" w:fill="C00000"/>
            <w:noWrap/>
            <w:vAlign w:val="center"/>
            <w:hideMark/>
          </w:tcPr>
          <w:p w14:paraId="4C4BFCF8" w14:textId="77777777" w:rsidR="008159BE" w:rsidRPr="00911D4E" w:rsidRDefault="008159BE" w:rsidP="00FF6983">
            <w:pPr>
              <w:spacing w:after="0" w:line="240" w:lineRule="auto"/>
              <w:jc w:val="center"/>
              <w:rPr>
                <w:rFonts w:ascii="Arial" w:eastAsia="Times New Roman" w:hAnsi="Arial" w:cs="Arial"/>
                <w:b/>
                <w:bCs/>
                <w:color w:val="FFFFFF"/>
                <w:sz w:val="20"/>
                <w:szCs w:val="20"/>
                <w:lang w:val="en-US"/>
              </w:rPr>
            </w:pPr>
            <w:r w:rsidRPr="00911D4E">
              <w:rPr>
                <w:rFonts w:ascii="Arial" w:eastAsia="Times New Roman" w:hAnsi="Arial" w:cs="Arial"/>
                <w:b/>
                <w:bCs/>
                <w:color w:val="FFFFFF"/>
                <w:sz w:val="20"/>
                <w:szCs w:val="20"/>
                <w:lang w:val="en-US"/>
              </w:rPr>
              <w:t> </w:t>
            </w:r>
          </w:p>
        </w:tc>
        <w:tc>
          <w:tcPr>
            <w:tcW w:w="1572" w:type="dxa"/>
            <w:tcBorders>
              <w:top w:val="nil"/>
              <w:left w:val="nil"/>
              <w:bottom w:val="single" w:sz="8" w:space="0" w:color="auto"/>
              <w:right w:val="nil"/>
            </w:tcBorders>
            <w:shd w:val="clear" w:color="000000" w:fill="C00000"/>
            <w:noWrap/>
            <w:vAlign w:val="center"/>
            <w:hideMark/>
          </w:tcPr>
          <w:p w14:paraId="1A349029" w14:textId="77777777" w:rsidR="008159BE" w:rsidRPr="00911D4E" w:rsidRDefault="008159BE" w:rsidP="00FF6983">
            <w:pPr>
              <w:spacing w:after="0" w:line="240" w:lineRule="auto"/>
              <w:jc w:val="center"/>
              <w:rPr>
                <w:rFonts w:ascii="Arial" w:eastAsia="Times New Roman" w:hAnsi="Arial" w:cs="Arial"/>
                <w:b/>
                <w:bCs/>
                <w:color w:val="FFFFFF"/>
                <w:sz w:val="20"/>
                <w:szCs w:val="20"/>
                <w:lang w:val="en-US"/>
              </w:rPr>
            </w:pPr>
            <w:r w:rsidRPr="00911D4E">
              <w:rPr>
                <w:rFonts w:ascii="Arial" w:eastAsia="Times New Roman" w:hAnsi="Arial" w:cs="Arial"/>
                <w:b/>
                <w:bCs/>
                <w:color w:val="FFFFFF"/>
                <w:sz w:val="20"/>
                <w:szCs w:val="20"/>
                <w:lang w:val="en-US"/>
              </w:rPr>
              <w:t> </w:t>
            </w:r>
          </w:p>
        </w:tc>
        <w:tc>
          <w:tcPr>
            <w:tcW w:w="1339" w:type="dxa"/>
            <w:tcBorders>
              <w:top w:val="nil"/>
              <w:left w:val="nil"/>
              <w:bottom w:val="single" w:sz="8" w:space="0" w:color="auto"/>
              <w:right w:val="single" w:sz="8" w:space="0" w:color="auto"/>
            </w:tcBorders>
            <w:shd w:val="clear" w:color="000000" w:fill="C00000"/>
            <w:noWrap/>
            <w:vAlign w:val="center"/>
            <w:hideMark/>
          </w:tcPr>
          <w:p w14:paraId="6D8B351B" w14:textId="77777777" w:rsidR="008159BE" w:rsidRPr="00911D4E" w:rsidRDefault="008159BE" w:rsidP="00FF6983">
            <w:pPr>
              <w:spacing w:after="0" w:line="240" w:lineRule="auto"/>
              <w:jc w:val="center"/>
              <w:rPr>
                <w:rFonts w:ascii="Arial" w:eastAsia="Times New Roman" w:hAnsi="Arial" w:cs="Arial"/>
                <w:b/>
                <w:bCs/>
                <w:color w:val="FFFFFF"/>
                <w:sz w:val="20"/>
                <w:szCs w:val="20"/>
                <w:lang w:val="en-US"/>
              </w:rPr>
            </w:pPr>
            <w:r w:rsidRPr="00911D4E">
              <w:rPr>
                <w:rFonts w:ascii="Arial" w:eastAsia="Times New Roman" w:hAnsi="Arial" w:cs="Arial"/>
                <w:b/>
                <w:bCs/>
                <w:color w:val="FFFFFF"/>
                <w:sz w:val="20"/>
                <w:szCs w:val="20"/>
                <w:lang w:val="en-US"/>
              </w:rPr>
              <w:t> </w:t>
            </w:r>
          </w:p>
        </w:tc>
        <w:tc>
          <w:tcPr>
            <w:tcW w:w="228" w:type="dxa"/>
            <w:vAlign w:val="center"/>
            <w:hideMark/>
          </w:tcPr>
          <w:p w14:paraId="10814034" w14:textId="77777777" w:rsidR="008159BE" w:rsidRPr="00911D4E" w:rsidRDefault="008159BE" w:rsidP="00FF6983">
            <w:pPr>
              <w:spacing w:after="0" w:line="240" w:lineRule="auto"/>
              <w:rPr>
                <w:rFonts w:ascii="Times New Roman" w:eastAsia="Times New Roman" w:hAnsi="Times New Roman" w:cs="Times New Roman"/>
                <w:sz w:val="20"/>
                <w:szCs w:val="20"/>
                <w:lang w:val="en-US"/>
              </w:rPr>
            </w:pPr>
          </w:p>
        </w:tc>
      </w:tr>
      <w:tr w:rsidR="008159BE" w:rsidRPr="00911D4E" w14:paraId="45543BE2" w14:textId="77777777" w:rsidTr="00B524C4">
        <w:trPr>
          <w:trHeight w:val="353"/>
        </w:trPr>
        <w:tc>
          <w:tcPr>
            <w:tcW w:w="488" w:type="dxa"/>
            <w:tcBorders>
              <w:top w:val="nil"/>
              <w:left w:val="single" w:sz="8" w:space="0" w:color="auto"/>
              <w:bottom w:val="single" w:sz="8" w:space="0" w:color="auto"/>
              <w:right w:val="single" w:sz="8" w:space="0" w:color="auto"/>
            </w:tcBorders>
            <w:shd w:val="clear" w:color="000000" w:fill="FFF2CC"/>
            <w:vAlign w:val="center"/>
            <w:hideMark/>
          </w:tcPr>
          <w:p w14:paraId="1C697FEE" w14:textId="77777777" w:rsidR="008159BE" w:rsidRPr="00911D4E" w:rsidRDefault="008159BE" w:rsidP="00FF6983">
            <w:pPr>
              <w:spacing w:after="0" w:line="240" w:lineRule="auto"/>
              <w:jc w:val="center"/>
              <w:rPr>
                <w:rFonts w:ascii="Arial" w:eastAsia="Times New Roman" w:hAnsi="Arial" w:cs="Arial"/>
                <w:color w:val="000000"/>
                <w:sz w:val="20"/>
                <w:szCs w:val="20"/>
                <w:lang w:val="en-US"/>
              </w:rPr>
            </w:pPr>
            <w:r w:rsidRPr="00911D4E">
              <w:rPr>
                <w:rFonts w:ascii="Arial" w:eastAsia="Times New Roman" w:hAnsi="Arial" w:cs="Arial"/>
                <w:color w:val="000000"/>
                <w:sz w:val="20"/>
                <w:szCs w:val="20"/>
                <w:lang w:val="en-US"/>
              </w:rPr>
              <w:t>1</w:t>
            </w:r>
          </w:p>
        </w:tc>
        <w:tc>
          <w:tcPr>
            <w:tcW w:w="4348" w:type="dxa"/>
            <w:tcBorders>
              <w:top w:val="nil"/>
              <w:left w:val="nil"/>
              <w:bottom w:val="single" w:sz="8" w:space="0" w:color="auto"/>
              <w:right w:val="single" w:sz="8" w:space="0" w:color="auto"/>
            </w:tcBorders>
            <w:shd w:val="clear" w:color="000000" w:fill="FFF2CC"/>
            <w:noWrap/>
            <w:vAlign w:val="center"/>
            <w:hideMark/>
          </w:tcPr>
          <w:p w14:paraId="165D81FD" w14:textId="77777777" w:rsidR="008159BE" w:rsidRPr="00911D4E" w:rsidRDefault="008159BE" w:rsidP="00FF6983">
            <w:pPr>
              <w:spacing w:after="0" w:line="240" w:lineRule="auto"/>
              <w:rPr>
                <w:rFonts w:ascii="Arial" w:eastAsia="Times New Roman" w:hAnsi="Arial" w:cs="Arial"/>
                <w:color w:val="000000"/>
                <w:sz w:val="20"/>
                <w:szCs w:val="20"/>
                <w:lang w:val="en-US"/>
              </w:rPr>
            </w:pPr>
            <w:r w:rsidRPr="00911D4E">
              <w:rPr>
                <w:rFonts w:ascii="Arial" w:eastAsia="Times New Roman" w:hAnsi="Arial" w:cs="Arial"/>
                <w:color w:val="000000"/>
                <w:sz w:val="20"/>
                <w:szCs w:val="20"/>
                <w:lang w:val="en-US"/>
              </w:rPr>
              <w:t>Repair &amp; Maintenance</w:t>
            </w:r>
          </w:p>
        </w:tc>
        <w:tc>
          <w:tcPr>
            <w:tcW w:w="2281" w:type="dxa"/>
            <w:tcBorders>
              <w:top w:val="nil"/>
              <w:left w:val="nil"/>
              <w:bottom w:val="nil"/>
              <w:right w:val="nil"/>
            </w:tcBorders>
            <w:shd w:val="clear" w:color="000000" w:fill="FFF2CC"/>
            <w:noWrap/>
            <w:vAlign w:val="center"/>
            <w:hideMark/>
          </w:tcPr>
          <w:p w14:paraId="1C50870D" w14:textId="77777777" w:rsidR="008159BE" w:rsidRPr="00911D4E" w:rsidRDefault="008159BE" w:rsidP="00FF6983">
            <w:pPr>
              <w:spacing w:after="0" w:line="240" w:lineRule="auto"/>
              <w:jc w:val="center"/>
              <w:rPr>
                <w:rFonts w:ascii="Arial" w:eastAsia="Times New Roman" w:hAnsi="Arial" w:cs="Arial"/>
                <w:color w:val="000000"/>
                <w:sz w:val="20"/>
                <w:szCs w:val="20"/>
                <w:lang w:val="en-US"/>
              </w:rPr>
            </w:pPr>
            <w:r w:rsidRPr="00911D4E">
              <w:rPr>
                <w:rFonts w:ascii="Arial" w:eastAsia="Times New Roman" w:hAnsi="Arial" w:cs="Arial"/>
                <w:color w:val="000000"/>
                <w:sz w:val="20"/>
                <w:szCs w:val="20"/>
                <w:lang w:val="en-US"/>
              </w:rPr>
              <w:t> </w:t>
            </w:r>
          </w:p>
        </w:tc>
        <w:tc>
          <w:tcPr>
            <w:tcW w:w="1572" w:type="dxa"/>
            <w:tcBorders>
              <w:top w:val="nil"/>
              <w:left w:val="nil"/>
              <w:bottom w:val="nil"/>
              <w:right w:val="single" w:sz="8" w:space="0" w:color="auto"/>
            </w:tcBorders>
            <w:shd w:val="clear" w:color="000000" w:fill="FFF2CC"/>
            <w:noWrap/>
            <w:vAlign w:val="center"/>
            <w:hideMark/>
          </w:tcPr>
          <w:p w14:paraId="5859C3C8" w14:textId="77777777" w:rsidR="008159BE" w:rsidRPr="00911D4E" w:rsidRDefault="008159BE" w:rsidP="00FF6983">
            <w:pPr>
              <w:spacing w:after="0" w:line="240" w:lineRule="auto"/>
              <w:jc w:val="center"/>
              <w:rPr>
                <w:rFonts w:ascii="Arial" w:eastAsia="Times New Roman" w:hAnsi="Arial" w:cs="Arial"/>
                <w:color w:val="000000"/>
                <w:sz w:val="20"/>
                <w:szCs w:val="20"/>
                <w:lang w:val="en-US"/>
              </w:rPr>
            </w:pPr>
            <w:r w:rsidRPr="00911D4E">
              <w:rPr>
                <w:rFonts w:ascii="Arial" w:eastAsia="Times New Roman" w:hAnsi="Arial" w:cs="Arial"/>
                <w:color w:val="000000"/>
                <w:sz w:val="20"/>
                <w:szCs w:val="20"/>
                <w:lang w:val="en-US"/>
              </w:rPr>
              <w:t> </w:t>
            </w:r>
          </w:p>
        </w:tc>
        <w:tc>
          <w:tcPr>
            <w:tcW w:w="1339" w:type="dxa"/>
            <w:tcBorders>
              <w:top w:val="nil"/>
              <w:left w:val="nil"/>
              <w:bottom w:val="nil"/>
              <w:right w:val="single" w:sz="8" w:space="0" w:color="auto"/>
            </w:tcBorders>
            <w:shd w:val="clear" w:color="000000" w:fill="FFF2CC"/>
            <w:noWrap/>
            <w:vAlign w:val="center"/>
            <w:hideMark/>
          </w:tcPr>
          <w:p w14:paraId="06B8A321" w14:textId="77777777" w:rsidR="008159BE" w:rsidRPr="00911D4E" w:rsidRDefault="008159BE" w:rsidP="00FF6983">
            <w:pPr>
              <w:spacing w:after="0" w:line="240" w:lineRule="auto"/>
              <w:jc w:val="center"/>
              <w:rPr>
                <w:rFonts w:ascii="Arial" w:eastAsia="Times New Roman" w:hAnsi="Arial" w:cs="Arial"/>
                <w:color w:val="000000"/>
                <w:sz w:val="20"/>
                <w:szCs w:val="20"/>
                <w:lang w:val="en-US"/>
              </w:rPr>
            </w:pPr>
            <w:r w:rsidRPr="00911D4E">
              <w:rPr>
                <w:rFonts w:ascii="Arial" w:eastAsia="Times New Roman" w:hAnsi="Arial" w:cs="Arial"/>
                <w:color w:val="000000"/>
                <w:sz w:val="20"/>
                <w:szCs w:val="20"/>
                <w:lang w:val="en-US"/>
              </w:rPr>
              <w:t>250</w:t>
            </w:r>
          </w:p>
        </w:tc>
        <w:tc>
          <w:tcPr>
            <w:tcW w:w="228" w:type="dxa"/>
            <w:vAlign w:val="center"/>
            <w:hideMark/>
          </w:tcPr>
          <w:p w14:paraId="7456E9CC" w14:textId="77777777" w:rsidR="008159BE" w:rsidRPr="00911D4E" w:rsidRDefault="008159BE" w:rsidP="00FF6983">
            <w:pPr>
              <w:spacing w:after="0" w:line="240" w:lineRule="auto"/>
              <w:rPr>
                <w:rFonts w:ascii="Times New Roman" w:eastAsia="Times New Roman" w:hAnsi="Times New Roman" w:cs="Times New Roman"/>
                <w:sz w:val="20"/>
                <w:szCs w:val="20"/>
                <w:lang w:val="en-US"/>
              </w:rPr>
            </w:pPr>
          </w:p>
        </w:tc>
      </w:tr>
      <w:tr w:rsidR="008159BE" w:rsidRPr="00911D4E" w14:paraId="61A69B47" w14:textId="77777777" w:rsidTr="00B524C4">
        <w:trPr>
          <w:trHeight w:val="353"/>
        </w:trPr>
        <w:tc>
          <w:tcPr>
            <w:tcW w:w="488" w:type="dxa"/>
            <w:tcBorders>
              <w:top w:val="nil"/>
              <w:left w:val="single" w:sz="8" w:space="0" w:color="auto"/>
              <w:bottom w:val="single" w:sz="8" w:space="0" w:color="auto"/>
              <w:right w:val="single" w:sz="8" w:space="0" w:color="auto"/>
            </w:tcBorders>
            <w:shd w:val="clear" w:color="000000" w:fill="FFF2CC"/>
            <w:vAlign w:val="center"/>
            <w:hideMark/>
          </w:tcPr>
          <w:p w14:paraId="4B8A21D8" w14:textId="77777777" w:rsidR="008159BE" w:rsidRPr="00911D4E" w:rsidRDefault="008159BE" w:rsidP="00FF6983">
            <w:pPr>
              <w:spacing w:after="0" w:line="240" w:lineRule="auto"/>
              <w:jc w:val="center"/>
              <w:rPr>
                <w:rFonts w:ascii="Arial" w:eastAsia="Times New Roman" w:hAnsi="Arial" w:cs="Arial"/>
                <w:color w:val="000000"/>
                <w:sz w:val="20"/>
                <w:szCs w:val="20"/>
                <w:lang w:val="en-US"/>
              </w:rPr>
            </w:pPr>
            <w:r w:rsidRPr="00911D4E">
              <w:rPr>
                <w:rFonts w:ascii="Arial" w:eastAsia="Times New Roman" w:hAnsi="Arial" w:cs="Arial"/>
                <w:color w:val="000000"/>
                <w:sz w:val="20"/>
                <w:szCs w:val="20"/>
                <w:lang w:val="en-US"/>
              </w:rPr>
              <w:t>2</w:t>
            </w:r>
          </w:p>
        </w:tc>
        <w:tc>
          <w:tcPr>
            <w:tcW w:w="4348" w:type="dxa"/>
            <w:tcBorders>
              <w:top w:val="nil"/>
              <w:left w:val="nil"/>
              <w:bottom w:val="single" w:sz="8" w:space="0" w:color="auto"/>
              <w:right w:val="single" w:sz="8" w:space="0" w:color="auto"/>
            </w:tcBorders>
            <w:shd w:val="clear" w:color="000000" w:fill="FFF2CC"/>
            <w:noWrap/>
            <w:vAlign w:val="center"/>
            <w:hideMark/>
          </w:tcPr>
          <w:p w14:paraId="0D414605" w14:textId="77777777" w:rsidR="008159BE" w:rsidRPr="00911D4E" w:rsidRDefault="008159BE" w:rsidP="00FF6983">
            <w:pPr>
              <w:spacing w:after="0" w:line="240" w:lineRule="auto"/>
              <w:rPr>
                <w:rFonts w:ascii="Arial" w:eastAsia="Times New Roman" w:hAnsi="Arial" w:cs="Arial"/>
                <w:color w:val="000000"/>
                <w:sz w:val="20"/>
                <w:szCs w:val="20"/>
                <w:lang w:val="en-US"/>
              </w:rPr>
            </w:pPr>
            <w:r w:rsidRPr="00911D4E">
              <w:rPr>
                <w:rFonts w:ascii="Arial" w:eastAsia="Times New Roman" w:hAnsi="Arial" w:cs="Arial"/>
                <w:color w:val="000000"/>
                <w:sz w:val="20"/>
                <w:szCs w:val="20"/>
                <w:lang w:val="en-US"/>
              </w:rPr>
              <w:t>Salaries &amp; Wages</w:t>
            </w:r>
          </w:p>
        </w:tc>
        <w:tc>
          <w:tcPr>
            <w:tcW w:w="2281" w:type="dxa"/>
            <w:tcBorders>
              <w:top w:val="nil"/>
              <w:left w:val="nil"/>
              <w:bottom w:val="nil"/>
              <w:right w:val="nil"/>
            </w:tcBorders>
            <w:shd w:val="clear" w:color="000000" w:fill="FFF2CC"/>
            <w:noWrap/>
            <w:vAlign w:val="center"/>
            <w:hideMark/>
          </w:tcPr>
          <w:p w14:paraId="1C27EC89" w14:textId="77777777" w:rsidR="008159BE" w:rsidRPr="00911D4E" w:rsidRDefault="008159BE" w:rsidP="00FF6983">
            <w:pPr>
              <w:spacing w:after="0" w:line="240" w:lineRule="auto"/>
              <w:jc w:val="center"/>
              <w:rPr>
                <w:rFonts w:ascii="Arial" w:eastAsia="Times New Roman" w:hAnsi="Arial" w:cs="Arial"/>
                <w:color w:val="000000"/>
                <w:sz w:val="20"/>
                <w:szCs w:val="20"/>
                <w:lang w:val="en-US"/>
              </w:rPr>
            </w:pPr>
            <w:r w:rsidRPr="00911D4E">
              <w:rPr>
                <w:rFonts w:ascii="Arial" w:eastAsia="Times New Roman" w:hAnsi="Arial" w:cs="Arial"/>
                <w:color w:val="000000"/>
                <w:sz w:val="20"/>
                <w:szCs w:val="20"/>
                <w:lang w:val="en-US"/>
              </w:rPr>
              <w:t> </w:t>
            </w:r>
          </w:p>
        </w:tc>
        <w:tc>
          <w:tcPr>
            <w:tcW w:w="1572" w:type="dxa"/>
            <w:tcBorders>
              <w:top w:val="nil"/>
              <w:left w:val="nil"/>
              <w:bottom w:val="nil"/>
              <w:right w:val="single" w:sz="8" w:space="0" w:color="auto"/>
            </w:tcBorders>
            <w:shd w:val="clear" w:color="000000" w:fill="FFF2CC"/>
            <w:noWrap/>
            <w:vAlign w:val="center"/>
            <w:hideMark/>
          </w:tcPr>
          <w:p w14:paraId="42A9F885" w14:textId="77777777" w:rsidR="008159BE" w:rsidRPr="00911D4E" w:rsidRDefault="008159BE" w:rsidP="00FF6983">
            <w:pPr>
              <w:spacing w:after="0" w:line="240" w:lineRule="auto"/>
              <w:jc w:val="center"/>
              <w:rPr>
                <w:rFonts w:ascii="Arial" w:eastAsia="Times New Roman" w:hAnsi="Arial" w:cs="Arial"/>
                <w:color w:val="000000"/>
                <w:sz w:val="20"/>
                <w:szCs w:val="20"/>
                <w:lang w:val="en-US"/>
              </w:rPr>
            </w:pPr>
            <w:r w:rsidRPr="00911D4E">
              <w:rPr>
                <w:rFonts w:ascii="Arial" w:eastAsia="Times New Roman" w:hAnsi="Arial" w:cs="Arial"/>
                <w:color w:val="000000"/>
                <w:sz w:val="20"/>
                <w:szCs w:val="20"/>
                <w:lang w:val="en-US"/>
              </w:rPr>
              <w:t> </w:t>
            </w:r>
          </w:p>
        </w:tc>
        <w:tc>
          <w:tcPr>
            <w:tcW w:w="1339" w:type="dxa"/>
            <w:tcBorders>
              <w:top w:val="nil"/>
              <w:left w:val="nil"/>
              <w:bottom w:val="nil"/>
              <w:right w:val="single" w:sz="8" w:space="0" w:color="auto"/>
            </w:tcBorders>
            <w:shd w:val="clear" w:color="000000" w:fill="FFF2CC"/>
            <w:noWrap/>
            <w:vAlign w:val="center"/>
            <w:hideMark/>
          </w:tcPr>
          <w:p w14:paraId="0DAFDB5D" w14:textId="77777777" w:rsidR="008159BE" w:rsidRPr="00911D4E" w:rsidRDefault="008159BE" w:rsidP="00FF6983">
            <w:pPr>
              <w:spacing w:after="0" w:line="240" w:lineRule="auto"/>
              <w:jc w:val="center"/>
              <w:rPr>
                <w:rFonts w:ascii="Arial" w:eastAsia="Times New Roman" w:hAnsi="Arial" w:cs="Arial"/>
                <w:color w:val="000000"/>
                <w:sz w:val="20"/>
                <w:szCs w:val="20"/>
                <w:lang w:val="en-US"/>
              </w:rPr>
            </w:pPr>
            <w:r w:rsidRPr="00911D4E">
              <w:rPr>
                <w:rFonts w:ascii="Arial" w:eastAsia="Times New Roman" w:hAnsi="Arial" w:cs="Arial"/>
                <w:color w:val="000000"/>
                <w:sz w:val="20"/>
                <w:szCs w:val="20"/>
                <w:lang w:val="en-US"/>
              </w:rPr>
              <w:t> </w:t>
            </w:r>
          </w:p>
        </w:tc>
        <w:tc>
          <w:tcPr>
            <w:tcW w:w="228" w:type="dxa"/>
            <w:vAlign w:val="center"/>
            <w:hideMark/>
          </w:tcPr>
          <w:p w14:paraId="2E7F387B" w14:textId="77777777" w:rsidR="008159BE" w:rsidRPr="00911D4E" w:rsidRDefault="008159BE" w:rsidP="00FF6983">
            <w:pPr>
              <w:spacing w:after="0" w:line="240" w:lineRule="auto"/>
              <w:rPr>
                <w:rFonts w:ascii="Times New Roman" w:eastAsia="Times New Roman" w:hAnsi="Times New Roman" w:cs="Times New Roman"/>
                <w:sz w:val="20"/>
                <w:szCs w:val="20"/>
                <w:lang w:val="en-US"/>
              </w:rPr>
            </w:pPr>
          </w:p>
        </w:tc>
      </w:tr>
      <w:tr w:rsidR="008159BE" w:rsidRPr="00911D4E" w14:paraId="7ADB69DA" w14:textId="77777777" w:rsidTr="00B524C4">
        <w:trPr>
          <w:trHeight w:val="353"/>
        </w:trPr>
        <w:tc>
          <w:tcPr>
            <w:tcW w:w="488" w:type="dxa"/>
            <w:tcBorders>
              <w:top w:val="nil"/>
              <w:left w:val="single" w:sz="8" w:space="0" w:color="auto"/>
              <w:bottom w:val="single" w:sz="8" w:space="0" w:color="auto"/>
              <w:right w:val="single" w:sz="8" w:space="0" w:color="auto"/>
            </w:tcBorders>
            <w:shd w:val="clear" w:color="000000" w:fill="FFF2CC"/>
            <w:vAlign w:val="center"/>
            <w:hideMark/>
          </w:tcPr>
          <w:p w14:paraId="4F9FCF67" w14:textId="77777777" w:rsidR="008159BE" w:rsidRPr="00911D4E" w:rsidRDefault="008159BE" w:rsidP="00FF6983">
            <w:pPr>
              <w:spacing w:after="0" w:line="240" w:lineRule="auto"/>
              <w:jc w:val="center"/>
              <w:rPr>
                <w:rFonts w:ascii="Arial" w:eastAsia="Times New Roman" w:hAnsi="Arial" w:cs="Arial"/>
                <w:color w:val="000000"/>
                <w:sz w:val="20"/>
                <w:szCs w:val="20"/>
                <w:lang w:val="en-US"/>
              </w:rPr>
            </w:pPr>
            <w:r w:rsidRPr="00911D4E">
              <w:rPr>
                <w:rFonts w:ascii="Arial" w:eastAsia="Times New Roman" w:hAnsi="Arial" w:cs="Arial"/>
                <w:color w:val="000000"/>
                <w:sz w:val="20"/>
                <w:szCs w:val="20"/>
                <w:lang w:val="en-US"/>
              </w:rPr>
              <w:t>3</w:t>
            </w:r>
          </w:p>
        </w:tc>
        <w:tc>
          <w:tcPr>
            <w:tcW w:w="4348" w:type="dxa"/>
            <w:tcBorders>
              <w:top w:val="nil"/>
              <w:left w:val="nil"/>
              <w:bottom w:val="single" w:sz="8" w:space="0" w:color="auto"/>
              <w:right w:val="single" w:sz="8" w:space="0" w:color="auto"/>
            </w:tcBorders>
            <w:shd w:val="clear" w:color="000000" w:fill="FFF2CC"/>
            <w:noWrap/>
            <w:vAlign w:val="center"/>
            <w:hideMark/>
          </w:tcPr>
          <w:p w14:paraId="40E48FBD" w14:textId="77777777" w:rsidR="008159BE" w:rsidRPr="00911D4E" w:rsidRDefault="008159BE" w:rsidP="00FF6983">
            <w:pPr>
              <w:spacing w:after="0" w:line="240" w:lineRule="auto"/>
              <w:rPr>
                <w:rFonts w:ascii="Arial" w:eastAsia="Times New Roman" w:hAnsi="Arial" w:cs="Arial"/>
                <w:color w:val="000000"/>
                <w:sz w:val="20"/>
                <w:szCs w:val="20"/>
                <w:lang w:val="en-US"/>
              </w:rPr>
            </w:pPr>
            <w:r w:rsidRPr="00911D4E">
              <w:rPr>
                <w:rFonts w:ascii="Arial" w:eastAsia="Times New Roman" w:hAnsi="Arial" w:cs="Arial"/>
                <w:color w:val="000000"/>
                <w:sz w:val="20"/>
                <w:szCs w:val="20"/>
                <w:lang w:val="en-US"/>
              </w:rPr>
              <w:t>Research &amp; Development</w:t>
            </w:r>
          </w:p>
        </w:tc>
        <w:tc>
          <w:tcPr>
            <w:tcW w:w="2281" w:type="dxa"/>
            <w:tcBorders>
              <w:top w:val="nil"/>
              <w:left w:val="nil"/>
              <w:bottom w:val="nil"/>
              <w:right w:val="nil"/>
            </w:tcBorders>
            <w:shd w:val="clear" w:color="000000" w:fill="FFF2CC"/>
            <w:noWrap/>
            <w:vAlign w:val="center"/>
            <w:hideMark/>
          </w:tcPr>
          <w:p w14:paraId="1B6B2007" w14:textId="77777777" w:rsidR="008159BE" w:rsidRPr="00911D4E" w:rsidRDefault="008159BE" w:rsidP="00FF6983">
            <w:pPr>
              <w:spacing w:after="0" w:line="240" w:lineRule="auto"/>
              <w:jc w:val="center"/>
              <w:rPr>
                <w:rFonts w:ascii="Arial" w:eastAsia="Times New Roman" w:hAnsi="Arial" w:cs="Arial"/>
                <w:color w:val="000000"/>
                <w:sz w:val="20"/>
                <w:szCs w:val="20"/>
                <w:lang w:val="en-US"/>
              </w:rPr>
            </w:pPr>
            <w:r w:rsidRPr="00911D4E">
              <w:rPr>
                <w:rFonts w:ascii="Arial" w:eastAsia="Times New Roman" w:hAnsi="Arial" w:cs="Arial"/>
                <w:color w:val="000000"/>
                <w:sz w:val="20"/>
                <w:szCs w:val="20"/>
                <w:lang w:val="en-US"/>
              </w:rPr>
              <w:t> </w:t>
            </w:r>
          </w:p>
        </w:tc>
        <w:tc>
          <w:tcPr>
            <w:tcW w:w="1572" w:type="dxa"/>
            <w:tcBorders>
              <w:top w:val="nil"/>
              <w:left w:val="nil"/>
              <w:bottom w:val="nil"/>
              <w:right w:val="single" w:sz="8" w:space="0" w:color="auto"/>
            </w:tcBorders>
            <w:shd w:val="clear" w:color="000000" w:fill="FFF2CC"/>
            <w:noWrap/>
            <w:vAlign w:val="center"/>
            <w:hideMark/>
          </w:tcPr>
          <w:p w14:paraId="77B86243" w14:textId="77777777" w:rsidR="008159BE" w:rsidRPr="00911D4E" w:rsidRDefault="008159BE" w:rsidP="00FF6983">
            <w:pPr>
              <w:spacing w:after="0" w:line="240" w:lineRule="auto"/>
              <w:jc w:val="center"/>
              <w:rPr>
                <w:rFonts w:ascii="Arial" w:eastAsia="Times New Roman" w:hAnsi="Arial" w:cs="Arial"/>
                <w:color w:val="000000"/>
                <w:sz w:val="20"/>
                <w:szCs w:val="20"/>
                <w:lang w:val="en-US"/>
              </w:rPr>
            </w:pPr>
            <w:r w:rsidRPr="00911D4E">
              <w:rPr>
                <w:rFonts w:ascii="Arial" w:eastAsia="Times New Roman" w:hAnsi="Arial" w:cs="Arial"/>
                <w:color w:val="000000"/>
                <w:sz w:val="20"/>
                <w:szCs w:val="20"/>
                <w:lang w:val="en-US"/>
              </w:rPr>
              <w:t> </w:t>
            </w:r>
          </w:p>
        </w:tc>
        <w:tc>
          <w:tcPr>
            <w:tcW w:w="1339" w:type="dxa"/>
            <w:tcBorders>
              <w:top w:val="nil"/>
              <w:left w:val="nil"/>
              <w:bottom w:val="nil"/>
              <w:right w:val="single" w:sz="8" w:space="0" w:color="auto"/>
            </w:tcBorders>
            <w:shd w:val="clear" w:color="000000" w:fill="FFF2CC"/>
            <w:noWrap/>
            <w:vAlign w:val="center"/>
            <w:hideMark/>
          </w:tcPr>
          <w:p w14:paraId="779EAD9B" w14:textId="77777777" w:rsidR="008159BE" w:rsidRPr="00911D4E" w:rsidRDefault="008159BE" w:rsidP="00FF6983">
            <w:pPr>
              <w:spacing w:after="0" w:line="240" w:lineRule="auto"/>
              <w:jc w:val="center"/>
              <w:rPr>
                <w:rFonts w:ascii="Arial" w:eastAsia="Times New Roman" w:hAnsi="Arial" w:cs="Arial"/>
                <w:color w:val="000000"/>
                <w:sz w:val="20"/>
                <w:szCs w:val="20"/>
                <w:lang w:val="en-US"/>
              </w:rPr>
            </w:pPr>
            <w:r w:rsidRPr="00911D4E">
              <w:rPr>
                <w:rFonts w:ascii="Arial" w:eastAsia="Times New Roman" w:hAnsi="Arial" w:cs="Arial"/>
                <w:color w:val="000000"/>
                <w:sz w:val="20"/>
                <w:szCs w:val="20"/>
                <w:lang w:val="en-US"/>
              </w:rPr>
              <w:t> </w:t>
            </w:r>
          </w:p>
        </w:tc>
        <w:tc>
          <w:tcPr>
            <w:tcW w:w="228" w:type="dxa"/>
            <w:vAlign w:val="center"/>
            <w:hideMark/>
          </w:tcPr>
          <w:p w14:paraId="1D770A86" w14:textId="77777777" w:rsidR="008159BE" w:rsidRPr="00911D4E" w:rsidRDefault="008159BE" w:rsidP="00FF6983">
            <w:pPr>
              <w:spacing w:after="0" w:line="240" w:lineRule="auto"/>
              <w:rPr>
                <w:rFonts w:ascii="Times New Roman" w:eastAsia="Times New Roman" w:hAnsi="Times New Roman" w:cs="Times New Roman"/>
                <w:sz w:val="20"/>
                <w:szCs w:val="20"/>
                <w:lang w:val="en-US"/>
              </w:rPr>
            </w:pPr>
          </w:p>
        </w:tc>
      </w:tr>
      <w:tr w:rsidR="008159BE" w:rsidRPr="00911D4E" w14:paraId="728676B2" w14:textId="77777777" w:rsidTr="00B524C4">
        <w:trPr>
          <w:trHeight w:val="353"/>
        </w:trPr>
        <w:tc>
          <w:tcPr>
            <w:tcW w:w="488" w:type="dxa"/>
            <w:tcBorders>
              <w:top w:val="nil"/>
              <w:left w:val="single" w:sz="8" w:space="0" w:color="auto"/>
              <w:bottom w:val="single" w:sz="8" w:space="0" w:color="auto"/>
              <w:right w:val="single" w:sz="8" w:space="0" w:color="auto"/>
            </w:tcBorders>
            <w:shd w:val="clear" w:color="000000" w:fill="FFF2CC"/>
            <w:vAlign w:val="center"/>
            <w:hideMark/>
          </w:tcPr>
          <w:p w14:paraId="4E78D2B8" w14:textId="77777777" w:rsidR="008159BE" w:rsidRPr="00911D4E" w:rsidRDefault="008159BE" w:rsidP="00FF6983">
            <w:pPr>
              <w:spacing w:after="0" w:line="240" w:lineRule="auto"/>
              <w:jc w:val="center"/>
              <w:rPr>
                <w:rFonts w:ascii="Arial" w:eastAsia="Times New Roman" w:hAnsi="Arial" w:cs="Arial"/>
                <w:color w:val="000000"/>
                <w:sz w:val="20"/>
                <w:szCs w:val="20"/>
                <w:lang w:val="en-US"/>
              </w:rPr>
            </w:pPr>
            <w:r w:rsidRPr="00911D4E">
              <w:rPr>
                <w:rFonts w:ascii="Arial" w:eastAsia="Times New Roman" w:hAnsi="Arial" w:cs="Arial"/>
                <w:color w:val="000000"/>
                <w:sz w:val="20"/>
                <w:szCs w:val="20"/>
                <w:lang w:val="en-US"/>
              </w:rPr>
              <w:t>4</w:t>
            </w:r>
          </w:p>
        </w:tc>
        <w:tc>
          <w:tcPr>
            <w:tcW w:w="4348" w:type="dxa"/>
            <w:tcBorders>
              <w:top w:val="nil"/>
              <w:left w:val="nil"/>
              <w:bottom w:val="single" w:sz="8" w:space="0" w:color="auto"/>
              <w:right w:val="single" w:sz="8" w:space="0" w:color="auto"/>
            </w:tcBorders>
            <w:shd w:val="clear" w:color="000000" w:fill="FFF2CC"/>
            <w:noWrap/>
            <w:vAlign w:val="center"/>
            <w:hideMark/>
          </w:tcPr>
          <w:p w14:paraId="0C38C6DF" w14:textId="77777777" w:rsidR="008159BE" w:rsidRPr="00911D4E" w:rsidRDefault="008159BE" w:rsidP="00FF6983">
            <w:pPr>
              <w:spacing w:after="0" w:line="240" w:lineRule="auto"/>
              <w:rPr>
                <w:rFonts w:ascii="Arial" w:eastAsia="Times New Roman" w:hAnsi="Arial" w:cs="Arial"/>
                <w:color w:val="000000"/>
                <w:sz w:val="20"/>
                <w:szCs w:val="20"/>
                <w:lang w:val="en-US"/>
              </w:rPr>
            </w:pPr>
            <w:r w:rsidRPr="00911D4E">
              <w:rPr>
                <w:rFonts w:ascii="Arial" w:eastAsia="Times New Roman" w:hAnsi="Arial" w:cs="Arial"/>
                <w:color w:val="000000"/>
                <w:sz w:val="20"/>
                <w:szCs w:val="20"/>
                <w:lang w:val="en-US"/>
              </w:rPr>
              <w:t>Transportation &amp; Clearance</w:t>
            </w:r>
          </w:p>
        </w:tc>
        <w:tc>
          <w:tcPr>
            <w:tcW w:w="2281" w:type="dxa"/>
            <w:tcBorders>
              <w:top w:val="nil"/>
              <w:left w:val="nil"/>
              <w:bottom w:val="nil"/>
              <w:right w:val="nil"/>
            </w:tcBorders>
            <w:shd w:val="clear" w:color="000000" w:fill="FFF2CC"/>
            <w:noWrap/>
            <w:vAlign w:val="center"/>
            <w:hideMark/>
          </w:tcPr>
          <w:p w14:paraId="79320D4F" w14:textId="77777777" w:rsidR="008159BE" w:rsidRPr="00911D4E" w:rsidRDefault="008159BE" w:rsidP="00FF6983">
            <w:pPr>
              <w:spacing w:after="0" w:line="240" w:lineRule="auto"/>
              <w:jc w:val="center"/>
              <w:rPr>
                <w:rFonts w:ascii="Arial" w:eastAsia="Times New Roman" w:hAnsi="Arial" w:cs="Arial"/>
                <w:color w:val="000000"/>
                <w:sz w:val="20"/>
                <w:szCs w:val="20"/>
                <w:lang w:val="en-US"/>
              </w:rPr>
            </w:pPr>
            <w:r w:rsidRPr="00911D4E">
              <w:rPr>
                <w:rFonts w:ascii="Arial" w:eastAsia="Times New Roman" w:hAnsi="Arial" w:cs="Arial"/>
                <w:color w:val="000000"/>
                <w:sz w:val="20"/>
                <w:szCs w:val="20"/>
                <w:lang w:val="en-US"/>
              </w:rPr>
              <w:t> </w:t>
            </w:r>
          </w:p>
        </w:tc>
        <w:tc>
          <w:tcPr>
            <w:tcW w:w="1572" w:type="dxa"/>
            <w:tcBorders>
              <w:top w:val="nil"/>
              <w:left w:val="nil"/>
              <w:bottom w:val="nil"/>
              <w:right w:val="single" w:sz="8" w:space="0" w:color="auto"/>
            </w:tcBorders>
            <w:shd w:val="clear" w:color="000000" w:fill="FFF2CC"/>
            <w:noWrap/>
            <w:vAlign w:val="center"/>
            <w:hideMark/>
          </w:tcPr>
          <w:p w14:paraId="103587AA" w14:textId="77777777" w:rsidR="008159BE" w:rsidRPr="00911D4E" w:rsidRDefault="008159BE" w:rsidP="00FF6983">
            <w:pPr>
              <w:spacing w:after="0" w:line="240" w:lineRule="auto"/>
              <w:jc w:val="center"/>
              <w:rPr>
                <w:rFonts w:ascii="Arial" w:eastAsia="Times New Roman" w:hAnsi="Arial" w:cs="Arial"/>
                <w:color w:val="000000"/>
                <w:sz w:val="20"/>
                <w:szCs w:val="20"/>
                <w:lang w:val="en-US"/>
              </w:rPr>
            </w:pPr>
            <w:r w:rsidRPr="00911D4E">
              <w:rPr>
                <w:rFonts w:ascii="Arial" w:eastAsia="Times New Roman" w:hAnsi="Arial" w:cs="Arial"/>
                <w:color w:val="000000"/>
                <w:sz w:val="20"/>
                <w:szCs w:val="20"/>
                <w:lang w:val="en-US"/>
              </w:rPr>
              <w:t> </w:t>
            </w:r>
          </w:p>
        </w:tc>
        <w:tc>
          <w:tcPr>
            <w:tcW w:w="1339" w:type="dxa"/>
            <w:tcBorders>
              <w:top w:val="nil"/>
              <w:left w:val="nil"/>
              <w:bottom w:val="nil"/>
              <w:right w:val="single" w:sz="8" w:space="0" w:color="auto"/>
            </w:tcBorders>
            <w:shd w:val="clear" w:color="000000" w:fill="FFF2CC"/>
            <w:noWrap/>
            <w:vAlign w:val="center"/>
            <w:hideMark/>
          </w:tcPr>
          <w:p w14:paraId="70A230E3" w14:textId="77777777" w:rsidR="008159BE" w:rsidRPr="00911D4E" w:rsidRDefault="008159BE" w:rsidP="00FF6983">
            <w:pPr>
              <w:spacing w:after="0" w:line="240" w:lineRule="auto"/>
              <w:jc w:val="center"/>
              <w:rPr>
                <w:rFonts w:ascii="Arial" w:eastAsia="Times New Roman" w:hAnsi="Arial" w:cs="Arial"/>
                <w:color w:val="000000"/>
                <w:sz w:val="20"/>
                <w:szCs w:val="20"/>
                <w:lang w:val="en-US"/>
              </w:rPr>
            </w:pPr>
            <w:r w:rsidRPr="00911D4E">
              <w:rPr>
                <w:rFonts w:ascii="Arial" w:eastAsia="Times New Roman" w:hAnsi="Arial" w:cs="Arial"/>
                <w:color w:val="000000"/>
                <w:sz w:val="20"/>
                <w:szCs w:val="20"/>
                <w:lang w:val="en-US"/>
              </w:rPr>
              <w:t> </w:t>
            </w:r>
          </w:p>
        </w:tc>
        <w:tc>
          <w:tcPr>
            <w:tcW w:w="228" w:type="dxa"/>
            <w:vAlign w:val="center"/>
            <w:hideMark/>
          </w:tcPr>
          <w:p w14:paraId="193A7425" w14:textId="77777777" w:rsidR="008159BE" w:rsidRPr="00911D4E" w:rsidRDefault="008159BE" w:rsidP="00FF6983">
            <w:pPr>
              <w:spacing w:after="0" w:line="240" w:lineRule="auto"/>
              <w:rPr>
                <w:rFonts w:ascii="Times New Roman" w:eastAsia="Times New Roman" w:hAnsi="Times New Roman" w:cs="Times New Roman"/>
                <w:sz w:val="20"/>
                <w:szCs w:val="20"/>
                <w:lang w:val="en-US"/>
              </w:rPr>
            </w:pPr>
          </w:p>
        </w:tc>
      </w:tr>
      <w:tr w:rsidR="008159BE" w:rsidRPr="00911D4E" w14:paraId="4C66217E" w14:textId="77777777" w:rsidTr="00B524C4">
        <w:trPr>
          <w:trHeight w:val="353"/>
        </w:trPr>
        <w:tc>
          <w:tcPr>
            <w:tcW w:w="488" w:type="dxa"/>
            <w:tcBorders>
              <w:top w:val="nil"/>
              <w:left w:val="single" w:sz="8" w:space="0" w:color="auto"/>
              <w:bottom w:val="single" w:sz="8" w:space="0" w:color="auto"/>
              <w:right w:val="single" w:sz="8" w:space="0" w:color="auto"/>
            </w:tcBorders>
            <w:shd w:val="clear" w:color="000000" w:fill="FFF2CC"/>
            <w:vAlign w:val="center"/>
            <w:hideMark/>
          </w:tcPr>
          <w:p w14:paraId="2B8480E7" w14:textId="77777777" w:rsidR="008159BE" w:rsidRPr="00911D4E" w:rsidRDefault="008159BE" w:rsidP="00FF6983">
            <w:pPr>
              <w:spacing w:after="0" w:line="240" w:lineRule="auto"/>
              <w:jc w:val="center"/>
              <w:rPr>
                <w:rFonts w:ascii="Arial" w:eastAsia="Times New Roman" w:hAnsi="Arial" w:cs="Arial"/>
                <w:color w:val="000000"/>
                <w:sz w:val="20"/>
                <w:szCs w:val="20"/>
                <w:lang w:val="en-US"/>
              </w:rPr>
            </w:pPr>
            <w:r w:rsidRPr="00911D4E">
              <w:rPr>
                <w:rFonts w:ascii="Arial" w:eastAsia="Times New Roman" w:hAnsi="Arial" w:cs="Arial"/>
                <w:color w:val="000000"/>
                <w:sz w:val="20"/>
                <w:szCs w:val="20"/>
                <w:lang w:val="en-US"/>
              </w:rPr>
              <w:t>5</w:t>
            </w:r>
          </w:p>
        </w:tc>
        <w:tc>
          <w:tcPr>
            <w:tcW w:w="4348" w:type="dxa"/>
            <w:tcBorders>
              <w:top w:val="nil"/>
              <w:left w:val="nil"/>
              <w:bottom w:val="nil"/>
              <w:right w:val="single" w:sz="8" w:space="0" w:color="auto"/>
            </w:tcBorders>
            <w:shd w:val="clear" w:color="000000" w:fill="FFF2CC"/>
            <w:noWrap/>
            <w:vAlign w:val="center"/>
            <w:hideMark/>
          </w:tcPr>
          <w:p w14:paraId="1551E9AC" w14:textId="77777777" w:rsidR="008159BE" w:rsidRPr="00911D4E" w:rsidRDefault="008159BE" w:rsidP="00FF6983">
            <w:pPr>
              <w:spacing w:after="0" w:line="240" w:lineRule="auto"/>
              <w:rPr>
                <w:rFonts w:ascii="Arial" w:eastAsia="Times New Roman" w:hAnsi="Arial" w:cs="Arial"/>
                <w:color w:val="000000"/>
                <w:sz w:val="20"/>
                <w:szCs w:val="20"/>
                <w:lang w:val="en-US"/>
              </w:rPr>
            </w:pPr>
            <w:r w:rsidRPr="00911D4E">
              <w:rPr>
                <w:rFonts w:ascii="Arial" w:eastAsia="Times New Roman" w:hAnsi="Arial" w:cs="Arial"/>
                <w:color w:val="000000"/>
                <w:sz w:val="20"/>
                <w:szCs w:val="20"/>
                <w:lang w:val="en-US"/>
              </w:rPr>
              <w:t>Corporate Overheads</w:t>
            </w:r>
          </w:p>
        </w:tc>
        <w:tc>
          <w:tcPr>
            <w:tcW w:w="2281" w:type="dxa"/>
            <w:tcBorders>
              <w:top w:val="nil"/>
              <w:left w:val="nil"/>
              <w:bottom w:val="nil"/>
              <w:right w:val="nil"/>
            </w:tcBorders>
            <w:shd w:val="clear" w:color="000000" w:fill="FFF2CC"/>
            <w:noWrap/>
            <w:vAlign w:val="center"/>
            <w:hideMark/>
          </w:tcPr>
          <w:p w14:paraId="027E3777" w14:textId="77777777" w:rsidR="008159BE" w:rsidRPr="00911D4E" w:rsidRDefault="008159BE" w:rsidP="00FF6983">
            <w:pPr>
              <w:spacing w:after="0" w:line="240" w:lineRule="auto"/>
              <w:jc w:val="center"/>
              <w:rPr>
                <w:rFonts w:ascii="Arial" w:eastAsia="Times New Roman" w:hAnsi="Arial" w:cs="Arial"/>
                <w:color w:val="000000"/>
                <w:sz w:val="20"/>
                <w:szCs w:val="20"/>
                <w:lang w:val="en-US"/>
              </w:rPr>
            </w:pPr>
            <w:r w:rsidRPr="00911D4E">
              <w:rPr>
                <w:rFonts w:ascii="Arial" w:eastAsia="Times New Roman" w:hAnsi="Arial" w:cs="Arial"/>
                <w:color w:val="000000"/>
                <w:sz w:val="20"/>
                <w:szCs w:val="20"/>
                <w:lang w:val="en-US"/>
              </w:rPr>
              <w:t> </w:t>
            </w:r>
          </w:p>
        </w:tc>
        <w:tc>
          <w:tcPr>
            <w:tcW w:w="1572" w:type="dxa"/>
            <w:tcBorders>
              <w:top w:val="nil"/>
              <w:left w:val="nil"/>
              <w:bottom w:val="nil"/>
              <w:right w:val="single" w:sz="8" w:space="0" w:color="auto"/>
            </w:tcBorders>
            <w:shd w:val="clear" w:color="000000" w:fill="FFF2CC"/>
            <w:noWrap/>
            <w:vAlign w:val="center"/>
            <w:hideMark/>
          </w:tcPr>
          <w:p w14:paraId="3F228AC0" w14:textId="77777777" w:rsidR="008159BE" w:rsidRPr="00911D4E" w:rsidRDefault="008159BE" w:rsidP="00FF6983">
            <w:pPr>
              <w:spacing w:after="0" w:line="240" w:lineRule="auto"/>
              <w:jc w:val="center"/>
              <w:rPr>
                <w:rFonts w:ascii="Arial" w:eastAsia="Times New Roman" w:hAnsi="Arial" w:cs="Arial"/>
                <w:color w:val="000000"/>
                <w:sz w:val="20"/>
                <w:szCs w:val="20"/>
                <w:lang w:val="en-US"/>
              </w:rPr>
            </w:pPr>
            <w:r w:rsidRPr="00911D4E">
              <w:rPr>
                <w:rFonts w:ascii="Arial" w:eastAsia="Times New Roman" w:hAnsi="Arial" w:cs="Arial"/>
                <w:color w:val="000000"/>
                <w:sz w:val="20"/>
                <w:szCs w:val="20"/>
                <w:lang w:val="en-US"/>
              </w:rPr>
              <w:t> </w:t>
            </w:r>
          </w:p>
        </w:tc>
        <w:tc>
          <w:tcPr>
            <w:tcW w:w="1339" w:type="dxa"/>
            <w:tcBorders>
              <w:top w:val="nil"/>
              <w:left w:val="nil"/>
              <w:bottom w:val="nil"/>
              <w:right w:val="single" w:sz="8" w:space="0" w:color="auto"/>
            </w:tcBorders>
            <w:shd w:val="clear" w:color="000000" w:fill="FFF2CC"/>
            <w:noWrap/>
            <w:vAlign w:val="center"/>
            <w:hideMark/>
          </w:tcPr>
          <w:p w14:paraId="2B31BC46" w14:textId="77777777" w:rsidR="008159BE" w:rsidRPr="00911D4E" w:rsidRDefault="008159BE" w:rsidP="00FF6983">
            <w:pPr>
              <w:spacing w:after="0" w:line="240" w:lineRule="auto"/>
              <w:jc w:val="center"/>
              <w:rPr>
                <w:rFonts w:ascii="Arial" w:eastAsia="Times New Roman" w:hAnsi="Arial" w:cs="Arial"/>
                <w:color w:val="000000"/>
                <w:sz w:val="20"/>
                <w:szCs w:val="20"/>
                <w:lang w:val="en-US"/>
              </w:rPr>
            </w:pPr>
            <w:r w:rsidRPr="00911D4E">
              <w:rPr>
                <w:rFonts w:ascii="Arial" w:eastAsia="Times New Roman" w:hAnsi="Arial" w:cs="Arial"/>
                <w:color w:val="000000"/>
                <w:sz w:val="20"/>
                <w:szCs w:val="20"/>
                <w:lang w:val="en-US"/>
              </w:rPr>
              <w:t> </w:t>
            </w:r>
          </w:p>
        </w:tc>
        <w:tc>
          <w:tcPr>
            <w:tcW w:w="228" w:type="dxa"/>
            <w:vAlign w:val="center"/>
            <w:hideMark/>
          </w:tcPr>
          <w:p w14:paraId="2E108FB7" w14:textId="77777777" w:rsidR="008159BE" w:rsidRPr="00911D4E" w:rsidRDefault="008159BE" w:rsidP="00FF6983">
            <w:pPr>
              <w:spacing w:after="0" w:line="240" w:lineRule="auto"/>
              <w:rPr>
                <w:rFonts w:ascii="Times New Roman" w:eastAsia="Times New Roman" w:hAnsi="Times New Roman" w:cs="Times New Roman"/>
                <w:sz w:val="20"/>
                <w:szCs w:val="20"/>
                <w:lang w:val="en-US"/>
              </w:rPr>
            </w:pPr>
          </w:p>
        </w:tc>
      </w:tr>
      <w:tr w:rsidR="008159BE" w:rsidRPr="00911D4E" w14:paraId="378A6197" w14:textId="77777777" w:rsidTr="00B524C4">
        <w:trPr>
          <w:trHeight w:val="353"/>
        </w:trPr>
        <w:tc>
          <w:tcPr>
            <w:tcW w:w="488" w:type="dxa"/>
            <w:tcBorders>
              <w:top w:val="nil"/>
              <w:left w:val="single" w:sz="8" w:space="0" w:color="auto"/>
              <w:bottom w:val="single" w:sz="8" w:space="0" w:color="auto"/>
              <w:right w:val="nil"/>
            </w:tcBorders>
            <w:shd w:val="clear" w:color="000000" w:fill="C00000"/>
            <w:vAlign w:val="center"/>
            <w:hideMark/>
          </w:tcPr>
          <w:p w14:paraId="051FB997" w14:textId="77777777" w:rsidR="008159BE" w:rsidRPr="00911D4E" w:rsidRDefault="008159BE" w:rsidP="00FF6983">
            <w:pPr>
              <w:spacing w:after="0" w:line="240" w:lineRule="auto"/>
              <w:jc w:val="center"/>
              <w:rPr>
                <w:rFonts w:ascii="Arial" w:eastAsia="Times New Roman" w:hAnsi="Arial" w:cs="Arial"/>
                <w:b/>
                <w:bCs/>
                <w:color w:val="FFFFFF"/>
                <w:sz w:val="20"/>
                <w:szCs w:val="20"/>
                <w:lang w:val="en-US"/>
              </w:rPr>
            </w:pPr>
            <w:r w:rsidRPr="00911D4E">
              <w:rPr>
                <w:rFonts w:ascii="Arial" w:eastAsia="Times New Roman" w:hAnsi="Arial" w:cs="Arial"/>
                <w:b/>
                <w:bCs/>
                <w:color w:val="FFFFFF"/>
                <w:sz w:val="20"/>
                <w:szCs w:val="20"/>
                <w:lang w:val="en-US"/>
              </w:rPr>
              <w:t> </w:t>
            </w:r>
          </w:p>
        </w:tc>
        <w:tc>
          <w:tcPr>
            <w:tcW w:w="4348" w:type="dxa"/>
            <w:tcBorders>
              <w:top w:val="single" w:sz="8" w:space="0" w:color="auto"/>
              <w:left w:val="single" w:sz="8" w:space="0" w:color="auto"/>
              <w:bottom w:val="single" w:sz="8" w:space="0" w:color="auto"/>
              <w:right w:val="single" w:sz="8" w:space="0" w:color="auto"/>
            </w:tcBorders>
            <w:shd w:val="clear" w:color="000000" w:fill="C00000"/>
            <w:noWrap/>
            <w:vAlign w:val="center"/>
            <w:hideMark/>
          </w:tcPr>
          <w:p w14:paraId="2D1F8F07" w14:textId="77777777" w:rsidR="008159BE" w:rsidRPr="00911D4E" w:rsidRDefault="008159BE" w:rsidP="00FF6983">
            <w:pPr>
              <w:spacing w:after="0" w:line="240" w:lineRule="auto"/>
              <w:jc w:val="center"/>
              <w:rPr>
                <w:rFonts w:ascii="Arial" w:eastAsia="Times New Roman" w:hAnsi="Arial" w:cs="Arial"/>
                <w:b/>
                <w:bCs/>
                <w:color w:val="FFFFFF"/>
                <w:sz w:val="20"/>
                <w:szCs w:val="20"/>
                <w:lang w:val="en-US"/>
              </w:rPr>
            </w:pPr>
            <w:r w:rsidRPr="00911D4E">
              <w:rPr>
                <w:rFonts w:ascii="Arial" w:eastAsia="Times New Roman" w:hAnsi="Arial" w:cs="Arial"/>
                <w:b/>
                <w:bCs/>
                <w:color w:val="FFFFFF"/>
                <w:sz w:val="20"/>
                <w:szCs w:val="20"/>
                <w:lang w:val="en-US"/>
              </w:rPr>
              <w:t>TOTAL FIXED COST</w:t>
            </w:r>
          </w:p>
        </w:tc>
        <w:tc>
          <w:tcPr>
            <w:tcW w:w="2281" w:type="dxa"/>
            <w:tcBorders>
              <w:top w:val="single" w:sz="8" w:space="0" w:color="auto"/>
              <w:left w:val="nil"/>
              <w:bottom w:val="nil"/>
              <w:right w:val="nil"/>
            </w:tcBorders>
            <w:shd w:val="clear" w:color="000000" w:fill="FFF2CC"/>
            <w:noWrap/>
            <w:vAlign w:val="center"/>
            <w:hideMark/>
          </w:tcPr>
          <w:p w14:paraId="2EBEC9B9" w14:textId="77777777" w:rsidR="008159BE" w:rsidRPr="00911D4E" w:rsidRDefault="008159BE" w:rsidP="00FF6983">
            <w:pPr>
              <w:spacing w:after="0" w:line="240" w:lineRule="auto"/>
              <w:jc w:val="center"/>
              <w:rPr>
                <w:rFonts w:ascii="Arial" w:eastAsia="Times New Roman" w:hAnsi="Arial" w:cs="Arial"/>
                <w:b/>
                <w:bCs/>
                <w:color w:val="000000"/>
                <w:sz w:val="20"/>
                <w:szCs w:val="20"/>
                <w:lang w:val="en-US"/>
              </w:rPr>
            </w:pPr>
            <w:r w:rsidRPr="00911D4E">
              <w:rPr>
                <w:rFonts w:ascii="Arial" w:eastAsia="Times New Roman" w:hAnsi="Arial" w:cs="Arial"/>
                <w:b/>
                <w:bCs/>
                <w:color w:val="000000"/>
                <w:sz w:val="20"/>
                <w:szCs w:val="20"/>
                <w:lang w:val="en-US"/>
              </w:rPr>
              <w:t> </w:t>
            </w:r>
          </w:p>
        </w:tc>
        <w:tc>
          <w:tcPr>
            <w:tcW w:w="1572" w:type="dxa"/>
            <w:tcBorders>
              <w:top w:val="single" w:sz="8" w:space="0" w:color="auto"/>
              <w:left w:val="nil"/>
              <w:bottom w:val="nil"/>
              <w:right w:val="single" w:sz="8" w:space="0" w:color="auto"/>
            </w:tcBorders>
            <w:shd w:val="clear" w:color="000000" w:fill="FFF2CC"/>
            <w:noWrap/>
            <w:vAlign w:val="center"/>
            <w:hideMark/>
          </w:tcPr>
          <w:p w14:paraId="684D914D" w14:textId="77777777" w:rsidR="008159BE" w:rsidRPr="00911D4E" w:rsidRDefault="008159BE" w:rsidP="00FF6983">
            <w:pPr>
              <w:spacing w:after="0" w:line="240" w:lineRule="auto"/>
              <w:jc w:val="center"/>
              <w:rPr>
                <w:rFonts w:ascii="Arial" w:eastAsia="Times New Roman" w:hAnsi="Arial" w:cs="Arial"/>
                <w:b/>
                <w:bCs/>
                <w:color w:val="000000"/>
                <w:sz w:val="20"/>
                <w:szCs w:val="20"/>
                <w:lang w:val="en-US"/>
              </w:rPr>
            </w:pPr>
            <w:r w:rsidRPr="00911D4E">
              <w:rPr>
                <w:rFonts w:ascii="Arial" w:eastAsia="Times New Roman" w:hAnsi="Arial" w:cs="Arial"/>
                <w:b/>
                <w:bCs/>
                <w:color w:val="000000"/>
                <w:sz w:val="20"/>
                <w:szCs w:val="20"/>
                <w:lang w:val="en-US"/>
              </w:rPr>
              <w:t> </w:t>
            </w:r>
          </w:p>
        </w:tc>
        <w:tc>
          <w:tcPr>
            <w:tcW w:w="1339" w:type="dxa"/>
            <w:tcBorders>
              <w:top w:val="single" w:sz="8" w:space="0" w:color="auto"/>
              <w:left w:val="nil"/>
              <w:bottom w:val="single" w:sz="8" w:space="0" w:color="auto"/>
              <w:right w:val="single" w:sz="8" w:space="0" w:color="auto"/>
            </w:tcBorders>
            <w:shd w:val="clear" w:color="000000" w:fill="C00000"/>
            <w:noWrap/>
            <w:vAlign w:val="center"/>
            <w:hideMark/>
          </w:tcPr>
          <w:p w14:paraId="02CC21AD" w14:textId="77777777" w:rsidR="008159BE" w:rsidRPr="00911D4E" w:rsidRDefault="008159BE" w:rsidP="00FF6983">
            <w:pPr>
              <w:spacing w:after="0" w:line="240" w:lineRule="auto"/>
              <w:jc w:val="center"/>
              <w:rPr>
                <w:rFonts w:ascii="Arial" w:eastAsia="Times New Roman" w:hAnsi="Arial" w:cs="Arial"/>
                <w:b/>
                <w:bCs/>
                <w:color w:val="FFFFFF"/>
                <w:sz w:val="20"/>
                <w:szCs w:val="20"/>
                <w:lang w:val="en-US"/>
              </w:rPr>
            </w:pPr>
            <w:r w:rsidRPr="00911D4E">
              <w:rPr>
                <w:rFonts w:ascii="Arial" w:eastAsia="Times New Roman" w:hAnsi="Arial" w:cs="Arial"/>
                <w:b/>
                <w:bCs/>
                <w:color w:val="FFFFFF"/>
                <w:sz w:val="20"/>
                <w:szCs w:val="20"/>
                <w:lang w:val="en-US"/>
              </w:rPr>
              <w:t>250</w:t>
            </w:r>
          </w:p>
        </w:tc>
        <w:tc>
          <w:tcPr>
            <w:tcW w:w="228" w:type="dxa"/>
            <w:vAlign w:val="center"/>
            <w:hideMark/>
          </w:tcPr>
          <w:p w14:paraId="6C349022" w14:textId="77777777" w:rsidR="008159BE" w:rsidRPr="00911D4E" w:rsidRDefault="008159BE" w:rsidP="00FF6983">
            <w:pPr>
              <w:spacing w:after="0" w:line="240" w:lineRule="auto"/>
              <w:rPr>
                <w:rFonts w:ascii="Times New Roman" w:eastAsia="Times New Roman" w:hAnsi="Times New Roman" w:cs="Times New Roman"/>
                <w:sz w:val="20"/>
                <w:szCs w:val="20"/>
                <w:lang w:val="en-US"/>
              </w:rPr>
            </w:pPr>
          </w:p>
        </w:tc>
      </w:tr>
      <w:tr w:rsidR="008159BE" w:rsidRPr="00911D4E" w14:paraId="73D3F0C7" w14:textId="77777777" w:rsidTr="00B524C4">
        <w:trPr>
          <w:trHeight w:val="353"/>
        </w:trPr>
        <w:tc>
          <w:tcPr>
            <w:tcW w:w="488" w:type="dxa"/>
            <w:tcBorders>
              <w:top w:val="nil"/>
              <w:left w:val="single" w:sz="8" w:space="0" w:color="auto"/>
              <w:bottom w:val="single" w:sz="8" w:space="0" w:color="auto"/>
              <w:right w:val="nil"/>
            </w:tcBorders>
            <w:shd w:val="clear" w:color="000000" w:fill="C00000"/>
            <w:vAlign w:val="center"/>
            <w:hideMark/>
          </w:tcPr>
          <w:p w14:paraId="52CEA45D" w14:textId="77777777" w:rsidR="008159BE" w:rsidRPr="00911D4E" w:rsidRDefault="008159BE" w:rsidP="00FF6983">
            <w:pPr>
              <w:spacing w:after="0" w:line="240" w:lineRule="auto"/>
              <w:jc w:val="center"/>
              <w:rPr>
                <w:rFonts w:ascii="Arial" w:eastAsia="Times New Roman" w:hAnsi="Arial" w:cs="Arial"/>
                <w:b/>
                <w:bCs/>
                <w:color w:val="FFFFFF"/>
                <w:sz w:val="20"/>
                <w:szCs w:val="20"/>
                <w:lang w:val="en-US"/>
              </w:rPr>
            </w:pPr>
            <w:r w:rsidRPr="00911D4E">
              <w:rPr>
                <w:rFonts w:ascii="Arial" w:eastAsia="Times New Roman" w:hAnsi="Arial" w:cs="Arial"/>
                <w:b/>
                <w:bCs/>
                <w:color w:val="FFFFFF"/>
                <w:sz w:val="20"/>
                <w:szCs w:val="20"/>
                <w:lang w:val="en-US"/>
              </w:rPr>
              <w:t>C</w:t>
            </w:r>
          </w:p>
        </w:tc>
        <w:tc>
          <w:tcPr>
            <w:tcW w:w="4348" w:type="dxa"/>
            <w:tcBorders>
              <w:top w:val="nil"/>
              <w:left w:val="single" w:sz="8" w:space="0" w:color="auto"/>
              <w:bottom w:val="single" w:sz="8" w:space="0" w:color="auto"/>
              <w:right w:val="single" w:sz="8" w:space="0" w:color="auto"/>
            </w:tcBorders>
            <w:shd w:val="clear" w:color="000000" w:fill="C00000"/>
            <w:noWrap/>
            <w:vAlign w:val="center"/>
            <w:hideMark/>
          </w:tcPr>
          <w:p w14:paraId="5C845AB3" w14:textId="77777777" w:rsidR="008159BE" w:rsidRPr="00911D4E" w:rsidRDefault="008159BE" w:rsidP="00FF6983">
            <w:pPr>
              <w:spacing w:after="0" w:line="240" w:lineRule="auto"/>
              <w:jc w:val="center"/>
              <w:rPr>
                <w:rFonts w:ascii="Arial" w:eastAsia="Times New Roman" w:hAnsi="Arial" w:cs="Arial"/>
                <w:b/>
                <w:bCs/>
                <w:color w:val="FFFFFF"/>
                <w:sz w:val="20"/>
                <w:szCs w:val="20"/>
                <w:lang w:val="en-US"/>
              </w:rPr>
            </w:pPr>
            <w:r w:rsidRPr="00911D4E">
              <w:rPr>
                <w:rFonts w:ascii="Arial" w:eastAsia="Times New Roman" w:hAnsi="Arial" w:cs="Arial"/>
                <w:b/>
                <w:bCs/>
                <w:color w:val="FFFFFF"/>
                <w:sz w:val="20"/>
                <w:szCs w:val="20"/>
                <w:lang w:val="en-US"/>
              </w:rPr>
              <w:t>VARIABLE + FIXED COST</w:t>
            </w:r>
          </w:p>
        </w:tc>
        <w:tc>
          <w:tcPr>
            <w:tcW w:w="2281" w:type="dxa"/>
            <w:tcBorders>
              <w:top w:val="nil"/>
              <w:left w:val="nil"/>
              <w:bottom w:val="nil"/>
              <w:right w:val="nil"/>
            </w:tcBorders>
            <w:shd w:val="clear" w:color="000000" w:fill="FFF2CC"/>
            <w:noWrap/>
            <w:vAlign w:val="center"/>
            <w:hideMark/>
          </w:tcPr>
          <w:p w14:paraId="5C9879D7" w14:textId="77777777" w:rsidR="008159BE" w:rsidRPr="00911D4E" w:rsidRDefault="008159BE" w:rsidP="00FF6983">
            <w:pPr>
              <w:spacing w:after="0" w:line="240" w:lineRule="auto"/>
              <w:jc w:val="center"/>
              <w:rPr>
                <w:rFonts w:ascii="Arial" w:eastAsia="Times New Roman" w:hAnsi="Arial" w:cs="Arial"/>
                <w:b/>
                <w:bCs/>
                <w:color w:val="000000"/>
                <w:sz w:val="20"/>
                <w:szCs w:val="20"/>
                <w:lang w:val="en-US"/>
              </w:rPr>
            </w:pPr>
            <w:r w:rsidRPr="00911D4E">
              <w:rPr>
                <w:rFonts w:ascii="Arial" w:eastAsia="Times New Roman" w:hAnsi="Arial" w:cs="Arial"/>
                <w:b/>
                <w:bCs/>
                <w:color w:val="000000"/>
                <w:sz w:val="20"/>
                <w:szCs w:val="20"/>
                <w:lang w:val="en-US"/>
              </w:rPr>
              <w:t> </w:t>
            </w:r>
          </w:p>
        </w:tc>
        <w:tc>
          <w:tcPr>
            <w:tcW w:w="1572" w:type="dxa"/>
            <w:tcBorders>
              <w:top w:val="nil"/>
              <w:left w:val="nil"/>
              <w:bottom w:val="nil"/>
              <w:right w:val="single" w:sz="8" w:space="0" w:color="auto"/>
            </w:tcBorders>
            <w:shd w:val="clear" w:color="000000" w:fill="FFF2CC"/>
            <w:noWrap/>
            <w:vAlign w:val="center"/>
            <w:hideMark/>
          </w:tcPr>
          <w:p w14:paraId="60870DC3" w14:textId="77777777" w:rsidR="008159BE" w:rsidRPr="00911D4E" w:rsidRDefault="008159BE" w:rsidP="00FF6983">
            <w:pPr>
              <w:spacing w:after="0" w:line="240" w:lineRule="auto"/>
              <w:jc w:val="center"/>
              <w:rPr>
                <w:rFonts w:ascii="Arial" w:eastAsia="Times New Roman" w:hAnsi="Arial" w:cs="Arial"/>
                <w:b/>
                <w:bCs/>
                <w:color w:val="000000"/>
                <w:sz w:val="20"/>
                <w:szCs w:val="20"/>
                <w:lang w:val="en-US"/>
              </w:rPr>
            </w:pPr>
            <w:r w:rsidRPr="00911D4E">
              <w:rPr>
                <w:rFonts w:ascii="Arial" w:eastAsia="Times New Roman" w:hAnsi="Arial" w:cs="Arial"/>
                <w:b/>
                <w:bCs/>
                <w:color w:val="000000"/>
                <w:sz w:val="20"/>
                <w:szCs w:val="20"/>
                <w:lang w:val="en-US"/>
              </w:rPr>
              <w:t> </w:t>
            </w:r>
          </w:p>
        </w:tc>
        <w:tc>
          <w:tcPr>
            <w:tcW w:w="1339" w:type="dxa"/>
            <w:tcBorders>
              <w:top w:val="nil"/>
              <w:left w:val="nil"/>
              <w:bottom w:val="single" w:sz="8" w:space="0" w:color="auto"/>
              <w:right w:val="single" w:sz="8" w:space="0" w:color="auto"/>
            </w:tcBorders>
            <w:shd w:val="clear" w:color="000000" w:fill="C00000"/>
            <w:noWrap/>
            <w:vAlign w:val="center"/>
            <w:hideMark/>
          </w:tcPr>
          <w:p w14:paraId="3827D7D1" w14:textId="77777777" w:rsidR="008159BE" w:rsidRPr="00911D4E" w:rsidRDefault="008159BE" w:rsidP="00FF6983">
            <w:pPr>
              <w:spacing w:after="0" w:line="240" w:lineRule="auto"/>
              <w:jc w:val="center"/>
              <w:rPr>
                <w:rFonts w:ascii="Arial" w:eastAsia="Times New Roman" w:hAnsi="Arial" w:cs="Arial"/>
                <w:b/>
                <w:bCs/>
                <w:color w:val="FFFFFF"/>
                <w:sz w:val="20"/>
                <w:szCs w:val="20"/>
                <w:lang w:val="en-US"/>
              </w:rPr>
            </w:pPr>
            <w:r w:rsidRPr="00911D4E">
              <w:rPr>
                <w:rFonts w:ascii="Arial" w:eastAsia="Times New Roman" w:hAnsi="Arial" w:cs="Arial"/>
                <w:b/>
                <w:bCs/>
                <w:color w:val="FFFFFF"/>
                <w:sz w:val="20"/>
                <w:szCs w:val="20"/>
                <w:lang w:val="en-US"/>
              </w:rPr>
              <w:t>2574</w:t>
            </w:r>
          </w:p>
        </w:tc>
        <w:tc>
          <w:tcPr>
            <w:tcW w:w="228" w:type="dxa"/>
            <w:vAlign w:val="center"/>
            <w:hideMark/>
          </w:tcPr>
          <w:p w14:paraId="6B8F4EEE" w14:textId="77777777" w:rsidR="008159BE" w:rsidRPr="00911D4E" w:rsidRDefault="008159BE" w:rsidP="00FF6983">
            <w:pPr>
              <w:spacing w:after="0" w:line="240" w:lineRule="auto"/>
              <w:rPr>
                <w:rFonts w:ascii="Times New Roman" w:eastAsia="Times New Roman" w:hAnsi="Times New Roman" w:cs="Times New Roman"/>
                <w:sz w:val="20"/>
                <w:szCs w:val="20"/>
                <w:lang w:val="en-US"/>
              </w:rPr>
            </w:pPr>
          </w:p>
        </w:tc>
      </w:tr>
      <w:tr w:rsidR="008159BE" w:rsidRPr="00911D4E" w14:paraId="5E4EEA9A" w14:textId="77777777" w:rsidTr="00B524C4">
        <w:trPr>
          <w:trHeight w:val="353"/>
        </w:trPr>
        <w:tc>
          <w:tcPr>
            <w:tcW w:w="488" w:type="dxa"/>
            <w:tcBorders>
              <w:top w:val="nil"/>
              <w:left w:val="single" w:sz="8" w:space="0" w:color="auto"/>
              <w:bottom w:val="single" w:sz="8" w:space="0" w:color="auto"/>
              <w:right w:val="nil"/>
            </w:tcBorders>
            <w:shd w:val="clear" w:color="000000" w:fill="C00000"/>
            <w:vAlign w:val="center"/>
            <w:hideMark/>
          </w:tcPr>
          <w:p w14:paraId="24C8E6EC" w14:textId="77777777" w:rsidR="008159BE" w:rsidRPr="00911D4E" w:rsidRDefault="008159BE" w:rsidP="00FF6983">
            <w:pPr>
              <w:spacing w:after="0" w:line="240" w:lineRule="auto"/>
              <w:jc w:val="center"/>
              <w:rPr>
                <w:rFonts w:ascii="Arial" w:eastAsia="Times New Roman" w:hAnsi="Arial" w:cs="Arial"/>
                <w:b/>
                <w:bCs/>
                <w:color w:val="FFFFFF"/>
                <w:sz w:val="20"/>
                <w:szCs w:val="20"/>
                <w:lang w:val="en-US"/>
              </w:rPr>
            </w:pPr>
            <w:r w:rsidRPr="00911D4E">
              <w:rPr>
                <w:rFonts w:ascii="Arial" w:eastAsia="Times New Roman" w:hAnsi="Arial" w:cs="Arial"/>
                <w:b/>
                <w:bCs/>
                <w:color w:val="FFFFFF"/>
                <w:sz w:val="20"/>
                <w:szCs w:val="20"/>
                <w:lang w:val="en-US"/>
              </w:rPr>
              <w:t>D</w:t>
            </w:r>
          </w:p>
        </w:tc>
        <w:tc>
          <w:tcPr>
            <w:tcW w:w="4348" w:type="dxa"/>
            <w:tcBorders>
              <w:top w:val="nil"/>
              <w:left w:val="single" w:sz="8" w:space="0" w:color="auto"/>
              <w:bottom w:val="single" w:sz="8" w:space="0" w:color="auto"/>
              <w:right w:val="single" w:sz="8" w:space="0" w:color="auto"/>
            </w:tcBorders>
            <w:shd w:val="clear" w:color="000000" w:fill="C00000"/>
            <w:noWrap/>
            <w:vAlign w:val="center"/>
            <w:hideMark/>
          </w:tcPr>
          <w:p w14:paraId="4A4FC37A" w14:textId="77777777" w:rsidR="008159BE" w:rsidRPr="00911D4E" w:rsidRDefault="008159BE" w:rsidP="00FF6983">
            <w:pPr>
              <w:spacing w:after="0" w:line="240" w:lineRule="auto"/>
              <w:jc w:val="center"/>
              <w:rPr>
                <w:rFonts w:ascii="Arial" w:eastAsia="Times New Roman" w:hAnsi="Arial" w:cs="Arial"/>
                <w:b/>
                <w:bCs/>
                <w:color w:val="FFFFFF"/>
                <w:sz w:val="20"/>
                <w:szCs w:val="20"/>
                <w:lang w:val="en-US"/>
              </w:rPr>
            </w:pPr>
            <w:r w:rsidRPr="00911D4E">
              <w:rPr>
                <w:rFonts w:ascii="Arial" w:eastAsia="Times New Roman" w:hAnsi="Arial" w:cs="Arial"/>
                <w:b/>
                <w:bCs/>
                <w:color w:val="FFFFFF"/>
                <w:sz w:val="20"/>
                <w:szCs w:val="20"/>
                <w:lang w:val="en-US"/>
              </w:rPr>
              <w:t>INTEREST ON WORKING CAPITAL</w:t>
            </w:r>
          </w:p>
        </w:tc>
        <w:tc>
          <w:tcPr>
            <w:tcW w:w="2281" w:type="dxa"/>
            <w:tcBorders>
              <w:top w:val="nil"/>
              <w:left w:val="nil"/>
              <w:bottom w:val="nil"/>
              <w:right w:val="nil"/>
            </w:tcBorders>
            <w:shd w:val="clear" w:color="000000" w:fill="FFF2CC"/>
            <w:noWrap/>
            <w:vAlign w:val="center"/>
            <w:hideMark/>
          </w:tcPr>
          <w:p w14:paraId="710AEDB1" w14:textId="77777777" w:rsidR="008159BE" w:rsidRPr="00911D4E" w:rsidRDefault="008159BE" w:rsidP="00FF6983">
            <w:pPr>
              <w:spacing w:after="0" w:line="240" w:lineRule="auto"/>
              <w:jc w:val="center"/>
              <w:rPr>
                <w:rFonts w:ascii="Arial" w:eastAsia="Times New Roman" w:hAnsi="Arial" w:cs="Arial"/>
                <w:b/>
                <w:bCs/>
                <w:color w:val="000000"/>
                <w:sz w:val="20"/>
                <w:szCs w:val="20"/>
                <w:lang w:val="en-US"/>
              </w:rPr>
            </w:pPr>
            <w:r w:rsidRPr="00911D4E">
              <w:rPr>
                <w:rFonts w:ascii="Arial" w:eastAsia="Times New Roman" w:hAnsi="Arial" w:cs="Arial"/>
                <w:b/>
                <w:bCs/>
                <w:color w:val="000000"/>
                <w:sz w:val="20"/>
                <w:szCs w:val="20"/>
                <w:lang w:val="en-US"/>
              </w:rPr>
              <w:t> </w:t>
            </w:r>
          </w:p>
        </w:tc>
        <w:tc>
          <w:tcPr>
            <w:tcW w:w="1572" w:type="dxa"/>
            <w:tcBorders>
              <w:top w:val="nil"/>
              <w:left w:val="nil"/>
              <w:bottom w:val="nil"/>
              <w:right w:val="single" w:sz="8" w:space="0" w:color="auto"/>
            </w:tcBorders>
            <w:shd w:val="clear" w:color="000000" w:fill="FFF2CC"/>
            <w:noWrap/>
            <w:vAlign w:val="center"/>
            <w:hideMark/>
          </w:tcPr>
          <w:p w14:paraId="4B4D9F5A" w14:textId="77777777" w:rsidR="008159BE" w:rsidRPr="00911D4E" w:rsidRDefault="008159BE" w:rsidP="00FF6983">
            <w:pPr>
              <w:spacing w:after="0" w:line="240" w:lineRule="auto"/>
              <w:jc w:val="center"/>
              <w:rPr>
                <w:rFonts w:ascii="Arial" w:eastAsia="Times New Roman" w:hAnsi="Arial" w:cs="Arial"/>
                <w:b/>
                <w:bCs/>
                <w:color w:val="000000"/>
                <w:sz w:val="20"/>
                <w:szCs w:val="20"/>
                <w:lang w:val="en-US"/>
              </w:rPr>
            </w:pPr>
            <w:r w:rsidRPr="00911D4E">
              <w:rPr>
                <w:rFonts w:ascii="Arial" w:eastAsia="Times New Roman" w:hAnsi="Arial" w:cs="Arial"/>
                <w:b/>
                <w:bCs/>
                <w:color w:val="000000"/>
                <w:sz w:val="20"/>
                <w:szCs w:val="20"/>
                <w:lang w:val="en-US"/>
              </w:rPr>
              <w:t> </w:t>
            </w:r>
          </w:p>
        </w:tc>
        <w:tc>
          <w:tcPr>
            <w:tcW w:w="1339" w:type="dxa"/>
            <w:tcBorders>
              <w:top w:val="nil"/>
              <w:left w:val="nil"/>
              <w:bottom w:val="single" w:sz="8" w:space="0" w:color="auto"/>
              <w:right w:val="single" w:sz="8" w:space="0" w:color="auto"/>
            </w:tcBorders>
            <w:shd w:val="clear" w:color="000000" w:fill="C00000"/>
            <w:noWrap/>
            <w:vAlign w:val="center"/>
            <w:hideMark/>
          </w:tcPr>
          <w:p w14:paraId="7BE729DE" w14:textId="77777777" w:rsidR="008159BE" w:rsidRPr="00911D4E" w:rsidRDefault="008159BE" w:rsidP="00FF6983">
            <w:pPr>
              <w:spacing w:after="0" w:line="240" w:lineRule="auto"/>
              <w:jc w:val="center"/>
              <w:rPr>
                <w:rFonts w:ascii="Arial" w:eastAsia="Times New Roman" w:hAnsi="Arial" w:cs="Arial"/>
                <w:b/>
                <w:bCs/>
                <w:color w:val="FFFFFF"/>
                <w:sz w:val="20"/>
                <w:szCs w:val="20"/>
                <w:lang w:val="en-US"/>
              </w:rPr>
            </w:pPr>
            <w:r w:rsidRPr="00911D4E">
              <w:rPr>
                <w:rFonts w:ascii="Arial" w:eastAsia="Times New Roman" w:hAnsi="Arial" w:cs="Arial"/>
                <w:b/>
                <w:bCs/>
                <w:color w:val="FFFFFF"/>
                <w:sz w:val="20"/>
                <w:szCs w:val="20"/>
                <w:lang w:val="en-US"/>
              </w:rPr>
              <w:t>20</w:t>
            </w:r>
          </w:p>
        </w:tc>
        <w:tc>
          <w:tcPr>
            <w:tcW w:w="228" w:type="dxa"/>
            <w:vAlign w:val="center"/>
            <w:hideMark/>
          </w:tcPr>
          <w:p w14:paraId="6E3E123F" w14:textId="77777777" w:rsidR="008159BE" w:rsidRPr="00911D4E" w:rsidRDefault="008159BE" w:rsidP="00FF6983">
            <w:pPr>
              <w:spacing w:after="0" w:line="240" w:lineRule="auto"/>
              <w:rPr>
                <w:rFonts w:ascii="Times New Roman" w:eastAsia="Times New Roman" w:hAnsi="Times New Roman" w:cs="Times New Roman"/>
                <w:sz w:val="20"/>
                <w:szCs w:val="20"/>
                <w:lang w:val="en-US"/>
              </w:rPr>
            </w:pPr>
          </w:p>
        </w:tc>
      </w:tr>
      <w:tr w:rsidR="008159BE" w:rsidRPr="00911D4E" w14:paraId="2D757CBD" w14:textId="77777777" w:rsidTr="00B524C4">
        <w:trPr>
          <w:trHeight w:val="353"/>
        </w:trPr>
        <w:tc>
          <w:tcPr>
            <w:tcW w:w="488" w:type="dxa"/>
            <w:tcBorders>
              <w:top w:val="nil"/>
              <w:left w:val="single" w:sz="8" w:space="0" w:color="auto"/>
              <w:bottom w:val="single" w:sz="8" w:space="0" w:color="auto"/>
              <w:right w:val="nil"/>
            </w:tcBorders>
            <w:shd w:val="clear" w:color="000000" w:fill="C00000"/>
            <w:vAlign w:val="center"/>
            <w:hideMark/>
          </w:tcPr>
          <w:p w14:paraId="148B0F8F" w14:textId="77777777" w:rsidR="008159BE" w:rsidRPr="00911D4E" w:rsidRDefault="008159BE" w:rsidP="00FF6983">
            <w:pPr>
              <w:spacing w:after="0" w:line="240" w:lineRule="auto"/>
              <w:jc w:val="center"/>
              <w:rPr>
                <w:rFonts w:ascii="Arial" w:eastAsia="Times New Roman" w:hAnsi="Arial" w:cs="Arial"/>
                <w:b/>
                <w:bCs/>
                <w:color w:val="FFFFFF"/>
                <w:sz w:val="20"/>
                <w:szCs w:val="20"/>
                <w:lang w:val="en-US"/>
              </w:rPr>
            </w:pPr>
            <w:r w:rsidRPr="00911D4E">
              <w:rPr>
                <w:rFonts w:ascii="Arial" w:eastAsia="Times New Roman" w:hAnsi="Arial" w:cs="Arial"/>
                <w:b/>
                <w:bCs/>
                <w:color w:val="FFFFFF"/>
                <w:sz w:val="20"/>
                <w:szCs w:val="20"/>
                <w:lang w:val="en-US"/>
              </w:rPr>
              <w:t>E</w:t>
            </w:r>
          </w:p>
        </w:tc>
        <w:tc>
          <w:tcPr>
            <w:tcW w:w="4348" w:type="dxa"/>
            <w:tcBorders>
              <w:top w:val="nil"/>
              <w:left w:val="single" w:sz="8" w:space="0" w:color="auto"/>
              <w:bottom w:val="single" w:sz="8" w:space="0" w:color="auto"/>
              <w:right w:val="single" w:sz="8" w:space="0" w:color="auto"/>
            </w:tcBorders>
            <w:shd w:val="clear" w:color="000000" w:fill="C00000"/>
            <w:noWrap/>
            <w:vAlign w:val="center"/>
            <w:hideMark/>
          </w:tcPr>
          <w:p w14:paraId="35E08CDC" w14:textId="77777777" w:rsidR="008159BE" w:rsidRPr="00911D4E" w:rsidRDefault="008159BE" w:rsidP="00FF6983">
            <w:pPr>
              <w:spacing w:after="0" w:line="240" w:lineRule="auto"/>
              <w:jc w:val="center"/>
              <w:rPr>
                <w:rFonts w:ascii="Arial" w:eastAsia="Times New Roman" w:hAnsi="Arial" w:cs="Arial"/>
                <w:b/>
                <w:bCs/>
                <w:color w:val="FFFFFF"/>
                <w:sz w:val="20"/>
                <w:szCs w:val="20"/>
                <w:lang w:val="en-US"/>
              </w:rPr>
            </w:pPr>
            <w:r w:rsidRPr="00911D4E">
              <w:rPr>
                <w:rFonts w:ascii="Arial" w:eastAsia="Times New Roman" w:hAnsi="Arial" w:cs="Arial"/>
                <w:b/>
                <w:bCs/>
                <w:color w:val="FFFFFF"/>
                <w:sz w:val="20"/>
                <w:szCs w:val="20"/>
                <w:lang w:val="en-US"/>
              </w:rPr>
              <w:t>CASH MANUFACTURING COST</w:t>
            </w:r>
          </w:p>
        </w:tc>
        <w:tc>
          <w:tcPr>
            <w:tcW w:w="2281" w:type="dxa"/>
            <w:tcBorders>
              <w:top w:val="nil"/>
              <w:left w:val="nil"/>
              <w:bottom w:val="nil"/>
              <w:right w:val="nil"/>
            </w:tcBorders>
            <w:shd w:val="clear" w:color="000000" w:fill="FFF2CC"/>
            <w:noWrap/>
            <w:vAlign w:val="center"/>
            <w:hideMark/>
          </w:tcPr>
          <w:p w14:paraId="02889856" w14:textId="77777777" w:rsidR="008159BE" w:rsidRPr="00911D4E" w:rsidRDefault="008159BE" w:rsidP="00FF6983">
            <w:pPr>
              <w:spacing w:after="0" w:line="240" w:lineRule="auto"/>
              <w:jc w:val="center"/>
              <w:rPr>
                <w:rFonts w:ascii="Arial" w:eastAsia="Times New Roman" w:hAnsi="Arial" w:cs="Arial"/>
                <w:b/>
                <w:bCs/>
                <w:color w:val="000000"/>
                <w:sz w:val="20"/>
                <w:szCs w:val="20"/>
                <w:lang w:val="en-US"/>
              </w:rPr>
            </w:pPr>
            <w:r w:rsidRPr="00911D4E">
              <w:rPr>
                <w:rFonts w:ascii="Arial" w:eastAsia="Times New Roman" w:hAnsi="Arial" w:cs="Arial"/>
                <w:b/>
                <w:bCs/>
                <w:color w:val="000000"/>
                <w:sz w:val="20"/>
                <w:szCs w:val="20"/>
                <w:lang w:val="en-US"/>
              </w:rPr>
              <w:t> </w:t>
            </w:r>
          </w:p>
        </w:tc>
        <w:tc>
          <w:tcPr>
            <w:tcW w:w="1572" w:type="dxa"/>
            <w:tcBorders>
              <w:top w:val="nil"/>
              <w:left w:val="nil"/>
              <w:bottom w:val="nil"/>
              <w:right w:val="single" w:sz="8" w:space="0" w:color="auto"/>
            </w:tcBorders>
            <w:shd w:val="clear" w:color="000000" w:fill="FFF2CC"/>
            <w:noWrap/>
            <w:vAlign w:val="center"/>
            <w:hideMark/>
          </w:tcPr>
          <w:p w14:paraId="4D48C880" w14:textId="77777777" w:rsidR="008159BE" w:rsidRPr="00911D4E" w:rsidRDefault="008159BE" w:rsidP="00FF6983">
            <w:pPr>
              <w:spacing w:after="0" w:line="240" w:lineRule="auto"/>
              <w:jc w:val="center"/>
              <w:rPr>
                <w:rFonts w:ascii="Arial" w:eastAsia="Times New Roman" w:hAnsi="Arial" w:cs="Arial"/>
                <w:b/>
                <w:bCs/>
                <w:color w:val="000000"/>
                <w:sz w:val="20"/>
                <w:szCs w:val="20"/>
                <w:lang w:val="en-US"/>
              </w:rPr>
            </w:pPr>
            <w:r w:rsidRPr="00911D4E">
              <w:rPr>
                <w:rFonts w:ascii="Arial" w:eastAsia="Times New Roman" w:hAnsi="Arial" w:cs="Arial"/>
                <w:b/>
                <w:bCs/>
                <w:color w:val="000000"/>
                <w:sz w:val="20"/>
                <w:szCs w:val="20"/>
                <w:lang w:val="en-US"/>
              </w:rPr>
              <w:t> </w:t>
            </w:r>
          </w:p>
        </w:tc>
        <w:tc>
          <w:tcPr>
            <w:tcW w:w="1339" w:type="dxa"/>
            <w:tcBorders>
              <w:top w:val="nil"/>
              <w:left w:val="nil"/>
              <w:bottom w:val="single" w:sz="8" w:space="0" w:color="auto"/>
              <w:right w:val="single" w:sz="8" w:space="0" w:color="auto"/>
            </w:tcBorders>
            <w:shd w:val="clear" w:color="000000" w:fill="C00000"/>
            <w:noWrap/>
            <w:vAlign w:val="center"/>
            <w:hideMark/>
          </w:tcPr>
          <w:p w14:paraId="7C40A540" w14:textId="77777777" w:rsidR="008159BE" w:rsidRPr="00911D4E" w:rsidRDefault="008159BE" w:rsidP="00FF6983">
            <w:pPr>
              <w:spacing w:after="0" w:line="240" w:lineRule="auto"/>
              <w:jc w:val="center"/>
              <w:rPr>
                <w:rFonts w:ascii="Arial" w:eastAsia="Times New Roman" w:hAnsi="Arial" w:cs="Arial"/>
                <w:b/>
                <w:bCs/>
                <w:color w:val="FFFFFF"/>
                <w:sz w:val="20"/>
                <w:szCs w:val="20"/>
                <w:lang w:val="en-US"/>
              </w:rPr>
            </w:pPr>
            <w:r w:rsidRPr="00911D4E">
              <w:rPr>
                <w:rFonts w:ascii="Arial" w:eastAsia="Times New Roman" w:hAnsi="Arial" w:cs="Arial"/>
                <w:b/>
                <w:bCs/>
                <w:color w:val="FFFFFF"/>
                <w:sz w:val="20"/>
                <w:szCs w:val="20"/>
                <w:lang w:val="en-US"/>
              </w:rPr>
              <w:t>2594</w:t>
            </w:r>
          </w:p>
        </w:tc>
        <w:tc>
          <w:tcPr>
            <w:tcW w:w="228" w:type="dxa"/>
            <w:vAlign w:val="center"/>
            <w:hideMark/>
          </w:tcPr>
          <w:p w14:paraId="5710756B" w14:textId="77777777" w:rsidR="008159BE" w:rsidRPr="00911D4E" w:rsidRDefault="008159BE" w:rsidP="00FF6983">
            <w:pPr>
              <w:spacing w:after="0" w:line="240" w:lineRule="auto"/>
              <w:rPr>
                <w:rFonts w:ascii="Times New Roman" w:eastAsia="Times New Roman" w:hAnsi="Times New Roman" w:cs="Times New Roman"/>
                <w:sz w:val="20"/>
                <w:szCs w:val="20"/>
                <w:lang w:val="en-US"/>
              </w:rPr>
            </w:pPr>
          </w:p>
        </w:tc>
      </w:tr>
      <w:tr w:rsidR="008159BE" w:rsidRPr="00911D4E" w14:paraId="2C136B6A" w14:textId="77777777" w:rsidTr="00B524C4">
        <w:trPr>
          <w:trHeight w:val="353"/>
        </w:trPr>
        <w:tc>
          <w:tcPr>
            <w:tcW w:w="488" w:type="dxa"/>
            <w:tcBorders>
              <w:top w:val="nil"/>
              <w:left w:val="single" w:sz="8" w:space="0" w:color="auto"/>
              <w:bottom w:val="single" w:sz="8" w:space="0" w:color="auto"/>
              <w:right w:val="nil"/>
            </w:tcBorders>
            <w:shd w:val="clear" w:color="000000" w:fill="C00000"/>
            <w:vAlign w:val="center"/>
            <w:hideMark/>
          </w:tcPr>
          <w:p w14:paraId="0F3F2399" w14:textId="77777777" w:rsidR="008159BE" w:rsidRPr="00911D4E" w:rsidRDefault="008159BE" w:rsidP="00FF6983">
            <w:pPr>
              <w:spacing w:after="0" w:line="240" w:lineRule="auto"/>
              <w:jc w:val="center"/>
              <w:rPr>
                <w:rFonts w:ascii="Arial" w:eastAsia="Times New Roman" w:hAnsi="Arial" w:cs="Arial"/>
                <w:b/>
                <w:bCs/>
                <w:color w:val="FFFFFF"/>
                <w:sz w:val="20"/>
                <w:szCs w:val="20"/>
                <w:lang w:val="en-US"/>
              </w:rPr>
            </w:pPr>
            <w:r w:rsidRPr="00911D4E">
              <w:rPr>
                <w:rFonts w:ascii="Arial" w:eastAsia="Times New Roman" w:hAnsi="Arial" w:cs="Arial"/>
                <w:b/>
                <w:bCs/>
                <w:color w:val="FFFFFF"/>
                <w:sz w:val="20"/>
                <w:szCs w:val="20"/>
                <w:lang w:val="en-US"/>
              </w:rPr>
              <w:t>F</w:t>
            </w:r>
          </w:p>
        </w:tc>
        <w:tc>
          <w:tcPr>
            <w:tcW w:w="4348" w:type="dxa"/>
            <w:tcBorders>
              <w:top w:val="nil"/>
              <w:left w:val="single" w:sz="8" w:space="0" w:color="auto"/>
              <w:bottom w:val="single" w:sz="8" w:space="0" w:color="auto"/>
              <w:right w:val="single" w:sz="8" w:space="0" w:color="auto"/>
            </w:tcBorders>
            <w:shd w:val="clear" w:color="000000" w:fill="C00000"/>
            <w:noWrap/>
            <w:vAlign w:val="center"/>
            <w:hideMark/>
          </w:tcPr>
          <w:p w14:paraId="04455C42" w14:textId="77777777" w:rsidR="008159BE" w:rsidRPr="00911D4E" w:rsidRDefault="008159BE" w:rsidP="00FF6983">
            <w:pPr>
              <w:spacing w:after="0" w:line="240" w:lineRule="auto"/>
              <w:jc w:val="center"/>
              <w:rPr>
                <w:rFonts w:ascii="Arial" w:eastAsia="Times New Roman" w:hAnsi="Arial" w:cs="Arial"/>
                <w:b/>
                <w:bCs/>
                <w:color w:val="FFFFFF"/>
                <w:sz w:val="20"/>
                <w:szCs w:val="20"/>
                <w:lang w:val="en-US"/>
              </w:rPr>
            </w:pPr>
            <w:r w:rsidRPr="00911D4E">
              <w:rPr>
                <w:rFonts w:ascii="Arial" w:eastAsia="Times New Roman" w:hAnsi="Arial" w:cs="Arial"/>
                <w:b/>
                <w:bCs/>
                <w:color w:val="FFFFFF"/>
                <w:sz w:val="20"/>
                <w:szCs w:val="20"/>
                <w:lang w:val="en-US"/>
              </w:rPr>
              <w:t>DEPRECIATION</w:t>
            </w:r>
          </w:p>
        </w:tc>
        <w:tc>
          <w:tcPr>
            <w:tcW w:w="2281" w:type="dxa"/>
            <w:tcBorders>
              <w:top w:val="nil"/>
              <w:left w:val="nil"/>
              <w:bottom w:val="single" w:sz="8" w:space="0" w:color="auto"/>
              <w:right w:val="nil"/>
            </w:tcBorders>
            <w:shd w:val="clear" w:color="000000" w:fill="FFF2CC"/>
            <w:noWrap/>
            <w:vAlign w:val="center"/>
            <w:hideMark/>
          </w:tcPr>
          <w:p w14:paraId="73F101E0" w14:textId="77777777" w:rsidR="008159BE" w:rsidRPr="00911D4E" w:rsidRDefault="008159BE" w:rsidP="00FF6983">
            <w:pPr>
              <w:spacing w:after="0" w:line="240" w:lineRule="auto"/>
              <w:jc w:val="center"/>
              <w:rPr>
                <w:rFonts w:ascii="Arial" w:eastAsia="Times New Roman" w:hAnsi="Arial" w:cs="Arial"/>
                <w:b/>
                <w:bCs/>
                <w:color w:val="000000"/>
                <w:sz w:val="20"/>
                <w:szCs w:val="20"/>
                <w:lang w:val="en-US"/>
              </w:rPr>
            </w:pPr>
            <w:r w:rsidRPr="00911D4E">
              <w:rPr>
                <w:rFonts w:ascii="Arial" w:eastAsia="Times New Roman" w:hAnsi="Arial" w:cs="Arial"/>
                <w:b/>
                <w:bCs/>
                <w:color w:val="000000"/>
                <w:sz w:val="20"/>
                <w:szCs w:val="20"/>
                <w:lang w:val="en-US"/>
              </w:rPr>
              <w:t> </w:t>
            </w:r>
          </w:p>
        </w:tc>
        <w:tc>
          <w:tcPr>
            <w:tcW w:w="1572" w:type="dxa"/>
            <w:tcBorders>
              <w:top w:val="nil"/>
              <w:left w:val="nil"/>
              <w:bottom w:val="single" w:sz="8" w:space="0" w:color="auto"/>
              <w:right w:val="single" w:sz="8" w:space="0" w:color="auto"/>
            </w:tcBorders>
            <w:shd w:val="clear" w:color="000000" w:fill="FFF2CC"/>
            <w:noWrap/>
            <w:vAlign w:val="center"/>
            <w:hideMark/>
          </w:tcPr>
          <w:p w14:paraId="7FE1ED86" w14:textId="77777777" w:rsidR="008159BE" w:rsidRPr="00911D4E" w:rsidRDefault="008159BE" w:rsidP="00FF6983">
            <w:pPr>
              <w:spacing w:after="0" w:line="240" w:lineRule="auto"/>
              <w:jc w:val="center"/>
              <w:rPr>
                <w:rFonts w:ascii="Arial" w:eastAsia="Times New Roman" w:hAnsi="Arial" w:cs="Arial"/>
                <w:b/>
                <w:bCs/>
                <w:color w:val="000000"/>
                <w:sz w:val="20"/>
                <w:szCs w:val="20"/>
                <w:lang w:val="en-US"/>
              </w:rPr>
            </w:pPr>
            <w:r w:rsidRPr="00911D4E">
              <w:rPr>
                <w:rFonts w:ascii="Arial" w:eastAsia="Times New Roman" w:hAnsi="Arial" w:cs="Arial"/>
                <w:b/>
                <w:bCs/>
                <w:color w:val="000000"/>
                <w:sz w:val="20"/>
                <w:szCs w:val="20"/>
                <w:lang w:val="en-US"/>
              </w:rPr>
              <w:t> </w:t>
            </w:r>
          </w:p>
        </w:tc>
        <w:tc>
          <w:tcPr>
            <w:tcW w:w="1339" w:type="dxa"/>
            <w:tcBorders>
              <w:top w:val="nil"/>
              <w:left w:val="nil"/>
              <w:bottom w:val="single" w:sz="8" w:space="0" w:color="auto"/>
              <w:right w:val="single" w:sz="8" w:space="0" w:color="auto"/>
            </w:tcBorders>
            <w:shd w:val="clear" w:color="000000" w:fill="C00000"/>
            <w:noWrap/>
            <w:vAlign w:val="center"/>
            <w:hideMark/>
          </w:tcPr>
          <w:p w14:paraId="19623753" w14:textId="77777777" w:rsidR="008159BE" w:rsidRPr="00911D4E" w:rsidRDefault="008159BE" w:rsidP="00FF6983">
            <w:pPr>
              <w:spacing w:after="0" w:line="240" w:lineRule="auto"/>
              <w:jc w:val="center"/>
              <w:rPr>
                <w:rFonts w:ascii="Arial" w:eastAsia="Times New Roman" w:hAnsi="Arial" w:cs="Arial"/>
                <w:b/>
                <w:bCs/>
                <w:color w:val="FFFFFF"/>
                <w:sz w:val="20"/>
                <w:szCs w:val="20"/>
                <w:lang w:val="en-US"/>
              </w:rPr>
            </w:pPr>
            <w:r w:rsidRPr="00911D4E">
              <w:rPr>
                <w:rFonts w:ascii="Arial" w:eastAsia="Times New Roman" w:hAnsi="Arial" w:cs="Arial"/>
                <w:b/>
                <w:bCs/>
                <w:color w:val="FFFFFF"/>
                <w:sz w:val="20"/>
                <w:szCs w:val="20"/>
                <w:lang w:val="en-US"/>
              </w:rPr>
              <w:t>1.9</w:t>
            </w:r>
          </w:p>
        </w:tc>
        <w:tc>
          <w:tcPr>
            <w:tcW w:w="228" w:type="dxa"/>
            <w:vAlign w:val="center"/>
            <w:hideMark/>
          </w:tcPr>
          <w:p w14:paraId="67F1388D" w14:textId="77777777" w:rsidR="008159BE" w:rsidRPr="00911D4E" w:rsidRDefault="008159BE" w:rsidP="00FF6983">
            <w:pPr>
              <w:spacing w:after="0" w:line="240" w:lineRule="auto"/>
              <w:rPr>
                <w:rFonts w:ascii="Times New Roman" w:eastAsia="Times New Roman" w:hAnsi="Times New Roman" w:cs="Times New Roman"/>
                <w:sz w:val="20"/>
                <w:szCs w:val="20"/>
                <w:lang w:val="en-US"/>
              </w:rPr>
            </w:pPr>
          </w:p>
        </w:tc>
      </w:tr>
      <w:tr w:rsidR="008159BE" w:rsidRPr="00911D4E" w14:paraId="2C9BCAD6" w14:textId="77777777" w:rsidTr="00B524C4">
        <w:trPr>
          <w:trHeight w:val="353"/>
        </w:trPr>
        <w:tc>
          <w:tcPr>
            <w:tcW w:w="488" w:type="dxa"/>
            <w:tcBorders>
              <w:top w:val="nil"/>
              <w:left w:val="single" w:sz="8" w:space="0" w:color="auto"/>
              <w:bottom w:val="single" w:sz="8" w:space="0" w:color="auto"/>
              <w:right w:val="nil"/>
            </w:tcBorders>
            <w:shd w:val="clear" w:color="000000" w:fill="C00000"/>
            <w:vAlign w:val="center"/>
            <w:hideMark/>
          </w:tcPr>
          <w:p w14:paraId="000C9475" w14:textId="77777777" w:rsidR="008159BE" w:rsidRPr="00911D4E" w:rsidRDefault="008159BE" w:rsidP="00FF6983">
            <w:pPr>
              <w:spacing w:after="0" w:line="240" w:lineRule="auto"/>
              <w:jc w:val="center"/>
              <w:rPr>
                <w:rFonts w:ascii="Arial" w:eastAsia="Times New Roman" w:hAnsi="Arial" w:cs="Arial"/>
                <w:b/>
                <w:bCs/>
                <w:color w:val="FFFFFF"/>
                <w:sz w:val="20"/>
                <w:szCs w:val="20"/>
                <w:lang w:val="en-US"/>
              </w:rPr>
            </w:pPr>
            <w:r w:rsidRPr="00911D4E">
              <w:rPr>
                <w:rFonts w:ascii="Arial" w:eastAsia="Times New Roman" w:hAnsi="Arial" w:cs="Arial"/>
                <w:b/>
                <w:bCs/>
                <w:color w:val="FFFFFF"/>
                <w:sz w:val="20"/>
                <w:szCs w:val="20"/>
                <w:lang w:val="en-US"/>
              </w:rPr>
              <w:t>G</w:t>
            </w:r>
          </w:p>
        </w:tc>
        <w:tc>
          <w:tcPr>
            <w:tcW w:w="4348" w:type="dxa"/>
            <w:tcBorders>
              <w:top w:val="nil"/>
              <w:left w:val="single" w:sz="8" w:space="0" w:color="auto"/>
              <w:bottom w:val="single" w:sz="8" w:space="0" w:color="auto"/>
              <w:right w:val="single" w:sz="8" w:space="0" w:color="auto"/>
            </w:tcBorders>
            <w:shd w:val="clear" w:color="000000" w:fill="C00000"/>
            <w:noWrap/>
            <w:vAlign w:val="center"/>
            <w:hideMark/>
          </w:tcPr>
          <w:p w14:paraId="7DA802E6" w14:textId="77777777" w:rsidR="008159BE" w:rsidRPr="00911D4E" w:rsidRDefault="008159BE" w:rsidP="00FF6983">
            <w:pPr>
              <w:spacing w:after="0" w:line="240" w:lineRule="auto"/>
              <w:jc w:val="center"/>
              <w:rPr>
                <w:rFonts w:ascii="Arial" w:eastAsia="Times New Roman" w:hAnsi="Arial" w:cs="Arial"/>
                <w:b/>
                <w:bCs/>
                <w:color w:val="FFFFFF"/>
                <w:sz w:val="20"/>
                <w:szCs w:val="20"/>
                <w:lang w:val="en-US"/>
              </w:rPr>
            </w:pPr>
            <w:r w:rsidRPr="00911D4E">
              <w:rPr>
                <w:rFonts w:ascii="Arial" w:eastAsia="Times New Roman" w:hAnsi="Arial" w:cs="Arial"/>
                <w:b/>
                <w:bCs/>
                <w:color w:val="FFFFFF"/>
                <w:sz w:val="20"/>
                <w:szCs w:val="20"/>
                <w:lang w:val="en-US"/>
              </w:rPr>
              <w:t>PRODUCTION COST</w:t>
            </w:r>
          </w:p>
        </w:tc>
        <w:tc>
          <w:tcPr>
            <w:tcW w:w="2281" w:type="dxa"/>
            <w:tcBorders>
              <w:top w:val="nil"/>
              <w:left w:val="nil"/>
              <w:bottom w:val="single" w:sz="8" w:space="0" w:color="auto"/>
              <w:right w:val="single" w:sz="8" w:space="0" w:color="auto"/>
            </w:tcBorders>
            <w:shd w:val="clear" w:color="000000" w:fill="C00000"/>
            <w:noWrap/>
            <w:vAlign w:val="center"/>
            <w:hideMark/>
          </w:tcPr>
          <w:p w14:paraId="31842CD0" w14:textId="77777777" w:rsidR="008159BE" w:rsidRPr="00911D4E" w:rsidRDefault="008159BE" w:rsidP="00FF6983">
            <w:pPr>
              <w:spacing w:after="0" w:line="240" w:lineRule="auto"/>
              <w:jc w:val="center"/>
              <w:rPr>
                <w:rFonts w:ascii="Arial" w:eastAsia="Times New Roman" w:hAnsi="Arial" w:cs="Arial"/>
                <w:b/>
                <w:bCs/>
                <w:color w:val="000000"/>
                <w:sz w:val="20"/>
                <w:szCs w:val="20"/>
                <w:lang w:val="en-US"/>
              </w:rPr>
            </w:pPr>
            <w:r w:rsidRPr="00911D4E">
              <w:rPr>
                <w:rFonts w:ascii="Arial" w:eastAsia="Times New Roman" w:hAnsi="Arial" w:cs="Arial"/>
                <w:b/>
                <w:bCs/>
                <w:color w:val="FFFFFF" w:themeColor="background1"/>
                <w:sz w:val="20"/>
                <w:szCs w:val="20"/>
                <w:lang w:val="en-US"/>
              </w:rPr>
              <w:t>2596</w:t>
            </w:r>
          </w:p>
        </w:tc>
        <w:tc>
          <w:tcPr>
            <w:tcW w:w="1572" w:type="dxa"/>
            <w:tcBorders>
              <w:top w:val="nil"/>
              <w:left w:val="nil"/>
              <w:bottom w:val="single" w:sz="8" w:space="0" w:color="auto"/>
              <w:right w:val="single" w:sz="8" w:space="0" w:color="auto"/>
            </w:tcBorders>
            <w:shd w:val="clear" w:color="000000" w:fill="C00000"/>
            <w:noWrap/>
            <w:vAlign w:val="center"/>
            <w:hideMark/>
          </w:tcPr>
          <w:p w14:paraId="36B80766" w14:textId="77777777" w:rsidR="008159BE" w:rsidRPr="00911D4E" w:rsidRDefault="008159BE" w:rsidP="00FF6983">
            <w:pPr>
              <w:spacing w:after="0" w:line="240" w:lineRule="auto"/>
              <w:jc w:val="center"/>
              <w:rPr>
                <w:rFonts w:ascii="Arial" w:eastAsia="Times New Roman" w:hAnsi="Arial" w:cs="Arial"/>
                <w:b/>
                <w:bCs/>
                <w:color w:val="000000"/>
                <w:sz w:val="20"/>
                <w:szCs w:val="20"/>
                <w:lang w:val="en-US"/>
              </w:rPr>
            </w:pPr>
            <w:r w:rsidRPr="00911D4E">
              <w:rPr>
                <w:rFonts w:ascii="Arial" w:eastAsia="Times New Roman" w:hAnsi="Arial" w:cs="Arial"/>
                <w:b/>
                <w:bCs/>
                <w:color w:val="000000"/>
                <w:sz w:val="20"/>
                <w:szCs w:val="20"/>
                <w:lang w:val="en-US"/>
              </w:rPr>
              <w:t> </w:t>
            </w:r>
          </w:p>
        </w:tc>
        <w:tc>
          <w:tcPr>
            <w:tcW w:w="1339" w:type="dxa"/>
            <w:tcBorders>
              <w:top w:val="nil"/>
              <w:left w:val="nil"/>
              <w:bottom w:val="single" w:sz="8" w:space="0" w:color="auto"/>
              <w:right w:val="single" w:sz="8" w:space="0" w:color="auto"/>
            </w:tcBorders>
            <w:shd w:val="clear" w:color="000000" w:fill="C00000"/>
            <w:noWrap/>
            <w:vAlign w:val="center"/>
            <w:hideMark/>
          </w:tcPr>
          <w:p w14:paraId="4D0093BE" w14:textId="77777777" w:rsidR="008159BE" w:rsidRPr="00911D4E" w:rsidRDefault="008159BE" w:rsidP="00FF6983">
            <w:pPr>
              <w:spacing w:after="0" w:line="240" w:lineRule="auto"/>
              <w:jc w:val="center"/>
              <w:rPr>
                <w:rFonts w:ascii="Arial" w:eastAsia="Times New Roman" w:hAnsi="Arial" w:cs="Arial"/>
                <w:b/>
                <w:bCs/>
                <w:color w:val="FFFFFF"/>
                <w:sz w:val="20"/>
                <w:szCs w:val="20"/>
                <w:lang w:val="en-US"/>
              </w:rPr>
            </w:pPr>
            <w:r w:rsidRPr="00911D4E">
              <w:rPr>
                <w:rFonts w:ascii="Arial" w:eastAsia="Times New Roman" w:hAnsi="Arial" w:cs="Arial"/>
                <w:b/>
                <w:bCs/>
                <w:color w:val="FFFFFF"/>
                <w:sz w:val="20"/>
                <w:szCs w:val="20"/>
                <w:lang w:val="en-US"/>
              </w:rPr>
              <w:t> </w:t>
            </w:r>
          </w:p>
        </w:tc>
        <w:tc>
          <w:tcPr>
            <w:tcW w:w="228" w:type="dxa"/>
            <w:vAlign w:val="center"/>
            <w:hideMark/>
          </w:tcPr>
          <w:p w14:paraId="2A30C900" w14:textId="77777777" w:rsidR="008159BE" w:rsidRPr="00911D4E" w:rsidRDefault="008159BE" w:rsidP="00FF6983">
            <w:pPr>
              <w:spacing w:after="0" w:line="240" w:lineRule="auto"/>
              <w:rPr>
                <w:rFonts w:ascii="Times New Roman" w:eastAsia="Times New Roman" w:hAnsi="Times New Roman" w:cs="Times New Roman"/>
                <w:sz w:val="20"/>
                <w:szCs w:val="20"/>
                <w:lang w:val="en-US"/>
              </w:rPr>
            </w:pPr>
          </w:p>
        </w:tc>
      </w:tr>
    </w:tbl>
    <w:p w14:paraId="53F42EBC" w14:textId="72A13F45" w:rsidR="00494982" w:rsidRDefault="00494982" w:rsidP="007A7901">
      <w:pPr>
        <w:spacing w:line="480" w:lineRule="auto"/>
        <w:rPr>
          <w:rFonts w:ascii="Arial" w:eastAsia="Arial" w:hAnsi="Arial" w:cs="Arial"/>
          <w:b/>
          <w:bCs/>
          <w:color w:val="000000" w:themeColor="text1"/>
          <w:sz w:val="24"/>
          <w:szCs w:val="24"/>
        </w:rPr>
      </w:pPr>
    </w:p>
    <w:p w14:paraId="2F052344" w14:textId="0DC6CDCF" w:rsidR="00B03E75" w:rsidRDefault="00B03E75" w:rsidP="007A7901">
      <w:pPr>
        <w:spacing w:line="480" w:lineRule="auto"/>
        <w:rPr>
          <w:rFonts w:ascii="Arial" w:eastAsia="Arial" w:hAnsi="Arial" w:cs="Arial"/>
          <w:b/>
          <w:bCs/>
          <w:color w:val="000000" w:themeColor="text1"/>
          <w:sz w:val="24"/>
          <w:szCs w:val="24"/>
        </w:rPr>
      </w:pPr>
    </w:p>
    <w:p w14:paraId="1ED22FA7" w14:textId="007AEF04" w:rsidR="005C1BF1" w:rsidRDefault="005C1BF1" w:rsidP="007A7901">
      <w:pPr>
        <w:spacing w:line="480" w:lineRule="auto"/>
        <w:rPr>
          <w:rFonts w:ascii="Arial" w:eastAsia="Arial" w:hAnsi="Arial" w:cs="Arial"/>
          <w:b/>
          <w:bCs/>
          <w:color w:val="000000" w:themeColor="text1"/>
          <w:sz w:val="24"/>
          <w:szCs w:val="24"/>
        </w:rPr>
      </w:pPr>
    </w:p>
    <w:p w14:paraId="07301BA9" w14:textId="4620F95B" w:rsidR="005C1BF1" w:rsidRDefault="005C1BF1" w:rsidP="007A7901">
      <w:pPr>
        <w:spacing w:line="480" w:lineRule="auto"/>
        <w:rPr>
          <w:rFonts w:ascii="Arial" w:eastAsia="Arial" w:hAnsi="Arial" w:cs="Arial"/>
          <w:b/>
          <w:bCs/>
          <w:color w:val="000000" w:themeColor="text1"/>
          <w:sz w:val="24"/>
          <w:szCs w:val="24"/>
        </w:rPr>
      </w:pPr>
    </w:p>
    <w:p w14:paraId="7A772943" w14:textId="0BE821D0" w:rsidR="007A7901" w:rsidRPr="002B5730" w:rsidRDefault="00B03E75" w:rsidP="007A7901">
      <w:pPr>
        <w:spacing w:line="480" w:lineRule="auto"/>
        <w:rPr>
          <w:rFonts w:ascii="Arial" w:eastAsia="Arial" w:hAnsi="Arial" w:cs="Arial"/>
          <w:b/>
          <w:bCs/>
          <w:color w:val="000000" w:themeColor="text1"/>
          <w:sz w:val="24"/>
          <w:szCs w:val="24"/>
        </w:rPr>
      </w:pPr>
      <w:r>
        <w:rPr>
          <w:rFonts w:ascii="Arial" w:eastAsia="Arial" w:hAnsi="Arial" w:cs="Arial"/>
          <w:b/>
          <w:bCs/>
          <w:color w:val="000000" w:themeColor="text1"/>
          <w:sz w:val="24"/>
          <w:szCs w:val="24"/>
        </w:rPr>
        <w:t>3</w:t>
      </w:r>
      <w:r w:rsidR="004C5239" w:rsidRPr="002B5730">
        <w:rPr>
          <w:rFonts w:ascii="Arial" w:eastAsia="Arial" w:hAnsi="Arial" w:cs="Arial"/>
          <w:b/>
          <w:bCs/>
          <w:color w:val="000000" w:themeColor="text1"/>
          <w:sz w:val="24"/>
          <w:szCs w:val="24"/>
        </w:rPr>
        <w:t>.</w:t>
      </w:r>
      <w:r w:rsidR="00D16404">
        <w:rPr>
          <w:rFonts w:ascii="Arial" w:eastAsia="Arial" w:hAnsi="Arial" w:cs="Arial"/>
          <w:b/>
          <w:bCs/>
          <w:color w:val="000000" w:themeColor="text1"/>
          <w:sz w:val="24"/>
          <w:szCs w:val="24"/>
        </w:rPr>
        <w:t>14</w:t>
      </w:r>
      <w:r w:rsidR="004C5239" w:rsidRPr="002B5730">
        <w:rPr>
          <w:rFonts w:ascii="Arial" w:eastAsia="Arial" w:hAnsi="Arial" w:cs="Arial"/>
          <w:b/>
          <w:bCs/>
          <w:color w:val="000000" w:themeColor="text1"/>
          <w:sz w:val="24"/>
          <w:szCs w:val="24"/>
        </w:rPr>
        <w:t xml:space="preserve">. </w:t>
      </w:r>
      <w:r w:rsidR="007A7901" w:rsidRPr="002B5730">
        <w:rPr>
          <w:rFonts w:ascii="Arial" w:eastAsia="Arial" w:hAnsi="Arial" w:cs="Arial"/>
          <w:b/>
          <w:bCs/>
          <w:color w:val="000000" w:themeColor="text1"/>
          <w:sz w:val="24"/>
          <w:szCs w:val="24"/>
        </w:rPr>
        <w:t>Customer Analysis</w:t>
      </w:r>
    </w:p>
    <w:tbl>
      <w:tblPr>
        <w:tblW w:w="10284" w:type="dxa"/>
        <w:tblLook w:val="04A0" w:firstRow="1" w:lastRow="0" w:firstColumn="1" w:lastColumn="0" w:noHBand="0" w:noVBand="1"/>
      </w:tblPr>
      <w:tblGrid>
        <w:gridCol w:w="1481"/>
        <w:gridCol w:w="1832"/>
        <w:gridCol w:w="1658"/>
        <w:gridCol w:w="2620"/>
        <w:gridCol w:w="1516"/>
        <w:gridCol w:w="1177"/>
      </w:tblGrid>
      <w:tr w:rsidR="00E05556" w:rsidRPr="00113DAD" w14:paraId="3DE8DC05" w14:textId="77777777" w:rsidTr="00E05556">
        <w:trPr>
          <w:trHeight w:val="800"/>
        </w:trPr>
        <w:tc>
          <w:tcPr>
            <w:tcW w:w="1481" w:type="dxa"/>
            <w:tcBorders>
              <w:top w:val="single" w:sz="8" w:space="0" w:color="auto"/>
              <w:left w:val="single" w:sz="8" w:space="0" w:color="auto"/>
              <w:bottom w:val="single" w:sz="8" w:space="0" w:color="auto"/>
              <w:right w:val="single" w:sz="4" w:space="0" w:color="auto"/>
            </w:tcBorders>
            <w:shd w:val="clear" w:color="000000" w:fill="DDEBF7"/>
            <w:vAlign w:val="center"/>
            <w:hideMark/>
          </w:tcPr>
          <w:p w14:paraId="238EE89D" w14:textId="77777777" w:rsidR="00E05556" w:rsidRPr="00113DAD" w:rsidRDefault="00E05556" w:rsidP="00E05556">
            <w:pPr>
              <w:spacing w:after="0" w:line="240" w:lineRule="auto"/>
              <w:jc w:val="center"/>
              <w:rPr>
                <w:rFonts w:ascii="Arial" w:eastAsia="Times New Roman" w:hAnsi="Arial" w:cs="Arial"/>
                <w:b/>
                <w:bCs/>
                <w:color w:val="000000"/>
                <w:sz w:val="20"/>
                <w:szCs w:val="20"/>
                <w:lang w:val="en-US"/>
              </w:rPr>
            </w:pPr>
            <w:r w:rsidRPr="00113DAD">
              <w:rPr>
                <w:rFonts w:ascii="Arial" w:eastAsia="Times New Roman" w:hAnsi="Arial" w:cs="Arial"/>
                <w:b/>
                <w:bCs/>
                <w:color w:val="000000"/>
                <w:sz w:val="20"/>
                <w:szCs w:val="20"/>
                <w:lang w:val="en-US"/>
              </w:rPr>
              <w:t>Destination Country</w:t>
            </w:r>
          </w:p>
        </w:tc>
        <w:tc>
          <w:tcPr>
            <w:tcW w:w="1832" w:type="dxa"/>
            <w:tcBorders>
              <w:top w:val="single" w:sz="8" w:space="0" w:color="auto"/>
              <w:left w:val="nil"/>
              <w:bottom w:val="single" w:sz="8" w:space="0" w:color="auto"/>
              <w:right w:val="single" w:sz="4" w:space="0" w:color="auto"/>
            </w:tcBorders>
            <w:shd w:val="clear" w:color="000000" w:fill="DDEBF7"/>
            <w:vAlign w:val="center"/>
            <w:hideMark/>
          </w:tcPr>
          <w:p w14:paraId="3C7E89EE" w14:textId="77777777" w:rsidR="00E05556" w:rsidRPr="00113DAD" w:rsidRDefault="00E05556" w:rsidP="00E05556">
            <w:pPr>
              <w:spacing w:after="0" w:line="240" w:lineRule="auto"/>
              <w:jc w:val="center"/>
              <w:rPr>
                <w:rFonts w:ascii="Arial" w:eastAsia="Times New Roman" w:hAnsi="Arial" w:cs="Arial"/>
                <w:b/>
                <w:bCs/>
                <w:color w:val="000000"/>
                <w:sz w:val="20"/>
                <w:szCs w:val="20"/>
                <w:lang w:val="en-US"/>
              </w:rPr>
            </w:pPr>
            <w:r w:rsidRPr="00113DAD">
              <w:rPr>
                <w:rFonts w:ascii="Arial" w:eastAsia="Times New Roman" w:hAnsi="Arial" w:cs="Arial"/>
                <w:b/>
                <w:bCs/>
                <w:color w:val="000000"/>
                <w:sz w:val="20"/>
                <w:szCs w:val="20"/>
                <w:lang w:val="en-US"/>
              </w:rPr>
              <w:t>Product Description</w:t>
            </w:r>
          </w:p>
        </w:tc>
        <w:tc>
          <w:tcPr>
            <w:tcW w:w="1658" w:type="dxa"/>
            <w:tcBorders>
              <w:top w:val="single" w:sz="8" w:space="0" w:color="auto"/>
              <w:left w:val="nil"/>
              <w:bottom w:val="single" w:sz="8" w:space="0" w:color="auto"/>
              <w:right w:val="single" w:sz="4" w:space="0" w:color="auto"/>
            </w:tcBorders>
            <w:shd w:val="clear" w:color="000000" w:fill="DDEBF7"/>
            <w:vAlign w:val="center"/>
            <w:hideMark/>
          </w:tcPr>
          <w:p w14:paraId="5D7E4075" w14:textId="77777777" w:rsidR="00E05556" w:rsidRPr="00113DAD" w:rsidRDefault="00E05556" w:rsidP="00E05556">
            <w:pPr>
              <w:spacing w:after="0" w:line="240" w:lineRule="auto"/>
              <w:jc w:val="center"/>
              <w:rPr>
                <w:rFonts w:ascii="Arial" w:eastAsia="Times New Roman" w:hAnsi="Arial" w:cs="Arial"/>
                <w:b/>
                <w:bCs/>
                <w:color w:val="000000"/>
                <w:sz w:val="20"/>
                <w:szCs w:val="20"/>
                <w:lang w:val="en-US"/>
              </w:rPr>
            </w:pPr>
            <w:r w:rsidRPr="00113DAD">
              <w:rPr>
                <w:rFonts w:ascii="Arial" w:eastAsia="Times New Roman" w:hAnsi="Arial" w:cs="Arial"/>
                <w:b/>
                <w:bCs/>
                <w:color w:val="000000"/>
                <w:sz w:val="20"/>
                <w:szCs w:val="20"/>
                <w:lang w:val="en-US"/>
              </w:rPr>
              <w:t>Customer / Distributor Name</w:t>
            </w:r>
          </w:p>
        </w:tc>
        <w:tc>
          <w:tcPr>
            <w:tcW w:w="2620" w:type="dxa"/>
            <w:tcBorders>
              <w:top w:val="single" w:sz="8" w:space="0" w:color="auto"/>
              <w:left w:val="nil"/>
              <w:bottom w:val="single" w:sz="8" w:space="0" w:color="auto"/>
              <w:right w:val="single" w:sz="4" w:space="0" w:color="auto"/>
            </w:tcBorders>
            <w:shd w:val="clear" w:color="000000" w:fill="DDEBF7"/>
            <w:vAlign w:val="center"/>
            <w:hideMark/>
          </w:tcPr>
          <w:p w14:paraId="4F7BAFE8" w14:textId="77777777" w:rsidR="00E05556" w:rsidRPr="00113DAD" w:rsidRDefault="00E05556" w:rsidP="00E05556">
            <w:pPr>
              <w:spacing w:after="0" w:line="240" w:lineRule="auto"/>
              <w:jc w:val="center"/>
              <w:rPr>
                <w:rFonts w:ascii="Arial" w:eastAsia="Times New Roman" w:hAnsi="Arial" w:cs="Arial"/>
                <w:b/>
                <w:bCs/>
                <w:color w:val="000000"/>
                <w:sz w:val="20"/>
                <w:szCs w:val="20"/>
                <w:lang w:val="en-US"/>
              </w:rPr>
            </w:pPr>
            <w:r w:rsidRPr="00113DAD">
              <w:rPr>
                <w:rFonts w:ascii="Arial" w:eastAsia="Times New Roman" w:hAnsi="Arial" w:cs="Arial"/>
                <w:b/>
                <w:bCs/>
                <w:color w:val="000000"/>
                <w:sz w:val="20"/>
                <w:szCs w:val="20"/>
                <w:lang w:val="en-US"/>
              </w:rPr>
              <w:t>Supplier Name</w:t>
            </w:r>
          </w:p>
        </w:tc>
        <w:tc>
          <w:tcPr>
            <w:tcW w:w="1516" w:type="dxa"/>
            <w:tcBorders>
              <w:top w:val="single" w:sz="8" w:space="0" w:color="auto"/>
              <w:left w:val="nil"/>
              <w:bottom w:val="single" w:sz="8" w:space="0" w:color="auto"/>
              <w:right w:val="single" w:sz="4" w:space="0" w:color="auto"/>
            </w:tcBorders>
            <w:shd w:val="clear" w:color="000000" w:fill="DDEBF7"/>
            <w:vAlign w:val="center"/>
            <w:hideMark/>
          </w:tcPr>
          <w:p w14:paraId="5718243B" w14:textId="77777777" w:rsidR="00E05556" w:rsidRPr="00113DAD" w:rsidRDefault="00E05556" w:rsidP="00E05556">
            <w:pPr>
              <w:spacing w:after="0" w:line="240" w:lineRule="auto"/>
              <w:jc w:val="center"/>
              <w:rPr>
                <w:rFonts w:ascii="Arial" w:eastAsia="Times New Roman" w:hAnsi="Arial" w:cs="Arial"/>
                <w:b/>
                <w:bCs/>
                <w:color w:val="000000"/>
                <w:sz w:val="20"/>
                <w:szCs w:val="20"/>
                <w:lang w:val="en-US"/>
              </w:rPr>
            </w:pPr>
            <w:r w:rsidRPr="00113DAD">
              <w:rPr>
                <w:rFonts w:ascii="Arial" w:eastAsia="Times New Roman" w:hAnsi="Arial" w:cs="Arial"/>
                <w:b/>
                <w:bCs/>
                <w:color w:val="000000"/>
                <w:sz w:val="20"/>
                <w:szCs w:val="20"/>
                <w:lang w:val="en-US"/>
              </w:rPr>
              <w:t>Annual Off-take Quantity (Tonnes)</w:t>
            </w:r>
          </w:p>
        </w:tc>
        <w:tc>
          <w:tcPr>
            <w:tcW w:w="1177" w:type="dxa"/>
            <w:tcBorders>
              <w:top w:val="single" w:sz="8" w:space="0" w:color="auto"/>
              <w:left w:val="nil"/>
              <w:bottom w:val="single" w:sz="8" w:space="0" w:color="auto"/>
              <w:right w:val="single" w:sz="8" w:space="0" w:color="auto"/>
            </w:tcBorders>
            <w:shd w:val="clear" w:color="000000" w:fill="DDEBF7"/>
            <w:vAlign w:val="center"/>
            <w:hideMark/>
          </w:tcPr>
          <w:p w14:paraId="5432DA2D" w14:textId="77777777" w:rsidR="00E05556" w:rsidRPr="00113DAD" w:rsidRDefault="00E05556" w:rsidP="00E05556">
            <w:pPr>
              <w:spacing w:after="0" w:line="240" w:lineRule="auto"/>
              <w:jc w:val="center"/>
              <w:rPr>
                <w:rFonts w:ascii="Arial" w:eastAsia="Times New Roman" w:hAnsi="Arial" w:cs="Arial"/>
                <w:b/>
                <w:bCs/>
                <w:color w:val="000000"/>
                <w:sz w:val="20"/>
                <w:szCs w:val="20"/>
                <w:lang w:val="en-US"/>
              </w:rPr>
            </w:pPr>
            <w:r w:rsidRPr="00113DAD">
              <w:rPr>
                <w:rFonts w:ascii="Arial" w:eastAsia="Times New Roman" w:hAnsi="Arial" w:cs="Arial"/>
                <w:b/>
                <w:bCs/>
                <w:color w:val="000000"/>
                <w:sz w:val="20"/>
                <w:szCs w:val="20"/>
                <w:lang w:val="en-US"/>
              </w:rPr>
              <w:t>Price Range (USD/kg)</w:t>
            </w:r>
          </w:p>
        </w:tc>
      </w:tr>
      <w:tr w:rsidR="00E05556" w:rsidRPr="00113DAD" w14:paraId="5500570A" w14:textId="77777777" w:rsidTr="00E05556">
        <w:trPr>
          <w:trHeight w:val="787"/>
        </w:trPr>
        <w:tc>
          <w:tcPr>
            <w:tcW w:w="1481" w:type="dxa"/>
            <w:tcBorders>
              <w:top w:val="nil"/>
              <w:left w:val="single" w:sz="8" w:space="0" w:color="auto"/>
              <w:bottom w:val="single" w:sz="4" w:space="0" w:color="auto"/>
              <w:right w:val="single" w:sz="4" w:space="0" w:color="auto"/>
            </w:tcBorders>
            <w:shd w:val="clear" w:color="000000" w:fill="DDEBF7"/>
            <w:vAlign w:val="center"/>
            <w:hideMark/>
          </w:tcPr>
          <w:p w14:paraId="294D8655"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 xml:space="preserve">India </w:t>
            </w:r>
          </w:p>
        </w:tc>
        <w:tc>
          <w:tcPr>
            <w:tcW w:w="1832" w:type="dxa"/>
            <w:tcBorders>
              <w:top w:val="nil"/>
              <w:left w:val="nil"/>
              <w:bottom w:val="single" w:sz="4" w:space="0" w:color="auto"/>
              <w:right w:val="single" w:sz="4" w:space="0" w:color="auto"/>
            </w:tcBorders>
            <w:shd w:val="clear" w:color="000000" w:fill="DDEBF7"/>
            <w:vAlign w:val="center"/>
            <w:hideMark/>
          </w:tcPr>
          <w:p w14:paraId="1E272E8B"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Bisphenol-a Type Epoxy Vinyl Ester Resin</w:t>
            </w:r>
          </w:p>
        </w:tc>
        <w:tc>
          <w:tcPr>
            <w:tcW w:w="1658" w:type="dxa"/>
            <w:tcBorders>
              <w:top w:val="nil"/>
              <w:left w:val="nil"/>
              <w:bottom w:val="single" w:sz="4" w:space="0" w:color="auto"/>
              <w:right w:val="single" w:sz="4" w:space="0" w:color="auto"/>
            </w:tcBorders>
            <w:shd w:val="clear" w:color="000000" w:fill="DDEBF7"/>
            <w:vAlign w:val="center"/>
            <w:hideMark/>
          </w:tcPr>
          <w:p w14:paraId="60313ECB"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Reichhold India Private Limited</w:t>
            </w:r>
          </w:p>
        </w:tc>
        <w:tc>
          <w:tcPr>
            <w:tcW w:w="2620" w:type="dxa"/>
            <w:tcBorders>
              <w:top w:val="nil"/>
              <w:left w:val="nil"/>
              <w:bottom w:val="single" w:sz="4" w:space="0" w:color="auto"/>
              <w:right w:val="single" w:sz="4" w:space="0" w:color="auto"/>
            </w:tcBorders>
            <w:shd w:val="clear" w:color="000000" w:fill="DDEBF7"/>
            <w:vAlign w:val="center"/>
            <w:hideMark/>
          </w:tcPr>
          <w:p w14:paraId="5C42E9B4"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Reichhold Polymers Tianjin, China</w:t>
            </w:r>
          </w:p>
        </w:tc>
        <w:tc>
          <w:tcPr>
            <w:tcW w:w="1516" w:type="dxa"/>
            <w:tcBorders>
              <w:top w:val="nil"/>
              <w:left w:val="nil"/>
              <w:bottom w:val="single" w:sz="4" w:space="0" w:color="auto"/>
              <w:right w:val="single" w:sz="4" w:space="0" w:color="auto"/>
            </w:tcBorders>
            <w:shd w:val="clear" w:color="000000" w:fill="DDEBF7"/>
            <w:vAlign w:val="center"/>
            <w:hideMark/>
          </w:tcPr>
          <w:p w14:paraId="0E0C972E"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2600</w:t>
            </w:r>
          </w:p>
        </w:tc>
        <w:tc>
          <w:tcPr>
            <w:tcW w:w="1177" w:type="dxa"/>
            <w:tcBorders>
              <w:top w:val="nil"/>
              <w:left w:val="nil"/>
              <w:bottom w:val="single" w:sz="4" w:space="0" w:color="auto"/>
              <w:right w:val="single" w:sz="8" w:space="0" w:color="auto"/>
            </w:tcBorders>
            <w:shd w:val="clear" w:color="000000" w:fill="DDEBF7"/>
            <w:vAlign w:val="center"/>
            <w:hideMark/>
          </w:tcPr>
          <w:p w14:paraId="14106BB2"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3.4-4.23</w:t>
            </w:r>
          </w:p>
        </w:tc>
      </w:tr>
      <w:tr w:rsidR="00E05556" w:rsidRPr="00113DAD" w14:paraId="48464209" w14:textId="77777777" w:rsidTr="00E05556">
        <w:trPr>
          <w:trHeight w:val="787"/>
        </w:trPr>
        <w:tc>
          <w:tcPr>
            <w:tcW w:w="1481" w:type="dxa"/>
            <w:tcBorders>
              <w:top w:val="nil"/>
              <w:left w:val="single" w:sz="8" w:space="0" w:color="auto"/>
              <w:bottom w:val="single" w:sz="4" w:space="0" w:color="auto"/>
              <w:right w:val="single" w:sz="4" w:space="0" w:color="auto"/>
            </w:tcBorders>
            <w:shd w:val="clear" w:color="000000" w:fill="DDEBF7"/>
            <w:vAlign w:val="center"/>
            <w:hideMark/>
          </w:tcPr>
          <w:p w14:paraId="09181080"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Saudi Arabia</w:t>
            </w:r>
          </w:p>
        </w:tc>
        <w:tc>
          <w:tcPr>
            <w:tcW w:w="1832" w:type="dxa"/>
            <w:tcBorders>
              <w:top w:val="nil"/>
              <w:left w:val="nil"/>
              <w:bottom w:val="single" w:sz="4" w:space="0" w:color="auto"/>
              <w:right w:val="single" w:sz="4" w:space="0" w:color="auto"/>
            </w:tcBorders>
            <w:shd w:val="clear" w:color="000000" w:fill="DDEBF7"/>
            <w:vAlign w:val="center"/>
            <w:hideMark/>
          </w:tcPr>
          <w:p w14:paraId="7B3DA742"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Bisphenol-a Type Epoxy Vinyl Ester Resin</w:t>
            </w:r>
          </w:p>
        </w:tc>
        <w:tc>
          <w:tcPr>
            <w:tcW w:w="1658" w:type="dxa"/>
            <w:tcBorders>
              <w:top w:val="nil"/>
              <w:left w:val="nil"/>
              <w:bottom w:val="single" w:sz="4" w:space="0" w:color="auto"/>
              <w:right w:val="single" w:sz="4" w:space="0" w:color="auto"/>
            </w:tcBorders>
            <w:shd w:val="clear" w:color="000000" w:fill="DDEBF7"/>
            <w:vAlign w:val="center"/>
            <w:hideMark/>
          </w:tcPr>
          <w:p w14:paraId="074687FD"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Saudi Arabian AMIANTIT Company</w:t>
            </w:r>
          </w:p>
        </w:tc>
        <w:tc>
          <w:tcPr>
            <w:tcW w:w="2620" w:type="dxa"/>
            <w:tcBorders>
              <w:top w:val="nil"/>
              <w:left w:val="nil"/>
              <w:bottom w:val="single" w:sz="4" w:space="0" w:color="auto"/>
              <w:right w:val="single" w:sz="4" w:space="0" w:color="auto"/>
            </w:tcBorders>
            <w:shd w:val="clear" w:color="000000" w:fill="DDEBF7"/>
            <w:vAlign w:val="center"/>
            <w:hideMark/>
          </w:tcPr>
          <w:p w14:paraId="37DBB5E0"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Sino Polymer, China</w:t>
            </w:r>
          </w:p>
        </w:tc>
        <w:tc>
          <w:tcPr>
            <w:tcW w:w="1516" w:type="dxa"/>
            <w:tcBorders>
              <w:top w:val="nil"/>
              <w:left w:val="nil"/>
              <w:bottom w:val="single" w:sz="4" w:space="0" w:color="auto"/>
              <w:right w:val="single" w:sz="4" w:space="0" w:color="auto"/>
            </w:tcBorders>
            <w:shd w:val="clear" w:color="000000" w:fill="DDEBF7"/>
            <w:vAlign w:val="center"/>
            <w:hideMark/>
          </w:tcPr>
          <w:p w14:paraId="02DD185D"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1440</w:t>
            </w:r>
          </w:p>
        </w:tc>
        <w:tc>
          <w:tcPr>
            <w:tcW w:w="1177" w:type="dxa"/>
            <w:tcBorders>
              <w:top w:val="nil"/>
              <w:left w:val="nil"/>
              <w:bottom w:val="single" w:sz="4" w:space="0" w:color="auto"/>
              <w:right w:val="single" w:sz="8" w:space="0" w:color="auto"/>
            </w:tcBorders>
            <w:shd w:val="clear" w:color="000000" w:fill="DDEBF7"/>
            <w:vAlign w:val="center"/>
            <w:hideMark/>
          </w:tcPr>
          <w:p w14:paraId="76FC4DEC"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5.25-6.53</w:t>
            </w:r>
          </w:p>
        </w:tc>
      </w:tr>
      <w:tr w:rsidR="00E05556" w:rsidRPr="00113DAD" w14:paraId="2B6B301E" w14:textId="77777777" w:rsidTr="00E05556">
        <w:trPr>
          <w:trHeight w:val="787"/>
        </w:trPr>
        <w:tc>
          <w:tcPr>
            <w:tcW w:w="1481" w:type="dxa"/>
            <w:tcBorders>
              <w:top w:val="nil"/>
              <w:left w:val="single" w:sz="8" w:space="0" w:color="auto"/>
              <w:bottom w:val="single" w:sz="4" w:space="0" w:color="auto"/>
              <w:right w:val="single" w:sz="4" w:space="0" w:color="auto"/>
            </w:tcBorders>
            <w:shd w:val="clear" w:color="000000" w:fill="DDEBF7"/>
            <w:vAlign w:val="center"/>
            <w:hideMark/>
          </w:tcPr>
          <w:p w14:paraId="4A602205"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 xml:space="preserve">India </w:t>
            </w:r>
          </w:p>
        </w:tc>
        <w:tc>
          <w:tcPr>
            <w:tcW w:w="1832" w:type="dxa"/>
            <w:tcBorders>
              <w:top w:val="nil"/>
              <w:left w:val="nil"/>
              <w:bottom w:val="single" w:sz="4" w:space="0" w:color="auto"/>
              <w:right w:val="single" w:sz="4" w:space="0" w:color="auto"/>
            </w:tcBorders>
            <w:shd w:val="clear" w:color="000000" w:fill="DDEBF7"/>
            <w:vAlign w:val="center"/>
            <w:hideMark/>
          </w:tcPr>
          <w:p w14:paraId="6505EFFB"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Bisphenol-a Type Epoxy Vinyl Ester Resin</w:t>
            </w:r>
          </w:p>
        </w:tc>
        <w:tc>
          <w:tcPr>
            <w:tcW w:w="1658" w:type="dxa"/>
            <w:tcBorders>
              <w:top w:val="nil"/>
              <w:left w:val="nil"/>
              <w:bottom w:val="single" w:sz="4" w:space="0" w:color="auto"/>
              <w:right w:val="single" w:sz="4" w:space="0" w:color="auto"/>
            </w:tcBorders>
            <w:shd w:val="clear" w:color="000000" w:fill="DDEBF7"/>
            <w:vAlign w:val="center"/>
            <w:hideMark/>
          </w:tcPr>
          <w:p w14:paraId="2FD46C0B"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Orson Chemicals</w:t>
            </w:r>
          </w:p>
        </w:tc>
        <w:tc>
          <w:tcPr>
            <w:tcW w:w="2620" w:type="dxa"/>
            <w:tcBorders>
              <w:top w:val="nil"/>
              <w:left w:val="nil"/>
              <w:bottom w:val="single" w:sz="4" w:space="0" w:color="auto"/>
              <w:right w:val="single" w:sz="4" w:space="0" w:color="auto"/>
            </w:tcBorders>
            <w:shd w:val="clear" w:color="000000" w:fill="DDEBF7"/>
            <w:vAlign w:val="center"/>
            <w:hideMark/>
          </w:tcPr>
          <w:p w14:paraId="03419F24"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Swancor Ind M Sdn Bhd, Malaysia/Taiwan</w:t>
            </w:r>
          </w:p>
        </w:tc>
        <w:tc>
          <w:tcPr>
            <w:tcW w:w="1516" w:type="dxa"/>
            <w:tcBorders>
              <w:top w:val="nil"/>
              <w:left w:val="nil"/>
              <w:bottom w:val="single" w:sz="4" w:space="0" w:color="auto"/>
              <w:right w:val="single" w:sz="4" w:space="0" w:color="auto"/>
            </w:tcBorders>
            <w:shd w:val="clear" w:color="000000" w:fill="DDEBF7"/>
            <w:vAlign w:val="center"/>
            <w:hideMark/>
          </w:tcPr>
          <w:p w14:paraId="0782E3F3"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1050</w:t>
            </w:r>
          </w:p>
        </w:tc>
        <w:tc>
          <w:tcPr>
            <w:tcW w:w="1177" w:type="dxa"/>
            <w:tcBorders>
              <w:top w:val="nil"/>
              <w:left w:val="nil"/>
              <w:bottom w:val="single" w:sz="4" w:space="0" w:color="auto"/>
              <w:right w:val="single" w:sz="8" w:space="0" w:color="auto"/>
            </w:tcBorders>
            <w:shd w:val="clear" w:color="000000" w:fill="DDEBF7"/>
            <w:vAlign w:val="center"/>
            <w:hideMark/>
          </w:tcPr>
          <w:p w14:paraId="436F99C7"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2.3-2.87</w:t>
            </w:r>
          </w:p>
        </w:tc>
      </w:tr>
      <w:tr w:rsidR="00E05556" w:rsidRPr="00113DAD" w14:paraId="0F68CFDA" w14:textId="77777777" w:rsidTr="00E05556">
        <w:trPr>
          <w:trHeight w:val="787"/>
        </w:trPr>
        <w:tc>
          <w:tcPr>
            <w:tcW w:w="1481" w:type="dxa"/>
            <w:tcBorders>
              <w:top w:val="nil"/>
              <w:left w:val="single" w:sz="8" w:space="0" w:color="auto"/>
              <w:bottom w:val="single" w:sz="4" w:space="0" w:color="auto"/>
              <w:right w:val="single" w:sz="4" w:space="0" w:color="auto"/>
            </w:tcBorders>
            <w:shd w:val="clear" w:color="000000" w:fill="DDEBF7"/>
            <w:vAlign w:val="center"/>
            <w:hideMark/>
          </w:tcPr>
          <w:p w14:paraId="4A21A85E"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Egypt</w:t>
            </w:r>
          </w:p>
        </w:tc>
        <w:tc>
          <w:tcPr>
            <w:tcW w:w="1832" w:type="dxa"/>
            <w:tcBorders>
              <w:top w:val="nil"/>
              <w:left w:val="nil"/>
              <w:bottom w:val="single" w:sz="4" w:space="0" w:color="auto"/>
              <w:right w:val="single" w:sz="4" w:space="0" w:color="auto"/>
            </w:tcBorders>
            <w:shd w:val="clear" w:color="000000" w:fill="DDEBF7"/>
            <w:vAlign w:val="center"/>
            <w:hideMark/>
          </w:tcPr>
          <w:p w14:paraId="08450434"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Bisphenol-a Type Epoxy Vinyl Ester Resin</w:t>
            </w:r>
          </w:p>
        </w:tc>
        <w:tc>
          <w:tcPr>
            <w:tcW w:w="1658" w:type="dxa"/>
            <w:tcBorders>
              <w:top w:val="nil"/>
              <w:left w:val="nil"/>
              <w:bottom w:val="single" w:sz="4" w:space="0" w:color="auto"/>
              <w:right w:val="single" w:sz="4" w:space="0" w:color="auto"/>
            </w:tcBorders>
            <w:shd w:val="clear" w:color="000000" w:fill="DDEBF7"/>
            <w:vAlign w:val="center"/>
            <w:hideMark/>
          </w:tcPr>
          <w:p w14:paraId="5ABF0180"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Future Pipe Industries</w:t>
            </w:r>
          </w:p>
        </w:tc>
        <w:tc>
          <w:tcPr>
            <w:tcW w:w="2620" w:type="dxa"/>
            <w:tcBorders>
              <w:top w:val="nil"/>
              <w:left w:val="nil"/>
              <w:bottom w:val="single" w:sz="4" w:space="0" w:color="auto"/>
              <w:right w:val="single" w:sz="4" w:space="0" w:color="auto"/>
            </w:tcBorders>
            <w:shd w:val="clear" w:color="000000" w:fill="DDEBF7"/>
            <w:vAlign w:val="center"/>
            <w:hideMark/>
          </w:tcPr>
          <w:p w14:paraId="6CA977B2"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Eternal Materials Co Ltd, Taiwan</w:t>
            </w:r>
          </w:p>
        </w:tc>
        <w:tc>
          <w:tcPr>
            <w:tcW w:w="1516" w:type="dxa"/>
            <w:tcBorders>
              <w:top w:val="nil"/>
              <w:left w:val="nil"/>
              <w:bottom w:val="single" w:sz="4" w:space="0" w:color="auto"/>
              <w:right w:val="single" w:sz="4" w:space="0" w:color="auto"/>
            </w:tcBorders>
            <w:shd w:val="clear" w:color="000000" w:fill="DDEBF7"/>
            <w:vAlign w:val="center"/>
            <w:hideMark/>
          </w:tcPr>
          <w:p w14:paraId="3C61CC98"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600</w:t>
            </w:r>
          </w:p>
        </w:tc>
        <w:tc>
          <w:tcPr>
            <w:tcW w:w="1177" w:type="dxa"/>
            <w:tcBorders>
              <w:top w:val="nil"/>
              <w:left w:val="nil"/>
              <w:bottom w:val="single" w:sz="4" w:space="0" w:color="auto"/>
              <w:right w:val="single" w:sz="8" w:space="0" w:color="auto"/>
            </w:tcBorders>
            <w:shd w:val="clear" w:color="000000" w:fill="DDEBF7"/>
            <w:vAlign w:val="center"/>
            <w:hideMark/>
          </w:tcPr>
          <w:p w14:paraId="0EF2B079"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2.46-3.06</w:t>
            </w:r>
          </w:p>
        </w:tc>
      </w:tr>
      <w:tr w:rsidR="00E05556" w:rsidRPr="00113DAD" w14:paraId="327884D3" w14:textId="77777777" w:rsidTr="00E05556">
        <w:trPr>
          <w:trHeight w:val="1050"/>
        </w:trPr>
        <w:tc>
          <w:tcPr>
            <w:tcW w:w="1481" w:type="dxa"/>
            <w:tcBorders>
              <w:top w:val="nil"/>
              <w:left w:val="single" w:sz="8" w:space="0" w:color="auto"/>
              <w:bottom w:val="single" w:sz="4" w:space="0" w:color="auto"/>
              <w:right w:val="single" w:sz="4" w:space="0" w:color="auto"/>
            </w:tcBorders>
            <w:shd w:val="clear" w:color="000000" w:fill="DDEBF7"/>
            <w:vAlign w:val="center"/>
            <w:hideMark/>
          </w:tcPr>
          <w:p w14:paraId="42FA9305"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 xml:space="preserve">India </w:t>
            </w:r>
          </w:p>
        </w:tc>
        <w:tc>
          <w:tcPr>
            <w:tcW w:w="1832" w:type="dxa"/>
            <w:tcBorders>
              <w:top w:val="nil"/>
              <w:left w:val="nil"/>
              <w:bottom w:val="single" w:sz="4" w:space="0" w:color="auto"/>
              <w:right w:val="single" w:sz="4" w:space="0" w:color="auto"/>
            </w:tcBorders>
            <w:shd w:val="clear" w:color="000000" w:fill="DDEBF7"/>
            <w:vAlign w:val="center"/>
            <w:hideMark/>
          </w:tcPr>
          <w:p w14:paraId="21E702D5"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Novolac Vinyl Ester Resin</w:t>
            </w:r>
          </w:p>
        </w:tc>
        <w:tc>
          <w:tcPr>
            <w:tcW w:w="1658" w:type="dxa"/>
            <w:tcBorders>
              <w:top w:val="nil"/>
              <w:left w:val="nil"/>
              <w:bottom w:val="single" w:sz="4" w:space="0" w:color="auto"/>
              <w:right w:val="single" w:sz="4" w:space="0" w:color="auto"/>
            </w:tcBorders>
            <w:shd w:val="clear" w:color="000000" w:fill="DDEBF7"/>
            <w:vAlign w:val="center"/>
            <w:hideMark/>
          </w:tcPr>
          <w:p w14:paraId="36645AF4"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Chemical Process Equipments Pvt Ltd</w:t>
            </w:r>
          </w:p>
        </w:tc>
        <w:tc>
          <w:tcPr>
            <w:tcW w:w="2620" w:type="dxa"/>
            <w:tcBorders>
              <w:top w:val="nil"/>
              <w:left w:val="nil"/>
              <w:bottom w:val="single" w:sz="4" w:space="0" w:color="auto"/>
              <w:right w:val="single" w:sz="4" w:space="0" w:color="auto"/>
            </w:tcBorders>
            <w:shd w:val="clear" w:color="000000" w:fill="DDEBF7"/>
            <w:vAlign w:val="center"/>
            <w:hideMark/>
          </w:tcPr>
          <w:p w14:paraId="4302179C"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Ineos Composites, Spain</w:t>
            </w:r>
          </w:p>
        </w:tc>
        <w:tc>
          <w:tcPr>
            <w:tcW w:w="1516" w:type="dxa"/>
            <w:tcBorders>
              <w:top w:val="nil"/>
              <w:left w:val="nil"/>
              <w:bottom w:val="single" w:sz="4" w:space="0" w:color="auto"/>
              <w:right w:val="single" w:sz="4" w:space="0" w:color="auto"/>
            </w:tcBorders>
            <w:shd w:val="clear" w:color="000000" w:fill="DDEBF7"/>
            <w:vAlign w:val="center"/>
            <w:hideMark/>
          </w:tcPr>
          <w:p w14:paraId="425094C3"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470</w:t>
            </w:r>
          </w:p>
        </w:tc>
        <w:tc>
          <w:tcPr>
            <w:tcW w:w="1177" w:type="dxa"/>
            <w:tcBorders>
              <w:top w:val="nil"/>
              <w:left w:val="nil"/>
              <w:bottom w:val="single" w:sz="4" w:space="0" w:color="auto"/>
              <w:right w:val="single" w:sz="8" w:space="0" w:color="auto"/>
            </w:tcBorders>
            <w:shd w:val="clear" w:color="000000" w:fill="DDEBF7"/>
            <w:vAlign w:val="center"/>
            <w:hideMark/>
          </w:tcPr>
          <w:p w14:paraId="2867D58F"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5.17-6.43</w:t>
            </w:r>
          </w:p>
        </w:tc>
      </w:tr>
      <w:tr w:rsidR="00E05556" w:rsidRPr="00113DAD" w14:paraId="29CE8AEE" w14:textId="77777777" w:rsidTr="00E05556">
        <w:trPr>
          <w:trHeight w:val="787"/>
        </w:trPr>
        <w:tc>
          <w:tcPr>
            <w:tcW w:w="1481" w:type="dxa"/>
            <w:tcBorders>
              <w:top w:val="nil"/>
              <w:left w:val="single" w:sz="8" w:space="0" w:color="auto"/>
              <w:bottom w:val="single" w:sz="4" w:space="0" w:color="auto"/>
              <w:right w:val="single" w:sz="4" w:space="0" w:color="auto"/>
            </w:tcBorders>
            <w:shd w:val="clear" w:color="000000" w:fill="DDEBF7"/>
            <w:vAlign w:val="center"/>
            <w:hideMark/>
          </w:tcPr>
          <w:p w14:paraId="548C5D21"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 xml:space="preserve">India </w:t>
            </w:r>
          </w:p>
        </w:tc>
        <w:tc>
          <w:tcPr>
            <w:tcW w:w="1832" w:type="dxa"/>
            <w:tcBorders>
              <w:top w:val="nil"/>
              <w:left w:val="nil"/>
              <w:bottom w:val="single" w:sz="4" w:space="0" w:color="auto"/>
              <w:right w:val="single" w:sz="4" w:space="0" w:color="auto"/>
            </w:tcBorders>
            <w:shd w:val="clear" w:color="000000" w:fill="DDEBF7"/>
            <w:vAlign w:val="center"/>
            <w:hideMark/>
          </w:tcPr>
          <w:p w14:paraId="27DDA9F5"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Bisphenol-a Type Epoxy Vinyl Ester Resin</w:t>
            </w:r>
          </w:p>
        </w:tc>
        <w:tc>
          <w:tcPr>
            <w:tcW w:w="1658" w:type="dxa"/>
            <w:tcBorders>
              <w:top w:val="nil"/>
              <w:left w:val="nil"/>
              <w:bottom w:val="single" w:sz="4" w:space="0" w:color="auto"/>
              <w:right w:val="single" w:sz="4" w:space="0" w:color="auto"/>
            </w:tcBorders>
            <w:shd w:val="clear" w:color="000000" w:fill="DDEBF7"/>
            <w:vAlign w:val="center"/>
            <w:hideMark/>
          </w:tcPr>
          <w:p w14:paraId="7DCDF637"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Sunrise Industries India Ltd</w:t>
            </w:r>
          </w:p>
        </w:tc>
        <w:tc>
          <w:tcPr>
            <w:tcW w:w="2620" w:type="dxa"/>
            <w:tcBorders>
              <w:top w:val="nil"/>
              <w:left w:val="nil"/>
              <w:bottom w:val="single" w:sz="4" w:space="0" w:color="auto"/>
              <w:right w:val="single" w:sz="4" w:space="0" w:color="auto"/>
            </w:tcBorders>
            <w:shd w:val="clear" w:color="000000" w:fill="DDEBF7"/>
            <w:vAlign w:val="center"/>
            <w:hideMark/>
          </w:tcPr>
          <w:p w14:paraId="616B907E" w14:textId="135CBEA3"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Jinling A</w:t>
            </w:r>
            <w:r w:rsidR="00CD321F">
              <w:rPr>
                <w:rFonts w:ascii="Arial" w:eastAsia="Times New Roman" w:hAnsi="Arial" w:cs="Arial"/>
                <w:color w:val="000000"/>
                <w:sz w:val="20"/>
                <w:szCs w:val="20"/>
                <w:lang w:val="en-US"/>
              </w:rPr>
              <w:t>OC</w:t>
            </w:r>
            <w:r w:rsidRPr="00113DAD">
              <w:rPr>
                <w:rFonts w:ascii="Arial" w:eastAsia="Times New Roman" w:hAnsi="Arial" w:cs="Arial"/>
                <w:color w:val="000000"/>
                <w:sz w:val="20"/>
                <w:szCs w:val="20"/>
                <w:lang w:val="en-US"/>
              </w:rPr>
              <w:t xml:space="preserve"> Resins Co Ltd, China/Thailand</w:t>
            </w:r>
          </w:p>
        </w:tc>
        <w:tc>
          <w:tcPr>
            <w:tcW w:w="1516" w:type="dxa"/>
            <w:tcBorders>
              <w:top w:val="nil"/>
              <w:left w:val="nil"/>
              <w:bottom w:val="single" w:sz="4" w:space="0" w:color="auto"/>
              <w:right w:val="single" w:sz="4" w:space="0" w:color="auto"/>
            </w:tcBorders>
            <w:shd w:val="clear" w:color="000000" w:fill="DDEBF7"/>
            <w:vAlign w:val="center"/>
            <w:hideMark/>
          </w:tcPr>
          <w:p w14:paraId="76931CFE"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370</w:t>
            </w:r>
          </w:p>
        </w:tc>
        <w:tc>
          <w:tcPr>
            <w:tcW w:w="1177" w:type="dxa"/>
            <w:tcBorders>
              <w:top w:val="nil"/>
              <w:left w:val="nil"/>
              <w:bottom w:val="single" w:sz="4" w:space="0" w:color="auto"/>
              <w:right w:val="single" w:sz="8" w:space="0" w:color="auto"/>
            </w:tcBorders>
            <w:shd w:val="clear" w:color="000000" w:fill="DDEBF7"/>
            <w:vAlign w:val="center"/>
            <w:hideMark/>
          </w:tcPr>
          <w:p w14:paraId="04CC39B5"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3.17-3.94</w:t>
            </w:r>
          </w:p>
        </w:tc>
      </w:tr>
      <w:tr w:rsidR="00E05556" w:rsidRPr="00113DAD" w14:paraId="2C8D0820" w14:textId="77777777" w:rsidTr="00E05556">
        <w:trPr>
          <w:trHeight w:val="1050"/>
        </w:trPr>
        <w:tc>
          <w:tcPr>
            <w:tcW w:w="1481" w:type="dxa"/>
            <w:tcBorders>
              <w:top w:val="nil"/>
              <w:left w:val="single" w:sz="8" w:space="0" w:color="auto"/>
              <w:bottom w:val="single" w:sz="4" w:space="0" w:color="auto"/>
              <w:right w:val="single" w:sz="4" w:space="0" w:color="auto"/>
            </w:tcBorders>
            <w:shd w:val="clear" w:color="000000" w:fill="DDEBF7"/>
            <w:vAlign w:val="center"/>
            <w:hideMark/>
          </w:tcPr>
          <w:p w14:paraId="73B48C72"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 xml:space="preserve">India </w:t>
            </w:r>
          </w:p>
        </w:tc>
        <w:tc>
          <w:tcPr>
            <w:tcW w:w="1832" w:type="dxa"/>
            <w:tcBorders>
              <w:top w:val="nil"/>
              <w:left w:val="nil"/>
              <w:bottom w:val="single" w:sz="4" w:space="0" w:color="auto"/>
              <w:right w:val="single" w:sz="4" w:space="0" w:color="auto"/>
            </w:tcBorders>
            <w:shd w:val="clear" w:color="000000" w:fill="DDEBF7"/>
            <w:vAlign w:val="center"/>
            <w:hideMark/>
          </w:tcPr>
          <w:p w14:paraId="707CF642"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Bisphenol-a Type Epoxy Vinyl Ester Resin</w:t>
            </w:r>
          </w:p>
        </w:tc>
        <w:tc>
          <w:tcPr>
            <w:tcW w:w="1658" w:type="dxa"/>
            <w:tcBorders>
              <w:top w:val="nil"/>
              <w:left w:val="nil"/>
              <w:bottom w:val="single" w:sz="4" w:space="0" w:color="auto"/>
              <w:right w:val="single" w:sz="4" w:space="0" w:color="auto"/>
            </w:tcBorders>
            <w:shd w:val="clear" w:color="000000" w:fill="DDEBF7"/>
            <w:vAlign w:val="center"/>
            <w:hideMark/>
          </w:tcPr>
          <w:p w14:paraId="05004422"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Carborundum Universal Limited</w:t>
            </w:r>
          </w:p>
        </w:tc>
        <w:tc>
          <w:tcPr>
            <w:tcW w:w="2620" w:type="dxa"/>
            <w:tcBorders>
              <w:top w:val="nil"/>
              <w:left w:val="nil"/>
              <w:bottom w:val="single" w:sz="4" w:space="0" w:color="auto"/>
              <w:right w:val="single" w:sz="4" w:space="0" w:color="auto"/>
            </w:tcBorders>
            <w:shd w:val="clear" w:color="000000" w:fill="DDEBF7"/>
            <w:vAlign w:val="center"/>
            <w:hideMark/>
          </w:tcPr>
          <w:p w14:paraId="76426D18"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Swancor Ind M Sdn Bhd, Malaysia/Taiwan/China</w:t>
            </w:r>
          </w:p>
        </w:tc>
        <w:tc>
          <w:tcPr>
            <w:tcW w:w="1516" w:type="dxa"/>
            <w:tcBorders>
              <w:top w:val="nil"/>
              <w:left w:val="nil"/>
              <w:bottom w:val="single" w:sz="4" w:space="0" w:color="auto"/>
              <w:right w:val="single" w:sz="4" w:space="0" w:color="auto"/>
            </w:tcBorders>
            <w:shd w:val="clear" w:color="000000" w:fill="DDEBF7"/>
            <w:vAlign w:val="center"/>
            <w:hideMark/>
          </w:tcPr>
          <w:p w14:paraId="6D601A04"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290</w:t>
            </w:r>
          </w:p>
        </w:tc>
        <w:tc>
          <w:tcPr>
            <w:tcW w:w="1177" w:type="dxa"/>
            <w:tcBorders>
              <w:top w:val="nil"/>
              <w:left w:val="nil"/>
              <w:bottom w:val="single" w:sz="4" w:space="0" w:color="auto"/>
              <w:right w:val="single" w:sz="8" w:space="0" w:color="auto"/>
            </w:tcBorders>
            <w:shd w:val="clear" w:color="000000" w:fill="DDEBF7"/>
            <w:vAlign w:val="center"/>
            <w:hideMark/>
          </w:tcPr>
          <w:p w14:paraId="1AD305AA"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2.01-2.5</w:t>
            </w:r>
          </w:p>
        </w:tc>
      </w:tr>
      <w:tr w:rsidR="00E05556" w:rsidRPr="00113DAD" w14:paraId="720AB62D" w14:textId="77777777" w:rsidTr="00E05556">
        <w:trPr>
          <w:trHeight w:val="1050"/>
        </w:trPr>
        <w:tc>
          <w:tcPr>
            <w:tcW w:w="1481" w:type="dxa"/>
            <w:tcBorders>
              <w:top w:val="nil"/>
              <w:left w:val="single" w:sz="8" w:space="0" w:color="auto"/>
              <w:bottom w:val="single" w:sz="4" w:space="0" w:color="auto"/>
              <w:right w:val="single" w:sz="4" w:space="0" w:color="auto"/>
            </w:tcBorders>
            <w:shd w:val="clear" w:color="000000" w:fill="DDEBF7"/>
            <w:vAlign w:val="center"/>
            <w:hideMark/>
          </w:tcPr>
          <w:p w14:paraId="397D8466"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 xml:space="preserve">India </w:t>
            </w:r>
          </w:p>
        </w:tc>
        <w:tc>
          <w:tcPr>
            <w:tcW w:w="1832" w:type="dxa"/>
            <w:tcBorders>
              <w:top w:val="nil"/>
              <w:left w:val="nil"/>
              <w:bottom w:val="single" w:sz="4" w:space="0" w:color="auto"/>
              <w:right w:val="single" w:sz="4" w:space="0" w:color="auto"/>
            </w:tcBorders>
            <w:shd w:val="clear" w:color="000000" w:fill="DDEBF7"/>
            <w:vAlign w:val="center"/>
            <w:hideMark/>
          </w:tcPr>
          <w:p w14:paraId="1F4D0F8E"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Bisphenol-a Type Epoxy Vinyl Ester Resin</w:t>
            </w:r>
          </w:p>
        </w:tc>
        <w:tc>
          <w:tcPr>
            <w:tcW w:w="1658" w:type="dxa"/>
            <w:tcBorders>
              <w:top w:val="nil"/>
              <w:left w:val="nil"/>
              <w:bottom w:val="single" w:sz="4" w:space="0" w:color="auto"/>
              <w:right w:val="single" w:sz="4" w:space="0" w:color="auto"/>
            </w:tcBorders>
            <w:shd w:val="clear" w:color="000000" w:fill="DDEBF7"/>
            <w:vAlign w:val="center"/>
            <w:hideMark/>
          </w:tcPr>
          <w:p w14:paraId="6A5A6D89"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Nagase India Private Limited</w:t>
            </w:r>
          </w:p>
        </w:tc>
        <w:tc>
          <w:tcPr>
            <w:tcW w:w="2620" w:type="dxa"/>
            <w:tcBorders>
              <w:top w:val="nil"/>
              <w:left w:val="nil"/>
              <w:bottom w:val="single" w:sz="4" w:space="0" w:color="auto"/>
              <w:right w:val="single" w:sz="4" w:space="0" w:color="auto"/>
            </w:tcBorders>
            <w:shd w:val="clear" w:color="000000" w:fill="DDEBF7"/>
            <w:vAlign w:val="center"/>
            <w:hideMark/>
          </w:tcPr>
          <w:p w14:paraId="2A290E64"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Showa Highpolymer Singapore Pte Ltd, Japan</w:t>
            </w:r>
          </w:p>
        </w:tc>
        <w:tc>
          <w:tcPr>
            <w:tcW w:w="1516" w:type="dxa"/>
            <w:tcBorders>
              <w:top w:val="nil"/>
              <w:left w:val="nil"/>
              <w:bottom w:val="single" w:sz="4" w:space="0" w:color="auto"/>
              <w:right w:val="single" w:sz="4" w:space="0" w:color="auto"/>
            </w:tcBorders>
            <w:shd w:val="clear" w:color="000000" w:fill="DDEBF7"/>
            <w:vAlign w:val="center"/>
            <w:hideMark/>
          </w:tcPr>
          <w:p w14:paraId="0419E235"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240</w:t>
            </w:r>
          </w:p>
        </w:tc>
        <w:tc>
          <w:tcPr>
            <w:tcW w:w="1177" w:type="dxa"/>
            <w:tcBorders>
              <w:top w:val="nil"/>
              <w:left w:val="nil"/>
              <w:bottom w:val="single" w:sz="4" w:space="0" w:color="auto"/>
              <w:right w:val="single" w:sz="8" w:space="0" w:color="auto"/>
            </w:tcBorders>
            <w:shd w:val="clear" w:color="000000" w:fill="DDEBF7"/>
            <w:vAlign w:val="center"/>
            <w:hideMark/>
          </w:tcPr>
          <w:p w14:paraId="7007B07E"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2.71-3.37</w:t>
            </w:r>
          </w:p>
        </w:tc>
      </w:tr>
      <w:tr w:rsidR="00E05556" w:rsidRPr="00113DAD" w14:paraId="134E355A" w14:textId="77777777" w:rsidTr="00E05556">
        <w:trPr>
          <w:trHeight w:val="787"/>
        </w:trPr>
        <w:tc>
          <w:tcPr>
            <w:tcW w:w="1481" w:type="dxa"/>
            <w:tcBorders>
              <w:top w:val="nil"/>
              <w:left w:val="single" w:sz="8" w:space="0" w:color="auto"/>
              <w:bottom w:val="single" w:sz="4" w:space="0" w:color="auto"/>
              <w:right w:val="single" w:sz="4" w:space="0" w:color="auto"/>
            </w:tcBorders>
            <w:shd w:val="clear" w:color="000000" w:fill="DDEBF7"/>
            <w:vAlign w:val="center"/>
            <w:hideMark/>
          </w:tcPr>
          <w:p w14:paraId="1FFBC579"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 xml:space="preserve">India </w:t>
            </w:r>
          </w:p>
        </w:tc>
        <w:tc>
          <w:tcPr>
            <w:tcW w:w="1832" w:type="dxa"/>
            <w:tcBorders>
              <w:top w:val="nil"/>
              <w:left w:val="nil"/>
              <w:bottom w:val="single" w:sz="4" w:space="0" w:color="auto"/>
              <w:right w:val="single" w:sz="4" w:space="0" w:color="auto"/>
            </w:tcBorders>
            <w:shd w:val="clear" w:color="000000" w:fill="DDEBF7"/>
            <w:vAlign w:val="center"/>
            <w:hideMark/>
          </w:tcPr>
          <w:p w14:paraId="18D386CE"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Bisphenol-a Type Epoxy Vinyl Ester Resin</w:t>
            </w:r>
          </w:p>
        </w:tc>
        <w:tc>
          <w:tcPr>
            <w:tcW w:w="1658" w:type="dxa"/>
            <w:tcBorders>
              <w:top w:val="nil"/>
              <w:left w:val="nil"/>
              <w:bottom w:val="single" w:sz="4" w:space="0" w:color="auto"/>
              <w:right w:val="single" w:sz="4" w:space="0" w:color="auto"/>
            </w:tcBorders>
            <w:shd w:val="clear" w:color="000000" w:fill="DDEBF7"/>
            <w:vAlign w:val="center"/>
            <w:hideMark/>
          </w:tcPr>
          <w:p w14:paraId="05E74A22"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Epp Composites Pvt Ltd</w:t>
            </w:r>
          </w:p>
        </w:tc>
        <w:tc>
          <w:tcPr>
            <w:tcW w:w="2620" w:type="dxa"/>
            <w:tcBorders>
              <w:top w:val="nil"/>
              <w:left w:val="nil"/>
              <w:bottom w:val="single" w:sz="4" w:space="0" w:color="auto"/>
              <w:right w:val="single" w:sz="4" w:space="0" w:color="auto"/>
            </w:tcBorders>
            <w:shd w:val="clear" w:color="000000" w:fill="DDEBF7"/>
            <w:vAlign w:val="center"/>
            <w:hideMark/>
          </w:tcPr>
          <w:p w14:paraId="15139DCC"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Eternal Materials Co Ltd, Taiwan</w:t>
            </w:r>
          </w:p>
        </w:tc>
        <w:tc>
          <w:tcPr>
            <w:tcW w:w="1516" w:type="dxa"/>
            <w:tcBorders>
              <w:top w:val="nil"/>
              <w:left w:val="nil"/>
              <w:bottom w:val="single" w:sz="4" w:space="0" w:color="auto"/>
              <w:right w:val="single" w:sz="4" w:space="0" w:color="auto"/>
            </w:tcBorders>
            <w:shd w:val="clear" w:color="000000" w:fill="DDEBF7"/>
            <w:vAlign w:val="center"/>
            <w:hideMark/>
          </w:tcPr>
          <w:p w14:paraId="2C994B5D"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48</w:t>
            </w:r>
          </w:p>
        </w:tc>
        <w:tc>
          <w:tcPr>
            <w:tcW w:w="1177" w:type="dxa"/>
            <w:tcBorders>
              <w:top w:val="nil"/>
              <w:left w:val="nil"/>
              <w:bottom w:val="single" w:sz="4" w:space="0" w:color="auto"/>
              <w:right w:val="single" w:sz="8" w:space="0" w:color="auto"/>
            </w:tcBorders>
            <w:shd w:val="clear" w:color="000000" w:fill="DDEBF7"/>
            <w:vAlign w:val="center"/>
            <w:hideMark/>
          </w:tcPr>
          <w:p w14:paraId="0FED07BA"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2.86-3.56</w:t>
            </w:r>
          </w:p>
        </w:tc>
      </w:tr>
      <w:tr w:rsidR="00E05556" w:rsidRPr="00113DAD" w14:paraId="2CA96B7A" w14:textId="77777777" w:rsidTr="00E05556">
        <w:trPr>
          <w:trHeight w:val="787"/>
        </w:trPr>
        <w:tc>
          <w:tcPr>
            <w:tcW w:w="1481" w:type="dxa"/>
            <w:tcBorders>
              <w:top w:val="nil"/>
              <w:left w:val="single" w:sz="8" w:space="0" w:color="auto"/>
              <w:bottom w:val="single" w:sz="4" w:space="0" w:color="auto"/>
              <w:right w:val="single" w:sz="4" w:space="0" w:color="auto"/>
            </w:tcBorders>
            <w:shd w:val="clear" w:color="000000" w:fill="DDEBF7"/>
            <w:vAlign w:val="center"/>
            <w:hideMark/>
          </w:tcPr>
          <w:p w14:paraId="3A617BD0"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 xml:space="preserve">India </w:t>
            </w:r>
          </w:p>
        </w:tc>
        <w:tc>
          <w:tcPr>
            <w:tcW w:w="1832" w:type="dxa"/>
            <w:tcBorders>
              <w:top w:val="nil"/>
              <w:left w:val="nil"/>
              <w:bottom w:val="single" w:sz="4" w:space="0" w:color="auto"/>
              <w:right w:val="single" w:sz="4" w:space="0" w:color="auto"/>
            </w:tcBorders>
            <w:shd w:val="clear" w:color="000000" w:fill="DDEBF7"/>
            <w:vAlign w:val="center"/>
            <w:hideMark/>
          </w:tcPr>
          <w:p w14:paraId="48D7A44B"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Bisphenol-a Type Epoxy Vinyl Ester Resin</w:t>
            </w:r>
          </w:p>
        </w:tc>
        <w:tc>
          <w:tcPr>
            <w:tcW w:w="1658" w:type="dxa"/>
            <w:tcBorders>
              <w:top w:val="nil"/>
              <w:left w:val="nil"/>
              <w:bottom w:val="single" w:sz="4" w:space="0" w:color="auto"/>
              <w:right w:val="single" w:sz="4" w:space="0" w:color="auto"/>
            </w:tcBorders>
            <w:shd w:val="clear" w:color="000000" w:fill="DDEBF7"/>
            <w:vAlign w:val="center"/>
            <w:hideMark/>
          </w:tcPr>
          <w:p w14:paraId="13C6A0E6"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Vibrant Specialties</w:t>
            </w:r>
          </w:p>
        </w:tc>
        <w:tc>
          <w:tcPr>
            <w:tcW w:w="2620" w:type="dxa"/>
            <w:tcBorders>
              <w:top w:val="nil"/>
              <w:left w:val="nil"/>
              <w:bottom w:val="single" w:sz="4" w:space="0" w:color="auto"/>
              <w:right w:val="single" w:sz="4" w:space="0" w:color="auto"/>
            </w:tcBorders>
            <w:shd w:val="clear" w:color="000000" w:fill="DDEBF7"/>
            <w:vAlign w:val="center"/>
            <w:hideMark/>
          </w:tcPr>
          <w:p w14:paraId="46174E41"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Synthomer Trading Limited, France</w:t>
            </w:r>
          </w:p>
        </w:tc>
        <w:tc>
          <w:tcPr>
            <w:tcW w:w="1516" w:type="dxa"/>
            <w:tcBorders>
              <w:top w:val="nil"/>
              <w:left w:val="nil"/>
              <w:bottom w:val="single" w:sz="4" w:space="0" w:color="auto"/>
              <w:right w:val="single" w:sz="4" w:space="0" w:color="auto"/>
            </w:tcBorders>
            <w:shd w:val="clear" w:color="000000" w:fill="DDEBF7"/>
            <w:vAlign w:val="center"/>
            <w:hideMark/>
          </w:tcPr>
          <w:p w14:paraId="0721DE05"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40</w:t>
            </w:r>
          </w:p>
        </w:tc>
        <w:tc>
          <w:tcPr>
            <w:tcW w:w="1177" w:type="dxa"/>
            <w:tcBorders>
              <w:top w:val="nil"/>
              <w:left w:val="nil"/>
              <w:bottom w:val="single" w:sz="4" w:space="0" w:color="auto"/>
              <w:right w:val="single" w:sz="8" w:space="0" w:color="auto"/>
            </w:tcBorders>
            <w:shd w:val="clear" w:color="000000" w:fill="DDEBF7"/>
            <w:vAlign w:val="center"/>
            <w:hideMark/>
          </w:tcPr>
          <w:p w14:paraId="394F2774"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1.99-2.48</w:t>
            </w:r>
          </w:p>
        </w:tc>
      </w:tr>
      <w:tr w:rsidR="00E05556" w:rsidRPr="00113DAD" w14:paraId="196A73C1" w14:textId="77777777" w:rsidTr="00E05556">
        <w:trPr>
          <w:trHeight w:val="787"/>
        </w:trPr>
        <w:tc>
          <w:tcPr>
            <w:tcW w:w="1481" w:type="dxa"/>
            <w:tcBorders>
              <w:top w:val="nil"/>
              <w:left w:val="single" w:sz="8" w:space="0" w:color="auto"/>
              <w:bottom w:val="single" w:sz="4" w:space="0" w:color="auto"/>
              <w:right w:val="single" w:sz="4" w:space="0" w:color="auto"/>
            </w:tcBorders>
            <w:shd w:val="clear" w:color="000000" w:fill="DDEBF7"/>
            <w:vAlign w:val="center"/>
            <w:hideMark/>
          </w:tcPr>
          <w:p w14:paraId="7A8CF518"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 xml:space="preserve">India </w:t>
            </w:r>
          </w:p>
        </w:tc>
        <w:tc>
          <w:tcPr>
            <w:tcW w:w="1832" w:type="dxa"/>
            <w:tcBorders>
              <w:top w:val="nil"/>
              <w:left w:val="nil"/>
              <w:bottom w:val="single" w:sz="4" w:space="0" w:color="auto"/>
              <w:right w:val="single" w:sz="4" w:space="0" w:color="auto"/>
            </w:tcBorders>
            <w:shd w:val="clear" w:color="000000" w:fill="DDEBF7"/>
            <w:vAlign w:val="center"/>
            <w:hideMark/>
          </w:tcPr>
          <w:p w14:paraId="0CA38864"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Bisphenol-a Type Epoxy Vinyl Ester Resin</w:t>
            </w:r>
          </w:p>
        </w:tc>
        <w:tc>
          <w:tcPr>
            <w:tcW w:w="1658" w:type="dxa"/>
            <w:tcBorders>
              <w:top w:val="nil"/>
              <w:left w:val="nil"/>
              <w:bottom w:val="single" w:sz="4" w:space="0" w:color="auto"/>
              <w:right w:val="single" w:sz="4" w:space="0" w:color="auto"/>
            </w:tcBorders>
            <w:shd w:val="clear" w:color="000000" w:fill="DDEBF7"/>
            <w:vAlign w:val="center"/>
            <w:hideMark/>
          </w:tcPr>
          <w:p w14:paraId="78B422BE"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Rex Resins</w:t>
            </w:r>
          </w:p>
        </w:tc>
        <w:tc>
          <w:tcPr>
            <w:tcW w:w="2620" w:type="dxa"/>
            <w:tcBorders>
              <w:top w:val="nil"/>
              <w:left w:val="nil"/>
              <w:bottom w:val="single" w:sz="4" w:space="0" w:color="auto"/>
              <w:right w:val="single" w:sz="4" w:space="0" w:color="auto"/>
            </w:tcBorders>
            <w:shd w:val="clear" w:color="000000" w:fill="DDEBF7"/>
            <w:vAlign w:val="center"/>
            <w:hideMark/>
          </w:tcPr>
          <w:p w14:paraId="31A5B8A1"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Eternal Materials Co Ltd, Taiwan</w:t>
            </w:r>
          </w:p>
        </w:tc>
        <w:tc>
          <w:tcPr>
            <w:tcW w:w="1516" w:type="dxa"/>
            <w:tcBorders>
              <w:top w:val="nil"/>
              <w:left w:val="nil"/>
              <w:bottom w:val="single" w:sz="4" w:space="0" w:color="auto"/>
              <w:right w:val="single" w:sz="4" w:space="0" w:color="auto"/>
            </w:tcBorders>
            <w:shd w:val="clear" w:color="000000" w:fill="DDEBF7"/>
            <w:vAlign w:val="center"/>
            <w:hideMark/>
          </w:tcPr>
          <w:p w14:paraId="3DA8B7A7"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35</w:t>
            </w:r>
          </w:p>
        </w:tc>
        <w:tc>
          <w:tcPr>
            <w:tcW w:w="1177" w:type="dxa"/>
            <w:tcBorders>
              <w:top w:val="nil"/>
              <w:left w:val="nil"/>
              <w:bottom w:val="single" w:sz="4" w:space="0" w:color="auto"/>
              <w:right w:val="single" w:sz="8" w:space="0" w:color="auto"/>
            </w:tcBorders>
            <w:shd w:val="clear" w:color="000000" w:fill="DDEBF7"/>
            <w:vAlign w:val="center"/>
            <w:hideMark/>
          </w:tcPr>
          <w:p w14:paraId="0C9A603B"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1.89-2.35</w:t>
            </w:r>
          </w:p>
        </w:tc>
      </w:tr>
      <w:tr w:rsidR="00E05556" w:rsidRPr="00113DAD" w14:paraId="44999CBA" w14:textId="77777777" w:rsidTr="00E05556">
        <w:trPr>
          <w:trHeight w:val="787"/>
        </w:trPr>
        <w:tc>
          <w:tcPr>
            <w:tcW w:w="1481" w:type="dxa"/>
            <w:tcBorders>
              <w:top w:val="nil"/>
              <w:left w:val="single" w:sz="8" w:space="0" w:color="auto"/>
              <w:bottom w:val="single" w:sz="4" w:space="0" w:color="auto"/>
              <w:right w:val="single" w:sz="4" w:space="0" w:color="auto"/>
            </w:tcBorders>
            <w:shd w:val="clear" w:color="000000" w:fill="DDEBF7"/>
            <w:vAlign w:val="center"/>
            <w:hideMark/>
          </w:tcPr>
          <w:p w14:paraId="23E76F0F"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 xml:space="preserve">India </w:t>
            </w:r>
          </w:p>
        </w:tc>
        <w:tc>
          <w:tcPr>
            <w:tcW w:w="1832" w:type="dxa"/>
            <w:tcBorders>
              <w:top w:val="nil"/>
              <w:left w:val="nil"/>
              <w:bottom w:val="single" w:sz="4" w:space="0" w:color="auto"/>
              <w:right w:val="single" w:sz="4" w:space="0" w:color="auto"/>
            </w:tcBorders>
            <w:shd w:val="clear" w:color="000000" w:fill="DDEBF7"/>
            <w:vAlign w:val="center"/>
            <w:hideMark/>
          </w:tcPr>
          <w:p w14:paraId="009C51EB"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Bisphenol-a Type Epoxy Vinyl Ester Resin</w:t>
            </w:r>
          </w:p>
        </w:tc>
        <w:tc>
          <w:tcPr>
            <w:tcW w:w="1658" w:type="dxa"/>
            <w:tcBorders>
              <w:top w:val="nil"/>
              <w:left w:val="nil"/>
              <w:bottom w:val="single" w:sz="4" w:space="0" w:color="auto"/>
              <w:right w:val="single" w:sz="4" w:space="0" w:color="auto"/>
            </w:tcBorders>
            <w:shd w:val="clear" w:color="000000" w:fill="DDEBF7"/>
            <w:vAlign w:val="center"/>
            <w:hideMark/>
          </w:tcPr>
          <w:p w14:paraId="07FF5215"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Dakle Industrial Plastics</w:t>
            </w:r>
          </w:p>
        </w:tc>
        <w:tc>
          <w:tcPr>
            <w:tcW w:w="2620" w:type="dxa"/>
            <w:tcBorders>
              <w:top w:val="nil"/>
              <w:left w:val="nil"/>
              <w:bottom w:val="single" w:sz="4" w:space="0" w:color="auto"/>
              <w:right w:val="single" w:sz="4" w:space="0" w:color="auto"/>
            </w:tcBorders>
            <w:shd w:val="clear" w:color="000000" w:fill="DDEBF7"/>
            <w:vAlign w:val="center"/>
            <w:hideMark/>
          </w:tcPr>
          <w:p w14:paraId="68FC9B76"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M S Swancor Highpolymer Co Ltd, Taiwan</w:t>
            </w:r>
          </w:p>
        </w:tc>
        <w:tc>
          <w:tcPr>
            <w:tcW w:w="1516" w:type="dxa"/>
            <w:tcBorders>
              <w:top w:val="nil"/>
              <w:left w:val="nil"/>
              <w:bottom w:val="single" w:sz="4" w:space="0" w:color="auto"/>
              <w:right w:val="single" w:sz="4" w:space="0" w:color="auto"/>
            </w:tcBorders>
            <w:shd w:val="clear" w:color="000000" w:fill="DDEBF7"/>
            <w:vAlign w:val="center"/>
            <w:hideMark/>
          </w:tcPr>
          <w:p w14:paraId="3DE4ED2C"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32</w:t>
            </w:r>
          </w:p>
        </w:tc>
        <w:tc>
          <w:tcPr>
            <w:tcW w:w="1177" w:type="dxa"/>
            <w:tcBorders>
              <w:top w:val="nil"/>
              <w:left w:val="nil"/>
              <w:bottom w:val="single" w:sz="4" w:space="0" w:color="auto"/>
              <w:right w:val="single" w:sz="8" w:space="0" w:color="auto"/>
            </w:tcBorders>
            <w:shd w:val="clear" w:color="000000" w:fill="DDEBF7"/>
            <w:vAlign w:val="center"/>
            <w:hideMark/>
          </w:tcPr>
          <w:p w14:paraId="126B9757"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2.08-2.59</w:t>
            </w:r>
          </w:p>
        </w:tc>
      </w:tr>
      <w:tr w:rsidR="00E05556" w:rsidRPr="00113DAD" w14:paraId="75C4035C" w14:textId="77777777" w:rsidTr="00E05556">
        <w:trPr>
          <w:trHeight w:val="1050"/>
        </w:trPr>
        <w:tc>
          <w:tcPr>
            <w:tcW w:w="1481" w:type="dxa"/>
            <w:tcBorders>
              <w:top w:val="nil"/>
              <w:left w:val="single" w:sz="8" w:space="0" w:color="auto"/>
              <w:bottom w:val="single" w:sz="4" w:space="0" w:color="auto"/>
              <w:right w:val="single" w:sz="4" w:space="0" w:color="auto"/>
            </w:tcBorders>
            <w:shd w:val="clear" w:color="000000" w:fill="DDEBF7"/>
            <w:vAlign w:val="center"/>
            <w:hideMark/>
          </w:tcPr>
          <w:p w14:paraId="541E6748"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 xml:space="preserve">India </w:t>
            </w:r>
          </w:p>
        </w:tc>
        <w:tc>
          <w:tcPr>
            <w:tcW w:w="1832" w:type="dxa"/>
            <w:tcBorders>
              <w:top w:val="nil"/>
              <w:left w:val="nil"/>
              <w:bottom w:val="single" w:sz="4" w:space="0" w:color="auto"/>
              <w:right w:val="single" w:sz="4" w:space="0" w:color="auto"/>
            </w:tcBorders>
            <w:shd w:val="clear" w:color="000000" w:fill="DDEBF7"/>
            <w:vAlign w:val="center"/>
            <w:hideMark/>
          </w:tcPr>
          <w:p w14:paraId="2D6D1B96"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Bisphenol-a Type Epoxy Vinyl Ester Resin</w:t>
            </w:r>
          </w:p>
        </w:tc>
        <w:tc>
          <w:tcPr>
            <w:tcW w:w="1658" w:type="dxa"/>
            <w:tcBorders>
              <w:top w:val="nil"/>
              <w:left w:val="nil"/>
              <w:bottom w:val="single" w:sz="4" w:space="0" w:color="auto"/>
              <w:right w:val="single" w:sz="4" w:space="0" w:color="auto"/>
            </w:tcBorders>
            <w:shd w:val="clear" w:color="000000" w:fill="DDEBF7"/>
            <w:vAlign w:val="center"/>
            <w:hideMark/>
          </w:tcPr>
          <w:p w14:paraId="4DC80895"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Apex Printing Sleeves India Private Limited</w:t>
            </w:r>
          </w:p>
        </w:tc>
        <w:tc>
          <w:tcPr>
            <w:tcW w:w="2620" w:type="dxa"/>
            <w:tcBorders>
              <w:top w:val="nil"/>
              <w:left w:val="nil"/>
              <w:bottom w:val="single" w:sz="4" w:space="0" w:color="auto"/>
              <w:right w:val="single" w:sz="4" w:space="0" w:color="auto"/>
            </w:tcBorders>
            <w:shd w:val="clear" w:color="000000" w:fill="DDEBF7"/>
            <w:vAlign w:val="center"/>
            <w:hideMark/>
          </w:tcPr>
          <w:p w14:paraId="0DFE13B9" w14:textId="7EF1E189"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M S A</w:t>
            </w:r>
            <w:r w:rsidR="00CD321F">
              <w:rPr>
                <w:rFonts w:ascii="Arial" w:eastAsia="Times New Roman" w:hAnsi="Arial" w:cs="Arial"/>
                <w:color w:val="000000"/>
                <w:sz w:val="20"/>
                <w:szCs w:val="20"/>
                <w:lang w:val="en-US"/>
              </w:rPr>
              <w:t>OC</w:t>
            </w:r>
            <w:r w:rsidRPr="00113DAD">
              <w:rPr>
                <w:rFonts w:ascii="Arial" w:eastAsia="Times New Roman" w:hAnsi="Arial" w:cs="Arial"/>
                <w:color w:val="000000"/>
                <w:sz w:val="20"/>
                <w:szCs w:val="20"/>
                <w:lang w:val="en-US"/>
              </w:rPr>
              <w:t xml:space="preserve"> L</w:t>
            </w:r>
            <w:r w:rsidR="00CD321F">
              <w:rPr>
                <w:rFonts w:ascii="Arial" w:eastAsia="Times New Roman" w:hAnsi="Arial" w:cs="Arial"/>
                <w:color w:val="000000"/>
                <w:sz w:val="20"/>
                <w:szCs w:val="20"/>
                <w:lang w:val="en-US"/>
              </w:rPr>
              <w:t>LC</w:t>
            </w:r>
            <w:r w:rsidRPr="00113DAD">
              <w:rPr>
                <w:rFonts w:ascii="Arial" w:eastAsia="Times New Roman" w:hAnsi="Arial" w:cs="Arial"/>
                <w:color w:val="000000"/>
                <w:sz w:val="20"/>
                <w:szCs w:val="20"/>
                <w:lang w:val="en-US"/>
              </w:rPr>
              <w:t>, United States of America, Poland</w:t>
            </w:r>
          </w:p>
        </w:tc>
        <w:tc>
          <w:tcPr>
            <w:tcW w:w="1516" w:type="dxa"/>
            <w:tcBorders>
              <w:top w:val="nil"/>
              <w:left w:val="nil"/>
              <w:bottom w:val="single" w:sz="4" w:space="0" w:color="auto"/>
              <w:right w:val="single" w:sz="4" w:space="0" w:color="auto"/>
            </w:tcBorders>
            <w:shd w:val="clear" w:color="000000" w:fill="DDEBF7"/>
            <w:vAlign w:val="center"/>
            <w:hideMark/>
          </w:tcPr>
          <w:p w14:paraId="674760A5"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30</w:t>
            </w:r>
          </w:p>
        </w:tc>
        <w:tc>
          <w:tcPr>
            <w:tcW w:w="1177" w:type="dxa"/>
            <w:tcBorders>
              <w:top w:val="nil"/>
              <w:left w:val="nil"/>
              <w:bottom w:val="single" w:sz="4" w:space="0" w:color="auto"/>
              <w:right w:val="single" w:sz="8" w:space="0" w:color="auto"/>
            </w:tcBorders>
            <w:shd w:val="clear" w:color="000000" w:fill="DDEBF7"/>
            <w:vAlign w:val="center"/>
            <w:hideMark/>
          </w:tcPr>
          <w:p w14:paraId="38537BE0"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6.38-7.94</w:t>
            </w:r>
          </w:p>
        </w:tc>
      </w:tr>
      <w:tr w:rsidR="00E05556" w:rsidRPr="00113DAD" w14:paraId="52F761A5" w14:textId="77777777" w:rsidTr="00E05556">
        <w:trPr>
          <w:trHeight w:val="1050"/>
        </w:trPr>
        <w:tc>
          <w:tcPr>
            <w:tcW w:w="1481" w:type="dxa"/>
            <w:tcBorders>
              <w:top w:val="nil"/>
              <w:left w:val="single" w:sz="8" w:space="0" w:color="auto"/>
              <w:bottom w:val="single" w:sz="4" w:space="0" w:color="auto"/>
              <w:right w:val="single" w:sz="4" w:space="0" w:color="auto"/>
            </w:tcBorders>
            <w:shd w:val="clear" w:color="000000" w:fill="DDEBF7"/>
            <w:vAlign w:val="center"/>
            <w:hideMark/>
          </w:tcPr>
          <w:p w14:paraId="7BC1C918"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lastRenderedPageBreak/>
              <w:t xml:space="preserve">India </w:t>
            </w:r>
          </w:p>
        </w:tc>
        <w:tc>
          <w:tcPr>
            <w:tcW w:w="1832" w:type="dxa"/>
            <w:tcBorders>
              <w:top w:val="nil"/>
              <w:left w:val="nil"/>
              <w:bottom w:val="single" w:sz="4" w:space="0" w:color="auto"/>
              <w:right w:val="single" w:sz="4" w:space="0" w:color="auto"/>
            </w:tcBorders>
            <w:shd w:val="clear" w:color="000000" w:fill="DDEBF7"/>
            <w:vAlign w:val="center"/>
            <w:hideMark/>
          </w:tcPr>
          <w:p w14:paraId="544C947B"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Bisphenol-a Type Epoxy Vinyl Ester Resin</w:t>
            </w:r>
          </w:p>
        </w:tc>
        <w:tc>
          <w:tcPr>
            <w:tcW w:w="1658" w:type="dxa"/>
            <w:tcBorders>
              <w:top w:val="nil"/>
              <w:left w:val="nil"/>
              <w:bottom w:val="single" w:sz="4" w:space="0" w:color="auto"/>
              <w:right w:val="single" w:sz="4" w:space="0" w:color="auto"/>
            </w:tcBorders>
            <w:shd w:val="clear" w:color="000000" w:fill="DDEBF7"/>
            <w:vAlign w:val="center"/>
            <w:hideMark/>
          </w:tcPr>
          <w:p w14:paraId="18E908C7"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BASF India Limited</w:t>
            </w:r>
          </w:p>
        </w:tc>
        <w:tc>
          <w:tcPr>
            <w:tcW w:w="2620" w:type="dxa"/>
            <w:tcBorders>
              <w:top w:val="nil"/>
              <w:left w:val="nil"/>
              <w:bottom w:val="single" w:sz="4" w:space="0" w:color="auto"/>
              <w:right w:val="single" w:sz="4" w:space="0" w:color="auto"/>
            </w:tcBorders>
            <w:shd w:val="clear" w:color="000000" w:fill="DDEBF7"/>
            <w:vAlign w:val="center"/>
            <w:hideMark/>
          </w:tcPr>
          <w:p w14:paraId="3F0288D1" w14:textId="331C0BEB"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B</w:t>
            </w:r>
            <w:r w:rsidR="00CD321F">
              <w:rPr>
                <w:rFonts w:ascii="Arial" w:eastAsia="Times New Roman" w:hAnsi="Arial" w:cs="Arial"/>
                <w:color w:val="000000"/>
                <w:sz w:val="20"/>
                <w:szCs w:val="20"/>
                <w:lang w:val="en-US"/>
              </w:rPr>
              <w:t>ASF</w:t>
            </w:r>
            <w:r w:rsidRPr="00113DAD">
              <w:rPr>
                <w:rFonts w:ascii="Arial" w:eastAsia="Times New Roman" w:hAnsi="Arial" w:cs="Arial"/>
                <w:color w:val="000000"/>
                <w:sz w:val="20"/>
                <w:szCs w:val="20"/>
                <w:lang w:val="en-US"/>
              </w:rPr>
              <w:t xml:space="preserve"> Construction Chemicals U</w:t>
            </w:r>
            <w:r w:rsidR="00CD321F">
              <w:rPr>
                <w:rFonts w:ascii="Arial" w:eastAsia="Times New Roman" w:hAnsi="Arial" w:cs="Arial"/>
                <w:color w:val="000000"/>
                <w:sz w:val="20"/>
                <w:szCs w:val="20"/>
                <w:lang w:val="en-US"/>
              </w:rPr>
              <w:t>AE</w:t>
            </w:r>
            <w:r w:rsidRPr="00113DAD">
              <w:rPr>
                <w:rFonts w:ascii="Arial" w:eastAsia="Times New Roman" w:hAnsi="Arial" w:cs="Arial"/>
                <w:color w:val="000000"/>
                <w:sz w:val="20"/>
                <w:szCs w:val="20"/>
                <w:lang w:val="en-US"/>
              </w:rPr>
              <w:t xml:space="preserve"> L</w:t>
            </w:r>
            <w:r w:rsidR="00CD321F">
              <w:rPr>
                <w:rFonts w:ascii="Arial" w:eastAsia="Times New Roman" w:hAnsi="Arial" w:cs="Arial"/>
                <w:color w:val="000000"/>
                <w:sz w:val="20"/>
                <w:szCs w:val="20"/>
                <w:lang w:val="en-US"/>
              </w:rPr>
              <w:t>LC</w:t>
            </w:r>
            <w:r w:rsidRPr="00113DAD">
              <w:rPr>
                <w:rFonts w:ascii="Arial" w:eastAsia="Times New Roman" w:hAnsi="Arial" w:cs="Arial"/>
                <w:color w:val="000000"/>
                <w:sz w:val="20"/>
                <w:szCs w:val="20"/>
                <w:lang w:val="en-US"/>
              </w:rPr>
              <w:t>, United Arab Emirates</w:t>
            </w:r>
          </w:p>
        </w:tc>
        <w:tc>
          <w:tcPr>
            <w:tcW w:w="1516" w:type="dxa"/>
            <w:tcBorders>
              <w:top w:val="nil"/>
              <w:left w:val="nil"/>
              <w:bottom w:val="single" w:sz="4" w:space="0" w:color="auto"/>
              <w:right w:val="single" w:sz="4" w:space="0" w:color="auto"/>
            </w:tcBorders>
            <w:shd w:val="clear" w:color="000000" w:fill="DDEBF7"/>
            <w:vAlign w:val="center"/>
            <w:hideMark/>
          </w:tcPr>
          <w:p w14:paraId="5F47A18D"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25</w:t>
            </w:r>
          </w:p>
        </w:tc>
        <w:tc>
          <w:tcPr>
            <w:tcW w:w="1177" w:type="dxa"/>
            <w:tcBorders>
              <w:top w:val="nil"/>
              <w:left w:val="nil"/>
              <w:bottom w:val="single" w:sz="4" w:space="0" w:color="auto"/>
              <w:right w:val="single" w:sz="8" w:space="0" w:color="auto"/>
            </w:tcBorders>
            <w:shd w:val="clear" w:color="000000" w:fill="DDEBF7"/>
            <w:vAlign w:val="center"/>
            <w:hideMark/>
          </w:tcPr>
          <w:p w14:paraId="5A0D8014"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10.13-12.61</w:t>
            </w:r>
          </w:p>
        </w:tc>
      </w:tr>
      <w:tr w:rsidR="00E05556" w:rsidRPr="00113DAD" w14:paraId="50D5AA39" w14:textId="77777777" w:rsidTr="00E05556">
        <w:trPr>
          <w:trHeight w:val="787"/>
        </w:trPr>
        <w:tc>
          <w:tcPr>
            <w:tcW w:w="1481" w:type="dxa"/>
            <w:tcBorders>
              <w:top w:val="nil"/>
              <w:left w:val="single" w:sz="8" w:space="0" w:color="auto"/>
              <w:bottom w:val="single" w:sz="4" w:space="0" w:color="auto"/>
              <w:right w:val="single" w:sz="4" w:space="0" w:color="auto"/>
            </w:tcBorders>
            <w:shd w:val="clear" w:color="000000" w:fill="DDEBF7"/>
            <w:vAlign w:val="center"/>
            <w:hideMark/>
          </w:tcPr>
          <w:p w14:paraId="7769E3BC"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 xml:space="preserve">India </w:t>
            </w:r>
          </w:p>
        </w:tc>
        <w:tc>
          <w:tcPr>
            <w:tcW w:w="1832" w:type="dxa"/>
            <w:tcBorders>
              <w:top w:val="nil"/>
              <w:left w:val="nil"/>
              <w:bottom w:val="single" w:sz="4" w:space="0" w:color="auto"/>
              <w:right w:val="single" w:sz="4" w:space="0" w:color="auto"/>
            </w:tcBorders>
            <w:shd w:val="clear" w:color="000000" w:fill="DDEBF7"/>
            <w:vAlign w:val="center"/>
            <w:hideMark/>
          </w:tcPr>
          <w:p w14:paraId="3452999C"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Bisphenol-a Type Epoxy Vinyl Ester Resin</w:t>
            </w:r>
          </w:p>
        </w:tc>
        <w:tc>
          <w:tcPr>
            <w:tcW w:w="1658" w:type="dxa"/>
            <w:tcBorders>
              <w:top w:val="nil"/>
              <w:left w:val="nil"/>
              <w:bottom w:val="single" w:sz="4" w:space="0" w:color="auto"/>
              <w:right w:val="single" w:sz="4" w:space="0" w:color="auto"/>
            </w:tcBorders>
            <w:shd w:val="clear" w:color="000000" w:fill="DDEBF7"/>
            <w:vAlign w:val="center"/>
            <w:hideMark/>
          </w:tcPr>
          <w:p w14:paraId="5FDBC851" w14:textId="35C7388B"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J</w:t>
            </w:r>
            <w:r w:rsidR="00CD321F">
              <w:rPr>
                <w:rFonts w:ascii="Arial" w:eastAsia="Times New Roman" w:hAnsi="Arial" w:cs="Arial"/>
                <w:color w:val="000000"/>
                <w:sz w:val="20"/>
                <w:szCs w:val="20"/>
                <w:lang w:val="en-US"/>
              </w:rPr>
              <w:t>RD</w:t>
            </w:r>
            <w:r w:rsidRPr="00113DAD">
              <w:rPr>
                <w:rFonts w:ascii="Arial" w:eastAsia="Times New Roman" w:hAnsi="Arial" w:cs="Arial"/>
                <w:color w:val="000000"/>
                <w:sz w:val="20"/>
                <w:szCs w:val="20"/>
                <w:lang w:val="en-US"/>
              </w:rPr>
              <w:t xml:space="preserve"> Polymer Pvt Ltd</w:t>
            </w:r>
          </w:p>
        </w:tc>
        <w:tc>
          <w:tcPr>
            <w:tcW w:w="2620" w:type="dxa"/>
            <w:tcBorders>
              <w:top w:val="nil"/>
              <w:left w:val="nil"/>
              <w:bottom w:val="single" w:sz="4" w:space="0" w:color="auto"/>
              <w:right w:val="single" w:sz="4" w:space="0" w:color="auto"/>
            </w:tcBorders>
            <w:shd w:val="clear" w:color="000000" w:fill="DDEBF7"/>
            <w:vAlign w:val="center"/>
            <w:hideMark/>
          </w:tcPr>
          <w:p w14:paraId="0DA0B2AE"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Aliancys Ag, France</w:t>
            </w:r>
          </w:p>
        </w:tc>
        <w:tc>
          <w:tcPr>
            <w:tcW w:w="1516" w:type="dxa"/>
            <w:tcBorders>
              <w:top w:val="nil"/>
              <w:left w:val="nil"/>
              <w:bottom w:val="single" w:sz="4" w:space="0" w:color="auto"/>
              <w:right w:val="single" w:sz="4" w:space="0" w:color="auto"/>
            </w:tcBorders>
            <w:shd w:val="clear" w:color="000000" w:fill="DDEBF7"/>
            <w:vAlign w:val="center"/>
            <w:hideMark/>
          </w:tcPr>
          <w:p w14:paraId="68F37C39"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16</w:t>
            </w:r>
          </w:p>
        </w:tc>
        <w:tc>
          <w:tcPr>
            <w:tcW w:w="1177" w:type="dxa"/>
            <w:tcBorders>
              <w:top w:val="nil"/>
              <w:left w:val="nil"/>
              <w:bottom w:val="single" w:sz="4" w:space="0" w:color="auto"/>
              <w:right w:val="single" w:sz="8" w:space="0" w:color="auto"/>
            </w:tcBorders>
            <w:shd w:val="clear" w:color="000000" w:fill="DDEBF7"/>
            <w:vAlign w:val="center"/>
            <w:hideMark/>
          </w:tcPr>
          <w:p w14:paraId="5FF18DB1"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3.48-4.33</w:t>
            </w:r>
          </w:p>
        </w:tc>
      </w:tr>
      <w:tr w:rsidR="00E05556" w:rsidRPr="00113DAD" w14:paraId="15ADDBD4" w14:textId="77777777" w:rsidTr="00E05556">
        <w:trPr>
          <w:trHeight w:val="787"/>
        </w:trPr>
        <w:tc>
          <w:tcPr>
            <w:tcW w:w="1481" w:type="dxa"/>
            <w:tcBorders>
              <w:top w:val="nil"/>
              <w:left w:val="single" w:sz="8" w:space="0" w:color="auto"/>
              <w:bottom w:val="single" w:sz="4" w:space="0" w:color="auto"/>
              <w:right w:val="single" w:sz="4" w:space="0" w:color="auto"/>
            </w:tcBorders>
            <w:shd w:val="clear" w:color="000000" w:fill="DDEBF7"/>
            <w:vAlign w:val="center"/>
            <w:hideMark/>
          </w:tcPr>
          <w:p w14:paraId="2FF02E44"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Pakistan</w:t>
            </w:r>
          </w:p>
        </w:tc>
        <w:tc>
          <w:tcPr>
            <w:tcW w:w="1832" w:type="dxa"/>
            <w:tcBorders>
              <w:top w:val="nil"/>
              <w:left w:val="nil"/>
              <w:bottom w:val="single" w:sz="4" w:space="0" w:color="auto"/>
              <w:right w:val="single" w:sz="4" w:space="0" w:color="auto"/>
            </w:tcBorders>
            <w:shd w:val="clear" w:color="000000" w:fill="DDEBF7"/>
            <w:vAlign w:val="center"/>
            <w:hideMark/>
          </w:tcPr>
          <w:p w14:paraId="2C2BAD36"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Bisphenol-a Type Epoxy Vinyl Ester Resin</w:t>
            </w:r>
          </w:p>
        </w:tc>
        <w:tc>
          <w:tcPr>
            <w:tcW w:w="1658" w:type="dxa"/>
            <w:tcBorders>
              <w:top w:val="nil"/>
              <w:left w:val="nil"/>
              <w:bottom w:val="single" w:sz="4" w:space="0" w:color="auto"/>
              <w:right w:val="single" w:sz="4" w:space="0" w:color="auto"/>
            </w:tcBorders>
            <w:shd w:val="clear" w:color="000000" w:fill="DDEBF7"/>
            <w:vAlign w:val="center"/>
            <w:hideMark/>
          </w:tcPr>
          <w:p w14:paraId="22A0C789"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Bin Tariq (Pvt) Limited</w:t>
            </w:r>
          </w:p>
        </w:tc>
        <w:tc>
          <w:tcPr>
            <w:tcW w:w="2620" w:type="dxa"/>
            <w:tcBorders>
              <w:top w:val="nil"/>
              <w:left w:val="nil"/>
              <w:bottom w:val="single" w:sz="4" w:space="0" w:color="auto"/>
              <w:right w:val="single" w:sz="4" w:space="0" w:color="auto"/>
            </w:tcBorders>
            <w:shd w:val="clear" w:color="000000" w:fill="DDEBF7"/>
            <w:vAlign w:val="center"/>
            <w:hideMark/>
          </w:tcPr>
          <w:p w14:paraId="0D13A139"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Changzhou Pro-tech Trade Co.,Ltd,, China</w:t>
            </w:r>
          </w:p>
        </w:tc>
        <w:tc>
          <w:tcPr>
            <w:tcW w:w="1516" w:type="dxa"/>
            <w:tcBorders>
              <w:top w:val="nil"/>
              <w:left w:val="nil"/>
              <w:bottom w:val="single" w:sz="4" w:space="0" w:color="auto"/>
              <w:right w:val="single" w:sz="4" w:space="0" w:color="auto"/>
            </w:tcBorders>
            <w:shd w:val="clear" w:color="000000" w:fill="DDEBF7"/>
            <w:vAlign w:val="center"/>
            <w:hideMark/>
          </w:tcPr>
          <w:p w14:paraId="451CC200"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14</w:t>
            </w:r>
          </w:p>
        </w:tc>
        <w:tc>
          <w:tcPr>
            <w:tcW w:w="1177" w:type="dxa"/>
            <w:tcBorders>
              <w:top w:val="nil"/>
              <w:left w:val="nil"/>
              <w:bottom w:val="single" w:sz="4" w:space="0" w:color="auto"/>
              <w:right w:val="single" w:sz="8" w:space="0" w:color="auto"/>
            </w:tcBorders>
            <w:shd w:val="clear" w:color="000000" w:fill="DDEBF7"/>
            <w:vAlign w:val="center"/>
            <w:hideMark/>
          </w:tcPr>
          <w:p w14:paraId="7B4B5FF9"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2.13-2.65</w:t>
            </w:r>
          </w:p>
        </w:tc>
      </w:tr>
      <w:tr w:rsidR="00E05556" w:rsidRPr="00113DAD" w14:paraId="20B051E4" w14:textId="77777777" w:rsidTr="00E05556">
        <w:trPr>
          <w:trHeight w:val="787"/>
        </w:trPr>
        <w:tc>
          <w:tcPr>
            <w:tcW w:w="1481" w:type="dxa"/>
            <w:tcBorders>
              <w:top w:val="nil"/>
              <w:left w:val="single" w:sz="8" w:space="0" w:color="auto"/>
              <w:bottom w:val="single" w:sz="4" w:space="0" w:color="auto"/>
              <w:right w:val="single" w:sz="4" w:space="0" w:color="auto"/>
            </w:tcBorders>
            <w:shd w:val="clear" w:color="000000" w:fill="DDEBF7"/>
            <w:vAlign w:val="center"/>
            <w:hideMark/>
          </w:tcPr>
          <w:p w14:paraId="49D71DF8"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Pakistan</w:t>
            </w:r>
          </w:p>
        </w:tc>
        <w:tc>
          <w:tcPr>
            <w:tcW w:w="1832" w:type="dxa"/>
            <w:tcBorders>
              <w:top w:val="nil"/>
              <w:left w:val="nil"/>
              <w:bottom w:val="single" w:sz="4" w:space="0" w:color="auto"/>
              <w:right w:val="single" w:sz="4" w:space="0" w:color="auto"/>
            </w:tcBorders>
            <w:shd w:val="clear" w:color="000000" w:fill="DDEBF7"/>
            <w:vAlign w:val="center"/>
            <w:hideMark/>
          </w:tcPr>
          <w:p w14:paraId="5CA597A5"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Bisphenol-a Type Epoxy Vinyl Ester Resin</w:t>
            </w:r>
          </w:p>
        </w:tc>
        <w:tc>
          <w:tcPr>
            <w:tcW w:w="1658" w:type="dxa"/>
            <w:tcBorders>
              <w:top w:val="nil"/>
              <w:left w:val="nil"/>
              <w:bottom w:val="single" w:sz="4" w:space="0" w:color="auto"/>
              <w:right w:val="single" w:sz="4" w:space="0" w:color="auto"/>
            </w:tcBorders>
            <w:shd w:val="clear" w:color="000000" w:fill="DDEBF7"/>
            <w:vAlign w:val="center"/>
            <w:hideMark/>
          </w:tcPr>
          <w:p w14:paraId="57B78C00"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Fiber Craft Inds.</w:t>
            </w:r>
          </w:p>
        </w:tc>
        <w:tc>
          <w:tcPr>
            <w:tcW w:w="2620" w:type="dxa"/>
            <w:tcBorders>
              <w:top w:val="nil"/>
              <w:left w:val="nil"/>
              <w:bottom w:val="single" w:sz="4" w:space="0" w:color="auto"/>
              <w:right w:val="single" w:sz="4" w:space="0" w:color="auto"/>
            </w:tcBorders>
            <w:shd w:val="clear" w:color="000000" w:fill="DDEBF7"/>
            <w:vAlign w:val="center"/>
            <w:hideMark/>
          </w:tcPr>
          <w:p w14:paraId="3782CDE4"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Saudi Industrial Resins Limited, Saudi Arabia</w:t>
            </w:r>
          </w:p>
        </w:tc>
        <w:tc>
          <w:tcPr>
            <w:tcW w:w="1516" w:type="dxa"/>
            <w:tcBorders>
              <w:top w:val="nil"/>
              <w:left w:val="nil"/>
              <w:bottom w:val="single" w:sz="4" w:space="0" w:color="auto"/>
              <w:right w:val="single" w:sz="4" w:space="0" w:color="auto"/>
            </w:tcBorders>
            <w:shd w:val="clear" w:color="000000" w:fill="DDEBF7"/>
            <w:vAlign w:val="center"/>
            <w:hideMark/>
          </w:tcPr>
          <w:p w14:paraId="30218144"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12</w:t>
            </w:r>
          </w:p>
        </w:tc>
        <w:tc>
          <w:tcPr>
            <w:tcW w:w="1177" w:type="dxa"/>
            <w:tcBorders>
              <w:top w:val="nil"/>
              <w:left w:val="nil"/>
              <w:bottom w:val="single" w:sz="4" w:space="0" w:color="auto"/>
              <w:right w:val="single" w:sz="8" w:space="0" w:color="auto"/>
            </w:tcBorders>
            <w:shd w:val="clear" w:color="000000" w:fill="DDEBF7"/>
            <w:vAlign w:val="center"/>
            <w:hideMark/>
          </w:tcPr>
          <w:p w14:paraId="1068D497"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2.88-3.58</w:t>
            </w:r>
          </w:p>
        </w:tc>
      </w:tr>
      <w:tr w:rsidR="00E05556" w:rsidRPr="00113DAD" w14:paraId="722BF9E1" w14:textId="77777777" w:rsidTr="00E05556">
        <w:trPr>
          <w:trHeight w:val="787"/>
        </w:trPr>
        <w:tc>
          <w:tcPr>
            <w:tcW w:w="1481" w:type="dxa"/>
            <w:tcBorders>
              <w:top w:val="nil"/>
              <w:left w:val="single" w:sz="8" w:space="0" w:color="auto"/>
              <w:bottom w:val="single" w:sz="4" w:space="0" w:color="auto"/>
              <w:right w:val="single" w:sz="4" w:space="0" w:color="auto"/>
            </w:tcBorders>
            <w:shd w:val="clear" w:color="000000" w:fill="DDEBF7"/>
            <w:vAlign w:val="center"/>
            <w:hideMark/>
          </w:tcPr>
          <w:p w14:paraId="274251AD"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 xml:space="preserve">India </w:t>
            </w:r>
          </w:p>
        </w:tc>
        <w:tc>
          <w:tcPr>
            <w:tcW w:w="1832" w:type="dxa"/>
            <w:tcBorders>
              <w:top w:val="nil"/>
              <w:left w:val="nil"/>
              <w:bottom w:val="single" w:sz="4" w:space="0" w:color="auto"/>
              <w:right w:val="single" w:sz="4" w:space="0" w:color="auto"/>
            </w:tcBorders>
            <w:shd w:val="clear" w:color="000000" w:fill="DDEBF7"/>
            <w:vAlign w:val="center"/>
            <w:hideMark/>
          </w:tcPr>
          <w:p w14:paraId="36441604"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Bisphenol-a Type Epoxy Vinyl Ester Resin</w:t>
            </w:r>
          </w:p>
        </w:tc>
        <w:tc>
          <w:tcPr>
            <w:tcW w:w="1658" w:type="dxa"/>
            <w:tcBorders>
              <w:top w:val="nil"/>
              <w:left w:val="nil"/>
              <w:bottom w:val="single" w:sz="4" w:space="0" w:color="auto"/>
              <w:right w:val="single" w:sz="4" w:space="0" w:color="auto"/>
            </w:tcBorders>
            <w:shd w:val="clear" w:color="000000" w:fill="DDEBF7"/>
            <w:vAlign w:val="center"/>
            <w:hideMark/>
          </w:tcPr>
          <w:p w14:paraId="6D0D6BD2"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Devi Polymers Private Ltd</w:t>
            </w:r>
          </w:p>
        </w:tc>
        <w:tc>
          <w:tcPr>
            <w:tcW w:w="2620" w:type="dxa"/>
            <w:tcBorders>
              <w:top w:val="nil"/>
              <w:left w:val="nil"/>
              <w:bottom w:val="single" w:sz="4" w:space="0" w:color="auto"/>
              <w:right w:val="single" w:sz="4" w:space="0" w:color="auto"/>
            </w:tcBorders>
            <w:shd w:val="clear" w:color="000000" w:fill="DDEBF7"/>
            <w:vAlign w:val="center"/>
            <w:hideMark/>
          </w:tcPr>
          <w:p w14:paraId="36EE455C"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Eternal Materials Co Ltd, Taiwan</w:t>
            </w:r>
          </w:p>
        </w:tc>
        <w:tc>
          <w:tcPr>
            <w:tcW w:w="1516" w:type="dxa"/>
            <w:tcBorders>
              <w:top w:val="nil"/>
              <w:left w:val="nil"/>
              <w:bottom w:val="single" w:sz="4" w:space="0" w:color="auto"/>
              <w:right w:val="single" w:sz="4" w:space="0" w:color="auto"/>
            </w:tcBorders>
            <w:shd w:val="clear" w:color="000000" w:fill="DDEBF7"/>
            <w:vAlign w:val="center"/>
            <w:hideMark/>
          </w:tcPr>
          <w:p w14:paraId="6DE7ADD1"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10</w:t>
            </w:r>
          </w:p>
        </w:tc>
        <w:tc>
          <w:tcPr>
            <w:tcW w:w="1177" w:type="dxa"/>
            <w:tcBorders>
              <w:top w:val="nil"/>
              <w:left w:val="nil"/>
              <w:bottom w:val="single" w:sz="4" w:space="0" w:color="auto"/>
              <w:right w:val="single" w:sz="8" w:space="0" w:color="auto"/>
            </w:tcBorders>
            <w:shd w:val="clear" w:color="000000" w:fill="DDEBF7"/>
            <w:vAlign w:val="center"/>
            <w:hideMark/>
          </w:tcPr>
          <w:p w14:paraId="6C040B22"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2.1-2.61</w:t>
            </w:r>
          </w:p>
        </w:tc>
      </w:tr>
      <w:tr w:rsidR="00E05556" w:rsidRPr="00113DAD" w14:paraId="7F0E7390" w14:textId="77777777" w:rsidTr="00E05556">
        <w:trPr>
          <w:trHeight w:val="1050"/>
        </w:trPr>
        <w:tc>
          <w:tcPr>
            <w:tcW w:w="1481" w:type="dxa"/>
            <w:tcBorders>
              <w:top w:val="nil"/>
              <w:left w:val="single" w:sz="8" w:space="0" w:color="auto"/>
              <w:bottom w:val="single" w:sz="4" w:space="0" w:color="auto"/>
              <w:right w:val="single" w:sz="4" w:space="0" w:color="auto"/>
            </w:tcBorders>
            <w:shd w:val="clear" w:color="000000" w:fill="DDEBF7"/>
            <w:vAlign w:val="center"/>
            <w:hideMark/>
          </w:tcPr>
          <w:p w14:paraId="1C1E278C"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Sri Lanka</w:t>
            </w:r>
          </w:p>
        </w:tc>
        <w:tc>
          <w:tcPr>
            <w:tcW w:w="1832" w:type="dxa"/>
            <w:tcBorders>
              <w:top w:val="nil"/>
              <w:left w:val="nil"/>
              <w:bottom w:val="single" w:sz="4" w:space="0" w:color="auto"/>
              <w:right w:val="single" w:sz="4" w:space="0" w:color="auto"/>
            </w:tcBorders>
            <w:shd w:val="clear" w:color="000000" w:fill="DDEBF7"/>
            <w:vAlign w:val="center"/>
            <w:hideMark/>
          </w:tcPr>
          <w:p w14:paraId="4BDFF49C"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Bisphenol-a Type Epoxy Vinyl Ester Resin</w:t>
            </w:r>
          </w:p>
        </w:tc>
        <w:tc>
          <w:tcPr>
            <w:tcW w:w="1658" w:type="dxa"/>
            <w:tcBorders>
              <w:top w:val="nil"/>
              <w:left w:val="nil"/>
              <w:bottom w:val="single" w:sz="4" w:space="0" w:color="auto"/>
              <w:right w:val="single" w:sz="4" w:space="0" w:color="auto"/>
            </w:tcBorders>
            <w:shd w:val="clear" w:color="000000" w:fill="DDEBF7"/>
            <w:vAlign w:val="center"/>
            <w:hideMark/>
          </w:tcPr>
          <w:p w14:paraId="69B7DAD6"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B A F F Polymech Pvt Ltd</w:t>
            </w:r>
          </w:p>
        </w:tc>
        <w:tc>
          <w:tcPr>
            <w:tcW w:w="2620" w:type="dxa"/>
            <w:tcBorders>
              <w:top w:val="nil"/>
              <w:left w:val="nil"/>
              <w:bottom w:val="single" w:sz="4" w:space="0" w:color="auto"/>
              <w:right w:val="single" w:sz="4" w:space="0" w:color="auto"/>
            </w:tcBorders>
            <w:shd w:val="clear" w:color="000000" w:fill="DDEBF7"/>
            <w:vAlign w:val="center"/>
            <w:hideMark/>
          </w:tcPr>
          <w:p w14:paraId="4D533F99"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Scott Bader Middle East Ltd, United Arab Emirates</w:t>
            </w:r>
          </w:p>
        </w:tc>
        <w:tc>
          <w:tcPr>
            <w:tcW w:w="1516" w:type="dxa"/>
            <w:tcBorders>
              <w:top w:val="nil"/>
              <w:left w:val="nil"/>
              <w:bottom w:val="single" w:sz="4" w:space="0" w:color="auto"/>
              <w:right w:val="single" w:sz="4" w:space="0" w:color="auto"/>
            </w:tcBorders>
            <w:shd w:val="clear" w:color="000000" w:fill="DDEBF7"/>
            <w:vAlign w:val="center"/>
            <w:hideMark/>
          </w:tcPr>
          <w:p w14:paraId="0DBBB417"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8</w:t>
            </w:r>
          </w:p>
        </w:tc>
        <w:tc>
          <w:tcPr>
            <w:tcW w:w="1177" w:type="dxa"/>
            <w:tcBorders>
              <w:top w:val="nil"/>
              <w:left w:val="nil"/>
              <w:bottom w:val="single" w:sz="4" w:space="0" w:color="auto"/>
              <w:right w:val="single" w:sz="8" w:space="0" w:color="auto"/>
            </w:tcBorders>
            <w:shd w:val="clear" w:color="000000" w:fill="DDEBF7"/>
            <w:vAlign w:val="center"/>
            <w:hideMark/>
          </w:tcPr>
          <w:p w14:paraId="74F89238"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4.05-5.04</w:t>
            </w:r>
          </w:p>
        </w:tc>
      </w:tr>
      <w:tr w:rsidR="00E05556" w:rsidRPr="00113DAD" w14:paraId="3E2CE1D8" w14:textId="77777777" w:rsidTr="00E05556">
        <w:trPr>
          <w:trHeight w:val="1050"/>
        </w:trPr>
        <w:tc>
          <w:tcPr>
            <w:tcW w:w="1481" w:type="dxa"/>
            <w:tcBorders>
              <w:top w:val="nil"/>
              <w:left w:val="single" w:sz="8" w:space="0" w:color="auto"/>
              <w:bottom w:val="single" w:sz="4" w:space="0" w:color="auto"/>
              <w:right w:val="single" w:sz="4" w:space="0" w:color="auto"/>
            </w:tcBorders>
            <w:shd w:val="clear" w:color="000000" w:fill="DDEBF7"/>
            <w:vAlign w:val="center"/>
            <w:hideMark/>
          </w:tcPr>
          <w:p w14:paraId="68745A04"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 xml:space="preserve">India </w:t>
            </w:r>
          </w:p>
        </w:tc>
        <w:tc>
          <w:tcPr>
            <w:tcW w:w="1832" w:type="dxa"/>
            <w:tcBorders>
              <w:top w:val="nil"/>
              <w:left w:val="nil"/>
              <w:bottom w:val="single" w:sz="4" w:space="0" w:color="auto"/>
              <w:right w:val="single" w:sz="4" w:space="0" w:color="auto"/>
            </w:tcBorders>
            <w:shd w:val="clear" w:color="000000" w:fill="DDEBF7"/>
            <w:vAlign w:val="center"/>
            <w:hideMark/>
          </w:tcPr>
          <w:p w14:paraId="52AE2B49"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Bisphenol-a Type Epoxy Vinyl Ester Resin</w:t>
            </w:r>
          </w:p>
        </w:tc>
        <w:tc>
          <w:tcPr>
            <w:tcW w:w="1658" w:type="dxa"/>
            <w:tcBorders>
              <w:top w:val="nil"/>
              <w:left w:val="nil"/>
              <w:bottom w:val="single" w:sz="4" w:space="0" w:color="auto"/>
              <w:right w:val="single" w:sz="4" w:space="0" w:color="auto"/>
            </w:tcBorders>
            <w:shd w:val="clear" w:color="000000" w:fill="DDEBF7"/>
            <w:vAlign w:val="center"/>
            <w:hideMark/>
          </w:tcPr>
          <w:p w14:paraId="7EBF7592"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Hindustan Zinc Limited</w:t>
            </w:r>
          </w:p>
        </w:tc>
        <w:tc>
          <w:tcPr>
            <w:tcW w:w="2620" w:type="dxa"/>
            <w:tcBorders>
              <w:top w:val="nil"/>
              <w:left w:val="nil"/>
              <w:bottom w:val="single" w:sz="4" w:space="0" w:color="auto"/>
              <w:right w:val="single" w:sz="4" w:space="0" w:color="auto"/>
            </w:tcBorders>
            <w:shd w:val="clear" w:color="000000" w:fill="DDEBF7"/>
            <w:vAlign w:val="center"/>
            <w:hideMark/>
          </w:tcPr>
          <w:p w14:paraId="120E4B04"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China Nonferrous Metal Industrys Foreign Engineeri, China</w:t>
            </w:r>
          </w:p>
        </w:tc>
        <w:tc>
          <w:tcPr>
            <w:tcW w:w="1516" w:type="dxa"/>
            <w:tcBorders>
              <w:top w:val="nil"/>
              <w:left w:val="nil"/>
              <w:bottom w:val="single" w:sz="4" w:space="0" w:color="auto"/>
              <w:right w:val="single" w:sz="4" w:space="0" w:color="auto"/>
            </w:tcBorders>
            <w:shd w:val="clear" w:color="000000" w:fill="DDEBF7"/>
            <w:vAlign w:val="center"/>
            <w:hideMark/>
          </w:tcPr>
          <w:p w14:paraId="49609E5C"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5</w:t>
            </w:r>
          </w:p>
        </w:tc>
        <w:tc>
          <w:tcPr>
            <w:tcW w:w="1177" w:type="dxa"/>
            <w:tcBorders>
              <w:top w:val="nil"/>
              <w:left w:val="nil"/>
              <w:bottom w:val="single" w:sz="4" w:space="0" w:color="auto"/>
              <w:right w:val="single" w:sz="8" w:space="0" w:color="auto"/>
            </w:tcBorders>
            <w:shd w:val="clear" w:color="000000" w:fill="DDEBF7"/>
            <w:vAlign w:val="center"/>
            <w:hideMark/>
          </w:tcPr>
          <w:p w14:paraId="1AA81B52"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6.4-7.96</w:t>
            </w:r>
          </w:p>
        </w:tc>
      </w:tr>
      <w:tr w:rsidR="00E05556" w:rsidRPr="00113DAD" w14:paraId="3E4874D7" w14:textId="77777777" w:rsidTr="00E05556">
        <w:trPr>
          <w:trHeight w:val="787"/>
        </w:trPr>
        <w:tc>
          <w:tcPr>
            <w:tcW w:w="1481" w:type="dxa"/>
            <w:tcBorders>
              <w:top w:val="nil"/>
              <w:left w:val="single" w:sz="8" w:space="0" w:color="auto"/>
              <w:bottom w:val="single" w:sz="4" w:space="0" w:color="auto"/>
              <w:right w:val="single" w:sz="4" w:space="0" w:color="auto"/>
            </w:tcBorders>
            <w:shd w:val="clear" w:color="000000" w:fill="DDEBF7"/>
            <w:vAlign w:val="center"/>
            <w:hideMark/>
          </w:tcPr>
          <w:p w14:paraId="5AE0F921"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 xml:space="preserve">India </w:t>
            </w:r>
          </w:p>
        </w:tc>
        <w:tc>
          <w:tcPr>
            <w:tcW w:w="1832" w:type="dxa"/>
            <w:tcBorders>
              <w:top w:val="nil"/>
              <w:left w:val="nil"/>
              <w:bottom w:val="single" w:sz="4" w:space="0" w:color="auto"/>
              <w:right w:val="single" w:sz="4" w:space="0" w:color="auto"/>
            </w:tcBorders>
            <w:shd w:val="clear" w:color="000000" w:fill="DDEBF7"/>
            <w:vAlign w:val="center"/>
            <w:hideMark/>
          </w:tcPr>
          <w:p w14:paraId="03C242C8"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Novolac Vinyl Ester Resin</w:t>
            </w:r>
          </w:p>
        </w:tc>
        <w:tc>
          <w:tcPr>
            <w:tcW w:w="1658" w:type="dxa"/>
            <w:tcBorders>
              <w:top w:val="nil"/>
              <w:left w:val="nil"/>
              <w:bottom w:val="single" w:sz="4" w:space="0" w:color="auto"/>
              <w:right w:val="single" w:sz="4" w:space="0" w:color="auto"/>
            </w:tcBorders>
            <w:shd w:val="clear" w:color="000000" w:fill="DDEBF7"/>
            <w:vAlign w:val="center"/>
            <w:hideMark/>
          </w:tcPr>
          <w:p w14:paraId="4E889353"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Mahindra Cie Automotive Limited</w:t>
            </w:r>
          </w:p>
        </w:tc>
        <w:tc>
          <w:tcPr>
            <w:tcW w:w="2620" w:type="dxa"/>
            <w:tcBorders>
              <w:top w:val="nil"/>
              <w:left w:val="nil"/>
              <w:bottom w:val="single" w:sz="4" w:space="0" w:color="auto"/>
              <w:right w:val="single" w:sz="4" w:space="0" w:color="auto"/>
            </w:tcBorders>
            <w:shd w:val="clear" w:color="000000" w:fill="DDEBF7"/>
            <w:vAlign w:val="center"/>
            <w:hideMark/>
          </w:tcPr>
          <w:p w14:paraId="6888B87B"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M S Swancor Highpolymer Co Ltd, Taiwan</w:t>
            </w:r>
          </w:p>
        </w:tc>
        <w:tc>
          <w:tcPr>
            <w:tcW w:w="1516" w:type="dxa"/>
            <w:tcBorders>
              <w:top w:val="nil"/>
              <w:left w:val="nil"/>
              <w:bottom w:val="single" w:sz="4" w:space="0" w:color="auto"/>
              <w:right w:val="single" w:sz="4" w:space="0" w:color="auto"/>
            </w:tcBorders>
            <w:shd w:val="clear" w:color="000000" w:fill="DDEBF7"/>
            <w:vAlign w:val="center"/>
            <w:hideMark/>
          </w:tcPr>
          <w:p w14:paraId="601A4503"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3</w:t>
            </w:r>
          </w:p>
        </w:tc>
        <w:tc>
          <w:tcPr>
            <w:tcW w:w="1177" w:type="dxa"/>
            <w:tcBorders>
              <w:top w:val="nil"/>
              <w:left w:val="nil"/>
              <w:bottom w:val="single" w:sz="4" w:space="0" w:color="auto"/>
              <w:right w:val="single" w:sz="8" w:space="0" w:color="auto"/>
            </w:tcBorders>
            <w:shd w:val="clear" w:color="000000" w:fill="DDEBF7"/>
            <w:vAlign w:val="center"/>
            <w:hideMark/>
          </w:tcPr>
          <w:p w14:paraId="6AD6675E"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2.5-3.11</w:t>
            </w:r>
          </w:p>
        </w:tc>
      </w:tr>
      <w:tr w:rsidR="00E05556" w:rsidRPr="00113DAD" w14:paraId="02D5705F" w14:textId="77777777" w:rsidTr="00E05556">
        <w:trPr>
          <w:trHeight w:val="787"/>
        </w:trPr>
        <w:tc>
          <w:tcPr>
            <w:tcW w:w="1481" w:type="dxa"/>
            <w:tcBorders>
              <w:top w:val="nil"/>
              <w:left w:val="single" w:sz="8" w:space="0" w:color="auto"/>
              <w:bottom w:val="single" w:sz="4" w:space="0" w:color="auto"/>
              <w:right w:val="single" w:sz="4" w:space="0" w:color="auto"/>
            </w:tcBorders>
            <w:shd w:val="clear" w:color="000000" w:fill="DDEBF7"/>
            <w:vAlign w:val="center"/>
            <w:hideMark/>
          </w:tcPr>
          <w:p w14:paraId="7CB720F6"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India</w:t>
            </w:r>
          </w:p>
        </w:tc>
        <w:tc>
          <w:tcPr>
            <w:tcW w:w="1832" w:type="dxa"/>
            <w:tcBorders>
              <w:top w:val="nil"/>
              <w:left w:val="nil"/>
              <w:bottom w:val="single" w:sz="4" w:space="0" w:color="auto"/>
              <w:right w:val="single" w:sz="4" w:space="0" w:color="auto"/>
            </w:tcBorders>
            <w:shd w:val="clear" w:color="000000" w:fill="DDEBF7"/>
            <w:vAlign w:val="center"/>
            <w:hideMark/>
          </w:tcPr>
          <w:p w14:paraId="18787ACD"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Novolac Vinyl Ester Resin</w:t>
            </w:r>
          </w:p>
        </w:tc>
        <w:tc>
          <w:tcPr>
            <w:tcW w:w="1658" w:type="dxa"/>
            <w:tcBorders>
              <w:top w:val="nil"/>
              <w:left w:val="nil"/>
              <w:bottom w:val="single" w:sz="4" w:space="0" w:color="auto"/>
              <w:right w:val="single" w:sz="4" w:space="0" w:color="auto"/>
            </w:tcBorders>
            <w:shd w:val="clear" w:color="000000" w:fill="DDEBF7"/>
            <w:vAlign w:val="center"/>
            <w:hideMark/>
          </w:tcPr>
          <w:p w14:paraId="610BC0A5"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Mahindra Cie Automotive Limited</w:t>
            </w:r>
          </w:p>
        </w:tc>
        <w:tc>
          <w:tcPr>
            <w:tcW w:w="2620" w:type="dxa"/>
            <w:tcBorders>
              <w:top w:val="nil"/>
              <w:left w:val="nil"/>
              <w:bottom w:val="single" w:sz="4" w:space="0" w:color="auto"/>
              <w:right w:val="single" w:sz="4" w:space="0" w:color="auto"/>
            </w:tcBorders>
            <w:shd w:val="clear" w:color="000000" w:fill="DDEBF7"/>
            <w:vAlign w:val="center"/>
            <w:hideMark/>
          </w:tcPr>
          <w:p w14:paraId="1AEA604C"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M S Swancor Highpolymer Co Ltd, Taiwan</w:t>
            </w:r>
          </w:p>
        </w:tc>
        <w:tc>
          <w:tcPr>
            <w:tcW w:w="1516" w:type="dxa"/>
            <w:tcBorders>
              <w:top w:val="nil"/>
              <w:left w:val="nil"/>
              <w:bottom w:val="single" w:sz="4" w:space="0" w:color="auto"/>
              <w:right w:val="single" w:sz="4" w:space="0" w:color="auto"/>
            </w:tcBorders>
            <w:shd w:val="clear" w:color="000000" w:fill="DDEBF7"/>
            <w:vAlign w:val="center"/>
            <w:hideMark/>
          </w:tcPr>
          <w:p w14:paraId="2C7CFBBB"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3</w:t>
            </w:r>
          </w:p>
        </w:tc>
        <w:tc>
          <w:tcPr>
            <w:tcW w:w="1177" w:type="dxa"/>
            <w:tcBorders>
              <w:top w:val="nil"/>
              <w:left w:val="nil"/>
              <w:bottom w:val="single" w:sz="4" w:space="0" w:color="auto"/>
              <w:right w:val="single" w:sz="8" w:space="0" w:color="auto"/>
            </w:tcBorders>
            <w:shd w:val="clear" w:color="000000" w:fill="DDEBF7"/>
            <w:vAlign w:val="center"/>
            <w:hideMark/>
          </w:tcPr>
          <w:p w14:paraId="51D210A5"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2.5-3.11</w:t>
            </w:r>
          </w:p>
        </w:tc>
      </w:tr>
      <w:tr w:rsidR="00E05556" w:rsidRPr="00113DAD" w14:paraId="1067D62E" w14:textId="77777777" w:rsidTr="00E05556">
        <w:trPr>
          <w:trHeight w:val="787"/>
        </w:trPr>
        <w:tc>
          <w:tcPr>
            <w:tcW w:w="1481" w:type="dxa"/>
            <w:tcBorders>
              <w:top w:val="nil"/>
              <w:left w:val="single" w:sz="8" w:space="0" w:color="auto"/>
              <w:bottom w:val="single" w:sz="4" w:space="0" w:color="auto"/>
              <w:right w:val="single" w:sz="4" w:space="0" w:color="auto"/>
            </w:tcBorders>
            <w:shd w:val="clear" w:color="000000" w:fill="DDEBF7"/>
            <w:vAlign w:val="center"/>
            <w:hideMark/>
          </w:tcPr>
          <w:p w14:paraId="5144AB9A"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Sri Lanka</w:t>
            </w:r>
          </w:p>
        </w:tc>
        <w:tc>
          <w:tcPr>
            <w:tcW w:w="1832" w:type="dxa"/>
            <w:tcBorders>
              <w:top w:val="nil"/>
              <w:left w:val="nil"/>
              <w:bottom w:val="single" w:sz="4" w:space="0" w:color="auto"/>
              <w:right w:val="single" w:sz="4" w:space="0" w:color="auto"/>
            </w:tcBorders>
            <w:shd w:val="clear" w:color="000000" w:fill="DDEBF7"/>
            <w:vAlign w:val="center"/>
            <w:hideMark/>
          </w:tcPr>
          <w:p w14:paraId="52780A8A"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Bisphenol-a Type Epoxy Vinyl Ester Resin</w:t>
            </w:r>
          </w:p>
        </w:tc>
        <w:tc>
          <w:tcPr>
            <w:tcW w:w="1658" w:type="dxa"/>
            <w:tcBorders>
              <w:top w:val="nil"/>
              <w:left w:val="nil"/>
              <w:bottom w:val="single" w:sz="4" w:space="0" w:color="auto"/>
              <w:right w:val="single" w:sz="4" w:space="0" w:color="auto"/>
            </w:tcBorders>
            <w:shd w:val="clear" w:color="000000" w:fill="DDEBF7"/>
            <w:vAlign w:val="center"/>
            <w:hideMark/>
          </w:tcPr>
          <w:p w14:paraId="62392793"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Edgeng Pvt Ltd</w:t>
            </w:r>
          </w:p>
        </w:tc>
        <w:tc>
          <w:tcPr>
            <w:tcW w:w="2620" w:type="dxa"/>
            <w:tcBorders>
              <w:top w:val="nil"/>
              <w:left w:val="nil"/>
              <w:bottom w:val="single" w:sz="4" w:space="0" w:color="auto"/>
              <w:right w:val="single" w:sz="4" w:space="0" w:color="auto"/>
            </w:tcBorders>
            <w:shd w:val="clear" w:color="000000" w:fill="DDEBF7"/>
            <w:vAlign w:val="center"/>
            <w:hideMark/>
          </w:tcPr>
          <w:p w14:paraId="45B00B44"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Wee Tee Tong Chemicals Pte Ltd, Singapore</w:t>
            </w:r>
          </w:p>
        </w:tc>
        <w:tc>
          <w:tcPr>
            <w:tcW w:w="1516" w:type="dxa"/>
            <w:tcBorders>
              <w:top w:val="nil"/>
              <w:left w:val="nil"/>
              <w:bottom w:val="single" w:sz="4" w:space="0" w:color="auto"/>
              <w:right w:val="single" w:sz="4" w:space="0" w:color="auto"/>
            </w:tcBorders>
            <w:shd w:val="clear" w:color="000000" w:fill="DDEBF7"/>
            <w:vAlign w:val="center"/>
            <w:hideMark/>
          </w:tcPr>
          <w:p w14:paraId="0DAD19E1"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3</w:t>
            </w:r>
          </w:p>
        </w:tc>
        <w:tc>
          <w:tcPr>
            <w:tcW w:w="1177" w:type="dxa"/>
            <w:tcBorders>
              <w:top w:val="nil"/>
              <w:left w:val="nil"/>
              <w:bottom w:val="single" w:sz="4" w:space="0" w:color="auto"/>
              <w:right w:val="single" w:sz="8" w:space="0" w:color="auto"/>
            </w:tcBorders>
            <w:shd w:val="clear" w:color="000000" w:fill="DDEBF7"/>
            <w:vAlign w:val="center"/>
            <w:hideMark/>
          </w:tcPr>
          <w:p w14:paraId="44C68EFA"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2.32-2.89</w:t>
            </w:r>
          </w:p>
        </w:tc>
      </w:tr>
      <w:tr w:rsidR="00E05556" w:rsidRPr="00113DAD" w14:paraId="2D4C7C8F" w14:textId="77777777" w:rsidTr="00E05556">
        <w:trPr>
          <w:trHeight w:val="1313"/>
        </w:trPr>
        <w:tc>
          <w:tcPr>
            <w:tcW w:w="1481" w:type="dxa"/>
            <w:tcBorders>
              <w:top w:val="nil"/>
              <w:left w:val="single" w:sz="8" w:space="0" w:color="auto"/>
              <w:bottom w:val="single" w:sz="4" w:space="0" w:color="auto"/>
              <w:right w:val="single" w:sz="4" w:space="0" w:color="auto"/>
            </w:tcBorders>
            <w:shd w:val="clear" w:color="000000" w:fill="DDEBF7"/>
            <w:vAlign w:val="center"/>
            <w:hideMark/>
          </w:tcPr>
          <w:p w14:paraId="7A904F84"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India</w:t>
            </w:r>
          </w:p>
        </w:tc>
        <w:tc>
          <w:tcPr>
            <w:tcW w:w="1832" w:type="dxa"/>
            <w:tcBorders>
              <w:top w:val="nil"/>
              <w:left w:val="nil"/>
              <w:bottom w:val="single" w:sz="4" w:space="0" w:color="auto"/>
              <w:right w:val="single" w:sz="4" w:space="0" w:color="auto"/>
            </w:tcBorders>
            <w:shd w:val="clear" w:color="000000" w:fill="DDEBF7"/>
            <w:vAlign w:val="center"/>
            <w:hideMark/>
          </w:tcPr>
          <w:p w14:paraId="0D476C9F"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Bisphenol-a Type Epoxy Vinyl Ester Resin</w:t>
            </w:r>
          </w:p>
        </w:tc>
        <w:tc>
          <w:tcPr>
            <w:tcW w:w="1658" w:type="dxa"/>
            <w:tcBorders>
              <w:top w:val="nil"/>
              <w:left w:val="nil"/>
              <w:bottom w:val="single" w:sz="4" w:space="0" w:color="auto"/>
              <w:right w:val="single" w:sz="4" w:space="0" w:color="auto"/>
            </w:tcBorders>
            <w:shd w:val="clear" w:color="000000" w:fill="DDEBF7"/>
            <w:vAlign w:val="center"/>
            <w:hideMark/>
          </w:tcPr>
          <w:p w14:paraId="081ED85F"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Emerald Performance Chemical Private Limited</w:t>
            </w:r>
          </w:p>
        </w:tc>
        <w:tc>
          <w:tcPr>
            <w:tcW w:w="2620" w:type="dxa"/>
            <w:tcBorders>
              <w:top w:val="nil"/>
              <w:left w:val="nil"/>
              <w:bottom w:val="single" w:sz="4" w:space="0" w:color="auto"/>
              <w:right w:val="single" w:sz="4" w:space="0" w:color="auto"/>
            </w:tcBorders>
            <w:shd w:val="clear" w:color="000000" w:fill="DDEBF7"/>
            <w:vAlign w:val="center"/>
            <w:hideMark/>
          </w:tcPr>
          <w:p w14:paraId="225F685D"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Eternal Materials Co Ltd, Taiwan</w:t>
            </w:r>
          </w:p>
        </w:tc>
        <w:tc>
          <w:tcPr>
            <w:tcW w:w="1516" w:type="dxa"/>
            <w:tcBorders>
              <w:top w:val="nil"/>
              <w:left w:val="nil"/>
              <w:bottom w:val="single" w:sz="4" w:space="0" w:color="auto"/>
              <w:right w:val="single" w:sz="4" w:space="0" w:color="auto"/>
            </w:tcBorders>
            <w:shd w:val="clear" w:color="000000" w:fill="DDEBF7"/>
            <w:vAlign w:val="center"/>
            <w:hideMark/>
          </w:tcPr>
          <w:p w14:paraId="413385F0"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2</w:t>
            </w:r>
          </w:p>
        </w:tc>
        <w:tc>
          <w:tcPr>
            <w:tcW w:w="1177" w:type="dxa"/>
            <w:tcBorders>
              <w:top w:val="nil"/>
              <w:left w:val="nil"/>
              <w:bottom w:val="single" w:sz="4" w:space="0" w:color="auto"/>
              <w:right w:val="single" w:sz="8" w:space="0" w:color="auto"/>
            </w:tcBorders>
            <w:shd w:val="clear" w:color="000000" w:fill="DDEBF7"/>
            <w:vAlign w:val="center"/>
            <w:hideMark/>
          </w:tcPr>
          <w:p w14:paraId="70A60CF8"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1.84-2.28</w:t>
            </w:r>
          </w:p>
        </w:tc>
      </w:tr>
      <w:tr w:rsidR="00E05556" w:rsidRPr="00113DAD" w14:paraId="5DC795CA" w14:textId="77777777" w:rsidTr="00E05556">
        <w:trPr>
          <w:trHeight w:val="1063"/>
        </w:trPr>
        <w:tc>
          <w:tcPr>
            <w:tcW w:w="1481" w:type="dxa"/>
            <w:tcBorders>
              <w:top w:val="nil"/>
              <w:left w:val="single" w:sz="8" w:space="0" w:color="auto"/>
              <w:bottom w:val="single" w:sz="8" w:space="0" w:color="auto"/>
              <w:right w:val="single" w:sz="4" w:space="0" w:color="auto"/>
            </w:tcBorders>
            <w:shd w:val="clear" w:color="000000" w:fill="DDEBF7"/>
            <w:vAlign w:val="center"/>
            <w:hideMark/>
          </w:tcPr>
          <w:p w14:paraId="6A53342B"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India</w:t>
            </w:r>
          </w:p>
        </w:tc>
        <w:tc>
          <w:tcPr>
            <w:tcW w:w="1832" w:type="dxa"/>
            <w:tcBorders>
              <w:top w:val="nil"/>
              <w:left w:val="nil"/>
              <w:bottom w:val="single" w:sz="8" w:space="0" w:color="auto"/>
              <w:right w:val="single" w:sz="4" w:space="0" w:color="auto"/>
            </w:tcBorders>
            <w:shd w:val="clear" w:color="000000" w:fill="DDEBF7"/>
            <w:vAlign w:val="center"/>
            <w:hideMark/>
          </w:tcPr>
          <w:p w14:paraId="150534A2"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Bisphenol-a Type Epoxy Vinyl Ester Resin</w:t>
            </w:r>
          </w:p>
        </w:tc>
        <w:tc>
          <w:tcPr>
            <w:tcW w:w="1658" w:type="dxa"/>
            <w:tcBorders>
              <w:top w:val="nil"/>
              <w:left w:val="nil"/>
              <w:bottom w:val="single" w:sz="8" w:space="0" w:color="auto"/>
              <w:right w:val="single" w:sz="4" w:space="0" w:color="auto"/>
            </w:tcBorders>
            <w:shd w:val="clear" w:color="000000" w:fill="DDEBF7"/>
            <w:vAlign w:val="center"/>
            <w:hideMark/>
          </w:tcPr>
          <w:p w14:paraId="03C0EA9F"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Kalinga Inceptum Private Limited</w:t>
            </w:r>
          </w:p>
        </w:tc>
        <w:tc>
          <w:tcPr>
            <w:tcW w:w="2620" w:type="dxa"/>
            <w:tcBorders>
              <w:top w:val="nil"/>
              <w:left w:val="nil"/>
              <w:bottom w:val="single" w:sz="8" w:space="0" w:color="auto"/>
              <w:right w:val="single" w:sz="4" w:space="0" w:color="auto"/>
            </w:tcBorders>
            <w:shd w:val="clear" w:color="000000" w:fill="DDEBF7"/>
            <w:vAlign w:val="center"/>
            <w:hideMark/>
          </w:tcPr>
          <w:p w14:paraId="1AF578FB"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Eternal Materials Co Ltd, Taiwan</w:t>
            </w:r>
          </w:p>
        </w:tc>
        <w:tc>
          <w:tcPr>
            <w:tcW w:w="1516" w:type="dxa"/>
            <w:tcBorders>
              <w:top w:val="nil"/>
              <w:left w:val="nil"/>
              <w:bottom w:val="single" w:sz="8" w:space="0" w:color="auto"/>
              <w:right w:val="single" w:sz="4" w:space="0" w:color="auto"/>
            </w:tcBorders>
            <w:shd w:val="clear" w:color="000000" w:fill="DDEBF7"/>
            <w:vAlign w:val="center"/>
            <w:hideMark/>
          </w:tcPr>
          <w:p w14:paraId="562EF6E5"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2</w:t>
            </w:r>
          </w:p>
        </w:tc>
        <w:tc>
          <w:tcPr>
            <w:tcW w:w="1177" w:type="dxa"/>
            <w:tcBorders>
              <w:top w:val="nil"/>
              <w:left w:val="nil"/>
              <w:bottom w:val="single" w:sz="8" w:space="0" w:color="auto"/>
              <w:right w:val="single" w:sz="8" w:space="0" w:color="auto"/>
            </w:tcBorders>
            <w:shd w:val="clear" w:color="000000" w:fill="DDEBF7"/>
            <w:vAlign w:val="center"/>
            <w:hideMark/>
          </w:tcPr>
          <w:p w14:paraId="62C2947E"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2.65-3.29</w:t>
            </w:r>
          </w:p>
        </w:tc>
      </w:tr>
    </w:tbl>
    <w:p w14:paraId="0718D117" w14:textId="5934DC44" w:rsidR="00BB3C6A" w:rsidRPr="00C52EDF" w:rsidRDefault="004644A7" w:rsidP="00C52EDF">
      <w:pPr>
        <w:spacing w:line="480" w:lineRule="auto"/>
        <w:rPr>
          <w:rFonts w:ascii="Arial" w:eastAsia="Arial" w:hAnsi="Arial" w:cs="Arial"/>
          <w:b/>
          <w:bCs/>
          <w:color w:val="000000" w:themeColor="text1"/>
          <w:sz w:val="24"/>
          <w:szCs w:val="24"/>
        </w:rPr>
      </w:pPr>
      <w:r w:rsidRPr="002B5730">
        <w:rPr>
          <w:noProof/>
          <w:color w:val="000000" w:themeColor="text1"/>
        </w:rPr>
        <mc:AlternateContent>
          <mc:Choice Requires="wps">
            <w:drawing>
              <wp:anchor distT="0" distB="0" distL="114300" distR="114300" simplePos="0" relativeHeight="252216320" behindDoc="0" locked="0" layoutInCell="1" allowOverlap="1" wp14:anchorId="56D3D190" wp14:editId="7FC39B3E">
                <wp:simplePos x="0" y="0"/>
                <wp:positionH relativeFrom="column">
                  <wp:posOffset>4600575</wp:posOffset>
                </wp:positionH>
                <wp:positionV relativeFrom="paragraph">
                  <wp:posOffset>133350</wp:posOffset>
                </wp:positionV>
                <wp:extent cx="1864360" cy="200025"/>
                <wp:effectExtent l="0" t="0" r="0" b="0"/>
                <wp:wrapNone/>
                <wp:docPr id="228" name="TextBox 4"/>
                <wp:cNvGraphicFramePr/>
                <a:graphic xmlns:a="http://schemas.openxmlformats.org/drawingml/2006/main">
                  <a:graphicData uri="http://schemas.microsoft.com/office/word/2010/wordprocessingShape">
                    <wps:wsp>
                      <wps:cNvSpPr txBox="1"/>
                      <wps:spPr>
                        <a:xfrm>
                          <a:off x="0" y="0"/>
                          <a:ext cx="1864360" cy="200025"/>
                        </a:xfrm>
                        <a:prstGeom prst="rect">
                          <a:avLst/>
                        </a:prstGeom>
                        <a:noFill/>
                      </wps:spPr>
                      <wps:txbx>
                        <w:txbxContent>
                          <w:p w14:paraId="597118FB" w14:textId="77777777" w:rsidR="004644A7" w:rsidRPr="00687E98" w:rsidRDefault="004644A7" w:rsidP="004644A7">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wps:txbx>
                      <wps:bodyPr wrap="square" rtlCol="0">
                        <a:spAutoFit/>
                      </wps:bodyPr>
                    </wps:wsp>
                  </a:graphicData>
                </a:graphic>
                <wp14:sizeRelH relativeFrom="margin">
                  <wp14:pctWidth>0</wp14:pctWidth>
                </wp14:sizeRelH>
              </wp:anchor>
            </w:drawing>
          </mc:Choice>
          <mc:Fallback>
            <w:pict>
              <v:shape w14:anchorId="56D3D190" id="_x0000_s1198" type="#_x0000_t202" style="position:absolute;margin-left:362.25pt;margin-top:10.5pt;width:146.8pt;height:15.75pt;z-index:252216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" filled="f" stroked="f">
                <v:textbox style="mso-fit-shape-to-text:t">
                  <w:txbxContent>
                    <w:p w14:paraId="597118FB" w14:textId="77777777" w:rsidR="004644A7" w:rsidRPr="00687E98" w:rsidRDefault="004644A7" w:rsidP="004644A7">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v:textbox>
              </v:shape>
            </w:pict>
          </mc:Fallback>
        </mc:AlternateContent>
      </w:r>
    </w:p>
    <w:p w14:paraId="19D43355" w14:textId="4A6DA407" w:rsidR="00A03ADD" w:rsidRDefault="00A03ADD" w:rsidP="00BB3C6A">
      <w:pPr>
        <w:spacing w:line="480" w:lineRule="auto"/>
        <w:rPr>
          <w:rFonts w:ascii="Verdana" w:eastAsia="Arial" w:hAnsi="Verdana" w:cs="Arial"/>
          <w:b/>
          <w:bCs/>
          <w:color w:val="000000" w:themeColor="text1"/>
          <w:sz w:val="20"/>
          <w:szCs w:val="20"/>
        </w:rPr>
      </w:pPr>
    </w:p>
    <w:p w14:paraId="6B3A8B9D" w14:textId="0B443E27" w:rsidR="00613AE6" w:rsidRDefault="00613AE6" w:rsidP="00BB3C6A">
      <w:pPr>
        <w:spacing w:line="480" w:lineRule="auto"/>
        <w:rPr>
          <w:rFonts w:ascii="Verdana" w:eastAsia="Arial" w:hAnsi="Verdana" w:cs="Arial"/>
          <w:b/>
          <w:bCs/>
          <w:color w:val="000000" w:themeColor="text1"/>
          <w:sz w:val="20"/>
          <w:szCs w:val="20"/>
        </w:rPr>
      </w:pPr>
    </w:p>
    <w:p w14:paraId="541125B9" w14:textId="77777777" w:rsidR="00613AE6" w:rsidRDefault="00613AE6" w:rsidP="00BB3C6A">
      <w:pPr>
        <w:spacing w:line="480" w:lineRule="auto"/>
        <w:rPr>
          <w:rFonts w:ascii="Verdana" w:eastAsia="Arial" w:hAnsi="Verdana" w:cs="Arial"/>
          <w:b/>
          <w:bCs/>
          <w:color w:val="000000" w:themeColor="text1"/>
          <w:sz w:val="20"/>
          <w:szCs w:val="20"/>
        </w:rPr>
      </w:pPr>
    </w:p>
    <w:p w14:paraId="516C2572" w14:textId="5C4F7198" w:rsidR="00BB3C6A" w:rsidRDefault="008D1421" w:rsidP="00BB3C6A">
      <w:pPr>
        <w:spacing w:line="480" w:lineRule="auto"/>
        <w:rPr>
          <w:rFonts w:ascii="Arial" w:eastAsia="Arial" w:hAnsi="Arial" w:cs="Arial"/>
          <w:b/>
          <w:bCs/>
          <w:color w:val="000000" w:themeColor="text1"/>
          <w:sz w:val="24"/>
          <w:szCs w:val="24"/>
        </w:rPr>
      </w:pPr>
      <w:r w:rsidRPr="00113DAD">
        <w:rPr>
          <w:rFonts w:ascii="Arial" w:eastAsia="Arial" w:hAnsi="Arial" w:cs="Arial"/>
          <w:b/>
          <w:bCs/>
          <w:color w:val="000000" w:themeColor="text1"/>
          <w:sz w:val="24"/>
          <w:szCs w:val="24"/>
        </w:rPr>
        <w:lastRenderedPageBreak/>
        <w:t>3.</w:t>
      </w:r>
      <w:r w:rsidR="00D16404">
        <w:rPr>
          <w:rFonts w:ascii="Arial" w:eastAsia="Arial" w:hAnsi="Arial" w:cs="Arial"/>
          <w:b/>
          <w:bCs/>
          <w:color w:val="000000" w:themeColor="text1"/>
          <w:sz w:val="24"/>
          <w:szCs w:val="24"/>
        </w:rPr>
        <w:t>15</w:t>
      </w:r>
      <w:r w:rsidRPr="00113DAD">
        <w:rPr>
          <w:rFonts w:ascii="Arial" w:eastAsia="Arial" w:hAnsi="Arial" w:cs="Arial"/>
          <w:b/>
          <w:bCs/>
          <w:color w:val="000000" w:themeColor="text1"/>
          <w:sz w:val="24"/>
          <w:szCs w:val="24"/>
        </w:rPr>
        <w:t>. Global Foreign Trade Analysis</w:t>
      </w:r>
    </w:p>
    <w:p w14:paraId="6648968E" w14:textId="03235AEF" w:rsidR="008D1421" w:rsidRPr="00113DAD" w:rsidRDefault="008D1421" w:rsidP="008D1421">
      <w:pPr>
        <w:spacing w:line="360" w:lineRule="auto"/>
        <w:rPr>
          <w:rFonts w:ascii="Arial" w:eastAsia="Arial" w:hAnsi="Arial" w:cs="Arial"/>
          <w:b/>
          <w:bCs/>
          <w:color w:val="000000" w:themeColor="text1"/>
          <w:sz w:val="24"/>
          <w:szCs w:val="24"/>
        </w:rPr>
      </w:pPr>
      <w:r w:rsidRPr="00113DAD">
        <w:rPr>
          <w:rFonts w:ascii="Arial" w:eastAsia="Arial" w:hAnsi="Arial" w:cs="Arial"/>
          <w:b/>
          <w:bCs/>
          <w:color w:val="000000" w:themeColor="text1"/>
          <w:sz w:val="24"/>
          <w:szCs w:val="24"/>
        </w:rPr>
        <w:t>Global Vinyl Ester Resin Trade Dynamics – Import (</w:t>
      </w:r>
      <w:r w:rsidR="007C5B32" w:rsidRPr="00113DAD">
        <w:rPr>
          <w:rFonts w:ascii="Arial" w:eastAsia="Arial" w:hAnsi="Arial" w:cs="Arial"/>
          <w:b/>
          <w:bCs/>
          <w:color w:val="000000" w:themeColor="text1"/>
          <w:sz w:val="24"/>
          <w:szCs w:val="24"/>
        </w:rPr>
        <w:t>000’</w:t>
      </w:r>
      <w:r w:rsidRPr="00113DAD">
        <w:rPr>
          <w:rFonts w:ascii="Arial" w:eastAsia="Arial" w:hAnsi="Arial" w:cs="Arial"/>
          <w:b/>
          <w:bCs/>
          <w:color w:val="000000" w:themeColor="text1"/>
          <w:sz w:val="24"/>
          <w:szCs w:val="24"/>
        </w:rPr>
        <w:t xml:space="preserve"> Tonnes), 2015-2020</w:t>
      </w:r>
    </w:p>
    <w:tbl>
      <w:tblPr>
        <w:tblW w:w="10437" w:type="dxa"/>
        <w:jc w:val="center"/>
        <w:tblLayout w:type="fixed"/>
        <w:tblCellMar>
          <w:left w:w="0" w:type="dxa"/>
          <w:right w:w="0" w:type="dxa"/>
        </w:tblCellMar>
        <w:tblLook w:val="0600" w:firstRow="0" w:lastRow="0" w:firstColumn="0" w:lastColumn="0" w:noHBand="1" w:noVBand="1"/>
      </w:tblPr>
      <w:tblGrid>
        <w:gridCol w:w="982"/>
        <w:gridCol w:w="775"/>
        <w:gridCol w:w="780"/>
        <w:gridCol w:w="776"/>
        <w:gridCol w:w="780"/>
        <w:gridCol w:w="780"/>
        <w:gridCol w:w="784"/>
        <w:gridCol w:w="832"/>
        <w:gridCol w:w="798"/>
        <w:gridCol w:w="767"/>
        <w:gridCol w:w="763"/>
        <w:gridCol w:w="802"/>
        <w:gridCol w:w="818"/>
      </w:tblGrid>
      <w:tr w:rsidR="00C52EDF" w:rsidRPr="00113DAD" w14:paraId="1F0B925B" w14:textId="77777777" w:rsidTr="00B57048">
        <w:trPr>
          <w:trHeight w:val="615"/>
          <w:jc w:val="center"/>
        </w:trPr>
        <w:tc>
          <w:tcPr>
            <w:tcW w:w="982" w:type="dxa"/>
            <w:tcBorders>
              <w:top w:val="single" w:sz="2" w:space="0" w:color="000000"/>
              <w:left w:val="single" w:sz="2" w:space="0" w:color="000000"/>
              <w:bottom w:val="single" w:sz="2" w:space="0" w:color="000000"/>
              <w:right w:val="single" w:sz="2" w:space="0" w:color="000000"/>
            </w:tcBorders>
            <w:shd w:val="clear" w:color="auto" w:fill="F8CBAD"/>
            <w:tcMar>
              <w:top w:w="15" w:type="dxa"/>
              <w:left w:w="15" w:type="dxa"/>
              <w:bottom w:w="0" w:type="dxa"/>
              <w:right w:w="15" w:type="dxa"/>
            </w:tcMar>
            <w:vAlign w:val="center"/>
            <w:hideMark/>
          </w:tcPr>
          <w:p w14:paraId="4967CFBB" w14:textId="77777777" w:rsidR="00927B06" w:rsidRPr="00113DAD" w:rsidRDefault="00927B06" w:rsidP="003331A3">
            <w:pPr>
              <w:spacing w:after="0" w:line="600" w:lineRule="auto"/>
              <w:jc w:val="center"/>
              <w:rPr>
                <w:rFonts w:ascii="Arial" w:eastAsia="Arial" w:hAnsi="Arial" w:cs="Arial"/>
                <w:b/>
                <w:bCs/>
                <w:color w:val="000000" w:themeColor="text1"/>
                <w:sz w:val="20"/>
                <w:szCs w:val="20"/>
                <w:lang w:val="en-US"/>
              </w:rPr>
            </w:pPr>
            <w:r w:rsidRPr="00113DAD">
              <w:rPr>
                <w:rFonts w:ascii="Arial" w:eastAsia="Arial" w:hAnsi="Arial" w:cs="Arial"/>
                <w:b/>
                <w:bCs/>
                <w:color w:val="000000" w:themeColor="text1"/>
                <w:sz w:val="20"/>
                <w:szCs w:val="20"/>
              </w:rPr>
              <w:t>Country</w:t>
            </w:r>
          </w:p>
        </w:tc>
        <w:tc>
          <w:tcPr>
            <w:tcW w:w="1555" w:type="dxa"/>
            <w:gridSpan w:val="2"/>
            <w:tcBorders>
              <w:top w:val="single" w:sz="2" w:space="0" w:color="000000"/>
              <w:left w:val="single" w:sz="2" w:space="0" w:color="000000"/>
              <w:bottom w:val="single" w:sz="2" w:space="0" w:color="000000"/>
              <w:right w:val="single" w:sz="2" w:space="0" w:color="000000"/>
            </w:tcBorders>
            <w:shd w:val="clear" w:color="auto" w:fill="F8CBAD"/>
          </w:tcPr>
          <w:p w14:paraId="0582BC22" w14:textId="7A8031F2" w:rsidR="00927B06" w:rsidRPr="00113DAD" w:rsidRDefault="00927B06" w:rsidP="003331A3">
            <w:pPr>
              <w:spacing w:after="0" w:line="600" w:lineRule="auto"/>
              <w:jc w:val="center"/>
              <w:rPr>
                <w:rFonts w:ascii="Arial" w:eastAsia="Arial" w:hAnsi="Arial" w:cs="Arial"/>
                <w:b/>
                <w:bCs/>
                <w:color w:val="000000" w:themeColor="text1"/>
                <w:sz w:val="20"/>
                <w:szCs w:val="20"/>
              </w:rPr>
            </w:pPr>
            <w:r w:rsidRPr="00113DAD">
              <w:rPr>
                <w:rFonts w:ascii="Arial" w:eastAsia="Arial" w:hAnsi="Arial" w:cs="Arial"/>
                <w:b/>
                <w:bCs/>
                <w:color w:val="000000" w:themeColor="text1"/>
                <w:sz w:val="20"/>
                <w:szCs w:val="20"/>
              </w:rPr>
              <w:t>2015</w:t>
            </w:r>
          </w:p>
        </w:tc>
        <w:tc>
          <w:tcPr>
            <w:tcW w:w="1556" w:type="dxa"/>
            <w:gridSpan w:val="2"/>
            <w:tcBorders>
              <w:top w:val="single" w:sz="2" w:space="0" w:color="000000"/>
              <w:left w:val="single" w:sz="2" w:space="0" w:color="000000"/>
              <w:bottom w:val="single" w:sz="2" w:space="0" w:color="000000"/>
              <w:right w:val="single" w:sz="2" w:space="0" w:color="000000"/>
            </w:tcBorders>
            <w:shd w:val="clear" w:color="auto" w:fill="F8CBAD"/>
          </w:tcPr>
          <w:p w14:paraId="18E26289" w14:textId="49917EF9" w:rsidR="00927B06" w:rsidRPr="00113DAD" w:rsidRDefault="00927B06" w:rsidP="003331A3">
            <w:pPr>
              <w:spacing w:after="0" w:line="600" w:lineRule="auto"/>
              <w:jc w:val="center"/>
              <w:rPr>
                <w:rFonts w:ascii="Arial" w:eastAsia="Arial" w:hAnsi="Arial" w:cs="Arial"/>
                <w:b/>
                <w:bCs/>
                <w:color w:val="000000" w:themeColor="text1"/>
                <w:sz w:val="20"/>
                <w:szCs w:val="20"/>
              </w:rPr>
            </w:pPr>
            <w:r w:rsidRPr="00113DAD">
              <w:rPr>
                <w:rFonts w:ascii="Arial" w:eastAsia="Arial" w:hAnsi="Arial" w:cs="Arial"/>
                <w:b/>
                <w:bCs/>
                <w:color w:val="000000" w:themeColor="text1"/>
                <w:sz w:val="20"/>
                <w:szCs w:val="20"/>
              </w:rPr>
              <w:t>2016</w:t>
            </w:r>
          </w:p>
        </w:tc>
        <w:tc>
          <w:tcPr>
            <w:tcW w:w="1564" w:type="dxa"/>
            <w:gridSpan w:val="2"/>
            <w:tcBorders>
              <w:top w:val="single" w:sz="2" w:space="0" w:color="000000"/>
              <w:left w:val="single" w:sz="2" w:space="0" w:color="000000"/>
              <w:bottom w:val="single" w:sz="2" w:space="0" w:color="000000"/>
              <w:right w:val="single" w:sz="2" w:space="0" w:color="000000"/>
            </w:tcBorders>
            <w:shd w:val="clear" w:color="auto" w:fill="F8CBAD"/>
          </w:tcPr>
          <w:p w14:paraId="02B2BF36" w14:textId="732E3771" w:rsidR="00927B06" w:rsidRPr="00113DAD" w:rsidRDefault="00927B06" w:rsidP="003331A3">
            <w:pPr>
              <w:spacing w:after="0" w:line="600" w:lineRule="auto"/>
              <w:jc w:val="center"/>
              <w:rPr>
                <w:rFonts w:ascii="Arial" w:eastAsia="Arial" w:hAnsi="Arial" w:cs="Arial"/>
                <w:b/>
                <w:bCs/>
                <w:color w:val="000000" w:themeColor="text1"/>
                <w:sz w:val="20"/>
                <w:szCs w:val="20"/>
              </w:rPr>
            </w:pPr>
            <w:r w:rsidRPr="00113DAD">
              <w:rPr>
                <w:rFonts w:ascii="Arial" w:eastAsia="Arial" w:hAnsi="Arial" w:cs="Arial"/>
                <w:b/>
                <w:bCs/>
                <w:color w:val="000000" w:themeColor="text1"/>
                <w:sz w:val="20"/>
                <w:szCs w:val="20"/>
              </w:rPr>
              <w:t>2017</w:t>
            </w:r>
          </w:p>
        </w:tc>
        <w:tc>
          <w:tcPr>
            <w:tcW w:w="1630" w:type="dxa"/>
            <w:gridSpan w:val="2"/>
            <w:tcBorders>
              <w:top w:val="single" w:sz="2" w:space="0" w:color="000000"/>
              <w:left w:val="single" w:sz="2" w:space="0" w:color="000000"/>
              <w:bottom w:val="single" w:sz="2" w:space="0" w:color="000000"/>
              <w:right w:val="single" w:sz="2" w:space="0" w:color="000000"/>
            </w:tcBorders>
            <w:shd w:val="clear" w:color="auto" w:fill="F8CBAD"/>
            <w:tcMar>
              <w:top w:w="15" w:type="dxa"/>
              <w:left w:w="15" w:type="dxa"/>
              <w:bottom w:w="0" w:type="dxa"/>
              <w:right w:w="15" w:type="dxa"/>
            </w:tcMar>
            <w:vAlign w:val="center"/>
            <w:hideMark/>
          </w:tcPr>
          <w:p w14:paraId="2E990A3B" w14:textId="3B1DD64B" w:rsidR="00927B06" w:rsidRPr="00113DAD" w:rsidRDefault="00927B06" w:rsidP="003331A3">
            <w:pPr>
              <w:spacing w:after="0" w:line="600" w:lineRule="auto"/>
              <w:jc w:val="center"/>
              <w:rPr>
                <w:rFonts w:ascii="Arial" w:eastAsia="Arial" w:hAnsi="Arial" w:cs="Arial"/>
                <w:b/>
                <w:bCs/>
                <w:color w:val="000000" w:themeColor="text1"/>
                <w:sz w:val="20"/>
                <w:szCs w:val="20"/>
                <w:lang w:val="en-US"/>
              </w:rPr>
            </w:pPr>
            <w:r w:rsidRPr="00113DAD">
              <w:rPr>
                <w:rFonts w:ascii="Arial" w:eastAsia="Arial" w:hAnsi="Arial" w:cs="Arial"/>
                <w:b/>
                <w:bCs/>
                <w:color w:val="000000" w:themeColor="text1"/>
                <w:sz w:val="20"/>
                <w:szCs w:val="20"/>
              </w:rPr>
              <w:t>2018</w:t>
            </w:r>
          </w:p>
        </w:tc>
        <w:tc>
          <w:tcPr>
            <w:tcW w:w="1530" w:type="dxa"/>
            <w:gridSpan w:val="2"/>
            <w:tcBorders>
              <w:top w:val="single" w:sz="2" w:space="0" w:color="000000"/>
              <w:left w:val="single" w:sz="2" w:space="0" w:color="000000"/>
              <w:bottom w:val="single" w:sz="2" w:space="0" w:color="000000"/>
              <w:right w:val="single" w:sz="2" w:space="0" w:color="000000"/>
            </w:tcBorders>
            <w:shd w:val="clear" w:color="auto" w:fill="F8CBAD"/>
            <w:tcMar>
              <w:top w:w="15" w:type="dxa"/>
              <w:left w:w="15" w:type="dxa"/>
              <w:bottom w:w="0" w:type="dxa"/>
              <w:right w:w="15" w:type="dxa"/>
            </w:tcMar>
            <w:vAlign w:val="center"/>
            <w:hideMark/>
          </w:tcPr>
          <w:p w14:paraId="402A5658" w14:textId="77777777" w:rsidR="00927B06" w:rsidRPr="00113DAD" w:rsidRDefault="00927B06" w:rsidP="003331A3">
            <w:pPr>
              <w:spacing w:after="0" w:line="600" w:lineRule="auto"/>
              <w:jc w:val="center"/>
              <w:rPr>
                <w:rFonts w:ascii="Arial" w:eastAsia="Arial" w:hAnsi="Arial" w:cs="Arial"/>
                <w:b/>
                <w:bCs/>
                <w:color w:val="000000" w:themeColor="text1"/>
                <w:sz w:val="20"/>
                <w:szCs w:val="20"/>
                <w:lang w:val="en-US"/>
              </w:rPr>
            </w:pPr>
            <w:r w:rsidRPr="00113DAD">
              <w:rPr>
                <w:rFonts w:ascii="Arial" w:eastAsia="Arial" w:hAnsi="Arial" w:cs="Arial"/>
                <w:b/>
                <w:bCs/>
                <w:color w:val="000000" w:themeColor="text1"/>
                <w:sz w:val="20"/>
                <w:szCs w:val="20"/>
              </w:rPr>
              <w:t>2019</w:t>
            </w:r>
          </w:p>
        </w:tc>
        <w:tc>
          <w:tcPr>
            <w:tcW w:w="1620" w:type="dxa"/>
            <w:gridSpan w:val="2"/>
            <w:tcBorders>
              <w:top w:val="single" w:sz="2" w:space="0" w:color="000000"/>
              <w:left w:val="single" w:sz="2" w:space="0" w:color="000000"/>
              <w:bottom w:val="single" w:sz="2" w:space="0" w:color="000000"/>
              <w:right w:val="single" w:sz="2" w:space="0" w:color="000000"/>
            </w:tcBorders>
            <w:shd w:val="clear" w:color="auto" w:fill="F8CBAD"/>
            <w:tcMar>
              <w:top w:w="15" w:type="dxa"/>
              <w:left w:w="15" w:type="dxa"/>
              <w:bottom w:w="0" w:type="dxa"/>
              <w:right w:w="15" w:type="dxa"/>
            </w:tcMar>
            <w:vAlign w:val="center"/>
            <w:hideMark/>
          </w:tcPr>
          <w:p w14:paraId="333F50CD" w14:textId="77777777" w:rsidR="00927B06" w:rsidRPr="00113DAD" w:rsidRDefault="00927B06" w:rsidP="003331A3">
            <w:pPr>
              <w:spacing w:after="0" w:line="600" w:lineRule="auto"/>
              <w:jc w:val="center"/>
              <w:rPr>
                <w:rFonts w:ascii="Arial" w:eastAsia="Arial" w:hAnsi="Arial" w:cs="Arial"/>
                <w:b/>
                <w:bCs/>
                <w:color w:val="000000" w:themeColor="text1"/>
                <w:sz w:val="20"/>
                <w:szCs w:val="20"/>
                <w:lang w:val="en-US"/>
              </w:rPr>
            </w:pPr>
            <w:r w:rsidRPr="00113DAD">
              <w:rPr>
                <w:rFonts w:ascii="Arial" w:eastAsia="Arial" w:hAnsi="Arial" w:cs="Arial"/>
                <w:b/>
                <w:bCs/>
                <w:color w:val="000000" w:themeColor="text1"/>
                <w:sz w:val="20"/>
                <w:szCs w:val="20"/>
              </w:rPr>
              <w:t>2020</w:t>
            </w:r>
          </w:p>
        </w:tc>
      </w:tr>
      <w:tr w:rsidR="00CB399B" w:rsidRPr="00113DAD" w14:paraId="1DD425CD" w14:textId="77777777" w:rsidTr="00B57048">
        <w:trPr>
          <w:trHeight w:val="806"/>
          <w:jc w:val="center"/>
        </w:trPr>
        <w:tc>
          <w:tcPr>
            <w:tcW w:w="982" w:type="dxa"/>
            <w:tcBorders>
              <w:top w:val="single" w:sz="2" w:space="0" w:color="000000"/>
              <w:left w:val="single" w:sz="2" w:space="0" w:color="000000"/>
              <w:bottom w:val="single" w:sz="2" w:space="0" w:color="000000"/>
              <w:right w:val="single" w:sz="2" w:space="0" w:color="000000"/>
            </w:tcBorders>
            <w:shd w:val="clear" w:color="auto" w:fill="F8CBAD"/>
            <w:tcMar>
              <w:top w:w="15" w:type="dxa"/>
              <w:left w:w="15" w:type="dxa"/>
              <w:bottom w:w="0" w:type="dxa"/>
              <w:right w:w="15" w:type="dxa"/>
            </w:tcMar>
            <w:vAlign w:val="center"/>
            <w:hideMark/>
          </w:tcPr>
          <w:p w14:paraId="19FA6449" w14:textId="77777777" w:rsidR="00927B06" w:rsidRPr="00113DAD" w:rsidRDefault="00927B06" w:rsidP="00927B06">
            <w:pPr>
              <w:spacing w:after="0" w:line="600" w:lineRule="auto"/>
              <w:jc w:val="center"/>
              <w:rPr>
                <w:rFonts w:ascii="Arial" w:eastAsia="Arial" w:hAnsi="Arial" w:cs="Arial"/>
                <w:b/>
                <w:bCs/>
                <w:color w:val="000000" w:themeColor="text1"/>
                <w:sz w:val="20"/>
                <w:szCs w:val="20"/>
                <w:lang w:val="en-US"/>
              </w:rPr>
            </w:pPr>
            <w:r w:rsidRPr="00113DAD">
              <w:rPr>
                <w:rFonts w:ascii="Arial" w:eastAsia="Arial" w:hAnsi="Arial" w:cs="Arial"/>
                <w:b/>
                <w:bCs/>
                <w:color w:val="000000" w:themeColor="text1"/>
                <w:sz w:val="20"/>
                <w:szCs w:val="20"/>
              </w:rPr>
              <w:t>Import</w:t>
            </w:r>
          </w:p>
        </w:tc>
        <w:tc>
          <w:tcPr>
            <w:tcW w:w="775" w:type="dxa"/>
            <w:tcBorders>
              <w:top w:val="single" w:sz="2" w:space="0" w:color="000000"/>
              <w:left w:val="single" w:sz="2" w:space="0" w:color="000000"/>
              <w:bottom w:val="single" w:sz="2" w:space="0" w:color="000000"/>
              <w:right w:val="single" w:sz="2" w:space="0" w:color="000000"/>
            </w:tcBorders>
            <w:shd w:val="clear" w:color="auto" w:fill="F8CBAD"/>
            <w:vAlign w:val="center"/>
          </w:tcPr>
          <w:p w14:paraId="1553F5EA" w14:textId="7D5F9B58" w:rsidR="00927B06" w:rsidRPr="00113DAD" w:rsidRDefault="00927B06" w:rsidP="00927B06">
            <w:pPr>
              <w:spacing w:after="0" w:line="600" w:lineRule="auto"/>
              <w:jc w:val="center"/>
              <w:rPr>
                <w:rFonts w:ascii="Arial" w:eastAsia="Arial" w:hAnsi="Arial" w:cs="Arial"/>
                <w:b/>
                <w:bCs/>
                <w:color w:val="000000" w:themeColor="text1"/>
                <w:sz w:val="20"/>
                <w:szCs w:val="20"/>
              </w:rPr>
            </w:pPr>
            <w:r w:rsidRPr="00113DAD">
              <w:rPr>
                <w:rFonts w:ascii="Arial" w:eastAsia="Arial" w:hAnsi="Arial" w:cs="Arial"/>
                <w:b/>
                <w:bCs/>
                <w:color w:val="000000" w:themeColor="text1"/>
                <w:sz w:val="20"/>
                <w:szCs w:val="20"/>
              </w:rPr>
              <w:t>Value</w:t>
            </w:r>
          </w:p>
        </w:tc>
        <w:tc>
          <w:tcPr>
            <w:tcW w:w="780" w:type="dxa"/>
            <w:tcBorders>
              <w:top w:val="single" w:sz="2" w:space="0" w:color="000000"/>
              <w:left w:val="single" w:sz="2" w:space="0" w:color="000000"/>
              <w:bottom w:val="single" w:sz="2" w:space="0" w:color="000000"/>
              <w:right w:val="single" w:sz="2" w:space="0" w:color="000000"/>
            </w:tcBorders>
            <w:shd w:val="clear" w:color="auto" w:fill="F8CBAD"/>
            <w:vAlign w:val="center"/>
          </w:tcPr>
          <w:p w14:paraId="2FA483CB" w14:textId="57D76A44" w:rsidR="00927B06" w:rsidRPr="00113DAD" w:rsidRDefault="00927B06" w:rsidP="00927B06">
            <w:pPr>
              <w:spacing w:after="0" w:line="600" w:lineRule="auto"/>
              <w:jc w:val="center"/>
              <w:rPr>
                <w:rFonts w:ascii="Arial" w:eastAsia="Arial" w:hAnsi="Arial" w:cs="Arial"/>
                <w:b/>
                <w:bCs/>
                <w:color w:val="000000" w:themeColor="text1"/>
                <w:sz w:val="20"/>
                <w:szCs w:val="20"/>
              </w:rPr>
            </w:pPr>
            <w:r w:rsidRPr="00113DAD">
              <w:rPr>
                <w:rFonts w:ascii="Arial" w:eastAsia="Arial" w:hAnsi="Arial" w:cs="Arial"/>
                <w:b/>
                <w:bCs/>
                <w:color w:val="000000" w:themeColor="text1"/>
                <w:sz w:val="20"/>
                <w:szCs w:val="20"/>
              </w:rPr>
              <w:t>Volume</w:t>
            </w:r>
          </w:p>
        </w:tc>
        <w:tc>
          <w:tcPr>
            <w:tcW w:w="776" w:type="dxa"/>
            <w:tcBorders>
              <w:top w:val="single" w:sz="2" w:space="0" w:color="000000"/>
              <w:left w:val="single" w:sz="2" w:space="0" w:color="000000"/>
              <w:bottom w:val="single" w:sz="2" w:space="0" w:color="000000"/>
              <w:right w:val="single" w:sz="2" w:space="0" w:color="000000"/>
            </w:tcBorders>
            <w:shd w:val="clear" w:color="auto" w:fill="F8CBAD"/>
            <w:vAlign w:val="center"/>
          </w:tcPr>
          <w:p w14:paraId="34345C61" w14:textId="7E1490BC" w:rsidR="00927B06" w:rsidRPr="00113DAD" w:rsidRDefault="00927B06" w:rsidP="00927B06">
            <w:pPr>
              <w:spacing w:after="0" w:line="600" w:lineRule="auto"/>
              <w:jc w:val="center"/>
              <w:rPr>
                <w:rFonts w:ascii="Arial" w:eastAsia="Arial" w:hAnsi="Arial" w:cs="Arial"/>
                <w:b/>
                <w:bCs/>
                <w:color w:val="000000" w:themeColor="text1"/>
                <w:sz w:val="20"/>
                <w:szCs w:val="20"/>
              </w:rPr>
            </w:pPr>
            <w:r w:rsidRPr="00113DAD">
              <w:rPr>
                <w:rFonts w:ascii="Arial" w:eastAsia="Arial" w:hAnsi="Arial" w:cs="Arial"/>
                <w:b/>
                <w:bCs/>
                <w:color w:val="000000" w:themeColor="text1"/>
                <w:sz w:val="20"/>
                <w:szCs w:val="20"/>
              </w:rPr>
              <w:t>Value</w:t>
            </w:r>
          </w:p>
        </w:tc>
        <w:tc>
          <w:tcPr>
            <w:tcW w:w="780" w:type="dxa"/>
            <w:tcBorders>
              <w:top w:val="single" w:sz="2" w:space="0" w:color="000000"/>
              <w:left w:val="single" w:sz="2" w:space="0" w:color="000000"/>
              <w:bottom w:val="single" w:sz="2" w:space="0" w:color="000000"/>
              <w:right w:val="single" w:sz="2" w:space="0" w:color="000000"/>
            </w:tcBorders>
            <w:shd w:val="clear" w:color="auto" w:fill="F8CBAD"/>
            <w:vAlign w:val="center"/>
          </w:tcPr>
          <w:p w14:paraId="30459513" w14:textId="76017AEC" w:rsidR="00927B06" w:rsidRPr="00113DAD" w:rsidRDefault="00927B06" w:rsidP="00927B06">
            <w:pPr>
              <w:spacing w:after="0" w:line="600" w:lineRule="auto"/>
              <w:jc w:val="center"/>
              <w:rPr>
                <w:rFonts w:ascii="Arial" w:eastAsia="Arial" w:hAnsi="Arial" w:cs="Arial"/>
                <w:b/>
                <w:bCs/>
                <w:color w:val="000000" w:themeColor="text1"/>
                <w:sz w:val="20"/>
                <w:szCs w:val="20"/>
              </w:rPr>
            </w:pPr>
            <w:r w:rsidRPr="00113DAD">
              <w:rPr>
                <w:rFonts w:ascii="Arial" w:eastAsia="Arial" w:hAnsi="Arial" w:cs="Arial"/>
                <w:b/>
                <w:bCs/>
                <w:color w:val="000000" w:themeColor="text1"/>
                <w:sz w:val="20"/>
                <w:szCs w:val="20"/>
              </w:rPr>
              <w:t>Volume</w:t>
            </w:r>
          </w:p>
        </w:tc>
        <w:tc>
          <w:tcPr>
            <w:tcW w:w="780" w:type="dxa"/>
            <w:tcBorders>
              <w:top w:val="single" w:sz="2" w:space="0" w:color="000000"/>
              <w:left w:val="single" w:sz="2" w:space="0" w:color="000000"/>
              <w:bottom w:val="single" w:sz="2" w:space="0" w:color="000000"/>
              <w:right w:val="single" w:sz="2" w:space="0" w:color="000000"/>
            </w:tcBorders>
            <w:shd w:val="clear" w:color="auto" w:fill="F8CBAD"/>
            <w:vAlign w:val="center"/>
          </w:tcPr>
          <w:p w14:paraId="502F9352" w14:textId="31D5AF0A" w:rsidR="00927B06" w:rsidRPr="00113DAD" w:rsidRDefault="00927B06" w:rsidP="00927B06">
            <w:pPr>
              <w:spacing w:after="0" w:line="600" w:lineRule="auto"/>
              <w:jc w:val="center"/>
              <w:rPr>
                <w:rFonts w:ascii="Arial" w:eastAsia="Arial" w:hAnsi="Arial" w:cs="Arial"/>
                <w:b/>
                <w:bCs/>
                <w:color w:val="000000" w:themeColor="text1"/>
                <w:sz w:val="20"/>
                <w:szCs w:val="20"/>
              </w:rPr>
            </w:pPr>
            <w:r w:rsidRPr="00113DAD">
              <w:rPr>
                <w:rFonts w:ascii="Arial" w:eastAsia="Arial" w:hAnsi="Arial" w:cs="Arial"/>
                <w:b/>
                <w:bCs/>
                <w:color w:val="000000" w:themeColor="text1"/>
                <w:sz w:val="20"/>
                <w:szCs w:val="20"/>
              </w:rPr>
              <w:t>Value</w:t>
            </w:r>
          </w:p>
        </w:tc>
        <w:tc>
          <w:tcPr>
            <w:tcW w:w="784" w:type="dxa"/>
            <w:tcBorders>
              <w:top w:val="single" w:sz="2" w:space="0" w:color="000000"/>
              <w:left w:val="single" w:sz="2" w:space="0" w:color="000000"/>
              <w:bottom w:val="single" w:sz="2" w:space="0" w:color="000000"/>
              <w:right w:val="single" w:sz="2" w:space="0" w:color="000000"/>
            </w:tcBorders>
            <w:shd w:val="clear" w:color="auto" w:fill="F8CBAD"/>
            <w:vAlign w:val="center"/>
          </w:tcPr>
          <w:p w14:paraId="1CA85114" w14:textId="6DA8DD7C" w:rsidR="00927B06" w:rsidRPr="00113DAD" w:rsidRDefault="00927B06" w:rsidP="00927B06">
            <w:pPr>
              <w:spacing w:after="0" w:line="600" w:lineRule="auto"/>
              <w:jc w:val="center"/>
              <w:rPr>
                <w:rFonts w:ascii="Arial" w:eastAsia="Arial" w:hAnsi="Arial" w:cs="Arial"/>
                <w:b/>
                <w:bCs/>
                <w:color w:val="000000" w:themeColor="text1"/>
                <w:sz w:val="20"/>
                <w:szCs w:val="20"/>
              </w:rPr>
            </w:pPr>
            <w:r w:rsidRPr="00113DAD">
              <w:rPr>
                <w:rFonts w:ascii="Arial" w:eastAsia="Arial" w:hAnsi="Arial" w:cs="Arial"/>
                <w:b/>
                <w:bCs/>
                <w:color w:val="000000" w:themeColor="text1"/>
                <w:sz w:val="20"/>
                <w:szCs w:val="20"/>
              </w:rPr>
              <w:t>Volume</w:t>
            </w:r>
          </w:p>
        </w:tc>
        <w:tc>
          <w:tcPr>
            <w:tcW w:w="832" w:type="dxa"/>
            <w:tcBorders>
              <w:top w:val="single" w:sz="2" w:space="0" w:color="000000"/>
              <w:left w:val="single" w:sz="2" w:space="0" w:color="000000"/>
              <w:bottom w:val="single" w:sz="2" w:space="0" w:color="000000"/>
              <w:right w:val="single" w:sz="2" w:space="0" w:color="000000"/>
            </w:tcBorders>
            <w:shd w:val="clear" w:color="auto" w:fill="F8CBAD"/>
            <w:tcMar>
              <w:top w:w="15" w:type="dxa"/>
              <w:left w:w="15" w:type="dxa"/>
              <w:bottom w:w="0" w:type="dxa"/>
              <w:right w:w="15" w:type="dxa"/>
            </w:tcMar>
            <w:vAlign w:val="center"/>
            <w:hideMark/>
          </w:tcPr>
          <w:p w14:paraId="35E5F2FA" w14:textId="1E5E246E" w:rsidR="00927B06" w:rsidRPr="00113DAD" w:rsidRDefault="00927B06" w:rsidP="00927B06">
            <w:pPr>
              <w:spacing w:after="0" w:line="600" w:lineRule="auto"/>
              <w:jc w:val="center"/>
              <w:rPr>
                <w:rFonts w:ascii="Arial" w:eastAsia="Arial" w:hAnsi="Arial" w:cs="Arial"/>
                <w:b/>
                <w:bCs/>
                <w:color w:val="000000" w:themeColor="text1"/>
                <w:sz w:val="20"/>
                <w:szCs w:val="20"/>
                <w:lang w:val="en-US"/>
              </w:rPr>
            </w:pPr>
            <w:r w:rsidRPr="00113DAD">
              <w:rPr>
                <w:rFonts w:ascii="Arial" w:eastAsia="Arial" w:hAnsi="Arial" w:cs="Arial"/>
                <w:b/>
                <w:bCs/>
                <w:color w:val="000000" w:themeColor="text1"/>
                <w:sz w:val="20"/>
                <w:szCs w:val="20"/>
              </w:rPr>
              <w:t>Value</w:t>
            </w:r>
          </w:p>
        </w:tc>
        <w:tc>
          <w:tcPr>
            <w:tcW w:w="798" w:type="dxa"/>
            <w:tcBorders>
              <w:top w:val="single" w:sz="2" w:space="0" w:color="000000"/>
              <w:left w:val="single" w:sz="2" w:space="0" w:color="000000"/>
              <w:bottom w:val="single" w:sz="2" w:space="0" w:color="000000"/>
              <w:right w:val="single" w:sz="2" w:space="0" w:color="000000"/>
            </w:tcBorders>
            <w:shd w:val="clear" w:color="auto" w:fill="F8CBAD"/>
            <w:tcMar>
              <w:top w:w="15" w:type="dxa"/>
              <w:left w:w="15" w:type="dxa"/>
              <w:bottom w:w="0" w:type="dxa"/>
              <w:right w:w="15" w:type="dxa"/>
            </w:tcMar>
            <w:vAlign w:val="center"/>
            <w:hideMark/>
          </w:tcPr>
          <w:p w14:paraId="51A72BF9" w14:textId="77777777" w:rsidR="00927B06" w:rsidRPr="00113DAD" w:rsidRDefault="00927B06" w:rsidP="00927B06">
            <w:pPr>
              <w:spacing w:after="0" w:line="600" w:lineRule="auto"/>
              <w:jc w:val="center"/>
              <w:rPr>
                <w:rFonts w:ascii="Arial" w:eastAsia="Arial" w:hAnsi="Arial" w:cs="Arial"/>
                <w:b/>
                <w:bCs/>
                <w:color w:val="000000" w:themeColor="text1"/>
                <w:sz w:val="20"/>
                <w:szCs w:val="20"/>
                <w:lang w:val="en-US"/>
              </w:rPr>
            </w:pPr>
            <w:r w:rsidRPr="00113DAD">
              <w:rPr>
                <w:rFonts w:ascii="Arial" w:eastAsia="Arial" w:hAnsi="Arial" w:cs="Arial"/>
                <w:b/>
                <w:bCs/>
                <w:color w:val="000000" w:themeColor="text1"/>
                <w:sz w:val="20"/>
                <w:szCs w:val="20"/>
              </w:rPr>
              <w:t>Volume</w:t>
            </w:r>
          </w:p>
        </w:tc>
        <w:tc>
          <w:tcPr>
            <w:tcW w:w="767" w:type="dxa"/>
            <w:tcBorders>
              <w:top w:val="single" w:sz="2" w:space="0" w:color="000000"/>
              <w:left w:val="single" w:sz="2" w:space="0" w:color="000000"/>
              <w:bottom w:val="single" w:sz="2" w:space="0" w:color="000000"/>
              <w:right w:val="single" w:sz="2" w:space="0" w:color="000000"/>
            </w:tcBorders>
            <w:shd w:val="clear" w:color="auto" w:fill="F8CBAD"/>
            <w:tcMar>
              <w:top w:w="15" w:type="dxa"/>
              <w:left w:w="15" w:type="dxa"/>
              <w:bottom w:w="0" w:type="dxa"/>
              <w:right w:w="15" w:type="dxa"/>
            </w:tcMar>
            <w:vAlign w:val="center"/>
            <w:hideMark/>
          </w:tcPr>
          <w:p w14:paraId="154ED06B" w14:textId="77777777" w:rsidR="00927B06" w:rsidRPr="00113DAD" w:rsidRDefault="00927B06" w:rsidP="00927B06">
            <w:pPr>
              <w:spacing w:after="0" w:line="600" w:lineRule="auto"/>
              <w:jc w:val="center"/>
              <w:rPr>
                <w:rFonts w:ascii="Arial" w:eastAsia="Arial" w:hAnsi="Arial" w:cs="Arial"/>
                <w:b/>
                <w:bCs/>
                <w:color w:val="000000" w:themeColor="text1"/>
                <w:sz w:val="20"/>
                <w:szCs w:val="20"/>
                <w:lang w:val="en-US"/>
              </w:rPr>
            </w:pPr>
            <w:r w:rsidRPr="00113DAD">
              <w:rPr>
                <w:rFonts w:ascii="Arial" w:eastAsia="Arial" w:hAnsi="Arial" w:cs="Arial"/>
                <w:b/>
                <w:bCs/>
                <w:color w:val="000000" w:themeColor="text1"/>
                <w:sz w:val="20"/>
                <w:szCs w:val="20"/>
              </w:rPr>
              <w:t>Value</w:t>
            </w:r>
          </w:p>
        </w:tc>
        <w:tc>
          <w:tcPr>
            <w:tcW w:w="763" w:type="dxa"/>
            <w:tcBorders>
              <w:top w:val="single" w:sz="2" w:space="0" w:color="000000"/>
              <w:left w:val="single" w:sz="2" w:space="0" w:color="000000"/>
              <w:bottom w:val="single" w:sz="2" w:space="0" w:color="000000"/>
              <w:right w:val="single" w:sz="2" w:space="0" w:color="000000"/>
            </w:tcBorders>
            <w:shd w:val="clear" w:color="auto" w:fill="F8CBAD"/>
            <w:tcMar>
              <w:top w:w="15" w:type="dxa"/>
              <w:left w:w="15" w:type="dxa"/>
              <w:bottom w:w="0" w:type="dxa"/>
              <w:right w:w="15" w:type="dxa"/>
            </w:tcMar>
            <w:vAlign w:val="center"/>
            <w:hideMark/>
          </w:tcPr>
          <w:p w14:paraId="0B9E4E00" w14:textId="77777777" w:rsidR="00927B06" w:rsidRPr="00113DAD" w:rsidRDefault="00927B06" w:rsidP="00927B06">
            <w:pPr>
              <w:spacing w:after="0" w:line="600" w:lineRule="auto"/>
              <w:jc w:val="center"/>
              <w:rPr>
                <w:rFonts w:ascii="Arial" w:eastAsia="Arial" w:hAnsi="Arial" w:cs="Arial"/>
                <w:b/>
                <w:bCs/>
                <w:color w:val="000000" w:themeColor="text1"/>
                <w:sz w:val="20"/>
                <w:szCs w:val="20"/>
                <w:lang w:val="en-US"/>
              </w:rPr>
            </w:pPr>
            <w:r w:rsidRPr="00113DAD">
              <w:rPr>
                <w:rFonts w:ascii="Arial" w:eastAsia="Arial" w:hAnsi="Arial" w:cs="Arial"/>
                <w:b/>
                <w:bCs/>
                <w:color w:val="000000" w:themeColor="text1"/>
                <w:sz w:val="20"/>
                <w:szCs w:val="20"/>
              </w:rPr>
              <w:t>Volume</w:t>
            </w:r>
          </w:p>
        </w:tc>
        <w:tc>
          <w:tcPr>
            <w:tcW w:w="802" w:type="dxa"/>
            <w:tcBorders>
              <w:top w:val="single" w:sz="2" w:space="0" w:color="000000"/>
              <w:left w:val="single" w:sz="2" w:space="0" w:color="000000"/>
              <w:bottom w:val="single" w:sz="2" w:space="0" w:color="000000"/>
              <w:right w:val="single" w:sz="2" w:space="0" w:color="000000"/>
            </w:tcBorders>
            <w:shd w:val="clear" w:color="auto" w:fill="F8CBAD"/>
            <w:tcMar>
              <w:top w:w="15" w:type="dxa"/>
              <w:left w:w="15" w:type="dxa"/>
              <w:bottom w:w="0" w:type="dxa"/>
              <w:right w:w="15" w:type="dxa"/>
            </w:tcMar>
            <w:vAlign w:val="center"/>
            <w:hideMark/>
          </w:tcPr>
          <w:p w14:paraId="53230128" w14:textId="77777777" w:rsidR="00927B06" w:rsidRPr="00113DAD" w:rsidRDefault="00927B06" w:rsidP="00927B06">
            <w:pPr>
              <w:spacing w:after="0" w:line="600" w:lineRule="auto"/>
              <w:jc w:val="center"/>
              <w:rPr>
                <w:rFonts w:ascii="Arial" w:eastAsia="Arial" w:hAnsi="Arial" w:cs="Arial"/>
                <w:b/>
                <w:bCs/>
                <w:color w:val="000000" w:themeColor="text1"/>
                <w:sz w:val="20"/>
                <w:szCs w:val="20"/>
                <w:lang w:val="en-US"/>
              </w:rPr>
            </w:pPr>
            <w:r w:rsidRPr="00113DAD">
              <w:rPr>
                <w:rFonts w:ascii="Arial" w:eastAsia="Arial" w:hAnsi="Arial" w:cs="Arial"/>
                <w:b/>
                <w:bCs/>
                <w:color w:val="000000" w:themeColor="text1"/>
                <w:sz w:val="20"/>
                <w:szCs w:val="20"/>
              </w:rPr>
              <w:t>Value</w:t>
            </w:r>
          </w:p>
        </w:tc>
        <w:tc>
          <w:tcPr>
            <w:tcW w:w="818" w:type="dxa"/>
            <w:tcBorders>
              <w:top w:val="single" w:sz="2" w:space="0" w:color="000000"/>
              <w:left w:val="single" w:sz="2" w:space="0" w:color="000000"/>
              <w:bottom w:val="single" w:sz="2" w:space="0" w:color="000000"/>
              <w:right w:val="single" w:sz="2" w:space="0" w:color="000000"/>
            </w:tcBorders>
            <w:shd w:val="clear" w:color="auto" w:fill="F8CBAD"/>
            <w:tcMar>
              <w:top w:w="15" w:type="dxa"/>
              <w:left w:w="15" w:type="dxa"/>
              <w:bottom w:w="0" w:type="dxa"/>
              <w:right w:w="15" w:type="dxa"/>
            </w:tcMar>
            <w:vAlign w:val="center"/>
            <w:hideMark/>
          </w:tcPr>
          <w:p w14:paraId="00F04D5A" w14:textId="77777777" w:rsidR="00927B06" w:rsidRPr="00113DAD" w:rsidRDefault="00927B06" w:rsidP="00927B06">
            <w:pPr>
              <w:spacing w:after="0" w:line="600" w:lineRule="auto"/>
              <w:jc w:val="center"/>
              <w:rPr>
                <w:rFonts w:ascii="Arial" w:eastAsia="Arial" w:hAnsi="Arial" w:cs="Arial"/>
                <w:b/>
                <w:bCs/>
                <w:color w:val="000000" w:themeColor="text1"/>
                <w:sz w:val="20"/>
                <w:szCs w:val="20"/>
                <w:lang w:val="en-US"/>
              </w:rPr>
            </w:pPr>
            <w:r w:rsidRPr="00113DAD">
              <w:rPr>
                <w:rFonts w:ascii="Arial" w:eastAsia="Arial" w:hAnsi="Arial" w:cs="Arial"/>
                <w:b/>
                <w:bCs/>
                <w:color w:val="000000" w:themeColor="text1"/>
                <w:sz w:val="20"/>
                <w:szCs w:val="20"/>
              </w:rPr>
              <w:t>Volume</w:t>
            </w:r>
          </w:p>
        </w:tc>
      </w:tr>
      <w:tr w:rsidR="00C52EDF" w:rsidRPr="00113DAD" w14:paraId="0051BD5D" w14:textId="77777777" w:rsidTr="00B57048">
        <w:trPr>
          <w:trHeight w:val="703"/>
          <w:jc w:val="center"/>
        </w:trPr>
        <w:tc>
          <w:tcPr>
            <w:tcW w:w="98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EBAF479" w14:textId="552ABE2B" w:rsidR="00927B06" w:rsidRPr="00113DAD" w:rsidRDefault="00927B06" w:rsidP="00927B06">
            <w:pPr>
              <w:spacing w:after="0" w:line="600" w:lineRule="auto"/>
              <w:jc w:val="center"/>
              <w:rPr>
                <w:rFonts w:ascii="Arial" w:eastAsia="Arial" w:hAnsi="Arial" w:cs="Arial"/>
                <w:b/>
                <w:bCs/>
                <w:color w:val="000000" w:themeColor="text1"/>
                <w:sz w:val="20"/>
                <w:szCs w:val="20"/>
                <w:lang w:val="en-US"/>
              </w:rPr>
            </w:pPr>
            <w:r w:rsidRPr="00113DAD">
              <w:rPr>
                <w:rFonts w:ascii="Arial" w:hAnsi="Arial" w:cs="Arial"/>
                <w:color w:val="000000"/>
                <w:sz w:val="20"/>
                <w:szCs w:val="20"/>
              </w:rPr>
              <w:t>United States</w:t>
            </w:r>
          </w:p>
        </w:tc>
        <w:tc>
          <w:tcPr>
            <w:tcW w:w="775"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256DCC3F" w14:textId="128C6CA9"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25.63</w:t>
            </w:r>
          </w:p>
        </w:tc>
        <w:tc>
          <w:tcPr>
            <w:tcW w:w="780"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0023765C" w14:textId="30315A19"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12.83</w:t>
            </w:r>
          </w:p>
        </w:tc>
        <w:tc>
          <w:tcPr>
            <w:tcW w:w="776"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5C65F232" w14:textId="09CAE553"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32.61</w:t>
            </w:r>
          </w:p>
        </w:tc>
        <w:tc>
          <w:tcPr>
            <w:tcW w:w="780"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34ACB48B" w14:textId="47CC6736"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15.03</w:t>
            </w:r>
          </w:p>
        </w:tc>
        <w:tc>
          <w:tcPr>
            <w:tcW w:w="780"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2815D0A9" w14:textId="388FD5DF"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30.15</w:t>
            </w:r>
          </w:p>
        </w:tc>
        <w:tc>
          <w:tcPr>
            <w:tcW w:w="784"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79CCF035" w14:textId="010CA0C3"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sz w:val="20"/>
                <w:szCs w:val="20"/>
              </w:rPr>
              <w:t>15.03</w:t>
            </w:r>
          </w:p>
        </w:tc>
        <w:tc>
          <w:tcPr>
            <w:tcW w:w="83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541CAD8" w14:textId="68E60634"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42.94</w:t>
            </w:r>
          </w:p>
        </w:tc>
        <w:tc>
          <w:tcPr>
            <w:tcW w:w="79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80F8C86" w14:textId="2F3391A0"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17.95</w:t>
            </w:r>
          </w:p>
        </w:tc>
        <w:tc>
          <w:tcPr>
            <w:tcW w:w="76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78EB22B" w14:textId="5BF4886D"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28.04</w:t>
            </w:r>
          </w:p>
        </w:tc>
        <w:tc>
          <w:tcPr>
            <w:tcW w:w="76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855EC05" w14:textId="7E8E248B"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14.81</w:t>
            </w:r>
          </w:p>
        </w:tc>
        <w:tc>
          <w:tcPr>
            <w:tcW w:w="80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34C51D7" w14:textId="0626C660"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26.91</w:t>
            </w:r>
          </w:p>
        </w:tc>
        <w:tc>
          <w:tcPr>
            <w:tcW w:w="8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1EC464D" w14:textId="26031752"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16.82</w:t>
            </w:r>
          </w:p>
        </w:tc>
      </w:tr>
      <w:tr w:rsidR="00C52EDF" w:rsidRPr="00113DAD" w14:paraId="15C8E530" w14:textId="77777777" w:rsidTr="00B57048">
        <w:trPr>
          <w:trHeight w:val="703"/>
          <w:jc w:val="center"/>
        </w:trPr>
        <w:tc>
          <w:tcPr>
            <w:tcW w:w="98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ADA448B" w14:textId="7E0682CD" w:rsidR="00927B06" w:rsidRPr="00113DAD" w:rsidRDefault="00927B06" w:rsidP="00927B06">
            <w:pPr>
              <w:spacing w:after="0" w:line="600" w:lineRule="auto"/>
              <w:jc w:val="center"/>
              <w:rPr>
                <w:rFonts w:ascii="Arial" w:eastAsia="Arial" w:hAnsi="Arial" w:cs="Arial"/>
                <w:b/>
                <w:bCs/>
                <w:color w:val="000000" w:themeColor="text1"/>
                <w:sz w:val="20"/>
                <w:szCs w:val="20"/>
                <w:lang w:val="en-US"/>
              </w:rPr>
            </w:pPr>
            <w:r w:rsidRPr="00113DAD">
              <w:rPr>
                <w:rFonts w:ascii="Arial" w:hAnsi="Arial" w:cs="Arial"/>
                <w:color w:val="000000"/>
                <w:sz w:val="20"/>
                <w:szCs w:val="20"/>
              </w:rPr>
              <w:t>China</w:t>
            </w:r>
          </w:p>
        </w:tc>
        <w:tc>
          <w:tcPr>
            <w:tcW w:w="775"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0A01C7B1" w14:textId="705A4E97"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5.12</w:t>
            </w:r>
          </w:p>
        </w:tc>
        <w:tc>
          <w:tcPr>
            <w:tcW w:w="780"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33351D5F" w14:textId="5385EB12"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2.73</w:t>
            </w:r>
          </w:p>
        </w:tc>
        <w:tc>
          <w:tcPr>
            <w:tcW w:w="776"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7D985A0D" w14:textId="07A05617"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35.81</w:t>
            </w:r>
          </w:p>
        </w:tc>
        <w:tc>
          <w:tcPr>
            <w:tcW w:w="780"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1AECE9DA" w14:textId="2D13712C"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17.05</w:t>
            </w:r>
          </w:p>
        </w:tc>
        <w:tc>
          <w:tcPr>
            <w:tcW w:w="780"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5F24B3C5" w14:textId="5C7FF6A9"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50.05</w:t>
            </w:r>
          </w:p>
        </w:tc>
        <w:tc>
          <w:tcPr>
            <w:tcW w:w="784"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09B2C702" w14:textId="3426967A"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sz w:val="20"/>
                <w:szCs w:val="20"/>
              </w:rPr>
              <w:t>24.06</w:t>
            </w:r>
          </w:p>
        </w:tc>
        <w:tc>
          <w:tcPr>
            <w:tcW w:w="83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2846556" w14:textId="4034AC7B"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38.05</w:t>
            </w:r>
          </w:p>
        </w:tc>
        <w:tc>
          <w:tcPr>
            <w:tcW w:w="79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C305821" w14:textId="3815566B"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19.92</w:t>
            </w:r>
          </w:p>
        </w:tc>
        <w:tc>
          <w:tcPr>
            <w:tcW w:w="76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5B1B332" w14:textId="263A6B39"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35.91</w:t>
            </w:r>
          </w:p>
        </w:tc>
        <w:tc>
          <w:tcPr>
            <w:tcW w:w="76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D346167" w14:textId="17ECCB6C"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19.92</w:t>
            </w:r>
          </w:p>
        </w:tc>
        <w:tc>
          <w:tcPr>
            <w:tcW w:w="80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D8976E5" w14:textId="745FE082"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20.05</w:t>
            </w:r>
          </w:p>
        </w:tc>
        <w:tc>
          <w:tcPr>
            <w:tcW w:w="8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DA31E2A" w14:textId="0CF8BD8F"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11.71</w:t>
            </w:r>
          </w:p>
        </w:tc>
      </w:tr>
      <w:tr w:rsidR="00C52EDF" w:rsidRPr="00113DAD" w14:paraId="7DED8150" w14:textId="77777777" w:rsidTr="00B57048">
        <w:trPr>
          <w:trHeight w:val="703"/>
          <w:jc w:val="center"/>
        </w:trPr>
        <w:tc>
          <w:tcPr>
            <w:tcW w:w="98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70D1131" w14:textId="36D903BC" w:rsidR="00927B06" w:rsidRPr="00113DAD" w:rsidRDefault="00927B06" w:rsidP="00927B06">
            <w:pPr>
              <w:spacing w:after="0" w:line="600" w:lineRule="auto"/>
              <w:jc w:val="center"/>
              <w:rPr>
                <w:rFonts w:ascii="Arial" w:eastAsia="Arial" w:hAnsi="Arial" w:cs="Arial"/>
                <w:b/>
                <w:bCs/>
                <w:color w:val="000000" w:themeColor="text1"/>
                <w:sz w:val="20"/>
                <w:szCs w:val="20"/>
                <w:lang w:val="en-US"/>
              </w:rPr>
            </w:pPr>
            <w:r w:rsidRPr="00113DAD">
              <w:rPr>
                <w:rFonts w:ascii="Arial" w:hAnsi="Arial" w:cs="Arial"/>
                <w:color w:val="000000"/>
                <w:sz w:val="20"/>
                <w:szCs w:val="20"/>
              </w:rPr>
              <w:t>Brazil</w:t>
            </w:r>
          </w:p>
        </w:tc>
        <w:tc>
          <w:tcPr>
            <w:tcW w:w="775"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4B87C495" w14:textId="5397E0E3"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6.42</w:t>
            </w:r>
          </w:p>
        </w:tc>
        <w:tc>
          <w:tcPr>
            <w:tcW w:w="780"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05B9E3BC" w14:textId="049B4C05"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3.15</w:t>
            </w:r>
          </w:p>
        </w:tc>
        <w:tc>
          <w:tcPr>
            <w:tcW w:w="776"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43B02B55" w14:textId="5DE95D07"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13.55</w:t>
            </w:r>
          </w:p>
        </w:tc>
        <w:tc>
          <w:tcPr>
            <w:tcW w:w="780"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1D5DC3F7" w14:textId="5CA2D0A6"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sz w:val="20"/>
                <w:szCs w:val="20"/>
              </w:rPr>
              <w:t>6.1</w:t>
            </w:r>
          </w:p>
        </w:tc>
        <w:tc>
          <w:tcPr>
            <w:tcW w:w="780"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3F31D9C0" w14:textId="47678689"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12.88</w:t>
            </w:r>
          </w:p>
        </w:tc>
        <w:tc>
          <w:tcPr>
            <w:tcW w:w="784"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6EB54B78" w14:textId="69A102CB"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sz w:val="20"/>
                <w:szCs w:val="20"/>
              </w:rPr>
              <w:t>6.7</w:t>
            </w:r>
          </w:p>
        </w:tc>
        <w:tc>
          <w:tcPr>
            <w:tcW w:w="83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B596BD4" w14:textId="2D68C638"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sz w:val="20"/>
                <w:szCs w:val="20"/>
              </w:rPr>
              <w:t>15.03</w:t>
            </w:r>
          </w:p>
        </w:tc>
        <w:tc>
          <w:tcPr>
            <w:tcW w:w="79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08A747E" w14:textId="51DE965C"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7.25</w:t>
            </w:r>
          </w:p>
        </w:tc>
        <w:tc>
          <w:tcPr>
            <w:tcW w:w="76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AA3BC65" w14:textId="5118D0F7"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14.91</w:t>
            </w:r>
          </w:p>
        </w:tc>
        <w:tc>
          <w:tcPr>
            <w:tcW w:w="76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67F587D" w14:textId="12723C32"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7.30</w:t>
            </w:r>
          </w:p>
        </w:tc>
        <w:tc>
          <w:tcPr>
            <w:tcW w:w="80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E729F89" w14:textId="5FDC4B23"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12.91</w:t>
            </w:r>
          </w:p>
        </w:tc>
        <w:tc>
          <w:tcPr>
            <w:tcW w:w="8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E5F0271" w14:textId="7C5E56F8"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6.95</w:t>
            </w:r>
          </w:p>
        </w:tc>
      </w:tr>
      <w:tr w:rsidR="00C52EDF" w:rsidRPr="00113DAD" w14:paraId="1F945C38" w14:textId="77777777" w:rsidTr="00B57048">
        <w:trPr>
          <w:trHeight w:val="703"/>
          <w:jc w:val="center"/>
        </w:trPr>
        <w:tc>
          <w:tcPr>
            <w:tcW w:w="98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B86D938" w14:textId="148BB87C" w:rsidR="00927B06" w:rsidRPr="00113DAD" w:rsidRDefault="00927B06" w:rsidP="00927B06">
            <w:pPr>
              <w:spacing w:after="0" w:line="600" w:lineRule="auto"/>
              <w:jc w:val="center"/>
              <w:rPr>
                <w:rFonts w:ascii="Arial" w:eastAsia="Arial" w:hAnsi="Arial" w:cs="Arial"/>
                <w:b/>
                <w:bCs/>
                <w:color w:val="000000" w:themeColor="text1"/>
                <w:sz w:val="20"/>
                <w:szCs w:val="20"/>
                <w:lang w:val="en-US"/>
              </w:rPr>
            </w:pPr>
            <w:r w:rsidRPr="00113DAD">
              <w:rPr>
                <w:rFonts w:ascii="Arial" w:hAnsi="Arial" w:cs="Arial"/>
                <w:color w:val="000000"/>
                <w:sz w:val="20"/>
                <w:szCs w:val="20"/>
              </w:rPr>
              <w:t>India</w:t>
            </w:r>
          </w:p>
        </w:tc>
        <w:tc>
          <w:tcPr>
            <w:tcW w:w="775"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1682E109" w14:textId="54C01057"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5.16</w:t>
            </w:r>
          </w:p>
        </w:tc>
        <w:tc>
          <w:tcPr>
            <w:tcW w:w="780"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240C2B91" w14:textId="673FC01B"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2.44</w:t>
            </w:r>
          </w:p>
        </w:tc>
        <w:tc>
          <w:tcPr>
            <w:tcW w:w="776"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40660504" w14:textId="6D2B5ADA"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8.12</w:t>
            </w:r>
          </w:p>
        </w:tc>
        <w:tc>
          <w:tcPr>
            <w:tcW w:w="780"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228451B0" w14:textId="33494246"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4.05</w:t>
            </w:r>
          </w:p>
        </w:tc>
        <w:tc>
          <w:tcPr>
            <w:tcW w:w="780"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460EB43E" w14:textId="60F51B75"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11.21</w:t>
            </w:r>
          </w:p>
        </w:tc>
        <w:tc>
          <w:tcPr>
            <w:tcW w:w="784"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43CDCAD3" w14:textId="362B3F0E"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sz w:val="20"/>
                <w:szCs w:val="20"/>
              </w:rPr>
              <w:t>5.91</w:t>
            </w:r>
          </w:p>
        </w:tc>
        <w:tc>
          <w:tcPr>
            <w:tcW w:w="83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F47F643" w14:textId="71D91215"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6.22</w:t>
            </w:r>
          </w:p>
        </w:tc>
        <w:tc>
          <w:tcPr>
            <w:tcW w:w="79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6BF35AB" w14:textId="67448717"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3.05</w:t>
            </w:r>
          </w:p>
        </w:tc>
        <w:tc>
          <w:tcPr>
            <w:tcW w:w="76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07AA5FC" w14:textId="074E07CA"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8.94</w:t>
            </w:r>
          </w:p>
        </w:tc>
        <w:tc>
          <w:tcPr>
            <w:tcW w:w="76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C3E6540" w14:textId="68D4F9F0"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4.15</w:t>
            </w:r>
          </w:p>
        </w:tc>
        <w:tc>
          <w:tcPr>
            <w:tcW w:w="80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0BF24A4" w14:textId="65844D1D"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9.15</w:t>
            </w:r>
          </w:p>
        </w:tc>
        <w:tc>
          <w:tcPr>
            <w:tcW w:w="8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FED59A2" w14:textId="55B8CE6E"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6.70</w:t>
            </w:r>
          </w:p>
        </w:tc>
      </w:tr>
      <w:tr w:rsidR="00C52EDF" w:rsidRPr="00113DAD" w14:paraId="686AC142" w14:textId="77777777" w:rsidTr="00B57048">
        <w:trPr>
          <w:trHeight w:val="703"/>
          <w:jc w:val="center"/>
        </w:trPr>
        <w:tc>
          <w:tcPr>
            <w:tcW w:w="98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9A284F2" w14:textId="2C1556B4" w:rsidR="00927B06" w:rsidRPr="00113DAD" w:rsidRDefault="00927B06" w:rsidP="00927B06">
            <w:pPr>
              <w:spacing w:after="0" w:line="600" w:lineRule="auto"/>
              <w:jc w:val="center"/>
              <w:rPr>
                <w:rFonts w:ascii="Arial" w:eastAsia="Arial" w:hAnsi="Arial" w:cs="Arial"/>
                <w:b/>
                <w:bCs/>
                <w:color w:val="000000" w:themeColor="text1"/>
                <w:sz w:val="20"/>
                <w:szCs w:val="20"/>
                <w:lang w:val="en-US"/>
              </w:rPr>
            </w:pPr>
            <w:r w:rsidRPr="00113DAD">
              <w:rPr>
                <w:rFonts w:ascii="Arial" w:hAnsi="Arial" w:cs="Arial"/>
                <w:color w:val="000000"/>
                <w:sz w:val="20"/>
                <w:szCs w:val="20"/>
              </w:rPr>
              <w:t>Mexico</w:t>
            </w:r>
          </w:p>
        </w:tc>
        <w:tc>
          <w:tcPr>
            <w:tcW w:w="775"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178F7D95" w14:textId="13B9B83C"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3.05</w:t>
            </w:r>
          </w:p>
        </w:tc>
        <w:tc>
          <w:tcPr>
            <w:tcW w:w="780"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750C769C" w14:textId="56DD82E7"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1.52</w:t>
            </w:r>
          </w:p>
        </w:tc>
        <w:tc>
          <w:tcPr>
            <w:tcW w:w="776"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0A3008C8" w14:textId="1C80529F"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6.42</w:t>
            </w:r>
          </w:p>
        </w:tc>
        <w:tc>
          <w:tcPr>
            <w:tcW w:w="780"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7DA8F5FD" w14:textId="01EE536A"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3.21</w:t>
            </w:r>
          </w:p>
        </w:tc>
        <w:tc>
          <w:tcPr>
            <w:tcW w:w="780"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770E8ABA" w14:textId="341ED6FA"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8.25</w:t>
            </w:r>
          </w:p>
        </w:tc>
        <w:tc>
          <w:tcPr>
            <w:tcW w:w="784"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7673726E" w14:textId="1E29F4F6"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sz w:val="20"/>
                <w:szCs w:val="20"/>
              </w:rPr>
              <w:t>4.20</w:t>
            </w:r>
          </w:p>
        </w:tc>
        <w:tc>
          <w:tcPr>
            <w:tcW w:w="83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AD2FF06" w14:textId="42DA72A7"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6.21</w:t>
            </w:r>
          </w:p>
        </w:tc>
        <w:tc>
          <w:tcPr>
            <w:tcW w:w="79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B8E4B1D" w14:textId="683D957E"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sz w:val="20"/>
                <w:szCs w:val="20"/>
              </w:rPr>
              <w:t>3.05</w:t>
            </w:r>
          </w:p>
        </w:tc>
        <w:tc>
          <w:tcPr>
            <w:tcW w:w="76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CE491BD" w14:textId="12DB4728"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7.25</w:t>
            </w:r>
          </w:p>
        </w:tc>
        <w:tc>
          <w:tcPr>
            <w:tcW w:w="76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7B809AD" w14:textId="65715E03"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3.77</w:t>
            </w:r>
          </w:p>
        </w:tc>
        <w:tc>
          <w:tcPr>
            <w:tcW w:w="80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A58222B" w14:textId="4089FEAB"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9.21</w:t>
            </w:r>
          </w:p>
        </w:tc>
        <w:tc>
          <w:tcPr>
            <w:tcW w:w="8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22389D0" w14:textId="3EA69F07"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5.62</w:t>
            </w:r>
          </w:p>
        </w:tc>
      </w:tr>
      <w:tr w:rsidR="00C52EDF" w:rsidRPr="00113DAD" w14:paraId="6E8473DD" w14:textId="77777777" w:rsidTr="00B57048">
        <w:trPr>
          <w:trHeight w:val="703"/>
          <w:jc w:val="center"/>
        </w:trPr>
        <w:tc>
          <w:tcPr>
            <w:tcW w:w="98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284F2DE" w14:textId="690F76C0" w:rsidR="00927B06" w:rsidRPr="00113DAD" w:rsidRDefault="00927B06" w:rsidP="00927B06">
            <w:pPr>
              <w:spacing w:after="0" w:line="600" w:lineRule="auto"/>
              <w:jc w:val="center"/>
              <w:rPr>
                <w:rFonts w:ascii="Arial" w:eastAsia="Arial" w:hAnsi="Arial" w:cs="Arial"/>
                <w:b/>
                <w:bCs/>
                <w:color w:val="000000" w:themeColor="text1"/>
                <w:sz w:val="20"/>
                <w:szCs w:val="20"/>
                <w:lang w:val="en-US"/>
              </w:rPr>
            </w:pPr>
            <w:r w:rsidRPr="00113DAD">
              <w:rPr>
                <w:rFonts w:ascii="Arial" w:hAnsi="Arial" w:cs="Arial"/>
                <w:color w:val="000000"/>
                <w:sz w:val="20"/>
                <w:szCs w:val="20"/>
              </w:rPr>
              <w:t>Turkey</w:t>
            </w:r>
          </w:p>
        </w:tc>
        <w:tc>
          <w:tcPr>
            <w:tcW w:w="775"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6F6FDF75" w14:textId="0AF3BF19"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2.15</w:t>
            </w:r>
          </w:p>
        </w:tc>
        <w:tc>
          <w:tcPr>
            <w:tcW w:w="780"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7D3C31B5" w14:textId="43F6DA21"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1.05</w:t>
            </w:r>
          </w:p>
        </w:tc>
        <w:tc>
          <w:tcPr>
            <w:tcW w:w="776"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297B5102" w14:textId="2F02BF15"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4.15</w:t>
            </w:r>
          </w:p>
        </w:tc>
        <w:tc>
          <w:tcPr>
            <w:tcW w:w="780"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39EA2AE8" w14:textId="17695D9A"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2.82</w:t>
            </w:r>
          </w:p>
        </w:tc>
        <w:tc>
          <w:tcPr>
            <w:tcW w:w="780"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1F41BC6F" w14:textId="4AA7476D"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6.43</w:t>
            </w:r>
          </w:p>
        </w:tc>
        <w:tc>
          <w:tcPr>
            <w:tcW w:w="784"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2021FDDF" w14:textId="0E6BF412"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sz w:val="20"/>
                <w:szCs w:val="20"/>
              </w:rPr>
              <w:t>3.25</w:t>
            </w:r>
          </w:p>
        </w:tc>
        <w:tc>
          <w:tcPr>
            <w:tcW w:w="83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1660C16" w14:textId="287745CD"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5.62</w:t>
            </w:r>
          </w:p>
        </w:tc>
        <w:tc>
          <w:tcPr>
            <w:tcW w:w="79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2EA6EDF" w14:textId="3C3E1321"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2.85</w:t>
            </w:r>
          </w:p>
        </w:tc>
        <w:tc>
          <w:tcPr>
            <w:tcW w:w="76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6AC5AC5" w14:textId="663C88FD"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6.21</w:t>
            </w:r>
          </w:p>
        </w:tc>
        <w:tc>
          <w:tcPr>
            <w:tcW w:w="76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D2317C7" w14:textId="73C31330"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3.05</w:t>
            </w:r>
          </w:p>
        </w:tc>
        <w:tc>
          <w:tcPr>
            <w:tcW w:w="80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653E976" w14:textId="55A43936"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5.10</w:t>
            </w:r>
          </w:p>
        </w:tc>
        <w:tc>
          <w:tcPr>
            <w:tcW w:w="8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C30283C" w14:textId="1151BEFF"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3.92</w:t>
            </w:r>
          </w:p>
        </w:tc>
      </w:tr>
      <w:tr w:rsidR="00C52EDF" w:rsidRPr="00113DAD" w14:paraId="4EA1CF59" w14:textId="77777777" w:rsidTr="00B57048">
        <w:trPr>
          <w:trHeight w:val="703"/>
          <w:jc w:val="center"/>
        </w:trPr>
        <w:tc>
          <w:tcPr>
            <w:tcW w:w="98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A5DDEF7" w14:textId="1B2318BE" w:rsidR="00927B06" w:rsidRPr="00113DAD" w:rsidRDefault="00927B06" w:rsidP="00927B06">
            <w:pPr>
              <w:spacing w:after="0" w:line="600" w:lineRule="auto"/>
              <w:jc w:val="center"/>
              <w:rPr>
                <w:rFonts w:ascii="Arial" w:eastAsia="Arial" w:hAnsi="Arial" w:cs="Arial"/>
                <w:b/>
                <w:bCs/>
                <w:color w:val="000000" w:themeColor="text1"/>
                <w:sz w:val="20"/>
                <w:szCs w:val="20"/>
                <w:lang w:val="en-US"/>
              </w:rPr>
            </w:pPr>
            <w:r w:rsidRPr="00113DAD">
              <w:rPr>
                <w:rFonts w:ascii="Arial" w:hAnsi="Arial" w:cs="Arial"/>
                <w:color w:val="000000"/>
                <w:sz w:val="20"/>
                <w:szCs w:val="20"/>
              </w:rPr>
              <w:t>South Africa</w:t>
            </w:r>
          </w:p>
        </w:tc>
        <w:tc>
          <w:tcPr>
            <w:tcW w:w="775"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5F269157" w14:textId="701AF8BB"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5.12</w:t>
            </w:r>
          </w:p>
        </w:tc>
        <w:tc>
          <w:tcPr>
            <w:tcW w:w="780"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40D4047E" w14:textId="55C5087B"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2.50</w:t>
            </w:r>
          </w:p>
        </w:tc>
        <w:tc>
          <w:tcPr>
            <w:tcW w:w="776"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3E15279D" w14:textId="4038A6AD"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5.12</w:t>
            </w:r>
          </w:p>
        </w:tc>
        <w:tc>
          <w:tcPr>
            <w:tcW w:w="780"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3D417057" w14:textId="585F0A7F"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2.73</w:t>
            </w:r>
          </w:p>
        </w:tc>
        <w:tc>
          <w:tcPr>
            <w:tcW w:w="780"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43691CF4" w14:textId="5E7F175A"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4.21</w:t>
            </w:r>
          </w:p>
        </w:tc>
        <w:tc>
          <w:tcPr>
            <w:tcW w:w="784"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69992EE6" w14:textId="4CAFB61B"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sz w:val="20"/>
                <w:szCs w:val="20"/>
              </w:rPr>
              <w:t>2.12</w:t>
            </w:r>
          </w:p>
        </w:tc>
        <w:tc>
          <w:tcPr>
            <w:tcW w:w="83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E3FA956" w14:textId="60C60BFE"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5.21</w:t>
            </w:r>
          </w:p>
        </w:tc>
        <w:tc>
          <w:tcPr>
            <w:tcW w:w="79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B500888" w14:textId="75762656"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2.62</w:t>
            </w:r>
          </w:p>
        </w:tc>
        <w:tc>
          <w:tcPr>
            <w:tcW w:w="76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8641D67" w14:textId="02EFEB93"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5.53</w:t>
            </w:r>
          </w:p>
        </w:tc>
        <w:tc>
          <w:tcPr>
            <w:tcW w:w="76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3C8C3A6" w14:textId="608ED233"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2.91</w:t>
            </w:r>
          </w:p>
        </w:tc>
        <w:tc>
          <w:tcPr>
            <w:tcW w:w="80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80678DD" w14:textId="41D42248"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4.73</w:t>
            </w:r>
          </w:p>
        </w:tc>
        <w:tc>
          <w:tcPr>
            <w:tcW w:w="8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B57B403" w14:textId="204D89AE"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2.84</w:t>
            </w:r>
          </w:p>
        </w:tc>
      </w:tr>
      <w:tr w:rsidR="00C52EDF" w:rsidRPr="00113DAD" w14:paraId="5457FAC2" w14:textId="77777777" w:rsidTr="00B57048">
        <w:trPr>
          <w:trHeight w:val="703"/>
          <w:jc w:val="center"/>
        </w:trPr>
        <w:tc>
          <w:tcPr>
            <w:tcW w:w="98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09C77A1" w14:textId="3569EE18" w:rsidR="00927B06" w:rsidRPr="00113DAD" w:rsidRDefault="00927B06" w:rsidP="00927B06">
            <w:pPr>
              <w:spacing w:after="0" w:line="600" w:lineRule="auto"/>
              <w:jc w:val="center"/>
              <w:rPr>
                <w:rFonts w:ascii="Arial" w:eastAsia="Arial" w:hAnsi="Arial" w:cs="Arial"/>
                <w:b/>
                <w:bCs/>
                <w:color w:val="000000" w:themeColor="text1"/>
                <w:sz w:val="20"/>
                <w:szCs w:val="20"/>
                <w:lang w:val="en-US"/>
              </w:rPr>
            </w:pPr>
            <w:r w:rsidRPr="00113DAD">
              <w:rPr>
                <w:rFonts w:ascii="Arial" w:hAnsi="Arial" w:cs="Arial"/>
                <w:color w:val="000000"/>
                <w:sz w:val="20"/>
                <w:szCs w:val="20"/>
              </w:rPr>
              <w:t>Russia</w:t>
            </w:r>
          </w:p>
        </w:tc>
        <w:tc>
          <w:tcPr>
            <w:tcW w:w="775"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3B89633B" w14:textId="02E33BEA"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2.44</w:t>
            </w:r>
          </w:p>
        </w:tc>
        <w:tc>
          <w:tcPr>
            <w:tcW w:w="780"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14964EAF" w14:textId="627E42B1"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1.73</w:t>
            </w:r>
          </w:p>
        </w:tc>
        <w:tc>
          <w:tcPr>
            <w:tcW w:w="776"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75D73F4B" w14:textId="51228732"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4.41</w:t>
            </w:r>
          </w:p>
        </w:tc>
        <w:tc>
          <w:tcPr>
            <w:tcW w:w="780"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4076CE8C" w14:textId="34A979EF"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2.73</w:t>
            </w:r>
          </w:p>
        </w:tc>
        <w:tc>
          <w:tcPr>
            <w:tcW w:w="780"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621AEA41" w14:textId="0BE9FE8E"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3.21</w:t>
            </w:r>
          </w:p>
        </w:tc>
        <w:tc>
          <w:tcPr>
            <w:tcW w:w="784"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55A14770" w14:textId="2AD751C6"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1.56</w:t>
            </w:r>
          </w:p>
        </w:tc>
        <w:tc>
          <w:tcPr>
            <w:tcW w:w="83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DA61D59" w14:textId="19487151"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4.15</w:t>
            </w:r>
          </w:p>
        </w:tc>
        <w:tc>
          <w:tcPr>
            <w:tcW w:w="79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8C0D292" w14:textId="4BEA112E"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1.82</w:t>
            </w:r>
          </w:p>
        </w:tc>
        <w:tc>
          <w:tcPr>
            <w:tcW w:w="76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85B12F7" w14:textId="6B900E44"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5.25</w:t>
            </w:r>
          </w:p>
        </w:tc>
        <w:tc>
          <w:tcPr>
            <w:tcW w:w="76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8F36518" w14:textId="227257F2"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2.81</w:t>
            </w:r>
          </w:p>
        </w:tc>
        <w:tc>
          <w:tcPr>
            <w:tcW w:w="80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C7A41FA" w14:textId="0F63FC8D"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5.12</w:t>
            </w:r>
          </w:p>
        </w:tc>
        <w:tc>
          <w:tcPr>
            <w:tcW w:w="8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942021D" w14:textId="6659C5FE"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2.82</w:t>
            </w:r>
          </w:p>
        </w:tc>
      </w:tr>
      <w:tr w:rsidR="00C52EDF" w:rsidRPr="00113DAD" w14:paraId="3F201643" w14:textId="77777777" w:rsidTr="00B57048">
        <w:trPr>
          <w:trHeight w:val="703"/>
          <w:jc w:val="center"/>
        </w:trPr>
        <w:tc>
          <w:tcPr>
            <w:tcW w:w="98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E3BD7B7" w14:textId="17906BA2" w:rsidR="00927B06" w:rsidRPr="00113DAD" w:rsidRDefault="00927B06" w:rsidP="00927B06">
            <w:pPr>
              <w:spacing w:after="0" w:line="600" w:lineRule="auto"/>
              <w:jc w:val="center"/>
              <w:rPr>
                <w:rFonts w:ascii="Arial" w:eastAsia="Arial" w:hAnsi="Arial" w:cs="Arial"/>
                <w:b/>
                <w:bCs/>
                <w:color w:val="000000" w:themeColor="text1"/>
                <w:sz w:val="20"/>
                <w:szCs w:val="20"/>
                <w:lang w:val="en-US"/>
              </w:rPr>
            </w:pPr>
            <w:r w:rsidRPr="00113DAD">
              <w:rPr>
                <w:rFonts w:ascii="Arial" w:hAnsi="Arial" w:cs="Arial"/>
                <w:color w:val="000000"/>
                <w:sz w:val="20"/>
                <w:szCs w:val="20"/>
              </w:rPr>
              <w:t>Indonesia</w:t>
            </w:r>
          </w:p>
        </w:tc>
        <w:tc>
          <w:tcPr>
            <w:tcW w:w="775"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3BC12647" w14:textId="20D17378"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5.81</w:t>
            </w:r>
          </w:p>
        </w:tc>
        <w:tc>
          <w:tcPr>
            <w:tcW w:w="780"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159D9D01" w14:textId="1E47940B"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3.05</w:t>
            </w:r>
          </w:p>
        </w:tc>
        <w:tc>
          <w:tcPr>
            <w:tcW w:w="776"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5C132A3F" w14:textId="64B78776"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3.12</w:t>
            </w:r>
          </w:p>
        </w:tc>
        <w:tc>
          <w:tcPr>
            <w:tcW w:w="780"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00FF89F0" w14:textId="6FD49833"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1.55</w:t>
            </w:r>
          </w:p>
        </w:tc>
        <w:tc>
          <w:tcPr>
            <w:tcW w:w="780"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32BDE903" w14:textId="2168D7A6"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3.04</w:t>
            </w:r>
          </w:p>
        </w:tc>
        <w:tc>
          <w:tcPr>
            <w:tcW w:w="784"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21A63E16" w14:textId="4E25B00E"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sz w:val="20"/>
                <w:szCs w:val="20"/>
              </w:rPr>
              <w:t>1.22</w:t>
            </w:r>
          </w:p>
        </w:tc>
        <w:tc>
          <w:tcPr>
            <w:tcW w:w="83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8CF6F41" w14:textId="75AB8ADA"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2.63</w:t>
            </w:r>
          </w:p>
        </w:tc>
        <w:tc>
          <w:tcPr>
            <w:tcW w:w="79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8EC0067" w14:textId="3F0E662B"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1.73</w:t>
            </w:r>
          </w:p>
        </w:tc>
        <w:tc>
          <w:tcPr>
            <w:tcW w:w="76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0D86FEC" w14:textId="23AA08CC"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5.05</w:t>
            </w:r>
          </w:p>
        </w:tc>
        <w:tc>
          <w:tcPr>
            <w:tcW w:w="76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A4A77FD" w14:textId="6AFC9190"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2.54</w:t>
            </w:r>
          </w:p>
        </w:tc>
        <w:tc>
          <w:tcPr>
            <w:tcW w:w="80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5EA1B25" w14:textId="2994D512"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3.57</w:t>
            </w:r>
          </w:p>
        </w:tc>
        <w:tc>
          <w:tcPr>
            <w:tcW w:w="8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1204C69" w14:textId="2E1051A8"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2.05</w:t>
            </w:r>
          </w:p>
        </w:tc>
      </w:tr>
      <w:tr w:rsidR="00C52EDF" w:rsidRPr="00113DAD" w14:paraId="765729D8" w14:textId="77777777" w:rsidTr="00B57048">
        <w:trPr>
          <w:trHeight w:val="703"/>
          <w:jc w:val="center"/>
        </w:trPr>
        <w:tc>
          <w:tcPr>
            <w:tcW w:w="98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D02D212" w14:textId="6ADBC81B" w:rsidR="00927B06" w:rsidRPr="00113DAD" w:rsidRDefault="00927B06" w:rsidP="00927B06">
            <w:pPr>
              <w:spacing w:after="0" w:line="600" w:lineRule="auto"/>
              <w:jc w:val="center"/>
              <w:rPr>
                <w:rFonts w:ascii="Arial" w:eastAsia="Arial" w:hAnsi="Arial" w:cs="Arial"/>
                <w:b/>
                <w:bCs/>
                <w:color w:val="000000" w:themeColor="text1"/>
                <w:sz w:val="20"/>
                <w:szCs w:val="20"/>
                <w:lang w:val="en-US"/>
              </w:rPr>
            </w:pPr>
            <w:r w:rsidRPr="00113DAD">
              <w:rPr>
                <w:rFonts w:ascii="Arial" w:hAnsi="Arial" w:cs="Arial"/>
                <w:color w:val="000000"/>
                <w:sz w:val="20"/>
                <w:szCs w:val="20"/>
              </w:rPr>
              <w:t>Vietnam</w:t>
            </w:r>
          </w:p>
        </w:tc>
        <w:tc>
          <w:tcPr>
            <w:tcW w:w="775"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57540FA1" w14:textId="3B072E7B"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10.25</w:t>
            </w:r>
          </w:p>
        </w:tc>
        <w:tc>
          <w:tcPr>
            <w:tcW w:w="780"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53FE5281" w14:textId="1D8EFF46"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sz w:val="20"/>
                <w:szCs w:val="20"/>
              </w:rPr>
              <w:t>5.4</w:t>
            </w:r>
          </w:p>
        </w:tc>
        <w:tc>
          <w:tcPr>
            <w:tcW w:w="776"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7490831E" w14:textId="49DFD0AA"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2.84</w:t>
            </w:r>
          </w:p>
        </w:tc>
        <w:tc>
          <w:tcPr>
            <w:tcW w:w="780"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5AF79407" w14:textId="2A54F894"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1.50</w:t>
            </w:r>
          </w:p>
        </w:tc>
        <w:tc>
          <w:tcPr>
            <w:tcW w:w="780"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6A347C33" w14:textId="16DFDE22"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1.26</w:t>
            </w:r>
          </w:p>
        </w:tc>
        <w:tc>
          <w:tcPr>
            <w:tcW w:w="784"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3CD25333" w14:textId="2559780C"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0.63</w:t>
            </w:r>
          </w:p>
        </w:tc>
        <w:tc>
          <w:tcPr>
            <w:tcW w:w="83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041CC31" w14:textId="088EDBB2"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3.05</w:t>
            </w:r>
          </w:p>
        </w:tc>
        <w:tc>
          <w:tcPr>
            <w:tcW w:w="79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7432A7F" w14:textId="639EBF16"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1.44</w:t>
            </w:r>
          </w:p>
        </w:tc>
        <w:tc>
          <w:tcPr>
            <w:tcW w:w="76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6C23AE7" w14:textId="39FE506F"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1.83</w:t>
            </w:r>
          </w:p>
        </w:tc>
        <w:tc>
          <w:tcPr>
            <w:tcW w:w="76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45AA661" w14:textId="4EF97869"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1.00</w:t>
            </w:r>
          </w:p>
        </w:tc>
        <w:tc>
          <w:tcPr>
            <w:tcW w:w="80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4ADB7BE" w14:textId="40BE97DC"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2.44</w:t>
            </w:r>
          </w:p>
        </w:tc>
        <w:tc>
          <w:tcPr>
            <w:tcW w:w="8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76EF26D" w14:textId="7A7ED752"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1.44</w:t>
            </w:r>
          </w:p>
        </w:tc>
      </w:tr>
      <w:tr w:rsidR="00D03E35" w:rsidRPr="00113DAD" w14:paraId="1B532886" w14:textId="77777777" w:rsidTr="00B57048">
        <w:trPr>
          <w:trHeight w:val="703"/>
          <w:jc w:val="center"/>
        </w:trPr>
        <w:tc>
          <w:tcPr>
            <w:tcW w:w="98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tcPr>
          <w:p w14:paraId="07C7DD7C" w14:textId="0DA4DE49" w:rsidR="00D03E35" w:rsidRPr="00113DAD" w:rsidRDefault="00D03E35" w:rsidP="00D03E35">
            <w:pPr>
              <w:spacing w:after="0" w:line="600" w:lineRule="auto"/>
              <w:jc w:val="center"/>
              <w:rPr>
                <w:rFonts w:ascii="Arial" w:hAnsi="Arial" w:cs="Arial"/>
                <w:color w:val="000000"/>
                <w:sz w:val="20"/>
                <w:szCs w:val="20"/>
              </w:rPr>
            </w:pPr>
            <w:r w:rsidRPr="00113DAD">
              <w:rPr>
                <w:rFonts w:ascii="Arial" w:hAnsi="Arial" w:cs="Arial"/>
                <w:color w:val="000000"/>
                <w:sz w:val="20"/>
                <w:szCs w:val="20"/>
              </w:rPr>
              <w:t>Others</w:t>
            </w:r>
          </w:p>
        </w:tc>
        <w:tc>
          <w:tcPr>
            <w:tcW w:w="775"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1988A29C" w14:textId="08F0408F" w:rsidR="00D03E35" w:rsidRPr="00113DAD" w:rsidRDefault="00D03E35" w:rsidP="00D03E35">
            <w:pPr>
              <w:spacing w:after="0" w:line="600" w:lineRule="auto"/>
              <w:jc w:val="center"/>
              <w:rPr>
                <w:rFonts w:ascii="Arial" w:hAnsi="Arial" w:cs="Arial"/>
                <w:color w:val="000000"/>
                <w:sz w:val="20"/>
                <w:szCs w:val="20"/>
              </w:rPr>
            </w:pPr>
            <w:r w:rsidRPr="00113DAD">
              <w:rPr>
                <w:rFonts w:ascii="Arial" w:hAnsi="Arial" w:cs="Arial"/>
                <w:color w:val="000000"/>
                <w:sz w:val="20"/>
                <w:szCs w:val="20"/>
              </w:rPr>
              <w:t>109.66</w:t>
            </w:r>
          </w:p>
        </w:tc>
        <w:tc>
          <w:tcPr>
            <w:tcW w:w="780"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29D2F5DE" w14:textId="03E95D9C" w:rsidR="00D03E35" w:rsidRPr="00113DAD" w:rsidRDefault="00D03E35" w:rsidP="00D03E35">
            <w:pPr>
              <w:spacing w:after="0" w:line="600" w:lineRule="auto"/>
              <w:jc w:val="center"/>
              <w:rPr>
                <w:rFonts w:ascii="Arial" w:hAnsi="Arial" w:cs="Arial"/>
                <w:color w:val="000000"/>
                <w:sz w:val="20"/>
                <w:szCs w:val="20"/>
              </w:rPr>
            </w:pPr>
            <w:r w:rsidRPr="00113DAD">
              <w:rPr>
                <w:rFonts w:ascii="Arial" w:hAnsi="Arial" w:cs="Arial"/>
                <w:color w:val="000000"/>
                <w:sz w:val="20"/>
                <w:szCs w:val="20"/>
              </w:rPr>
              <w:t>89.57</w:t>
            </w:r>
          </w:p>
        </w:tc>
        <w:tc>
          <w:tcPr>
            <w:tcW w:w="776"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1D2F0C29" w14:textId="2AB8CADE" w:rsidR="00D03E35" w:rsidRPr="00113DAD" w:rsidRDefault="00D03E35" w:rsidP="00D03E35">
            <w:pPr>
              <w:spacing w:after="0" w:line="600" w:lineRule="auto"/>
              <w:jc w:val="center"/>
              <w:rPr>
                <w:rFonts w:ascii="Arial" w:hAnsi="Arial" w:cs="Arial"/>
                <w:color w:val="000000"/>
                <w:sz w:val="20"/>
                <w:szCs w:val="20"/>
              </w:rPr>
            </w:pPr>
            <w:r w:rsidRPr="00113DAD">
              <w:rPr>
                <w:rFonts w:ascii="Arial" w:hAnsi="Arial" w:cs="Arial"/>
                <w:color w:val="000000"/>
                <w:sz w:val="20"/>
                <w:szCs w:val="20"/>
              </w:rPr>
              <w:t>109.68</w:t>
            </w:r>
          </w:p>
        </w:tc>
        <w:tc>
          <w:tcPr>
            <w:tcW w:w="780"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30F23173" w14:textId="0E4B6C09" w:rsidR="00D03E35" w:rsidRPr="00113DAD" w:rsidRDefault="00D03E35" w:rsidP="00D03E35">
            <w:pPr>
              <w:spacing w:after="0" w:line="600" w:lineRule="auto"/>
              <w:jc w:val="center"/>
              <w:rPr>
                <w:rFonts w:ascii="Arial" w:hAnsi="Arial" w:cs="Arial"/>
                <w:color w:val="000000"/>
                <w:sz w:val="20"/>
                <w:szCs w:val="20"/>
              </w:rPr>
            </w:pPr>
            <w:r w:rsidRPr="00113DAD">
              <w:rPr>
                <w:rFonts w:ascii="Arial" w:hAnsi="Arial" w:cs="Arial"/>
                <w:color w:val="000000"/>
                <w:sz w:val="20"/>
                <w:szCs w:val="20"/>
              </w:rPr>
              <w:t>65.33</w:t>
            </w:r>
          </w:p>
        </w:tc>
        <w:tc>
          <w:tcPr>
            <w:tcW w:w="780"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565FD73A" w14:textId="7E7C5062" w:rsidR="00D03E35" w:rsidRPr="00113DAD" w:rsidRDefault="00D03E35" w:rsidP="00D03E35">
            <w:pPr>
              <w:spacing w:after="0" w:line="600" w:lineRule="auto"/>
              <w:jc w:val="center"/>
              <w:rPr>
                <w:rFonts w:ascii="Arial" w:hAnsi="Arial" w:cs="Arial"/>
                <w:color w:val="000000"/>
                <w:sz w:val="20"/>
                <w:szCs w:val="20"/>
              </w:rPr>
            </w:pPr>
            <w:r w:rsidRPr="00113DAD">
              <w:rPr>
                <w:rFonts w:ascii="Arial" w:hAnsi="Arial" w:cs="Arial"/>
                <w:color w:val="000000"/>
                <w:sz w:val="20"/>
                <w:szCs w:val="20"/>
              </w:rPr>
              <w:t>70.75</w:t>
            </w:r>
          </w:p>
        </w:tc>
        <w:tc>
          <w:tcPr>
            <w:tcW w:w="784"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35D0ACBB" w14:textId="0224CBDF" w:rsidR="00D03E35" w:rsidRPr="00113DAD" w:rsidRDefault="00D03E35" w:rsidP="00D03E35">
            <w:pPr>
              <w:spacing w:after="0" w:line="600" w:lineRule="auto"/>
              <w:jc w:val="center"/>
              <w:rPr>
                <w:rFonts w:ascii="Arial" w:hAnsi="Arial" w:cs="Arial"/>
                <w:color w:val="000000"/>
                <w:sz w:val="20"/>
                <w:szCs w:val="20"/>
              </w:rPr>
            </w:pPr>
            <w:r w:rsidRPr="00113DAD">
              <w:rPr>
                <w:rFonts w:ascii="Arial" w:hAnsi="Arial" w:cs="Arial"/>
                <w:color w:val="000000"/>
                <w:sz w:val="20"/>
                <w:szCs w:val="20"/>
              </w:rPr>
              <w:t>52.99</w:t>
            </w:r>
          </w:p>
        </w:tc>
        <w:tc>
          <w:tcPr>
            <w:tcW w:w="83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tcPr>
          <w:p w14:paraId="217F418D" w14:textId="58ADDEAF" w:rsidR="00D03E35" w:rsidRPr="00113DAD" w:rsidRDefault="00D03E35" w:rsidP="00D03E35">
            <w:pPr>
              <w:spacing w:after="0" w:line="600" w:lineRule="auto"/>
              <w:jc w:val="center"/>
              <w:rPr>
                <w:rFonts w:ascii="Arial" w:hAnsi="Arial" w:cs="Arial"/>
                <w:color w:val="000000"/>
                <w:sz w:val="20"/>
                <w:szCs w:val="20"/>
              </w:rPr>
            </w:pPr>
            <w:r w:rsidRPr="00113DAD">
              <w:rPr>
                <w:rFonts w:ascii="Arial" w:hAnsi="Arial" w:cs="Arial"/>
                <w:color w:val="000000"/>
                <w:sz w:val="20"/>
                <w:szCs w:val="20"/>
              </w:rPr>
              <w:t>91.44</w:t>
            </w:r>
          </w:p>
        </w:tc>
        <w:tc>
          <w:tcPr>
            <w:tcW w:w="79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tcPr>
          <w:p w14:paraId="2A0279DE" w14:textId="2144D404" w:rsidR="00D03E35" w:rsidRPr="00113DAD" w:rsidRDefault="00D03E35" w:rsidP="00D03E35">
            <w:pPr>
              <w:spacing w:after="0" w:line="600" w:lineRule="auto"/>
              <w:jc w:val="center"/>
              <w:rPr>
                <w:rFonts w:ascii="Arial" w:hAnsi="Arial" w:cs="Arial"/>
                <w:color w:val="000000"/>
                <w:sz w:val="20"/>
                <w:szCs w:val="20"/>
              </w:rPr>
            </w:pPr>
            <w:r w:rsidRPr="00113DAD">
              <w:rPr>
                <w:rFonts w:ascii="Arial" w:hAnsi="Arial" w:cs="Arial"/>
                <w:color w:val="000000"/>
                <w:sz w:val="20"/>
                <w:szCs w:val="20"/>
              </w:rPr>
              <w:t>52.99</w:t>
            </w:r>
          </w:p>
        </w:tc>
        <w:tc>
          <w:tcPr>
            <w:tcW w:w="76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tcPr>
          <w:p w14:paraId="3C0A039A" w14:textId="68867245" w:rsidR="00D03E35" w:rsidRPr="00113DAD" w:rsidRDefault="00D03E35" w:rsidP="00D03E35">
            <w:pPr>
              <w:spacing w:after="0" w:line="600" w:lineRule="auto"/>
              <w:jc w:val="center"/>
              <w:rPr>
                <w:rFonts w:ascii="Arial" w:hAnsi="Arial" w:cs="Arial"/>
                <w:color w:val="000000"/>
                <w:sz w:val="20"/>
                <w:szCs w:val="20"/>
              </w:rPr>
            </w:pPr>
            <w:r w:rsidRPr="00113DAD">
              <w:rPr>
                <w:rFonts w:ascii="Arial" w:hAnsi="Arial" w:cs="Arial"/>
                <w:color w:val="000000"/>
                <w:sz w:val="20"/>
                <w:szCs w:val="20"/>
              </w:rPr>
              <w:t>125.89</w:t>
            </w:r>
          </w:p>
        </w:tc>
        <w:tc>
          <w:tcPr>
            <w:tcW w:w="76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tcPr>
          <w:p w14:paraId="67390F7F" w14:textId="08DAB296" w:rsidR="00D03E35" w:rsidRPr="00113DAD" w:rsidRDefault="00D03E35" w:rsidP="00D03E35">
            <w:pPr>
              <w:spacing w:after="0" w:line="600" w:lineRule="auto"/>
              <w:jc w:val="center"/>
              <w:rPr>
                <w:rFonts w:ascii="Arial" w:hAnsi="Arial" w:cs="Arial"/>
                <w:color w:val="000000"/>
                <w:sz w:val="20"/>
                <w:szCs w:val="20"/>
              </w:rPr>
            </w:pPr>
            <w:r w:rsidRPr="00113DAD">
              <w:rPr>
                <w:rFonts w:ascii="Arial" w:hAnsi="Arial" w:cs="Arial"/>
                <w:color w:val="000000"/>
                <w:sz w:val="20"/>
                <w:szCs w:val="20"/>
              </w:rPr>
              <w:t>59.12</w:t>
            </w:r>
          </w:p>
        </w:tc>
        <w:tc>
          <w:tcPr>
            <w:tcW w:w="80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tcPr>
          <w:p w14:paraId="13147233" w14:textId="4901DF16" w:rsidR="00D03E35" w:rsidRPr="00113DAD" w:rsidRDefault="00D03E35" w:rsidP="00D03E35">
            <w:pPr>
              <w:spacing w:after="0" w:line="600" w:lineRule="auto"/>
              <w:jc w:val="center"/>
              <w:rPr>
                <w:rFonts w:ascii="Arial" w:hAnsi="Arial" w:cs="Arial"/>
                <w:color w:val="000000"/>
                <w:sz w:val="20"/>
                <w:szCs w:val="20"/>
              </w:rPr>
            </w:pPr>
            <w:r w:rsidRPr="00113DAD">
              <w:rPr>
                <w:rFonts w:ascii="Arial" w:hAnsi="Arial" w:cs="Arial"/>
                <w:color w:val="000000"/>
                <w:sz w:val="20"/>
                <w:szCs w:val="20"/>
              </w:rPr>
              <w:t>151.36</w:t>
            </w:r>
          </w:p>
        </w:tc>
        <w:tc>
          <w:tcPr>
            <w:tcW w:w="8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tcPr>
          <w:p w14:paraId="126DDA0F" w14:textId="67D82A7A" w:rsidR="00D03E35" w:rsidRPr="00113DAD" w:rsidRDefault="00D03E35" w:rsidP="00D03E35">
            <w:pPr>
              <w:spacing w:after="0" w:line="600" w:lineRule="auto"/>
              <w:jc w:val="center"/>
              <w:rPr>
                <w:rFonts w:ascii="Arial" w:hAnsi="Arial" w:cs="Arial"/>
                <w:color w:val="000000"/>
                <w:sz w:val="20"/>
                <w:szCs w:val="20"/>
              </w:rPr>
            </w:pPr>
            <w:r w:rsidRPr="00113DAD">
              <w:rPr>
                <w:rFonts w:ascii="Arial" w:hAnsi="Arial" w:cs="Arial"/>
                <w:color w:val="000000"/>
                <w:sz w:val="20"/>
                <w:szCs w:val="20"/>
              </w:rPr>
              <w:t>45.10</w:t>
            </w:r>
          </w:p>
        </w:tc>
      </w:tr>
      <w:tr w:rsidR="00D03E35" w:rsidRPr="00113DAD" w14:paraId="28E4F397" w14:textId="77777777" w:rsidTr="00B57048">
        <w:trPr>
          <w:trHeight w:val="703"/>
          <w:jc w:val="center"/>
        </w:trPr>
        <w:tc>
          <w:tcPr>
            <w:tcW w:w="98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8ED3331" w14:textId="296A544C" w:rsidR="00D03E35" w:rsidRPr="00113DAD" w:rsidRDefault="00D03E35" w:rsidP="00D03E35">
            <w:pPr>
              <w:spacing w:after="0" w:line="600" w:lineRule="auto"/>
              <w:jc w:val="center"/>
              <w:rPr>
                <w:rFonts w:ascii="Arial" w:eastAsia="Arial" w:hAnsi="Arial" w:cs="Arial"/>
                <w:b/>
                <w:bCs/>
                <w:color w:val="000000" w:themeColor="text1"/>
                <w:sz w:val="20"/>
                <w:szCs w:val="20"/>
                <w:lang w:val="en-US"/>
              </w:rPr>
            </w:pPr>
            <w:r w:rsidRPr="00113DAD">
              <w:rPr>
                <w:rFonts w:ascii="Arial" w:hAnsi="Arial" w:cs="Arial"/>
                <w:b/>
                <w:bCs/>
                <w:color w:val="000000"/>
                <w:sz w:val="20"/>
                <w:szCs w:val="20"/>
              </w:rPr>
              <w:t>Total</w:t>
            </w:r>
          </w:p>
        </w:tc>
        <w:tc>
          <w:tcPr>
            <w:tcW w:w="775"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0F897324" w14:textId="54A063C7" w:rsidR="00D03E35" w:rsidRPr="00113DAD" w:rsidRDefault="00D03E35" w:rsidP="00D03E35">
            <w:pPr>
              <w:spacing w:after="0" w:line="600" w:lineRule="auto"/>
              <w:jc w:val="center"/>
              <w:rPr>
                <w:rFonts w:ascii="Arial" w:eastAsia="Arial" w:hAnsi="Arial" w:cs="Arial"/>
                <w:b/>
                <w:bCs/>
                <w:color w:val="000000" w:themeColor="text1"/>
                <w:sz w:val="20"/>
                <w:szCs w:val="20"/>
                <w:lang w:val="en-US"/>
              </w:rPr>
            </w:pPr>
            <w:r w:rsidRPr="00113DAD">
              <w:rPr>
                <w:rFonts w:ascii="Arial" w:hAnsi="Arial" w:cs="Arial"/>
                <w:b/>
                <w:bCs/>
                <w:color w:val="000000"/>
                <w:sz w:val="20"/>
                <w:szCs w:val="20"/>
              </w:rPr>
              <w:t>180.91</w:t>
            </w:r>
          </w:p>
        </w:tc>
        <w:tc>
          <w:tcPr>
            <w:tcW w:w="780"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203DFF0E" w14:textId="2046CD25" w:rsidR="00D03E35" w:rsidRPr="00113DAD" w:rsidRDefault="00D03E35" w:rsidP="00D03E35">
            <w:pPr>
              <w:spacing w:after="0" w:line="600" w:lineRule="auto"/>
              <w:jc w:val="center"/>
              <w:rPr>
                <w:rFonts w:ascii="Arial" w:eastAsia="Arial" w:hAnsi="Arial" w:cs="Arial"/>
                <w:b/>
                <w:bCs/>
                <w:color w:val="000000" w:themeColor="text1"/>
                <w:sz w:val="20"/>
                <w:szCs w:val="20"/>
                <w:lang w:val="en-US"/>
              </w:rPr>
            </w:pPr>
            <w:r w:rsidRPr="00113DAD">
              <w:rPr>
                <w:rFonts w:ascii="Arial" w:hAnsi="Arial" w:cs="Arial"/>
                <w:b/>
                <w:bCs/>
                <w:color w:val="000000"/>
                <w:sz w:val="20"/>
                <w:szCs w:val="20"/>
              </w:rPr>
              <w:t>125.99</w:t>
            </w:r>
          </w:p>
        </w:tc>
        <w:tc>
          <w:tcPr>
            <w:tcW w:w="776"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39D4267B" w14:textId="228D3228" w:rsidR="00D03E35" w:rsidRPr="00113DAD" w:rsidRDefault="00D03E35" w:rsidP="00D03E35">
            <w:pPr>
              <w:spacing w:after="0" w:line="600" w:lineRule="auto"/>
              <w:jc w:val="center"/>
              <w:rPr>
                <w:rFonts w:ascii="Arial" w:eastAsia="Arial" w:hAnsi="Arial" w:cs="Arial"/>
                <w:b/>
                <w:bCs/>
                <w:color w:val="000000" w:themeColor="text1"/>
                <w:sz w:val="20"/>
                <w:szCs w:val="20"/>
                <w:lang w:val="en-US"/>
              </w:rPr>
            </w:pPr>
            <w:r w:rsidRPr="00113DAD">
              <w:rPr>
                <w:rFonts w:ascii="Arial" w:hAnsi="Arial" w:cs="Arial"/>
                <w:b/>
                <w:bCs/>
                <w:color w:val="000000"/>
                <w:sz w:val="20"/>
                <w:szCs w:val="20"/>
              </w:rPr>
              <w:t>225.83</w:t>
            </w:r>
          </w:p>
        </w:tc>
        <w:tc>
          <w:tcPr>
            <w:tcW w:w="780"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2140B446" w14:textId="0D062C44" w:rsidR="00D03E35" w:rsidRPr="00113DAD" w:rsidRDefault="00D03E35" w:rsidP="00D03E35">
            <w:pPr>
              <w:spacing w:after="0" w:line="600" w:lineRule="auto"/>
              <w:jc w:val="center"/>
              <w:rPr>
                <w:rFonts w:ascii="Arial" w:eastAsia="Arial" w:hAnsi="Arial" w:cs="Arial"/>
                <w:b/>
                <w:bCs/>
                <w:color w:val="000000" w:themeColor="text1"/>
                <w:sz w:val="20"/>
                <w:szCs w:val="20"/>
                <w:lang w:val="en-US"/>
              </w:rPr>
            </w:pPr>
            <w:r w:rsidRPr="00113DAD">
              <w:rPr>
                <w:rFonts w:ascii="Arial" w:hAnsi="Arial" w:cs="Arial"/>
                <w:b/>
                <w:bCs/>
                <w:color w:val="000000"/>
                <w:sz w:val="20"/>
                <w:szCs w:val="20"/>
              </w:rPr>
              <w:t>122.12</w:t>
            </w:r>
          </w:p>
        </w:tc>
        <w:tc>
          <w:tcPr>
            <w:tcW w:w="780"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3B269D47" w14:textId="77BA49CD" w:rsidR="00D03E35" w:rsidRPr="00113DAD" w:rsidRDefault="00D03E35" w:rsidP="00D03E35">
            <w:pPr>
              <w:spacing w:after="0" w:line="600" w:lineRule="auto"/>
              <w:jc w:val="center"/>
              <w:rPr>
                <w:rFonts w:ascii="Arial" w:eastAsia="Arial" w:hAnsi="Arial" w:cs="Arial"/>
                <w:b/>
                <w:bCs/>
                <w:color w:val="000000" w:themeColor="text1"/>
                <w:sz w:val="20"/>
                <w:szCs w:val="20"/>
                <w:lang w:val="en-US"/>
              </w:rPr>
            </w:pPr>
            <w:r w:rsidRPr="00113DAD">
              <w:rPr>
                <w:rFonts w:ascii="Arial" w:hAnsi="Arial" w:cs="Arial"/>
                <w:b/>
                <w:bCs/>
                <w:color w:val="000000"/>
                <w:sz w:val="20"/>
                <w:szCs w:val="20"/>
              </w:rPr>
              <w:t>201.44</w:t>
            </w:r>
          </w:p>
        </w:tc>
        <w:tc>
          <w:tcPr>
            <w:tcW w:w="784"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72E9F5ED" w14:textId="5F1A853F" w:rsidR="00D03E35" w:rsidRPr="00113DAD" w:rsidRDefault="00D03E35" w:rsidP="00D03E35">
            <w:pPr>
              <w:spacing w:after="0" w:line="600" w:lineRule="auto"/>
              <w:jc w:val="center"/>
              <w:rPr>
                <w:rFonts w:ascii="Arial" w:eastAsia="Arial" w:hAnsi="Arial" w:cs="Arial"/>
                <w:b/>
                <w:bCs/>
                <w:color w:val="000000" w:themeColor="text1"/>
                <w:sz w:val="20"/>
                <w:szCs w:val="20"/>
                <w:lang w:val="en-US"/>
              </w:rPr>
            </w:pPr>
            <w:r w:rsidRPr="00113DAD">
              <w:rPr>
                <w:rFonts w:ascii="Arial" w:hAnsi="Arial" w:cs="Arial"/>
                <w:b/>
                <w:bCs/>
                <w:color w:val="000000"/>
                <w:sz w:val="20"/>
                <w:szCs w:val="20"/>
              </w:rPr>
              <w:t>117.69</w:t>
            </w:r>
          </w:p>
        </w:tc>
        <w:tc>
          <w:tcPr>
            <w:tcW w:w="83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ED18BB0" w14:textId="4CA0A29C" w:rsidR="00D03E35" w:rsidRPr="00113DAD" w:rsidRDefault="00D03E35" w:rsidP="00D03E35">
            <w:pPr>
              <w:spacing w:after="0" w:line="600" w:lineRule="auto"/>
              <w:jc w:val="center"/>
              <w:rPr>
                <w:rFonts w:ascii="Arial" w:eastAsia="Arial" w:hAnsi="Arial" w:cs="Arial"/>
                <w:b/>
                <w:bCs/>
                <w:color w:val="000000" w:themeColor="text1"/>
                <w:sz w:val="20"/>
                <w:szCs w:val="20"/>
                <w:lang w:val="en-US"/>
              </w:rPr>
            </w:pPr>
            <w:r w:rsidRPr="00113DAD">
              <w:rPr>
                <w:rFonts w:ascii="Arial" w:hAnsi="Arial" w:cs="Arial"/>
                <w:b/>
                <w:bCs/>
                <w:color w:val="000000"/>
                <w:sz w:val="20"/>
                <w:szCs w:val="20"/>
              </w:rPr>
              <w:t>220.55</w:t>
            </w:r>
          </w:p>
        </w:tc>
        <w:tc>
          <w:tcPr>
            <w:tcW w:w="79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7E88AD9" w14:textId="6C43C0EA" w:rsidR="00D03E35" w:rsidRPr="00113DAD" w:rsidRDefault="00D03E35" w:rsidP="00D03E35">
            <w:pPr>
              <w:spacing w:after="0" w:line="600" w:lineRule="auto"/>
              <w:jc w:val="center"/>
              <w:rPr>
                <w:rFonts w:ascii="Arial" w:eastAsia="Arial" w:hAnsi="Arial" w:cs="Arial"/>
                <w:b/>
                <w:bCs/>
                <w:color w:val="000000" w:themeColor="text1"/>
                <w:sz w:val="20"/>
                <w:szCs w:val="20"/>
                <w:lang w:val="en-US"/>
              </w:rPr>
            </w:pPr>
            <w:r w:rsidRPr="00113DAD">
              <w:rPr>
                <w:rFonts w:ascii="Arial" w:hAnsi="Arial" w:cs="Arial"/>
                <w:b/>
                <w:bCs/>
                <w:color w:val="000000"/>
                <w:sz w:val="20"/>
                <w:szCs w:val="20"/>
              </w:rPr>
              <w:t>114.67</w:t>
            </w:r>
          </w:p>
        </w:tc>
        <w:tc>
          <w:tcPr>
            <w:tcW w:w="76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F236B3E" w14:textId="54B2458C" w:rsidR="00D03E35" w:rsidRPr="00113DAD" w:rsidRDefault="00D03E35" w:rsidP="00D03E35">
            <w:pPr>
              <w:spacing w:after="0" w:line="600" w:lineRule="auto"/>
              <w:jc w:val="center"/>
              <w:rPr>
                <w:rFonts w:ascii="Arial" w:eastAsia="Arial" w:hAnsi="Arial" w:cs="Arial"/>
                <w:b/>
                <w:bCs/>
                <w:color w:val="000000" w:themeColor="text1"/>
                <w:sz w:val="20"/>
                <w:szCs w:val="20"/>
                <w:lang w:val="en-US"/>
              </w:rPr>
            </w:pPr>
            <w:r w:rsidRPr="00113DAD">
              <w:rPr>
                <w:rFonts w:ascii="Arial" w:hAnsi="Arial" w:cs="Arial"/>
                <w:b/>
                <w:bCs/>
                <w:color w:val="000000"/>
                <w:sz w:val="20"/>
                <w:szCs w:val="20"/>
              </w:rPr>
              <w:t>244.81</w:t>
            </w:r>
          </w:p>
        </w:tc>
        <w:tc>
          <w:tcPr>
            <w:tcW w:w="76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CD5FD25" w14:textId="3FB7DD44" w:rsidR="00D03E35" w:rsidRPr="00113DAD" w:rsidRDefault="00D03E35" w:rsidP="00D03E35">
            <w:pPr>
              <w:spacing w:after="0" w:line="600" w:lineRule="auto"/>
              <w:jc w:val="center"/>
              <w:rPr>
                <w:rFonts w:ascii="Arial" w:eastAsia="Arial" w:hAnsi="Arial" w:cs="Arial"/>
                <w:b/>
                <w:bCs/>
                <w:color w:val="000000" w:themeColor="text1"/>
                <w:sz w:val="20"/>
                <w:szCs w:val="20"/>
                <w:lang w:val="en-US"/>
              </w:rPr>
            </w:pPr>
            <w:r w:rsidRPr="00113DAD">
              <w:rPr>
                <w:rFonts w:ascii="Arial" w:hAnsi="Arial" w:cs="Arial"/>
                <w:b/>
                <w:bCs/>
                <w:color w:val="000000"/>
                <w:sz w:val="20"/>
                <w:szCs w:val="20"/>
              </w:rPr>
              <w:t>121.38</w:t>
            </w:r>
          </w:p>
        </w:tc>
        <w:tc>
          <w:tcPr>
            <w:tcW w:w="80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85D4331" w14:textId="25C26B3C" w:rsidR="00D03E35" w:rsidRPr="00113DAD" w:rsidRDefault="00D03E35" w:rsidP="00D03E35">
            <w:pPr>
              <w:spacing w:after="0" w:line="600" w:lineRule="auto"/>
              <w:jc w:val="center"/>
              <w:rPr>
                <w:rFonts w:ascii="Arial" w:eastAsia="Arial" w:hAnsi="Arial" w:cs="Arial"/>
                <w:b/>
                <w:bCs/>
                <w:color w:val="000000" w:themeColor="text1"/>
                <w:sz w:val="20"/>
                <w:szCs w:val="20"/>
                <w:lang w:val="en-US"/>
              </w:rPr>
            </w:pPr>
            <w:r w:rsidRPr="00113DAD">
              <w:rPr>
                <w:rFonts w:ascii="Arial" w:hAnsi="Arial" w:cs="Arial"/>
                <w:b/>
                <w:bCs/>
                <w:color w:val="000000"/>
                <w:sz w:val="20"/>
                <w:szCs w:val="20"/>
              </w:rPr>
              <w:t>250.55</w:t>
            </w:r>
          </w:p>
        </w:tc>
        <w:tc>
          <w:tcPr>
            <w:tcW w:w="8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CE784F9" w14:textId="08CB224D" w:rsidR="00D03E35" w:rsidRPr="00113DAD" w:rsidRDefault="00D03E35" w:rsidP="00D03E35">
            <w:pPr>
              <w:spacing w:after="0" w:line="600" w:lineRule="auto"/>
              <w:jc w:val="center"/>
              <w:rPr>
                <w:rFonts w:ascii="Arial" w:eastAsia="Arial" w:hAnsi="Arial" w:cs="Arial"/>
                <w:b/>
                <w:bCs/>
                <w:color w:val="000000" w:themeColor="text1"/>
                <w:sz w:val="20"/>
                <w:szCs w:val="20"/>
                <w:lang w:val="en-US"/>
              </w:rPr>
            </w:pPr>
            <w:r w:rsidRPr="00113DAD">
              <w:rPr>
                <w:rFonts w:ascii="Arial" w:hAnsi="Arial" w:cs="Arial"/>
                <w:b/>
                <w:bCs/>
                <w:color w:val="000000"/>
                <w:sz w:val="20"/>
                <w:szCs w:val="20"/>
              </w:rPr>
              <w:t>105.97</w:t>
            </w:r>
          </w:p>
        </w:tc>
      </w:tr>
    </w:tbl>
    <w:p w14:paraId="7374E7FF" w14:textId="4E99E91D" w:rsidR="0073325C" w:rsidRDefault="0073325C" w:rsidP="00BB3C6A">
      <w:pPr>
        <w:spacing w:line="480" w:lineRule="auto"/>
        <w:rPr>
          <w:rFonts w:ascii="Arial" w:eastAsia="Arial" w:hAnsi="Arial" w:cs="Arial"/>
          <w:b/>
          <w:bCs/>
          <w:color w:val="000000" w:themeColor="text1"/>
          <w:sz w:val="24"/>
          <w:szCs w:val="24"/>
        </w:rPr>
      </w:pPr>
      <w:r w:rsidRPr="002B5730">
        <w:rPr>
          <w:noProof/>
          <w:color w:val="000000" w:themeColor="text1"/>
        </w:rPr>
        <mc:AlternateContent>
          <mc:Choice Requires="wps">
            <w:drawing>
              <wp:anchor distT="0" distB="0" distL="114300" distR="114300" simplePos="0" relativeHeight="252405760" behindDoc="0" locked="0" layoutInCell="1" allowOverlap="1" wp14:anchorId="06167B56" wp14:editId="39371BF1">
                <wp:simplePos x="0" y="0"/>
                <wp:positionH relativeFrom="column">
                  <wp:posOffset>4269740</wp:posOffset>
                </wp:positionH>
                <wp:positionV relativeFrom="paragraph">
                  <wp:posOffset>313055</wp:posOffset>
                </wp:positionV>
                <wp:extent cx="2207260" cy="200025"/>
                <wp:effectExtent l="0" t="0" r="0" b="0"/>
                <wp:wrapNone/>
                <wp:docPr id="1118" name="TextBox 4"/>
                <wp:cNvGraphicFramePr/>
                <a:graphic xmlns:a="http://schemas.openxmlformats.org/drawingml/2006/main">
                  <a:graphicData uri="http://schemas.microsoft.com/office/word/2010/wordprocessingShape">
                    <wps:wsp>
                      <wps:cNvSpPr txBox="1"/>
                      <wps:spPr>
                        <a:xfrm>
                          <a:off x="0" y="0"/>
                          <a:ext cx="2207260" cy="200025"/>
                        </a:xfrm>
                        <a:prstGeom prst="rect">
                          <a:avLst/>
                        </a:prstGeom>
                        <a:noFill/>
                      </wps:spPr>
                      <wps:txbx>
                        <w:txbxContent>
                          <w:p w14:paraId="5064363D" w14:textId="502A6CDB" w:rsidR="001E434A" w:rsidRDefault="001E434A" w:rsidP="001E434A">
                            <w:pPr>
                              <w:jc w:val="right"/>
                              <w:textAlignment w:val="baseline"/>
                              <w:rPr>
                                <w:rFonts w:ascii="Verdana" w:eastAsia="Verdana" w:hAnsi="Verdana" w:cs="Verdana"/>
                                <w:i/>
                                <w:iCs/>
                                <w:color w:val="000000" w:themeColor="text1"/>
                                <w:kern w:val="24"/>
                                <w:sz w:val="12"/>
                                <w:szCs w:val="12"/>
                              </w:rPr>
                            </w:pPr>
                            <w:r>
                              <w:rPr>
                                <w:rFonts w:ascii="Verdana" w:eastAsia="Verdana" w:hAnsi="Verdana" w:cs="Verdana"/>
                                <w:i/>
                                <w:iCs/>
                                <w:color w:val="000000" w:themeColor="text1"/>
                                <w:kern w:val="24"/>
                                <w:sz w:val="12"/>
                                <w:szCs w:val="12"/>
                              </w:rPr>
                              <w:t>Others</w:t>
                            </w:r>
                            <w:r w:rsidR="00D03E35">
                              <w:rPr>
                                <w:rFonts w:ascii="Verdana" w:eastAsia="Verdana" w:hAnsi="Verdana" w:cs="Verdana"/>
                                <w:i/>
                                <w:iCs/>
                                <w:color w:val="000000" w:themeColor="text1"/>
                                <w:kern w:val="24"/>
                                <w:sz w:val="12"/>
                                <w:szCs w:val="12"/>
                              </w:rPr>
                              <w:t xml:space="preserve"> Argentina, Iran, Qatar etc.</w:t>
                            </w:r>
                            <w:r>
                              <w:rPr>
                                <w:rFonts w:ascii="Verdana" w:eastAsia="Verdana" w:hAnsi="Verdana" w:cs="Verdana"/>
                                <w:i/>
                                <w:iCs/>
                                <w:color w:val="000000" w:themeColor="text1"/>
                                <w:kern w:val="24"/>
                                <w:sz w:val="12"/>
                                <w:szCs w:val="12"/>
                              </w:rPr>
                              <w:t xml:space="preserve"> </w:t>
                            </w:r>
                          </w:p>
                          <w:p w14:paraId="3717E59F" w14:textId="3513B71A" w:rsidR="001E434A" w:rsidRPr="00687E98" w:rsidRDefault="001E434A" w:rsidP="001E434A">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wps:txbx>
                      <wps:bodyPr wrap="square" rtlCol="0">
                        <a:spAutoFit/>
                      </wps:bodyPr>
                    </wps:wsp>
                  </a:graphicData>
                </a:graphic>
                <wp14:sizeRelH relativeFrom="margin">
                  <wp14:pctWidth>0</wp14:pctWidth>
                </wp14:sizeRelH>
              </wp:anchor>
            </w:drawing>
          </mc:Choice>
          <mc:Fallback>
            <w:pict>
              <v:shape w14:anchorId="06167B56" id="_x0000_s1199" type="#_x0000_t202" style="position:absolute;margin-left:336.2pt;margin-top:24.65pt;width:173.8pt;height:15.75pt;z-index:2524057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" filled="f" stroked="f">
                <v:textbox style="mso-fit-shape-to-text:t">
                  <w:txbxContent>
                    <w:p w14:paraId="5064363D" w14:textId="502A6CDB" w:rsidR="001E434A" w:rsidRDefault="001E434A" w:rsidP="001E434A">
                      <w:pPr>
                        <w:jc w:val="right"/>
                        <w:textAlignment w:val="baseline"/>
                        <w:rPr>
                          <w:rFonts w:ascii="Verdana" w:eastAsia="Verdana" w:hAnsi="Verdana" w:cs="Verdana"/>
                          <w:i/>
                          <w:iCs/>
                          <w:color w:val="000000" w:themeColor="text1"/>
                          <w:kern w:val="24"/>
                          <w:sz w:val="12"/>
                          <w:szCs w:val="12"/>
                        </w:rPr>
                      </w:pPr>
                      <w:r>
                        <w:rPr>
                          <w:rFonts w:ascii="Verdana" w:eastAsia="Verdana" w:hAnsi="Verdana" w:cs="Verdana"/>
                          <w:i/>
                          <w:iCs/>
                          <w:color w:val="000000" w:themeColor="text1"/>
                          <w:kern w:val="24"/>
                          <w:sz w:val="12"/>
                          <w:szCs w:val="12"/>
                        </w:rPr>
                        <w:t>Others</w:t>
                      </w:r>
                      <w:r w:rsidR="00D03E35">
                        <w:rPr>
                          <w:rFonts w:ascii="Verdana" w:eastAsia="Verdana" w:hAnsi="Verdana" w:cs="Verdana"/>
                          <w:i/>
                          <w:iCs/>
                          <w:color w:val="000000" w:themeColor="text1"/>
                          <w:kern w:val="24"/>
                          <w:sz w:val="12"/>
                          <w:szCs w:val="12"/>
                        </w:rPr>
                        <w:t xml:space="preserve"> Argentina, Iran, Qatar etc.</w:t>
                      </w:r>
                      <w:r>
                        <w:rPr>
                          <w:rFonts w:ascii="Verdana" w:eastAsia="Verdana" w:hAnsi="Verdana" w:cs="Verdana"/>
                          <w:i/>
                          <w:iCs/>
                          <w:color w:val="000000" w:themeColor="text1"/>
                          <w:kern w:val="24"/>
                          <w:sz w:val="12"/>
                          <w:szCs w:val="12"/>
                        </w:rPr>
                        <w:t xml:space="preserve"> </w:t>
                      </w:r>
                    </w:p>
                    <w:p w14:paraId="3717E59F" w14:textId="3513B71A" w:rsidR="001E434A" w:rsidRPr="00687E98" w:rsidRDefault="001E434A" w:rsidP="001E434A">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v:textbox>
              </v:shape>
            </w:pict>
          </mc:Fallback>
        </mc:AlternateContent>
      </w:r>
    </w:p>
    <w:p w14:paraId="12E7DB5C" w14:textId="2711FDE2" w:rsidR="007C5B32" w:rsidRDefault="007C5B32" w:rsidP="00BB3C6A">
      <w:pPr>
        <w:spacing w:line="480" w:lineRule="auto"/>
        <w:rPr>
          <w:rFonts w:ascii="Arial" w:eastAsia="Arial" w:hAnsi="Arial" w:cs="Arial"/>
          <w:b/>
          <w:bCs/>
          <w:color w:val="000000" w:themeColor="text1"/>
          <w:sz w:val="24"/>
          <w:szCs w:val="24"/>
        </w:rPr>
      </w:pPr>
    </w:p>
    <w:p w14:paraId="685281AF" w14:textId="77777777" w:rsidR="00613AE6" w:rsidRDefault="00613AE6" w:rsidP="00113DAD">
      <w:pPr>
        <w:spacing w:line="480" w:lineRule="auto"/>
        <w:rPr>
          <w:rFonts w:ascii="Verdana" w:eastAsia="Arial" w:hAnsi="Verdana" w:cs="Arial"/>
          <w:b/>
          <w:bCs/>
          <w:color w:val="000000" w:themeColor="text1"/>
          <w:sz w:val="20"/>
          <w:szCs w:val="20"/>
        </w:rPr>
      </w:pPr>
    </w:p>
    <w:p w14:paraId="6EBA4BFA" w14:textId="0FDE904D" w:rsidR="008D1421" w:rsidRPr="00113DAD" w:rsidRDefault="00613AE6" w:rsidP="00113DAD">
      <w:pPr>
        <w:spacing w:line="480" w:lineRule="auto"/>
        <w:rPr>
          <w:rFonts w:ascii="Arial" w:eastAsia="Arial" w:hAnsi="Arial" w:cs="Arial"/>
          <w:b/>
          <w:bCs/>
          <w:color w:val="000000" w:themeColor="text1"/>
          <w:sz w:val="24"/>
          <w:szCs w:val="24"/>
        </w:rPr>
      </w:pPr>
      <w:r w:rsidRPr="007937F6">
        <w:rPr>
          <w:rFonts w:ascii="Arial" w:eastAsia="Arial" w:hAnsi="Arial" w:cs="Arial"/>
          <w:b/>
          <w:bCs/>
          <w:color w:val="000000" w:themeColor="text1"/>
          <w:sz w:val="24"/>
          <w:szCs w:val="24"/>
        </w:rPr>
        <w:t>G</w:t>
      </w:r>
      <w:r w:rsidR="008D1421" w:rsidRPr="00113DAD">
        <w:rPr>
          <w:rFonts w:ascii="Arial" w:eastAsia="Arial" w:hAnsi="Arial" w:cs="Arial"/>
          <w:b/>
          <w:bCs/>
          <w:color w:val="000000" w:themeColor="text1"/>
          <w:sz w:val="24"/>
          <w:szCs w:val="24"/>
        </w:rPr>
        <w:t>lobal Vinyl Ester Resin Trade Dynamics – Export (</w:t>
      </w:r>
      <w:r w:rsidR="007C5B32" w:rsidRPr="00113DAD">
        <w:rPr>
          <w:rFonts w:ascii="Arial" w:eastAsia="Arial" w:hAnsi="Arial" w:cs="Arial"/>
          <w:b/>
          <w:bCs/>
          <w:color w:val="000000" w:themeColor="text1"/>
          <w:sz w:val="24"/>
          <w:szCs w:val="24"/>
        </w:rPr>
        <w:t>000’</w:t>
      </w:r>
      <w:r w:rsidR="008D1421" w:rsidRPr="00113DAD">
        <w:rPr>
          <w:rFonts w:ascii="Arial" w:eastAsia="Arial" w:hAnsi="Arial" w:cs="Arial"/>
          <w:b/>
          <w:bCs/>
          <w:color w:val="000000" w:themeColor="text1"/>
          <w:sz w:val="24"/>
          <w:szCs w:val="24"/>
        </w:rPr>
        <w:t xml:space="preserve"> Tonnes), 2015-2020</w:t>
      </w:r>
    </w:p>
    <w:tbl>
      <w:tblPr>
        <w:tblW w:w="10147" w:type="dxa"/>
        <w:tblCellMar>
          <w:left w:w="0" w:type="dxa"/>
          <w:right w:w="0" w:type="dxa"/>
        </w:tblCellMar>
        <w:tblLook w:val="0600" w:firstRow="0" w:lastRow="0" w:firstColumn="0" w:lastColumn="0" w:noHBand="1" w:noVBand="1"/>
      </w:tblPr>
      <w:tblGrid>
        <w:gridCol w:w="1737"/>
        <w:gridCol w:w="636"/>
        <w:gridCol w:w="728"/>
        <w:gridCol w:w="636"/>
        <w:gridCol w:w="728"/>
        <w:gridCol w:w="636"/>
        <w:gridCol w:w="728"/>
        <w:gridCol w:w="773"/>
        <w:gridCol w:w="753"/>
        <w:gridCol w:w="643"/>
        <w:gridCol w:w="753"/>
        <w:gridCol w:w="643"/>
        <w:gridCol w:w="753"/>
      </w:tblGrid>
      <w:tr w:rsidR="00C601EB" w:rsidRPr="00113DAD" w14:paraId="219E68F0" w14:textId="77777777" w:rsidTr="005C1BF1">
        <w:trPr>
          <w:trHeight w:val="457"/>
        </w:trPr>
        <w:tc>
          <w:tcPr>
            <w:tcW w:w="2044" w:type="dxa"/>
            <w:tcBorders>
              <w:top w:val="single" w:sz="2" w:space="0" w:color="000000"/>
              <w:left w:val="single" w:sz="2" w:space="0" w:color="000000"/>
              <w:bottom w:val="single" w:sz="2" w:space="0" w:color="000000"/>
              <w:right w:val="single" w:sz="2" w:space="0" w:color="000000"/>
            </w:tcBorders>
            <w:shd w:val="clear" w:color="auto" w:fill="B4C7E7"/>
            <w:tcMar>
              <w:top w:w="15" w:type="dxa"/>
              <w:left w:w="15" w:type="dxa"/>
              <w:bottom w:w="0" w:type="dxa"/>
              <w:right w:w="15" w:type="dxa"/>
            </w:tcMar>
            <w:vAlign w:val="center"/>
            <w:hideMark/>
          </w:tcPr>
          <w:p w14:paraId="0C38B233" w14:textId="77777777" w:rsidR="00C601EB" w:rsidRPr="00113DAD" w:rsidRDefault="00C601EB" w:rsidP="00C601EB">
            <w:pPr>
              <w:spacing w:after="0" w:line="600" w:lineRule="auto"/>
              <w:jc w:val="center"/>
              <w:rPr>
                <w:rFonts w:ascii="Arial" w:eastAsia="Arial" w:hAnsi="Arial" w:cs="Arial"/>
                <w:b/>
                <w:bCs/>
                <w:color w:val="000000" w:themeColor="text1"/>
                <w:sz w:val="20"/>
                <w:szCs w:val="20"/>
              </w:rPr>
            </w:pPr>
            <w:r w:rsidRPr="00113DAD">
              <w:rPr>
                <w:rFonts w:ascii="Arial" w:eastAsia="Arial" w:hAnsi="Arial" w:cs="Arial"/>
                <w:b/>
                <w:bCs/>
                <w:color w:val="000000" w:themeColor="text1"/>
                <w:sz w:val="20"/>
                <w:szCs w:val="20"/>
              </w:rPr>
              <w:t>Country</w:t>
            </w:r>
          </w:p>
        </w:tc>
        <w:tc>
          <w:tcPr>
            <w:tcW w:w="1296" w:type="dxa"/>
            <w:gridSpan w:val="2"/>
            <w:tcBorders>
              <w:top w:val="single" w:sz="2" w:space="0" w:color="000000"/>
              <w:left w:val="single" w:sz="2" w:space="0" w:color="000000"/>
              <w:bottom w:val="single" w:sz="2" w:space="0" w:color="000000"/>
              <w:right w:val="single" w:sz="2" w:space="0" w:color="000000"/>
            </w:tcBorders>
            <w:shd w:val="clear" w:color="auto" w:fill="B4C7E7"/>
          </w:tcPr>
          <w:p w14:paraId="39A4D024" w14:textId="7652EE4C" w:rsidR="00C601EB" w:rsidRPr="00113DAD" w:rsidRDefault="00C601EB" w:rsidP="00C601EB">
            <w:pPr>
              <w:spacing w:after="0" w:line="600" w:lineRule="auto"/>
              <w:jc w:val="center"/>
              <w:rPr>
                <w:rFonts w:ascii="Arial" w:eastAsia="Arial" w:hAnsi="Arial" w:cs="Arial"/>
                <w:b/>
                <w:bCs/>
                <w:color w:val="000000" w:themeColor="text1"/>
                <w:sz w:val="20"/>
                <w:szCs w:val="20"/>
              </w:rPr>
            </w:pPr>
            <w:r w:rsidRPr="00113DAD">
              <w:rPr>
                <w:rFonts w:ascii="Arial" w:eastAsia="Arial" w:hAnsi="Arial" w:cs="Arial"/>
                <w:b/>
                <w:bCs/>
                <w:color w:val="000000" w:themeColor="text1"/>
                <w:sz w:val="20"/>
                <w:szCs w:val="20"/>
              </w:rPr>
              <w:t>2015</w:t>
            </w:r>
          </w:p>
        </w:tc>
        <w:tc>
          <w:tcPr>
            <w:tcW w:w="1296" w:type="dxa"/>
            <w:gridSpan w:val="2"/>
            <w:tcBorders>
              <w:top w:val="single" w:sz="2" w:space="0" w:color="000000"/>
              <w:left w:val="single" w:sz="2" w:space="0" w:color="000000"/>
              <w:bottom w:val="single" w:sz="2" w:space="0" w:color="000000"/>
              <w:right w:val="single" w:sz="2" w:space="0" w:color="000000"/>
            </w:tcBorders>
            <w:shd w:val="clear" w:color="auto" w:fill="B4C7E7"/>
          </w:tcPr>
          <w:p w14:paraId="1FC58CB1" w14:textId="4295C8DE" w:rsidR="00C601EB" w:rsidRPr="00113DAD" w:rsidRDefault="00C601EB" w:rsidP="00C601EB">
            <w:pPr>
              <w:spacing w:after="0" w:line="600" w:lineRule="auto"/>
              <w:jc w:val="center"/>
              <w:rPr>
                <w:rFonts w:ascii="Arial" w:eastAsia="Arial" w:hAnsi="Arial" w:cs="Arial"/>
                <w:b/>
                <w:bCs/>
                <w:color w:val="000000" w:themeColor="text1"/>
                <w:sz w:val="20"/>
                <w:szCs w:val="20"/>
              </w:rPr>
            </w:pPr>
            <w:r w:rsidRPr="00113DAD">
              <w:rPr>
                <w:rFonts w:ascii="Arial" w:eastAsia="Arial" w:hAnsi="Arial" w:cs="Arial"/>
                <w:b/>
                <w:bCs/>
                <w:color w:val="000000" w:themeColor="text1"/>
                <w:sz w:val="20"/>
                <w:szCs w:val="20"/>
              </w:rPr>
              <w:t>2016</w:t>
            </w:r>
          </w:p>
        </w:tc>
        <w:tc>
          <w:tcPr>
            <w:tcW w:w="1296" w:type="dxa"/>
            <w:gridSpan w:val="2"/>
            <w:tcBorders>
              <w:top w:val="single" w:sz="2" w:space="0" w:color="000000"/>
              <w:left w:val="single" w:sz="2" w:space="0" w:color="000000"/>
              <w:bottom w:val="single" w:sz="2" w:space="0" w:color="000000"/>
              <w:right w:val="single" w:sz="2" w:space="0" w:color="000000"/>
            </w:tcBorders>
            <w:shd w:val="clear" w:color="auto" w:fill="B4C7E7"/>
          </w:tcPr>
          <w:p w14:paraId="5F1A2FC9" w14:textId="665D292D" w:rsidR="00C601EB" w:rsidRPr="00113DAD" w:rsidRDefault="00C601EB" w:rsidP="00C601EB">
            <w:pPr>
              <w:spacing w:after="0" w:line="600" w:lineRule="auto"/>
              <w:jc w:val="center"/>
              <w:rPr>
                <w:rFonts w:ascii="Arial" w:eastAsia="Arial" w:hAnsi="Arial" w:cs="Arial"/>
                <w:b/>
                <w:bCs/>
                <w:color w:val="000000" w:themeColor="text1"/>
                <w:sz w:val="20"/>
                <w:szCs w:val="20"/>
              </w:rPr>
            </w:pPr>
            <w:r w:rsidRPr="00113DAD">
              <w:rPr>
                <w:rFonts w:ascii="Arial" w:eastAsia="Arial" w:hAnsi="Arial" w:cs="Arial"/>
                <w:b/>
                <w:bCs/>
                <w:color w:val="000000" w:themeColor="text1"/>
                <w:sz w:val="20"/>
                <w:szCs w:val="20"/>
              </w:rPr>
              <w:t>2017</w:t>
            </w:r>
          </w:p>
        </w:tc>
        <w:tc>
          <w:tcPr>
            <w:tcW w:w="1575" w:type="dxa"/>
            <w:gridSpan w:val="2"/>
            <w:tcBorders>
              <w:top w:val="single" w:sz="2" w:space="0" w:color="000000"/>
              <w:left w:val="single" w:sz="2" w:space="0" w:color="000000"/>
              <w:bottom w:val="single" w:sz="2" w:space="0" w:color="000000"/>
              <w:right w:val="single" w:sz="2" w:space="0" w:color="000000"/>
            </w:tcBorders>
            <w:shd w:val="clear" w:color="auto" w:fill="B4C7E7"/>
            <w:tcMar>
              <w:top w:w="15" w:type="dxa"/>
              <w:left w:w="15" w:type="dxa"/>
              <w:bottom w:w="0" w:type="dxa"/>
              <w:right w:w="15" w:type="dxa"/>
            </w:tcMar>
            <w:vAlign w:val="center"/>
            <w:hideMark/>
          </w:tcPr>
          <w:p w14:paraId="76190C31" w14:textId="221D74E5" w:rsidR="00C601EB" w:rsidRPr="00113DAD" w:rsidRDefault="00C601EB" w:rsidP="00C601EB">
            <w:pPr>
              <w:spacing w:after="0" w:line="600" w:lineRule="auto"/>
              <w:jc w:val="center"/>
              <w:rPr>
                <w:rFonts w:ascii="Arial" w:eastAsia="Arial" w:hAnsi="Arial" w:cs="Arial"/>
                <w:b/>
                <w:bCs/>
                <w:color w:val="000000" w:themeColor="text1"/>
                <w:sz w:val="20"/>
                <w:szCs w:val="20"/>
              </w:rPr>
            </w:pPr>
            <w:r w:rsidRPr="00113DAD">
              <w:rPr>
                <w:rFonts w:ascii="Arial" w:eastAsia="Arial" w:hAnsi="Arial" w:cs="Arial"/>
                <w:b/>
                <w:bCs/>
                <w:color w:val="000000" w:themeColor="text1"/>
                <w:sz w:val="20"/>
                <w:szCs w:val="20"/>
              </w:rPr>
              <w:t>2018</w:t>
            </w:r>
          </w:p>
        </w:tc>
        <w:tc>
          <w:tcPr>
            <w:tcW w:w="1320" w:type="dxa"/>
            <w:gridSpan w:val="2"/>
            <w:tcBorders>
              <w:top w:val="single" w:sz="2" w:space="0" w:color="000000"/>
              <w:left w:val="single" w:sz="2" w:space="0" w:color="000000"/>
              <w:bottom w:val="single" w:sz="2" w:space="0" w:color="000000"/>
              <w:right w:val="single" w:sz="2" w:space="0" w:color="000000"/>
            </w:tcBorders>
            <w:shd w:val="clear" w:color="auto" w:fill="B4C7E7"/>
            <w:tcMar>
              <w:top w:w="15" w:type="dxa"/>
              <w:left w:w="15" w:type="dxa"/>
              <w:bottom w:w="0" w:type="dxa"/>
              <w:right w:w="15" w:type="dxa"/>
            </w:tcMar>
            <w:vAlign w:val="center"/>
            <w:hideMark/>
          </w:tcPr>
          <w:p w14:paraId="39F5A073" w14:textId="77777777" w:rsidR="00C601EB" w:rsidRPr="00113DAD" w:rsidRDefault="00C601EB" w:rsidP="00C601EB">
            <w:pPr>
              <w:spacing w:after="0" w:line="600" w:lineRule="auto"/>
              <w:jc w:val="center"/>
              <w:rPr>
                <w:rFonts w:ascii="Arial" w:eastAsia="Arial" w:hAnsi="Arial" w:cs="Arial"/>
                <w:b/>
                <w:bCs/>
                <w:color w:val="000000" w:themeColor="text1"/>
                <w:sz w:val="20"/>
                <w:szCs w:val="20"/>
              </w:rPr>
            </w:pPr>
            <w:r w:rsidRPr="00113DAD">
              <w:rPr>
                <w:rFonts w:ascii="Arial" w:eastAsia="Arial" w:hAnsi="Arial" w:cs="Arial"/>
                <w:b/>
                <w:bCs/>
                <w:color w:val="000000" w:themeColor="text1"/>
                <w:sz w:val="20"/>
                <w:szCs w:val="20"/>
              </w:rPr>
              <w:t>2019</w:t>
            </w:r>
          </w:p>
        </w:tc>
        <w:tc>
          <w:tcPr>
            <w:tcW w:w="1320" w:type="dxa"/>
            <w:gridSpan w:val="2"/>
            <w:tcBorders>
              <w:top w:val="single" w:sz="2" w:space="0" w:color="000000"/>
              <w:left w:val="single" w:sz="2" w:space="0" w:color="000000"/>
              <w:bottom w:val="single" w:sz="2" w:space="0" w:color="000000"/>
              <w:right w:val="single" w:sz="2" w:space="0" w:color="000000"/>
            </w:tcBorders>
            <w:shd w:val="clear" w:color="auto" w:fill="B4C7E7"/>
            <w:tcMar>
              <w:top w:w="15" w:type="dxa"/>
              <w:left w:w="15" w:type="dxa"/>
              <w:bottom w:w="0" w:type="dxa"/>
              <w:right w:w="15" w:type="dxa"/>
            </w:tcMar>
            <w:vAlign w:val="center"/>
            <w:hideMark/>
          </w:tcPr>
          <w:p w14:paraId="1F191DF1" w14:textId="77777777" w:rsidR="00C601EB" w:rsidRPr="00113DAD" w:rsidRDefault="00C601EB" w:rsidP="00C601EB">
            <w:pPr>
              <w:spacing w:after="0" w:line="600" w:lineRule="auto"/>
              <w:jc w:val="center"/>
              <w:rPr>
                <w:rFonts w:ascii="Arial" w:eastAsia="Arial" w:hAnsi="Arial" w:cs="Arial"/>
                <w:b/>
                <w:bCs/>
                <w:color w:val="000000" w:themeColor="text1"/>
                <w:sz w:val="20"/>
                <w:szCs w:val="20"/>
              </w:rPr>
            </w:pPr>
            <w:r w:rsidRPr="00113DAD">
              <w:rPr>
                <w:rFonts w:ascii="Arial" w:eastAsia="Arial" w:hAnsi="Arial" w:cs="Arial"/>
                <w:b/>
                <w:bCs/>
                <w:color w:val="000000" w:themeColor="text1"/>
                <w:sz w:val="20"/>
                <w:szCs w:val="20"/>
              </w:rPr>
              <w:t>2020</w:t>
            </w:r>
          </w:p>
        </w:tc>
      </w:tr>
      <w:tr w:rsidR="00C52EDF" w:rsidRPr="00113DAD" w14:paraId="443CEC98" w14:textId="77777777" w:rsidTr="005C1BF1">
        <w:trPr>
          <w:trHeight w:val="541"/>
        </w:trPr>
        <w:tc>
          <w:tcPr>
            <w:tcW w:w="2044" w:type="dxa"/>
            <w:tcBorders>
              <w:top w:val="single" w:sz="2" w:space="0" w:color="000000"/>
              <w:left w:val="single" w:sz="2" w:space="0" w:color="000000"/>
              <w:bottom w:val="single" w:sz="2" w:space="0" w:color="000000"/>
              <w:right w:val="single" w:sz="2" w:space="0" w:color="000000"/>
            </w:tcBorders>
            <w:shd w:val="clear" w:color="auto" w:fill="B4C7E7"/>
            <w:tcMar>
              <w:top w:w="15" w:type="dxa"/>
              <w:left w:w="15" w:type="dxa"/>
              <w:bottom w:w="0" w:type="dxa"/>
              <w:right w:w="15" w:type="dxa"/>
            </w:tcMar>
            <w:vAlign w:val="center"/>
            <w:hideMark/>
          </w:tcPr>
          <w:p w14:paraId="552C967A" w14:textId="77777777" w:rsidR="00C52EDF" w:rsidRPr="00113DAD" w:rsidRDefault="00C52EDF" w:rsidP="00C52EDF">
            <w:pPr>
              <w:spacing w:after="0" w:line="600" w:lineRule="auto"/>
              <w:jc w:val="center"/>
              <w:rPr>
                <w:rFonts w:ascii="Arial" w:eastAsia="Arial" w:hAnsi="Arial" w:cs="Arial"/>
                <w:b/>
                <w:bCs/>
                <w:color w:val="000000" w:themeColor="text1"/>
                <w:sz w:val="20"/>
                <w:szCs w:val="20"/>
              </w:rPr>
            </w:pPr>
            <w:r w:rsidRPr="00113DAD">
              <w:rPr>
                <w:rFonts w:ascii="Arial" w:eastAsia="Arial" w:hAnsi="Arial" w:cs="Arial"/>
                <w:b/>
                <w:bCs/>
                <w:color w:val="000000" w:themeColor="text1"/>
                <w:sz w:val="20"/>
                <w:szCs w:val="20"/>
              </w:rPr>
              <w:t>Export</w:t>
            </w:r>
          </w:p>
        </w:tc>
        <w:tc>
          <w:tcPr>
            <w:tcW w:w="645" w:type="dxa"/>
            <w:tcBorders>
              <w:top w:val="single" w:sz="2" w:space="0" w:color="000000"/>
              <w:left w:val="single" w:sz="2" w:space="0" w:color="000000"/>
              <w:bottom w:val="single" w:sz="2" w:space="0" w:color="000000"/>
              <w:right w:val="single" w:sz="2" w:space="0" w:color="000000"/>
            </w:tcBorders>
            <w:shd w:val="clear" w:color="auto" w:fill="B4C7E7"/>
            <w:vAlign w:val="center"/>
          </w:tcPr>
          <w:p w14:paraId="64D8B525" w14:textId="755099A1" w:rsidR="00C52EDF" w:rsidRPr="00113DAD" w:rsidRDefault="00C52EDF" w:rsidP="00C52EDF">
            <w:pPr>
              <w:spacing w:after="0" w:line="600" w:lineRule="auto"/>
              <w:jc w:val="center"/>
              <w:rPr>
                <w:rFonts w:ascii="Arial" w:eastAsia="Arial" w:hAnsi="Arial" w:cs="Arial"/>
                <w:b/>
                <w:bCs/>
                <w:color w:val="000000" w:themeColor="text1"/>
                <w:sz w:val="20"/>
                <w:szCs w:val="20"/>
              </w:rPr>
            </w:pPr>
            <w:r w:rsidRPr="00113DAD">
              <w:rPr>
                <w:rFonts w:ascii="Arial" w:eastAsia="Arial" w:hAnsi="Arial" w:cs="Arial"/>
                <w:b/>
                <w:bCs/>
                <w:color w:val="000000" w:themeColor="text1"/>
                <w:sz w:val="20"/>
                <w:szCs w:val="20"/>
              </w:rPr>
              <w:t>Value</w:t>
            </w:r>
          </w:p>
        </w:tc>
        <w:tc>
          <w:tcPr>
            <w:tcW w:w="651" w:type="dxa"/>
            <w:tcBorders>
              <w:top w:val="single" w:sz="2" w:space="0" w:color="000000"/>
              <w:left w:val="single" w:sz="2" w:space="0" w:color="000000"/>
              <w:bottom w:val="single" w:sz="2" w:space="0" w:color="000000"/>
              <w:right w:val="single" w:sz="2" w:space="0" w:color="000000"/>
            </w:tcBorders>
            <w:shd w:val="clear" w:color="auto" w:fill="B4C7E7"/>
            <w:vAlign w:val="center"/>
          </w:tcPr>
          <w:p w14:paraId="426F87E9" w14:textId="3022A0A3" w:rsidR="00C52EDF" w:rsidRPr="00113DAD" w:rsidRDefault="00C52EDF" w:rsidP="00C52EDF">
            <w:pPr>
              <w:spacing w:after="0" w:line="600" w:lineRule="auto"/>
              <w:jc w:val="center"/>
              <w:rPr>
                <w:rFonts w:ascii="Arial" w:eastAsia="Arial" w:hAnsi="Arial" w:cs="Arial"/>
                <w:b/>
                <w:bCs/>
                <w:color w:val="000000" w:themeColor="text1"/>
                <w:sz w:val="20"/>
                <w:szCs w:val="20"/>
              </w:rPr>
            </w:pPr>
            <w:r w:rsidRPr="00113DAD">
              <w:rPr>
                <w:rFonts w:ascii="Arial" w:eastAsia="Arial" w:hAnsi="Arial" w:cs="Arial"/>
                <w:b/>
                <w:bCs/>
                <w:color w:val="000000" w:themeColor="text1"/>
                <w:sz w:val="20"/>
                <w:szCs w:val="20"/>
              </w:rPr>
              <w:t>Volume</w:t>
            </w:r>
          </w:p>
        </w:tc>
        <w:tc>
          <w:tcPr>
            <w:tcW w:w="645" w:type="dxa"/>
            <w:tcBorders>
              <w:top w:val="single" w:sz="2" w:space="0" w:color="000000"/>
              <w:left w:val="single" w:sz="2" w:space="0" w:color="000000"/>
              <w:bottom w:val="single" w:sz="2" w:space="0" w:color="000000"/>
              <w:right w:val="single" w:sz="2" w:space="0" w:color="000000"/>
            </w:tcBorders>
            <w:shd w:val="clear" w:color="auto" w:fill="B4C7E7"/>
            <w:vAlign w:val="center"/>
          </w:tcPr>
          <w:p w14:paraId="0B68CC97" w14:textId="3B795D77" w:rsidR="00C52EDF" w:rsidRPr="00113DAD" w:rsidRDefault="00C52EDF" w:rsidP="00C52EDF">
            <w:pPr>
              <w:spacing w:after="0" w:line="600" w:lineRule="auto"/>
              <w:jc w:val="center"/>
              <w:rPr>
                <w:rFonts w:ascii="Arial" w:eastAsia="Arial" w:hAnsi="Arial" w:cs="Arial"/>
                <w:b/>
                <w:bCs/>
                <w:color w:val="000000" w:themeColor="text1"/>
                <w:sz w:val="20"/>
                <w:szCs w:val="20"/>
              </w:rPr>
            </w:pPr>
            <w:r w:rsidRPr="00113DAD">
              <w:rPr>
                <w:rFonts w:ascii="Arial" w:eastAsia="Arial" w:hAnsi="Arial" w:cs="Arial"/>
                <w:b/>
                <w:bCs/>
                <w:color w:val="000000" w:themeColor="text1"/>
                <w:sz w:val="20"/>
                <w:szCs w:val="20"/>
              </w:rPr>
              <w:t>Value</w:t>
            </w:r>
          </w:p>
        </w:tc>
        <w:tc>
          <w:tcPr>
            <w:tcW w:w="651" w:type="dxa"/>
            <w:tcBorders>
              <w:top w:val="single" w:sz="2" w:space="0" w:color="000000"/>
              <w:left w:val="single" w:sz="2" w:space="0" w:color="000000"/>
              <w:bottom w:val="single" w:sz="2" w:space="0" w:color="000000"/>
              <w:right w:val="single" w:sz="2" w:space="0" w:color="000000"/>
            </w:tcBorders>
            <w:shd w:val="clear" w:color="auto" w:fill="B4C7E7"/>
            <w:vAlign w:val="center"/>
          </w:tcPr>
          <w:p w14:paraId="096E43EF" w14:textId="3A036650" w:rsidR="00C52EDF" w:rsidRPr="00113DAD" w:rsidRDefault="00C52EDF" w:rsidP="00C52EDF">
            <w:pPr>
              <w:spacing w:after="0" w:line="600" w:lineRule="auto"/>
              <w:jc w:val="center"/>
              <w:rPr>
                <w:rFonts w:ascii="Arial" w:eastAsia="Arial" w:hAnsi="Arial" w:cs="Arial"/>
                <w:b/>
                <w:bCs/>
                <w:color w:val="000000" w:themeColor="text1"/>
                <w:sz w:val="20"/>
                <w:szCs w:val="20"/>
              </w:rPr>
            </w:pPr>
            <w:r w:rsidRPr="00113DAD">
              <w:rPr>
                <w:rFonts w:ascii="Arial" w:eastAsia="Arial" w:hAnsi="Arial" w:cs="Arial"/>
                <w:b/>
                <w:bCs/>
                <w:color w:val="000000" w:themeColor="text1"/>
                <w:sz w:val="20"/>
                <w:szCs w:val="20"/>
              </w:rPr>
              <w:t>Volume</w:t>
            </w:r>
          </w:p>
        </w:tc>
        <w:tc>
          <w:tcPr>
            <w:tcW w:w="645" w:type="dxa"/>
            <w:tcBorders>
              <w:top w:val="single" w:sz="2" w:space="0" w:color="000000"/>
              <w:left w:val="single" w:sz="2" w:space="0" w:color="000000"/>
              <w:bottom w:val="single" w:sz="2" w:space="0" w:color="000000"/>
              <w:right w:val="single" w:sz="2" w:space="0" w:color="000000"/>
            </w:tcBorders>
            <w:shd w:val="clear" w:color="auto" w:fill="B4C7E7"/>
            <w:vAlign w:val="center"/>
          </w:tcPr>
          <w:p w14:paraId="1996B535" w14:textId="2F78DADD" w:rsidR="00C52EDF" w:rsidRPr="00113DAD" w:rsidRDefault="00C52EDF" w:rsidP="00C52EDF">
            <w:pPr>
              <w:spacing w:after="0" w:line="600" w:lineRule="auto"/>
              <w:jc w:val="center"/>
              <w:rPr>
                <w:rFonts w:ascii="Arial" w:eastAsia="Arial" w:hAnsi="Arial" w:cs="Arial"/>
                <w:b/>
                <w:bCs/>
                <w:color w:val="000000" w:themeColor="text1"/>
                <w:sz w:val="20"/>
                <w:szCs w:val="20"/>
              </w:rPr>
            </w:pPr>
            <w:r w:rsidRPr="00113DAD">
              <w:rPr>
                <w:rFonts w:ascii="Arial" w:eastAsia="Arial" w:hAnsi="Arial" w:cs="Arial"/>
                <w:b/>
                <w:bCs/>
                <w:color w:val="000000" w:themeColor="text1"/>
                <w:sz w:val="20"/>
                <w:szCs w:val="20"/>
              </w:rPr>
              <w:t>Value</w:t>
            </w:r>
          </w:p>
        </w:tc>
        <w:tc>
          <w:tcPr>
            <w:tcW w:w="651" w:type="dxa"/>
            <w:tcBorders>
              <w:top w:val="single" w:sz="2" w:space="0" w:color="000000"/>
              <w:left w:val="single" w:sz="2" w:space="0" w:color="000000"/>
              <w:bottom w:val="single" w:sz="2" w:space="0" w:color="000000"/>
              <w:right w:val="single" w:sz="2" w:space="0" w:color="000000"/>
            </w:tcBorders>
            <w:shd w:val="clear" w:color="auto" w:fill="B4C7E7"/>
            <w:vAlign w:val="center"/>
          </w:tcPr>
          <w:p w14:paraId="6C1B05BF" w14:textId="4A7114EB" w:rsidR="00C52EDF" w:rsidRPr="00113DAD" w:rsidRDefault="00C52EDF" w:rsidP="00C52EDF">
            <w:pPr>
              <w:spacing w:after="0" w:line="600" w:lineRule="auto"/>
              <w:jc w:val="center"/>
              <w:rPr>
                <w:rFonts w:ascii="Arial" w:eastAsia="Arial" w:hAnsi="Arial" w:cs="Arial"/>
                <w:b/>
                <w:bCs/>
                <w:color w:val="000000" w:themeColor="text1"/>
                <w:sz w:val="20"/>
                <w:szCs w:val="20"/>
              </w:rPr>
            </w:pPr>
            <w:r w:rsidRPr="00113DAD">
              <w:rPr>
                <w:rFonts w:ascii="Arial" w:eastAsia="Arial" w:hAnsi="Arial" w:cs="Arial"/>
                <w:b/>
                <w:bCs/>
                <w:color w:val="000000" w:themeColor="text1"/>
                <w:sz w:val="20"/>
                <w:szCs w:val="20"/>
              </w:rPr>
              <w:t>Volume</w:t>
            </w:r>
          </w:p>
        </w:tc>
        <w:tc>
          <w:tcPr>
            <w:tcW w:w="837" w:type="dxa"/>
            <w:tcBorders>
              <w:top w:val="single" w:sz="2" w:space="0" w:color="000000"/>
              <w:left w:val="single" w:sz="2" w:space="0" w:color="000000"/>
              <w:bottom w:val="single" w:sz="2" w:space="0" w:color="000000"/>
              <w:right w:val="single" w:sz="2" w:space="0" w:color="000000"/>
            </w:tcBorders>
            <w:shd w:val="clear" w:color="auto" w:fill="B4C7E7"/>
            <w:tcMar>
              <w:top w:w="15" w:type="dxa"/>
              <w:left w:w="15" w:type="dxa"/>
              <w:bottom w:w="0" w:type="dxa"/>
              <w:right w:w="15" w:type="dxa"/>
            </w:tcMar>
            <w:vAlign w:val="center"/>
            <w:hideMark/>
          </w:tcPr>
          <w:p w14:paraId="2A95B79D" w14:textId="0AA80D83" w:rsidR="00C52EDF" w:rsidRPr="00113DAD" w:rsidRDefault="00C52EDF" w:rsidP="00C52EDF">
            <w:pPr>
              <w:spacing w:after="0" w:line="600" w:lineRule="auto"/>
              <w:jc w:val="center"/>
              <w:rPr>
                <w:rFonts w:ascii="Arial" w:eastAsia="Arial" w:hAnsi="Arial" w:cs="Arial"/>
                <w:b/>
                <w:bCs/>
                <w:color w:val="000000" w:themeColor="text1"/>
                <w:sz w:val="20"/>
                <w:szCs w:val="20"/>
              </w:rPr>
            </w:pPr>
            <w:r w:rsidRPr="00113DAD">
              <w:rPr>
                <w:rFonts w:ascii="Arial" w:eastAsia="Arial" w:hAnsi="Arial" w:cs="Arial"/>
                <w:b/>
                <w:bCs/>
                <w:color w:val="000000" w:themeColor="text1"/>
                <w:sz w:val="20"/>
                <w:szCs w:val="20"/>
              </w:rPr>
              <w:t>Value</w:t>
            </w:r>
          </w:p>
        </w:tc>
        <w:tc>
          <w:tcPr>
            <w:tcW w:w="737" w:type="dxa"/>
            <w:tcBorders>
              <w:top w:val="single" w:sz="2" w:space="0" w:color="000000"/>
              <w:left w:val="single" w:sz="2" w:space="0" w:color="000000"/>
              <w:bottom w:val="single" w:sz="2" w:space="0" w:color="000000"/>
              <w:right w:val="single" w:sz="2" w:space="0" w:color="000000"/>
            </w:tcBorders>
            <w:shd w:val="clear" w:color="auto" w:fill="B4C7E7"/>
            <w:tcMar>
              <w:top w:w="15" w:type="dxa"/>
              <w:left w:w="15" w:type="dxa"/>
              <w:bottom w:w="0" w:type="dxa"/>
              <w:right w:w="15" w:type="dxa"/>
            </w:tcMar>
            <w:vAlign w:val="center"/>
            <w:hideMark/>
          </w:tcPr>
          <w:p w14:paraId="4CB1CE16" w14:textId="77777777" w:rsidR="00C52EDF" w:rsidRPr="00113DAD" w:rsidRDefault="00C52EDF" w:rsidP="00C52EDF">
            <w:pPr>
              <w:spacing w:after="0" w:line="600" w:lineRule="auto"/>
              <w:jc w:val="center"/>
              <w:rPr>
                <w:rFonts w:ascii="Arial" w:eastAsia="Arial" w:hAnsi="Arial" w:cs="Arial"/>
                <w:b/>
                <w:bCs/>
                <w:color w:val="000000" w:themeColor="text1"/>
                <w:sz w:val="20"/>
                <w:szCs w:val="20"/>
              </w:rPr>
            </w:pPr>
            <w:r w:rsidRPr="00113DAD">
              <w:rPr>
                <w:rFonts w:ascii="Arial" w:eastAsia="Arial" w:hAnsi="Arial" w:cs="Arial"/>
                <w:b/>
                <w:bCs/>
                <w:color w:val="000000" w:themeColor="text1"/>
                <w:sz w:val="20"/>
                <w:szCs w:val="20"/>
              </w:rPr>
              <w:t>Volume</w:t>
            </w:r>
          </w:p>
        </w:tc>
        <w:tc>
          <w:tcPr>
            <w:tcW w:w="643" w:type="dxa"/>
            <w:tcBorders>
              <w:top w:val="single" w:sz="2" w:space="0" w:color="000000"/>
              <w:left w:val="single" w:sz="2" w:space="0" w:color="000000"/>
              <w:bottom w:val="single" w:sz="2" w:space="0" w:color="000000"/>
              <w:right w:val="single" w:sz="2" w:space="0" w:color="000000"/>
            </w:tcBorders>
            <w:shd w:val="clear" w:color="auto" w:fill="B4C7E7"/>
            <w:tcMar>
              <w:top w:w="15" w:type="dxa"/>
              <w:left w:w="15" w:type="dxa"/>
              <w:bottom w:w="0" w:type="dxa"/>
              <w:right w:w="15" w:type="dxa"/>
            </w:tcMar>
            <w:vAlign w:val="center"/>
            <w:hideMark/>
          </w:tcPr>
          <w:p w14:paraId="5C3C09D7" w14:textId="77777777" w:rsidR="00C52EDF" w:rsidRPr="00113DAD" w:rsidRDefault="00C52EDF" w:rsidP="00C52EDF">
            <w:pPr>
              <w:spacing w:after="0" w:line="600" w:lineRule="auto"/>
              <w:jc w:val="center"/>
              <w:rPr>
                <w:rFonts w:ascii="Arial" w:eastAsia="Arial" w:hAnsi="Arial" w:cs="Arial"/>
                <w:b/>
                <w:bCs/>
                <w:color w:val="000000" w:themeColor="text1"/>
                <w:sz w:val="20"/>
                <w:szCs w:val="20"/>
              </w:rPr>
            </w:pPr>
            <w:r w:rsidRPr="00113DAD">
              <w:rPr>
                <w:rFonts w:ascii="Arial" w:eastAsia="Arial" w:hAnsi="Arial" w:cs="Arial"/>
                <w:b/>
                <w:bCs/>
                <w:color w:val="000000" w:themeColor="text1"/>
                <w:sz w:val="20"/>
                <w:szCs w:val="20"/>
              </w:rPr>
              <w:t>Value</w:t>
            </w:r>
          </w:p>
        </w:tc>
        <w:tc>
          <w:tcPr>
            <w:tcW w:w="677" w:type="dxa"/>
            <w:tcBorders>
              <w:top w:val="single" w:sz="2" w:space="0" w:color="000000"/>
              <w:left w:val="single" w:sz="2" w:space="0" w:color="000000"/>
              <w:bottom w:val="single" w:sz="2" w:space="0" w:color="000000"/>
              <w:right w:val="single" w:sz="2" w:space="0" w:color="000000"/>
            </w:tcBorders>
            <w:shd w:val="clear" w:color="auto" w:fill="B4C7E7"/>
            <w:tcMar>
              <w:top w:w="15" w:type="dxa"/>
              <w:left w:w="15" w:type="dxa"/>
              <w:bottom w:w="0" w:type="dxa"/>
              <w:right w:w="15" w:type="dxa"/>
            </w:tcMar>
            <w:vAlign w:val="center"/>
            <w:hideMark/>
          </w:tcPr>
          <w:p w14:paraId="065273DF" w14:textId="77777777" w:rsidR="00C52EDF" w:rsidRPr="00113DAD" w:rsidRDefault="00C52EDF" w:rsidP="00C52EDF">
            <w:pPr>
              <w:spacing w:after="0" w:line="600" w:lineRule="auto"/>
              <w:jc w:val="center"/>
              <w:rPr>
                <w:rFonts w:ascii="Arial" w:eastAsia="Arial" w:hAnsi="Arial" w:cs="Arial"/>
                <w:b/>
                <w:bCs/>
                <w:color w:val="000000" w:themeColor="text1"/>
                <w:sz w:val="20"/>
                <w:szCs w:val="20"/>
              </w:rPr>
            </w:pPr>
            <w:r w:rsidRPr="00113DAD">
              <w:rPr>
                <w:rFonts w:ascii="Arial" w:eastAsia="Arial" w:hAnsi="Arial" w:cs="Arial"/>
                <w:b/>
                <w:bCs/>
                <w:color w:val="000000" w:themeColor="text1"/>
                <w:sz w:val="20"/>
                <w:szCs w:val="20"/>
              </w:rPr>
              <w:t>Volume</w:t>
            </w:r>
          </w:p>
        </w:tc>
        <w:tc>
          <w:tcPr>
            <w:tcW w:w="643" w:type="dxa"/>
            <w:tcBorders>
              <w:top w:val="single" w:sz="2" w:space="0" w:color="000000"/>
              <w:left w:val="single" w:sz="2" w:space="0" w:color="000000"/>
              <w:bottom w:val="single" w:sz="2" w:space="0" w:color="000000"/>
              <w:right w:val="single" w:sz="2" w:space="0" w:color="000000"/>
            </w:tcBorders>
            <w:shd w:val="clear" w:color="auto" w:fill="B4C7E7"/>
            <w:tcMar>
              <w:top w:w="15" w:type="dxa"/>
              <w:left w:w="15" w:type="dxa"/>
              <w:bottom w:w="0" w:type="dxa"/>
              <w:right w:w="15" w:type="dxa"/>
            </w:tcMar>
            <w:vAlign w:val="center"/>
            <w:hideMark/>
          </w:tcPr>
          <w:p w14:paraId="2433E1AB" w14:textId="77777777" w:rsidR="00C52EDF" w:rsidRPr="00113DAD" w:rsidRDefault="00C52EDF" w:rsidP="00C52EDF">
            <w:pPr>
              <w:spacing w:after="0" w:line="600" w:lineRule="auto"/>
              <w:jc w:val="center"/>
              <w:rPr>
                <w:rFonts w:ascii="Arial" w:eastAsia="Arial" w:hAnsi="Arial" w:cs="Arial"/>
                <w:b/>
                <w:bCs/>
                <w:color w:val="000000" w:themeColor="text1"/>
                <w:sz w:val="20"/>
                <w:szCs w:val="20"/>
              </w:rPr>
            </w:pPr>
            <w:r w:rsidRPr="00113DAD">
              <w:rPr>
                <w:rFonts w:ascii="Arial" w:eastAsia="Arial" w:hAnsi="Arial" w:cs="Arial"/>
                <w:b/>
                <w:bCs/>
                <w:color w:val="000000" w:themeColor="text1"/>
                <w:sz w:val="20"/>
                <w:szCs w:val="20"/>
              </w:rPr>
              <w:t>Value</w:t>
            </w:r>
          </w:p>
        </w:tc>
        <w:tc>
          <w:tcPr>
            <w:tcW w:w="677" w:type="dxa"/>
            <w:tcBorders>
              <w:top w:val="single" w:sz="2" w:space="0" w:color="000000"/>
              <w:left w:val="single" w:sz="2" w:space="0" w:color="000000"/>
              <w:bottom w:val="single" w:sz="2" w:space="0" w:color="000000"/>
              <w:right w:val="single" w:sz="2" w:space="0" w:color="000000"/>
            </w:tcBorders>
            <w:shd w:val="clear" w:color="auto" w:fill="B4C7E7"/>
            <w:tcMar>
              <w:top w:w="15" w:type="dxa"/>
              <w:left w:w="15" w:type="dxa"/>
              <w:bottom w:w="0" w:type="dxa"/>
              <w:right w:w="15" w:type="dxa"/>
            </w:tcMar>
            <w:vAlign w:val="center"/>
            <w:hideMark/>
          </w:tcPr>
          <w:p w14:paraId="756524AD" w14:textId="77777777" w:rsidR="00C52EDF" w:rsidRPr="00113DAD" w:rsidRDefault="00C52EDF" w:rsidP="00C52EDF">
            <w:pPr>
              <w:spacing w:after="0" w:line="600" w:lineRule="auto"/>
              <w:jc w:val="center"/>
              <w:rPr>
                <w:rFonts w:ascii="Arial" w:eastAsia="Arial" w:hAnsi="Arial" w:cs="Arial"/>
                <w:b/>
                <w:bCs/>
                <w:color w:val="000000" w:themeColor="text1"/>
                <w:sz w:val="20"/>
                <w:szCs w:val="20"/>
              </w:rPr>
            </w:pPr>
            <w:r w:rsidRPr="00113DAD">
              <w:rPr>
                <w:rFonts w:ascii="Arial" w:eastAsia="Arial" w:hAnsi="Arial" w:cs="Arial"/>
                <w:b/>
                <w:bCs/>
                <w:color w:val="000000" w:themeColor="text1"/>
                <w:sz w:val="20"/>
                <w:szCs w:val="20"/>
              </w:rPr>
              <w:t>Volume</w:t>
            </w:r>
          </w:p>
        </w:tc>
      </w:tr>
      <w:tr w:rsidR="00C52EDF" w:rsidRPr="00113DAD" w14:paraId="6DAB3673" w14:textId="77777777" w:rsidTr="005C1BF1">
        <w:trPr>
          <w:trHeight w:val="632"/>
        </w:trPr>
        <w:tc>
          <w:tcPr>
            <w:tcW w:w="204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04D64D9" w14:textId="69367D41" w:rsidR="00C52EDF" w:rsidRPr="00113DAD" w:rsidRDefault="00C52EDF" w:rsidP="00C52EDF">
            <w:pPr>
              <w:spacing w:after="0" w:line="600" w:lineRule="auto"/>
              <w:jc w:val="center"/>
              <w:rPr>
                <w:rFonts w:ascii="Arial" w:hAnsi="Arial" w:cs="Arial"/>
                <w:color w:val="000000"/>
                <w:sz w:val="20"/>
                <w:szCs w:val="20"/>
              </w:rPr>
            </w:pPr>
            <w:r w:rsidRPr="00113DAD">
              <w:rPr>
                <w:rFonts w:ascii="Arial" w:hAnsi="Arial" w:cs="Arial"/>
                <w:color w:val="000000"/>
                <w:sz w:val="20"/>
                <w:szCs w:val="20"/>
              </w:rPr>
              <w:t>South Korea</w:t>
            </w:r>
          </w:p>
        </w:tc>
        <w:tc>
          <w:tcPr>
            <w:tcW w:w="645"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76856A73" w14:textId="6F133CA4"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22.73</w:t>
            </w:r>
          </w:p>
        </w:tc>
        <w:tc>
          <w:tcPr>
            <w:tcW w:w="651"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4B6BF51E" w14:textId="500A47E1"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11.04</w:t>
            </w:r>
          </w:p>
        </w:tc>
        <w:tc>
          <w:tcPr>
            <w:tcW w:w="645"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205C99BA" w14:textId="3E3FB353"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15.09</w:t>
            </w:r>
          </w:p>
        </w:tc>
        <w:tc>
          <w:tcPr>
            <w:tcW w:w="651"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7C1D61D9" w14:textId="2CCF4A53"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8.41</w:t>
            </w:r>
          </w:p>
        </w:tc>
        <w:tc>
          <w:tcPr>
            <w:tcW w:w="645"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4E4599D8" w14:textId="21CFFDCF"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15.38</w:t>
            </w:r>
          </w:p>
        </w:tc>
        <w:tc>
          <w:tcPr>
            <w:tcW w:w="651"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339C3B6F" w14:textId="4348A100"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sz w:val="20"/>
                <w:szCs w:val="20"/>
              </w:rPr>
              <w:t>9.18</w:t>
            </w:r>
          </w:p>
        </w:tc>
        <w:tc>
          <w:tcPr>
            <w:tcW w:w="83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6422CCAB" w14:textId="7824BE2E"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15.59</w:t>
            </w:r>
          </w:p>
        </w:tc>
        <w:tc>
          <w:tcPr>
            <w:tcW w:w="73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hideMark/>
          </w:tcPr>
          <w:p w14:paraId="2612B56F" w14:textId="1DE7D32B"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9.20</w:t>
            </w:r>
          </w:p>
        </w:tc>
        <w:tc>
          <w:tcPr>
            <w:tcW w:w="64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36C719B9" w14:textId="19A4C8FE"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11.04</w:t>
            </w:r>
          </w:p>
        </w:tc>
        <w:tc>
          <w:tcPr>
            <w:tcW w:w="67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hideMark/>
          </w:tcPr>
          <w:p w14:paraId="0F32A31B" w14:textId="0C04E357"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6.33</w:t>
            </w:r>
          </w:p>
        </w:tc>
        <w:tc>
          <w:tcPr>
            <w:tcW w:w="64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24A7EE92" w14:textId="27609ABE"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11.82</w:t>
            </w:r>
          </w:p>
        </w:tc>
        <w:tc>
          <w:tcPr>
            <w:tcW w:w="67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59780D83" w14:textId="3C0A796D"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6.53</w:t>
            </w:r>
          </w:p>
        </w:tc>
      </w:tr>
      <w:tr w:rsidR="00C52EDF" w:rsidRPr="00113DAD" w14:paraId="775EDA80" w14:textId="77777777" w:rsidTr="005C1BF1">
        <w:trPr>
          <w:trHeight w:val="632"/>
        </w:trPr>
        <w:tc>
          <w:tcPr>
            <w:tcW w:w="204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C54CE24" w14:textId="691E2DA9" w:rsidR="00C52EDF" w:rsidRPr="00113DAD" w:rsidRDefault="00C52EDF" w:rsidP="00C52EDF">
            <w:pPr>
              <w:spacing w:after="0" w:line="600" w:lineRule="auto"/>
              <w:jc w:val="center"/>
              <w:rPr>
                <w:rFonts w:ascii="Arial" w:hAnsi="Arial" w:cs="Arial"/>
                <w:color w:val="000000"/>
                <w:sz w:val="20"/>
                <w:szCs w:val="20"/>
              </w:rPr>
            </w:pPr>
            <w:r w:rsidRPr="00113DAD">
              <w:rPr>
                <w:rFonts w:ascii="Arial" w:hAnsi="Arial" w:cs="Arial"/>
                <w:color w:val="000000"/>
                <w:sz w:val="20"/>
                <w:szCs w:val="20"/>
              </w:rPr>
              <w:t>Germany</w:t>
            </w:r>
          </w:p>
        </w:tc>
        <w:tc>
          <w:tcPr>
            <w:tcW w:w="645"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52D431BE" w14:textId="35745696"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26.13</w:t>
            </w:r>
          </w:p>
        </w:tc>
        <w:tc>
          <w:tcPr>
            <w:tcW w:w="651"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3C7D7E90" w14:textId="4B2A75C8"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12.02</w:t>
            </w:r>
          </w:p>
        </w:tc>
        <w:tc>
          <w:tcPr>
            <w:tcW w:w="645"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4627414E" w14:textId="27631D75"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28.10</w:t>
            </w:r>
          </w:p>
        </w:tc>
        <w:tc>
          <w:tcPr>
            <w:tcW w:w="651"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3D31F9F8" w14:textId="206DDA09"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12.16</w:t>
            </w:r>
          </w:p>
        </w:tc>
        <w:tc>
          <w:tcPr>
            <w:tcW w:w="645"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1F3CF3B8" w14:textId="54555CAF"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23.63</w:t>
            </w:r>
          </w:p>
        </w:tc>
        <w:tc>
          <w:tcPr>
            <w:tcW w:w="651"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363CA983" w14:textId="69D17DB0"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sz w:val="20"/>
                <w:szCs w:val="20"/>
              </w:rPr>
              <w:t>15.66</w:t>
            </w:r>
          </w:p>
        </w:tc>
        <w:tc>
          <w:tcPr>
            <w:tcW w:w="83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3C75185D" w14:textId="5A87A7A3"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35.37</w:t>
            </w:r>
          </w:p>
        </w:tc>
        <w:tc>
          <w:tcPr>
            <w:tcW w:w="73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hideMark/>
          </w:tcPr>
          <w:p w14:paraId="73348717" w14:textId="54D9AA48"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13.65</w:t>
            </w:r>
          </w:p>
        </w:tc>
        <w:tc>
          <w:tcPr>
            <w:tcW w:w="64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412F7F5B" w14:textId="31181672"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41.97</w:t>
            </w:r>
          </w:p>
        </w:tc>
        <w:tc>
          <w:tcPr>
            <w:tcW w:w="67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hideMark/>
          </w:tcPr>
          <w:p w14:paraId="5635A597" w14:textId="20FCF1CD"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16.11</w:t>
            </w:r>
          </w:p>
        </w:tc>
        <w:tc>
          <w:tcPr>
            <w:tcW w:w="64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631E8265" w14:textId="6F373A41"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37.58</w:t>
            </w:r>
          </w:p>
        </w:tc>
        <w:tc>
          <w:tcPr>
            <w:tcW w:w="67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247D5627" w14:textId="2FF35EF3"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15.48</w:t>
            </w:r>
          </w:p>
        </w:tc>
      </w:tr>
      <w:tr w:rsidR="00C52EDF" w:rsidRPr="00113DAD" w14:paraId="74E285DB" w14:textId="77777777" w:rsidTr="005C1BF1">
        <w:trPr>
          <w:trHeight w:val="660"/>
        </w:trPr>
        <w:tc>
          <w:tcPr>
            <w:tcW w:w="204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CF15385" w14:textId="074449B0" w:rsidR="00C52EDF" w:rsidRPr="00113DAD" w:rsidRDefault="00C52EDF" w:rsidP="00C52EDF">
            <w:pPr>
              <w:spacing w:after="0" w:line="600" w:lineRule="auto"/>
              <w:jc w:val="center"/>
              <w:rPr>
                <w:rFonts w:ascii="Arial" w:hAnsi="Arial" w:cs="Arial"/>
                <w:color w:val="000000"/>
                <w:sz w:val="20"/>
                <w:szCs w:val="20"/>
              </w:rPr>
            </w:pPr>
            <w:r w:rsidRPr="00113DAD">
              <w:rPr>
                <w:rFonts w:ascii="Arial" w:hAnsi="Arial" w:cs="Arial"/>
                <w:color w:val="000000"/>
                <w:sz w:val="20"/>
                <w:szCs w:val="20"/>
              </w:rPr>
              <w:t>Spain</w:t>
            </w:r>
          </w:p>
        </w:tc>
        <w:tc>
          <w:tcPr>
            <w:tcW w:w="645"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51634C1C" w14:textId="36F569D3"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19.32</w:t>
            </w:r>
          </w:p>
        </w:tc>
        <w:tc>
          <w:tcPr>
            <w:tcW w:w="651"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38097E44" w14:textId="7FE99A44"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9.20</w:t>
            </w:r>
          </w:p>
        </w:tc>
        <w:tc>
          <w:tcPr>
            <w:tcW w:w="645"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4BF465F4" w14:textId="31525E84"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16.55</w:t>
            </w:r>
          </w:p>
        </w:tc>
        <w:tc>
          <w:tcPr>
            <w:tcW w:w="651"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1E69B6D2" w14:textId="4000C03A"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9.30</w:t>
            </w:r>
          </w:p>
        </w:tc>
        <w:tc>
          <w:tcPr>
            <w:tcW w:w="645"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445CA6E6" w14:textId="24CFBA28"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19.75</w:t>
            </w:r>
          </w:p>
        </w:tc>
        <w:tc>
          <w:tcPr>
            <w:tcW w:w="651"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395BBE21" w14:textId="5025559D"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sz w:val="20"/>
                <w:szCs w:val="20"/>
              </w:rPr>
              <w:t>12.88</w:t>
            </w:r>
          </w:p>
        </w:tc>
        <w:tc>
          <w:tcPr>
            <w:tcW w:w="83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211DC1E7" w14:textId="1E0A464D"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24.57</w:t>
            </w:r>
          </w:p>
        </w:tc>
        <w:tc>
          <w:tcPr>
            <w:tcW w:w="73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hideMark/>
          </w:tcPr>
          <w:p w14:paraId="0DA47152" w14:textId="72DB7F62"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10.53</w:t>
            </w:r>
          </w:p>
        </w:tc>
        <w:tc>
          <w:tcPr>
            <w:tcW w:w="64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789C0551" w14:textId="621414C8"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25.69</w:t>
            </w:r>
          </w:p>
        </w:tc>
        <w:tc>
          <w:tcPr>
            <w:tcW w:w="67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hideMark/>
          </w:tcPr>
          <w:p w14:paraId="1484ECEA" w14:textId="15F47137"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14.45</w:t>
            </w:r>
          </w:p>
        </w:tc>
        <w:tc>
          <w:tcPr>
            <w:tcW w:w="64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4A81837B" w14:textId="40CBEF99"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25.65</w:t>
            </w:r>
          </w:p>
        </w:tc>
        <w:tc>
          <w:tcPr>
            <w:tcW w:w="67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659DE18B" w14:textId="0471F2DB"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14.70</w:t>
            </w:r>
          </w:p>
        </w:tc>
      </w:tr>
      <w:tr w:rsidR="00C52EDF" w:rsidRPr="00113DAD" w14:paraId="665C99F1" w14:textId="77777777" w:rsidTr="005C1BF1">
        <w:trPr>
          <w:trHeight w:val="632"/>
        </w:trPr>
        <w:tc>
          <w:tcPr>
            <w:tcW w:w="204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1362622" w14:textId="5810A9CB" w:rsidR="00C52EDF" w:rsidRPr="00113DAD" w:rsidRDefault="00C52EDF" w:rsidP="00C52EDF">
            <w:pPr>
              <w:spacing w:after="0" w:line="600" w:lineRule="auto"/>
              <w:jc w:val="center"/>
              <w:rPr>
                <w:rFonts w:ascii="Arial" w:hAnsi="Arial" w:cs="Arial"/>
                <w:color w:val="000000"/>
                <w:sz w:val="20"/>
                <w:szCs w:val="20"/>
              </w:rPr>
            </w:pPr>
            <w:r w:rsidRPr="00113DAD">
              <w:rPr>
                <w:rFonts w:ascii="Arial" w:hAnsi="Arial" w:cs="Arial"/>
                <w:color w:val="000000"/>
                <w:sz w:val="20"/>
                <w:szCs w:val="20"/>
              </w:rPr>
              <w:t>China</w:t>
            </w:r>
          </w:p>
        </w:tc>
        <w:tc>
          <w:tcPr>
            <w:tcW w:w="645"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6719CA55" w14:textId="3FD02202"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17.74</w:t>
            </w:r>
          </w:p>
        </w:tc>
        <w:tc>
          <w:tcPr>
            <w:tcW w:w="651"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5F56EE9C" w14:textId="2EB57195"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7.68</w:t>
            </w:r>
          </w:p>
        </w:tc>
        <w:tc>
          <w:tcPr>
            <w:tcW w:w="645"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69CA373E" w14:textId="77DB357A"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22.24</w:t>
            </w:r>
          </w:p>
        </w:tc>
        <w:tc>
          <w:tcPr>
            <w:tcW w:w="651"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41E9B3DD" w14:textId="2F9F834E"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7.77</w:t>
            </w:r>
          </w:p>
        </w:tc>
        <w:tc>
          <w:tcPr>
            <w:tcW w:w="645"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060B9DCF" w14:textId="43525402"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23.84</w:t>
            </w:r>
          </w:p>
        </w:tc>
        <w:tc>
          <w:tcPr>
            <w:tcW w:w="651"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1CA311B7" w14:textId="486DA0C0"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sz w:val="20"/>
                <w:szCs w:val="20"/>
              </w:rPr>
              <w:t>10.54</w:t>
            </w:r>
          </w:p>
        </w:tc>
        <w:tc>
          <w:tcPr>
            <w:tcW w:w="83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0561BEB2" w14:textId="0D1A117B"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21.06</w:t>
            </w:r>
          </w:p>
        </w:tc>
        <w:tc>
          <w:tcPr>
            <w:tcW w:w="73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hideMark/>
          </w:tcPr>
          <w:p w14:paraId="11DD6C10" w14:textId="49DD5BCD"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7.61</w:t>
            </w:r>
          </w:p>
        </w:tc>
        <w:tc>
          <w:tcPr>
            <w:tcW w:w="64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76875A88" w14:textId="13C7DE6D"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28.95</w:t>
            </w:r>
          </w:p>
        </w:tc>
        <w:tc>
          <w:tcPr>
            <w:tcW w:w="67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hideMark/>
          </w:tcPr>
          <w:p w14:paraId="41A90081" w14:textId="7C7D60CE"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12.27</w:t>
            </w:r>
          </w:p>
        </w:tc>
        <w:tc>
          <w:tcPr>
            <w:tcW w:w="64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0B851A53" w14:textId="64B63DA0"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25.91</w:t>
            </w:r>
          </w:p>
        </w:tc>
        <w:tc>
          <w:tcPr>
            <w:tcW w:w="67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0C4FA43E" w14:textId="11C6AD1A"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10.14</w:t>
            </w:r>
          </w:p>
        </w:tc>
      </w:tr>
      <w:tr w:rsidR="00C52EDF" w:rsidRPr="00113DAD" w14:paraId="41E9BCFF" w14:textId="77777777" w:rsidTr="005C1BF1">
        <w:trPr>
          <w:trHeight w:val="632"/>
        </w:trPr>
        <w:tc>
          <w:tcPr>
            <w:tcW w:w="204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98A8DF8" w14:textId="7254473C" w:rsidR="00C52EDF" w:rsidRPr="00113DAD" w:rsidRDefault="00C52EDF" w:rsidP="00C52EDF">
            <w:pPr>
              <w:spacing w:after="0" w:line="600" w:lineRule="auto"/>
              <w:jc w:val="center"/>
              <w:rPr>
                <w:rFonts w:ascii="Arial" w:hAnsi="Arial" w:cs="Arial"/>
                <w:color w:val="000000"/>
                <w:sz w:val="20"/>
                <w:szCs w:val="20"/>
              </w:rPr>
            </w:pPr>
            <w:r w:rsidRPr="00113DAD">
              <w:rPr>
                <w:rFonts w:ascii="Arial" w:hAnsi="Arial" w:cs="Arial"/>
                <w:color w:val="000000"/>
                <w:sz w:val="20"/>
                <w:szCs w:val="20"/>
              </w:rPr>
              <w:t>Japan</w:t>
            </w:r>
          </w:p>
        </w:tc>
        <w:tc>
          <w:tcPr>
            <w:tcW w:w="645"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1CC8F4F9" w14:textId="01D32638"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13.54</w:t>
            </w:r>
          </w:p>
        </w:tc>
        <w:tc>
          <w:tcPr>
            <w:tcW w:w="651"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7488AFFD" w14:textId="1C6DD197"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6.39</w:t>
            </w:r>
          </w:p>
        </w:tc>
        <w:tc>
          <w:tcPr>
            <w:tcW w:w="645"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7AC2BA58" w14:textId="157D1617"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12.12</w:t>
            </w:r>
          </w:p>
        </w:tc>
        <w:tc>
          <w:tcPr>
            <w:tcW w:w="651"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22B531C2" w14:textId="7AC52028"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6.46</w:t>
            </w:r>
          </w:p>
        </w:tc>
        <w:tc>
          <w:tcPr>
            <w:tcW w:w="645"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347B87BB" w14:textId="30BCBF4A"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11.94</w:t>
            </w:r>
          </w:p>
        </w:tc>
        <w:tc>
          <w:tcPr>
            <w:tcW w:w="651"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7C4780EC" w14:textId="5403560B"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sz w:val="20"/>
                <w:szCs w:val="20"/>
              </w:rPr>
              <w:t>8.25</w:t>
            </w:r>
          </w:p>
        </w:tc>
        <w:tc>
          <w:tcPr>
            <w:tcW w:w="83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23750749" w14:textId="425AA2D0"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13.61</w:t>
            </w:r>
          </w:p>
        </w:tc>
        <w:tc>
          <w:tcPr>
            <w:tcW w:w="73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hideMark/>
          </w:tcPr>
          <w:p w14:paraId="5BA54B18" w14:textId="612B8027"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6.35</w:t>
            </w:r>
          </w:p>
        </w:tc>
        <w:tc>
          <w:tcPr>
            <w:tcW w:w="64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6F3EADCF" w14:textId="698B89D8"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13.68</w:t>
            </w:r>
          </w:p>
        </w:tc>
        <w:tc>
          <w:tcPr>
            <w:tcW w:w="67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hideMark/>
          </w:tcPr>
          <w:p w14:paraId="529ED316" w14:textId="504F0EE6"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7.95</w:t>
            </w:r>
          </w:p>
        </w:tc>
        <w:tc>
          <w:tcPr>
            <w:tcW w:w="64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3214DA9F" w14:textId="1D335443"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13.19</w:t>
            </w:r>
          </w:p>
        </w:tc>
        <w:tc>
          <w:tcPr>
            <w:tcW w:w="67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6513C141" w14:textId="521291FC"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7.12</w:t>
            </w:r>
          </w:p>
        </w:tc>
      </w:tr>
      <w:tr w:rsidR="00C52EDF" w:rsidRPr="00113DAD" w14:paraId="33F9767B" w14:textId="77777777" w:rsidTr="005C1BF1">
        <w:trPr>
          <w:trHeight w:val="632"/>
        </w:trPr>
        <w:tc>
          <w:tcPr>
            <w:tcW w:w="204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F044912" w14:textId="29580DB7" w:rsidR="00C52EDF" w:rsidRPr="00113DAD" w:rsidRDefault="00C52EDF" w:rsidP="00C52EDF">
            <w:pPr>
              <w:spacing w:after="0" w:line="600" w:lineRule="auto"/>
              <w:jc w:val="center"/>
              <w:rPr>
                <w:rFonts w:ascii="Arial" w:hAnsi="Arial" w:cs="Arial"/>
                <w:color w:val="000000"/>
                <w:sz w:val="20"/>
                <w:szCs w:val="20"/>
              </w:rPr>
            </w:pPr>
            <w:r w:rsidRPr="00113DAD">
              <w:rPr>
                <w:rFonts w:ascii="Arial" w:hAnsi="Arial" w:cs="Arial"/>
                <w:color w:val="000000"/>
                <w:sz w:val="20"/>
                <w:szCs w:val="20"/>
              </w:rPr>
              <w:t>Netherlands</w:t>
            </w:r>
          </w:p>
        </w:tc>
        <w:tc>
          <w:tcPr>
            <w:tcW w:w="645"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45FED809" w14:textId="3C0E5DE2"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6.12</w:t>
            </w:r>
          </w:p>
        </w:tc>
        <w:tc>
          <w:tcPr>
            <w:tcW w:w="651"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04B6B486" w14:textId="0E347149"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2.36</w:t>
            </w:r>
          </w:p>
        </w:tc>
        <w:tc>
          <w:tcPr>
            <w:tcW w:w="645"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4E9F8B85" w14:textId="776F9A62"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5.16</w:t>
            </w:r>
          </w:p>
        </w:tc>
        <w:tc>
          <w:tcPr>
            <w:tcW w:w="651"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43DDEBDA" w14:textId="0F82AB8C"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2.39</w:t>
            </w:r>
          </w:p>
        </w:tc>
        <w:tc>
          <w:tcPr>
            <w:tcW w:w="645"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4B260182" w14:textId="1F08CDDF"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5.68</w:t>
            </w:r>
          </w:p>
        </w:tc>
        <w:tc>
          <w:tcPr>
            <w:tcW w:w="651"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06793A6B" w14:textId="2FCEB0BD"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sz w:val="20"/>
                <w:szCs w:val="20"/>
              </w:rPr>
              <w:t>3.28</w:t>
            </w:r>
          </w:p>
        </w:tc>
        <w:tc>
          <w:tcPr>
            <w:tcW w:w="83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2274077D" w14:textId="21A3149D"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6.70</w:t>
            </w:r>
          </w:p>
        </w:tc>
        <w:tc>
          <w:tcPr>
            <w:tcW w:w="73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hideMark/>
          </w:tcPr>
          <w:p w14:paraId="585018FB" w14:textId="15E1B4AA"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2.73</w:t>
            </w:r>
          </w:p>
        </w:tc>
        <w:tc>
          <w:tcPr>
            <w:tcW w:w="64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13DB3578" w14:textId="5D6CEE5D"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6.85</w:t>
            </w:r>
          </w:p>
        </w:tc>
        <w:tc>
          <w:tcPr>
            <w:tcW w:w="67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hideMark/>
          </w:tcPr>
          <w:p w14:paraId="5B9EFFBA" w14:textId="4887D10D"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3.50</w:t>
            </w:r>
          </w:p>
        </w:tc>
        <w:tc>
          <w:tcPr>
            <w:tcW w:w="64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7DC5792E" w14:textId="53903398"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6.58</w:t>
            </w:r>
          </w:p>
        </w:tc>
        <w:tc>
          <w:tcPr>
            <w:tcW w:w="67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1BC6C828" w14:textId="6143E7EB"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3.64</w:t>
            </w:r>
          </w:p>
        </w:tc>
      </w:tr>
      <w:tr w:rsidR="00C52EDF" w:rsidRPr="00113DAD" w14:paraId="34652ADC" w14:textId="77777777" w:rsidTr="005C1BF1">
        <w:trPr>
          <w:trHeight w:val="632"/>
        </w:trPr>
        <w:tc>
          <w:tcPr>
            <w:tcW w:w="204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4431F42" w14:textId="1A33887F" w:rsidR="00C52EDF" w:rsidRPr="00113DAD" w:rsidRDefault="00C52EDF" w:rsidP="00C52EDF">
            <w:pPr>
              <w:spacing w:after="0" w:line="600" w:lineRule="auto"/>
              <w:jc w:val="center"/>
              <w:rPr>
                <w:rFonts w:ascii="Arial" w:hAnsi="Arial" w:cs="Arial"/>
                <w:color w:val="000000"/>
                <w:sz w:val="20"/>
                <w:szCs w:val="20"/>
              </w:rPr>
            </w:pPr>
            <w:r w:rsidRPr="00113DAD">
              <w:rPr>
                <w:rFonts w:ascii="Arial" w:hAnsi="Arial" w:cs="Arial"/>
                <w:color w:val="000000"/>
                <w:sz w:val="20"/>
                <w:szCs w:val="20"/>
              </w:rPr>
              <w:t>USA</w:t>
            </w:r>
          </w:p>
        </w:tc>
        <w:tc>
          <w:tcPr>
            <w:tcW w:w="645"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5090D635" w14:textId="0CEAAA41"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4.42</w:t>
            </w:r>
          </w:p>
        </w:tc>
        <w:tc>
          <w:tcPr>
            <w:tcW w:w="651"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37D75720" w14:textId="219243F3"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2.16</w:t>
            </w:r>
          </w:p>
        </w:tc>
        <w:tc>
          <w:tcPr>
            <w:tcW w:w="645"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39727A17" w14:textId="22FBDCC6"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3.52</w:t>
            </w:r>
          </w:p>
        </w:tc>
        <w:tc>
          <w:tcPr>
            <w:tcW w:w="651"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31375D43" w14:textId="33515346"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2.18</w:t>
            </w:r>
          </w:p>
        </w:tc>
        <w:tc>
          <w:tcPr>
            <w:tcW w:w="645"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42348A91" w14:textId="275F1C80"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4.14</w:t>
            </w:r>
          </w:p>
        </w:tc>
        <w:tc>
          <w:tcPr>
            <w:tcW w:w="651"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155E87E4" w14:textId="06D52C2D"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sz w:val="20"/>
                <w:szCs w:val="20"/>
              </w:rPr>
              <w:t>2.84</w:t>
            </w:r>
          </w:p>
        </w:tc>
        <w:tc>
          <w:tcPr>
            <w:tcW w:w="83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1E12E0E6" w14:textId="421DB58B"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5.84</w:t>
            </w:r>
          </w:p>
        </w:tc>
        <w:tc>
          <w:tcPr>
            <w:tcW w:w="73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hideMark/>
          </w:tcPr>
          <w:p w14:paraId="554A9AB1" w14:textId="57213ECE"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2.62</w:t>
            </w:r>
          </w:p>
        </w:tc>
        <w:tc>
          <w:tcPr>
            <w:tcW w:w="64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2A1D488D" w14:textId="4A58885C"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5.61</w:t>
            </w:r>
          </w:p>
        </w:tc>
        <w:tc>
          <w:tcPr>
            <w:tcW w:w="67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hideMark/>
          </w:tcPr>
          <w:p w14:paraId="4075114E" w14:textId="1EDD789D"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3.37</w:t>
            </w:r>
          </w:p>
        </w:tc>
        <w:tc>
          <w:tcPr>
            <w:tcW w:w="64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6625AD22" w14:textId="7AF466DC"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5.00</w:t>
            </w:r>
          </w:p>
        </w:tc>
        <w:tc>
          <w:tcPr>
            <w:tcW w:w="67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4E6FDC59" w14:textId="5D76D172"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3.25</w:t>
            </w:r>
          </w:p>
        </w:tc>
      </w:tr>
      <w:tr w:rsidR="00C52EDF" w:rsidRPr="00113DAD" w14:paraId="77D28C78" w14:textId="77777777" w:rsidTr="005C1BF1">
        <w:trPr>
          <w:trHeight w:val="632"/>
        </w:trPr>
        <w:tc>
          <w:tcPr>
            <w:tcW w:w="204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829FC4F" w14:textId="40B8764E" w:rsidR="00C52EDF" w:rsidRPr="00113DAD" w:rsidRDefault="00C52EDF" w:rsidP="00C52EDF">
            <w:pPr>
              <w:spacing w:after="0" w:line="600" w:lineRule="auto"/>
              <w:jc w:val="center"/>
              <w:rPr>
                <w:rFonts w:ascii="Arial" w:hAnsi="Arial" w:cs="Arial"/>
                <w:color w:val="000000"/>
                <w:sz w:val="20"/>
                <w:szCs w:val="20"/>
              </w:rPr>
            </w:pPr>
            <w:r w:rsidRPr="00113DAD">
              <w:rPr>
                <w:rFonts w:ascii="Arial" w:hAnsi="Arial" w:cs="Arial"/>
                <w:color w:val="000000"/>
                <w:sz w:val="20"/>
                <w:szCs w:val="20"/>
              </w:rPr>
              <w:t>Poland</w:t>
            </w:r>
          </w:p>
        </w:tc>
        <w:tc>
          <w:tcPr>
            <w:tcW w:w="645"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102E3FC7" w14:textId="03458DEF"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6.73</w:t>
            </w:r>
          </w:p>
        </w:tc>
        <w:tc>
          <w:tcPr>
            <w:tcW w:w="651"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4857494E" w14:textId="1E62B656"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3.00</w:t>
            </w:r>
          </w:p>
        </w:tc>
        <w:tc>
          <w:tcPr>
            <w:tcW w:w="645"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04BDDBB9" w14:textId="51F478E0"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5.20</w:t>
            </w:r>
          </w:p>
        </w:tc>
        <w:tc>
          <w:tcPr>
            <w:tcW w:w="651"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3D04CA6A" w14:textId="2ACDF80D"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3.03</w:t>
            </w:r>
          </w:p>
        </w:tc>
        <w:tc>
          <w:tcPr>
            <w:tcW w:w="645"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0A18DA28" w14:textId="3B0C6D60"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5.92</w:t>
            </w:r>
          </w:p>
        </w:tc>
        <w:tc>
          <w:tcPr>
            <w:tcW w:w="651"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3D883DE2" w14:textId="66CCCA19"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sz w:val="20"/>
                <w:szCs w:val="20"/>
              </w:rPr>
              <w:t>4.06</w:t>
            </w:r>
          </w:p>
        </w:tc>
        <w:tc>
          <w:tcPr>
            <w:tcW w:w="83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6DC139FD" w14:textId="2D3B2464"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6.57</w:t>
            </w:r>
          </w:p>
        </w:tc>
        <w:tc>
          <w:tcPr>
            <w:tcW w:w="73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hideMark/>
          </w:tcPr>
          <w:p w14:paraId="28DA9034" w14:textId="1E47ED2F"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2.77</w:t>
            </w:r>
          </w:p>
        </w:tc>
        <w:tc>
          <w:tcPr>
            <w:tcW w:w="64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63DAE6F1" w14:textId="1FC221D9"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5.43</w:t>
            </w:r>
          </w:p>
        </w:tc>
        <w:tc>
          <w:tcPr>
            <w:tcW w:w="67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hideMark/>
          </w:tcPr>
          <w:p w14:paraId="5FDA9366" w14:textId="12DB1B26"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2.87</w:t>
            </w:r>
          </w:p>
        </w:tc>
        <w:tc>
          <w:tcPr>
            <w:tcW w:w="64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5F55A6D0" w14:textId="73ECEE68"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4.92</w:t>
            </w:r>
          </w:p>
        </w:tc>
        <w:tc>
          <w:tcPr>
            <w:tcW w:w="67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73ED75F1" w14:textId="33C9073B"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2.71</w:t>
            </w:r>
          </w:p>
        </w:tc>
      </w:tr>
      <w:tr w:rsidR="00C52EDF" w:rsidRPr="00113DAD" w14:paraId="1D25DA37" w14:textId="77777777" w:rsidTr="005C1BF1">
        <w:trPr>
          <w:trHeight w:val="632"/>
        </w:trPr>
        <w:tc>
          <w:tcPr>
            <w:tcW w:w="204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363C36A" w14:textId="1E5B9B54" w:rsidR="00C52EDF" w:rsidRPr="00113DAD" w:rsidRDefault="00C52EDF" w:rsidP="00C52EDF">
            <w:pPr>
              <w:spacing w:after="0" w:line="600" w:lineRule="auto"/>
              <w:jc w:val="center"/>
              <w:rPr>
                <w:rFonts w:ascii="Arial" w:hAnsi="Arial" w:cs="Arial"/>
                <w:color w:val="000000"/>
                <w:sz w:val="20"/>
                <w:szCs w:val="20"/>
              </w:rPr>
            </w:pPr>
            <w:r w:rsidRPr="00113DAD">
              <w:rPr>
                <w:rFonts w:ascii="Arial" w:hAnsi="Arial" w:cs="Arial"/>
                <w:color w:val="000000"/>
                <w:sz w:val="20"/>
                <w:szCs w:val="20"/>
              </w:rPr>
              <w:t>Saudi Arabia</w:t>
            </w:r>
          </w:p>
        </w:tc>
        <w:tc>
          <w:tcPr>
            <w:tcW w:w="645"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605B10CB" w14:textId="4BF9B0AC"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5.39</w:t>
            </w:r>
          </w:p>
        </w:tc>
        <w:tc>
          <w:tcPr>
            <w:tcW w:w="651"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49631FFD" w14:textId="44FBA681"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2.37</w:t>
            </w:r>
          </w:p>
        </w:tc>
        <w:tc>
          <w:tcPr>
            <w:tcW w:w="645"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51172239" w14:textId="3AB1D9EC"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6.56</w:t>
            </w:r>
          </w:p>
        </w:tc>
        <w:tc>
          <w:tcPr>
            <w:tcW w:w="651"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5D1E131E" w14:textId="54020C59"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2.40</w:t>
            </w:r>
          </w:p>
        </w:tc>
        <w:tc>
          <w:tcPr>
            <w:tcW w:w="645"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3DE0CB85" w14:textId="59721332"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9.23</w:t>
            </w:r>
          </w:p>
        </w:tc>
        <w:tc>
          <w:tcPr>
            <w:tcW w:w="651"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51575A9A" w14:textId="08575782"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3.30</w:t>
            </w:r>
          </w:p>
        </w:tc>
        <w:tc>
          <w:tcPr>
            <w:tcW w:w="83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054CA209" w14:textId="16104A13"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8.54</w:t>
            </w:r>
          </w:p>
        </w:tc>
        <w:tc>
          <w:tcPr>
            <w:tcW w:w="73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67F0F5A7" w14:textId="4F4B6185"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3.03</w:t>
            </w:r>
          </w:p>
        </w:tc>
        <w:tc>
          <w:tcPr>
            <w:tcW w:w="64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220D0553" w14:textId="62B87472"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9.63</w:t>
            </w:r>
          </w:p>
        </w:tc>
        <w:tc>
          <w:tcPr>
            <w:tcW w:w="67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hideMark/>
          </w:tcPr>
          <w:p w14:paraId="68920C14" w14:textId="2600D298"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3.34</w:t>
            </w:r>
          </w:p>
        </w:tc>
        <w:tc>
          <w:tcPr>
            <w:tcW w:w="64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45E64DAE" w14:textId="74FB49B6"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6.36</w:t>
            </w:r>
          </w:p>
        </w:tc>
        <w:tc>
          <w:tcPr>
            <w:tcW w:w="67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2F3EF410" w14:textId="490AB20E"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2.53</w:t>
            </w:r>
          </w:p>
        </w:tc>
      </w:tr>
      <w:tr w:rsidR="00C52EDF" w:rsidRPr="00113DAD" w14:paraId="1B49BDEE" w14:textId="77777777" w:rsidTr="005C1BF1">
        <w:trPr>
          <w:trHeight w:val="632"/>
        </w:trPr>
        <w:tc>
          <w:tcPr>
            <w:tcW w:w="204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0311FA2" w14:textId="5265C4FE" w:rsidR="00C52EDF" w:rsidRPr="00113DAD" w:rsidRDefault="00C52EDF" w:rsidP="00C52EDF">
            <w:pPr>
              <w:spacing w:after="0" w:line="600" w:lineRule="auto"/>
              <w:jc w:val="center"/>
              <w:rPr>
                <w:rFonts w:ascii="Arial" w:hAnsi="Arial" w:cs="Arial"/>
                <w:color w:val="000000"/>
                <w:sz w:val="20"/>
                <w:szCs w:val="20"/>
              </w:rPr>
            </w:pPr>
            <w:r w:rsidRPr="00113DAD">
              <w:rPr>
                <w:rFonts w:ascii="Arial" w:hAnsi="Arial" w:cs="Arial"/>
                <w:color w:val="000000"/>
                <w:sz w:val="20"/>
                <w:szCs w:val="20"/>
              </w:rPr>
              <w:t>Taiwan</w:t>
            </w:r>
          </w:p>
        </w:tc>
        <w:tc>
          <w:tcPr>
            <w:tcW w:w="645"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5E29ED5E" w14:textId="052F6B8C"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3.87</w:t>
            </w:r>
          </w:p>
        </w:tc>
        <w:tc>
          <w:tcPr>
            <w:tcW w:w="651"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738D820E" w14:textId="073D94AF"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1.95</w:t>
            </w:r>
          </w:p>
        </w:tc>
        <w:tc>
          <w:tcPr>
            <w:tcW w:w="645"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3AEDE166" w14:textId="6DA09576"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4.72</w:t>
            </w:r>
          </w:p>
        </w:tc>
        <w:tc>
          <w:tcPr>
            <w:tcW w:w="651"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05E15105" w14:textId="4492B59F"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1.97</w:t>
            </w:r>
          </w:p>
        </w:tc>
        <w:tc>
          <w:tcPr>
            <w:tcW w:w="645"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38A929D2" w14:textId="19C4D0C0"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5.59</w:t>
            </w:r>
          </w:p>
        </w:tc>
        <w:tc>
          <w:tcPr>
            <w:tcW w:w="651"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4FF75677" w14:textId="2E8903E8"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2.65</w:t>
            </w:r>
          </w:p>
        </w:tc>
        <w:tc>
          <w:tcPr>
            <w:tcW w:w="83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079777C6" w14:textId="1CA573A0"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6.15</w:t>
            </w:r>
          </w:p>
        </w:tc>
        <w:tc>
          <w:tcPr>
            <w:tcW w:w="73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8DAAC50" w14:textId="5E067AAC"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sz w:val="20"/>
                <w:szCs w:val="20"/>
              </w:rPr>
              <w:t>2.37</w:t>
            </w:r>
          </w:p>
        </w:tc>
        <w:tc>
          <w:tcPr>
            <w:tcW w:w="64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58115A8B" w14:textId="5CC9DBD5"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6.74</w:t>
            </w:r>
          </w:p>
        </w:tc>
        <w:tc>
          <w:tcPr>
            <w:tcW w:w="67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hideMark/>
          </w:tcPr>
          <w:p w14:paraId="2CCB6C66" w14:textId="6777A65B"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2.65</w:t>
            </w:r>
          </w:p>
        </w:tc>
        <w:tc>
          <w:tcPr>
            <w:tcW w:w="64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130A6018" w14:textId="3462A162"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6.70</w:t>
            </w:r>
          </w:p>
        </w:tc>
        <w:tc>
          <w:tcPr>
            <w:tcW w:w="67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101546CC" w14:textId="19D664D7"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2.38</w:t>
            </w:r>
          </w:p>
        </w:tc>
      </w:tr>
      <w:tr w:rsidR="00C52EDF" w:rsidRPr="00113DAD" w14:paraId="38D1D2A9" w14:textId="77777777" w:rsidTr="005C1BF1">
        <w:trPr>
          <w:trHeight w:val="632"/>
        </w:trPr>
        <w:tc>
          <w:tcPr>
            <w:tcW w:w="204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7080150" w14:textId="1E456969" w:rsidR="00C52EDF" w:rsidRPr="00113DAD" w:rsidRDefault="00C52EDF" w:rsidP="00C52EDF">
            <w:pPr>
              <w:spacing w:after="0" w:line="600" w:lineRule="auto"/>
              <w:jc w:val="center"/>
              <w:rPr>
                <w:rFonts w:ascii="Arial" w:hAnsi="Arial" w:cs="Arial"/>
                <w:color w:val="000000"/>
                <w:sz w:val="20"/>
                <w:szCs w:val="20"/>
              </w:rPr>
            </w:pPr>
            <w:r w:rsidRPr="00113DAD">
              <w:rPr>
                <w:rFonts w:ascii="Arial" w:hAnsi="Arial" w:cs="Arial"/>
                <w:color w:val="000000"/>
                <w:sz w:val="20"/>
                <w:szCs w:val="20"/>
              </w:rPr>
              <w:t>Others</w:t>
            </w:r>
          </w:p>
        </w:tc>
        <w:tc>
          <w:tcPr>
            <w:tcW w:w="645"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5D632D8F" w14:textId="607DA13D"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117.15</w:t>
            </w:r>
          </w:p>
        </w:tc>
        <w:tc>
          <w:tcPr>
            <w:tcW w:w="651"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5F7E82B2" w14:textId="4E9F8CAF"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67.82</w:t>
            </w:r>
          </w:p>
        </w:tc>
        <w:tc>
          <w:tcPr>
            <w:tcW w:w="645"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7D125174" w14:textId="4B4E6203"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121.74</w:t>
            </w:r>
          </w:p>
        </w:tc>
        <w:tc>
          <w:tcPr>
            <w:tcW w:w="651"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5304B774" w14:textId="1912F159"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66.06</w:t>
            </w:r>
          </w:p>
        </w:tc>
        <w:tc>
          <w:tcPr>
            <w:tcW w:w="645"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22C29C4D" w14:textId="5967B0EC"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111.80</w:t>
            </w:r>
          </w:p>
        </w:tc>
        <w:tc>
          <w:tcPr>
            <w:tcW w:w="651"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0F36305B" w14:textId="79FB3F2C"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45.05</w:t>
            </w:r>
          </w:p>
        </w:tc>
        <w:tc>
          <w:tcPr>
            <w:tcW w:w="83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9276090" w14:textId="55008C36"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sz w:val="20"/>
                <w:szCs w:val="20"/>
              </w:rPr>
              <w:t>90.85</w:t>
            </w:r>
          </w:p>
        </w:tc>
        <w:tc>
          <w:tcPr>
            <w:tcW w:w="73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6B02996" w14:textId="2812DE9D"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sz w:val="20"/>
                <w:szCs w:val="20"/>
              </w:rPr>
              <w:t>53.81</w:t>
            </w:r>
          </w:p>
        </w:tc>
        <w:tc>
          <w:tcPr>
            <w:tcW w:w="64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hideMark/>
          </w:tcPr>
          <w:p w14:paraId="6F383EF3" w14:textId="52813F83"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71.07</w:t>
            </w:r>
          </w:p>
        </w:tc>
        <w:tc>
          <w:tcPr>
            <w:tcW w:w="67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hideMark/>
          </w:tcPr>
          <w:p w14:paraId="5BD3D9DA" w14:textId="0011C6A2"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48.54</w:t>
            </w:r>
          </w:p>
        </w:tc>
        <w:tc>
          <w:tcPr>
            <w:tcW w:w="64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6959577C" w14:textId="548D1122"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69.80</w:t>
            </w:r>
          </w:p>
        </w:tc>
        <w:tc>
          <w:tcPr>
            <w:tcW w:w="67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237E2157" w14:textId="53BA369E"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37.49</w:t>
            </w:r>
          </w:p>
        </w:tc>
      </w:tr>
      <w:tr w:rsidR="00C52EDF" w:rsidRPr="00113DAD" w14:paraId="1245F152" w14:textId="77777777" w:rsidTr="005C1BF1">
        <w:trPr>
          <w:trHeight w:val="632"/>
        </w:trPr>
        <w:tc>
          <w:tcPr>
            <w:tcW w:w="204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48B5EE1" w14:textId="0B587700" w:rsidR="00C52EDF" w:rsidRPr="00113DAD" w:rsidRDefault="00C52EDF" w:rsidP="00C52EDF">
            <w:pPr>
              <w:spacing w:after="0" w:line="600" w:lineRule="auto"/>
              <w:jc w:val="center"/>
              <w:rPr>
                <w:rFonts w:ascii="Arial" w:hAnsi="Arial" w:cs="Arial"/>
                <w:b/>
                <w:bCs/>
                <w:color w:val="000000"/>
                <w:sz w:val="20"/>
                <w:szCs w:val="20"/>
              </w:rPr>
            </w:pPr>
            <w:r w:rsidRPr="00113DAD">
              <w:rPr>
                <w:rFonts w:ascii="Arial" w:hAnsi="Arial" w:cs="Arial"/>
                <w:b/>
                <w:bCs/>
                <w:color w:val="000000"/>
                <w:sz w:val="20"/>
                <w:szCs w:val="20"/>
              </w:rPr>
              <w:t>Total</w:t>
            </w:r>
          </w:p>
        </w:tc>
        <w:tc>
          <w:tcPr>
            <w:tcW w:w="645"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4C3FBBD5" w14:textId="59E4E226" w:rsidR="00C52EDF" w:rsidRPr="00113DAD" w:rsidRDefault="00C52EDF" w:rsidP="00C52EDF">
            <w:pPr>
              <w:spacing w:after="0" w:line="600" w:lineRule="auto"/>
              <w:jc w:val="center"/>
              <w:rPr>
                <w:rFonts w:ascii="Arial" w:eastAsia="Arial" w:hAnsi="Arial" w:cs="Arial"/>
                <w:b/>
                <w:bCs/>
                <w:color w:val="000000" w:themeColor="text1"/>
                <w:sz w:val="20"/>
                <w:szCs w:val="20"/>
              </w:rPr>
            </w:pPr>
            <w:r w:rsidRPr="00113DAD">
              <w:rPr>
                <w:rFonts w:ascii="Arial" w:hAnsi="Arial" w:cs="Arial"/>
                <w:b/>
                <w:bCs/>
                <w:color w:val="000000"/>
                <w:sz w:val="20"/>
                <w:szCs w:val="20"/>
              </w:rPr>
              <w:t>243.15</w:t>
            </w:r>
          </w:p>
        </w:tc>
        <w:tc>
          <w:tcPr>
            <w:tcW w:w="651"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37236A37" w14:textId="3CC4BE12" w:rsidR="00C52EDF" w:rsidRPr="00113DAD" w:rsidRDefault="00C52EDF" w:rsidP="00C52EDF">
            <w:pPr>
              <w:spacing w:after="0" w:line="600" w:lineRule="auto"/>
              <w:jc w:val="center"/>
              <w:rPr>
                <w:rFonts w:ascii="Arial" w:eastAsia="Arial" w:hAnsi="Arial" w:cs="Arial"/>
                <w:b/>
                <w:bCs/>
                <w:color w:val="000000" w:themeColor="text1"/>
                <w:sz w:val="20"/>
                <w:szCs w:val="20"/>
              </w:rPr>
            </w:pPr>
            <w:r w:rsidRPr="00113DAD">
              <w:rPr>
                <w:rFonts w:ascii="Arial" w:hAnsi="Arial" w:cs="Arial"/>
                <w:b/>
                <w:bCs/>
                <w:color w:val="000000"/>
                <w:sz w:val="20"/>
                <w:szCs w:val="20"/>
              </w:rPr>
              <w:t>125.99</w:t>
            </w:r>
          </w:p>
        </w:tc>
        <w:tc>
          <w:tcPr>
            <w:tcW w:w="645"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6856FAFF" w14:textId="06C19829" w:rsidR="00C52EDF" w:rsidRPr="00113DAD" w:rsidRDefault="00C52EDF" w:rsidP="00C52EDF">
            <w:pPr>
              <w:spacing w:after="0" w:line="600" w:lineRule="auto"/>
              <w:jc w:val="center"/>
              <w:rPr>
                <w:rFonts w:ascii="Arial" w:eastAsia="Arial" w:hAnsi="Arial" w:cs="Arial"/>
                <w:b/>
                <w:bCs/>
                <w:color w:val="000000" w:themeColor="text1"/>
                <w:sz w:val="20"/>
                <w:szCs w:val="20"/>
              </w:rPr>
            </w:pPr>
            <w:r w:rsidRPr="00113DAD">
              <w:rPr>
                <w:rFonts w:ascii="Arial" w:hAnsi="Arial" w:cs="Arial"/>
                <w:b/>
                <w:bCs/>
                <w:color w:val="000000"/>
                <w:sz w:val="20"/>
                <w:szCs w:val="20"/>
              </w:rPr>
              <w:t>241.01</w:t>
            </w:r>
          </w:p>
        </w:tc>
        <w:tc>
          <w:tcPr>
            <w:tcW w:w="651"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253187AF" w14:textId="4BF7128B" w:rsidR="00C52EDF" w:rsidRPr="00113DAD" w:rsidRDefault="00C52EDF" w:rsidP="00C52EDF">
            <w:pPr>
              <w:spacing w:after="0" w:line="600" w:lineRule="auto"/>
              <w:jc w:val="center"/>
              <w:rPr>
                <w:rFonts w:ascii="Arial" w:eastAsia="Arial" w:hAnsi="Arial" w:cs="Arial"/>
                <w:b/>
                <w:bCs/>
                <w:color w:val="000000" w:themeColor="text1"/>
                <w:sz w:val="20"/>
                <w:szCs w:val="20"/>
              </w:rPr>
            </w:pPr>
            <w:r w:rsidRPr="00113DAD">
              <w:rPr>
                <w:rFonts w:ascii="Arial" w:hAnsi="Arial" w:cs="Arial"/>
                <w:b/>
                <w:bCs/>
                <w:color w:val="000000"/>
                <w:sz w:val="20"/>
                <w:szCs w:val="20"/>
              </w:rPr>
              <w:t>122.12</w:t>
            </w:r>
          </w:p>
        </w:tc>
        <w:tc>
          <w:tcPr>
            <w:tcW w:w="645"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3EB084EA" w14:textId="36B37B56" w:rsidR="00C52EDF" w:rsidRPr="00113DAD" w:rsidRDefault="00C52EDF" w:rsidP="00C52EDF">
            <w:pPr>
              <w:spacing w:after="0" w:line="600" w:lineRule="auto"/>
              <w:jc w:val="center"/>
              <w:rPr>
                <w:rFonts w:ascii="Arial" w:eastAsia="Arial" w:hAnsi="Arial" w:cs="Arial"/>
                <w:b/>
                <w:bCs/>
                <w:color w:val="000000" w:themeColor="text1"/>
                <w:sz w:val="20"/>
                <w:szCs w:val="20"/>
              </w:rPr>
            </w:pPr>
            <w:r w:rsidRPr="00113DAD">
              <w:rPr>
                <w:rFonts w:ascii="Arial" w:hAnsi="Arial" w:cs="Arial"/>
                <w:b/>
                <w:bCs/>
                <w:color w:val="000000"/>
                <w:sz w:val="20"/>
                <w:szCs w:val="20"/>
              </w:rPr>
              <w:t>236.89</w:t>
            </w:r>
          </w:p>
        </w:tc>
        <w:tc>
          <w:tcPr>
            <w:tcW w:w="651"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1ECB8EF2" w14:textId="1E8F71EE" w:rsidR="00C52EDF" w:rsidRPr="00113DAD" w:rsidRDefault="00C52EDF" w:rsidP="00C52EDF">
            <w:pPr>
              <w:spacing w:after="0" w:line="600" w:lineRule="auto"/>
              <w:jc w:val="center"/>
              <w:rPr>
                <w:rFonts w:ascii="Arial" w:eastAsia="Arial" w:hAnsi="Arial" w:cs="Arial"/>
                <w:b/>
                <w:bCs/>
                <w:color w:val="000000" w:themeColor="text1"/>
                <w:sz w:val="20"/>
                <w:szCs w:val="20"/>
              </w:rPr>
            </w:pPr>
            <w:r w:rsidRPr="00113DAD">
              <w:rPr>
                <w:rFonts w:ascii="Arial" w:hAnsi="Arial" w:cs="Arial"/>
                <w:b/>
                <w:bCs/>
                <w:color w:val="000000"/>
                <w:sz w:val="20"/>
                <w:szCs w:val="20"/>
              </w:rPr>
              <w:t>117.69</w:t>
            </w:r>
          </w:p>
        </w:tc>
        <w:tc>
          <w:tcPr>
            <w:tcW w:w="83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51C3D480" w14:textId="63D47720" w:rsidR="00C52EDF" w:rsidRPr="00113DAD" w:rsidRDefault="00C52EDF" w:rsidP="00C52EDF">
            <w:pPr>
              <w:spacing w:after="0" w:line="600" w:lineRule="auto"/>
              <w:jc w:val="center"/>
              <w:rPr>
                <w:rFonts w:ascii="Arial" w:eastAsia="Arial" w:hAnsi="Arial" w:cs="Arial"/>
                <w:b/>
                <w:bCs/>
                <w:color w:val="000000" w:themeColor="text1"/>
                <w:sz w:val="20"/>
                <w:szCs w:val="20"/>
              </w:rPr>
            </w:pPr>
            <w:r w:rsidRPr="00113DAD">
              <w:rPr>
                <w:rFonts w:ascii="Arial" w:hAnsi="Arial" w:cs="Arial"/>
                <w:b/>
                <w:bCs/>
                <w:color w:val="000000"/>
                <w:sz w:val="20"/>
                <w:szCs w:val="20"/>
              </w:rPr>
              <w:t>234.86</w:t>
            </w:r>
          </w:p>
        </w:tc>
        <w:tc>
          <w:tcPr>
            <w:tcW w:w="73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0BC0884" w14:textId="15EB8452" w:rsidR="00C52EDF" w:rsidRPr="00113DAD" w:rsidRDefault="00C52EDF" w:rsidP="00C52EDF">
            <w:pPr>
              <w:spacing w:after="0" w:line="600" w:lineRule="auto"/>
              <w:jc w:val="center"/>
              <w:rPr>
                <w:rFonts w:ascii="Arial" w:eastAsia="Arial" w:hAnsi="Arial" w:cs="Arial"/>
                <w:b/>
                <w:bCs/>
                <w:color w:val="000000" w:themeColor="text1"/>
                <w:sz w:val="20"/>
                <w:szCs w:val="20"/>
              </w:rPr>
            </w:pPr>
            <w:r w:rsidRPr="00113DAD">
              <w:rPr>
                <w:rFonts w:ascii="Arial" w:hAnsi="Arial" w:cs="Arial"/>
                <w:b/>
                <w:bCs/>
                <w:sz w:val="20"/>
                <w:szCs w:val="20"/>
              </w:rPr>
              <w:t>114.67</w:t>
            </w:r>
          </w:p>
        </w:tc>
        <w:tc>
          <w:tcPr>
            <w:tcW w:w="64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289F9DE0" w14:textId="59820A50" w:rsidR="00C52EDF" w:rsidRPr="00113DAD" w:rsidRDefault="00C52EDF" w:rsidP="00C52EDF">
            <w:pPr>
              <w:spacing w:after="0" w:line="600" w:lineRule="auto"/>
              <w:jc w:val="center"/>
              <w:rPr>
                <w:rFonts w:ascii="Arial" w:eastAsia="Arial" w:hAnsi="Arial" w:cs="Arial"/>
                <w:b/>
                <w:bCs/>
                <w:color w:val="000000" w:themeColor="text1"/>
                <w:sz w:val="20"/>
                <w:szCs w:val="20"/>
              </w:rPr>
            </w:pPr>
            <w:r w:rsidRPr="00113DAD">
              <w:rPr>
                <w:rFonts w:ascii="Arial" w:hAnsi="Arial" w:cs="Arial"/>
                <w:b/>
                <w:bCs/>
                <w:color w:val="000000"/>
                <w:sz w:val="20"/>
                <w:szCs w:val="20"/>
              </w:rPr>
              <w:t>226.64</w:t>
            </w:r>
          </w:p>
        </w:tc>
        <w:tc>
          <w:tcPr>
            <w:tcW w:w="67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0E785FC3" w14:textId="61B444BE" w:rsidR="00C52EDF" w:rsidRPr="00113DAD" w:rsidRDefault="00C52EDF" w:rsidP="00C52EDF">
            <w:pPr>
              <w:spacing w:after="0" w:line="600" w:lineRule="auto"/>
              <w:jc w:val="center"/>
              <w:rPr>
                <w:rFonts w:ascii="Arial" w:eastAsia="Arial" w:hAnsi="Arial" w:cs="Arial"/>
                <w:b/>
                <w:bCs/>
                <w:color w:val="000000" w:themeColor="text1"/>
                <w:sz w:val="20"/>
                <w:szCs w:val="20"/>
              </w:rPr>
            </w:pPr>
            <w:r w:rsidRPr="00113DAD">
              <w:rPr>
                <w:rFonts w:ascii="Arial" w:hAnsi="Arial" w:cs="Arial"/>
                <w:b/>
                <w:bCs/>
                <w:color w:val="000000"/>
                <w:sz w:val="20"/>
                <w:szCs w:val="20"/>
              </w:rPr>
              <w:t>121.38</w:t>
            </w:r>
          </w:p>
        </w:tc>
        <w:tc>
          <w:tcPr>
            <w:tcW w:w="64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3AFE76F5" w14:textId="638311D3" w:rsidR="00C52EDF" w:rsidRPr="00113DAD" w:rsidRDefault="00C52EDF" w:rsidP="00C52EDF">
            <w:pPr>
              <w:spacing w:after="0" w:line="600" w:lineRule="auto"/>
              <w:jc w:val="center"/>
              <w:rPr>
                <w:rFonts w:ascii="Arial" w:eastAsia="Arial" w:hAnsi="Arial" w:cs="Arial"/>
                <w:b/>
                <w:bCs/>
                <w:color w:val="000000" w:themeColor="text1"/>
                <w:sz w:val="20"/>
                <w:szCs w:val="20"/>
              </w:rPr>
            </w:pPr>
            <w:r w:rsidRPr="00113DAD">
              <w:rPr>
                <w:rFonts w:ascii="Arial" w:hAnsi="Arial" w:cs="Arial"/>
                <w:b/>
                <w:bCs/>
                <w:color w:val="000000"/>
                <w:sz w:val="20"/>
                <w:szCs w:val="20"/>
              </w:rPr>
              <w:t>213.51</w:t>
            </w:r>
          </w:p>
        </w:tc>
        <w:tc>
          <w:tcPr>
            <w:tcW w:w="67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4F267AE8" w14:textId="1427910A" w:rsidR="00C52EDF" w:rsidRPr="00113DAD" w:rsidRDefault="00C52EDF" w:rsidP="00C52EDF">
            <w:pPr>
              <w:spacing w:after="0" w:line="600" w:lineRule="auto"/>
              <w:jc w:val="center"/>
              <w:rPr>
                <w:rFonts w:ascii="Arial" w:eastAsia="Arial" w:hAnsi="Arial" w:cs="Arial"/>
                <w:b/>
                <w:bCs/>
                <w:color w:val="000000" w:themeColor="text1"/>
                <w:sz w:val="20"/>
                <w:szCs w:val="20"/>
              </w:rPr>
            </w:pPr>
            <w:r w:rsidRPr="00113DAD">
              <w:rPr>
                <w:rFonts w:ascii="Arial" w:hAnsi="Arial" w:cs="Arial"/>
                <w:b/>
                <w:bCs/>
                <w:color w:val="000000"/>
                <w:sz w:val="20"/>
                <w:szCs w:val="20"/>
              </w:rPr>
              <w:t>105.97</w:t>
            </w:r>
          </w:p>
        </w:tc>
      </w:tr>
    </w:tbl>
    <w:p w14:paraId="53F3E0BF" w14:textId="14082062" w:rsidR="00BB3C6A" w:rsidRDefault="005C1BF1" w:rsidP="007A7901">
      <w:pPr>
        <w:tabs>
          <w:tab w:val="left" w:pos="1290"/>
        </w:tabs>
        <w:rPr>
          <w:rFonts w:ascii="Verdana" w:eastAsia="Verdana" w:hAnsi="Verdana" w:cs="Verdana"/>
          <w:b/>
          <w:bCs/>
          <w:color w:val="000000" w:themeColor="text1"/>
          <w:kern w:val="24"/>
          <w:sz w:val="20"/>
          <w:szCs w:val="20"/>
          <w:lang w:val="en-US"/>
        </w:rPr>
        <w:sectPr w:rsidR="00BB3C6A" w:rsidSect="00600A5E">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r w:rsidRPr="002B5730">
        <w:rPr>
          <w:noProof/>
          <w:color w:val="000000" w:themeColor="text1"/>
        </w:rPr>
        <mc:AlternateContent>
          <mc:Choice Requires="wps">
            <w:drawing>
              <wp:anchor distT="0" distB="0" distL="114300" distR="114300" simplePos="0" relativeHeight="252407808" behindDoc="0" locked="0" layoutInCell="1" allowOverlap="1" wp14:anchorId="2A444E05" wp14:editId="37B16333">
                <wp:simplePos x="0" y="0"/>
                <wp:positionH relativeFrom="column">
                  <wp:posOffset>4234416</wp:posOffset>
                </wp:positionH>
                <wp:positionV relativeFrom="paragraph">
                  <wp:posOffset>24839</wp:posOffset>
                </wp:positionV>
                <wp:extent cx="2220654" cy="200025"/>
                <wp:effectExtent l="0" t="0" r="0" b="0"/>
                <wp:wrapNone/>
                <wp:docPr id="1119" name="TextBox 4"/>
                <wp:cNvGraphicFramePr/>
                <a:graphic xmlns:a="http://schemas.openxmlformats.org/drawingml/2006/main">
                  <a:graphicData uri="http://schemas.microsoft.com/office/word/2010/wordprocessingShape">
                    <wps:wsp>
                      <wps:cNvSpPr txBox="1"/>
                      <wps:spPr>
                        <a:xfrm>
                          <a:off x="0" y="0"/>
                          <a:ext cx="2220654" cy="200025"/>
                        </a:xfrm>
                        <a:prstGeom prst="rect">
                          <a:avLst/>
                        </a:prstGeom>
                        <a:noFill/>
                      </wps:spPr>
                      <wps:txbx>
                        <w:txbxContent>
                          <w:p w14:paraId="0C38AAEF" w14:textId="63F54763" w:rsidR="001E434A" w:rsidRDefault="001E434A" w:rsidP="001E434A">
                            <w:pPr>
                              <w:jc w:val="right"/>
                              <w:textAlignment w:val="baseline"/>
                              <w:rPr>
                                <w:rFonts w:ascii="Verdana" w:eastAsia="Verdana" w:hAnsi="Verdana" w:cs="Verdana"/>
                                <w:i/>
                                <w:iCs/>
                                <w:color w:val="000000" w:themeColor="text1"/>
                                <w:kern w:val="24"/>
                                <w:sz w:val="12"/>
                                <w:szCs w:val="12"/>
                              </w:rPr>
                            </w:pPr>
                            <w:r>
                              <w:rPr>
                                <w:rFonts w:ascii="Verdana" w:eastAsia="Verdana" w:hAnsi="Verdana" w:cs="Verdana"/>
                                <w:i/>
                                <w:iCs/>
                                <w:color w:val="000000" w:themeColor="text1"/>
                                <w:kern w:val="24"/>
                                <w:sz w:val="12"/>
                                <w:szCs w:val="12"/>
                              </w:rPr>
                              <w:t>Others</w:t>
                            </w:r>
                            <w:r w:rsidR="00D03E35">
                              <w:rPr>
                                <w:rFonts w:ascii="Verdana" w:eastAsia="Verdana" w:hAnsi="Verdana" w:cs="Verdana"/>
                                <w:i/>
                                <w:iCs/>
                                <w:color w:val="000000" w:themeColor="text1"/>
                                <w:kern w:val="24"/>
                                <w:sz w:val="12"/>
                                <w:szCs w:val="12"/>
                              </w:rPr>
                              <w:t xml:space="preserve"> Finland, Turkey, Russia etc</w:t>
                            </w:r>
                            <w:r>
                              <w:rPr>
                                <w:rFonts w:ascii="Verdana" w:eastAsia="Verdana" w:hAnsi="Verdana" w:cs="Verdana"/>
                                <w:i/>
                                <w:iCs/>
                                <w:color w:val="000000" w:themeColor="text1"/>
                                <w:kern w:val="24"/>
                                <w:sz w:val="12"/>
                                <w:szCs w:val="12"/>
                              </w:rPr>
                              <w:t xml:space="preserve"> </w:t>
                            </w:r>
                          </w:p>
                          <w:p w14:paraId="75025043" w14:textId="77777777" w:rsidR="001E434A" w:rsidRPr="00687E98" w:rsidRDefault="001E434A" w:rsidP="001E434A">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wps:txbx>
                      <wps:bodyPr wrap="square" rtlCol="0">
                        <a:spAutoFit/>
                      </wps:bodyPr>
                    </wps:wsp>
                  </a:graphicData>
                </a:graphic>
                <wp14:sizeRelH relativeFrom="margin">
                  <wp14:pctWidth>0</wp14:pctWidth>
                </wp14:sizeRelH>
                <wp14:sizeRelV relativeFrom="margin">
                  <wp14:pctHeight>0</wp14:pctHeight>
                </wp14:sizeRelV>
              </wp:anchor>
            </w:drawing>
          </mc:Choice>
          <mc:Fallback>
            <w:pict>
              <v:shape w14:anchorId="2A444E05" id="_x0000_s1200" type="#_x0000_t202" style="position:absolute;margin-left:333.4pt;margin-top:1.95pt;width:174.85pt;height:15.75pt;z-index:25240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" filled="f" stroked="f">
                <v:textbox style="mso-fit-shape-to-text:t">
                  <w:txbxContent>
                    <w:p w14:paraId="0C38AAEF" w14:textId="63F54763" w:rsidR="001E434A" w:rsidRDefault="001E434A" w:rsidP="001E434A">
                      <w:pPr>
                        <w:jc w:val="right"/>
                        <w:textAlignment w:val="baseline"/>
                        <w:rPr>
                          <w:rFonts w:ascii="Verdana" w:eastAsia="Verdana" w:hAnsi="Verdana" w:cs="Verdana"/>
                          <w:i/>
                          <w:iCs/>
                          <w:color w:val="000000" w:themeColor="text1"/>
                          <w:kern w:val="24"/>
                          <w:sz w:val="12"/>
                          <w:szCs w:val="12"/>
                        </w:rPr>
                      </w:pPr>
                      <w:r>
                        <w:rPr>
                          <w:rFonts w:ascii="Verdana" w:eastAsia="Verdana" w:hAnsi="Verdana" w:cs="Verdana"/>
                          <w:i/>
                          <w:iCs/>
                          <w:color w:val="000000" w:themeColor="text1"/>
                          <w:kern w:val="24"/>
                          <w:sz w:val="12"/>
                          <w:szCs w:val="12"/>
                        </w:rPr>
                        <w:t>Others</w:t>
                      </w:r>
                      <w:r w:rsidR="00D03E35">
                        <w:rPr>
                          <w:rFonts w:ascii="Verdana" w:eastAsia="Verdana" w:hAnsi="Verdana" w:cs="Verdana"/>
                          <w:i/>
                          <w:iCs/>
                          <w:color w:val="000000" w:themeColor="text1"/>
                          <w:kern w:val="24"/>
                          <w:sz w:val="12"/>
                          <w:szCs w:val="12"/>
                        </w:rPr>
                        <w:t xml:space="preserve"> Finland, Turkey, Russia etc</w:t>
                      </w:r>
                      <w:r>
                        <w:rPr>
                          <w:rFonts w:ascii="Verdana" w:eastAsia="Verdana" w:hAnsi="Verdana" w:cs="Verdana"/>
                          <w:i/>
                          <w:iCs/>
                          <w:color w:val="000000" w:themeColor="text1"/>
                          <w:kern w:val="24"/>
                          <w:sz w:val="12"/>
                          <w:szCs w:val="12"/>
                        </w:rPr>
                        <w:t xml:space="preserve"> </w:t>
                      </w:r>
                    </w:p>
                    <w:p w14:paraId="75025043" w14:textId="77777777" w:rsidR="001E434A" w:rsidRPr="00687E98" w:rsidRDefault="001E434A" w:rsidP="001E434A">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v:textbox>
              </v:shape>
            </w:pict>
          </mc:Fallback>
        </mc:AlternateContent>
      </w:r>
    </w:p>
    <w:p w14:paraId="66A9AF42" w14:textId="4697A092" w:rsidR="00D03E35" w:rsidRDefault="00AD70CB" w:rsidP="007A7901">
      <w:pPr>
        <w:tabs>
          <w:tab w:val="left" w:pos="1290"/>
        </w:tabs>
        <w:rPr>
          <w:rFonts w:ascii="Verdana" w:eastAsia="Verdana" w:hAnsi="Verdana" w:cs="Verdana"/>
          <w:b/>
          <w:bCs/>
          <w:color w:val="000000" w:themeColor="text1"/>
          <w:kern w:val="24"/>
          <w:sz w:val="20"/>
          <w:szCs w:val="20"/>
          <w:lang w:val="en-US"/>
        </w:rPr>
      </w:pPr>
      <w:r>
        <w:rPr>
          <w:rFonts w:ascii="Verdana" w:eastAsia="Verdana" w:hAnsi="Verdana" w:cs="Verdana"/>
          <w:b/>
          <w:bCs/>
          <w:color w:val="000000" w:themeColor="text1"/>
          <w:kern w:val="24"/>
          <w:sz w:val="20"/>
          <w:szCs w:val="20"/>
          <w:lang w:val="en-US"/>
        </w:rPr>
        <w:tab/>
      </w:r>
    </w:p>
    <w:p w14:paraId="3B685072" w14:textId="2BE2E807" w:rsidR="00C601EB" w:rsidRDefault="00C601EB" w:rsidP="007A7901">
      <w:pPr>
        <w:tabs>
          <w:tab w:val="left" w:pos="1290"/>
        </w:tabs>
        <w:rPr>
          <w:rFonts w:ascii="Verdana" w:eastAsia="Verdana" w:hAnsi="Verdana" w:cs="Verdana"/>
          <w:b/>
          <w:bCs/>
          <w:color w:val="000000" w:themeColor="text1"/>
          <w:kern w:val="24"/>
          <w:sz w:val="20"/>
          <w:szCs w:val="20"/>
          <w:lang w:val="en-US"/>
        </w:rPr>
      </w:pPr>
    </w:p>
    <w:p w14:paraId="3AEC1A60" w14:textId="0EBCB9CF" w:rsidR="00C601EB" w:rsidRDefault="00C601EB" w:rsidP="007A7901">
      <w:pPr>
        <w:tabs>
          <w:tab w:val="left" w:pos="1290"/>
        </w:tabs>
        <w:rPr>
          <w:rFonts w:ascii="Verdana" w:eastAsia="Verdana" w:hAnsi="Verdana" w:cs="Verdana"/>
          <w:b/>
          <w:bCs/>
          <w:color w:val="000000" w:themeColor="text1"/>
          <w:kern w:val="24"/>
          <w:sz w:val="20"/>
          <w:szCs w:val="20"/>
          <w:lang w:val="en-US"/>
        </w:rPr>
      </w:pPr>
    </w:p>
    <w:p w14:paraId="7930E102" w14:textId="63350D60" w:rsidR="00C601EB" w:rsidRDefault="00C601EB" w:rsidP="007A7901">
      <w:pPr>
        <w:tabs>
          <w:tab w:val="left" w:pos="1290"/>
        </w:tabs>
        <w:rPr>
          <w:rFonts w:ascii="Verdana" w:eastAsia="Verdana" w:hAnsi="Verdana" w:cs="Verdana"/>
          <w:b/>
          <w:bCs/>
          <w:color w:val="000000" w:themeColor="text1"/>
          <w:kern w:val="24"/>
          <w:sz w:val="20"/>
          <w:szCs w:val="20"/>
          <w:lang w:val="en-US"/>
        </w:rPr>
      </w:pPr>
    </w:p>
    <w:p w14:paraId="054EFB43" w14:textId="4209F595" w:rsidR="00C601EB" w:rsidRDefault="00C601EB" w:rsidP="007A7901">
      <w:pPr>
        <w:tabs>
          <w:tab w:val="left" w:pos="1290"/>
        </w:tabs>
        <w:rPr>
          <w:rFonts w:ascii="Verdana" w:eastAsia="Verdana" w:hAnsi="Verdana" w:cs="Verdana"/>
          <w:b/>
          <w:bCs/>
          <w:color w:val="000000" w:themeColor="text1"/>
          <w:kern w:val="24"/>
          <w:sz w:val="20"/>
          <w:szCs w:val="20"/>
          <w:lang w:val="en-US"/>
        </w:rPr>
      </w:pPr>
    </w:p>
    <w:p w14:paraId="131F3078" w14:textId="2E932F2E" w:rsidR="00C601EB" w:rsidRDefault="00C601EB" w:rsidP="007A7901">
      <w:pPr>
        <w:tabs>
          <w:tab w:val="left" w:pos="1290"/>
        </w:tabs>
        <w:rPr>
          <w:rFonts w:ascii="Verdana" w:eastAsia="Verdana" w:hAnsi="Verdana" w:cs="Verdana"/>
          <w:b/>
          <w:bCs/>
          <w:color w:val="000000" w:themeColor="text1"/>
          <w:kern w:val="24"/>
          <w:sz w:val="20"/>
          <w:szCs w:val="20"/>
          <w:lang w:val="en-US"/>
        </w:rPr>
      </w:pPr>
    </w:p>
    <w:p w14:paraId="5F85CB67" w14:textId="2AD92A80" w:rsidR="00C601EB" w:rsidRDefault="00C601EB" w:rsidP="007A7901">
      <w:pPr>
        <w:tabs>
          <w:tab w:val="left" w:pos="1290"/>
        </w:tabs>
        <w:rPr>
          <w:rFonts w:ascii="Verdana" w:eastAsia="Verdana" w:hAnsi="Verdana" w:cs="Verdana"/>
          <w:b/>
          <w:bCs/>
          <w:color w:val="000000" w:themeColor="text1"/>
          <w:kern w:val="24"/>
          <w:sz w:val="20"/>
          <w:szCs w:val="20"/>
          <w:lang w:val="en-US"/>
        </w:rPr>
      </w:pPr>
    </w:p>
    <w:p w14:paraId="4942AFA7" w14:textId="77777777" w:rsidR="004565D8" w:rsidRDefault="004565D8" w:rsidP="004565D8">
      <w:pPr>
        <w:tabs>
          <w:tab w:val="left" w:pos="1290"/>
        </w:tabs>
        <w:spacing w:line="360" w:lineRule="auto"/>
        <w:jc w:val="both"/>
        <w:rPr>
          <w:rFonts w:ascii="Arial" w:eastAsia="Arial" w:hAnsi="Arial" w:cs="Arial"/>
          <w:color w:val="000000" w:themeColor="text1"/>
          <w:sz w:val="24"/>
          <w:szCs w:val="24"/>
        </w:rPr>
      </w:pPr>
    </w:p>
    <w:p w14:paraId="57F85E18" w14:textId="77777777" w:rsidR="00A72FE3" w:rsidRDefault="00A72FE3" w:rsidP="00460753">
      <w:pPr>
        <w:spacing w:line="360" w:lineRule="auto"/>
        <w:jc w:val="both"/>
        <w:rPr>
          <w:rFonts w:ascii="Arial" w:eastAsia="Arial" w:hAnsi="Arial" w:cs="Arial"/>
          <w:sz w:val="24"/>
          <w:szCs w:val="24"/>
        </w:rPr>
        <w:sectPr w:rsidR="00A72FE3" w:rsidSect="00600A5E">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372DFAE1" w14:textId="52B87710" w:rsidR="00B40829" w:rsidRDefault="00B40829" w:rsidP="00460753">
      <w:pPr>
        <w:spacing w:line="360" w:lineRule="auto"/>
        <w:jc w:val="both"/>
        <w:rPr>
          <w:rFonts w:ascii="Arial" w:eastAsia="Arial" w:hAnsi="Arial" w:cs="Arial"/>
          <w:b/>
          <w:bCs/>
          <w:sz w:val="24"/>
          <w:szCs w:val="24"/>
        </w:rPr>
      </w:pPr>
      <w:r>
        <w:rPr>
          <w:rFonts w:ascii="Arial" w:eastAsia="Arial" w:hAnsi="Arial" w:cs="Arial"/>
          <w:b/>
          <w:bCs/>
          <w:sz w:val="24"/>
          <w:szCs w:val="24"/>
        </w:rPr>
        <w:t>3.1</w:t>
      </w:r>
      <w:r w:rsidR="00D16404">
        <w:rPr>
          <w:rFonts w:ascii="Arial" w:eastAsia="Arial" w:hAnsi="Arial" w:cs="Arial"/>
          <w:b/>
          <w:bCs/>
          <w:sz w:val="24"/>
          <w:szCs w:val="24"/>
        </w:rPr>
        <w:t>6.</w:t>
      </w:r>
      <w:r>
        <w:rPr>
          <w:rFonts w:ascii="Arial" w:eastAsia="Arial" w:hAnsi="Arial" w:cs="Arial"/>
          <w:b/>
          <w:bCs/>
          <w:sz w:val="24"/>
          <w:szCs w:val="24"/>
        </w:rPr>
        <w:t xml:space="preserve"> Suggested Capacities</w:t>
      </w:r>
    </w:p>
    <w:p w14:paraId="7301CF78" w14:textId="236B95D3" w:rsidR="00B03E75" w:rsidRPr="00B03E75" w:rsidRDefault="00B03E75" w:rsidP="00B03E75">
      <w:pPr>
        <w:pStyle w:val="Default"/>
        <w:spacing w:line="360" w:lineRule="auto"/>
        <w:jc w:val="both"/>
        <w:rPr>
          <w:rFonts w:ascii="Arial" w:hAnsi="Arial" w:cs="Arial"/>
        </w:rPr>
      </w:pPr>
      <w:r w:rsidRPr="00B03E75">
        <w:rPr>
          <w:rFonts w:ascii="Arial" w:hAnsi="Arial" w:cs="Arial"/>
          <w:b/>
          <w:i/>
        </w:rPr>
        <w:t xml:space="preserve">Global Scenario:  </w:t>
      </w:r>
      <w:r w:rsidRPr="00B03E75">
        <w:rPr>
          <w:rFonts w:ascii="Arial" w:hAnsi="Arial" w:cs="Arial"/>
        </w:rPr>
        <w:t xml:space="preserve">The current global capacity of Vinyl Ester Resin is 985 thousand tonnes.  Top five producers account for 54 percent of the total capacity. Regional analysis indicates surplus in Northeast Asia, and deficit in Indian Sub-continent, Europe, South America, Middle </w:t>
      </w:r>
      <w:r w:rsidR="00CD321F" w:rsidRPr="00B03E75">
        <w:rPr>
          <w:rFonts w:ascii="Arial" w:hAnsi="Arial" w:cs="Arial"/>
        </w:rPr>
        <w:t>East,</w:t>
      </w:r>
      <w:r w:rsidRPr="00B03E75">
        <w:rPr>
          <w:rFonts w:ascii="Arial" w:hAnsi="Arial" w:cs="Arial"/>
        </w:rPr>
        <w:t xml:space="preserve"> and South America, resulting in heavy trade within the region as well as international trade. Overall Europe, Middle East &amp; Africa and South America will remain a deficit area throughout the study period. </w:t>
      </w:r>
    </w:p>
    <w:p w14:paraId="27811B3E" w14:textId="77777777" w:rsidR="00B03E75" w:rsidRPr="00B03E75" w:rsidRDefault="00B03E75" w:rsidP="00B03E75">
      <w:pPr>
        <w:pStyle w:val="Default"/>
        <w:spacing w:line="360" w:lineRule="auto"/>
        <w:jc w:val="both"/>
        <w:rPr>
          <w:rFonts w:ascii="Arial" w:hAnsi="Arial" w:cs="Arial"/>
        </w:rPr>
      </w:pPr>
    </w:p>
    <w:p w14:paraId="1EFEDBB0" w14:textId="77777777" w:rsidR="00B03E75" w:rsidRPr="00B03E75" w:rsidRDefault="00B03E75" w:rsidP="00B03E75">
      <w:pPr>
        <w:pStyle w:val="Default"/>
        <w:spacing w:line="360" w:lineRule="auto"/>
        <w:jc w:val="both"/>
        <w:rPr>
          <w:rFonts w:ascii="Arial" w:hAnsi="Arial" w:cs="Arial"/>
        </w:rPr>
      </w:pPr>
      <w:r w:rsidRPr="00B03E75">
        <w:rPr>
          <w:rFonts w:ascii="Arial" w:hAnsi="Arial" w:cs="Arial"/>
          <w:b/>
          <w:i/>
        </w:rPr>
        <w:t xml:space="preserve">Indian Scenario: </w:t>
      </w:r>
      <w:r w:rsidRPr="00B03E75">
        <w:rPr>
          <w:rFonts w:ascii="Arial" w:hAnsi="Arial" w:cs="Arial"/>
        </w:rPr>
        <w:t>Present capacity in the country is 4.84 thousand tonnes and production are totally project based. These companies produce all the major grades conforming with global standards. It is expected that, based on individual end-use sector growth, consumption of vinyl ester resin will register an overall growth of about 11.70 percent per annum average growth over the next ten years’ period.</w:t>
      </w:r>
    </w:p>
    <w:p w14:paraId="323EB153" w14:textId="77777777" w:rsidR="00B03E75" w:rsidRPr="00B03E75" w:rsidRDefault="00B03E75" w:rsidP="00B03E75">
      <w:pPr>
        <w:pStyle w:val="Default"/>
        <w:spacing w:line="360" w:lineRule="auto"/>
        <w:jc w:val="both"/>
        <w:rPr>
          <w:rFonts w:ascii="Arial" w:hAnsi="Arial" w:cs="Arial"/>
        </w:rPr>
      </w:pPr>
    </w:p>
    <w:p w14:paraId="2A259472" w14:textId="77777777" w:rsidR="00B03E75" w:rsidRPr="00B03E75" w:rsidRDefault="00B03E75" w:rsidP="00B03E75">
      <w:pPr>
        <w:pStyle w:val="Default"/>
        <w:spacing w:line="360" w:lineRule="auto"/>
        <w:jc w:val="both"/>
        <w:rPr>
          <w:rFonts w:ascii="Arial" w:hAnsi="Arial" w:cs="Arial"/>
        </w:rPr>
      </w:pPr>
      <w:r w:rsidRPr="00B03E75">
        <w:rPr>
          <w:rFonts w:ascii="Arial" w:hAnsi="Arial" w:cs="Arial"/>
        </w:rPr>
        <w:t>India is expected to remain a deficit area and likely to increase from present level of 7.16 thousand tonnes per annum to 24.74 thousand tonnes per annum by 2030.</w:t>
      </w:r>
    </w:p>
    <w:p w14:paraId="7EBCA457" w14:textId="77777777" w:rsidR="00B03E75" w:rsidRPr="00B03E75" w:rsidRDefault="00B03E75" w:rsidP="00B03E75">
      <w:pPr>
        <w:pStyle w:val="Default"/>
        <w:spacing w:line="360" w:lineRule="auto"/>
        <w:jc w:val="both"/>
        <w:rPr>
          <w:rFonts w:ascii="Arial" w:hAnsi="Arial" w:cs="Arial"/>
        </w:rPr>
      </w:pPr>
    </w:p>
    <w:p w14:paraId="25F99006" w14:textId="26434950" w:rsidR="00B03E75" w:rsidRPr="00B03E75" w:rsidRDefault="00B03E75" w:rsidP="00B03E75">
      <w:pPr>
        <w:pStyle w:val="Default"/>
        <w:spacing w:line="360" w:lineRule="auto"/>
        <w:jc w:val="both"/>
        <w:rPr>
          <w:rFonts w:ascii="Arial" w:hAnsi="Arial" w:cs="Arial"/>
        </w:rPr>
      </w:pPr>
      <w:r w:rsidRPr="00B03E75">
        <w:rPr>
          <w:rFonts w:ascii="Arial" w:hAnsi="Arial" w:cs="Arial"/>
        </w:rPr>
        <w:t xml:space="preserve">Considering demand – supply situation and export market, enough scope exists in the country for a 30 thousand tonnes per annum vinyl ester resin unit by 2023. Moreover, there is latent demand of the product due to anticipated growth in telecom, chemicals &amp; petrochemicals, and renewable sector. </w:t>
      </w:r>
    </w:p>
    <w:p w14:paraId="7216F7BD" w14:textId="77777777" w:rsidR="00B03E75" w:rsidRPr="00B03E75" w:rsidRDefault="00B03E75" w:rsidP="00B03E75">
      <w:pPr>
        <w:pStyle w:val="Default"/>
        <w:spacing w:line="360" w:lineRule="auto"/>
        <w:jc w:val="both"/>
        <w:rPr>
          <w:rFonts w:ascii="Arial" w:hAnsi="Arial" w:cs="Arial"/>
        </w:rPr>
      </w:pPr>
    </w:p>
    <w:p w14:paraId="762B0B63" w14:textId="77777777" w:rsidR="00B03E75" w:rsidRPr="00B03E75" w:rsidRDefault="00B03E75" w:rsidP="00B03E75">
      <w:pPr>
        <w:pStyle w:val="Default"/>
        <w:spacing w:line="360" w:lineRule="auto"/>
        <w:jc w:val="both"/>
        <w:rPr>
          <w:rFonts w:ascii="Arial" w:hAnsi="Arial" w:cs="Arial"/>
          <w:b/>
        </w:rPr>
      </w:pPr>
      <w:r w:rsidRPr="00B03E75">
        <w:rPr>
          <w:rFonts w:ascii="Arial" w:hAnsi="Arial" w:cs="Arial"/>
          <w:b/>
        </w:rPr>
        <w:t>Recommendations</w:t>
      </w:r>
    </w:p>
    <w:p w14:paraId="6C60CD5F" w14:textId="77777777" w:rsidR="00B03E75" w:rsidRPr="00B03E75" w:rsidRDefault="00B03E75" w:rsidP="00B03E75">
      <w:pPr>
        <w:pStyle w:val="Default"/>
        <w:spacing w:line="360" w:lineRule="auto"/>
        <w:jc w:val="both"/>
        <w:rPr>
          <w:rFonts w:ascii="Arial" w:hAnsi="Arial" w:cs="Arial"/>
        </w:rPr>
      </w:pPr>
    </w:p>
    <w:p w14:paraId="58B3B1D1" w14:textId="72D6B89B" w:rsidR="00B03E75" w:rsidRPr="00B03E75" w:rsidRDefault="00B03E75" w:rsidP="00F14E20">
      <w:pPr>
        <w:pStyle w:val="Default"/>
        <w:numPr>
          <w:ilvl w:val="0"/>
          <w:numId w:val="19"/>
        </w:numPr>
        <w:spacing w:line="360" w:lineRule="auto"/>
        <w:jc w:val="both"/>
        <w:rPr>
          <w:rFonts w:ascii="Arial" w:hAnsi="Arial" w:cs="Arial"/>
        </w:rPr>
      </w:pPr>
      <w:r w:rsidRPr="00B03E75">
        <w:rPr>
          <w:rFonts w:ascii="Arial" w:hAnsi="Arial" w:cs="Arial"/>
        </w:rPr>
        <w:t xml:space="preserve">RIL may consider setting-up a 30 thousand tonnes vinyl ester resin </w:t>
      </w:r>
      <w:r w:rsidR="009B2E78" w:rsidRPr="00B03E75">
        <w:rPr>
          <w:rFonts w:ascii="Arial" w:hAnsi="Arial" w:cs="Arial"/>
        </w:rPr>
        <w:t>unit as</w:t>
      </w:r>
      <w:r w:rsidRPr="00B03E75">
        <w:rPr>
          <w:rFonts w:ascii="Arial" w:hAnsi="Arial" w:cs="Arial"/>
        </w:rPr>
        <w:t xml:space="preserve"> enough scope exists from demand – supply point of view.  However, before taking up this decision,</w:t>
      </w:r>
      <w:r w:rsidR="009B2E78">
        <w:rPr>
          <w:rFonts w:ascii="Arial" w:hAnsi="Arial" w:cs="Arial"/>
        </w:rPr>
        <w:t xml:space="preserve"> </w:t>
      </w:r>
      <w:r w:rsidRPr="00B03E75">
        <w:rPr>
          <w:rFonts w:ascii="Arial" w:hAnsi="Arial" w:cs="Arial"/>
        </w:rPr>
        <w:t>should also consider the project from economic viability point of view.</w:t>
      </w:r>
    </w:p>
    <w:p w14:paraId="00B985F5" w14:textId="77777777" w:rsidR="00B03E75" w:rsidRPr="00B03E75" w:rsidRDefault="00B03E75" w:rsidP="00B03E75">
      <w:pPr>
        <w:pStyle w:val="Default"/>
        <w:spacing w:line="360" w:lineRule="auto"/>
        <w:ind w:left="1440"/>
        <w:jc w:val="both"/>
        <w:rPr>
          <w:rFonts w:ascii="Arial" w:hAnsi="Arial" w:cs="Arial"/>
        </w:rPr>
      </w:pPr>
    </w:p>
    <w:p w14:paraId="6854B21D" w14:textId="77777777" w:rsidR="00B03E75" w:rsidRPr="00B03E75" w:rsidRDefault="00B03E75" w:rsidP="00F14E20">
      <w:pPr>
        <w:pStyle w:val="Default"/>
        <w:numPr>
          <w:ilvl w:val="0"/>
          <w:numId w:val="19"/>
        </w:numPr>
        <w:spacing w:line="360" w:lineRule="auto"/>
        <w:jc w:val="both"/>
        <w:rPr>
          <w:rFonts w:ascii="Arial" w:hAnsi="Arial" w:cs="Arial"/>
        </w:rPr>
      </w:pPr>
      <w:r w:rsidRPr="00B03E75">
        <w:rPr>
          <w:rFonts w:ascii="Arial" w:hAnsi="Arial" w:cs="Arial"/>
        </w:rPr>
        <w:lastRenderedPageBreak/>
        <w:t>Considering capacity utilization of 60 percent in first year and 90 percent in second year onwards, entire quantity is likely to be absorbed within the country itself by 2030.</w:t>
      </w:r>
    </w:p>
    <w:p w14:paraId="1441DF86" w14:textId="77777777" w:rsidR="00B03E75" w:rsidRPr="00B03E75" w:rsidRDefault="00B03E75" w:rsidP="00B03E75">
      <w:pPr>
        <w:pStyle w:val="Default"/>
        <w:spacing w:line="360" w:lineRule="auto"/>
        <w:jc w:val="both"/>
        <w:rPr>
          <w:rFonts w:ascii="Arial" w:hAnsi="Arial" w:cs="Arial"/>
        </w:rPr>
      </w:pPr>
    </w:p>
    <w:p w14:paraId="3E28E694" w14:textId="7CEFA85B" w:rsidR="00B03E75" w:rsidRDefault="00B03E75" w:rsidP="00F14E20">
      <w:pPr>
        <w:pStyle w:val="Default"/>
        <w:numPr>
          <w:ilvl w:val="0"/>
          <w:numId w:val="19"/>
        </w:numPr>
        <w:spacing w:line="360" w:lineRule="auto"/>
        <w:jc w:val="both"/>
        <w:rPr>
          <w:rFonts w:ascii="Arial" w:hAnsi="Arial" w:cs="Arial"/>
        </w:rPr>
      </w:pPr>
      <w:r w:rsidRPr="00B03E75">
        <w:rPr>
          <w:rFonts w:ascii="Arial" w:hAnsi="Arial" w:cs="Arial"/>
        </w:rPr>
        <w:t xml:space="preserve">Although as per demand – supply position, substantial gap in international markets is expected, exploring export is also advisable from realization angle.  </w:t>
      </w:r>
    </w:p>
    <w:p w14:paraId="45405112" w14:textId="77777777" w:rsidR="00B03E75" w:rsidRDefault="00B03E75" w:rsidP="00B03E75">
      <w:pPr>
        <w:pStyle w:val="ListParagraph"/>
      </w:pPr>
    </w:p>
    <w:p w14:paraId="111A9E87" w14:textId="12340E08" w:rsidR="00B03E75" w:rsidRPr="00B03E75" w:rsidRDefault="00B03E75" w:rsidP="00F14E20">
      <w:pPr>
        <w:pStyle w:val="Default"/>
        <w:numPr>
          <w:ilvl w:val="0"/>
          <w:numId w:val="19"/>
        </w:numPr>
        <w:spacing w:line="360" w:lineRule="auto"/>
        <w:jc w:val="both"/>
        <w:rPr>
          <w:rFonts w:ascii="Arial" w:hAnsi="Arial" w:cs="Arial"/>
        </w:rPr>
      </w:pPr>
      <w:r>
        <w:rPr>
          <w:rFonts w:ascii="Arial" w:hAnsi="Arial" w:cs="Arial"/>
        </w:rPr>
        <w:t>R</w:t>
      </w:r>
      <w:r w:rsidR="00561428">
        <w:rPr>
          <w:rFonts w:ascii="Arial" w:hAnsi="Arial" w:cs="Arial"/>
        </w:rPr>
        <w:t>eliance Industries Ltd</w:t>
      </w:r>
      <w:r>
        <w:rPr>
          <w:rFonts w:ascii="Arial" w:hAnsi="Arial" w:cs="Arial"/>
        </w:rPr>
        <w:t xml:space="preserve"> should also have 100 percent captive epoxy resin unit for better margin and assured supply of critical raw materials.</w:t>
      </w:r>
    </w:p>
    <w:p w14:paraId="42229FDF" w14:textId="77777777" w:rsidR="00B03E75" w:rsidRPr="00B03E75" w:rsidRDefault="00B03E75" w:rsidP="00B03E75">
      <w:pPr>
        <w:pStyle w:val="Default"/>
        <w:spacing w:line="360" w:lineRule="auto"/>
        <w:jc w:val="both"/>
        <w:rPr>
          <w:rFonts w:ascii="Arial" w:hAnsi="Arial" w:cs="Arial"/>
        </w:rPr>
      </w:pPr>
    </w:p>
    <w:tbl>
      <w:tblPr>
        <w:tblW w:w="10218" w:type="dxa"/>
        <w:tblLook w:val="0420" w:firstRow="1" w:lastRow="0" w:firstColumn="0" w:lastColumn="0" w:noHBand="0" w:noVBand="1"/>
      </w:tblPr>
      <w:tblGrid>
        <w:gridCol w:w="2333"/>
        <w:gridCol w:w="2186"/>
        <w:gridCol w:w="2544"/>
        <w:gridCol w:w="3155"/>
      </w:tblGrid>
      <w:tr w:rsidR="00561428" w:rsidRPr="00561428" w14:paraId="2B291A85" w14:textId="77777777" w:rsidTr="00561428">
        <w:trPr>
          <w:trHeight w:val="900"/>
        </w:trPr>
        <w:tc>
          <w:tcPr>
            <w:tcW w:w="2333" w:type="dxa"/>
            <w:tcBorders>
              <w:top w:val="single" w:sz="8" w:space="0" w:color="FFC000"/>
              <w:left w:val="single" w:sz="8" w:space="0" w:color="FFC000"/>
              <w:bottom w:val="single" w:sz="12" w:space="0" w:color="FFC000"/>
              <w:right w:val="single" w:sz="8" w:space="0" w:color="FFC000"/>
            </w:tcBorders>
            <w:shd w:val="clear" w:color="auto" w:fill="auto"/>
            <w:vAlign w:val="center"/>
            <w:hideMark/>
          </w:tcPr>
          <w:p w14:paraId="3C19B132" w14:textId="77777777" w:rsidR="00561428" w:rsidRPr="00561428" w:rsidRDefault="00561428" w:rsidP="00561428">
            <w:pPr>
              <w:spacing w:after="0" w:line="240" w:lineRule="auto"/>
              <w:rPr>
                <w:rFonts w:ascii="Arial" w:eastAsia="Times New Roman" w:hAnsi="Arial" w:cs="Arial"/>
                <w:b/>
                <w:bCs/>
                <w:color w:val="000000"/>
                <w:sz w:val="24"/>
                <w:szCs w:val="24"/>
                <w:lang w:val="en-US"/>
              </w:rPr>
            </w:pPr>
            <w:r w:rsidRPr="00561428">
              <w:rPr>
                <w:rFonts w:ascii="Arial" w:eastAsia="Times New Roman" w:hAnsi="Arial" w:cs="Arial"/>
                <w:b/>
                <w:bCs/>
                <w:color w:val="000000"/>
                <w:sz w:val="24"/>
                <w:szCs w:val="24"/>
                <w:lang w:val="en-GB"/>
              </w:rPr>
              <w:t>Name of the Product (KTPA)</w:t>
            </w:r>
          </w:p>
        </w:tc>
        <w:tc>
          <w:tcPr>
            <w:tcW w:w="2186" w:type="dxa"/>
            <w:tcBorders>
              <w:top w:val="single" w:sz="8" w:space="0" w:color="FFC000"/>
              <w:left w:val="nil"/>
              <w:bottom w:val="single" w:sz="12" w:space="0" w:color="FFC000"/>
              <w:right w:val="single" w:sz="8" w:space="0" w:color="FFC000"/>
            </w:tcBorders>
            <w:shd w:val="clear" w:color="auto" w:fill="auto"/>
            <w:vAlign w:val="center"/>
            <w:hideMark/>
          </w:tcPr>
          <w:p w14:paraId="40AF8C94" w14:textId="77777777" w:rsidR="00561428" w:rsidRPr="00561428" w:rsidRDefault="00561428" w:rsidP="00561428">
            <w:pPr>
              <w:spacing w:after="0" w:line="240" w:lineRule="auto"/>
              <w:jc w:val="center"/>
              <w:rPr>
                <w:rFonts w:ascii="Arial" w:eastAsia="Times New Roman" w:hAnsi="Arial" w:cs="Arial"/>
                <w:b/>
                <w:bCs/>
                <w:color w:val="000000"/>
                <w:sz w:val="24"/>
                <w:szCs w:val="24"/>
                <w:lang w:val="en-US"/>
              </w:rPr>
            </w:pPr>
            <w:r w:rsidRPr="00561428">
              <w:rPr>
                <w:rFonts w:ascii="Arial" w:eastAsia="Times New Roman" w:hAnsi="Arial" w:cs="Arial"/>
                <w:b/>
                <w:bCs/>
                <w:color w:val="000000"/>
                <w:sz w:val="24"/>
                <w:szCs w:val="24"/>
                <w:lang w:val="en-GB"/>
              </w:rPr>
              <w:t>2023</w:t>
            </w:r>
          </w:p>
        </w:tc>
        <w:tc>
          <w:tcPr>
            <w:tcW w:w="2544" w:type="dxa"/>
            <w:tcBorders>
              <w:top w:val="single" w:sz="8" w:space="0" w:color="FFC000"/>
              <w:left w:val="nil"/>
              <w:bottom w:val="single" w:sz="12" w:space="0" w:color="FFC000"/>
              <w:right w:val="single" w:sz="8" w:space="0" w:color="FFC000"/>
            </w:tcBorders>
            <w:shd w:val="clear" w:color="auto" w:fill="auto"/>
            <w:vAlign w:val="center"/>
            <w:hideMark/>
          </w:tcPr>
          <w:p w14:paraId="29B0D332" w14:textId="77777777" w:rsidR="00561428" w:rsidRPr="00561428" w:rsidRDefault="00561428" w:rsidP="00561428">
            <w:pPr>
              <w:spacing w:after="0" w:line="240" w:lineRule="auto"/>
              <w:jc w:val="center"/>
              <w:rPr>
                <w:rFonts w:ascii="Arial" w:eastAsia="Times New Roman" w:hAnsi="Arial" w:cs="Arial"/>
                <w:b/>
                <w:bCs/>
                <w:color w:val="000000"/>
                <w:sz w:val="24"/>
                <w:szCs w:val="24"/>
                <w:lang w:val="en-US"/>
              </w:rPr>
            </w:pPr>
            <w:r w:rsidRPr="00561428">
              <w:rPr>
                <w:rFonts w:ascii="Arial" w:eastAsia="Times New Roman" w:hAnsi="Arial" w:cs="Arial"/>
                <w:b/>
                <w:bCs/>
                <w:color w:val="000000"/>
                <w:sz w:val="24"/>
                <w:szCs w:val="24"/>
                <w:lang w:val="en-GB"/>
              </w:rPr>
              <w:t>2027</w:t>
            </w:r>
          </w:p>
        </w:tc>
        <w:tc>
          <w:tcPr>
            <w:tcW w:w="3155" w:type="dxa"/>
            <w:tcBorders>
              <w:top w:val="single" w:sz="8" w:space="0" w:color="FFC000"/>
              <w:left w:val="nil"/>
              <w:bottom w:val="single" w:sz="12" w:space="0" w:color="FFC000"/>
              <w:right w:val="single" w:sz="8" w:space="0" w:color="FFC000"/>
            </w:tcBorders>
            <w:shd w:val="clear" w:color="auto" w:fill="auto"/>
            <w:vAlign w:val="center"/>
            <w:hideMark/>
          </w:tcPr>
          <w:p w14:paraId="7FA2FF4D" w14:textId="77777777" w:rsidR="00561428" w:rsidRPr="00561428" w:rsidRDefault="00561428" w:rsidP="00561428">
            <w:pPr>
              <w:spacing w:after="0" w:line="240" w:lineRule="auto"/>
              <w:jc w:val="center"/>
              <w:rPr>
                <w:rFonts w:ascii="Arial" w:eastAsia="Times New Roman" w:hAnsi="Arial" w:cs="Arial"/>
                <w:b/>
                <w:bCs/>
                <w:color w:val="000000"/>
                <w:sz w:val="24"/>
                <w:szCs w:val="24"/>
                <w:lang w:val="en-US"/>
              </w:rPr>
            </w:pPr>
            <w:r w:rsidRPr="00561428">
              <w:rPr>
                <w:rFonts w:ascii="Arial" w:eastAsia="Times New Roman" w:hAnsi="Arial" w:cs="Arial"/>
                <w:b/>
                <w:bCs/>
                <w:color w:val="000000"/>
                <w:sz w:val="24"/>
                <w:szCs w:val="24"/>
                <w:lang w:val="en-GB"/>
              </w:rPr>
              <w:t>Total</w:t>
            </w:r>
          </w:p>
        </w:tc>
      </w:tr>
      <w:tr w:rsidR="00561428" w:rsidRPr="00561428" w14:paraId="530B4E92" w14:textId="77777777" w:rsidTr="00561428">
        <w:trPr>
          <w:trHeight w:val="908"/>
        </w:trPr>
        <w:tc>
          <w:tcPr>
            <w:tcW w:w="2333" w:type="dxa"/>
            <w:tcBorders>
              <w:top w:val="nil"/>
              <w:left w:val="single" w:sz="8" w:space="0" w:color="FFC000"/>
              <w:bottom w:val="single" w:sz="8" w:space="0" w:color="FFC000"/>
              <w:right w:val="single" w:sz="8" w:space="0" w:color="FFC000"/>
            </w:tcBorders>
            <w:shd w:val="clear" w:color="000000" w:fill="FFF4E7"/>
            <w:vAlign w:val="center"/>
            <w:hideMark/>
          </w:tcPr>
          <w:p w14:paraId="62EB295F" w14:textId="77777777" w:rsidR="00561428" w:rsidRPr="00561428" w:rsidRDefault="00561428" w:rsidP="00561428">
            <w:pPr>
              <w:spacing w:after="0" w:line="240" w:lineRule="auto"/>
              <w:rPr>
                <w:rFonts w:ascii="Arial" w:eastAsia="Times New Roman" w:hAnsi="Arial" w:cs="Arial"/>
                <w:b/>
                <w:bCs/>
                <w:color w:val="000000"/>
                <w:sz w:val="24"/>
                <w:szCs w:val="24"/>
                <w:lang w:val="en-US"/>
              </w:rPr>
            </w:pPr>
            <w:r w:rsidRPr="00561428">
              <w:rPr>
                <w:rFonts w:ascii="Arial" w:eastAsia="Times New Roman" w:hAnsi="Arial" w:cs="Arial"/>
                <w:b/>
                <w:bCs/>
                <w:color w:val="000000"/>
                <w:sz w:val="24"/>
                <w:szCs w:val="24"/>
                <w:lang w:val="en-GB"/>
              </w:rPr>
              <w:t>Unsaturated Polyester Resin</w:t>
            </w:r>
          </w:p>
        </w:tc>
        <w:tc>
          <w:tcPr>
            <w:tcW w:w="2186" w:type="dxa"/>
            <w:tcBorders>
              <w:top w:val="nil"/>
              <w:left w:val="nil"/>
              <w:bottom w:val="single" w:sz="8" w:space="0" w:color="FFC000"/>
              <w:right w:val="single" w:sz="8" w:space="0" w:color="FFC000"/>
            </w:tcBorders>
            <w:shd w:val="clear" w:color="000000" w:fill="FFF4E7"/>
            <w:vAlign w:val="center"/>
            <w:hideMark/>
          </w:tcPr>
          <w:p w14:paraId="729EFF2B" w14:textId="77777777" w:rsidR="00561428" w:rsidRPr="00561428" w:rsidRDefault="00561428" w:rsidP="00561428">
            <w:pPr>
              <w:spacing w:after="0" w:line="240" w:lineRule="auto"/>
              <w:jc w:val="center"/>
              <w:rPr>
                <w:rFonts w:ascii="Arial" w:eastAsia="Times New Roman" w:hAnsi="Arial" w:cs="Arial"/>
                <w:color w:val="000000"/>
                <w:sz w:val="24"/>
                <w:szCs w:val="24"/>
                <w:lang w:val="en-US"/>
              </w:rPr>
            </w:pPr>
            <w:r w:rsidRPr="00561428">
              <w:rPr>
                <w:rFonts w:ascii="Arial" w:eastAsia="Times New Roman" w:hAnsi="Arial" w:cs="Arial"/>
                <w:color w:val="000000"/>
                <w:sz w:val="24"/>
                <w:szCs w:val="24"/>
                <w:lang w:val="en-GB"/>
              </w:rPr>
              <w:t>25</w:t>
            </w:r>
          </w:p>
        </w:tc>
        <w:tc>
          <w:tcPr>
            <w:tcW w:w="2544" w:type="dxa"/>
            <w:tcBorders>
              <w:top w:val="nil"/>
              <w:left w:val="nil"/>
              <w:bottom w:val="single" w:sz="8" w:space="0" w:color="FFC000"/>
              <w:right w:val="single" w:sz="8" w:space="0" w:color="FFC000"/>
            </w:tcBorders>
            <w:shd w:val="clear" w:color="000000" w:fill="FFF4E7"/>
            <w:vAlign w:val="center"/>
            <w:hideMark/>
          </w:tcPr>
          <w:p w14:paraId="58B016C5" w14:textId="77777777" w:rsidR="00561428" w:rsidRPr="00561428" w:rsidRDefault="00561428" w:rsidP="00561428">
            <w:pPr>
              <w:spacing w:after="0" w:line="240" w:lineRule="auto"/>
              <w:jc w:val="center"/>
              <w:rPr>
                <w:rFonts w:ascii="Arial" w:eastAsia="Times New Roman" w:hAnsi="Arial" w:cs="Arial"/>
                <w:color w:val="000000"/>
                <w:sz w:val="24"/>
                <w:szCs w:val="24"/>
                <w:lang w:val="en-US"/>
              </w:rPr>
            </w:pPr>
            <w:r w:rsidRPr="00561428">
              <w:rPr>
                <w:rFonts w:ascii="Arial" w:eastAsia="Times New Roman" w:hAnsi="Arial" w:cs="Arial"/>
                <w:color w:val="000000"/>
                <w:sz w:val="24"/>
                <w:szCs w:val="24"/>
                <w:lang w:val="en-GB"/>
              </w:rPr>
              <w:t>25</w:t>
            </w:r>
          </w:p>
        </w:tc>
        <w:tc>
          <w:tcPr>
            <w:tcW w:w="3155" w:type="dxa"/>
            <w:tcBorders>
              <w:top w:val="nil"/>
              <w:left w:val="nil"/>
              <w:bottom w:val="single" w:sz="8" w:space="0" w:color="FFC000"/>
              <w:right w:val="single" w:sz="8" w:space="0" w:color="FFC000"/>
            </w:tcBorders>
            <w:shd w:val="clear" w:color="000000" w:fill="FFF4E7"/>
            <w:vAlign w:val="center"/>
            <w:hideMark/>
          </w:tcPr>
          <w:p w14:paraId="76667109" w14:textId="77777777" w:rsidR="00561428" w:rsidRPr="00561428" w:rsidRDefault="00561428" w:rsidP="00561428">
            <w:pPr>
              <w:spacing w:after="0" w:line="240" w:lineRule="auto"/>
              <w:jc w:val="center"/>
              <w:rPr>
                <w:rFonts w:ascii="Arial" w:eastAsia="Times New Roman" w:hAnsi="Arial" w:cs="Arial"/>
                <w:color w:val="000000"/>
                <w:sz w:val="24"/>
                <w:szCs w:val="24"/>
                <w:lang w:val="en-US"/>
              </w:rPr>
            </w:pPr>
            <w:r w:rsidRPr="00561428">
              <w:rPr>
                <w:rFonts w:ascii="Arial" w:eastAsia="Times New Roman" w:hAnsi="Arial" w:cs="Arial"/>
                <w:color w:val="000000"/>
                <w:sz w:val="24"/>
                <w:szCs w:val="24"/>
                <w:lang w:val="en-GB"/>
              </w:rPr>
              <w:t>50</w:t>
            </w:r>
          </w:p>
        </w:tc>
      </w:tr>
      <w:tr w:rsidR="00561428" w:rsidRPr="00561428" w14:paraId="228823A7" w14:textId="77777777" w:rsidTr="00561428">
        <w:trPr>
          <w:trHeight w:val="543"/>
        </w:trPr>
        <w:tc>
          <w:tcPr>
            <w:tcW w:w="2333" w:type="dxa"/>
            <w:tcBorders>
              <w:top w:val="nil"/>
              <w:left w:val="single" w:sz="8" w:space="0" w:color="FFC000"/>
              <w:bottom w:val="single" w:sz="8" w:space="0" w:color="FFC000"/>
              <w:right w:val="single" w:sz="8" w:space="0" w:color="FFC000"/>
            </w:tcBorders>
            <w:shd w:val="clear" w:color="auto" w:fill="auto"/>
            <w:vAlign w:val="center"/>
            <w:hideMark/>
          </w:tcPr>
          <w:p w14:paraId="73D20AE2" w14:textId="77777777" w:rsidR="00561428" w:rsidRPr="00561428" w:rsidRDefault="00561428" w:rsidP="00561428">
            <w:pPr>
              <w:spacing w:after="0" w:line="240" w:lineRule="auto"/>
              <w:rPr>
                <w:rFonts w:ascii="Arial" w:eastAsia="Times New Roman" w:hAnsi="Arial" w:cs="Arial"/>
                <w:b/>
                <w:bCs/>
                <w:color w:val="000000"/>
                <w:sz w:val="24"/>
                <w:szCs w:val="24"/>
                <w:lang w:val="en-US"/>
              </w:rPr>
            </w:pPr>
            <w:r w:rsidRPr="00561428">
              <w:rPr>
                <w:rFonts w:ascii="Arial" w:eastAsia="Times New Roman" w:hAnsi="Arial" w:cs="Arial"/>
                <w:b/>
                <w:bCs/>
                <w:color w:val="000000"/>
                <w:sz w:val="24"/>
                <w:szCs w:val="24"/>
                <w:lang w:val="en-GB"/>
              </w:rPr>
              <w:t>Vinyl Ester Resin</w:t>
            </w:r>
          </w:p>
        </w:tc>
        <w:tc>
          <w:tcPr>
            <w:tcW w:w="2186" w:type="dxa"/>
            <w:tcBorders>
              <w:top w:val="nil"/>
              <w:left w:val="nil"/>
              <w:bottom w:val="single" w:sz="8" w:space="0" w:color="FFC000"/>
              <w:right w:val="single" w:sz="8" w:space="0" w:color="FFC000"/>
            </w:tcBorders>
            <w:shd w:val="clear" w:color="auto" w:fill="auto"/>
            <w:vAlign w:val="center"/>
            <w:hideMark/>
          </w:tcPr>
          <w:p w14:paraId="5BF863C1" w14:textId="77777777" w:rsidR="00561428" w:rsidRPr="00561428" w:rsidRDefault="00561428" w:rsidP="00561428">
            <w:pPr>
              <w:spacing w:after="0" w:line="240" w:lineRule="auto"/>
              <w:jc w:val="center"/>
              <w:rPr>
                <w:rFonts w:ascii="Arial" w:eastAsia="Times New Roman" w:hAnsi="Arial" w:cs="Arial"/>
                <w:color w:val="000000"/>
                <w:sz w:val="24"/>
                <w:szCs w:val="24"/>
                <w:lang w:val="en-US"/>
              </w:rPr>
            </w:pPr>
            <w:r w:rsidRPr="00561428">
              <w:rPr>
                <w:rFonts w:ascii="Arial" w:eastAsia="Times New Roman" w:hAnsi="Arial" w:cs="Arial"/>
                <w:color w:val="000000"/>
                <w:sz w:val="24"/>
                <w:szCs w:val="24"/>
                <w:lang w:val="en-GB"/>
              </w:rPr>
              <w:t>15</w:t>
            </w:r>
          </w:p>
        </w:tc>
        <w:tc>
          <w:tcPr>
            <w:tcW w:w="2544" w:type="dxa"/>
            <w:tcBorders>
              <w:top w:val="nil"/>
              <w:left w:val="nil"/>
              <w:bottom w:val="single" w:sz="8" w:space="0" w:color="FFC000"/>
              <w:right w:val="single" w:sz="8" w:space="0" w:color="FFC000"/>
            </w:tcBorders>
            <w:shd w:val="clear" w:color="auto" w:fill="auto"/>
            <w:vAlign w:val="center"/>
            <w:hideMark/>
          </w:tcPr>
          <w:p w14:paraId="6317D36E" w14:textId="77777777" w:rsidR="00561428" w:rsidRPr="00561428" w:rsidRDefault="00561428" w:rsidP="00561428">
            <w:pPr>
              <w:spacing w:after="0" w:line="240" w:lineRule="auto"/>
              <w:jc w:val="center"/>
              <w:rPr>
                <w:rFonts w:ascii="Arial" w:eastAsia="Times New Roman" w:hAnsi="Arial" w:cs="Arial"/>
                <w:color w:val="000000"/>
                <w:sz w:val="24"/>
                <w:szCs w:val="24"/>
                <w:lang w:val="en-US"/>
              </w:rPr>
            </w:pPr>
            <w:r w:rsidRPr="00561428">
              <w:rPr>
                <w:rFonts w:ascii="Arial" w:eastAsia="Times New Roman" w:hAnsi="Arial" w:cs="Arial"/>
                <w:color w:val="000000"/>
                <w:sz w:val="24"/>
                <w:szCs w:val="24"/>
                <w:lang w:val="en-GB"/>
              </w:rPr>
              <w:t>15</w:t>
            </w:r>
          </w:p>
        </w:tc>
        <w:tc>
          <w:tcPr>
            <w:tcW w:w="3155" w:type="dxa"/>
            <w:tcBorders>
              <w:top w:val="nil"/>
              <w:left w:val="nil"/>
              <w:bottom w:val="single" w:sz="8" w:space="0" w:color="FFC000"/>
              <w:right w:val="single" w:sz="8" w:space="0" w:color="FFC000"/>
            </w:tcBorders>
            <w:shd w:val="clear" w:color="auto" w:fill="auto"/>
            <w:vAlign w:val="center"/>
            <w:hideMark/>
          </w:tcPr>
          <w:p w14:paraId="24170784" w14:textId="77777777" w:rsidR="00561428" w:rsidRPr="00561428" w:rsidRDefault="00561428" w:rsidP="00561428">
            <w:pPr>
              <w:spacing w:after="0" w:line="240" w:lineRule="auto"/>
              <w:jc w:val="center"/>
              <w:rPr>
                <w:rFonts w:ascii="Arial" w:eastAsia="Times New Roman" w:hAnsi="Arial" w:cs="Arial"/>
                <w:color w:val="000000"/>
                <w:sz w:val="24"/>
                <w:szCs w:val="24"/>
                <w:lang w:val="en-US"/>
              </w:rPr>
            </w:pPr>
            <w:r w:rsidRPr="00561428">
              <w:rPr>
                <w:rFonts w:ascii="Arial" w:eastAsia="Times New Roman" w:hAnsi="Arial" w:cs="Arial"/>
                <w:color w:val="000000"/>
                <w:sz w:val="24"/>
                <w:szCs w:val="24"/>
                <w:lang w:val="en-GB"/>
              </w:rPr>
              <w:t>30</w:t>
            </w:r>
          </w:p>
        </w:tc>
      </w:tr>
    </w:tbl>
    <w:p w14:paraId="15CC5166" w14:textId="4FF16348" w:rsidR="00B03E75" w:rsidRDefault="00B03E75" w:rsidP="005B76D3">
      <w:pPr>
        <w:tabs>
          <w:tab w:val="left" w:pos="1365"/>
        </w:tabs>
        <w:spacing w:line="360" w:lineRule="auto"/>
        <w:jc w:val="both"/>
        <w:rPr>
          <w:rFonts w:ascii="Arial" w:hAnsi="Arial" w:cs="Arial"/>
          <w:sz w:val="24"/>
          <w:szCs w:val="24"/>
        </w:rPr>
      </w:pPr>
    </w:p>
    <w:p w14:paraId="7A7A9586" w14:textId="4BC723C0" w:rsidR="00D16404" w:rsidRDefault="00D16404" w:rsidP="005B76D3">
      <w:pPr>
        <w:tabs>
          <w:tab w:val="left" w:pos="1365"/>
        </w:tabs>
        <w:spacing w:line="360" w:lineRule="auto"/>
        <w:jc w:val="both"/>
        <w:rPr>
          <w:rFonts w:ascii="Arial" w:hAnsi="Arial" w:cs="Arial"/>
          <w:sz w:val="24"/>
          <w:szCs w:val="24"/>
        </w:rPr>
      </w:pPr>
    </w:p>
    <w:p w14:paraId="31B35025" w14:textId="47167BA6" w:rsidR="00D16404" w:rsidRDefault="00D16404" w:rsidP="005B76D3">
      <w:pPr>
        <w:tabs>
          <w:tab w:val="left" w:pos="1365"/>
        </w:tabs>
        <w:spacing w:line="360" w:lineRule="auto"/>
        <w:jc w:val="both"/>
        <w:rPr>
          <w:rFonts w:ascii="Arial" w:hAnsi="Arial" w:cs="Arial"/>
          <w:sz w:val="24"/>
          <w:szCs w:val="24"/>
        </w:rPr>
      </w:pPr>
    </w:p>
    <w:p w14:paraId="449271D6" w14:textId="4125F31D" w:rsidR="00D16404" w:rsidRDefault="00D16404" w:rsidP="005B76D3">
      <w:pPr>
        <w:tabs>
          <w:tab w:val="left" w:pos="1365"/>
        </w:tabs>
        <w:spacing w:line="360" w:lineRule="auto"/>
        <w:jc w:val="both"/>
        <w:rPr>
          <w:rFonts w:ascii="Arial" w:hAnsi="Arial" w:cs="Arial"/>
          <w:sz w:val="24"/>
          <w:szCs w:val="24"/>
        </w:rPr>
      </w:pPr>
    </w:p>
    <w:p w14:paraId="67EC673D" w14:textId="734188D7" w:rsidR="00D16404" w:rsidRDefault="00D16404" w:rsidP="005B76D3">
      <w:pPr>
        <w:tabs>
          <w:tab w:val="left" w:pos="1365"/>
        </w:tabs>
        <w:spacing w:line="360" w:lineRule="auto"/>
        <w:jc w:val="both"/>
        <w:rPr>
          <w:rFonts w:ascii="Arial" w:hAnsi="Arial" w:cs="Arial"/>
          <w:sz w:val="24"/>
          <w:szCs w:val="24"/>
        </w:rPr>
      </w:pPr>
    </w:p>
    <w:p w14:paraId="342B9FB6" w14:textId="089AC97C" w:rsidR="00D16404" w:rsidRDefault="00D16404" w:rsidP="005B76D3">
      <w:pPr>
        <w:tabs>
          <w:tab w:val="left" w:pos="1365"/>
        </w:tabs>
        <w:spacing w:line="360" w:lineRule="auto"/>
        <w:jc w:val="both"/>
        <w:rPr>
          <w:rFonts w:ascii="Arial" w:hAnsi="Arial" w:cs="Arial"/>
          <w:sz w:val="24"/>
          <w:szCs w:val="24"/>
        </w:rPr>
      </w:pPr>
    </w:p>
    <w:p w14:paraId="35304EA6" w14:textId="1945FD6A" w:rsidR="00D16404" w:rsidRDefault="00D16404" w:rsidP="005B76D3">
      <w:pPr>
        <w:tabs>
          <w:tab w:val="left" w:pos="1365"/>
        </w:tabs>
        <w:spacing w:line="360" w:lineRule="auto"/>
        <w:jc w:val="both"/>
        <w:rPr>
          <w:rFonts w:ascii="Arial" w:hAnsi="Arial" w:cs="Arial"/>
          <w:sz w:val="24"/>
          <w:szCs w:val="24"/>
        </w:rPr>
      </w:pPr>
    </w:p>
    <w:p w14:paraId="2D178D72" w14:textId="7B9A2241" w:rsidR="00D16404" w:rsidRDefault="00D16404" w:rsidP="005B76D3">
      <w:pPr>
        <w:tabs>
          <w:tab w:val="left" w:pos="1365"/>
        </w:tabs>
        <w:spacing w:line="360" w:lineRule="auto"/>
        <w:jc w:val="both"/>
        <w:rPr>
          <w:rFonts w:ascii="Arial" w:hAnsi="Arial" w:cs="Arial"/>
          <w:sz w:val="24"/>
          <w:szCs w:val="24"/>
        </w:rPr>
      </w:pPr>
    </w:p>
    <w:p w14:paraId="632121A1" w14:textId="09140DCF" w:rsidR="00D16404" w:rsidRDefault="00D16404" w:rsidP="005B76D3">
      <w:pPr>
        <w:tabs>
          <w:tab w:val="left" w:pos="1365"/>
        </w:tabs>
        <w:spacing w:line="360" w:lineRule="auto"/>
        <w:jc w:val="both"/>
        <w:rPr>
          <w:rFonts w:ascii="Arial" w:hAnsi="Arial" w:cs="Arial"/>
          <w:sz w:val="24"/>
          <w:szCs w:val="24"/>
        </w:rPr>
      </w:pPr>
    </w:p>
    <w:p w14:paraId="61627C63" w14:textId="1A4AD907" w:rsidR="00D16404" w:rsidRDefault="00D16404" w:rsidP="005B76D3">
      <w:pPr>
        <w:tabs>
          <w:tab w:val="left" w:pos="1365"/>
        </w:tabs>
        <w:spacing w:line="360" w:lineRule="auto"/>
        <w:jc w:val="both"/>
        <w:rPr>
          <w:rFonts w:ascii="Arial" w:hAnsi="Arial" w:cs="Arial"/>
          <w:sz w:val="24"/>
          <w:szCs w:val="24"/>
        </w:rPr>
      </w:pPr>
    </w:p>
    <w:p w14:paraId="4474AD12" w14:textId="4B2068F9" w:rsidR="00D16404" w:rsidRDefault="00D16404" w:rsidP="005B76D3">
      <w:pPr>
        <w:tabs>
          <w:tab w:val="left" w:pos="1365"/>
        </w:tabs>
        <w:spacing w:line="360" w:lineRule="auto"/>
        <w:jc w:val="both"/>
        <w:rPr>
          <w:rFonts w:ascii="Arial" w:hAnsi="Arial" w:cs="Arial"/>
          <w:sz w:val="24"/>
          <w:szCs w:val="24"/>
        </w:rPr>
      </w:pPr>
    </w:p>
    <w:p w14:paraId="356805B4" w14:textId="72AF9DC8" w:rsidR="00D16404" w:rsidRDefault="00D16404" w:rsidP="005B76D3">
      <w:pPr>
        <w:tabs>
          <w:tab w:val="left" w:pos="1365"/>
        </w:tabs>
        <w:spacing w:line="360" w:lineRule="auto"/>
        <w:jc w:val="both"/>
        <w:rPr>
          <w:rFonts w:ascii="Arial" w:hAnsi="Arial" w:cs="Arial"/>
          <w:sz w:val="24"/>
          <w:szCs w:val="24"/>
        </w:rPr>
      </w:pPr>
    </w:p>
    <w:p w14:paraId="5645083A" w14:textId="31597B9A" w:rsidR="00D16404" w:rsidRDefault="00D16404" w:rsidP="005B76D3">
      <w:pPr>
        <w:tabs>
          <w:tab w:val="left" w:pos="1365"/>
        </w:tabs>
        <w:spacing w:line="360" w:lineRule="auto"/>
        <w:jc w:val="both"/>
        <w:rPr>
          <w:rFonts w:ascii="Arial" w:hAnsi="Arial" w:cs="Arial"/>
          <w:sz w:val="24"/>
          <w:szCs w:val="24"/>
        </w:rPr>
      </w:pPr>
    </w:p>
    <w:p w14:paraId="6A71E1E9" w14:textId="0D92C1A1" w:rsidR="00695ED4" w:rsidRDefault="00695ED4" w:rsidP="00695ED4">
      <w:pPr>
        <w:tabs>
          <w:tab w:val="left" w:pos="1365"/>
        </w:tabs>
        <w:spacing w:line="360" w:lineRule="auto"/>
        <w:jc w:val="both"/>
        <w:rPr>
          <w:rFonts w:ascii="Arial" w:hAnsi="Arial" w:cs="Arial"/>
          <w:b/>
          <w:bCs/>
          <w:sz w:val="24"/>
          <w:szCs w:val="24"/>
        </w:rPr>
      </w:pPr>
      <w:r>
        <w:rPr>
          <w:rFonts w:ascii="Arial" w:hAnsi="Arial" w:cs="Arial"/>
          <w:b/>
          <w:bCs/>
          <w:sz w:val="24"/>
          <w:szCs w:val="24"/>
        </w:rPr>
        <w:t>4.</w:t>
      </w:r>
      <w:r w:rsidR="00D16404">
        <w:rPr>
          <w:rFonts w:ascii="Arial" w:hAnsi="Arial" w:cs="Arial"/>
          <w:b/>
          <w:bCs/>
          <w:sz w:val="24"/>
          <w:szCs w:val="24"/>
        </w:rPr>
        <w:t>1</w:t>
      </w:r>
      <w:r>
        <w:rPr>
          <w:rFonts w:ascii="Arial" w:hAnsi="Arial" w:cs="Arial"/>
          <w:b/>
          <w:bCs/>
          <w:sz w:val="24"/>
          <w:szCs w:val="24"/>
        </w:rPr>
        <w:t>. Setup Related Details</w:t>
      </w:r>
    </w:p>
    <w:p w14:paraId="2DF4A201" w14:textId="6CBAFAFF" w:rsidR="00695ED4" w:rsidRPr="00B31E3A" w:rsidRDefault="00695ED4" w:rsidP="00695ED4">
      <w:pPr>
        <w:tabs>
          <w:tab w:val="left" w:pos="1365"/>
        </w:tabs>
        <w:spacing w:line="360" w:lineRule="auto"/>
        <w:jc w:val="both"/>
        <w:rPr>
          <w:rFonts w:ascii="Arial" w:hAnsi="Arial" w:cs="Arial"/>
          <w:sz w:val="24"/>
          <w:szCs w:val="24"/>
        </w:rPr>
      </w:pPr>
      <w:r w:rsidRPr="00B31E3A">
        <w:rPr>
          <w:rFonts w:ascii="Arial" w:hAnsi="Arial" w:cs="Arial"/>
          <w:b/>
          <w:bCs/>
          <w:sz w:val="24"/>
          <w:szCs w:val="24"/>
        </w:rPr>
        <w:t>4.</w:t>
      </w:r>
      <w:r w:rsidR="00D16404">
        <w:rPr>
          <w:rFonts w:ascii="Arial" w:hAnsi="Arial" w:cs="Arial"/>
          <w:b/>
          <w:bCs/>
          <w:sz w:val="24"/>
          <w:szCs w:val="24"/>
        </w:rPr>
        <w:t>1</w:t>
      </w:r>
      <w:r w:rsidRPr="00B31E3A">
        <w:rPr>
          <w:rFonts w:ascii="Arial" w:hAnsi="Arial" w:cs="Arial"/>
          <w:b/>
          <w:bCs/>
          <w:sz w:val="24"/>
          <w:szCs w:val="24"/>
        </w:rPr>
        <w:t>.1. Target End-Use Applications</w:t>
      </w:r>
    </w:p>
    <w:tbl>
      <w:tblPr>
        <w:tblW w:w="103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02"/>
        <w:gridCol w:w="1729"/>
        <w:gridCol w:w="3784"/>
        <w:gridCol w:w="1677"/>
        <w:gridCol w:w="1215"/>
        <w:gridCol w:w="1114"/>
      </w:tblGrid>
      <w:tr w:rsidR="00695ED4" w:rsidRPr="00B31E3A" w14:paraId="33745233" w14:textId="77777777" w:rsidTr="002B7108">
        <w:trPr>
          <w:trHeight w:val="239"/>
        </w:trPr>
        <w:tc>
          <w:tcPr>
            <w:tcW w:w="802" w:type="dxa"/>
            <w:vMerge w:val="restart"/>
            <w:shd w:val="clear" w:color="auto" w:fill="1F4E79" w:themeFill="accent5" w:themeFillShade="80"/>
            <w:noWrap/>
            <w:vAlign w:val="center"/>
            <w:hideMark/>
          </w:tcPr>
          <w:p w14:paraId="1CF7CB98" w14:textId="77777777" w:rsidR="00695ED4" w:rsidRPr="00B31E3A" w:rsidRDefault="00695ED4" w:rsidP="002B7108">
            <w:pPr>
              <w:spacing w:after="0" w:line="240" w:lineRule="auto"/>
              <w:jc w:val="center"/>
              <w:rPr>
                <w:rFonts w:ascii="Arial" w:eastAsia="Times New Roman" w:hAnsi="Arial" w:cs="Arial"/>
                <w:color w:val="FFFFFF" w:themeColor="background1"/>
                <w:sz w:val="20"/>
                <w:szCs w:val="20"/>
                <w:lang w:val="en-US"/>
              </w:rPr>
            </w:pPr>
            <w:r w:rsidRPr="00B31E3A">
              <w:rPr>
                <w:rFonts w:ascii="Arial" w:eastAsia="Times New Roman" w:hAnsi="Arial" w:cs="Arial"/>
                <w:color w:val="FFFFFF" w:themeColor="background1"/>
                <w:sz w:val="20"/>
                <w:szCs w:val="20"/>
              </w:rPr>
              <w:t>S. No</w:t>
            </w:r>
          </w:p>
        </w:tc>
        <w:tc>
          <w:tcPr>
            <w:tcW w:w="1729" w:type="dxa"/>
            <w:vMerge w:val="restart"/>
            <w:shd w:val="clear" w:color="auto" w:fill="1F4E79" w:themeFill="accent5" w:themeFillShade="80"/>
            <w:noWrap/>
            <w:vAlign w:val="center"/>
            <w:hideMark/>
          </w:tcPr>
          <w:p w14:paraId="694A47C7" w14:textId="77777777" w:rsidR="00695ED4" w:rsidRPr="00B31E3A" w:rsidRDefault="00695ED4" w:rsidP="002B7108">
            <w:pPr>
              <w:spacing w:after="0" w:line="240" w:lineRule="auto"/>
              <w:jc w:val="center"/>
              <w:rPr>
                <w:rFonts w:ascii="Arial" w:eastAsia="Times New Roman" w:hAnsi="Arial" w:cs="Arial"/>
                <w:color w:val="FFFFFF" w:themeColor="background1"/>
                <w:sz w:val="20"/>
                <w:szCs w:val="20"/>
                <w:lang w:val="en-US"/>
              </w:rPr>
            </w:pPr>
            <w:r w:rsidRPr="00B31E3A">
              <w:rPr>
                <w:rFonts w:ascii="Arial" w:eastAsia="Times New Roman" w:hAnsi="Arial" w:cs="Arial"/>
                <w:color w:val="FFFFFF" w:themeColor="background1"/>
                <w:sz w:val="20"/>
                <w:szCs w:val="20"/>
              </w:rPr>
              <w:t>Grade</w:t>
            </w:r>
          </w:p>
        </w:tc>
        <w:tc>
          <w:tcPr>
            <w:tcW w:w="3784" w:type="dxa"/>
            <w:vMerge w:val="restart"/>
            <w:shd w:val="clear" w:color="auto" w:fill="1F4E79" w:themeFill="accent5" w:themeFillShade="80"/>
            <w:noWrap/>
            <w:vAlign w:val="center"/>
            <w:hideMark/>
          </w:tcPr>
          <w:p w14:paraId="61B09B05" w14:textId="77777777" w:rsidR="00695ED4" w:rsidRPr="00B31E3A" w:rsidRDefault="00695ED4" w:rsidP="002B7108">
            <w:pPr>
              <w:spacing w:after="0" w:line="240" w:lineRule="auto"/>
              <w:jc w:val="center"/>
              <w:rPr>
                <w:rFonts w:ascii="Arial" w:eastAsia="Times New Roman" w:hAnsi="Arial" w:cs="Arial"/>
                <w:color w:val="FFFFFF" w:themeColor="background1"/>
                <w:sz w:val="20"/>
                <w:szCs w:val="20"/>
                <w:lang w:val="en-US"/>
              </w:rPr>
            </w:pPr>
            <w:r w:rsidRPr="00B31E3A">
              <w:rPr>
                <w:rFonts w:ascii="Arial" w:eastAsia="Times New Roman" w:hAnsi="Arial" w:cs="Arial"/>
                <w:color w:val="FFFFFF" w:themeColor="background1"/>
                <w:sz w:val="20"/>
                <w:szCs w:val="20"/>
              </w:rPr>
              <w:t>Target Applications</w:t>
            </w:r>
          </w:p>
        </w:tc>
        <w:tc>
          <w:tcPr>
            <w:tcW w:w="4003" w:type="dxa"/>
            <w:gridSpan w:val="3"/>
            <w:shd w:val="clear" w:color="auto" w:fill="1F4E79" w:themeFill="accent5" w:themeFillShade="80"/>
            <w:noWrap/>
            <w:vAlign w:val="bottom"/>
            <w:hideMark/>
          </w:tcPr>
          <w:p w14:paraId="4F380713" w14:textId="77777777" w:rsidR="00695ED4" w:rsidRPr="00B31E3A" w:rsidRDefault="00695ED4" w:rsidP="002B7108">
            <w:pPr>
              <w:spacing w:after="0" w:line="240" w:lineRule="auto"/>
              <w:jc w:val="center"/>
              <w:rPr>
                <w:rFonts w:ascii="Calibri" w:eastAsia="Times New Roman" w:hAnsi="Calibri" w:cs="Times New Roman"/>
                <w:color w:val="FFFFFF" w:themeColor="background1"/>
                <w:lang w:val="en-US"/>
              </w:rPr>
            </w:pPr>
            <w:r w:rsidRPr="00B31E3A">
              <w:rPr>
                <w:rFonts w:ascii="Calibri" w:eastAsia="Times New Roman" w:hAnsi="Calibri" w:cs="Times New Roman"/>
                <w:color w:val="FFFFFF" w:themeColor="background1"/>
                <w:lang w:val="en-US"/>
              </w:rPr>
              <w:t>Specifications</w:t>
            </w:r>
          </w:p>
        </w:tc>
      </w:tr>
      <w:tr w:rsidR="00695ED4" w:rsidRPr="00B31E3A" w14:paraId="3BD10218" w14:textId="77777777" w:rsidTr="002B7108">
        <w:trPr>
          <w:trHeight w:val="720"/>
        </w:trPr>
        <w:tc>
          <w:tcPr>
            <w:tcW w:w="802" w:type="dxa"/>
            <w:vMerge/>
            <w:shd w:val="clear" w:color="auto" w:fill="1F4E79" w:themeFill="accent5" w:themeFillShade="80"/>
            <w:vAlign w:val="center"/>
            <w:hideMark/>
          </w:tcPr>
          <w:p w14:paraId="10823064" w14:textId="77777777" w:rsidR="00695ED4" w:rsidRPr="00B31E3A" w:rsidRDefault="00695ED4" w:rsidP="002B7108">
            <w:pPr>
              <w:spacing w:after="0" w:line="240" w:lineRule="auto"/>
              <w:rPr>
                <w:rFonts w:ascii="Arial" w:eastAsia="Times New Roman" w:hAnsi="Arial" w:cs="Arial"/>
                <w:color w:val="FFFFFF" w:themeColor="background1"/>
                <w:sz w:val="20"/>
                <w:szCs w:val="20"/>
                <w:lang w:val="en-US"/>
              </w:rPr>
            </w:pPr>
          </w:p>
        </w:tc>
        <w:tc>
          <w:tcPr>
            <w:tcW w:w="1729" w:type="dxa"/>
            <w:vMerge/>
            <w:shd w:val="clear" w:color="auto" w:fill="1F4E79" w:themeFill="accent5" w:themeFillShade="80"/>
            <w:vAlign w:val="center"/>
            <w:hideMark/>
          </w:tcPr>
          <w:p w14:paraId="6D873934" w14:textId="77777777" w:rsidR="00695ED4" w:rsidRPr="00B31E3A" w:rsidRDefault="00695ED4" w:rsidP="002B7108">
            <w:pPr>
              <w:spacing w:after="0" w:line="240" w:lineRule="auto"/>
              <w:rPr>
                <w:rFonts w:ascii="Arial" w:eastAsia="Times New Roman" w:hAnsi="Arial" w:cs="Arial"/>
                <w:color w:val="FFFFFF" w:themeColor="background1"/>
                <w:sz w:val="20"/>
                <w:szCs w:val="20"/>
                <w:lang w:val="en-US"/>
              </w:rPr>
            </w:pPr>
          </w:p>
        </w:tc>
        <w:tc>
          <w:tcPr>
            <w:tcW w:w="3784" w:type="dxa"/>
            <w:vMerge/>
            <w:shd w:val="clear" w:color="auto" w:fill="1F4E79" w:themeFill="accent5" w:themeFillShade="80"/>
            <w:vAlign w:val="center"/>
            <w:hideMark/>
          </w:tcPr>
          <w:p w14:paraId="77AA67AA" w14:textId="77777777" w:rsidR="00695ED4" w:rsidRPr="00B31E3A" w:rsidRDefault="00695ED4" w:rsidP="002B7108">
            <w:pPr>
              <w:spacing w:after="0" w:line="240" w:lineRule="auto"/>
              <w:rPr>
                <w:rFonts w:ascii="Arial" w:eastAsia="Times New Roman" w:hAnsi="Arial" w:cs="Arial"/>
                <w:color w:val="FFFFFF" w:themeColor="background1"/>
                <w:sz w:val="20"/>
                <w:szCs w:val="20"/>
                <w:lang w:val="en-US"/>
              </w:rPr>
            </w:pPr>
          </w:p>
        </w:tc>
        <w:tc>
          <w:tcPr>
            <w:tcW w:w="1677" w:type="dxa"/>
            <w:shd w:val="clear" w:color="auto" w:fill="1F4E79" w:themeFill="accent5" w:themeFillShade="80"/>
            <w:vAlign w:val="center"/>
            <w:hideMark/>
          </w:tcPr>
          <w:p w14:paraId="5F57D4A0" w14:textId="77777777" w:rsidR="00695ED4" w:rsidRPr="00B31E3A" w:rsidRDefault="00695ED4" w:rsidP="002B7108">
            <w:pPr>
              <w:spacing w:after="0" w:line="240" w:lineRule="auto"/>
              <w:rPr>
                <w:rFonts w:ascii="Calibri" w:eastAsia="Times New Roman" w:hAnsi="Calibri" w:cs="Times New Roman"/>
                <w:color w:val="FFFFFF" w:themeColor="background1"/>
                <w:lang w:val="en-US"/>
              </w:rPr>
            </w:pPr>
            <w:r w:rsidRPr="00B31E3A">
              <w:rPr>
                <w:rFonts w:ascii="Calibri" w:eastAsia="Times New Roman" w:hAnsi="Calibri" w:cs="Times New Roman"/>
                <w:color w:val="FFFFFF" w:themeColor="background1"/>
                <w:lang w:val="en-US"/>
              </w:rPr>
              <w:t>Viscosity 25° C (cps)</w:t>
            </w:r>
          </w:p>
        </w:tc>
        <w:tc>
          <w:tcPr>
            <w:tcW w:w="1215" w:type="dxa"/>
            <w:shd w:val="clear" w:color="auto" w:fill="1F4E79" w:themeFill="accent5" w:themeFillShade="80"/>
            <w:vAlign w:val="center"/>
            <w:hideMark/>
          </w:tcPr>
          <w:p w14:paraId="4784DF4F" w14:textId="77777777" w:rsidR="00695ED4" w:rsidRPr="00B31E3A" w:rsidRDefault="00695ED4" w:rsidP="002B7108">
            <w:pPr>
              <w:spacing w:after="0" w:line="240" w:lineRule="auto"/>
              <w:rPr>
                <w:rFonts w:ascii="Calibri" w:eastAsia="Times New Roman" w:hAnsi="Calibri" w:cs="Times New Roman"/>
                <w:color w:val="FFFFFF" w:themeColor="background1"/>
                <w:lang w:val="en-US"/>
              </w:rPr>
            </w:pPr>
            <w:r w:rsidRPr="00B31E3A">
              <w:rPr>
                <w:rFonts w:ascii="Calibri" w:eastAsia="Times New Roman" w:hAnsi="Calibri" w:cs="Times New Roman"/>
                <w:color w:val="FFFFFF" w:themeColor="background1"/>
                <w:lang w:val="en-US"/>
              </w:rPr>
              <w:t>Gel Time (min)</w:t>
            </w:r>
          </w:p>
        </w:tc>
        <w:tc>
          <w:tcPr>
            <w:tcW w:w="1110" w:type="dxa"/>
            <w:shd w:val="clear" w:color="auto" w:fill="1F4E79" w:themeFill="accent5" w:themeFillShade="80"/>
            <w:vAlign w:val="center"/>
            <w:hideMark/>
          </w:tcPr>
          <w:p w14:paraId="4F77A3BA" w14:textId="77777777" w:rsidR="00695ED4" w:rsidRPr="00B31E3A" w:rsidRDefault="00695ED4" w:rsidP="002B7108">
            <w:pPr>
              <w:spacing w:after="0" w:line="240" w:lineRule="auto"/>
              <w:rPr>
                <w:rFonts w:ascii="Calibri" w:eastAsia="Times New Roman" w:hAnsi="Calibri" w:cs="Times New Roman"/>
                <w:color w:val="FFFFFF" w:themeColor="background1"/>
                <w:lang w:val="en-US"/>
              </w:rPr>
            </w:pPr>
            <w:r w:rsidRPr="00B31E3A">
              <w:rPr>
                <w:rFonts w:ascii="Calibri" w:eastAsia="Times New Roman" w:hAnsi="Calibri" w:cs="Times New Roman"/>
                <w:color w:val="FFFFFF" w:themeColor="background1"/>
                <w:lang w:val="en-US"/>
              </w:rPr>
              <w:t>Monomer Content (%)</w:t>
            </w:r>
          </w:p>
        </w:tc>
      </w:tr>
      <w:tr w:rsidR="00695ED4" w:rsidRPr="00B31E3A" w14:paraId="7437B6F2" w14:textId="77777777" w:rsidTr="002B7108">
        <w:trPr>
          <w:trHeight w:val="408"/>
        </w:trPr>
        <w:tc>
          <w:tcPr>
            <w:tcW w:w="802" w:type="dxa"/>
            <w:shd w:val="clear" w:color="auto" w:fill="9CC2E5" w:themeFill="accent5" w:themeFillTint="99"/>
            <w:noWrap/>
            <w:vAlign w:val="center"/>
            <w:hideMark/>
          </w:tcPr>
          <w:p w14:paraId="5C4A1F4B" w14:textId="77777777" w:rsidR="00695ED4" w:rsidRPr="00B31E3A" w:rsidRDefault="00695ED4" w:rsidP="002B7108">
            <w:pPr>
              <w:spacing w:after="0" w:line="240" w:lineRule="auto"/>
              <w:rPr>
                <w:rFonts w:ascii="Arial" w:eastAsia="Times New Roman" w:hAnsi="Arial" w:cs="Arial"/>
                <w:color w:val="000000" w:themeColor="text1"/>
                <w:sz w:val="20"/>
                <w:szCs w:val="20"/>
                <w:lang w:val="en-US"/>
              </w:rPr>
            </w:pPr>
            <w:r w:rsidRPr="00B31E3A">
              <w:rPr>
                <w:rFonts w:ascii="Arial" w:eastAsia="Times New Roman" w:hAnsi="Arial" w:cs="Arial"/>
                <w:color w:val="000000" w:themeColor="text1"/>
                <w:sz w:val="20"/>
                <w:szCs w:val="20"/>
              </w:rPr>
              <w:t>1</w:t>
            </w:r>
          </w:p>
        </w:tc>
        <w:tc>
          <w:tcPr>
            <w:tcW w:w="1729" w:type="dxa"/>
            <w:shd w:val="clear" w:color="000000" w:fill="9BC2E6"/>
            <w:vAlign w:val="center"/>
            <w:hideMark/>
          </w:tcPr>
          <w:p w14:paraId="229F7284" w14:textId="77777777" w:rsidR="00695ED4" w:rsidRPr="00B31E3A" w:rsidRDefault="00695ED4" w:rsidP="002B7108">
            <w:pPr>
              <w:spacing w:after="0" w:line="240" w:lineRule="auto"/>
              <w:rPr>
                <w:rFonts w:ascii="Arial" w:eastAsia="Times New Roman" w:hAnsi="Arial" w:cs="Arial"/>
                <w:color w:val="000000"/>
                <w:sz w:val="20"/>
                <w:szCs w:val="20"/>
                <w:lang w:val="en-US"/>
              </w:rPr>
            </w:pPr>
            <w:r w:rsidRPr="00B31E3A">
              <w:rPr>
                <w:rFonts w:ascii="Arial" w:eastAsia="Times New Roman" w:hAnsi="Arial" w:cs="Arial"/>
                <w:color w:val="000000"/>
                <w:sz w:val="20"/>
                <w:szCs w:val="20"/>
              </w:rPr>
              <w:t>Bisphenol-A Epoxy Resin</w:t>
            </w:r>
          </w:p>
        </w:tc>
        <w:tc>
          <w:tcPr>
            <w:tcW w:w="3784" w:type="dxa"/>
            <w:shd w:val="clear" w:color="000000" w:fill="9BC2E6"/>
            <w:vAlign w:val="center"/>
            <w:hideMark/>
          </w:tcPr>
          <w:p w14:paraId="59F8E581" w14:textId="77777777" w:rsidR="00695ED4" w:rsidRPr="00B31E3A" w:rsidRDefault="00695ED4" w:rsidP="002B7108">
            <w:pPr>
              <w:spacing w:after="0" w:line="240" w:lineRule="auto"/>
              <w:rPr>
                <w:rFonts w:ascii="Arial" w:eastAsia="Times New Roman" w:hAnsi="Arial" w:cs="Arial"/>
                <w:color w:val="000000"/>
                <w:sz w:val="20"/>
                <w:szCs w:val="20"/>
                <w:lang w:val="en-US"/>
              </w:rPr>
            </w:pPr>
            <w:r w:rsidRPr="00B31E3A">
              <w:rPr>
                <w:rFonts w:ascii="Arial" w:eastAsia="Times New Roman" w:hAnsi="Arial" w:cs="Arial"/>
                <w:color w:val="000000"/>
                <w:sz w:val="20"/>
                <w:szCs w:val="20"/>
              </w:rPr>
              <w:t>Provide Resistance to acid, alkalis, solvents, excellent toughness, and fatigue resistance</w:t>
            </w:r>
          </w:p>
        </w:tc>
        <w:tc>
          <w:tcPr>
            <w:tcW w:w="1677" w:type="dxa"/>
            <w:shd w:val="clear" w:color="auto" w:fill="9CC2E5" w:themeFill="accent5" w:themeFillTint="99"/>
            <w:noWrap/>
            <w:vAlign w:val="center"/>
            <w:hideMark/>
          </w:tcPr>
          <w:p w14:paraId="3C895E81" w14:textId="77777777" w:rsidR="00695ED4" w:rsidRPr="00B31E3A" w:rsidRDefault="00695ED4" w:rsidP="002B7108">
            <w:pPr>
              <w:spacing w:after="0" w:line="240" w:lineRule="auto"/>
              <w:rPr>
                <w:rFonts w:ascii="Arial" w:eastAsia="Times New Roman" w:hAnsi="Arial" w:cs="Arial"/>
                <w:color w:val="000000"/>
                <w:sz w:val="20"/>
                <w:szCs w:val="20"/>
                <w:lang w:val="en-US"/>
              </w:rPr>
            </w:pPr>
            <w:r w:rsidRPr="00B31E3A">
              <w:rPr>
                <w:rFonts w:ascii="Arial" w:eastAsia="Times New Roman" w:hAnsi="Arial" w:cs="Arial"/>
                <w:color w:val="000000"/>
                <w:sz w:val="20"/>
                <w:szCs w:val="20"/>
                <w:lang w:val="en-US"/>
              </w:rPr>
              <w:t xml:space="preserve">180-800 </w:t>
            </w:r>
          </w:p>
        </w:tc>
        <w:tc>
          <w:tcPr>
            <w:tcW w:w="1215" w:type="dxa"/>
            <w:shd w:val="clear" w:color="auto" w:fill="9CC2E5" w:themeFill="accent5" w:themeFillTint="99"/>
            <w:noWrap/>
            <w:vAlign w:val="center"/>
            <w:hideMark/>
          </w:tcPr>
          <w:p w14:paraId="7CFB5021" w14:textId="77777777" w:rsidR="00695ED4" w:rsidRPr="00B31E3A" w:rsidRDefault="00695ED4" w:rsidP="002B7108">
            <w:pPr>
              <w:spacing w:after="0" w:line="240" w:lineRule="auto"/>
              <w:rPr>
                <w:rFonts w:ascii="Arial" w:eastAsia="Times New Roman" w:hAnsi="Arial" w:cs="Arial"/>
                <w:color w:val="000000"/>
                <w:sz w:val="20"/>
                <w:szCs w:val="20"/>
                <w:lang w:val="en-US"/>
              </w:rPr>
            </w:pPr>
            <w:r w:rsidRPr="00B31E3A">
              <w:rPr>
                <w:rFonts w:ascii="Arial" w:eastAsia="Times New Roman" w:hAnsi="Arial" w:cs="Arial"/>
                <w:color w:val="000000"/>
                <w:sz w:val="20"/>
                <w:szCs w:val="20"/>
                <w:lang w:val="en-US"/>
              </w:rPr>
              <w:t xml:space="preserve">20-32 </w:t>
            </w:r>
          </w:p>
        </w:tc>
        <w:tc>
          <w:tcPr>
            <w:tcW w:w="1110" w:type="dxa"/>
            <w:shd w:val="clear" w:color="auto" w:fill="9CC2E5" w:themeFill="accent5" w:themeFillTint="99"/>
            <w:noWrap/>
            <w:vAlign w:val="center"/>
            <w:hideMark/>
          </w:tcPr>
          <w:p w14:paraId="503DF6F3" w14:textId="77777777" w:rsidR="00695ED4" w:rsidRPr="00B31E3A" w:rsidRDefault="00695ED4" w:rsidP="002B7108">
            <w:pPr>
              <w:spacing w:after="0" w:line="240" w:lineRule="auto"/>
              <w:rPr>
                <w:rFonts w:ascii="Arial" w:eastAsia="Times New Roman" w:hAnsi="Arial" w:cs="Arial"/>
                <w:color w:val="000000"/>
                <w:sz w:val="20"/>
                <w:szCs w:val="20"/>
                <w:lang w:val="en-US"/>
              </w:rPr>
            </w:pPr>
            <w:r w:rsidRPr="00B31E3A">
              <w:rPr>
                <w:rFonts w:ascii="Arial" w:eastAsia="Times New Roman" w:hAnsi="Arial" w:cs="Arial"/>
                <w:color w:val="000000"/>
                <w:sz w:val="20"/>
                <w:szCs w:val="20"/>
                <w:lang w:val="en-US"/>
              </w:rPr>
              <w:t>33-45</w:t>
            </w:r>
          </w:p>
        </w:tc>
      </w:tr>
      <w:tr w:rsidR="00695ED4" w:rsidRPr="00B31E3A" w14:paraId="742624E4" w14:textId="77777777" w:rsidTr="002B7108">
        <w:trPr>
          <w:trHeight w:val="408"/>
        </w:trPr>
        <w:tc>
          <w:tcPr>
            <w:tcW w:w="802" w:type="dxa"/>
            <w:shd w:val="clear" w:color="auto" w:fill="9CC2E5" w:themeFill="accent5" w:themeFillTint="99"/>
            <w:noWrap/>
            <w:vAlign w:val="center"/>
            <w:hideMark/>
          </w:tcPr>
          <w:p w14:paraId="1872469F" w14:textId="77777777" w:rsidR="00695ED4" w:rsidRPr="00B31E3A" w:rsidRDefault="00695ED4" w:rsidP="002B7108">
            <w:pPr>
              <w:spacing w:after="0" w:line="240" w:lineRule="auto"/>
              <w:rPr>
                <w:rFonts w:ascii="Arial" w:eastAsia="Times New Roman" w:hAnsi="Arial" w:cs="Arial"/>
                <w:color w:val="000000" w:themeColor="text1"/>
                <w:sz w:val="20"/>
                <w:szCs w:val="20"/>
                <w:lang w:val="en-US"/>
              </w:rPr>
            </w:pPr>
            <w:r w:rsidRPr="00B31E3A">
              <w:rPr>
                <w:rFonts w:ascii="Arial" w:eastAsia="Times New Roman" w:hAnsi="Arial" w:cs="Arial"/>
                <w:color w:val="000000" w:themeColor="text1"/>
                <w:sz w:val="20"/>
                <w:szCs w:val="20"/>
              </w:rPr>
              <w:t>2</w:t>
            </w:r>
          </w:p>
        </w:tc>
        <w:tc>
          <w:tcPr>
            <w:tcW w:w="1729" w:type="dxa"/>
            <w:shd w:val="clear" w:color="000000" w:fill="9BC2E6"/>
            <w:vAlign w:val="center"/>
            <w:hideMark/>
          </w:tcPr>
          <w:p w14:paraId="730BFA08" w14:textId="77777777" w:rsidR="00695ED4" w:rsidRPr="00B31E3A" w:rsidRDefault="00695ED4" w:rsidP="002B7108">
            <w:pPr>
              <w:spacing w:after="0" w:line="240" w:lineRule="auto"/>
              <w:rPr>
                <w:rFonts w:ascii="Arial" w:eastAsia="Times New Roman" w:hAnsi="Arial" w:cs="Arial"/>
                <w:color w:val="111111"/>
                <w:sz w:val="20"/>
                <w:szCs w:val="20"/>
                <w:lang w:val="en-US"/>
              </w:rPr>
            </w:pPr>
            <w:r w:rsidRPr="00B31E3A">
              <w:rPr>
                <w:rFonts w:ascii="Arial" w:eastAsia="Times New Roman" w:hAnsi="Arial" w:cs="Arial"/>
                <w:color w:val="111111"/>
                <w:sz w:val="20"/>
                <w:szCs w:val="20"/>
              </w:rPr>
              <w:t>Low styrene Monomer Bisphenol-A Resin</w:t>
            </w:r>
          </w:p>
        </w:tc>
        <w:tc>
          <w:tcPr>
            <w:tcW w:w="3784" w:type="dxa"/>
            <w:shd w:val="clear" w:color="000000" w:fill="9BC2E6"/>
            <w:vAlign w:val="center"/>
            <w:hideMark/>
          </w:tcPr>
          <w:p w14:paraId="2D83EE8E" w14:textId="77777777" w:rsidR="00695ED4" w:rsidRPr="00B31E3A" w:rsidRDefault="00695ED4" w:rsidP="002B7108">
            <w:pPr>
              <w:spacing w:after="0" w:line="240" w:lineRule="auto"/>
              <w:rPr>
                <w:rFonts w:ascii="Arial" w:eastAsia="Times New Roman" w:hAnsi="Arial" w:cs="Arial"/>
                <w:color w:val="000000"/>
                <w:sz w:val="20"/>
                <w:szCs w:val="20"/>
                <w:lang w:val="en-US"/>
              </w:rPr>
            </w:pPr>
            <w:r w:rsidRPr="00B31E3A">
              <w:rPr>
                <w:rFonts w:ascii="Arial" w:eastAsia="Times New Roman" w:hAnsi="Arial" w:cs="Arial"/>
                <w:color w:val="000000"/>
                <w:sz w:val="20"/>
                <w:szCs w:val="20"/>
              </w:rPr>
              <w:t>Chemical reaction vessels</w:t>
            </w:r>
          </w:p>
        </w:tc>
        <w:tc>
          <w:tcPr>
            <w:tcW w:w="1677" w:type="dxa"/>
            <w:shd w:val="clear" w:color="auto" w:fill="9CC2E5" w:themeFill="accent5" w:themeFillTint="99"/>
            <w:noWrap/>
            <w:vAlign w:val="center"/>
            <w:hideMark/>
          </w:tcPr>
          <w:p w14:paraId="39639BEC" w14:textId="77777777" w:rsidR="00695ED4" w:rsidRPr="00B31E3A" w:rsidRDefault="00695ED4" w:rsidP="002B7108">
            <w:pPr>
              <w:spacing w:after="0" w:line="240" w:lineRule="auto"/>
              <w:rPr>
                <w:rFonts w:ascii="Arial" w:eastAsia="Times New Roman" w:hAnsi="Arial" w:cs="Arial"/>
                <w:color w:val="000000"/>
                <w:sz w:val="20"/>
                <w:szCs w:val="20"/>
                <w:lang w:val="en-US"/>
              </w:rPr>
            </w:pPr>
            <w:r w:rsidRPr="00B31E3A">
              <w:rPr>
                <w:rFonts w:ascii="Arial" w:eastAsia="Times New Roman" w:hAnsi="Arial" w:cs="Arial"/>
                <w:color w:val="000000"/>
                <w:sz w:val="20"/>
                <w:szCs w:val="20"/>
                <w:lang w:val="en-US"/>
              </w:rPr>
              <w:t>NA</w:t>
            </w:r>
          </w:p>
        </w:tc>
        <w:tc>
          <w:tcPr>
            <w:tcW w:w="1215" w:type="dxa"/>
            <w:shd w:val="clear" w:color="auto" w:fill="9CC2E5" w:themeFill="accent5" w:themeFillTint="99"/>
            <w:noWrap/>
            <w:vAlign w:val="center"/>
            <w:hideMark/>
          </w:tcPr>
          <w:p w14:paraId="3D617A83" w14:textId="77777777" w:rsidR="00695ED4" w:rsidRPr="00B31E3A" w:rsidRDefault="00695ED4" w:rsidP="002B7108">
            <w:pPr>
              <w:spacing w:after="0" w:line="240" w:lineRule="auto"/>
              <w:rPr>
                <w:rFonts w:ascii="Arial" w:eastAsia="Times New Roman" w:hAnsi="Arial" w:cs="Arial"/>
                <w:color w:val="000000"/>
                <w:sz w:val="20"/>
                <w:szCs w:val="20"/>
                <w:lang w:val="en-US"/>
              </w:rPr>
            </w:pPr>
            <w:r w:rsidRPr="00B31E3A">
              <w:rPr>
                <w:rFonts w:ascii="Arial" w:eastAsia="Times New Roman" w:hAnsi="Arial" w:cs="Arial"/>
                <w:color w:val="000000"/>
                <w:sz w:val="20"/>
                <w:szCs w:val="20"/>
                <w:lang w:val="en-US"/>
              </w:rPr>
              <w:t>NA</w:t>
            </w:r>
          </w:p>
        </w:tc>
        <w:tc>
          <w:tcPr>
            <w:tcW w:w="1110" w:type="dxa"/>
            <w:shd w:val="clear" w:color="auto" w:fill="9CC2E5" w:themeFill="accent5" w:themeFillTint="99"/>
            <w:noWrap/>
            <w:vAlign w:val="center"/>
            <w:hideMark/>
          </w:tcPr>
          <w:p w14:paraId="5FA5BBE5" w14:textId="77777777" w:rsidR="00695ED4" w:rsidRPr="00B31E3A" w:rsidRDefault="00695ED4" w:rsidP="002B7108">
            <w:pPr>
              <w:spacing w:after="0" w:line="240" w:lineRule="auto"/>
              <w:rPr>
                <w:rFonts w:ascii="Arial" w:eastAsia="Times New Roman" w:hAnsi="Arial" w:cs="Arial"/>
                <w:color w:val="000000"/>
                <w:sz w:val="20"/>
                <w:szCs w:val="20"/>
                <w:lang w:val="en-US"/>
              </w:rPr>
            </w:pPr>
            <w:r w:rsidRPr="00B31E3A">
              <w:rPr>
                <w:rFonts w:ascii="Arial" w:eastAsia="Times New Roman" w:hAnsi="Arial" w:cs="Arial"/>
                <w:color w:val="000000"/>
                <w:sz w:val="20"/>
                <w:szCs w:val="20"/>
                <w:lang w:val="en-US"/>
              </w:rPr>
              <w:t>NA</w:t>
            </w:r>
          </w:p>
        </w:tc>
      </w:tr>
      <w:tr w:rsidR="00695ED4" w:rsidRPr="00B31E3A" w14:paraId="4203B40F" w14:textId="77777777" w:rsidTr="002B7108">
        <w:trPr>
          <w:trHeight w:val="408"/>
        </w:trPr>
        <w:tc>
          <w:tcPr>
            <w:tcW w:w="802" w:type="dxa"/>
            <w:shd w:val="clear" w:color="auto" w:fill="9CC2E5" w:themeFill="accent5" w:themeFillTint="99"/>
            <w:noWrap/>
            <w:vAlign w:val="center"/>
            <w:hideMark/>
          </w:tcPr>
          <w:p w14:paraId="766243D3" w14:textId="77777777" w:rsidR="00695ED4" w:rsidRPr="00B31E3A" w:rsidRDefault="00695ED4" w:rsidP="002B7108">
            <w:pPr>
              <w:spacing w:after="0" w:line="240" w:lineRule="auto"/>
              <w:rPr>
                <w:rFonts w:ascii="Arial" w:eastAsia="Times New Roman" w:hAnsi="Arial" w:cs="Arial"/>
                <w:color w:val="000000" w:themeColor="text1"/>
                <w:sz w:val="20"/>
                <w:szCs w:val="20"/>
                <w:lang w:val="en-US"/>
              </w:rPr>
            </w:pPr>
            <w:r w:rsidRPr="00B31E3A">
              <w:rPr>
                <w:rFonts w:ascii="Arial" w:eastAsia="Times New Roman" w:hAnsi="Arial" w:cs="Arial"/>
                <w:color w:val="000000" w:themeColor="text1"/>
                <w:sz w:val="20"/>
                <w:szCs w:val="20"/>
              </w:rPr>
              <w:t>3</w:t>
            </w:r>
          </w:p>
        </w:tc>
        <w:tc>
          <w:tcPr>
            <w:tcW w:w="1729" w:type="dxa"/>
            <w:shd w:val="clear" w:color="000000" w:fill="9BC2E6"/>
            <w:vAlign w:val="center"/>
            <w:hideMark/>
          </w:tcPr>
          <w:p w14:paraId="32D0DF61" w14:textId="77777777" w:rsidR="00695ED4" w:rsidRPr="00B31E3A" w:rsidRDefault="00695ED4" w:rsidP="002B7108">
            <w:pPr>
              <w:spacing w:after="0" w:line="240" w:lineRule="auto"/>
              <w:rPr>
                <w:rFonts w:ascii="Arial" w:eastAsia="Times New Roman" w:hAnsi="Arial" w:cs="Arial"/>
                <w:color w:val="000000"/>
                <w:sz w:val="20"/>
                <w:szCs w:val="20"/>
                <w:lang w:val="en-US"/>
              </w:rPr>
            </w:pPr>
            <w:r w:rsidRPr="00B31E3A">
              <w:rPr>
                <w:rFonts w:ascii="Arial" w:eastAsia="Times New Roman" w:hAnsi="Arial" w:cs="Arial"/>
                <w:color w:val="000000"/>
                <w:sz w:val="20"/>
                <w:szCs w:val="20"/>
              </w:rPr>
              <w:t>Novolac Based Epoxy Resin</w:t>
            </w:r>
          </w:p>
        </w:tc>
        <w:tc>
          <w:tcPr>
            <w:tcW w:w="3784" w:type="dxa"/>
            <w:shd w:val="clear" w:color="000000" w:fill="9BC2E6"/>
            <w:vAlign w:val="center"/>
            <w:hideMark/>
          </w:tcPr>
          <w:p w14:paraId="12164B1B" w14:textId="77777777" w:rsidR="00695ED4" w:rsidRPr="00B31E3A" w:rsidRDefault="00695ED4" w:rsidP="002B7108">
            <w:pPr>
              <w:spacing w:after="0" w:line="240" w:lineRule="auto"/>
              <w:rPr>
                <w:rFonts w:ascii="Arial" w:eastAsia="Times New Roman" w:hAnsi="Arial" w:cs="Arial"/>
                <w:color w:val="000000"/>
                <w:sz w:val="20"/>
                <w:szCs w:val="20"/>
                <w:lang w:val="en-US"/>
              </w:rPr>
            </w:pPr>
            <w:r w:rsidRPr="00B31E3A">
              <w:rPr>
                <w:rFonts w:ascii="Arial" w:eastAsia="Times New Roman" w:hAnsi="Arial" w:cs="Arial"/>
                <w:color w:val="000000"/>
                <w:sz w:val="20"/>
                <w:szCs w:val="20"/>
              </w:rPr>
              <w:t>Excellent thermal, and chemical resistance, resistance to solvents, acids</w:t>
            </w:r>
          </w:p>
        </w:tc>
        <w:tc>
          <w:tcPr>
            <w:tcW w:w="1677" w:type="dxa"/>
            <w:shd w:val="clear" w:color="auto" w:fill="9CC2E5" w:themeFill="accent5" w:themeFillTint="99"/>
            <w:noWrap/>
            <w:vAlign w:val="center"/>
            <w:hideMark/>
          </w:tcPr>
          <w:p w14:paraId="7C4C0D7E" w14:textId="77777777" w:rsidR="00695ED4" w:rsidRPr="00B31E3A" w:rsidRDefault="00695ED4" w:rsidP="002B7108">
            <w:pPr>
              <w:spacing w:after="0" w:line="240" w:lineRule="auto"/>
              <w:rPr>
                <w:rFonts w:ascii="Arial" w:eastAsia="Times New Roman" w:hAnsi="Arial" w:cs="Arial"/>
                <w:color w:val="000000"/>
                <w:sz w:val="20"/>
                <w:szCs w:val="20"/>
                <w:lang w:val="en-US"/>
              </w:rPr>
            </w:pPr>
            <w:r w:rsidRPr="00B31E3A">
              <w:rPr>
                <w:rFonts w:ascii="Arial" w:eastAsia="Times New Roman" w:hAnsi="Arial" w:cs="Arial"/>
                <w:color w:val="000000"/>
                <w:sz w:val="20"/>
                <w:szCs w:val="20"/>
                <w:lang w:val="en-US"/>
              </w:rPr>
              <w:t xml:space="preserve">300-400 </w:t>
            </w:r>
          </w:p>
        </w:tc>
        <w:tc>
          <w:tcPr>
            <w:tcW w:w="1215" w:type="dxa"/>
            <w:shd w:val="clear" w:color="auto" w:fill="9CC2E5" w:themeFill="accent5" w:themeFillTint="99"/>
            <w:noWrap/>
            <w:vAlign w:val="center"/>
            <w:hideMark/>
          </w:tcPr>
          <w:p w14:paraId="0CAE8DF1" w14:textId="77777777" w:rsidR="00695ED4" w:rsidRPr="00B31E3A" w:rsidRDefault="00695ED4" w:rsidP="002B7108">
            <w:pPr>
              <w:spacing w:after="0" w:line="240" w:lineRule="auto"/>
              <w:rPr>
                <w:rFonts w:ascii="Arial" w:eastAsia="Times New Roman" w:hAnsi="Arial" w:cs="Arial"/>
                <w:color w:val="000000"/>
                <w:sz w:val="20"/>
                <w:szCs w:val="20"/>
                <w:lang w:val="en-US"/>
              </w:rPr>
            </w:pPr>
            <w:r w:rsidRPr="00B31E3A">
              <w:rPr>
                <w:rFonts w:ascii="Arial" w:eastAsia="Times New Roman" w:hAnsi="Arial" w:cs="Arial"/>
                <w:color w:val="000000"/>
                <w:sz w:val="20"/>
                <w:szCs w:val="20"/>
                <w:lang w:val="en-US"/>
              </w:rPr>
              <w:t xml:space="preserve">20-25 </w:t>
            </w:r>
          </w:p>
        </w:tc>
        <w:tc>
          <w:tcPr>
            <w:tcW w:w="1110" w:type="dxa"/>
            <w:shd w:val="clear" w:color="auto" w:fill="9CC2E5" w:themeFill="accent5" w:themeFillTint="99"/>
            <w:noWrap/>
            <w:vAlign w:val="center"/>
            <w:hideMark/>
          </w:tcPr>
          <w:p w14:paraId="1F881112" w14:textId="77777777" w:rsidR="00695ED4" w:rsidRPr="00B31E3A" w:rsidRDefault="00695ED4" w:rsidP="002B7108">
            <w:pPr>
              <w:spacing w:after="0" w:line="240" w:lineRule="auto"/>
              <w:rPr>
                <w:rFonts w:ascii="Arial" w:eastAsia="Times New Roman" w:hAnsi="Arial" w:cs="Arial"/>
                <w:color w:val="000000"/>
                <w:sz w:val="20"/>
                <w:szCs w:val="20"/>
                <w:lang w:val="en-US"/>
              </w:rPr>
            </w:pPr>
            <w:r w:rsidRPr="00B31E3A">
              <w:rPr>
                <w:rFonts w:ascii="Arial" w:eastAsia="Times New Roman" w:hAnsi="Arial" w:cs="Arial"/>
                <w:color w:val="000000"/>
                <w:sz w:val="20"/>
                <w:szCs w:val="20"/>
                <w:lang w:val="en-US"/>
              </w:rPr>
              <w:t>36-40</w:t>
            </w:r>
          </w:p>
        </w:tc>
      </w:tr>
      <w:tr w:rsidR="00695ED4" w:rsidRPr="00B31E3A" w14:paraId="529A5BD2" w14:textId="77777777" w:rsidTr="002B7108">
        <w:trPr>
          <w:trHeight w:val="408"/>
        </w:trPr>
        <w:tc>
          <w:tcPr>
            <w:tcW w:w="802" w:type="dxa"/>
            <w:shd w:val="clear" w:color="auto" w:fill="9CC2E5" w:themeFill="accent5" w:themeFillTint="99"/>
            <w:noWrap/>
            <w:vAlign w:val="center"/>
            <w:hideMark/>
          </w:tcPr>
          <w:p w14:paraId="231F7918" w14:textId="77777777" w:rsidR="00695ED4" w:rsidRPr="00B31E3A" w:rsidRDefault="00695ED4" w:rsidP="002B7108">
            <w:pPr>
              <w:spacing w:after="0" w:line="240" w:lineRule="auto"/>
              <w:rPr>
                <w:rFonts w:ascii="Arial" w:eastAsia="Times New Roman" w:hAnsi="Arial" w:cs="Arial"/>
                <w:color w:val="000000" w:themeColor="text1"/>
                <w:sz w:val="20"/>
                <w:szCs w:val="20"/>
                <w:lang w:val="en-US"/>
              </w:rPr>
            </w:pPr>
            <w:r w:rsidRPr="00B31E3A">
              <w:rPr>
                <w:rFonts w:ascii="Arial" w:eastAsia="Times New Roman" w:hAnsi="Arial" w:cs="Arial"/>
                <w:color w:val="000000" w:themeColor="text1"/>
                <w:sz w:val="20"/>
                <w:szCs w:val="20"/>
              </w:rPr>
              <w:t>4</w:t>
            </w:r>
          </w:p>
        </w:tc>
        <w:tc>
          <w:tcPr>
            <w:tcW w:w="1729" w:type="dxa"/>
            <w:shd w:val="clear" w:color="000000" w:fill="9BC2E6"/>
            <w:vAlign w:val="center"/>
            <w:hideMark/>
          </w:tcPr>
          <w:p w14:paraId="097558CD" w14:textId="77777777" w:rsidR="00695ED4" w:rsidRPr="00B31E3A" w:rsidRDefault="00695ED4" w:rsidP="002B7108">
            <w:pPr>
              <w:spacing w:after="0" w:line="240" w:lineRule="auto"/>
              <w:rPr>
                <w:rFonts w:ascii="Arial" w:eastAsia="Times New Roman" w:hAnsi="Arial" w:cs="Arial"/>
                <w:color w:val="111111"/>
                <w:sz w:val="20"/>
                <w:szCs w:val="20"/>
                <w:lang w:val="en-US"/>
              </w:rPr>
            </w:pPr>
            <w:r w:rsidRPr="00B31E3A">
              <w:rPr>
                <w:rFonts w:ascii="Arial" w:eastAsia="Times New Roman" w:hAnsi="Arial" w:cs="Arial"/>
                <w:color w:val="111111"/>
                <w:sz w:val="20"/>
                <w:szCs w:val="20"/>
              </w:rPr>
              <w:t>Brominated Epoxy Resin</w:t>
            </w:r>
          </w:p>
        </w:tc>
        <w:tc>
          <w:tcPr>
            <w:tcW w:w="3784" w:type="dxa"/>
            <w:shd w:val="clear" w:color="000000" w:fill="9BC2E6"/>
            <w:vAlign w:val="center"/>
            <w:hideMark/>
          </w:tcPr>
          <w:p w14:paraId="75DC6418" w14:textId="77777777" w:rsidR="00695ED4" w:rsidRPr="00B31E3A" w:rsidRDefault="00695ED4" w:rsidP="002B7108">
            <w:pPr>
              <w:spacing w:after="0" w:line="240" w:lineRule="auto"/>
              <w:rPr>
                <w:rFonts w:ascii="Arial" w:eastAsia="Times New Roman" w:hAnsi="Arial" w:cs="Arial"/>
                <w:color w:val="000000"/>
                <w:sz w:val="20"/>
                <w:szCs w:val="20"/>
                <w:lang w:val="en-US"/>
              </w:rPr>
            </w:pPr>
            <w:r w:rsidRPr="00B31E3A">
              <w:rPr>
                <w:rFonts w:ascii="Arial" w:eastAsia="Times New Roman" w:hAnsi="Arial" w:cs="Arial"/>
                <w:color w:val="000000"/>
                <w:sz w:val="20"/>
                <w:szCs w:val="20"/>
              </w:rPr>
              <w:t>High degree of fire retardance, resistance to chemical, tougher and fatigue resistant</w:t>
            </w:r>
          </w:p>
        </w:tc>
        <w:tc>
          <w:tcPr>
            <w:tcW w:w="1677" w:type="dxa"/>
            <w:shd w:val="clear" w:color="auto" w:fill="9CC2E5" w:themeFill="accent5" w:themeFillTint="99"/>
            <w:noWrap/>
            <w:vAlign w:val="center"/>
            <w:hideMark/>
          </w:tcPr>
          <w:p w14:paraId="22F8F2B1" w14:textId="77777777" w:rsidR="00695ED4" w:rsidRPr="00B31E3A" w:rsidRDefault="00695ED4" w:rsidP="002B7108">
            <w:pPr>
              <w:spacing w:after="0" w:line="240" w:lineRule="auto"/>
              <w:rPr>
                <w:rFonts w:ascii="Arial" w:eastAsia="Times New Roman" w:hAnsi="Arial" w:cs="Arial"/>
                <w:color w:val="000000"/>
                <w:sz w:val="20"/>
                <w:szCs w:val="20"/>
                <w:lang w:val="en-US"/>
              </w:rPr>
            </w:pPr>
            <w:r w:rsidRPr="00B31E3A">
              <w:rPr>
                <w:rFonts w:ascii="Arial" w:eastAsia="Times New Roman" w:hAnsi="Arial" w:cs="Arial"/>
                <w:color w:val="000000"/>
                <w:sz w:val="20"/>
                <w:szCs w:val="20"/>
                <w:lang w:val="en-US"/>
              </w:rPr>
              <w:t xml:space="preserve">200-500 </w:t>
            </w:r>
          </w:p>
        </w:tc>
        <w:tc>
          <w:tcPr>
            <w:tcW w:w="1215" w:type="dxa"/>
            <w:shd w:val="clear" w:color="auto" w:fill="9CC2E5" w:themeFill="accent5" w:themeFillTint="99"/>
            <w:noWrap/>
            <w:vAlign w:val="center"/>
            <w:hideMark/>
          </w:tcPr>
          <w:p w14:paraId="43834173" w14:textId="77777777" w:rsidR="00695ED4" w:rsidRPr="00B31E3A" w:rsidRDefault="00695ED4" w:rsidP="002B7108">
            <w:pPr>
              <w:spacing w:after="0" w:line="240" w:lineRule="auto"/>
              <w:rPr>
                <w:rFonts w:ascii="Arial" w:eastAsia="Times New Roman" w:hAnsi="Arial" w:cs="Arial"/>
                <w:color w:val="000000"/>
                <w:sz w:val="20"/>
                <w:szCs w:val="20"/>
                <w:lang w:val="en-US"/>
              </w:rPr>
            </w:pPr>
            <w:r w:rsidRPr="00B31E3A">
              <w:rPr>
                <w:rFonts w:ascii="Arial" w:eastAsia="Times New Roman" w:hAnsi="Arial" w:cs="Arial"/>
                <w:color w:val="000000"/>
                <w:sz w:val="20"/>
                <w:szCs w:val="20"/>
                <w:lang w:val="en-US"/>
              </w:rPr>
              <w:t xml:space="preserve">20-35 </w:t>
            </w:r>
          </w:p>
        </w:tc>
        <w:tc>
          <w:tcPr>
            <w:tcW w:w="1110" w:type="dxa"/>
            <w:shd w:val="clear" w:color="auto" w:fill="9CC2E5" w:themeFill="accent5" w:themeFillTint="99"/>
            <w:noWrap/>
            <w:vAlign w:val="center"/>
            <w:hideMark/>
          </w:tcPr>
          <w:p w14:paraId="1D72A7C1" w14:textId="77777777" w:rsidR="00695ED4" w:rsidRPr="00B31E3A" w:rsidRDefault="00695ED4" w:rsidP="002B7108">
            <w:pPr>
              <w:spacing w:after="0" w:line="240" w:lineRule="auto"/>
              <w:rPr>
                <w:rFonts w:ascii="Calibri" w:eastAsia="Times New Roman" w:hAnsi="Calibri" w:cs="Times New Roman"/>
                <w:color w:val="000000"/>
                <w:lang w:val="en-US"/>
              </w:rPr>
            </w:pPr>
            <w:r w:rsidRPr="00B31E3A">
              <w:rPr>
                <w:rFonts w:ascii="Calibri" w:eastAsia="Times New Roman" w:hAnsi="Calibri" w:cs="Times New Roman"/>
                <w:color w:val="000000"/>
                <w:lang w:val="en-US"/>
              </w:rPr>
              <w:t>34-39</w:t>
            </w:r>
          </w:p>
        </w:tc>
      </w:tr>
      <w:tr w:rsidR="00695ED4" w:rsidRPr="00B31E3A" w14:paraId="2BA4B968" w14:textId="77777777" w:rsidTr="002B7108">
        <w:trPr>
          <w:trHeight w:val="408"/>
        </w:trPr>
        <w:tc>
          <w:tcPr>
            <w:tcW w:w="802" w:type="dxa"/>
            <w:shd w:val="clear" w:color="auto" w:fill="9CC2E5" w:themeFill="accent5" w:themeFillTint="99"/>
            <w:noWrap/>
            <w:vAlign w:val="center"/>
            <w:hideMark/>
          </w:tcPr>
          <w:p w14:paraId="06C176C9" w14:textId="77777777" w:rsidR="00695ED4" w:rsidRPr="00B31E3A" w:rsidRDefault="00695ED4" w:rsidP="002B7108">
            <w:pPr>
              <w:spacing w:after="0" w:line="240" w:lineRule="auto"/>
              <w:rPr>
                <w:rFonts w:ascii="Arial" w:eastAsia="Times New Roman" w:hAnsi="Arial" w:cs="Arial"/>
                <w:color w:val="000000" w:themeColor="text1"/>
                <w:sz w:val="20"/>
                <w:szCs w:val="20"/>
                <w:lang w:val="en-US"/>
              </w:rPr>
            </w:pPr>
            <w:r w:rsidRPr="00B31E3A">
              <w:rPr>
                <w:rFonts w:ascii="Arial" w:eastAsia="Times New Roman" w:hAnsi="Arial" w:cs="Arial"/>
                <w:color w:val="000000" w:themeColor="text1"/>
                <w:sz w:val="20"/>
                <w:szCs w:val="20"/>
              </w:rPr>
              <w:t>5</w:t>
            </w:r>
          </w:p>
        </w:tc>
        <w:tc>
          <w:tcPr>
            <w:tcW w:w="1729" w:type="dxa"/>
            <w:shd w:val="clear" w:color="000000" w:fill="9BC2E6"/>
            <w:vAlign w:val="center"/>
            <w:hideMark/>
          </w:tcPr>
          <w:p w14:paraId="46F6BB49" w14:textId="77777777" w:rsidR="00695ED4" w:rsidRPr="00B31E3A" w:rsidRDefault="00695ED4" w:rsidP="002B7108">
            <w:pPr>
              <w:spacing w:after="0" w:line="240" w:lineRule="auto"/>
              <w:rPr>
                <w:rFonts w:ascii="Arial" w:eastAsia="Times New Roman" w:hAnsi="Arial" w:cs="Arial"/>
                <w:color w:val="000000"/>
                <w:sz w:val="20"/>
                <w:szCs w:val="20"/>
                <w:lang w:val="en-US"/>
              </w:rPr>
            </w:pPr>
            <w:r w:rsidRPr="00B31E3A">
              <w:rPr>
                <w:rFonts w:ascii="Arial" w:eastAsia="Times New Roman" w:hAnsi="Arial" w:cs="Arial"/>
                <w:color w:val="000000"/>
                <w:sz w:val="20"/>
                <w:szCs w:val="20"/>
              </w:rPr>
              <w:t>Brominated Novolac Epoxy Vinyl Resin</w:t>
            </w:r>
          </w:p>
        </w:tc>
        <w:tc>
          <w:tcPr>
            <w:tcW w:w="3784" w:type="dxa"/>
            <w:shd w:val="clear" w:color="000000" w:fill="9BC2E6"/>
            <w:vAlign w:val="center"/>
            <w:hideMark/>
          </w:tcPr>
          <w:p w14:paraId="027BB731" w14:textId="77777777" w:rsidR="00695ED4" w:rsidRPr="00B31E3A" w:rsidRDefault="00695ED4" w:rsidP="002B7108">
            <w:pPr>
              <w:spacing w:after="0" w:line="240" w:lineRule="auto"/>
              <w:rPr>
                <w:rFonts w:ascii="Arial" w:eastAsia="Times New Roman" w:hAnsi="Arial" w:cs="Arial"/>
                <w:color w:val="000000"/>
                <w:sz w:val="20"/>
                <w:szCs w:val="20"/>
                <w:lang w:val="en-US"/>
              </w:rPr>
            </w:pPr>
            <w:r w:rsidRPr="00B31E3A">
              <w:rPr>
                <w:rFonts w:ascii="Arial" w:eastAsia="Times New Roman" w:hAnsi="Arial" w:cs="Arial"/>
                <w:color w:val="000000"/>
                <w:sz w:val="20"/>
                <w:szCs w:val="20"/>
              </w:rPr>
              <w:t>Moderate degree of retardance, application in hot, wet flue gas environment</w:t>
            </w:r>
          </w:p>
        </w:tc>
        <w:tc>
          <w:tcPr>
            <w:tcW w:w="1677" w:type="dxa"/>
            <w:shd w:val="clear" w:color="auto" w:fill="9CC2E5" w:themeFill="accent5" w:themeFillTint="99"/>
            <w:noWrap/>
            <w:vAlign w:val="center"/>
            <w:hideMark/>
          </w:tcPr>
          <w:p w14:paraId="5F2F73D8" w14:textId="77777777" w:rsidR="00695ED4" w:rsidRPr="00B31E3A" w:rsidRDefault="00695ED4" w:rsidP="002B7108">
            <w:pPr>
              <w:spacing w:after="0" w:line="240" w:lineRule="auto"/>
              <w:rPr>
                <w:rFonts w:ascii="Arial" w:eastAsia="Times New Roman" w:hAnsi="Arial" w:cs="Arial"/>
                <w:color w:val="000000"/>
                <w:sz w:val="20"/>
                <w:szCs w:val="20"/>
                <w:lang w:val="en-US"/>
              </w:rPr>
            </w:pPr>
            <w:r w:rsidRPr="00B31E3A">
              <w:rPr>
                <w:rFonts w:ascii="Arial" w:eastAsia="Times New Roman" w:hAnsi="Arial" w:cs="Arial"/>
                <w:color w:val="000000"/>
                <w:sz w:val="20"/>
                <w:szCs w:val="20"/>
                <w:lang w:val="en-US"/>
              </w:rPr>
              <w:t xml:space="preserve">300-450 </w:t>
            </w:r>
          </w:p>
        </w:tc>
        <w:tc>
          <w:tcPr>
            <w:tcW w:w="1215" w:type="dxa"/>
            <w:shd w:val="clear" w:color="auto" w:fill="9CC2E5" w:themeFill="accent5" w:themeFillTint="99"/>
            <w:noWrap/>
            <w:vAlign w:val="center"/>
            <w:hideMark/>
          </w:tcPr>
          <w:p w14:paraId="3A7C0348" w14:textId="77777777" w:rsidR="00695ED4" w:rsidRPr="00B31E3A" w:rsidRDefault="00695ED4" w:rsidP="002B7108">
            <w:pPr>
              <w:spacing w:after="0" w:line="240" w:lineRule="auto"/>
              <w:rPr>
                <w:rFonts w:ascii="Arial" w:eastAsia="Times New Roman" w:hAnsi="Arial" w:cs="Arial"/>
                <w:color w:val="000000"/>
                <w:sz w:val="20"/>
                <w:szCs w:val="20"/>
                <w:lang w:val="en-US"/>
              </w:rPr>
            </w:pPr>
            <w:r w:rsidRPr="00B31E3A">
              <w:rPr>
                <w:rFonts w:ascii="Arial" w:eastAsia="Times New Roman" w:hAnsi="Arial" w:cs="Arial"/>
                <w:color w:val="000000"/>
                <w:sz w:val="20"/>
                <w:szCs w:val="20"/>
                <w:lang w:val="en-US"/>
              </w:rPr>
              <w:t xml:space="preserve">20-35 </w:t>
            </w:r>
          </w:p>
        </w:tc>
        <w:tc>
          <w:tcPr>
            <w:tcW w:w="1110" w:type="dxa"/>
            <w:shd w:val="clear" w:color="auto" w:fill="9CC2E5" w:themeFill="accent5" w:themeFillTint="99"/>
            <w:noWrap/>
            <w:vAlign w:val="center"/>
            <w:hideMark/>
          </w:tcPr>
          <w:p w14:paraId="4296BB85" w14:textId="77777777" w:rsidR="00695ED4" w:rsidRPr="00B31E3A" w:rsidRDefault="00695ED4" w:rsidP="002B7108">
            <w:pPr>
              <w:spacing w:after="0" w:line="240" w:lineRule="auto"/>
              <w:rPr>
                <w:rFonts w:ascii="Arial" w:eastAsia="Times New Roman" w:hAnsi="Arial" w:cs="Arial"/>
                <w:color w:val="000000"/>
                <w:sz w:val="20"/>
                <w:szCs w:val="20"/>
                <w:lang w:val="en-US"/>
              </w:rPr>
            </w:pPr>
            <w:r w:rsidRPr="00B31E3A">
              <w:rPr>
                <w:rFonts w:ascii="Arial" w:eastAsia="Times New Roman" w:hAnsi="Arial" w:cs="Arial"/>
                <w:color w:val="000000"/>
                <w:sz w:val="20"/>
                <w:szCs w:val="20"/>
                <w:lang w:val="en-US"/>
              </w:rPr>
              <w:t>36-40</w:t>
            </w:r>
          </w:p>
        </w:tc>
      </w:tr>
      <w:tr w:rsidR="00695ED4" w:rsidRPr="00B31E3A" w14:paraId="0ACECF62" w14:textId="77777777" w:rsidTr="002B7108">
        <w:trPr>
          <w:trHeight w:val="816"/>
        </w:trPr>
        <w:tc>
          <w:tcPr>
            <w:tcW w:w="802" w:type="dxa"/>
            <w:shd w:val="clear" w:color="auto" w:fill="9CC2E5" w:themeFill="accent5" w:themeFillTint="99"/>
            <w:noWrap/>
            <w:vAlign w:val="center"/>
            <w:hideMark/>
          </w:tcPr>
          <w:p w14:paraId="69698752" w14:textId="77777777" w:rsidR="00695ED4" w:rsidRPr="00B31E3A" w:rsidRDefault="00695ED4" w:rsidP="002B7108">
            <w:pPr>
              <w:spacing w:after="0" w:line="240" w:lineRule="auto"/>
              <w:rPr>
                <w:rFonts w:ascii="Arial" w:eastAsia="Times New Roman" w:hAnsi="Arial" w:cs="Arial"/>
                <w:color w:val="000000" w:themeColor="text1"/>
                <w:sz w:val="20"/>
                <w:szCs w:val="20"/>
                <w:lang w:val="en-US"/>
              </w:rPr>
            </w:pPr>
            <w:r w:rsidRPr="00B31E3A">
              <w:rPr>
                <w:rFonts w:ascii="Arial" w:eastAsia="Times New Roman" w:hAnsi="Arial" w:cs="Arial"/>
                <w:color w:val="000000" w:themeColor="text1"/>
                <w:sz w:val="20"/>
                <w:szCs w:val="20"/>
              </w:rPr>
              <w:t>6</w:t>
            </w:r>
          </w:p>
        </w:tc>
        <w:tc>
          <w:tcPr>
            <w:tcW w:w="1729" w:type="dxa"/>
            <w:shd w:val="clear" w:color="000000" w:fill="9BC2E6"/>
            <w:vAlign w:val="center"/>
            <w:hideMark/>
          </w:tcPr>
          <w:p w14:paraId="10794C01" w14:textId="77777777" w:rsidR="00695ED4" w:rsidRPr="00B31E3A" w:rsidRDefault="00695ED4" w:rsidP="002B7108">
            <w:pPr>
              <w:spacing w:after="0" w:line="240" w:lineRule="auto"/>
              <w:rPr>
                <w:rFonts w:ascii="Arial" w:eastAsia="Times New Roman" w:hAnsi="Arial" w:cs="Arial"/>
                <w:color w:val="000000"/>
                <w:sz w:val="20"/>
                <w:szCs w:val="20"/>
                <w:lang w:val="en-US"/>
              </w:rPr>
            </w:pPr>
            <w:r w:rsidRPr="00B31E3A">
              <w:rPr>
                <w:rFonts w:ascii="Arial" w:eastAsia="Times New Roman" w:hAnsi="Arial" w:cs="Arial"/>
                <w:color w:val="000000"/>
                <w:sz w:val="20"/>
                <w:szCs w:val="20"/>
              </w:rPr>
              <w:t>Elastomer-modified Bisphenol-A Epoxy Vinyl Resin</w:t>
            </w:r>
          </w:p>
        </w:tc>
        <w:tc>
          <w:tcPr>
            <w:tcW w:w="3784" w:type="dxa"/>
            <w:shd w:val="clear" w:color="000000" w:fill="9BC2E6"/>
            <w:vAlign w:val="center"/>
            <w:hideMark/>
          </w:tcPr>
          <w:p w14:paraId="18657578" w14:textId="77777777" w:rsidR="00695ED4" w:rsidRPr="00B31E3A" w:rsidRDefault="00695ED4" w:rsidP="002B7108">
            <w:pPr>
              <w:spacing w:after="0" w:line="240" w:lineRule="auto"/>
              <w:rPr>
                <w:rFonts w:ascii="Arial" w:eastAsia="Times New Roman" w:hAnsi="Arial" w:cs="Arial"/>
                <w:color w:val="000000"/>
                <w:sz w:val="20"/>
                <w:szCs w:val="20"/>
                <w:lang w:val="en-US"/>
              </w:rPr>
            </w:pPr>
            <w:r w:rsidRPr="00B31E3A">
              <w:rPr>
                <w:rFonts w:ascii="Arial" w:eastAsia="Times New Roman" w:hAnsi="Arial" w:cs="Arial"/>
                <w:color w:val="000000"/>
                <w:sz w:val="20"/>
                <w:szCs w:val="20"/>
              </w:rPr>
              <w:t>High impact and fatigue resistance, chemically resistant FRP linings, composites, adhesives, electrical castings, electrical laminates, and fibres</w:t>
            </w:r>
          </w:p>
        </w:tc>
        <w:tc>
          <w:tcPr>
            <w:tcW w:w="1677" w:type="dxa"/>
            <w:shd w:val="clear" w:color="auto" w:fill="9CC2E5" w:themeFill="accent5" w:themeFillTint="99"/>
            <w:noWrap/>
            <w:vAlign w:val="center"/>
            <w:hideMark/>
          </w:tcPr>
          <w:p w14:paraId="07582B6D" w14:textId="77777777" w:rsidR="00695ED4" w:rsidRPr="00B31E3A" w:rsidRDefault="00695ED4" w:rsidP="002B7108">
            <w:pPr>
              <w:spacing w:after="0" w:line="240" w:lineRule="auto"/>
              <w:rPr>
                <w:rFonts w:ascii="Arial" w:eastAsia="Times New Roman" w:hAnsi="Arial" w:cs="Arial"/>
                <w:color w:val="000000"/>
                <w:sz w:val="20"/>
                <w:szCs w:val="20"/>
                <w:lang w:val="en-US"/>
              </w:rPr>
            </w:pPr>
            <w:r w:rsidRPr="00B31E3A">
              <w:rPr>
                <w:rFonts w:ascii="Arial" w:eastAsia="Times New Roman" w:hAnsi="Arial" w:cs="Arial"/>
                <w:color w:val="000000"/>
                <w:sz w:val="20"/>
                <w:szCs w:val="20"/>
                <w:lang w:val="en-US"/>
              </w:rPr>
              <w:t xml:space="preserve">40-8000 </w:t>
            </w:r>
          </w:p>
        </w:tc>
        <w:tc>
          <w:tcPr>
            <w:tcW w:w="1215" w:type="dxa"/>
            <w:shd w:val="clear" w:color="auto" w:fill="9CC2E5" w:themeFill="accent5" w:themeFillTint="99"/>
            <w:noWrap/>
            <w:vAlign w:val="center"/>
            <w:hideMark/>
          </w:tcPr>
          <w:p w14:paraId="5C86BC3A" w14:textId="77777777" w:rsidR="00695ED4" w:rsidRPr="00B31E3A" w:rsidRDefault="00695ED4" w:rsidP="002B7108">
            <w:pPr>
              <w:spacing w:after="0" w:line="240" w:lineRule="auto"/>
              <w:rPr>
                <w:rFonts w:ascii="Arial" w:eastAsia="Times New Roman" w:hAnsi="Arial" w:cs="Arial"/>
                <w:color w:val="000000"/>
                <w:sz w:val="20"/>
                <w:szCs w:val="20"/>
                <w:lang w:val="en-US"/>
              </w:rPr>
            </w:pPr>
            <w:r w:rsidRPr="00B31E3A">
              <w:rPr>
                <w:rFonts w:ascii="Arial" w:eastAsia="Times New Roman" w:hAnsi="Arial" w:cs="Arial"/>
                <w:color w:val="000000"/>
                <w:sz w:val="20"/>
                <w:szCs w:val="20"/>
                <w:lang w:val="en-US"/>
              </w:rPr>
              <w:t>NA</w:t>
            </w:r>
          </w:p>
        </w:tc>
        <w:tc>
          <w:tcPr>
            <w:tcW w:w="1110" w:type="dxa"/>
            <w:shd w:val="clear" w:color="auto" w:fill="9CC2E5" w:themeFill="accent5" w:themeFillTint="99"/>
            <w:noWrap/>
            <w:vAlign w:val="center"/>
            <w:hideMark/>
          </w:tcPr>
          <w:p w14:paraId="37EFEFC9" w14:textId="77777777" w:rsidR="00695ED4" w:rsidRPr="00B31E3A" w:rsidRDefault="00695ED4" w:rsidP="002B7108">
            <w:pPr>
              <w:spacing w:after="0" w:line="240" w:lineRule="auto"/>
              <w:rPr>
                <w:rFonts w:ascii="Arial" w:eastAsia="Times New Roman" w:hAnsi="Arial" w:cs="Arial"/>
                <w:color w:val="000000"/>
                <w:sz w:val="20"/>
                <w:szCs w:val="20"/>
                <w:lang w:val="en-US"/>
              </w:rPr>
            </w:pPr>
            <w:r w:rsidRPr="00B31E3A">
              <w:rPr>
                <w:rFonts w:ascii="Arial" w:eastAsia="Times New Roman" w:hAnsi="Arial" w:cs="Arial"/>
                <w:color w:val="000000"/>
                <w:sz w:val="20"/>
                <w:szCs w:val="20"/>
                <w:lang w:val="en-US"/>
              </w:rPr>
              <w:t>NA</w:t>
            </w:r>
          </w:p>
        </w:tc>
      </w:tr>
      <w:tr w:rsidR="00695ED4" w:rsidRPr="00B31E3A" w14:paraId="7FB089D6" w14:textId="77777777" w:rsidTr="002B7108">
        <w:trPr>
          <w:trHeight w:val="408"/>
        </w:trPr>
        <w:tc>
          <w:tcPr>
            <w:tcW w:w="802" w:type="dxa"/>
            <w:shd w:val="clear" w:color="auto" w:fill="9CC2E5" w:themeFill="accent5" w:themeFillTint="99"/>
            <w:noWrap/>
            <w:vAlign w:val="center"/>
            <w:hideMark/>
          </w:tcPr>
          <w:p w14:paraId="3AF6A284" w14:textId="77777777" w:rsidR="00695ED4" w:rsidRPr="00B31E3A" w:rsidRDefault="00695ED4" w:rsidP="002B7108">
            <w:pPr>
              <w:spacing w:after="0" w:line="240" w:lineRule="auto"/>
              <w:rPr>
                <w:rFonts w:ascii="Arial" w:eastAsia="Times New Roman" w:hAnsi="Arial" w:cs="Arial"/>
                <w:color w:val="000000" w:themeColor="text1"/>
                <w:sz w:val="20"/>
                <w:szCs w:val="20"/>
                <w:lang w:val="en-US"/>
              </w:rPr>
            </w:pPr>
            <w:r w:rsidRPr="00B31E3A">
              <w:rPr>
                <w:rFonts w:ascii="Arial" w:eastAsia="Times New Roman" w:hAnsi="Arial" w:cs="Arial"/>
                <w:color w:val="000000" w:themeColor="text1"/>
                <w:sz w:val="20"/>
                <w:szCs w:val="20"/>
              </w:rPr>
              <w:t>7</w:t>
            </w:r>
          </w:p>
        </w:tc>
        <w:tc>
          <w:tcPr>
            <w:tcW w:w="1729" w:type="dxa"/>
            <w:shd w:val="clear" w:color="000000" w:fill="9BC2E6"/>
            <w:vAlign w:val="center"/>
            <w:hideMark/>
          </w:tcPr>
          <w:p w14:paraId="22C57979" w14:textId="77777777" w:rsidR="00695ED4" w:rsidRPr="00B31E3A" w:rsidRDefault="00695ED4" w:rsidP="002B7108">
            <w:pPr>
              <w:spacing w:after="0" w:line="240" w:lineRule="auto"/>
              <w:rPr>
                <w:rFonts w:ascii="Arial" w:eastAsia="Times New Roman" w:hAnsi="Arial" w:cs="Arial"/>
                <w:color w:val="000000"/>
                <w:sz w:val="20"/>
                <w:szCs w:val="20"/>
                <w:lang w:val="en-US"/>
              </w:rPr>
            </w:pPr>
            <w:r w:rsidRPr="00B31E3A">
              <w:rPr>
                <w:rFonts w:ascii="Arial" w:eastAsia="Times New Roman" w:hAnsi="Arial" w:cs="Arial"/>
                <w:color w:val="000000"/>
                <w:sz w:val="20"/>
                <w:szCs w:val="20"/>
              </w:rPr>
              <w:t>Urethane Modified Vinyl Ester Resin</w:t>
            </w:r>
          </w:p>
        </w:tc>
        <w:tc>
          <w:tcPr>
            <w:tcW w:w="3784" w:type="dxa"/>
            <w:shd w:val="clear" w:color="000000" w:fill="9BC2E6"/>
            <w:vAlign w:val="center"/>
            <w:hideMark/>
          </w:tcPr>
          <w:p w14:paraId="0CD1D06E" w14:textId="77777777" w:rsidR="00695ED4" w:rsidRPr="00B31E3A" w:rsidRDefault="00695ED4" w:rsidP="002B7108">
            <w:pPr>
              <w:spacing w:after="0" w:line="240" w:lineRule="auto"/>
              <w:rPr>
                <w:rFonts w:ascii="Arial" w:eastAsia="Times New Roman" w:hAnsi="Arial" w:cs="Arial"/>
                <w:color w:val="000000"/>
                <w:sz w:val="20"/>
                <w:szCs w:val="20"/>
                <w:lang w:val="en-US"/>
              </w:rPr>
            </w:pPr>
            <w:r w:rsidRPr="00B31E3A">
              <w:rPr>
                <w:rFonts w:ascii="Arial" w:eastAsia="Times New Roman" w:hAnsi="Arial" w:cs="Arial"/>
                <w:color w:val="000000"/>
                <w:sz w:val="20"/>
                <w:szCs w:val="20"/>
              </w:rPr>
              <w:t>Heat, Corrosion and Chemical resistant, application in marine, pultrusion, carbon fibre</w:t>
            </w:r>
          </w:p>
        </w:tc>
        <w:tc>
          <w:tcPr>
            <w:tcW w:w="1677" w:type="dxa"/>
            <w:shd w:val="clear" w:color="auto" w:fill="9CC2E5" w:themeFill="accent5" w:themeFillTint="99"/>
            <w:noWrap/>
            <w:vAlign w:val="center"/>
            <w:hideMark/>
          </w:tcPr>
          <w:p w14:paraId="6835CBA6" w14:textId="77777777" w:rsidR="00695ED4" w:rsidRPr="00B31E3A" w:rsidRDefault="00695ED4" w:rsidP="002B7108">
            <w:pPr>
              <w:spacing w:after="0" w:line="240" w:lineRule="auto"/>
              <w:rPr>
                <w:rFonts w:ascii="Arial" w:eastAsia="Times New Roman" w:hAnsi="Arial" w:cs="Arial"/>
                <w:color w:val="000000"/>
                <w:sz w:val="20"/>
                <w:szCs w:val="20"/>
                <w:lang w:val="en-US"/>
              </w:rPr>
            </w:pPr>
            <w:r w:rsidRPr="00B31E3A">
              <w:rPr>
                <w:rFonts w:ascii="Arial" w:eastAsia="Times New Roman" w:hAnsi="Arial" w:cs="Arial"/>
                <w:color w:val="000000"/>
                <w:sz w:val="20"/>
                <w:szCs w:val="20"/>
                <w:lang w:val="en-US"/>
              </w:rPr>
              <w:t xml:space="preserve">NA </w:t>
            </w:r>
          </w:p>
        </w:tc>
        <w:tc>
          <w:tcPr>
            <w:tcW w:w="1215" w:type="dxa"/>
            <w:shd w:val="clear" w:color="auto" w:fill="9CC2E5" w:themeFill="accent5" w:themeFillTint="99"/>
            <w:noWrap/>
            <w:vAlign w:val="center"/>
            <w:hideMark/>
          </w:tcPr>
          <w:p w14:paraId="72D28847" w14:textId="77777777" w:rsidR="00695ED4" w:rsidRPr="00B31E3A" w:rsidRDefault="00695ED4" w:rsidP="002B7108">
            <w:pPr>
              <w:spacing w:after="0" w:line="240" w:lineRule="auto"/>
              <w:rPr>
                <w:rFonts w:ascii="Arial" w:eastAsia="Times New Roman" w:hAnsi="Arial" w:cs="Arial"/>
                <w:color w:val="000000"/>
                <w:sz w:val="20"/>
                <w:szCs w:val="20"/>
                <w:lang w:val="en-US"/>
              </w:rPr>
            </w:pPr>
            <w:r w:rsidRPr="00B31E3A">
              <w:rPr>
                <w:rFonts w:ascii="Arial" w:eastAsia="Times New Roman" w:hAnsi="Arial" w:cs="Arial"/>
                <w:color w:val="000000"/>
                <w:sz w:val="20"/>
                <w:szCs w:val="20"/>
                <w:lang w:val="en-US"/>
              </w:rPr>
              <w:t xml:space="preserve">NA </w:t>
            </w:r>
          </w:p>
        </w:tc>
        <w:tc>
          <w:tcPr>
            <w:tcW w:w="1110" w:type="dxa"/>
            <w:shd w:val="clear" w:color="auto" w:fill="9CC2E5" w:themeFill="accent5" w:themeFillTint="99"/>
            <w:noWrap/>
            <w:vAlign w:val="center"/>
            <w:hideMark/>
          </w:tcPr>
          <w:p w14:paraId="11C2F7FE" w14:textId="77777777" w:rsidR="00695ED4" w:rsidRPr="00B31E3A" w:rsidRDefault="00695ED4" w:rsidP="002B7108">
            <w:pPr>
              <w:spacing w:after="0" w:line="240" w:lineRule="auto"/>
              <w:rPr>
                <w:rFonts w:ascii="Arial" w:eastAsia="Times New Roman" w:hAnsi="Arial" w:cs="Arial"/>
                <w:color w:val="000000"/>
                <w:sz w:val="20"/>
                <w:szCs w:val="20"/>
                <w:lang w:val="en-US"/>
              </w:rPr>
            </w:pPr>
            <w:r w:rsidRPr="00B31E3A">
              <w:rPr>
                <w:rFonts w:ascii="Arial" w:eastAsia="Times New Roman" w:hAnsi="Arial" w:cs="Arial"/>
                <w:color w:val="000000"/>
                <w:sz w:val="20"/>
                <w:szCs w:val="20"/>
                <w:lang w:val="en-US"/>
              </w:rPr>
              <w:t xml:space="preserve">NA </w:t>
            </w:r>
          </w:p>
        </w:tc>
      </w:tr>
      <w:tr w:rsidR="00695ED4" w:rsidRPr="00B31E3A" w14:paraId="66FCF211" w14:textId="77777777" w:rsidTr="002B7108">
        <w:trPr>
          <w:trHeight w:val="408"/>
        </w:trPr>
        <w:tc>
          <w:tcPr>
            <w:tcW w:w="802" w:type="dxa"/>
            <w:shd w:val="clear" w:color="auto" w:fill="9CC2E5" w:themeFill="accent5" w:themeFillTint="99"/>
            <w:noWrap/>
            <w:vAlign w:val="center"/>
            <w:hideMark/>
          </w:tcPr>
          <w:p w14:paraId="32A4CA48" w14:textId="77777777" w:rsidR="00695ED4" w:rsidRPr="00B31E3A" w:rsidRDefault="00695ED4" w:rsidP="002B7108">
            <w:pPr>
              <w:spacing w:after="0" w:line="240" w:lineRule="auto"/>
              <w:rPr>
                <w:rFonts w:ascii="Arial" w:eastAsia="Times New Roman" w:hAnsi="Arial" w:cs="Arial"/>
                <w:color w:val="000000" w:themeColor="text1"/>
                <w:sz w:val="20"/>
                <w:szCs w:val="20"/>
                <w:lang w:val="en-US"/>
              </w:rPr>
            </w:pPr>
            <w:r w:rsidRPr="00B31E3A">
              <w:rPr>
                <w:rFonts w:ascii="Arial" w:eastAsia="Times New Roman" w:hAnsi="Arial" w:cs="Arial"/>
                <w:color w:val="000000" w:themeColor="text1"/>
                <w:sz w:val="20"/>
                <w:szCs w:val="20"/>
                <w:lang w:val="en-US"/>
              </w:rPr>
              <w:t>8</w:t>
            </w:r>
          </w:p>
        </w:tc>
        <w:tc>
          <w:tcPr>
            <w:tcW w:w="1729" w:type="dxa"/>
            <w:shd w:val="clear" w:color="000000" w:fill="9BC2E6"/>
            <w:vAlign w:val="center"/>
            <w:hideMark/>
          </w:tcPr>
          <w:p w14:paraId="76F10997" w14:textId="77777777" w:rsidR="00695ED4" w:rsidRPr="00B31E3A" w:rsidRDefault="00695ED4" w:rsidP="002B7108">
            <w:pPr>
              <w:spacing w:after="0" w:line="240" w:lineRule="auto"/>
              <w:rPr>
                <w:rFonts w:ascii="Arial" w:eastAsia="Times New Roman" w:hAnsi="Arial" w:cs="Arial"/>
                <w:color w:val="000000"/>
                <w:sz w:val="20"/>
                <w:szCs w:val="20"/>
                <w:lang w:val="en-US"/>
              </w:rPr>
            </w:pPr>
            <w:r w:rsidRPr="00B31E3A">
              <w:rPr>
                <w:rFonts w:ascii="Arial" w:eastAsia="Times New Roman" w:hAnsi="Arial" w:cs="Arial"/>
                <w:color w:val="000000"/>
                <w:sz w:val="20"/>
                <w:szCs w:val="20"/>
                <w:lang w:val="en-US"/>
              </w:rPr>
              <w:t>Amine Accelerated Vinyl Ester Resins</w:t>
            </w:r>
          </w:p>
        </w:tc>
        <w:tc>
          <w:tcPr>
            <w:tcW w:w="3784" w:type="dxa"/>
            <w:shd w:val="clear" w:color="000000" w:fill="9BC2E6"/>
            <w:vAlign w:val="center"/>
            <w:hideMark/>
          </w:tcPr>
          <w:p w14:paraId="1809D31B" w14:textId="77777777" w:rsidR="00695ED4" w:rsidRPr="00B31E3A" w:rsidRDefault="00695ED4" w:rsidP="002B7108">
            <w:pPr>
              <w:spacing w:after="0" w:line="240" w:lineRule="auto"/>
              <w:rPr>
                <w:rFonts w:ascii="Calibri" w:eastAsia="Times New Roman" w:hAnsi="Calibri" w:cs="Times New Roman"/>
                <w:color w:val="000000"/>
                <w:lang w:val="en-US"/>
              </w:rPr>
            </w:pPr>
            <w:r w:rsidRPr="002C3188">
              <w:rPr>
                <w:rFonts w:ascii="Arial" w:eastAsia="Times New Roman" w:hAnsi="Arial" w:cs="Arial"/>
                <w:color w:val="000000"/>
                <w:sz w:val="20"/>
                <w:szCs w:val="20"/>
              </w:rPr>
              <w:t> Composites</w:t>
            </w:r>
          </w:p>
        </w:tc>
        <w:tc>
          <w:tcPr>
            <w:tcW w:w="1677" w:type="dxa"/>
            <w:shd w:val="clear" w:color="auto" w:fill="9CC2E5" w:themeFill="accent5" w:themeFillTint="99"/>
            <w:noWrap/>
            <w:vAlign w:val="center"/>
            <w:hideMark/>
          </w:tcPr>
          <w:p w14:paraId="4BF45FFD" w14:textId="77777777" w:rsidR="00695ED4" w:rsidRPr="00B31E3A" w:rsidRDefault="00695ED4" w:rsidP="002B7108">
            <w:pPr>
              <w:spacing w:after="0" w:line="240" w:lineRule="auto"/>
              <w:rPr>
                <w:rFonts w:ascii="Arial" w:eastAsia="Times New Roman" w:hAnsi="Arial" w:cs="Arial"/>
                <w:color w:val="000000"/>
                <w:sz w:val="20"/>
                <w:szCs w:val="20"/>
                <w:lang w:val="en-US"/>
              </w:rPr>
            </w:pPr>
            <w:r w:rsidRPr="00B31E3A">
              <w:rPr>
                <w:rFonts w:ascii="Arial" w:eastAsia="Times New Roman" w:hAnsi="Arial" w:cs="Arial"/>
                <w:color w:val="000000"/>
                <w:sz w:val="20"/>
                <w:szCs w:val="20"/>
                <w:lang w:val="en-US"/>
              </w:rPr>
              <w:t xml:space="preserve">300-500 </w:t>
            </w:r>
          </w:p>
        </w:tc>
        <w:tc>
          <w:tcPr>
            <w:tcW w:w="1215" w:type="dxa"/>
            <w:shd w:val="clear" w:color="auto" w:fill="9CC2E5" w:themeFill="accent5" w:themeFillTint="99"/>
            <w:noWrap/>
            <w:vAlign w:val="center"/>
            <w:hideMark/>
          </w:tcPr>
          <w:p w14:paraId="79135B0D" w14:textId="77777777" w:rsidR="00695ED4" w:rsidRPr="00B31E3A" w:rsidRDefault="00695ED4" w:rsidP="002B7108">
            <w:pPr>
              <w:spacing w:after="0" w:line="240" w:lineRule="auto"/>
              <w:rPr>
                <w:rFonts w:ascii="Arial" w:eastAsia="Times New Roman" w:hAnsi="Arial" w:cs="Arial"/>
                <w:color w:val="000000"/>
                <w:sz w:val="20"/>
                <w:szCs w:val="20"/>
                <w:lang w:val="en-US"/>
              </w:rPr>
            </w:pPr>
            <w:r w:rsidRPr="00B31E3A">
              <w:rPr>
                <w:rFonts w:ascii="Arial" w:eastAsia="Times New Roman" w:hAnsi="Arial" w:cs="Arial"/>
                <w:color w:val="000000"/>
                <w:sz w:val="20"/>
                <w:szCs w:val="20"/>
                <w:lang w:val="en-US"/>
              </w:rPr>
              <w:t xml:space="preserve"> 10-15</w:t>
            </w:r>
          </w:p>
        </w:tc>
        <w:tc>
          <w:tcPr>
            <w:tcW w:w="1110" w:type="dxa"/>
            <w:shd w:val="clear" w:color="auto" w:fill="9CC2E5" w:themeFill="accent5" w:themeFillTint="99"/>
            <w:noWrap/>
            <w:vAlign w:val="center"/>
            <w:hideMark/>
          </w:tcPr>
          <w:p w14:paraId="7699025F" w14:textId="77777777" w:rsidR="00695ED4" w:rsidRPr="00B31E3A" w:rsidRDefault="00695ED4" w:rsidP="002B7108">
            <w:pPr>
              <w:spacing w:after="0" w:line="240" w:lineRule="auto"/>
              <w:rPr>
                <w:rFonts w:ascii="Arial" w:eastAsia="Times New Roman" w:hAnsi="Arial" w:cs="Arial"/>
                <w:color w:val="000000"/>
                <w:sz w:val="20"/>
                <w:szCs w:val="20"/>
                <w:lang w:val="en-US"/>
              </w:rPr>
            </w:pPr>
            <w:r w:rsidRPr="00B31E3A">
              <w:rPr>
                <w:rFonts w:ascii="Arial" w:eastAsia="Times New Roman" w:hAnsi="Arial" w:cs="Arial"/>
                <w:color w:val="000000"/>
                <w:sz w:val="20"/>
                <w:szCs w:val="20"/>
                <w:lang w:val="en-US"/>
              </w:rPr>
              <w:t xml:space="preserve">34-41 </w:t>
            </w:r>
          </w:p>
        </w:tc>
      </w:tr>
      <w:tr w:rsidR="00695ED4" w:rsidRPr="00B31E3A" w14:paraId="549BC257" w14:textId="77777777" w:rsidTr="002B7108">
        <w:trPr>
          <w:trHeight w:val="408"/>
        </w:trPr>
        <w:tc>
          <w:tcPr>
            <w:tcW w:w="802" w:type="dxa"/>
            <w:shd w:val="clear" w:color="auto" w:fill="9CC2E5" w:themeFill="accent5" w:themeFillTint="99"/>
            <w:noWrap/>
            <w:vAlign w:val="center"/>
          </w:tcPr>
          <w:p w14:paraId="10DF6440" w14:textId="77777777" w:rsidR="00695ED4" w:rsidRPr="00B31E3A" w:rsidRDefault="00695ED4" w:rsidP="002B7108">
            <w:pPr>
              <w:spacing w:after="0" w:line="240" w:lineRule="auto"/>
              <w:rPr>
                <w:rFonts w:ascii="Arial" w:eastAsia="Times New Roman" w:hAnsi="Arial" w:cs="Arial"/>
                <w:color w:val="000000" w:themeColor="text1"/>
                <w:sz w:val="20"/>
                <w:szCs w:val="20"/>
                <w:lang w:val="en-US"/>
              </w:rPr>
            </w:pPr>
            <w:r>
              <w:rPr>
                <w:rFonts w:ascii="Arial" w:eastAsia="Times New Roman" w:hAnsi="Arial" w:cs="Arial"/>
                <w:color w:val="000000" w:themeColor="text1"/>
                <w:sz w:val="20"/>
                <w:szCs w:val="20"/>
                <w:lang w:val="en-US"/>
              </w:rPr>
              <w:t>9</w:t>
            </w:r>
          </w:p>
        </w:tc>
        <w:tc>
          <w:tcPr>
            <w:tcW w:w="1729" w:type="dxa"/>
            <w:shd w:val="clear" w:color="000000" w:fill="9BC2E6"/>
            <w:vAlign w:val="center"/>
          </w:tcPr>
          <w:p w14:paraId="65159834" w14:textId="77777777" w:rsidR="00695ED4" w:rsidRPr="00B31E3A" w:rsidRDefault="00695ED4" w:rsidP="002B7108">
            <w:pPr>
              <w:spacing w:after="0" w:line="240" w:lineRule="auto"/>
              <w:rPr>
                <w:rFonts w:ascii="Arial" w:eastAsia="Times New Roman" w:hAnsi="Arial" w:cs="Arial"/>
                <w:color w:val="000000"/>
                <w:sz w:val="20"/>
                <w:szCs w:val="20"/>
                <w:lang w:val="en-US"/>
              </w:rPr>
            </w:pPr>
            <w:r w:rsidRPr="00520763">
              <w:rPr>
                <w:rFonts w:ascii="Arial" w:eastAsia="Times New Roman" w:hAnsi="Arial" w:cs="Arial"/>
                <w:color w:val="000000"/>
                <w:sz w:val="20"/>
                <w:szCs w:val="20"/>
                <w:lang w:val="en-US"/>
              </w:rPr>
              <w:t>Bisphenol A Vinyl ester/ DCPD blend</w:t>
            </w:r>
          </w:p>
        </w:tc>
        <w:tc>
          <w:tcPr>
            <w:tcW w:w="3784" w:type="dxa"/>
            <w:shd w:val="clear" w:color="000000" w:fill="9BC2E6"/>
            <w:vAlign w:val="center"/>
          </w:tcPr>
          <w:p w14:paraId="087D027F" w14:textId="77777777" w:rsidR="00695ED4" w:rsidRPr="00B31E3A" w:rsidRDefault="00695ED4" w:rsidP="002B7108">
            <w:pPr>
              <w:spacing w:after="0" w:line="240" w:lineRule="auto"/>
              <w:rPr>
                <w:rFonts w:ascii="Calibri" w:eastAsia="Times New Roman" w:hAnsi="Calibri" w:cs="Times New Roman"/>
                <w:color w:val="000000"/>
                <w:lang w:val="en-US"/>
              </w:rPr>
            </w:pPr>
            <w:r w:rsidRPr="00520763">
              <w:rPr>
                <w:rFonts w:ascii="Arial" w:eastAsia="Times New Roman" w:hAnsi="Arial" w:cs="Arial"/>
                <w:color w:val="000000"/>
                <w:sz w:val="20"/>
                <w:szCs w:val="20"/>
                <w:lang w:val="en-US"/>
              </w:rPr>
              <w:t>Hydrolysis resistance, Marine</w:t>
            </w:r>
          </w:p>
        </w:tc>
        <w:tc>
          <w:tcPr>
            <w:tcW w:w="1677" w:type="dxa"/>
            <w:shd w:val="clear" w:color="auto" w:fill="9CC2E5" w:themeFill="accent5" w:themeFillTint="99"/>
            <w:noWrap/>
            <w:vAlign w:val="center"/>
          </w:tcPr>
          <w:p w14:paraId="3ED5826D" w14:textId="77777777" w:rsidR="00695ED4" w:rsidRPr="00B31E3A" w:rsidRDefault="00695ED4" w:rsidP="002B7108">
            <w:pPr>
              <w:spacing w:after="0" w:line="240" w:lineRule="auto"/>
              <w:rPr>
                <w:rFonts w:ascii="Arial" w:eastAsia="Times New Roman" w:hAnsi="Arial" w:cs="Arial"/>
                <w:color w:val="000000"/>
                <w:sz w:val="20"/>
                <w:szCs w:val="20"/>
                <w:lang w:val="en-US"/>
              </w:rPr>
            </w:pPr>
            <w:r>
              <w:rPr>
                <w:rFonts w:ascii="Arial" w:eastAsia="Times New Roman" w:hAnsi="Arial" w:cs="Arial"/>
                <w:color w:val="000000"/>
                <w:sz w:val="20"/>
                <w:szCs w:val="20"/>
                <w:lang w:val="en-US"/>
              </w:rPr>
              <w:t>NA</w:t>
            </w:r>
          </w:p>
        </w:tc>
        <w:tc>
          <w:tcPr>
            <w:tcW w:w="1215" w:type="dxa"/>
            <w:shd w:val="clear" w:color="auto" w:fill="9CC2E5" w:themeFill="accent5" w:themeFillTint="99"/>
            <w:noWrap/>
            <w:vAlign w:val="center"/>
          </w:tcPr>
          <w:p w14:paraId="1FF96398" w14:textId="77777777" w:rsidR="00695ED4" w:rsidRPr="00B31E3A" w:rsidRDefault="00695ED4" w:rsidP="002B7108">
            <w:pPr>
              <w:spacing w:after="0" w:line="240" w:lineRule="auto"/>
              <w:rPr>
                <w:rFonts w:ascii="Arial" w:eastAsia="Times New Roman" w:hAnsi="Arial" w:cs="Arial"/>
                <w:color w:val="000000"/>
                <w:sz w:val="20"/>
                <w:szCs w:val="20"/>
                <w:lang w:val="en-US"/>
              </w:rPr>
            </w:pPr>
            <w:r>
              <w:rPr>
                <w:rFonts w:ascii="Arial" w:eastAsia="Times New Roman" w:hAnsi="Arial" w:cs="Arial"/>
                <w:color w:val="000000"/>
                <w:sz w:val="20"/>
                <w:szCs w:val="20"/>
                <w:lang w:val="en-US"/>
              </w:rPr>
              <w:t>27-33</w:t>
            </w:r>
          </w:p>
        </w:tc>
        <w:tc>
          <w:tcPr>
            <w:tcW w:w="1110" w:type="dxa"/>
            <w:shd w:val="clear" w:color="auto" w:fill="9CC2E5" w:themeFill="accent5" w:themeFillTint="99"/>
            <w:noWrap/>
            <w:vAlign w:val="center"/>
          </w:tcPr>
          <w:p w14:paraId="3D6E8972" w14:textId="77777777" w:rsidR="00695ED4" w:rsidRPr="00B31E3A" w:rsidRDefault="00695ED4" w:rsidP="002B7108">
            <w:pPr>
              <w:spacing w:after="0" w:line="240" w:lineRule="auto"/>
              <w:rPr>
                <w:rFonts w:ascii="Arial" w:eastAsia="Times New Roman" w:hAnsi="Arial" w:cs="Arial"/>
                <w:color w:val="000000"/>
                <w:sz w:val="20"/>
                <w:szCs w:val="20"/>
                <w:lang w:val="en-US"/>
              </w:rPr>
            </w:pPr>
            <w:r w:rsidRPr="00A34168">
              <w:rPr>
                <w:rFonts w:ascii="Arial" w:eastAsia="Times New Roman" w:hAnsi="Arial" w:cs="Arial"/>
                <w:color w:val="000000"/>
                <w:sz w:val="20"/>
                <w:szCs w:val="20"/>
                <w:lang w:val="en-US"/>
              </w:rPr>
              <w:t>60-64</w:t>
            </w:r>
          </w:p>
        </w:tc>
      </w:tr>
    </w:tbl>
    <w:p w14:paraId="5F17874E" w14:textId="098BF312" w:rsidR="00673CFE" w:rsidRPr="00673CFE" w:rsidRDefault="00673CFE" w:rsidP="00673CFE">
      <w:pPr>
        <w:spacing w:after="0"/>
        <w:jc w:val="right"/>
        <w:textAlignment w:val="baseline"/>
        <w:rPr>
          <w:rFonts w:ascii="Verdana" w:eastAsia="Verdana" w:hAnsi="Verdana" w:cs="Verdana"/>
          <w:b/>
          <w:bCs/>
          <w:i/>
          <w:iCs/>
          <w:color w:val="7F7F7F"/>
          <w:kern w:val="24"/>
          <w:sz w:val="12"/>
          <w:szCs w:val="12"/>
          <w14:textFill>
            <w14:solidFill>
              <w14:srgbClr w14:val="7F7F7F">
                <w14:lumMod w14:val="50000"/>
              </w14:srgbClr>
            </w14:solidFill>
          </w14:textFill>
        </w:rPr>
      </w:pPr>
      <w:r w:rsidRPr="000B521B">
        <w:rPr>
          <w:rFonts w:ascii="Arial" w:hAnsi="Arial" w:cs="Arial"/>
          <w:bCs/>
          <w:noProof/>
          <w:color w:val="000000" w:themeColor="text1"/>
        </w:rPr>
        <mc:AlternateContent>
          <mc:Choice Requires="wps">
            <w:drawing>
              <wp:anchor distT="0" distB="0" distL="114300" distR="114300" simplePos="0" relativeHeight="252728320" behindDoc="0" locked="0" layoutInCell="1" allowOverlap="1" wp14:anchorId="202C8AC8" wp14:editId="7CBDCC1A">
                <wp:simplePos x="0" y="0"/>
                <wp:positionH relativeFrom="margin">
                  <wp:posOffset>2343149</wp:posOffset>
                </wp:positionH>
                <wp:positionV relativeFrom="paragraph">
                  <wp:posOffset>159386</wp:posOffset>
                </wp:positionV>
                <wp:extent cx="4242435" cy="238760"/>
                <wp:effectExtent l="0" t="0" r="0" b="0"/>
                <wp:wrapNone/>
                <wp:docPr id="30" name="TextBox 4"/>
                <wp:cNvGraphicFramePr/>
                <a:graphic xmlns:a="http://schemas.openxmlformats.org/drawingml/2006/main">
                  <a:graphicData uri="http://schemas.microsoft.com/office/word/2010/wordprocessingShape">
                    <wps:wsp>
                      <wps:cNvSpPr txBox="1"/>
                      <wps:spPr>
                        <a:xfrm>
                          <a:off x="0" y="0"/>
                          <a:ext cx="4242435" cy="238760"/>
                        </a:xfrm>
                        <a:prstGeom prst="rect">
                          <a:avLst/>
                        </a:prstGeom>
                        <a:noFill/>
                      </wps:spPr>
                      <wps:txbx>
                        <w:txbxContent>
                          <w:p w14:paraId="2EEC02BB" w14:textId="77777777" w:rsidR="00695ED4" w:rsidRPr="006F6D2F" w:rsidRDefault="00695ED4" w:rsidP="00695ED4">
                            <w:pPr>
                              <w:spacing w:after="0"/>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6F6D2F">
                              <w:rPr>
                                <w:rFonts w:ascii="Verdana" w:eastAsia="Verdana" w:hAnsi="Verdana" w:cs="Verdana"/>
                                <w:i/>
                                <w:iCs/>
                                <w:color w:val="7F7F7F"/>
                                <w:kern w:val="24"/>
                                <w:sz w:val="12"/>
                                <w:szCs w:val="12"/>
                                <w14:textFill>
                                  <w14:solidFill>
                                    <w14:srgbClr w14:val="7F7F7F">
                                      <w14:lumMod w14:val="50000"/>
                                    </w14:srgbClr>
                                  </w14:solidFill>
                                </w14:textFill>
                              </w:rPr>
                              <w:t>Source: TechSci Research</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202C8AC8" id="_x0000_s1201" type="#_x0000_t202" style="position:absolute;left:0;text-align:left;margin-left:184.5pt;margin-top:12.55pt;width:334.05pt;height:18.8pt;z-index:252728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" filled="f" stroked="f">
                <v:textbox>
                  <w:txbxContent>
                    <w:p w14:paraId="2EEC02BB" w14:textId="77777777" w:rsidR="00695ED4" w:rsidRPr="006F6D2F" w:rsidRDefault="00695ED4" w:rsidP="00695ED4">
                      <w:pPr>
                        <w:spacing w:after="0"/>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6F6D2F">
                        <w:rPr>
                          <w:rFonts w:ascii="Verdana" w:eastAsia="Verdana" w:hAnsi="Verdana" w:cs="Verdana"/>
                          <w:i/>
                          <w:iCs/>
                          <w:color w:val="7F7F7F"/>
                          <w:kern w:val="24"/>
                          <w:sz w:val="12"/>
                          <w:szCs w:val="12"/>
                          <w14:textFill>
                            <w14:solidFill>
                              <w14:srgbClr w14:val="7F7F7F">
                                <w14:lumMod w14:val="50000"/>
                              </w14:srgbClr>
                            </w14:solidFill>
                          </w14:textFill>
                        </w:rPr>
                        <w:t>Source: TechSci Research</w:t>
                      </w:r>
                    </w:p>
                  </w:txbxContent>
                </v:textbox>
                <w10:wrap anchorx="margin"/>
              </v:shape>
            </w:pict>
          </mc:Fallback>
        </mc:AlternateContent>
      </w:r>
      <w:r>
        <w:rPr>
          <w:rFonts w:ascii="Arial" w:hAnsi="Arial" w:cs="Arial"/>
          <w:b/>
          <w:bCs/>
          <w:sz w:val="24"/>
          <w:szCs w:val="24"/>
        </w:rPr>
        <w:t>*</w:t>
      </w:r>
      <w:r w:rsidRPr="00673CFE">
        <w:rPr>
          <w:rFonts w:ascii="Verdana" w:eastAsia="Verdana" w:hAnsi="Verdana" w:cs="Verdana"/>
          <w:i/>
          <w:iCs/>
          <w:color w:val="7F7F7F"/>
          <w:kern w:val="24"/>
          <w:sz w:val="12"/>
          <w:szCs w:val="12"/>
          <w14:textFill>
            <w14:solidFill>
              <w14:srgbClr w14:val="7F7F7F">
                <w14:lumMod w14:val="50000"/>
              </w14:srgbClr>
            </w14:solidFill>
          </w14:textFill>
        </w:rPr>
        <w:t xml:space="preserve"> </w:t>
      </w:r>
      <w:r w:rsidRPr="00673CFE">
        <w:rPr>
          <w:rFonts w:ascii="Verdana" w:eastAsia="Verdana" w:hAnsi="Verdana" w:cs="Verdana"/>
          <w:b/>
          <w:bCs/>
          <w:i/>
          <w:iCs/>
          <w:color w:val="7F7F7F"/>
          <w:kern w:val="24"/>
          <w:sz w:val="12"/>
          <w:szCs w:val="12"/>
          <w14:textFill>
            <w14:solidFill>
              <w14:srgbClr w14:val="7F7F7F">
                <w14:lumMod w14:val="50000"/>
              </w14:srgbClr>
            </w14:solidFill>
          </w14:textFill>
        </w:rPr>
        <w:t xml:space="preserve">Gel Time refers to the time taken by the resin (VER) to transform from liquid to highly viscous gel state in which the resin is no longer workable. </w:t>
      </w:r>
    </w:p>
    <w:p w14:paraId="0D57BE07" w14:textId="77777777" w:rsidR="00613AE6" w:rsidRDefault="00613AE6" w:rsidP="00695ED4">
      <w:pPr>
        <w:tabs>
          <w:tab w:val="left" w:pos="1365"/>
        </w:tabs>
        <w:spacing w:line="360" w:lineRule="auto"/>
        <w:rPr>
          <w:rFonts w:ascii="Arial" w:hAnsi="Arial" w:cs="Arial"/>
          <w:b/>
          <w:bCs/>
          <w:sz w:val="24"/>
          <w:szCs w:val="24"/>
        </w:rPr>
      </w:pPr>
    </w:p>
    <w:p w14:paraId="755DD45A" w14:textId="37302D6A" w:rsidR="00695ED4" w:rsidRDefault="00695ED4" w:rsidP="00695ED4">
      <w:pPr>
        <w:tabs>
          <w:tab w:val="left" w:pos="1365"/>
        </w:tabs>
        <w:spacing w:line="360" w:lineRule="auto"/>
        <w:rPr>
          <w:rFonts w:ascii="Arial" w:hAnsi="Arial" w:cs="Arial"/>
          <w:b/>
          <w:bCs/>
          <w:sz w:val="24"/>
          <w:szCs w:val="24"/>
        </w:rPr>
      </w:pPr>
      <w:r w:rsidRPr="000B521B">
        <w:rPr>
          <w:rFonts w:ascii="Arial" w:hAnsi="Arial" w:cs="Arial"/>
          <w:bCs/>
          <w:noProof/>
          <w:color w:val="000000" w:themeColor="text1"/>
        </w:rPr>
        <mc:AlternateContent>
          <mc:Choice Requires="wps">
            <w:drawing>
              <wp:anchor distT="0" distB="0" distL="114300" distR="114300" simplePos="0" relativeHeight="252729344" behindDoc="0" locked="0" layoutInCell="1" allowOverlap="1" wp14:anchorId="6C61A416" wp14:editId="78E0D7F3">
                <wp:simplePos x="0" y="0"/>
                <wp:positionH relativeFrom="margin">
                  <wp:posOffset>4943475</wp:posOffset>
                </wp:positionH>
                <wp:positionV relativeFrom="paragraph">
                  <wp:posOffset>3923665</wp:posOffset>
                </wp:positionV>
                <wp:extent cx="1346835" cy="200025"/>
                <wp:effectExtent l="0" t="0" r="0" b="0"/>
                <wp:wrapNone/>
                <wp:docPr id="235" name="TextBox 4"/>
                <wp:cNvGraphicFramePr/>
                <a:graphic xmlns:a="http://schemas.openxmlformats.org/drawingml/2006/main">
                  <a:graphicData uri="http://schemas.microsoft.com/office/word/2010/wordprocessingShape">
                    <wps:wsp>
                      <wps:cNvSpPr txBox="1"/>
                      <wps:spPr>
                        <a:xfrm>
                          <a:off x="0" y="0"/>
                          <a:ext cx="1346835" cy="200025"/>
                        </a:xfrm>
                        <a:prstGeom prst="rect">
                          <a:avLst/>
                        </a:prstGeom>
                        <a:noFill/>
                      </wps:spPr>
                      <wps:txbx>
                        <w:txbxContent>
                          <w:p w14:paraId="1BF67D57" w14:textId="77777777" w:rsidR="00695ED4" w:rsidRPr="006F6D2F" w:rsidRDefault="00695ED4" w:rsidP="00695ED4">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6F6D2F">
                              <w:rPr>
                                <w:rFonts w:ascii="Verdana" w:eastAsia="Verdana" w:hAnsi="Verdana" w:cs="Verdana"/>
                                <w:i/>
                                <w:iCs/>
                                <w:color w:val="7F7F7F"/>
                                <w:kern w:val="24"/>
                                <w:sz w:val="12"/>
                                <w:szCs w:val="12"/>
                                <w14:textFill>
                                  <w14:solidFill>
                                    <w14:srgbClr w14:val="7F7F7F">
                                      <w14:lumMod w14:val="50000"/>
                                    </w14:srgbClr>
                                  </w14:solidFill>
                                </w14:textFill>
                              </w:rPr>
                              <w:t>Source: TechSci Research</w:t>
                            </w:r>
                          </w:p>
                        </w:txbxContent>
                      </wps:txbx>
                      <wps:bodyPr wrap="square" rtlCol="0">
                        <a:spAutoFit/>
                      </wps:bodyPr>
                    </wps:wsp>
                  </a:graphicData>
                </a:graphic>
                <wp14:sizeRelH relativeFrom="margin">
                  <wp14:pctWidth>0</wp14:pctWidth>
                </wp14:sizeRelH>
                <wp14:sizeRelV relativeFrom="margin">
                  <wp14:pctHeight>0</wp14:pctHeight>
                </wp14:sizeRelV>
              </wp:anchor>
            </w:drawing>
          </mc:Choice>
          <mc:Fallback>
            <w:pict>
              <v:shape w14:anchorId="6C61A416" id="_x0000_s1202" type="#_x0000_t202" style="position:absolute;margin-left:389.25pt;margin-top:308.95pt;width:106.05pt;height:15.75pt;z-index:252729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" filled="f" stroked="f">
                <v:textbox style="mso-fit-shape-to-text:t">
                  <w:txbxContent>
                    <w:p w14:paraId="1BF67D57" w14:textId="77777777" w:rsidR="00695ED4" w:rsidRPr="006F6D2F" w:rsidRDefault="00695ED4" w:rsidP="00695ED4">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6F6D2F">
                        <w:rPr>
                          <w:rFonts w:ascii="Verdana" w:eastAsia="Verdana" w:hAnsi="Verdana" w:cs="Verdana"/>
                          <w:i/>
                          <w:iCs/>
                          <w:color w:val="7F7F7F"/>
                          <w:kern w:val="24"/>
                          <w:sz w:val="12"/>
                          <w:szCs w:val="12"/>
                          <w14:textFill>
                            <w14:solidFill>
                              <w14:srgbClr w14:val="7F7F7F">
                                <w14:lumMod w14:val="50000"/>
                              </w14:srgbClr>
                            </w14:solidFill>
                          </w14:textFill>
                        </w:rPr>
                        <w:t>Source: TechSci Research</w:t>
                      </w:r>
                    </w:p>
                  </w:txbxContent>
                </v:textbox>
                <w10:wrap anchorx="margin"/>
              </v:shape>
            </w:pict>
          </mc:Fallback>
        </mc:AlternateContent>
      </w:r>
      <w:r>
        <w:rPr>
          <w:rFonts w:ascii="Arial" w:hAnsi="Arial" w:cs="Arial"/>
          <w:b/>
          <w:bCs/>
          <w:sz w:val="24"/>
          <w:szCs w:val="24"/>
        </w:rPr>
        <w:t>4.</w:t>
      </w:r>
      <w:r w:rsidR="00D16404">
        <w:rPr>
          <w:rFonts w:ascii="Arial" w:hAnsi="Arial" w:cs="Arial"/>
          <w:b/>
          <w:bCs/>
          <w:sz w:val="24"/>
          <w:szCs w:val="24"/>
        </w:rPr>
        <w:t>1</w:t>
      </w:r>
      <w:r>
        <w:rPr>
          <w:rFonts w:ascii="Arial" w:hAnsi="Arial" w:cs="Arial"/>
          <w:b/>
          <w:bCs/>
          <w:sz w:val="24"/>
          <w:szCs w:val="24"/>
        </w:rPr>
        <w:t>.</w:t>
      </w:r>
      <w:r w:rsidR="00D16404">
        <w:rPr>
          <w:rFonts w:ascii="Arial" w:hAnsi="Arial" w:cs="Arial"/>
          <w:b/>
          <w:bCs/>
          <w:sz w:val="24"/>
          <w:szCs w:val="24"/>
        </w:rPr>
        <w:t>2.</w:t>
      </w:r>
      <w:r>
        <w:rPr>
          <w:rFonts w:ascii="Arial" w:hAnsi="Arial" w:cs="Arial"/>
          <w:b/>
          <w:bCs/>
          <w:sz w:val="24"/>
          <w:szCs w:val="24"/>
        </w:rPr>
        <w:t xml:space="preserve"> Plant Process Description</w:t>
      </w:r>
    </w:p>
    <w:p w14:paraId="2BA86F11" w14:textId="77777777" w:rsidR="00695ED4" w:rsidRPr="009D4FDA" w:rsidRDefault="00695ED4" w:rsidP="00695ED4">
      <w:pPr>
        <w:spacing w:line="276" w:lineRule="auto"/>
        <w:jc w:val="both"/>
        <w:rPr>
          <w:rFonts w:ascii="Arial" w:hAnsi="Arial" w:cs="Arial"/>
          <w:b/>
          <w:bCs/>
          <w:sz w:val="24"/>
          <w:szCs w:val="24"/>
        </w:rPr>
      </w:pPr>
      <w:r w:rsidRPr="009D4FDA">
        <w:rPr>
          <w:rFonts w:ascii="Arial" w:hAnsi="Arial" w:cs="Arial"/>
          <w:b/>
          <w:bCs/>
          <w:sz w:val="24"/>
          <w:szCs w:val="24"/>
        </w:rPr>
        <w:t>Manufacturing Process</w:t>
      </w:r>
    </w:p>
    <w:p w14:paraId="77B9A814" w14:textId="77777777" w:rsidR="00695ED4" w:rsidRPr="000B521B" w:rsidRDefault="00695ED4" w:rsidP="00695ED4">
      <w:pPr>
        <w:pStyle w:val="Heading1"/>
        <w:shd w:val="clear" w:color="auto" w:fill="FFFFFF"/>
        <w:spacing w:before="75" w:beforeAutospacing="0" w:after="150" w:afterAutospacing="0" w:line="360" w:lineRule="auto"/>
        <w:jc w:val="both"/>
        <w:rPr>
          <w:rFonts w:ascii="Arial" w:eastAsiaTheme="minorHAnsi" w:hAnsi="Arial" w:cs="Arial"/>
          <w:b w:val="0"/>
          <w:bCs w:val="0"/>
          <w:kern w:val="0"/>
          <w:sz w:val="24"/>
          <w:szCs w:val="24"/>
          <w:lang w:eastAsia="en-US"/>
        </w:rPr>
      </w:pPr>
      <w:r w:rsidRPr="000B521B">
        <w:rPr>
          <w:rFonts w:ascii="Arial" w:eastAsiaTheme="minorHAnsi" w:hAnsi="Arial" w:cs="Arial"/>
          <w:b w:val="0"/>
          <w:bCs w:val="0"/>
          <w:kern w:val="0"/>
          <w:sz w:val="24"/>
          <w:szCs w:val="24"/>
          <w:lang w:eastAsia="en-US"/>
        </w:rPr>
        <w:t xml:space="preserve">Vinyl Ester Resin (VER) has been manufactured in a batch reactor, traditionally. Initially, the reactor needs to be charged with a mixture of Epoxy resin, Bisphenol-A and should be heated for 4-5 hours </w:t>
      </w:r>
      <w:r>
        <w:rPr>
          <w:rFonts w:ascii="Arial" w:eastAsiaTheme="minorHAnsi" w:hAnsi="Arial" w:cs="Arial"/>
          <w:b w:val="0"/>
          <w:bCs w:val="0"/>
          <w:kern w:val="0"/>
          <w:sz w:val="24"/>
          <w:szCs w:val="24"/>
          <w:lang w:eastAsia="en-US"/>
        </w:rPr>
        <w:t>at</w:t>
      </w:r>
      <w:r w:rsidRPr="000B521B">
        <w:rPr>
          <w:rFonts w:ascii="Arial" w:eastAsiaTheme="minorHAnsi" w:hAnsi="Arial" w:cs="Arial"/>
          <w:b w:val="0"/>
          <w:bCs w:val="0"/>
          <w:kern w:val="0"/>
          <w:sz w:val="24"/>
          <w:szCs w:val="24"/>
          <w:lang w:eastAsia="en-US"/>
        </w:rPr>
        <w:t xml:space="preserve"> temperature of 160-170°C. Then, decrease the reactor temperature to 100-120°C and add Methacrylic acid to advance the esterification process. Esterification takes place along the epoxy chain between carboxyl and epoxy group and likewise between carboxyl and hydroxyl </w:t>
      </w:r>
      <w:r w:rsidRPr="000B521B">
        <w:rPr>
          <w:rFonts w:ascii="Arial" w:eastAsiaTheme="minorHAnsi" w:hAnsi="Arial" w:cs="Arial"/>
          <w:b w:val="0"/>
          <w:bCs w:val="0"/>
          <w:kern w:val="0"/>
          <w:sz w:val="24"/>
          <w:szCs w:val="24"/>
          <w:lang w:eastAsia="en-US"/>
        </w:rPr>
        <w:lastRenderedPageBreak/>
        <w:t xml:space="preserve">group. As the temperature declines to 100° C, additives like Maleic Anhydride and Tri-Ethyl Amine needs to be added as a base catalyst and the mixture is heated for another 4-6 hours. </w:t>
      </w:r>
    </w:p>
    <w:p w14:paraId="2871FD5B" w14:textId="77777777" w:rsidR="00695ED4" w:rsidRPr="000B521B" w:rsidRDefault="00695ED4" w:rsidP="00695ED4">
      <w:pPr>
        <w:pStyle w:val="Heading1"/>
        <w:shd w:val="clear" w:color="auto" w:fill="FFFFFF"/>
        <w:spacing w:before="75" w:beforeAutospacing="0" w:after="150" w:afterAutospacing="0" w:line="360" w:lineRule="auto"/>
        <w:jc w:val="both"/>
        <w:rPr>
          <w:rFonts w:ascii="Arial" w:hAnsi="Arial" w:cs="Arial"/>
          <w:b w:val="0"/>
          <w:bCs w:val="0"/>
          <w:sz w:val="24"/>
          <w:szCs w:val="24"/>
        </w:rPr>
      </w:pPr>
      <w:r w:rsidRPr="000B521B">
        <w:rPr>
          <w:rFonts w:ascii="Arial" w:hAnsi="Arial" w:cs="Arial"/>
          <w:b w:val="0"/>
          <w:bCs w:val="0"/>
          <w:sz w:val="24"/>
          <w:szCs w:val="24"/>
        </w:rPr>
        <w:t>After that, Epoxy Resin needs to be withdrawn from the batch reactor and fed to the blender containing Styrene Monomer which is a volatile organic solvent. During polymerization, styrene reacts with vinyl esters to form cross linking at unsaturation points. This cross linking</w:t>
      </w:r>
      <w:r>
        <w:rPr>
          <w:rFonts w:ascii="Arial" w:hAnsi="Arial" w:cs="Arial"/>
          <w:b w:val="0"/>
          <w:bCs w:val="0"/>
          <w:sz w:val="24"/>
          <w:szCs w:val="24"/>
        </w:rPr>
        <w:t xml:space="preserve"> make the resin</w:t>
      </w:r>
      <w:r w:rsidRPr="000B521B">
        <w:rPr>
          <w:rFonts w:ascii="Arial" w:hAnsi="Arial" w:cs="Arial"/>
          <w:b w:val="0"/>
          <w:bCs w:val="0"/>
          <w:sz w:val="24"/>
          <w:szCs w:val="24"/>
        </w:rPr>
        <w:t xml:space="preserve"> polymerizable and improve</w:t>
      </w:r>
      <w:r>
        <w:rPr>
          <w:rFonts w:ascii="Arial" w:hAnsi="Arial" w:cs="Arial"/>
          <w:b w:val="0"/>
          <w:bCs w:val="0"/>
          <w:sz w:val="24"/>
          <w:szCs w:val="24"/>
        </w:rPr>
        <w:t>s</w:t>
      </w:r>
      <w:r w:rsidRPr="000B521B">
        <w:rPr>
          <w:rFonts w:ascii="Arial" w:hAnsi="Arial" w:cs="Arial"/>
          <w:b w:val="0"/>
          <w:bCs w:val="0"/>
          <w:sz w:val="24"/>
          <w:szCs w:val="24"/>
        </w:rPr>
        <w:t xml:space="preserve"> resin processability. In addition to this, Styrene Monomer also acts as a diluent to reduce viscosity and improve curing degree leading to excellent mechanical and thermal properties of composite epoxy solution. Further, Blender temperature should be maintained around 70° C. Finally, Water is circulated around blender jacket to gradually cool and reduce the heat to room temperature. Generally, it takes 12-14 hours to process Vinyl Ester Resin. It’s a very critical and temperature sensitive reaction and should be undertaken with utmost caution as a small error can gel the batch immediately. </w:t>
      </w:r>
    </w:p>
    <w:p w14:paraId="381149BA" w14:textId="77777777" w:rsidR="00695ED4" w:rsidRPr="000B521B" w:rsidRDefault="00695ED4" w:rsidP="00695ED4">
      <w:pPr>
        <w:pStyle w:val="Heading1"/>
        <w:shd w:val="clear" w:color="auto" w:fill="FFFFFF"/>
        <w:spacing w:before="75" w:beforeAutospacing="0" w:after="150" w:afterAutospacing="0" w:line="360" w:lineRule="auto"/>
        <w:jc w:val="both"/>
        <w:rPr>
          <w:rFonts w:ascii="Arial" w:hAnsi="Arial" w:cs="Arial"/>
          <w:b w:val="0"/>
          <w:bCs w:val="0"/>
          <w:sz w:val="24"/>
          <w:szCs w:val="24"/>
        </w:rPr>
      </w:pPr>
      <w:r w:rsidRPr="000B521B">
        <w:rPr>
          <w:rFonts w:ascii="Arial" w:hAnsi="Arial" w:cs="Arial"/>
          <w:b w:val="0"/>
          <w:bCs w:val="0"/>
          <w:sz w:val="24"/>
          <w:szCs w:val="24"/>
        </w:rPr>
        <w:t>As all the raw materials used will be consumed in the process itself, hence there will not be any generation of by-product, Effluent, Gaseous waste, solid waste.</w:t>
      </w:r>
    </w:p>
    <w:p w14:paraId="0A462ADB" w14:textId="77777777" w:rsidR="00695ED4" w:rsidRDefault="00695ED4" w:rsidP="00695ED4">
      <w:pPr>
        <w:rPr>
          <w:rFonts w:ascii="Arial" w:eastAsia="Times New Roman" w:hAnsi="Arial" w:cs="Arial"/>
          <w:kern w:val="36"/>
          <w:sz w:val="24"/>
          <w:szCs w:val="24"/>
          <w:lang w:eastAsia="en-IN"/>
        </w:rPr>
      </w:pPr>
      <w:r w:rsidRPr="000B521B">
        <w:rPr>
          <w:rFonts w:ascii="Arial" w:eastAsia="Times New Roman" w:hAnsi="Arial" w:cs="Arial"/>
          <w:kern w:val="36"/>
          <w:sz w:val="24"/>
          <w:szCs w:val="24"/>
          <w:lang w:eastAsia="en-IN"/>
        </w:rPr>
        <w:t>Finally, the finished product is withdrawn from blender and packed in drums.</w:t>
      </w:r>
    </w:p>
    <w:p w14:paraId="40E6D592" w14:textId="0AFCFC15" w:rsidR="00695ED4" w:rsidRPr="00B27474" w:rsidRDefault="00695ED4" w:rsidP="00695ED4">
      <w:pPr>
        <w:spacing w:before="240" w:line="360" w:lineRule="auto"/>
        <w:jc w:val="both"/>
        <w:rPr>
          <w:rFonts w:ascii="Arial" w:hAnsi="Arial" w:cs="Arial"/>
          <w:sz w:val="24"/>
          <w:szCs w:val="24"/>
        </w:rPr>
      </w:pPr>
      <w:r w:rsidRPr="00B27474">
        <w:rPr>
          <w:rFonts w:ascii="Arial" w:hAnsi="Arial" w:cs="Arial"/>
          <w:noProof/>
        </w:rPr>
        <w:drawing>
          <wp:anchor distT="0" distB="0" distL="114300" distR="114300" simplePos="0" relativeHeight="252737536" behindDoc="0" locked="0" layoutInCell="1" allowOverlap="1" wp14:anchorId="64C97E22" wp14:editId="20F8DE1B">
            <wp:simplePos x="0" y="0"/>
            <wp:positionH relativeFrom="column">
              <wp:posOffset>1140149</wp:posOffset>
            </wp:positionH>
            <wp:positionV relativeFrom="paragraph">
              <wp:posOffset>328487</wp:posOffset>
            </wp:positionV>
            <wp:extent cx="3911558" cy="808074"/>
            <wp:effectExtent l="0" t="0" r="0" b="0"/>
            <wp:wrapNone/>
            <wp:docPr id="106" name="Picture 106"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A picture containing chart&#10;&#10;Description automatically generated"/>
                    <pic:cNvPicPr/>
                  </pic:nvPicPr>
                  <pic:blipFill>
                    <a:blip r:embed="rId81">
                      <a:extLst>
                        <a:ext uri="{28A0092B-C50C-407E-A947-70E740481C1C}">
                          <a14:useLocalDpi xmlns:a14="http://schemas.microsoft.com/office/drawing/2010/main" val="0"/>
                        </a:ext>
                      </a:extLst>
                    </a:blip>
                    <a:stretch>
                      <a:fillRect/>
                    </a:stretch>
                  </pic:blipFill>
                  <pic:spPr>
                    <a:xfrm>
                      <a:off x="0" y="0"/>
                      <a:ext cx="3911558" cy="808074"/>
                    </a:xfrm>
                    <a:prstGeom prst="rect">
                      <a:avLst/>
                    </a:prstGeom>
                  </pic:spPr>
                </pic:pic>
              </a:graphicData>
            </a:graphic>
            <wp14:sizeRelH relativeFrom="margin">
              <wp14:pctWidth>0</wp14:pctWidth>
            </wp14:sizeRelH>
            <wp14:sizeRelV relativeFrom="margin">
              <wp14:pctHeight>0</wp14:pctHeight>
            </wp14:sizeRelV>
          </wp:anchor>
        </w:drawing>
      </w:r>
      <w:r w:rsidR="00613AE6">
        <w:rPr>
          <w:rFonts w:ascii="Arial" w:hAnsi="Arial" w:cs="Arial"/>
          <w:b/>
          <w:bCs/>
          <w:sz w:val="24"/>
          <w:szCs w:val="24"/>
        </w:rPr>
        <w:t>R</w:t>
      </w:r>
      <w:r w:rsidRPr="00B27474">
        <w:rPr>
          <w:rFonts w:ascii="Arial" w:hAnsi="Arial" w:cs="Arial"/>
          <w:b/>
          <w:bCs/>
          <w:sz w:val="24"/>
          <w:szCs w:val="24"/>
        </w:rPr>
        <w:t xml:space="preserve">eaction Involved </w:t>
      </w:r>
    </w:p>
    <w:p w14:paraId="729C1CD9" w14:textId="77777777" w:rsidR="00695ED4" w:rsidRPr="000B521B" w:rsidRDefault="00695ED4" w:rsidP="00695ED4">
      <w:pPr>
        <w:rPr>
          <w:rFonts w:ascii="Arial" w:hAnsi="Arial" w:cs="Arial"/>
          <w:u w:val="single"/>
        </w:rPr>
      </w:pPr>
    </w:p>
    <w:p w14:paraId="6A0BB6BA" w14:textId="77777777" w:rsidR="00695ED4" w:rsidRPr="000B521B" w:rsidRDefault="00695ED4" w:rsidP="00695ED4">
      <w:pPr>
        <w:rPr>
          <w:rFonts w:ascii="Arial" w:hAnsi="Arial" w:cs="Arial"/>
        </w:rPr>
      </w:pPr>
      <w:r w:rsidRPr="000B521B">
        <w:rPr>
          <w:rFonts w:ascii="Arial" w:hAnsi="Arial" w:cs="Arial"/>
        </w:rPr>
        <w:t xml:space="preserve">                                                                           </w:t>
      </w:r>
    </w:p>
    <w:p w14:paraId="5E6DEE30" w14:textId="77777777" w:rsidR="00695ED4" w:rsidRPr="000B521B" w:rsidRDefault="00695ED4" w:rsidP="00695ED4">
      <w:pPr>
        <w:tabs>
          <w:tab w:val="left" w:pos="1695"/>
        </w:tabs>
        <w:rPr>
          <w:rFonts w:ascii="Arial" w:hAnsi="Arial" w:cs="Arial"/>
        </w:rPr>
      </w:pPr>
      <w:r w:rsidRPr="000B521B">
        <w:rPr>
          <w:rFonts w:ascii="Arial" w:hAnsi="Arial" w:cs="Arial"/>
          <w:noProof/>
        </w:rPr>
        <w:drawing>
          <wp:anchor distT="0" distB="0" distL="114300" distR="114300" simplePos="0" relativeHeight="252738560" behindDoc="0" locked="0" layoutInCell="1" allowOverlap="1" wp14:anchorId="066D800A" wp14:editId="31D5A506">
            <wp:simplePos x="0" y="0"/>
            <wp:positionH relativeFrom="margin">
              <wp:posOffset>2607502</wp:posOffset>
            </wp:positionH>
            <wp:positionV relativeFrom="paragraph">
              <wp:posOffset>149358</wp:posOffset>
            </wp:positionV>
            <wp:extent cx="1267425" cy="627321"/>
            <wp:effectExtent l="0" t="0" r="0" b="1905"/>
            <wp:wrapNone/>
            <wp:docPr id="152" name="Picture 152" descr="Polyg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Polygon&#10;&#10;Description automatically generated with medium confidence"/>
                    <pic:cNvPicPr/>
                  </pic:nvPicPr>
                  <pic:blipFill>
                    <a:blip r:embed="rId82">
                      <a:extLst>
                        <a:ext uri="{28A0092B-C50C-407E-A947-70E740481C1C}">
                          <a14:useLocalDpi xmlns:a14="http://schemas.microsoft.com/office/drawing/2010/main" val="0"/>
                        </a:ext>
                      </a:extLst>
                    </a:blip>
                    <a:stretch>
                      <a:fillRect/>
                    </a:stretch>
                  </pic:blipFill>
                  <pic:spPr>
                    <a:xfrm>
                      <a:off x="0" y="0"/>
                      <a:ext cx="1267425" cy="627321"/>
                    </a:xfrm>
                    <a:prstGeom prst="rect">
                      <a:avLst/>
                    </a:prstGeom>
                  </pic:spPr>
                </pic:pic>
              </a:graphicData>
            </a:graphic>
            <wp14:sizeRelH relativeFrom="margin">
              <wp14:pctWidth>0</wp14:pctWidth>
            </wp14:sizeRelH>
            <wp14:sizeRelV relativeFrom="margin">
              <wp14:pctHeight>0</wp14:pctHeight>
            </wp14:sizeRelV>
          </wp:anchor>
        </w:drawing>
      </w:r>
      <w:r w:rsidRPr="000B521B">
        <w:rPr>
          <w:rFonts w:ascii="Arial" w:hAnsi="Arial" w:cs="Arial"/>
        </w:rPr>
        <w:tab/>
      </w:r>
    </w:p>
    <w:p w14:paraId="3A578181" w14:textId="77777777" w:rsidR="00695ED4" w:rsidRPr="000B521B" w:rsidRDefault="00695ED4" w:rsidP="00695ED4">
      <w:pPr>
        <w:rPr>
          <w:rFonts w:ascii="Arial" w:hAnsi="Arial" w:cs="Arial"/>
        </w:rPr>
      </w:pPr>
      <w:r w:rsidRPr="000B521B">
        <w:rPr>
          <w:rFonts w:ascii="Arial" w:hAnsi="Arial" w:cs="Arial"/>
        </w:rPr>
        <w:t xml:space="preserve">                                                                        </w:t>
      </w:r>
    </w:p>
    <w:p w14:paraId="4A0FF214" w14:textId="77777777" w:rsidR="00695ED4" w:rsidRPr="000B521B" w:rsidRDefault="00695ED4" w:rsidP="00695ED4">
      <w:pPr>
        <w:rPr>
          <w:rFonts w:ascii="Arial" w:hAnsi="Arial" w:cs="Arial"/>
        </w:rPr>
      </w:pPr>
      <w:r w:rsidRPr="000B521B">
        <w:rPr>
          <w:rFonts w:ascii="Arial" w:hAnsi="Arial" w:cs="Arial"/>
          <w:noProof/>
        </w:rPr>
        <w:drawing>
          <wp:anchor distT="0" distB="0" distL="114300" distR="114300" simplePos="0" relativeHeight="252739584" behindDoc="0" locked="0" layoutInCell="1" allowOverlap="1" wp14:anchorId="6C28A328" wp14:editId="6E081669">
            <wp:simplePos x="0" y="0"/>
            <wp:positionH relativeFrom="column">
              <wp:posOffset>1533525</wp:posOffset>
            </wp:positionH>
            <wp:positionV relativeFrom="paragraph">
              <wp:posOffset>206198</wp:posOffset>
            </wp:positionV>
            <wp:extent cx="3335867" cy="712382"/>
            <wp:effectExtent l="0" t="0" r="0" b="0"/>
            <wp:wrapNone/>
            <wp:docPr id="153" name="Picture 153"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Diagram&#10;&#10;Description automatically generated with low confidence"/>
                    <pic:cNvPicPr/>
                  </pic:nvPicPr>
                  <pic:blipFill>
                    <a:blip r:embed="rId83">
                      <a:extLst>
                        <a:ext uri="{28A0092B-C50C-407E-A947-70E740481C1C}">
                          <a14:useLocalDpi xmlns:a14="http://schemas.microsoft.com/office/drawing/2010/main" val="0"/>
                        </a:ext>
                      </a:extLst>
                    </a:blip>
                    <a:stretch>
                      <a:fillRect/>
                    </a:stretch>
                  </pic:blipFill>
                  <pic:spPr>
                    <a:xfrm>
                      <a:off x="0" y="0"/>
                      <a:ext cx="3335867" cy="712382"/>
                    </a:xfrm>
                    <a:prstGeom prst="rect">
                      <a:avLst/>
                    </a:prstGeom>
                  </pic:spPr>
                </pic:pic>
              </a:graphicData>
            </a:graphic>
            <wp14:sizeRelH relativeFrom="margin">
              <wp14:pctWidth>0</wp14:pctWidth>
            </wp14:sizeRelH>
            <wp14:sizeRelV relativeFrom="margin">
              <wp14:pctHeight>0</wp14:pctHeight>
            </wp14:sizeRelV>
          </wp:anchor>
        </w:drawing>
      </w:r>
    </w:p>
    <w:p w14:paraId="60C6B64A" w14:textId="77777777" w:rsidR="00695ED4" w:rsidRPr="000B521B" w:rsidRDefault="00695ED4" w:rsidP="00695ED4">
      <w:pPr>
        <w:rPr>
          <w:rFonts w:ascii="Arial" w:hAnsi="Arial" w:cs="Arial"/>
        </w:rPr>
      </w:pPr>
      <w:r w:rsidRPr="000B521B">
        <w:rPr>
          <w:rFonts w:ascii="Arial" w:hAnsi="Arial" w:cs="Arial"/>
        </w:rPr>
        <w:t xml:space="preserve">                                                                                         </w:t>
      </w:r>
    </w:p>
    <w:p w14:paraId="424C2A98" w14:textId="77777777" w:rsidR="00695ED4" w:rsidRPr="000B521B" w:rsidRDefault="00695ED4" w:rsidP="00695ED4">
      <w:pPr>
        <w:rPr>
          <w:rFonts w:ascii="Arial" w:hAnsi="Arial" w:cs="Arial"/>
        </w:rPr>
      </w:pPr>
    </w:p>
    <w:p w14:paraId="7F0AF0C4" w14:textId="77777777" w:rsidR="00695ED4" w:rsidRPr="000B521B" w:rsidRDefault="00695ED4" w:rsidP="00695ED4">
      <w:pPr>
        <w:tabs>
          <w:tab w:val="left" w:pos="1365"/>
        </w:tabs>
        <w:spacing w:line="360" w:lineRule="auto"/>
        <w:jc w:val="both"/>
        <w:rPr>
          <w:rFonts w:ascii="Arial" w:hAnsi="Arial" w:cs="Arial"/>
          <w:sz w:val="24"/>
          <w:szCs w:val="24"/>
        </w:rPr>
      </w:pPr>
      <w:r w:rsidRPr="000B521B">
        <w:rPr>
          <w:rFonts w:ascii="Arial" w:hAnsi="Arial" w:cs="Arial"/>
          <w:noProof/>
        </w:rPr>
        <w:drawing>
          <wp:anchor distT="0" distB="0" distL="114300" distR="114300" simplePos="0" relativeHeight="252742656" behindDoc="0" locked="0" layoutInCell="1" allowOverlap="1" wp14:anchorId="4750B51A" wp14:editId="7E408321">
            <wp:simplePos x="0" y="0"/>
            <wp:positionH relativeFrom="margin">
              <wp:posOffset>2760980</wp:posOffset>
            </wp:positionH>
            <wp:positionV relativeFrom="paragraph">
              <wp:posOffset>94615</wp:posOffset>
            </wp:positionV>
            <wp:extent cx="935990" cy="669290"/>
            <wp:effectExtent l="0" t="0" r="0" b="0"/>
            <wp:wrapNone/>
            <wp:docPr id="164" name="Picture 164"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Chart, box and whisker chart&#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935990" cy="669290"/>
                    </a:xfrm>
                    <a:prstGeom prst="rect">
                      <a:avLst/>
                    </a:prstGeom>
                  </pic:spPr>
                </pic:pic>
              </a:graphicData>
            </a:graphic>
            <wp14:sizeRelH relativeFrom="margin">
              <wp14:pctWidth>0</wp14:pctWidth>
            </wp14:sizeRelH>
            <wp14:sizeRelV relativeFrom="margin">
              <wp14:pctHeight>0</wp14:pctHeight>
            </wp14:sizeRelV>
          </wp:anchor>
        </w:drawing>
      </w:r>
    </w:p>
    <w:p w14:paraId="61C39074" w14:textId="77777777" w:rsidR="00695ED4" w:rsidRPr="000B521B" w:rsidRDefault="00695ED4" w:rsidP="00695ED4">
      <w:pPr>
        <w:rPr>
          <w:rFonts w:ascii="Arial" w:hAnsi="Arial" w:cs="Arial"/>
          <w:b/>
          <w:bCs/>
          <w:lang w:val="en-US"/>
        </w:rPr>
      </w:pPr>
    </w:p>
    <w:p w14:paraId="268998B8" w14:textId="77777777" w:rsidR="00695ED4" w:rsidRPr="000B521B" w:rsidRDefault="00695ED4" w:rsidP="00695ED4">
      <w:pPr>
        <w:rPr>
          <w:rFonts w:ascii="Arial" w:hAnsi="Arial" w:cs="Arial"/>
          <w:b/>
          <w:bCs/>
          <w:lang w:val="en-US"/>
        </w:rPr>
      </w:pPr>
      <w:r w:rsidRPr="000B521B">
        <w:rPr>
          <w:rFonts w:ascii="Arial" w:hAnsi="Arial" w:cs="Arial"/>
          <w:noProof/>
        </w:rPr>
        <w:drawing>
          <wp:anchor distT="0" distB="0" distL="114300" distR="114300" simplePos="0" relativeHeight="252741632" behindDoc="0" locked="0" layoutInCell="1" allowOverlap="1" wp14:anchorId="0BF37D48" wp14:editId="1719E30A">
            <wp:simplePos x="0" y="0"/>
            <wp:positionH relativeFrom="margin">
              <wp:align>center</wp:align>
            </wp:positionH>
            <wp:positionV relativeFrom="paragraph">
              <wp:posOffset>91764</wp:posOffset>
            </wp:positionV>
            <wp:extent cx="3724378" cy="712381"/>
            <wp:effectExtent l="0" t="0" r="0" b="0"/>
            <wp:wrapNone/>
            <wp:docPr id="187" name="Picture 187" descr="A picture containing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A picture containing radar chart&#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3724378" cy="712381"/>
                    </a:xfrm>
                    <a:prstGeom prst="rect">
                      <a:avLst/>
                    </a:prstGeom>
                  </pic:spPr>
                </pic:pic>
              </a:graphicData>
            </a:graphic>
            <wp14:sizeRelH relativeFrom="margin">
              <wp14:pctWidth>0</wp14:pctWidth>
            </wp14:sizeRelH>
            <wp14:sizeRelV relativeFrom="margin">
              <wp14:pctHeight>0</wp14:pctHeight>
            </wp14:sizeRelV>
          </wp:anchor>
        </w:drawing>
      </w:r>
    </w:p>
    <w:p w14:paraId="07B497E0" w14:textId="77777777" w:rsidR="00695ED4" w:rsidRPr="000B521B" w:rsidRDefault="00695ED4" w:rsidP="00695ED4">
      <w:pPr>
        <w:rPr>
          <w:rFonts w:ascii="Arial" w:hAnsi="Arial" w:cs="Arial"/>
          <w:b/>
          <w:bCs/>
          <w:lang w:val="en-US"/>
        </w:rPr>
      </w:pPr>
    </w:p>
    <w:p w14:paraId="3633155D" w14:textId="77777777" w:rsidR="00695ED4" w:rsidRPr="000B521B" w:rsidRDefault="00695ED4" w:rsidP="00695ED4">
      <w:pPr>
        <w:rPr>
          <w:rFonts w:ascii="Arial" w:hAnsi="Arial" w:cs="Arial"/>
          <w:b/>
          <w:bCs/>
          <w:lang w:val="en-US"/>
        </w:rPr>
      </w:pPr>
      <w:r w:rsidRPr="000B521B">
        <w:rPr>
          <w:rFonts w:ascii="Arial" w:hAnsi="Arial" w:cs="Arial"/>
          <w:noProof/>
        </w:rPr>
        <w:drawing>
          <wp:anchor distT="0" distB="0" distL="114300" distR="114300" simplePos="0" relativeHeight="252740608" behindDoc="0" locked="0" layoutInCell="1" allowOverlap="1" wp14:anchorId="5727ACBB" wp14:editId="281A6152">
            <wp:simplePos x="0" y="0"/>
            <wp:positionH relativeFrom="column">
              <wp:posOffset>2660680</wp:posOffset>
            </wp:positionH>
            <wp:positionV relativeFrom="paragraph">
              <wp:posOffset>264795</wp:posOffset>
            </wp:positionV>
            <wp:extent cx="914400" cy="597012"/>
            <wp:effectExtent l="0" t="0" r="0" b="0"/>
            <wp:wrapNone/>
            <wp:docPr id="211" name="Picture 211"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Diagram&#10;&#10;Description automatically generated with medium confidence"/>
                    <pic:cNvPicPr/>
                  </pic:nvPicPr>
                  <pic:blipFill>
                    <a:blip r:embed="rId86">
                      <a:extLst>
                        <a:ext uri="{28A0092B-C50C-407E-A947-70E740481C1C}">
                          <a14:useLocalDpi xmlns:a14="http://schemas.microsoft.com/office/drawing/2010/main" val="0"/>
                        </a:ext>
                      </a:extLst>
                    </a:blip>
                    <a:stretch>
                      <a:fillRect/>
                    </a:stretch>
                  </pic:blipFill>
                  <pic:spPr>
                    <a:xfrm>
                      <a:off x="0" y="0"/>
                      <a:ext cx="914400" cy="597012"/>
                    </a:xfrm>
                    <a:prstGeom prst="rect">
                      <a:avLst/>
                    </a:prstGeom>
                  </pic:spPr>
                </pic:pic>
              </a:graphicData>
            </a:graphic>
            <wp14:sizeRelH relativeFrom="margin">
              <wp14:pctWidth>0</wp14:pctWidth>
            </wp14:sizeRelH>
            <wp14:sizeRelV relativeFrom="margin">
              <wp14:pctHeight>0</wp14:pctHeight>
            </wp14:sizeRelV>
          </wp:anchor>
        </w:drawing>
      </w:r>
      <w:r w:rsidRPr="000B521B">
        <w:rPr>
          <w:rFonts w:ascii="Arial" w:hAnsi="Arial" w:cs="Arial"/>
          <w:noProof/>
        </w:rPr>
        <w:drawing>
          <wp:anchor distT="0" distB="0" distL="114300" distR="114300" simplePos="0" relativeHeight="252736512" behindDoc="0" locked="0" layoutInCell="1" allowOverlap="1" wp14:anchorId="17144309" wp14:editId="7F5C653E">
            <wp:simplePos x="0" y="0"/>
            <wp:positionH relativeFrom="column">
              <wp:posOffset>1033780</wp:posOffset>
            </wp:positionH>
            <wp:positionV relativeFrom="paragraph">
              <wp:posOffset>843915</wp:posOffset>
            </wp:positionV>
            <wp:extent cx="4146550" cy="1002665"/>
            <wp:effectExtent l="0" t="0" r="6350" b="6985"/>
            <wp:wrapNone/>
            <wp:docPr id="2060" name="Picture 206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Diagram&#10;&#10;Description automatically generated"/>
                    <pic:cNvPicPr/>
                  </pic:nvPicPr>
                  <pic:blipFill>
                    <a:blip r:embed="rId87">
                      <a:extLst>
                        <a:ext uri="{28A0092B-C50C-407E-A947-70E740481C1C}">
                          <a14:useLocalDpi xmlns:a14="http://schemas.microsoft.com/office/drawing/2010/main" val="0"/>
                        </a:ext>
                      </a:extLst>
                    </a:blip>
                    <a:stretch>
                      <a:fillRect/>
                    </a:stretch>
                  </pic:blipFill>
                  <pic:spPr>
                    <a:xfrm>
                      <a:off x="0" y="0"/>
                      <a:ext cx="4146550" cy="1002665"/>
                    </a:xfrm>
                    <a:prstGeom prst="rect">
                      <a:avLst/>
                    </a:prstGeom>
                  </pic:spPr>
                </pic:pic>
              </a:graphicData>
            </a:graphic>
            <wp14:sizeRelH relativeFrom="margin">
              <wp14:pctWidth>0</wp14:pctWidth>
            </wp14:sizeRelH>
            <wp14:sizeRelV relativeFrom="margin">
              <wp14:pctHeight>0</wp14:pctHeight>
            </wp14:sizeRelV>
          </wp:anchor>
        </w:drawing>
      </w:r>
    </w:p>
    <w:p w14:paraId="60C751F9" w14:textId="73141EF5" w:rsidR="00695ED4" w:rsidRDefault="00695ED4" w:rsidP="00695ED4">
      <w:pPr>
        <w:rPr>
          <w:rFonts w:ascii="Arial" w:hAnsi="Arial" w:cs="Arial"/>
          <w:b/>
          <w:bCs/>
          <w:lang w:val="en-US"/>
        </w:rPr>
      </w:pPr>
    </w:p>
    <w:p w14:paraId="65F48946" w14:textId="71432E66" w:rsidR="00B57048" w:rsidRDefault="00B57048" w:rsidP="00695ED4">
      <w:pPr>
        <w:rPr>
          <w:rFonts w:ascii="Arial" w:hAnsi="Arial" w:cs="Arial"/>
          <w:b/>
          <w:bCs/>
          <w:lang w:val="en-US"/>
        </w:rPr>
      </w:pPr>
    </w:p>
    <w:p w14:paraId="3957F571" w14:textId="77777777" w:rsidR="00B57048" w:rsidRPr="000B521B" w:rsidRDefault="00B57048" w:rsidP="00695ED4">
      <w:pPr>
        <w:rPr>
          <w:rFonts w:ascii="Arial" w:hAnsi="Arial" w:cs="Arial"/>
          <w:b/>
          <w:bCs/>
          <w:lang w:val="en-US"/>
        </w:rPr>
      </w:pPr>
    </w:p>
    <w:p w14:paraId="1A19A500" w14:textId="77777777" w:rsidR="00695ED4" w:rsidRPr="009D4FDA" w:rsidRDefault="00695ED4" w:rsidP="00695ED4">
      <w:pPr>
        <w:spacing w:before="240" w:line="360" w:lineRule="auto"/>
        <w:jc w:val="both"/>
        <w:rPr>
          <w:rFonts w:ascii="Arial" w:hAnsi="Arial" w:cs="Arial"/>
          <w:b/>
          <w:bCs/>
          <w:sz w:val="24"/>
          <w:szCs w:val="24"/>
        </w:rPr>
      </w:pPr>
      <w:r w:rsidRPr="009D4FDA">
        <w:rPr>
          <w:rFonts w:ascii="Arial" w:hAnsi="Arial" w:cs="Arial"/>
          <w:b/>
          <w:bCs/>
          <w:sz w:val="24"/>
          <w:szCs w:val="24"/>
        </w:rPr>
        <w:lastRenderedPageBreak/>
        <w:t xml:space="preserve">Key Challenges </w:t>
      </w:r>
    </w:p>
    <w:p w14:paraId="64DBAF6A" w14:textId="2A27F6F1" w:rsidR="00695ED4" w:rsidRDefault="00695ED4" w:rsidP="00695ED4">
      <w:pPr>
        <w:spacing w:line="360" w:lineRule="auto"/>
        <w:jc w:val="both"/>
        <w:rPr>
          <w:rFonts w:ascii="Arial" w:hAnsi="Arial" w:cs="Arial"/>
          <w:sz w:val="24"/>
          <w:szCs w:val="24"/>
        </w:rPr>
      </w:pPr>
      <w:r w:rsidRPr="00C64897">
        <w:rPr>
          <w:rFonts w:ascii="Arial" w:hAnsi="Arial" w:cs="Arial"/>
          <w:sz w:val="24"/>
          <w:szCs w:val="24"/>
        </w:rPr>
        <w:t>One of disadvantages of vinyl ester resin manufacturing process is use of styrene, which is a toxic volatile organic compound. A special care is taken while using styrene monomer during the vinyl ester resin manufacturing process so that it is not exposed to outside environment. Exposure to styrene can cause skin irritation, rash, dryness. It can also irritate eye, nose, and throat. Additionally, prolong exposure can hamper concentration, memory and may affect brain and liver functions. According to Environmental protection Agency (EPA), It is listed under hazardous air pollutant and may be a potential carcinogenic substance as it has been found to cause lung cancer in animals. Studies have been conducted to find substitute of styrene such as vinyl derivatives of benzene and methyl acrylates. Further, efforts have been made to find novel monomers by using renewable feedstocks such as lignin, fatty acids, and carbohydrates.</w:t>
      </w:r>
    </w:p>
    <w:p w14:paraId="56B715F2" w14:textId="5FA4C621" w:rsidR="00153617" w:rsidRDefault="00153617" w:rsidP="00695ED4">
      <w:pPr>
        <w:rPr>
          <w:rFonts w:ascii="Arial" w:hAnsi="Arial" w:cs="Arial"/>
          <w:b/>
          <w:bCs/>
          <w:sz w:val="24"/>
          <w:szCs w:val="24"/>
          <w:lang w:val="en-US"/>
        </w:rPr>
      </w:pPr>
    </w:p>
    <w:p w14:paraId="4F42C3DC" w14:textId="4E4B0251" w:rsidR="00D16404" w:rsidRDefault="00D16404" w:rsidP="00695ED4">
      <w:pPr>
        <w:rPr>
          <w:rFonts w:ascii="Arial" w:hAnsi="Arial" w:cs="Arial"/>
          <w:b/>
          <w:bCs/>
          <w:sz w:val="24"/>
          <w:szCs w:val="24"/>
          <w:lang w:val="en-US"/>
        </w:rPr>
      </w:pPr>
    </w:p>
    <w:p w14:paraId="2EA4A9DB" w14:textId="7E14F485" w:rsidR="00D16404" w:rsidRDefault="00D16404" w:rsidP="00695ED4">
      <w:pPr>
        <w:rPr>
          <w:rFonts w:ascii="Arial" w:hAnsi="Arial" w:cs="Arial"/>
          <w:b/>
          <w:bCs/>
          <w:sz w:val="24"/>
          <w:szCs w:val="24"/>
          <w:lang w:val="en-US"/>
        </w:rPr>
      </w:pPr>
    </w:p>
    <w:p w14:paraId="04F59AD7" w14:textId="5D41DBC8" w:rsidR="00D16404" w:rsidRDefault="00D16404" w:rsidP="00695ED4">
      <w:pPr>
        <w:rPr>
          <w:rFonts w:ascii="Arial" w:hAnsi="Arial" w:cs="Arial"/>
          <w:b/>
          <w:bCs/>
          <w:sz w:val="24"/>
          <w:szCs w:val="24"/>
          <w:lang w:val="en-US"/>
        </w:rPr>
      </w:pPr>
    </w:p>
    <w:p w14:paraId="429971E8" w14:textId="13B39A7D" w:rsidR="00D16404" w:rsidRDefault="00D16404" w:rsidP="00695ED4">
      <w:pPr>
        <w:rPr>
          <w:rFonts w:ascii="Arial" w:hAnsi="Arial" w:cs="Arial"/>
          <w:b/>
          <w:bCs/>
          <w:sz w:val="24"/>
          <w:szCs w:val="24"/>
          <w:lang w:val="en-US"/>
        </w:rPr>
      </w:pPr>
    </w:p>
    <w:p w14:paraId="6C3A72A4" w14:textId="194CF77D" w:rsidR="00D16404" w:rsidRDefault="00D16404" w:rsidP="00695ED4">
      <w:pPr>
        <w:rPr>
          <w:rFonts w:ascii="Arial" w:hAnsi="Arial" w:cs="Arial"/>
          <w:b/>
          <w:bCs/>
          <w:sz w:val="24"/>
          <w:szCs w:val="24"/>
          <w:lang w:val="en-US"/>
        </w:rPr>
      </w:pPr>
    </w:p>
    <w:p w14:paraId="38BF3E44" w14:textId="1BC497F6" w:rsidR="00D16404" w:rsidRDefault="00D16404" w:rsidP="00695ED4">
      <w:pPr>
        <w:rPr>
          <w:rFonts w:ascii="Arial" w:hAnsi="Arial" w:cs="Arial"/>
          <w:b/>
          <w:bCs/>
          <w:sz w:val="24"/>
          <w:szCs w:val="24"/>
          <w:lang w:val="en-US"/>
        </w:rPr>
      </w:pPr>
    </w:p>
    <w:p w14:paraId="6006895D" w14:textId="75D09C2F" w:rsidR="00D16404" w:rsidRDefault="00D16404" w:rsidP="00695ED4">
      <w:pPr>
        <w:rPr>
          <w:rFonts w:ascii="Arial" w:hAnsi="Arial" w:cs="Arial"/>
          <w:b/>
          <w:bCs/>
          <w:sz w:val="24"/>
          <w:szCs w:val="24"/>
          <w:lang w:val="en-US"/>
        </w:rPr>
      </w:pPr>
    </w:p>
    <w:p w14:paraId="5F04AA63" w14:textId="510986C8" w:rsidR="00D16404" w:rsidRDefault="00D16404" w:rsidP="00695ED4">
      <w:pPr>
        <w:rPr>
          <w:rFonts w:ascii="Arial" w:hAnsi="Arial" w:cs="Arial"/>
          <w:b/>
          <w:bCs/>
          <w:sz w:val="24"/>
          <w:szCs w:val="24"/>
          <w:lang w:val="en-US"/>
        </w:rPr>
      </w:pPr>
    </w:p>
    <w:p w14:paraId="7584994B" w14:textId="7AF9CF00" w:rsidR="00D16404" w:rsidRDefault="00D16404" w:rsidP="00695ED4">
      <w:pPr>
        <w:rPr>
          <w:rFonts w:ascii="Arial" w:hAnsi="Arial" w:cs="Arial"/>
          <w:b/>
          <w:bCs/>
          <w:sz w:val="24"/>
          <w:szCs w:val="24"/>
          <w:lang w:val="en-US"/>
        </w:rPr>
      </w:pPr>
    </w:p>
    <w:p w14:paraId="5C871D79" w14:textId="46828924" w:rsidR="00D16404" w:rsidRDefault="00D16404" w:rsidP="00695ED4">
      <w:pPr>
        <w:rPr>
          <w:rFonts w:ascii="Arial" w:hAnsi="Arial" w:cs="Arial"/>
          <w:b/>
          <w:bCs/>
          <w:sz w:val="24"/>
          <w:szCs w:val="24"/>
          <w:lang w:val="en-US"/>
        </w:rPr>
      </w:pPr>
    </w:p>
    <w:p w14:paraId="18D41048" w14:textId="1A816AB5" w:rsidR="00D16404" w:rsidRDefault="00D16404" w:rsidP="00695ED4">
      <w:pPr>
        <w:rPr>
          <w:rFonts w:ascii="Arial" w:hAnsi="Arial" w:cs="Arial"/>
          <w:b/>
          <w:bCs/>
          <w:sz w:val="24"/>
          <w:szCs w:val="24"/>
          <w:lang w:val="en-US"/>
        </w:rPr>
      </w:pPr>
    </w:p>
    <w:p w14:paraId="71E75F58" w14:textId="544198A5" w:rsidR="00D16404" w:rsidRDefault="00D16404" w:rsidP="00695ED4">
      <w:pPr>
        <w:rPr>
          <w:rFonts w:ascii="Arial" w:hAnsi="Arial" w:cs="Arial"/>
          <w:b/>
          <w:bCs/>
          <w:sz w:val="24"/>
          <w:szCs w:val="24"/>
          <w:lang w:val="en-US"/>
        </w:rPr>
      </w:pPr>
    </w:p>
    <w:p w14:paraId="7389DE82" w14:textId="0B2A2900" w:rsidR="00D16404" w:rsidRDefault="00D16404" w:rsidP="00695ED4">
      <w:pPr>
        <w:rPr>
          <w:rFonts w:ascii="Arial" w:hAnsi="Arial" w:cs="Arial"/>
          <w:b/>
          <w:bCs/>
          <w:sz w:val="24"/>
          <w:szCs w:val="24"/>
          <w:lang w:val="en-US"/>
        </w:rPr>
      </w:pPr>
    </w:p>
    <w:p w14:paraId="6B739D92" w14:textId="4D70C933" w:rsidR="00D16404" w:rsidRDefault="00D16404" w:rsidP="00695ED4">
      <w:pPr>
        <w:rPr>
          <w:rFonts w:ascii="Arial" w:hAnsi="Arial" w:cs="Arial"/>
          <w:b/>
          <w:bCs/>
          <w:sz w:val="24"/>
          <w:szCs w:val="24"/>
          <w:lang w:val="en-US"/>
        </w:rPr>
      </w:pPr>
    </w:p>
    <w:p w14:paraId="7AE37760" w14:textId="03679384" w:rsidR="00D16404" w:rsidRDefault="00D16404" w:rsidP="00695ED4">
      <w:pPr>
        <w:rPr>
          <w:rFonts w:ascii="Arial" w:hAnsi="Arial" w:cs="Arial"/>
          <w:b/>
          <w:bCs/>
          <w:sz w:val="24"/>
          <w:szCs w:val="24"/>
          <w:lang w:val="en-US"/>
        </w:rPr>
      </w:pPr>
    </w:p>
    <w:p w14:paraId="3792E953" w14:textId="1A0DDBBD" w:rsidR="00D16404" w:rsidRDefault="00D16404" w:rsidP="00695ED4">
      <w:pPr>
        <w:rPr>
          <w:rFonts w:ascii="Arial" w:hAnsi="Arial" w:cs="Arial"/>
          <w:b/>
          <w:bCs/>
          <w:sz w:val="24"/>
          <w:szCs w:val="24"/>
          <w:lang w:val="en-US"/>
        </w:rPr>
      </w:pPr>
    </w:p>
    <w:p w14:paraId="20B3992F" w14:textId="25086A68" w:rsidR="00D16404" w:rsidRDefault="00D16404" w:rsidP="00695ED4">
      <w:pPr>
        <w:rPr>
          <w:rFonts w:ascii="Arial" w:hAnsi="Arial" w:cs="Arial"/>
          <w:b/>
          <w:bCs/>
          <w:sz w:val="24"/>
          <w:szCs w:val="24"/>
          <w:lang w:val="en-US"/>
        </w:rPr>
      </w:pPr>
    </w:p>
    <w:p w14:paraId="4EE6D273" w14:textId="7E6FC996" w:rsidR="00D16404" w:rsidRDefault="00D16404" w:rsidP="00695ED4">
      <w:pPr>
        <w:rPr>
          <w:rFonts w:ascii="Arial" w:hAnsi="Arial" w:cs="Arial"/>
          <w:b/>
          <w:bCs/>
          <w:sz w:val="24"/>
          <w:szCs w:val="24"/>
          <w:lang w:val="en-US"/>
        </w:rPr>
      </w:pPr>
    </w:p>
    <w:p w14:paraId="21958205" w14:textId="77777777" w:rsidR="00B57048" w:rsidRDefault="00B57048" w:rsidP="00695ED4">
      <w:pPr>
        <w:rPr>
          <w:rFonts w:ascii="Arial" w:hAnsi="Arial" w:cs="Arial"/>
          <w:b/>
          <w:bCs/>
          <w:sz w:val="24"/>
          <w:szCs w:val="24"/>
          <w:lang w:val="en-US"/>
        </w:rPr>
      </w:pPr>
    </w:p>
    <w:p w14:paraId="5AE55B1C" w14:textId="1EF9CDF4" w:rsidR="00695ED4" w:rsidRDefault="00695ED4" w:rsidP="00695ED4">
      <w:pPr>
        <w:rPr>
          <w:rFonts w:ascii="Arial" w:hAnsi="Arial" w:cs="Arial"/>
          <w:b/>
          <w:bCs/>
          <w:sz w:val="24"/>
          <w:szCs w:val="24"/>
          <w:lang w:val="en-US"/>
        </w:rPr>
      </w:pPr>
      <w:r>
        <w:rPr>
          <w:rFonts w:ascii="Arial" w:hAnsi="Arial" w:cs="Arial"/>
          <w:b/>
          <w:bCs/>
          <w:sz w:val="24"/>
          <w:szCs w:val="24"/>
          <w:lang w:val="en-US"/>
        </w:rPr>
        <w:lastRenderedPageBreak/>
        <w:t>4.</w:t>
      </w:r>
      <w:r w:rsidR="00D16404">
        <w:rPr>
          <w:rFonts w:ascii="Arial" w:hAnsi="Arial" w:cs="Arial"/>
          <w:b/>
          <w:bCs/>
          <w:sz w:val="24"/>
          <w:szCs w:val="24"/>
          <w:lang w:val="en-US"/>
        </w:rPr>
        <w:t>1</w:t>
      </w:r>
      <w:r>
        <w:rPr>
          <w:rFonts w:ascii="Arial" w:hAnsi="Arial" w:cs="Arial"/>
          <w:b/>
          <w:bCs/>
          <w:sz w:val="24"/>
          <w:szCs w:val="24"/>
          <w:lang w:val="en-US"/>
        </w:rPr>
        <w:t xml:space="preserve">.3. </w:t>
      </w:r>
      <w:r w:rsidRPr="000B521B">
        <w:rPr>
          <w:rFonts w:ascii="Arial" w:hAnsi="Arial" w:cs="Arial"/>
          <w:b/>
          <w:bCs/>
          <w:sz w:val="24"/>
          <w:szCs w:val="24"/>
          <w:lang w:val="en-US"/>
        </w:rPr>
        <w:t>Process Flow Diagram</w:t>
      </w:r>
    </w:p>
    <w:p w14:paraId="2BE526B4" w14:textId="77777777" w:rsidR="00695ED4" w:rsidRDefault="00695ED4" w:rsidP="00695ED4">
      <w:pPr>
        <w:tabs>
          <w:tab w:val="left" w:pos="1365"/>
        </w:tabs>
        <w:spacing w:line="360" w:lineRule="auto"/>
        <w:jc w:val="both"/>
        <w:rPr>
          <w:rFonts w:ascii="Arial" w:hAnsi="Arial" w:cs="Arial"/>
          <w:b/>
          <w:bCs/>
          <w:sz w:val="24"/>
          <w:szCs w:val="24"/>
        </w:rPr>
      </w:pPr>
      <w:r>
        <w:rPr>
          <w:rFonts w:ascii="Arial" w:hAnsi="Arial" w:cs="Arial"/>
          <w:b/>
          <w:bCs/>
          <w:sz w:val="24"/>
          <w:szCs w:val="24"/>
        </w:rPr>
        <w:t>Vinyl Ester Resin Manufacturing Process Based on Liquid Epoxy Resin (Bisphenol – A)</w:t>
      </w:r>
    </w:p>
    <w:p w14:paraId="110A7F97" w14:textId="19663E14" w:rsidR="00695ED4" w:rsidRPr="000B521B" w:rsidRDefault="00695ED4" w:rsidP="00695ED4">
      <w:pPr>
        <w:rPr>
          <w:rFonts w:ascii="Arial" w:hAnsi="Arial" w:cs="Arial"/>
          <w:b/>
          <w:bCs/>
          <w:lang w:val="en-US"/>
        </w:rPr>
      </w:pPr>
    </w:p>
    <w:p w14:paraId="5ACD802C" w14:textId="0268458F" w:rsidR="00695ED4" w:rsidRPr="000B521B" w:rsidRDefault="00EB1967" w:rsidP="00695ED4">
      <w:pPr>
        <w:rPr>
          <w:rFonts w:ascii="Arial" w:hAnsi="Arial" w:cs="Arial"/>
          <w:b/>
          <w:bCs/>
          <w:lang w:val="en-US"/>
        </w:rPr>
      </w:pPr>
      <w:r>
        <w:rPr>
          <w:rFonts w:ascii="Arial" w:hAnsi="Arial" w:cs="Arial"/>
          <w:b/>
          <w:bCs/>
          <w:noProof/>
          <w:u w:val="single"/>
        </w:rPr>
        <mc:AlternateContent>
          <mc:Choice Requires="wps">
            <w:drawing>
              <wp:anchor distT="0" distB="0" distL="114300" distR="114300" simplePos="0" relativeHeight="252760064" behindDoc="0" locked="0" layoutInCell="1" allowOverlap="1" wp14:anchorId="2B0982DE" wp14:editId="082A5D77">
                <wp:simplePos x="0" y="0"/>
                <wp:positionH relativeFrom="column">
                  <wp:posOffset>1967230</wp:posOffset>
                </wp:positionH>
                <wp:positionV relativeFrom="paragraph">
                  <wp:posOffset>73025</wp:posOffset>
                </wp:positionV>
                <wp:extent cx="1209675" cy="352425"/>
                <wp:effectExtent l="0" t="0" r="28575" b="28575"/>
                <wp:wrapNone/>
                <wp:docPr id="2063" name="Rectangle: Rounded Corners 2063"/>
                <wp:cNvGraphicFramePr/>
                <a:graphic xmlns:a="http://schemas.openxmlformats.org/drawingml/2006/main">
                  <a:graphicData uri="http://schemas.microsoft.com/office/word/2010/wordprocessingShape">
                    <wps:wsp>
                      <wps:cNvSpPr/>
                      <wps:spPr>
                        <a:xfrm>
                          <a:off x="0" y="0"/>
                          <a:ext cx="1209675" cy="352425"/>
                        </a:xfrm>
                        <a:prstGeom prst="roundRect">
                          <a:avLst/>
                        </a:prstGeom>
                        <a:solidFill>
                          <a:schemeClr val="accent2">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69C12B3" w14:textId="546B9A0A" w:rsidR="00EB1967" w:rsidRPr="00EB1967" w:rsidRDefault="00EB1967" w:rsidP="00EB1967">
                            <w:pPr>
                              <w:jc w:val="center"/>
                              <w:rPr>
                                <w:b/>
                                <w:bCs/>
                                <w:color w:val="000000" w:themeColor="text1"/>
                              </w:rPr>
                            </w:pPr>
                            <w:r w:rsidRPr="00EB1967">
                              <w:rPr>
                                <w:b/>
                                <w:bCs/>
                                <w:color w:val="000000" w:themeColor="text1"/>
                              </w:rPr>
                              <w:t>Condenser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2B0982DE" id="Rectangle: Rounded Corners 2063" o:spid="_x0000_s1203" style="position:absolute;margin-left:154.9pt;margin-top:5.75pt;width:95.25pt;height:27.75pt;z-index:2527600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" fillcolor="#f7caac [1301]" strokecolor="#1f3763 [1604]" strokeweight="1pt">
                <v:stroke joinstyle="miter"/>
                <v:textbox>
                  <w:txbxContent>
                    <w:p w14:paraId="769C12B3" w14:textId="546B9A0A" w:rsidR="00EB1967" w:rsidRPr="00EB1967" w:rsidRDefault="00EB1967" w:rsidP="00EB1967">
                      <w:pPr>
                        <w:jc w:val="center"/>
                        <w:rPr>
                          <w:b/>
                          <w:bCs/>
                          <w:color w:val="000000" w:themeColor="text1"/>
                        </w:rPr>
                      </w:pPr>
                      <w:r w:rsidRPr="00EB1967">
                        <w:rPr>
                          <w:b/>
                          <w:bCs/>
                          <w:color w:val="000000" w:themeColor="text1"/>
                        </w:rPr>
                        <w:t>Condenser</w:t>
                      </w:r>
                    </w:p>
                  </w:txbxContent>
                </v:textbox>
              </v:roundrect>
            </w:pict>
          </mc:Fallback>
        </mc:AlternateContent>
      </w:r>
    </w:p>
    <w:p w14:paraId="18BAFA4B" w14:textId="4611C5D0" w:rsidR="00695ED4" w:rsidRPr="000B521B" w:rsidRDefault="00EB1967" w:rsidP="00695ED4">
      <w:pPr>
        <w:rPr>
          <w:rFonts w:ascii="Arial" w:hAnsi="Arial" w:cs="Arial"/>
          <w:b/>
          <w:bCs/>
          <w:lang w:val="en-US"/>
        </w:rPr>
      </w:pPr>
      <w:r>
        <w:rPr>
          <w:rFonts w:ascii="Arial" w:hAnsi="Arial" w:cs="Arial"/>
          <w:b/>
          <w:bCs/>
          <w:noProof/>
          <w:lang w:val="en-US"/>
        </w:rPr>
        <mc:AlternateContent>
          <mc:Choice Requires="wps">
            <w:drawing>
              <wp:anchor distT="0" distB="0" distL="114300" distR="114300" simplePos="0" relativeHeight="252763136" behindDoc="0" locked="0" layoutInCell="1" allowOverlap="1" wp14:anchorId="59AC998B" wp14:editId="2674A7F1">
                <wp:simplePos x="0" y="0"/>
                <wp:positionH relativeFrom="column">
                  <wp:posOffset>2924175</wp:posOffset>
                </wp:positionH>
                <wp:positionV relativeFrom="paragraph">
                  <wp:posOffset>140970</wp:posOffset>
                </wp:positionV>
                <wp:extent cx="0" cy="409575"/>
                <wp:effectExtent l="76200" t="38100" r="57150" b="9525"/>
                <wp:wrapNone/>
                <wp:docPr id="2065" name="Straight Arrow Connector 2065"/>
                <wp:cNvGraphicFramePr/>
                <a:graphic xmlns:a="http://schemas.openxmlformats.org/drawingml/2006/main">
                  <a:graphicData uri="http://schemas.microsoft.com/office/word/2010/wordprocessingShape">
                    <wps:wsp>
                      <wps:cNvCnPr/>
                      <wps:spPr>
                        <a:xfrm rot="10800000">
                          <a:off x="0" y="0"/>
                          <a:ext cx="0" cy="4095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0ED4E36" id="Straight Arrow Connector 2065" o:spid="_x0000_s1026" type="#_x0000_t32" style="position:absolute;margin-left:230.25pt;margin-top:11.1pt;width:0;height:32.25pt;rotation:180;z-index:2527631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" strokecolor="#4472c4 [3204]" strokeweight=".5pt">
                <v:stroke endarrow="block" joinstyle="miter"/>
              </v:shape>
            </w:pict>
          </mc:Fallback>
        </mc:AlternateContent>
      </w:r>
      <w:r>
        <w:rPr>
          <w:rFonts w:ascii="Arial" w:hAnsi="Arial" w:cs="Arial"/>
          <w:b/>
          <w:bCs/>
          <w:noProof/>
          <w:lang w:val="en-US"/>
        </w:rPr>
        <mc:AlternateContent>
          <mc:Choice Requires="wps">
            <w:drawing>
              <wp:anchor distT="0" distB="0" distL="114300" distR="114300" simplePos="0" relativeHeight="252761088" behindDoc="0" locked="0" layoutInCell="1" allowOverlap="1" wp14:anchorId="48F93C75" wp14:editId="0DE816CE">
                <wp:simplePos x="0" y="0"/>
                <wp:positionH relativeFrom="column">
                  <wp:posOffset>2286000</wp:posOffset>
                </wp:positionH>
                <wp:positionV relativeFrom="paragraph">
                  <wp:posOffset>150495</wp:posOffset>
                </wp:positionV>
                <wp:extent cx="0" cy="409575"/>
                <wp:effectExtent l="76200" t="0" r="57150" b="47625"/>
                <wp:wrapNone/>
                <wp:docPr id="2064" name="Straight Arrow Connector 2064"/>
                <wp:cNvGraphicFramePr/>
                <a:graphic xmlns:a="http://schemas.openxmlformats.org/drawingml/2006/main">
                  <a:graphicData uri="http://schemas.microsoft.com/office/word/2010/wordprocessingShape">
                    <wps:wsp>
                      <wps:cNvCnPr/>
                      <wps:spPr>
                        <a:xfrm>
                          <a:off x="0" y="0"/>
                          <a:ext cx="0" cy="4095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53BD2E8" id="Straight Arrow Connector 2064" o:spid="_x0000_s1026" type="#_x0000_t32" style="position:absolute;margin-left:180pt;margin-top:11.85pt;width:0;height:32.25pt;z-index:2527610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" strokecolor="#4472c4 [3204]" strokeweight=".5pt">
                <v:stroke endarrow="block" joinstyle="miter"/>
              </v:shape>
            </w:pict>
          </mc:Fallback>
        </mc:AlternateContent>
      </w:r>
    </w:p>
    <w:p w14:paraId="5820CEB6" w14:textId="64C3C963" w:rsidR="00695ED4" w:rsidRPr="000B521B" w:rsidRDefault="00695ED4" w:rsidP="00695ED4">
      <w:pPr>
        <w:rPr>
          <w:rFonts w:ascii="Arial" w:hAnsi="Arial" w:cs="Arial"/>
          <w:b/>
          <w:bCs/>
          <w:u w:val="single"/>
        </w:rPr>
      </w:pPr>
    </w:p>
    <w:p w14:paraId="7DA6F02F" w14:textId="2C98C0A8" w:rsidR="00695ED4" w:rsidRPr="000B521B" w:rsidRDefault="00EB1967" w:rsidP="00695ED4">
      <w:pPr>
        <w:rPr>
          <w:rFonts w:ascii="Arial" w:hAnsi="Arial" w:cs="Arial"/>
          <w:b/>
          <w:bCs/>
          <w:u w:val="single"/>
        </w:rPr>
      </w:pPr>
      <w:r>
        <w:rPr>
          <w:rFonts w:ascii="Arial" w:hAnsi="Arial" w:cs="Arial"/>
          <w:b/>
          <w:bCs/>
          <w:noProof/>
          <w:u w:val="single"/>
        </w:rPr>
        <mc:AlternateContent>
          <mc:Choice Requires="wps">
            <w:drawing>
              <wp:anchor distT="0" distB="0" distL="114300" distR="114300" simplePos="0" relativeHeight="252767232" behindDoc="0" locked="0" layoutInCell="1" allowOverlap="1" wp14:anchorId="6DE29564" wp14:editId="21DF62E8">
                <wp:simplePos x="0" y="0"/>
                <wp:positionH relativeFrom="column">
                  <wp:posOffset>4181475</wp:posOffset>
                </wp:positionH>
                <wp:positionV relativeFrom="paragraph">
                  <wp:posOffset>133985</wp:posOffset>
                </wp:positionV>
                <wp:extent cx="1400175" cy="809625"/>
                <wp:effectExtent l="0" t="0" r="28575" b="28575"/>
                <wp:wrapNone/>
                <wp:docPr id="2067" name="Rectangle: Rounded Corners 2067"/>
                <wp:cNvGraphicFramePr/>
                <a:graphic xmlns:a="http://schemas.openxmlformats.org/drawingml/2006/main">
                  <a:graphicData uri="http://schemas.microsoft.com/office/word/2010/wordprocessingShape">
                    <wps:wsp>
                      <wps:cNvSpPr/>
                      <wps:spPr>
                        <a:xfrm>
                          <a:off x="0" y="0"/>
                          <a:ext cx="1400175" cy="809625"/>
                        </a:xfrm>
                        <a:prstGeom prst="round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8FC4D85" w14:textId="657455AB" w:rsidR="00EB1967" w:rsidRPr="00B62D18" w:rsidRDefault="00EB1967" w:rsidP="00B62D18">
                            <w:pPr>
                              <w:jc w:val="center"/>
                              <w:rPr>
                                <w:b/>
                                <w:bCs/>
                                <w:color w:val="000000" w:themeColor="text1"/>
                              </w:rPr>
                            </w:pPr>
                            <w:r w:rsidRPr="00B62D18">
                              <w:rPr>
                                <w:b/>
                                <w:bCs/>
                                <w:color w:val="000000" w:themeColor="text1"/>
                              </w:rPr>
                              <w:t>Unsaturated monocarboxylic acid</w:t>
                            </w:r>
                            <w:r w:rsidR="00B62D18">
                              <w:rPr>
                                <w:b/>
                                <w:bCs/>
                                <w:color w:val="000000" w:themeColor="text1"/>
                                <w:vertAlign w:val="superscript"/>
                              </w:rPr>
                              <w:t>1</w:t>
                            </w:r>
                            <w:r w:rsidRPr="00B62D18">
                              <w:rPr>
                                <w:b/>
                                <w:bCs/>
                                <w:color w:val="000000" w:themeColor="text1"/>
                              </w:rPr>
                              <w:t>, Additives</w:t>
                            </w:r>
                          </w:p>
                          <w:p w14:paraId="5853E5F2" w14:textId="46EB5ACE" w:rsidR="00EB1967" w:rsidRPr="00B62D18" w:rsidRDefault="00EB1967" w:rsidP="00B62D18">
                            <w:pPr>
                              <w:jc w:val="center"/>
                              <w:rPr>
                                <w:b/>
                                <w:b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DE29564" id="Rectangle: Rounded Corners 2067" o:spid="_x0000_s1204" style="position:absolute;margin-left:329.25pt;margin-top:10.55pt;width:110.25pt;height:63.75pt;z-index:252767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" fillcolor="#b4c6e7 [1300]" strokecolor="#1f3763 [1604]" strokeweight="1pt">
                <v:stroke joinstyle="miter"/>
                <v:textbox>
                  <w:txbxContent>
                    <w:p w14:paraId="28FC4D85" w14:textId="657455AB" w:rsidR="00EB1967" w:rsidRPr="00B62D18" w:rsidRDefault="00EB1967" w:rsidP="00B62D18">
                      <w:pPr>
                        <w:jc w:val="center"/>
                        <w:rPr>
                          <w:b/>
                          <w:bCs/>
                          <w:color w:val="000000" w:themeColor="text1"/>
                        </w:rPr>
                      </w:pPr>
                      <w:r w:rsidRPr="00B62D18">
                        <w:rPr>
                          <w:b/>
                          <w:bCs/>
                          <w:color w:val="000000" w:themeColor="text1"/>
                        </w:rPr>
                        <w:t>Unsaturated monocarboxylic acid</w:t>
                      </w:r>
                      <w:r w:rsidR="00B62D18">
                        <w:rPr>
                          <w:b/>
                          <w:bCs/>
                          <w:color w:val="000000" w:themeColor="text1"/>
                          <w:vertAlign w:val="superscript"/>
                        </w:rPr>
                        <w:t>1</w:t>
                      </w:r>
                      <w:r w:rsidRPr="00B62D18">
                        <w:rPr>
                          <w:b/>
                          <w:bCs/>
                          <w:color w:val="000000" w:themeColor="text1"/>
                        </w:rPr>
                        <w:t>, Additives</w:t>
                      </w:r>
                    </w:p>
                    <w:p w14:paraId="5853E5F2" w14:textId="46EB5ACE" w:rsidR="00EB1967" w:rsidRPr="00B62D18" w:rsidRDefault="00EB1967" w:rsidP="00B62D18">
                      <w:pPr>
                        <w:jc w:val="center"/>
                        <w:rPr>
                          <w:b/>
                          <w:bCs/>
                          <w:color w:val="000000" w:themeColor="text1"/>
                        </w:rPr>
                      </w:pPr>
                    </w:p>
                  </w:txbxContent>
                </v:textbox>
              </v:roundrect>
            </w:pict>
          </mc:Fallback>
        </mc:AlternateContent>
      </w:r>
      <w:r>
        <w:rPr>
          <w:rFonts w:ascii="Arial" w:hAnsi="Arial" w:cs="Arial"/>
          <w:b/>
          <w:bCs/>
          <w:noProof/>
          <w:u w:val="single"/>
        </w:rPr>
        <mc:AlternateContent>
          <mc:Choice Requires="wps">
            <w:drawing>
              <wp:anchor distT="0" distB="0" distL="114300" distR="114300" simplePos="0" relativeHeight="252765184" behindDoc="0" locked="0" layoutInCell="1" allowOverlap="1" wp14:anchorId="0FD24D6C" wp14:editId="2CF85372">
                <wp:simplePos x="0" y="0"/>
                <wp:positionH relativeFrom="column">
                  <wp:posOffset>1938655</wp:posOffset>
                </wp:positionH>
                <wp:positionV relativeFrom="paragraph">
                  <wp:posOffset>19685</wp:posOffset>
                </wp:positionV>
                <wp:extent cx="1280795" cy="1104900"/>
                <wp:effectExtent l="0" t="0" r="14605" b="19050"/>
                <wp:wrapNone/>
                <wp:docPr id="2066" name="Rectangle: Rounded Corners 2066"/>
                <wp:cNvGraphicFramePr/>
                <a:graphic xmlns:a="http://schemas.openxmlformats.org/drawingml/2006/main">
                  <a:graphicData uri="http://schemas.microsoft.com/office/word/2010/wordprocessingShape">
                    <wps:wsp>
                      <wps:cNvSpPr/>
                      <wps:spPr>
                        <a:xfrm>
                          <a:off x="0" y="0"/>
                          <a:ext cx="1280795" cy="1104900"/>
                        </a:xfrm>
                        <a:prstGeom prst="roundRect">
                          <a:avLst/>
                        </a:prstGeom>
                        <a:solidFill>
                          <a:schemeClr val="accent2">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676B70A" w14:textId="77777777" w:rsidR="00EB1967" w:rsidRDefault="00EB1967" w:rsidP="00EB1967">
                            <w:pPr>
                              <w:jc w:val="center"/>
                              <w:rPr>
                                <w:b/>
                                <w:bCs/>
                                <w:color w:val="000000" w:themeColor="text1"/>
                              </w:rPr>
                            </w:pPr>
                            <w:r w:rsidRPr="00EB1967">
                              <w:rPr>
                                <w:b/>
                                <w:bCs/>
                                <w:color w:val="000000" w:themeColor="text1"/>
                              </w:rPr>
                              <w:t>Reactor</w:t>
                            </w:r>
                          </w:p>
                          <w:p w14:paraId="79987B12" w14:textId="488376F0" w:rsidR="00EB1967" w:rsidRPr="00EB1967" w:rsidRDefault="00EB1967" w:rsidP="00EB1967">
                            <w:pPr>
                              <w:jc w:val="center"/>
                              <w:rPr>
                                <w:b/>
                                <w:bCs/>
                                <w:color w:val="000000" w:themeColor="text1"/>
                              </w:rPr>
                            </w:pPr>
                            <w:r w:rsidRPr="00EB1967">
                              <w:rPr>
                                <w:b/>
                                <w:bCs/>
                                <w:color w:val="000000" w:themeColor="text1"/>
                              </w:rPr>
                              <w:t>Temp :160-170°C</w:t>
                            </w:r>
                          </w:p>
                          <w:p w14:paraId="01DF67C8" w14:textId="69B66350" w:rsidR="00EB1967" w:rsidRPr="00EB1967" w:rsidRDefault="00EB1967" w:rsidP="00EB1967">
                            <w:pPr>
                              <w:jc w:val="center"/>
                              <w:rPr>
                                <w:b/>
                                <w:bCs/>
                                <w:color w:val="000000" w:themeColor="text1"/>
                              </w:rPr>
                            </w:pPr>
                            <w:r w:rsidRPr="00EB1967">
                              <w:rPr>
                                <w:b/>
                                <w:bCs/>
                                <w:color w:val="000000" w:themeColor="text1"/>
                              </w:rPr>
                              <w:t>Time :4-6 Hr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FD24D6C" id="Rectangle: Rounded Corners 2066" o:spid="_x0000_s1205" style="position:absolute;margin-left:152.65pt;margin-top:1.55pt;width:100.85pt;height:87pt;z-index:252765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" fillcolor="#f7caac [1301]" strokecolor="#1f3763 [1604]" strokeweight="1pt">
                <v:stroke joinstyle="miter"/>
                <v:textbox>
                  <w:txbxContent>
                    <w:p w14:paraId="7676B70A" w14:textId="77777777" w:rsidR="00EB1967" w:rsidRDefault="00EB1967" w:rsidP="00EB1967">
                      <w:pPr>
                        <w:jc w:val="center"/>
                        <w:rPr>
                          <w:b/>
                          <w:bCs/>
                          <w:color w:val="000000" w:themeColor="text1"/>
                        </w:rPr>
                      </w:pPr>
                      <w:r w:rsidRPr="00EB1967">
                        <w:rPr>
                          <w:b/>
                          <w:bCs/>
                          <w:color w:val="000000" w:themeColor="text1"/>
                        </w:rPr>
                        <w:t>Reactor</w:t>
                      </w:r>
                    </w:p>
                    <w:p w14:paraId="79987B12" w14:textId="488376F0" w:rsidR="00EB1967" w:rsidRPr="00EB1967" w:rsidRDefault="00EB1967" w:rsidP="00EB1967">
                      <w:pPr>
                        <w:jc w:val="center"/>
                        <w:rPr>
                          <w:b/>
                          <w:bCs/>
                          <w:color w:val="000000" w:themeColor="text1"/>
                        </w:rPr>
                      </w:pPr>
                      <w:r w:rsidRPr="00EB1967">
                        <w:rPr>
                          <w:b/>
                          <w:bCs/>
                          <w:color w:val="000000" w:themeColor="text1"/>
                        </w:rPr>
                        <w:t>Temp :160-170°C</w:t>
                      </w:r>
                    </w:p>
                    <w:p w14:paraId="01DF67C8" w14:textId="69B66350" w:rsidR="00EB1967" w:rsidRPr="00EB1967" w:rsidRDefault="00EB1967" w:rsidP="00EB1967">
                      <w:pPr>
                        <w:jc w:val="center"/>
                        <w:rPr>
                          <w:b/>
                          <w:bCs/>
                          <w:color w:val="000000" w:themeColor="text1"/>
                        </w:rPr>
                      </w:pPr>
                      <w:r w:rsidRPr="00EB1967">
                        <w:rPr>
                          <w:b/>
                          <w:bCs/>
                          <w:color w:val="000000" w:themeColor="text1"/>
                        </w:rPr>
                        <w:t>Time :4-6 Hr</w:t>
                      </w:r>
                    </w:p>
                  </w:txbxContent>
                </v:textbox>
              </v:roundrect>
            </w:pict>
          </mc:Fallback>
        </mc:AlternateContent>
      </w:r>
      <w:r>
        <w:rPr>
          <w:rFonts w:ascii="Arial" w:hAnsi="Arial" w:cs="Arial"/>
          <w:b/>
          <w:bCs/>
          <w:noProof/>
          <w:u w:val="single"/>
        </w:rPr>
        <mc:AlternateContent>
          <mc:Choice Requires="wps">
            <w:drawing>
              <wp:anchor distT="0" distB="0" distL="114300" distR="114300" simplePos="0" relativeHeight="252758016" behindDoc="0" locked="0" layoutInCell="1" allowOverlap="1" wp14:anchorId="39B1F6B1" wp14:editId="2E21310E">
                <wp:simplePos x="0" y="0"/>
                <wp:positionH relativeFrom="column">
                  <wp:posOffset>104775</wp:posOffset>
                </wp:positionH>
                <wp:positionV relativeFrom="paragraph">
                  <wp:posOffset>181610</wp:posOffset>
                </wp:positionV>
                <wp:extent cx="1209675" cy="838200"/>
                <wp:effectExtent l="0" t="0" r="28575" b="19050"/>
                <wp:wrapNone/>
                <wp:docPr id="2062" name="Rectangle: Rounded Corners 2062"/>
                <wp:cNvGraphicFramePr/>
                <a:graphic xmlns:a="http://schemas.openxmlformats.org/drawingml/2006/main">
                  <a:graphicData uri="http://schemas.microsoft.com/office/word/2010/wordprocessingShape">
                    <wps:wsp>
                      <wps:cNvSpPr/>
                      <wps:spPr>
                        <a:xfrm>
                          <a:off x="0" y="0"/>
                          <a:ext cx="1209675" cy="838200"/>
                        </a:xfrm>
                        <a:prstGeom prst="round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DE399D3" w14:textId="1E030172" w:rsidR="00EB1967" w:rsidRPr="00EB1967" w:rsidRDefault="00EB1967" w:rsidP="00EB1967">
                            <w:pPr>
                              <w:jc w:val="center"/>
                              <w:rPr>
                                <w:b/>
                                <w:bCs/>
                                <w:color w:val="000000" w:themeColor="text1"/>
                              </w:rPr>
                            </w:pPr>
                            <w:r w:rsidRPr="00EB1967">
                              <w:rPr>
                                <w:b/>
                                <w:bCs/>
                                <w:color w:val="000000" w:themeColor="text1"/>
                              </w:rPr>
                              <w:t>Liquid Epoxy Resin (Bisphenol – 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39B1F6B1" id="Rectangle: Rounded Corners 2062" o:spid="_x0000_s1206" style="position:absolute;margin-left:8.25pt;margin-top:14.3pt;width:95.25pt;height:66pt;z-index:2527580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" fillcolor="#b4c6e7 [1300]" strokecolor="#1f3763 [1604]" strokeweight="1pt">
                <v:stroke joinstyle="miter"/>
                <v:textbox>
                  <w:txbxContent>
                    <w:p w14:paraId="4DE399D3" w14:textId="1E030172" w:rsidR="00EB1967" w:rsidRPr="00EB1967" w:rsidRDefault="00EB1967" w:rsidP="00EB1967">
                      <w:pPr>
                        <w:jc w:val="center"/>
                        <w:rPr>
                          <w:b/>
                          <w:bCs/>
                          <w:color w:val="000000" w:themeColor="text1"/>
                        </w:rPr>
                      </w:pPr>
                      <w:r w:rsidRPr="00EB1967">
                        <w:rPr>
                          <w:b/>
                          <w:bCs/>
                          <w:color w:val="000000" w:themeColor="text1"/>
                        </w:rPr>
                        <w:t>Liquid Epoxy Resin (Bisphenol – A)</w:t>
                      </w:r>
                    </w:p>
                  </w:txbxContent>
                </v:textbox>
              </v:roundrect>
            </w:pict>
          </mc:Fallback>
        </mc:AlternateContent>
      </w:r>
    </w:p>
    <w:p w14:paraId="085933A3" w14:textId="1D1C439F" w:rsidR="00695ED4" w:rsidRPr="000B521B" w:rsidRDefault="00695ED4" w:rsidP="00695ED4">
      <w:pPr>
        <w:rPr>
          <w:rFonts w:ascii="Arial" w:hAnsi="Arial" w:cs="Arial"/>
          <w:b/>
          <w:bCs/>
          <w:u w:val="single"/>
        </w:rPr>
      </w:pPr>
      <w:r w:rsidRPr="000B521B">
        <w:rPr>
          <w:rFonts w:ascii="Arial" w:hAnsi="Arial" w:cs="Arial"/>
          <w:b/>
          <w:bCs/>
          <w:noProof/>
          <w:u w:val="single"/>
        </w:rPr>
        <mc:AlternateContent>
          <mc:Choice Requires="wps">
            <w:drawing>
              <wp:anchor distT="0" distB="0" distL="114300" distR="114300" simplePos="0" relativeHeight="252667904" behindDoc="0" locked="0" layoutInCell="1" allowOverlap="1" wp14:anchorId="3212790A" wp14:editId="1BE6BAFC">
                <wp:simplePos x="0" y="0"/>
                <wp:positionH relativeFrom="column">
                  <wp:posOffset>3248025</wp:posOffset>
                </wp:positionH>
                <wp:positionV relativeFrom="paragraph">
                  <wp:posOffset>266700</wp:posOffset>
                </wp:positionV>
                <wp:extent cx="904875" cy="9525"/>
                <wp:effectExtent l="38100" t="76200" r="0" b="85725"/>
                <wp:wrapNone/>
                <wp:docPr id="122" name="Straight Arrow Connector 122"/>
                <wp:cNvGraphicFramePr/>
                <a:graphic xmlns:a="http://schemas.openxmlformats.org/drawingml/2006/main">
                  <a:graphicData uri="http://schemas.microsoft.com/office/word/2010/wordprocessingShape">
                    <wps:wsp>
                      <wps:cNvCnPr/>
                      <wps:spPr>
                        <a:xfrm flipH="1" flipV="1">
                          <a:off x="0" y="0"/>
                          <a:ext cx="904875" cy="95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3A7FBB1" id="Straight Arrow Connector 122" o:spid="_x0000_s1026" type="#_x0000_t32" style="position:absolute;margin-left:255.75pt;margin-top:21pt;width:71.25pt;height:.75pt;flip:x y;z-index:2526679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" strokecolor="#4472c4 [3204]" strokeweight=".5pt">
                <v:stroke endarrow="block" joinstyle="miter"/>
              </v:shape>
            </w:pict>
          </mc:Fallback>
        </mc:AlternateContent>
      </w:r>
    </w:p>
    <w:p w14:paraId="611EB1BB" w14:textId="549A229B" w:rsidR="00695ED4" w:rsidRPr="000B521B" w:rsidRDefault="00695ED4" w:rsidP="00695ED4">
      <w:pPr>
        <w:rPr>
          <w:rFonts w:ascii="Arial" w:hAnsi="Arial" w:cs="Arial"/>
          <w:b/>
          <w:bCs/>
          <w:u w:val="single"/>
        </w:rPr>
      </w:pPr>
      <w:r w:rsidRPr="000B521B">
        <w:rPr>
          <w:rFonts w:ascii="Arial" w:hAnsi="Arial" w:cs="Arial"/>
          <w:b/>
          <w:bCs/>
          <w:noProof/>
          <w:u w:val="single"/>
        </w:rPr>
        <mc:AlternateContent>
          <mc:Choice Requires="wps">
            <w:drawing>
              <wp:anchor distT="0" distB="0" distL="114300" distR="114300" simplePos="0" relativeHeight="252661760" behindDoc="0" locked="0" layoutInCell="1" allowOverlap="1" wp14:anchorId="46EC1CF9" wp14:editId="4D5877FC">
                <wp:simplePos x="0" y="0"/>
                <wp:positionH relativeFrom="column">
                  <wp:posOffset>1333500</wp:posOffset>
                </wp:positionH>
                <wp:positionV relativeFrom="paragraph">
                  <wp:posOffset>59690</wp:posOffset>
                </wp:positionV>
                <wp:extent cx="575945" cy="0"/>
                <wp:effectExtent l="0" t="76200" r="14605" b="95250"/>
                <wp:wrapNone/>
                <wp:docPr id="134" name="Straight Arrow Connector 134"/>
                <wp:cNvGraphicFramePr/>
                <a:graphic xmlns:a="http://schemas.openxmlformats.org/drawingml/2006/main">
                  <a:graphicData uri="http://schemas.microsoft.com/office/word/2010/wordprocessingShape">
                    <wps:wsp>
                      <wps:cNvCnPr/>
                      <wps:spPr>
                        <a:xfrm>
                          <a:off x="0" y="0"/>
                          <a:ext cx="57594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366DB331" id="Straight Arrow Connector 134" o:spid="_x0000_s1026" type="#_x0000_t32" style="position:absolute;margin-left:105pt;margin-top:4.7pt;width:45.35pt;height:0;z-index:2526617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" strokecolor="#4472c4 [3204]" strokeweight=".5pt">
                <v:stroke endarrow="block" joinstyle="miter"/>
              </v:shape>
            </w:pict>
          </mc:Fallback>
        </mc:AlternateContent>
      </w:r>
    </w:p>
    <w:p w14:paraId="719531A4" w14:textId="7933D1D8" w:rsidR="00695ED4" w:rsidRPr="000B521B" w:rsidRDefault="00EB1967" w:rsidP="00695ED4">
      <w:pPr>
        <w:tabs>
          <w:tab w:val="left" w:pos="7770"/>
        </w:tabs>
        <w:rPr>
          <w:rFonts w:ascii="Arial" w:hAnsi="Arial" w:cs="Arial"/>
        </w:rPr>
      </w:pPr>
      <w:r>
        <w:rPr>
          <w:rFonts w:ascii="Arial" w:hAnsi="Arial" w:cs="Arial"/>
          <w:b/>
          <w:bCs/>
          <w:noProof/>
          <w:u w:val="single"/>
        </w:rPr>
        <mc:AlternateContent>
          <mc:Choice Requires="wps">
            <w:drawing>
              <wp:anchor distT="0" distB="0" distL="114300" distR="114300" simplePos="0" relativeHeight="252772352" behindDoc="0" locked="0" layoutInCell="1" allowOverlap="1" wp14:anchorId="51C3311F" wp14:editId="67ED3262">
                <wp:simplePos x="0" y="0"/>
                <wp:positionH relativeFrom="column">
                  <wp:posOffset>4810125</wp:posOffset>
                </wp:positionH>
                <wp:positionV relativeFrom="paragraph">
                  <wp:posOffset>213995</wp:posOffset>
                </wp:positionV>
                <wp:extent cx="1323975" cy="352425"/>
                <wp:effectExtent l="0" t="0" r="28575" b="28575"/>
                <wp:wrapNone/>
                <wp:docPr id="2070" name="Rectangle: Rounded Corners 2070"/>
                <wp:cNvGraphicFramePr/>
                <a:graphic xmlns:a="http://schemas.openxmlformats.org/drawingml/2006/main">
                  <a:graphicData uri="http://schemas.microsoft.com/office/word/2010/wordprocessingShape">
                    <wps:wsp>
                      <wps:cNvSpPr/>
                      <wps:spPr>
                        <a:xfrm>
                          <a:off x="0" y="0"/>
                          <a:ext cx="1323975" cy="352425"/>
                        </a:xfrm>
                        <a:prstGeom prst="round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A2CF265" w14:textId="20D41DBA" w:rsidR="00EB1967" w:rsidRPr="00EB1967" w:rsidRDefault="00EB1967" w:rsidP="00EB1967">
                            <w:pPr>
                              <w:jc w:val="center"/>
                              <w:rPr>
                                <w:b/>
                                <w:bCs/>
                                <w:color w:val="000000" w:themeColor="text1"/>
                              </w:rPr>
                            </w:pPr>
                            <w:r w:rsidRPr="00EB1967">
                              <w:rPr>
                                <w:b/>
                                <w:bCs/>
                                <w:color w:val="000000" w:themeColor="text1"/>
                              </w:rPr>
                              <w:t>Styrene Monomer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1C3311F" id="Rectangle: Rounded Corners 2070" o:spid="_x0000_s1207" style="position:absolute;margin-left:378.75pt;margin-top:16.85pt;width:104.25pt;height:27.75pt;z-index:25277235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" fillcolor="#b4c6e7 [1300]" strokecolor="#1f3763 [1604]" strokeweight="1pt">
                <v:stroke joinstyle="miter"/>
                <v:textbox>
                  <w:txbxContent>
                    <w:p w14:paraId="2A2CF265" w14:textId="20D41DBA" w:rsidR="00EB1967" w:rsidRPr="00EB1967" w:rsidRDefault="00EB1967" w:rsidP="00EB1967">
                      <w:pPr>
                        <w:jc w:val="center"/>
                        <w:rPr>
                          <w:b/>
                          <w:bCs/>
                          <w:color w:val="000000" w:themeColor="text1"/>
                        </w:rPr>
                      </w:pPr>
                      <w:r w:rsidRPr="00EB1967">
                        <w:rPr>
                          <w:b/>
                          <w:bCs/>
                          <w:color w:val="000000" w:themeColor="text1"/>
                        </w:rPr>
                        <w:t>Styrene Monomer</w:t>
                      </w:r>
                    </w:p>
                  </w:txbxContent>
                </v:textbox>
              </v:roundrect>
            </w:pict>
          </mc:Fallback>
        </mc:AlternateContent>
      </w:r>
      <w:r w:rsidR="00695ED4" w:rsidRPr="000B521B">
        <w:rPr>
          <w:rFonts w:ascii="Arial" w:hAnsi="Arial" w:cs="Arial"/>
          <w:b/>
          <w:bCs/>
          <w:noProof/>
          <w:u w:val="single"/>
        </w:rPr>
        <mc:AlternateContent>
          <mc:Choice Requires="wps">
            <w:drawing>
              <wp:anchor distT="0" distB="0" distL="114300" distR="114300" simplePos="0" relativeHeight="252664832" behindDoc="0" locked="0" layoutInCell="1" allowOverlap="1" wp14:anchorId="79229509" wp14:editId="6C5FBFF4">
                <wp:simplePos x="0" y="0"/>
                <wp:positionH relativeFrom="column">
                  <wp:posOffset>3047365</wp:posOffset>
                </wp:positionH>
                <wp:positionV relativeFrom="paragraph">
                  <wp:posOffset>297815</wp:posOffset>
                </wp:positionV>
                <wp:extent cx="1762125" cy="1219200"/>
                <wp:effectExtent l="38100" t="0" r="9525" b="95250"/>
                <wp:wrapNone/>
                <wp:docPr id="138" name="Connector: Elbow 138"/>
                <wp:cNvGraphicFramePr/>
                <a:graphic xmlns:a="http://schemas.openxmlformats.org/drawingml/2006/main">
                  <a:graphicData uri="http://schemas.microsoft.com/office/word/2010/wordprocessingShape">
                    <wps:wsp>
                      <wps:cNvCnPr/>
                      <wps:spPr>
                        <a:xfrm flipH="1">
                          <a:off x="0" y="0"/>
                          <a:ext cx="1762125" cy="1219200"/>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45ADCF0" id="Connector: Elbow 138" o:spid="_x0000_s1026" type="#_x0000_t34" style="position:absolute;margin-left:239.95pt;margin-top:23.45pt;width:138.75pt;height:96pt;flip:x;z-index:2526648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" strokecolor="#4472c4 [3204]" strokeweight=".5pt">
                <v:stroke endarrow="block"/>
              </v:shape>
            </w:pict>
          </mc:Fallback>
        </mc:AlternateContent>
      </w:r>
      <w:r w:rsidR="00695ED4" w:rsidRPr="000B521B">
        <w:rPr>
          <w:rFonts w:ascii="Arial" w:hAnsi="Arial" w:cs="Arial"/>
        </w:rPr>
        <w:tab/>
      </w:r>
    </w:p>
    <w:p w14:paraId="039E5133" w14:textId="57EB4E9D" w:rsidR="00695ED4" w:rsidRPr="000B521B" w:rsidRDefault="00695ED4" w:rsidP="00695ED4">
      <w:pPr>
        <w:rPr>
          <w:rFonts w:ascii="Arial" w:hAnsi="Arial" w:cs="Arial"/>
        </w:rPr>
      </w:pPr>
      <w:r w:rsidRPr="000B521B">
        <w:rPr>
          <w:rFonts w:ascii="Arial" w:hAnsi="Arial" w:cs="Arial"/>
          <w:b/>
          <w:bCs/>
          <w:noProof/>
          <w:u w:val="single"/>
        </w:rPr>
        <mc:AlternateContent>
          <mc:Choice Requires="wps">
            <w:drawing>
              <wp:anchor distT="0" distB="0" distL="114300" distR="114300" simplePos="0" relativeHeight="252665856" behindDoc="0" locked="0" layoutInCell="1" allowOverlap="1" wp14:anchorId="5DED1A23" wp14:editId="4E7D1EE6">
                <wp:simplePos x="0" y="0"/>
                <wp:positionH relativeFrom="column">
                  <wp:posOffset>2533650</wp:posOffset>
                </wp:positionH>
                <wp:positionV relativeFrom="paragraph">
                  <wp:posOffset>21590</wp:posOffset>
                </wp:positionV>
                <wp:extent cx="19050" cy="838200"/>
                <wp:effectExtent l="57150" t="0" r="57150" b="57150"/>
                <wp:wrapNone/>
                <wp:docPr id="143" name="Straight Arrow Connector 143"/>
                <wp:cNvGraphicFramePr/>
                <a:graphic xmlns:a="http://schemas.openxmlformats.org/drawingml/2006/main">
                  <a:graphicData uri="http://schemas.microsoft.com/office/word/2010/wordprocessingShape">
                    <wps:wsp>
                      <wps:cNvCnPr/>
                      <wps:spPr>
                        <a:xfrm>
                          <a:off x="0" y="0"/>
                          <a:ext cx="19050" cy="838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554A6D1" id="Straight Arrow Connector 143" o:spid="_x0000_s1026" type="#_x0000_t32" style="position:absolute;margin-left:199.5pt;margin-top:1.7pt;width:1.5pt;height:66pt;z-index:2526658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" strokecolor="#4472c4 [3204]" strokeweight=".5pt">
                <v:stroke endarrow="block" joinstyle="miter"/>
              </v:shape>
            </w:pict>
          </mc:Fallback>
        </mc:AlternateContent>
      </w:r>
    </w:p>
    <w:p w14:paraId="6B9DC54D" w14:textId="7BE6F7D5" w:rsidR="00695ED4" w:rsidRPr="000B521B" w:rsidRDefault="00695ED4" w:rsidP="00695ED4">
      <w:pPr>
        <w:rPr>
          <w:rFonts w:ascii="Arial" w:hAnsi="Arial" w:cs="Arial"/>
        </w:rPr>
      </w:pPr>
    </w:p>
    <w:p w14:paraId="1EA70885" w14:textId="0F0801E5" w:rsidR="00695ED4" w:rsidRPr="000B521B" w:rsidRDefault="00695ED4" w:rsidP="00695ED4">
      <w:pPr>
        <w:rPr>
          <w:rFonts w:ascii="Arial" w:hAnsi="Arial" w:cs="Arial"/>
        </w:rPr>
      </w:pPr>
    </w:p>
    <w:p w14:paraId="08FE9F60" w14:textId="413D5F1F" w:rsidR="00695ED4" w:rsidRPr="000B521B" w:rsidRDefault="00EB1967" w:rsidP="00695ED4">
      <w:pPr>
        <w:rPr>
          <w:rFonts w:ascii="Arial" w:hAnsi="Arial" w:cs="Arial"/>
        </w:rPr>
      </w:pPr>
      <w:r>
        <w:rPr>
          <w:rFonts w:ascii="Arial" w:hAnsi="Arial" w:cs="Arial"/>
          <w:b/>
          <w:bCs/>
          <w:noProof/>
          <w:u w:val="single"/>
        </w:rPr>
        <mc:AlternateContent>
          <mc:Choice Requires="wps">
            <w:drawing>
              <wp:anchor distT="0" distB="0" distL="114300" distR="114300" simplePos="0" relativeHeight="252769280" behindDoc="0" locked="0" layoutInCell="1" allowOverlap="1" wp14:anchorId="2DDAFCA8" wp14:editId="78A9D940">
                <wp:simplePos x="0" y="0"/>
                <wp:positionH relativeFrom="column">
                  <wp:posOffset>1857375</wp:posOffset>
                </wp:positionH>
                <wp:positionV relativeFrom="paragraph">
                  <wp:posOffset>47625</wp:posOffset>
                </wp:positionV>
                <wp:extent cx="1209675" cy="990600"/>
                <wp:effectExtent l="0" t="0" r="28575" b="19050"/>
                <wp:wrapNone/>
                <wp:docPr id="2068" name="Rectangle: Rounded Corners 2068"/>
                <wp:cNvGraphicFramePr/>
                <a:graphic xmlns:a="http://schemas.openxmlformats.org/drawingml/2006/main">
                  <a:graphicData uri="http://schemas.microsoft.com/office/word/2010/wordprocessingShape">
                    <wps:wsp>
                      <wps:cNvSpPr/>
                      <wps:spPr>
                        <a:xfrm>
                          <a:off x="0" y="0"/>
                          <a:ext cx="1209675" cy="990600"/>
                        </a:xfrm>
                        <a:prstGeom prst="roundRect">
                          <a:avLst/>
                        </a:prstGeom>
                        <a:solidFill>
                          <a:schemeClr val="accent2">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350E2BC" w14:textId="77777777" w:rsidR="00EB1967" w:rsidRPr="00EB1967" w:rsidRDefault="00EB1967" w:rsidP="00EB1967">
                            <w:pPr>
                              <w:jc w:val="center"/>
                              <w:rPr>
                                <w:b/>
                                <w:bCs/>
                                <w:color w:val="000000" w:themeColor="text1"/>
                              </w:rPr>
                            </w:pPr>
                            <w:r w:rsidRPr="00EB1967">
                              <w:rPr>
                                <w:b/>
                                <w:bCs/>
                                <w:color w:val="000000" w:themeColor="text1"/>
                              </w:rPr>
                              <w:t>Blender</w:t>
                            </w:r>
                          </w:p>
                          <w:p w14:paraId="61172D3F" w14:textId="77777777" w:rsidR="00EB1967" w:rsidRPr="00EB1967" w:rsidRDefault="00EB1967" w:rsidP="00EB1967">
                            <w:pPr>
                              <w:jc w:val="center"/>
                              <w:rPr>
                                <w:b/>
                                <w:bCs/>
                                <w:color w:val="000000" w:themeColor="text1"/>
                              </w:rPr>
                            </w:pPr>
                            <w:r w:rsidRPr="00EB1967">
                              <w:rPr>
                                <w:b/>
                                <w:bCs/>
                                <w:color w:val="000000" w:themeColor="text1"/>
                              </w:rPr>
                              <w:t>Temp:70°C</w:t>
                            </w:r>
                          </w:p>
                          <w:p w14:paraId="00BCA1AE" w14:textId="512FB9C1" w:rsidR="00EB1967" w:rsidRPr="00EB1967" w:rsidRDefault="00EB1967" w:rsidP="00EB1967">
                            <w:pPr>
                              <w:jc w:val="center"/>
                              <w:rPr>
                                <w:b/>
                                <w:bCs/>
                                <w:color w:val="000000" w:themeColor="text1"/>
                              </w:rPr>
                            </w:pPr>
                            <w:r w:rsidRPr="00EB1967">
                              <w:rPr>
                                <w:b/>
                                <w:bCs/>
                                <w:color w:val="000000" w:themeColor="text1"/>
                              </w:rPr>
                              <w:t>Time: 2-4 Hr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2DDAFCA8" id="Rectangle: Rounded Corners 2068" o:spid="_x0000_s1208" style="position:absolute;margin-left:146.25pt;margin-top:3.75pt;width:95.25pt;height:78pt;z-index:2527692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" fillcolor="#f7caac [1301]" strokecolor="#1f3763 [1604]" strokeweight="1pt">
                <v:stroke joinstyle="miter"/>
                <v:textbox>
                  <w:txbxContent>
                    <w:p w14:paraId="5350E2BC" w14:textId="77777777" w:rsidR="00EB1967" w:rsidRPr="00EB1967" w:rsidRDefault="00EB1967" w:rsidP="00EB1967">
                      <w:pPr>
                        <w:jc w:val="center"/>
                        <w:rPr>
                          <w:b/>
                          <w:bCs/>
                          <w:color w:val="000000" w:themeColor="text1"/>
                        </w:rPr>
                      </w:pPr>
                      <w:r w:rsidRPr="00EB1967">
                        <w:rPr>
                          <w:b/>
                          <w:bCs/>
                          <w:color w:val="000000" w:themeColor="text1"/>
                        </w:rPr>
                        <w:t>Blender</w:t>
                      </w:r>
                    </w:p>
                    <w:p w14:paraId="61172D3F" w14:textId="77777777" w:rsidR="00EB1967" w:rsidRPr="00EB1967" w:rsidRDefault="00EB1967" w:rsidP="00EB1967">
                      <w:pPr>
                        <w:jc w:val="center"/>
                        <w:rPr>
                          <w:b/>
                          <w:bCs/>
                          <w:color w:val="000000" w:themeColor="text1"/>
                        </w:rPr>
                      </w:pPr>
                      <w:r w:rsidRPr="00EB1967">
                        <w:rPr>
                          <w:b/>
                          <w:bCs/>
                          <w:color w:val="000000" w:themeColor="text1"/>
                        </w:rPr>
                        <w:t>Temp:70°C</w:t>
                      </w:r>
                    </w:p>
                    <w:p w14:paraId="00BCA1AE" w14:textId="512FB9C1" w:rsidR="00EB1967" w:rsidRPr="00EB1967" w:rsidRDefault="00EB1967" w:rsidP="00EB1967">
                      <w:pPr>
                        <w:jc w:val="center"/>
                        <w:rPr>
                          <w:b/>
                          <w:bCs/>
                          <w:color w:val="000000" w:themeColor="text1"/>
                        </w:rPr>
                      </w:pPr>
                      <w:r w:rsidRPr="00EB1967">
                        <w:rPr>
                          <w:b/>
                          <w:bCs/>
                          <w:color w:val="000000" w:themeColor="text1"/>
                        </w:rPr>
                        <w:t>Time: 2-4 Hr</w:t>
                      </w:r>
                    </w:p>
                  </w:txbxContent>
                </v:textbox>
              </v:roundrect>
            </w:pict>
          </mc:Fallback>
        </mc:AlternateContent>
      </w:r>
    </w:p>
    <w:p w14:paraId="2B34DD2C" w14:textId="77777777" w:rsidR="00695ED4" w:rsidRPr="000B521B" w:rsidRDefault="00695ED4" w:rsidP="00695ED4">
      <w:pPr>
        <w:rPr>
          <w:rFonts w:ascii="Arial" w:hAnsi="Arial" w:cs="Arial"/>
        </w:rPr>
      </w:pPr>
    </w:p>
    <w:p w14:paraId="2615BCC6" w14:textId="77777777" w:rsidR="00695ED4" w:rsidRPr="000B521B" w:rsidRDefault="00695ED4" w:rsidP="00695ED4">
      <w:pPr>
        <w:rPr>
          <w:rFonts w:ascii="Arial" w:hAnsi="Arial" w:cs="Arial"/>
        </w:rPr>
      </w:pPr>
    </w:p>
    <w:p w14:paraId="2AF7BEF7" w14:textId="489D7E0D" w:rsidR="00695ED4" w:rsidRPr="000B521B" w:rsidRDefault="00695ED4" w:rsidP="00695ED4">
      <w:pPr>
        <w:rPr>
          <w:rFonts w:ascii="Arial" w:hAnsi="Arial" w:cs="Arial"/>
        </w:rPr>
      </w:pPr>
      <w:r w:rsidRPr="000B521B">
        <w:rPr>
          <w:rFonts w:ascii="Arial" w:hAnsi="Arial" w:cs="Arial"/>
          <w:noProof/>
        </w:rPr>
        <mc:AlternateContent>
          <mc:Choice Requires="wps">
            <w:drawing>
              <wp:anchor distT="0" distB="0" distL="114300" distR="114300" simplePos="0" relativeHeight="252670976" behindDoc="0" locked="0" layoutInCell="1" allowOverlap="1" wp14:anchorId="2A8E9F0C" wp14:editId="6F109D9E">
                <wp:simplePos x="0" y="0"/>
                <wp:positionH relativeFrom="column">
                  <wp:posOffset>2571750</wp:posOffset>
                </wp:positionH>
                <wp:positionV relativeFrom="paragraph">
                  <wp:posOffset>168910</wp:posOffset>
                </wp:positionV>
                <wp:extent cx="0" cy="266700"/>
                <wp:effectExtent l="76200" t="0" r="57150" b="57150"/>
                <wp:wrapNone/>
                <wp:docPr id="145" name="Straight Arrow Connector 145"/>
                <wp:cNvGraphicFramePr/>
                <a:graphic xmlns:a="http://schemas.openxmlformats.org/drawingml/2006/main">
                  <a:graphicData uri="http://schemas.microsoft.com/office/word/2010/wordprocessingShape">
                    <wps:wsp>
                      <wps:cNvCnPr/>
                      <wps:spPr>
                        <a:xfrm>
                          <a:off x="0" y="0"/>
                          <a:ext cx="0" cy="2667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82C6677" id="Straight Arrow Connector 145" o:spid="_x0000_s1026" type="#_x0000_t32" style="position:absolute;margin-left:202.5pt;margin-top:13.3pt;width:0;height:21pt;z-index:25267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" strokecolor="#4472c4 [3204]" strokeweight=".5pt">
                <v:stroke endarrow="block" joinstyle="miter"/>
              </v:shape>
            </w:pict>
          </mc:Fallback>
        </mc:AlternateContent>
      </w:r>
    </w:p>
    <w:p w14:paraId="7D65C4B2" w14:textId="31217D9C" w:rsidR="00695ED4" w:rsidRPr="000B521B" w:rsidRDefault="00EB1967" w:rsidP="00695ED4">
      <w:pPr>
        <w:tabs>
          <w:tab w:val="left" w:pos="3705"/>
        </w:tabs>
        <w:rPr>
          <w:rFonts w:ascii="Arial" w:hAnsi="Arial" w:cs="Arial"/>
        </w:rPr>
      </w:pPr>
      <w:r>
        <w:rPr>
          <w:rFonts w:ascii="Arial" w:hAnsi="Arial" w:cs="Arial"/>
          <w:b/>
          <w:bCs/>
          <w:noProof/>
          <w:u w:val="single"/>
        </w:rPr>
        <mc:AlternateContent>
          <mc:Choice Requires="wps">
            <w:drawing>
              <wp:anchor distT="0" distB="0" distL="114300" distR="114300" simplePos="0" relativeHeight="252771328" behindDoc="0" locked="0" layoutInCell="1" allowOverlap="1" wp14:anchorId="08B53C00" wp14:editId="67AA8810">
                <wp:simplePos x="0" y="0"/>
                <wp:positionH relativeFrom="column">
                  <wp:posOffset>1295399</wp:posOffset>
                </wp:positionH>
                <wp:positionV relativeFrom="paragraph">
                  <wp:posOffset>176530</wp:posOffset>
                </wp:positionV>
                <wp:extent cx="2543175" cy="419100"/>
                <wp:effectExtent l="0" t="0" r="28575" b="19050"/>
                <wp:wrapNone/>
                <wp:docPr id="2069" name="Rectangle: Rounded Corners 2069"/>
                <wp:cNvGraphicFramePr/>
                <a:graphic xmlns:a="http://schemas.openxmlformats.org/drawingml/2006/main">
                  <a:graphicData uri="http://schemas.microsoft.com/office/word/2010/wordprocessingShape">
                    <wps:wsp>
                      <wps:cNvSpPr/>
                      <wps:spPr>
                        <a:xfrm>
                          <a:off x="0" y="0"/>
                          <a:ext cx="2543175" cy="419100"/>
                        </a:xfrm>
                        <a:prstGeom prst="roundRect">
                          <a:avLst/>
                        </a:prstGeom>
                        <a:solidFill>
                          <a:schemeClr val="accent2">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1FF854D" w14:textId="77777777" w:rsidR="00EB1967" w:rsidRPr="00EB1967" w:rsidRDefault="00EB1967" w:rsidP="00EB1967">
                            <w:pPr>
                              <w:jc w:val="center"/>
                              <w:rPr>
                                <w:b/>
                                <w:bCs/>
                                <w:color w:val="000000" w:themeColor="text1"/>
                              </w:rPr>
                            </w:pPr>
                            <w:r w:rsidRPr="00EB1967">
                              <w:rPr>
                                <w:b/>
                                <w:bCs/>
                                <w:color w:val="000000" w:themeColor="text1"/>
                              </w:rPr>
                              <w:t>Finished Products ready for packing</w:t>
                            </w:r>
                          </w:p>
                          <w:p w14:paraId="4364BA76" w14:textId="1E4B56B2" w:rsidR="00EB1967" w:rsidRPr="00EB1967" w:rsidRDefault="00EB1967" w:rsidP="00EB1967">
                            <w:pPr>
                              <w:jc w:val="center"/>
                              <w:rPr>
                                <w:b/>
                                <w:b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8B53C00" id="Rectangle: Rounded Corners 2069" o:spid="_x0000_s1209" style="position:absolute;margin-left:102pt;margin-top:13.9pt;width:200.25pt;height:33pt;z-index:252771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" fillcolor="#f7caac [1301]" strokecolor="#1f3763 [1604]" strokeweight="1pt">
                <v:stroke joinstyle="miter"/>
                <v:textbox>
                  <w:txbxContent>
                    <w:p w14:paraId="41FF854D" w14:textId="77777777" w:rsidR="00EB1967" w:rsidRPr="00EB1967" w:rsidRDefault="00EB1967" w:rsidP="00EB1967">
                      <w:pPr>
                        <w:jc w:val="center"/>
                        <w:rPr>
                          <w:b/>
                          <w:bCs/>
                          <w:color w:val="000000" w:themeColor="text1"/>
                        </w:rPr>
                      </w:pPr>
                      <w:r w:rsidRPr="00EB1967">
                        <w:rPr>
                          <w:b/>
                          <w:bCs/>
                          <w:color w:val="000000" w:themeColor="text1"/>
                        </w:rPr>
                        <w:t>Finished Products ready for packing</w:t>
                      </w:r>
                    </w:p>
                    <w:p w14:paraId="4364BA76" w14:textId="1E4B56B2" w:rsidR="00EB1967" w:rsidRPr="00EB1967" w:rsidRDefault="00EB1967" w:rsidP="00EB1967">
                      <w:pPr>
                        <w:jc w:val="center"/>
                        <w:rPr>
                          <w:b/>
                          <w:bCs/>
                          <w:color w:val="000000" w:themeColor="text1"/>
                        </w:rPr>
                      </w:pPr>
                    </w:p>
                  </w:txbxContent>
                </v:textbox>
              </v:roundrect>
            </w:pict>
          </mc:Fallback>
        </mc:AlternateContent>
      </w:r>
    </w:p>
    <w:p w14:paraId="4437DEFE" w14:textId="6CDCA4C8" w:rsidR="00695ED4" w:rsidRDefault="00B62D18" w:rsidP="00695ED4">
      <w:pPr>
        <w:tabs>
          <w:tab w:val="left" w:pos="1365"/>
        </w:tabs>
        <w:spacing w:line="360" w:lineRule="auto"/>
        <w:jc w:val="both"/>
        <w:rPr>
          <w:rFonts w:ascii="Arial" w:hAnsi="Arial" w:cs="Arial"/>
          <w:b/>
          <w:bCs/>
          <w:sz w:val="24"/>
          <w:szCs w:val="24"/>
        </w:rPr>
      </w:pPr>
      <w:r w:rsidRPr="000B521B">
        <w:rPr>
          <w:rFonts w:ascii="Arial" w:hAnsi="Arial" w:cs="Arial"/>
          <w:noProof/>
        </w:rPr>
        <mc:AlternateContent>
          <mc:Choice Requires="wps">
            <w:drawing>
              <wp:anchor distT="0" distB="0" distL="114300" distR="114300" simplePos="0" relativeHeight="252774400" behindDoc="0" locked="0" layoutInCell="1" allowOverlap="1" wp14:anchorId="2A36FB0A" wp14:editId="4E40F12E">
                <wp:simplePos x="0" y="0"/>
                <wp:positionH relativeFrom="column">
                  <wp:posOffset>2571750</wp:posOffset>
                </wp:positionH>
                <wp:positionV relativeFrom="paragraph">
                  <wp:posOffset>320675</wp:posOffset>
                </wp:positionV>
                <wp:extent cx="0" cy="266700"/>
                <wp:effectExtent l="76200" t="0" r="57150" b="57150"/>
                <wp:wrapNone/>
                <wp:docPr id="2072" name="Straight Arrow Connector 2072"/>
                <wp:cNvGraphicFramePr/>
                <a:graphic xmlns:a="http://schemas.openxmlformats.org/drawingml/2006/main">
                  <a:graphicData uri="http://schemas.microsoft.com/office/word/2010/wordprocessingShape">
                    <wps:wsp>
                      <wps:cNvCnPr/>
                      <wps:spPr>
                        <a:xfrm>
                          <a:off x="0" y="0"/>
                          <a:ext cx="0" cy="2667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0DA8D1" id="Straight Arrow Connector 2072" o:spid="_x0000_s1026" type="#_x0000_t32" style="position:absolute;margin-left:202.5pt;margin-top:25.25pt;width:0;height:21pt;z-index:252774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" strokecolor="#4472c4 [3204]" strokeweight=".5pt">
                <v:stroke endarrow="block" joinstyle="miter"/>
              </v:shape>
            </w:pict>
          </mc:Fallback>
        </mc:AlternateContent>
      </w:r>
    </w:p>
    <w:p w14:paraId="25A51079" w14:textId="3A190A6E" w:rsidR="00EB1967" w:rsidRPr="00793AF4" w:rsidRDefault="00B62D18" w:rsidP="00EB1967">
      <w:pPr>
        <w:tabs>
          <w:tab w:val="left" w:pos="1365"/>
        </w:tabs>
        <w:spacing w:line="360" w:lineRule="auto"/>
        <w:jc w:val="both"/>
      </w:pPr>
      <w:r>
        <w:rPr>
          <w:rFonts w:ascii="Arial" w:hAnsi="Arial" w:cs="Arial"/>
          <w:bCs/>
          <w:noProof/>
          <w:color w:val="000000" w:themeColor="text1"/>
        </w:rPr>
        <mc:AlternateContent>
          <mc:Choice Requires="wps">
            <w:drawing>
              <wp:anchor distT="0" distB="0" distL="114300" distR="114300" simplePos="0" relativeHeight="252775424" behindDoc="0" locked="0" layoutInCell="1" allowOverlap="1" wp14:anchorId="7260B657" wp14:editId="7FD0DB1C">
                <wp:simplePos x="0" y="0"/>
                <wp:positionH relativeFrom="column">
                  <wp:posOffset>1943100</wp:posOffset>
                </wp:positionH>
                <wp:positionV relativeFrom="paragraph">
                  <wp:posOffset>232410</wp:posOffset>
                </wp:positionV>
                <wp:extent cx="1257300" cy="447675"/>
                <wp:effectExtent l="0" t="0" r="19050" b="28575"/>
                <wp:wrapNone/>
                <wp:docPr id="2073" name="Oval 2073"/>
                <wp:cNvGraphicFramePr/>
                <a:graphic xmlns:a="http://schemas.openxmlformats.org/drawingml/2006/main">
                  <a:graphicData uri="http://schemas.microsoft.com/office/word/2010/wordprocessingShape">
                    <wps:wsp>
                      <wps:cNvSpPr/>
                      <wps:spPr>
                        <a:xfrm>
                          <a:off x="0" y="0"/>
                          <a:ext cx="1257300" cy="447675"/>
                        </a:xfrm>
                        <a:prstGeom prst="ellipse">
                          <a:avLst/>
                        </a:prstGeom>
                        <a:solidFill>
                          <a:schemeClr val="accent4">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78CEE88" w14:textId="6EC34704" w:rsidR="00B62D18" w:rsidRPr="00B62D18" w:rsidRDefault="00B62D18" w:rsidP="00B62D18">
                            <w:pPr>
                              <w:jc w:val="center"/>
                              <w:rPr>
                                <w:b/>
                                <w:bCs/>
                                <w:color w:val="000000" w:themeColor="text1"/>
                                <w:vertAlign w:val="superscript"/>
                              </w:rPr>
                            </w:pPr>
                            <w:r w:rsidRPr="00B62D18">
                              <w:rPr>
                                <w:b/>
                                <w:bCs/>
                                <w:color w:val="000000" w:themeColor="text1"/>
                              </w:rPr>
                              <w:t>Curing</w:t>
                            </w:r>
                            <w:r>
                              <w:rPr>
                                <w:b/>
                                <w:bCs/>
                                <w:color w:val="000000" w:themeColor="text1"/>
                                <w:vertAlign w:val="superscript"/>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7260B657" id="Oval 2073" o:spid="_x0000_s1210" style="position:absolute;left:0;text-align:left;margin-left:153pt;margin-top:18.3pt;width:99pt;height:35.25pt;z-index:2527754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" fillcolor="#ffd966 [1943]" strokecolor="#1f3763 [1604]" strokeweight="1pt">
                <v:stroke joinstyle="miter"/>
                <v:textbox>
                  <w:txbxContent>
                    <w:p w14:paraId="178CEE88" w14:textId="6EC34704" w:rsidR="00B62D18" w:rsidRPr="00B62D18" w:rsidRDefault="00B62D18" w:rsidP="00B62D18">
                      <w:pPr>
                        <w:jc w:val="center"/>
                        <w:rPr>
                          <w:b/>
                          <w:bCs/>
                          <w:color w:val="000000" w:themeColor="text1"/>
                          <w:vertAlign w:val="superscript"/>
                        </w:rPr>
                      </w:pPr>
                      <w:r w:rsidRPr="00B62D18">
                        <w:rPr>
                          <w:b/>
                          <w:bCs/>
                          <w:color w:val="000000" w:themeColor="text1"/>
                        </w:rPr>
                        <w:t>Curing</w:t>
                      </w:r>
                      <w:r>
                        <w:rPr>
                          <w:b/>
                          <w:bCs/>
                          <w:color w:val="000000" w:themeColor="text1"/>
                          <w:vertAlign w:val="superscript"/>
                        </w:rPr>
                        <w:t>2</w:t>
                      </w:r>
                    </w:p>
                  </w:txbxContent>
                </v:textbox>
              </v:oval>
            </w:pict>
          </mc:Fallback>
        </mc:AlternateContent>
      </w:r>
    </w:p>
    <w:p w14:paraId="1C050EA7" w14:textId="6DB1F433" w:rsidR="00695ED4" w:rsidRDefault="00B62D18" w:rsidP="00695ED4">
      <w:pPr>
        <w:tabs>
          <w:tab w:val="left" w:pos="1365"/>
        </w:tabs>
        <w:spacing w:line="360" w:lineRule="auto"/>
        <w:jc w:val="both"/>
        <w:rPr>
          <w:rFonts w:ascii="Arial" w:hAnsi="Arial" w:cs="Arial"/>
          <w:b/>
          <w:bCs/>
          <w:sz w:val="24"/>
          <w:szCs w:val="24"/>
        </w:rPr>
      </w:pPr>
      <w:r w:rsidRPr="000B521B">
        <w:rPr>
          <w:rFonts w:ascii="Arial" w:hAnsi="Arial" w:cs="Arial"/>
          <w:bCs/>
          <w:noProof/>
          <w:color w:val="000000" w:themeColor="text1"/>
        </w:rPr>
        <mc:AlternateContent>
          <mc:Choice Requires="wps">
            <w:drawing>
              <wp:anchor distT="0" distB="0" distL="114300" distR="114300" simplePos="0" relativeHeight="252731392" behindDoc="0" locked="0" layoutInCell="1" allowOverlap="1" wp14:anchorId="0D848FD5" wp14:editId="6A46F282">
                <wp:simplePos x="0" y="0"/>
                <wp:positionH relativeFrom="margin">
                  <wp:posOffset>5050155</wp:posOffset>
                </wp:positionH>
                <wp:positionV relativeFrom="paragraph">
                  <wp:posOffset>326390</wp:posOffset>
                </wp:positionV>
                <wp:extent cx="1346835" cy="200025"/>
                <wp:effectExtent l="0" t="0" r="0" b="0"/>
                <wp:wrapNone/>
                <wp:docPr id="252" name="TextBox 4"/>
                <wp:cNvGraphicFramePr/>
                <a:graphic xmlns:a="http://schemas.openxmlformats.org/drawingml/2006/main">
                  <a:graphicData uri="http://schemas.microsoft.com/office/word/2010/wordprocessingShape">
                    <wps:wsp>
                      <wps:cNvSpPr txBox="1"/>
                      <wps:spPr>
                        <a:xfrm>
                          <a:off x="0" y="0"/>
                          <a:ext cx="1346835" cy="200025"/>
                        </a:xfrm>
                        <a:prstGeom prst="rect">
                          <a:avLst/>
                        </a:prstGeom>
                        <a:noFill/>
                      </wps:spPr>
                      <wps:txbx>
                        <w:txbxContent>
                          <w:p w14:paraId="07D1EA52" w14:textId="77777777" w:rsidR="00695ED4" w:rsidRPr="006F6D2F" w:rsidRDefault="00695ED4" w:rsidP="00695ED4">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6F6D2F">
                              <w:rPr>
                                <w:rFonts w:ascii="Verdana" w:eastAsia="Verdana" w:hAnsi="Verdana" w:cs="Verdana"/>
                                <w:i/>
                                <w:iCs/>
                                <w:color w:val="7F7F7F"/>
                                <w:kern w:val="24"/>
                                <w:sz w:val="12"/>
                                <w:szCs w:val="12"/>
                                <w14:textFill>
                                  <w14:solidFill>
                                    <w14:srgbClr w14:val="7F7F7F">
                                      <w14:lumMod w14:val="50000"/>
                                    </w14:srgbClr>
                                  </w14:solidFill>
                                </w14:textFill>
                              </w:rPr>
                              <w:t>Source: TechSci Research</w:t>
                            </w:r>
                          </w:p>
                        </w:txbxContent>
                      </wps:txbx>
                      <wps:bodyPr wrap="square" rtlCol="0">
                        <a:spAutoFit/>
                      </wps:bodyPr>
                    </wps:wsp>
                  </a:graphicData>
                </a:graphic>
                <wp14:sizeRelH relativeFrom="margin">
                  <wp14:pctWidth>0</wp14:pctWidth>
                </wp14:sizeRelH>
                <wp14:sizeRelV relativeFrom="margin">
                  <wp14:pctHeight>0</wp14:pctHeight>
                </wp14:sizeRelV>
              </wp:anchor>
            </w:drawing>
          </mc:Choice>
          <mc:Fallback>
            <w:pict>
              <v:shape w14:anchorId="0D848FD5" id="_x0000_s1211" type="#_x0000_t202" style="position:absolute;left:0;text-align:left;margin-left:397.65pt;margin-top:25.7pt;width:106.05pt;height:15.75pt;z-index:252731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" filled="f" stroked="f">
                <v:textbox style="mso-fit-shape-to-text:t">
                  <w:txbxContent>
                    <w:p w14:paraId="07D1EA52" w14:textId="77777777" w:rsidR="00695ED4" w:rsidRPr="006F6D2F" w:rsidRDefault="00695ED4" w:rsidP="00695ED4">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6F6D2F">
                        <w:rPr>
                          <w:rFonts w:ascii="Verdana" w:eastAsia="Verdana" w:hAnsi="Verdana" w:cs="Verdana"/>
                          <w:i/>
                          <w:iCs/>
                          <w:color w:val="7F7F7F"/>
                          <w:kern w:val="24"/>
                          <w:sz w:val="12"/>
                          <w:szCs w:val="12"/>
                          <w14:textFill>
                            <w14:solidFill>
                              <w14:srgbClr w14:val="7F7F7F">
                                <w14:lumMod w14:val="50000"/>
                              </w14:srgbClr>
                            </w14:solidFill>
                          </w14:textFill>
                        </w:rPr>
                        <w:t>Source: TechSci Research</w:t>
                      </w:r>
                    </w:p>
                  </w:txbxContent>
                </v:textbox>
                <w10:wrap anchorx="margin"/>
              </v:shape>
            </w:pict>
          </mc:Fallback>
        </mc:AlternateContent>
      </w:r>
    </w:p>
    <w:p w14:paraId="090FCE33" w14:textId="77777777" w:rsidR="00695ED4" w:rsidRDefault="00695ED4" w:rsidP="00695ED4">
      <w:pPr>
        <w:tabs>
          <w:tab w:val="left" w:pos="1365"/>
        </w:tabs>
        <w:spacing w:line="360" w:lineRule="auto"/>
        <w:jc w:val="both"/>
        <w:rPr>
          <w:rFonts w:ascii="Arial" w:hAnsi="Arial" w:cs="Arial"/>
          <w:b/>
          <w:bCs/>
          <w:sz w:val="24"/>
          <w:szCs w:val="24"/>
        </w:rPr>
      </w:pPr>
    </w:p>
    <w:p w14:paraId="3E66307A" w14:textId="75443176" w:rsidR="00695ED4" w:rsidRDefault="00695ED4" w:rsidP="00695ED4">
      <w:pPr>
        <w:tabs>
          <w:tab w:val="left" w:pos="1365"/>
        </w:tabs>
        <w:spacing w:line="360" w:lineRule="auto"/>
        <w:jc w:val="both"/>
        <w:rPr>
          <w:rFonts w:ascii="Arial" w:hAnsi="Arial" w:cs="Arial"/>
          <w:b/>
          <w:bCs/>
          <w:sz w:val="24"/>
          <w:szCs w:val="24"/>
        </w:rPr>
      </w:pPr>
    </w:p>
    <w:p w14:paraId="542A84D6" w14:textId="7E36E114" w:rsidR="007E23D4" w:rsidRDefault="007E23D4" w:rsidP="00695ED4">
      <w:pPr>
        <w:tabs>
          <w:tab w:val="left" w:pos="1365"/>
        </w:tabs>
        <w:spacing w:line="360" w:lineRule="auto"/>
        <w:jc w:val="both"/>
        <w:rPr>
          <w:rFonts w:ascii="Arial" w:hAnsi="Arial" w:cs="Arial"/>
          <w:b/>
          <w:bCs/>
          <w:sz w:val="24"/>
          <w:szCs w:val="24"/>
        </w:rPr>
      </w:pPr>
    </w:p>
    <w:p w14:paraId="1A65A638" w14:textId="77777777" w:rsidR="007E23D4" w:rsidRDefault="007E23D4" w:rsidP="00695ED4">
      <w:pPr>
        <w:tabs>
          <w:tab w:val="left" w:pos="1365"/>
        </w:tabs>
        <w:spacing w:line="360" w:lineRule="auto"/>
        <w:jc w:val="both"/>
        <w:rPr>
          <w:rFonts w:ascii="Arial" w:hAnsi="Arial" w:cs="Arial"/>
          <w:b/>
          <w:bCs/>
          <w:sz w:val="24"/>
          <w:szCs w:val="24"/>
        </w:rPr>
      </w:pPr>
    </w:p>
    <w:p w14:paraId="715E89C4" w14:textId="37362274" w:rsidR="00695ED4" w:rsidRDefault="00695ED4" w:rsidP="00695ED4">
      <w:pPr>
        <w:tabs>
          <w:tab w:val="left" w:pos="1365"/>
        </w:tabs>
        <w:spacing w:line="360" w:lineRule="auto"/>
        <w:jc w:val="both"/>
        <w:rPr>
          <w:rFonts w:ascii="Arial" w:hAnsi="Arial" w:cs="Arial"/>
          <w:b/>
          <w:bCs/>
          <w:sz w:val="24"/>
          <w:szCs w:val="24"/>
        </w:rPr>
      </w:pPr>
    </w:p>
    <w:p w14:paraId="32D47FCD" w14:textId="1D37B623" w:rsidR="00613AE6" w:rsidRDefault="00613AE6" w:rsidP="00695ED4">
      <w:pPr>
        <w:tabs>
          <w:tab w:val="left" w:pos="1365"/>
        </w:tabs>
        <w:spacing w:line="360" w:lineRule="auto"/>
        <w:jc w:val="both"/>
        <w:rPr>
          <w:rFonts w:ascii="Arial" w:hAnsi="Arial" w:cs="Arial"/>
          <w:b/>
          <w:bCs/>
          <w:sz w:val="24"/>
          <w:szCs w:val="24"/>
        </w:rPr>
      </w:pPr>
    </w:p>
    <w:p w14:paraId="7D532E4F" w14:textId="7B24857B" w:rsidR="00613AE6" w:rsidRDefault="00613AE6" w:rsidP="00695ED4">
      <w:pPr>
        <w:tabs>
          <w:tab w:val="left" w:pos="1365"/>
        </w:tabs>
        <w:spacing w:line="360" w:lineRule="auto"/>
        <w:jc w:val="both"/>
        <w:rPr>
          <w:rFonts w:ascii="Arial" w:hAnsi="Arial" w:cs="Arial"/>
          <w:b/>
          <w:bCs/>
          <w:sz w:val="24"/>
          <w:szCs w:val="24"/>
        </w:rPr>
      </w:pPr>
    </w:p>
    <w:p w14:paraId="4321B865" w14:textId="77777777" w:rsidR="00613AE6" w:rsidRDefault="00613AE6" w:rsidP="00695ED4">
      <w:pPr>
        <w:tabs>
          <w:tab w:val="left" w:pos="1365"/>
        </w:tabs>
        <w:spacing w:line="360" w:lineRule="auto"/>
        <w:jc w:val="both"/>
        <w:rPr>
          <w:rFonts w:ascii="Arial" w:hAnsi="Arial" w:cs="Arial"/>
          <w:b/>
          <w:bCs/>
          <w:sz w:val="24"/>
          <w:szCs w:val="24"/>
        </w:rPr>
      </w:pPr>
    </w:p>
    <w:p w14:paraId="45C64076" w14:textId="77777777" w:rsidR="00695ED4" w:rsidRDefault="00695ED4" w:rsidP="00695ED4">
      <w:pPr>
        <w:tabs>
          <w:tab w:val="left" w:pos="1365"/>
        </w:tabs>
        <w:spacing w:line="360" w:lineRule="auto"/>
        <w:jc w:val="both"/>
        <w:rPr>
          <w:rFonts w:ascii="Arial" w:hAnsi="Arial" w:cs="Arial"/>
          <w:b/>
          <w:bCs/>
          <w:sz w:val="24"/>
          <w:szCs w:val="24"/>
        </w:rPr>
      </w:pPr>
      <w:r>
        <w:rPr>
          <w:rFonts w:ascii="Arial" w:hAnsi="Arial" w:cs="Arial"/>
          <w:b/>
          <w:bCs/>
          <w:sz w:val="24"/>
          <w:szCs w:val="24"/>
        </w:rPr>
        <w:t>Vinyl Ester Resin Manufacturing Process Based on Solid Epoxy Resin (Novolac)</w:t>
      </w:r>
    </w:p>
    <w:p w14:paraId="119A6482" w14:textId="77777777" w:rsidR="00B62D18" w:rsidRPr="000B521B" w:rsidRDefault="00B62D18" w:rsidP="00B62D18">
      <w:pPr>
        <w:rPr>
          <w:rFonts w:ascii="Arial" w:hAnsi="Arial" w:cs="Arial"/>
          <w:b/>
          <w:bCs/>
          <w:lang w:val="en-US"/>
        </w:rPr>
      </w:pPr>
    </w:p>
    <w:p w14:paraId="6B0E7B95" w14:textId="77777777" w:rsidR="00B62D18" w:rsidRPr="000B521B" w:rsidRDefault="00B62D18" w:rsidP="00B62D18">
      <w:pPr>
        <w:rPr>
          <w:rFonts w:ascii="Arial" w:hAnsi="Arial" w:cs="Arial"/>
          <w:b/>
          <w:bCs/>
          <w:lang w:val="en-US"/>
        </w:rPr>
      </w:pPr>
      <w:r>
        <w:rPr>
          <w:rFonts w:ascii="Arial" w:hAnsi="Arial" w:cs="Arial"/>
          <w:b/>
          <w:bCs/>
          <w:noProof/>
          <w:u w:val="single"/>
        </w:rPr>
        <mc:AlternateContent>
          <mc:Choice Requires="wps">
            <w:drawing>
              <wp:anchor distT="0" distB="0" distL="114300" distR="114300" simplePos="0" relativeHeight="252784640" behindDoc="0" locked="0" layoutInCell="1" allowOverlap="1" wp14:anchorId="5FEF899F" wp14:editId="037F9213">
                <wp:simplePos x="0" y="0"/>
                <wp:positionH relativeFrom="column">
                  <wp:posOffset>1967230</wp:posOffset>
                </wp:positionH>
                <wp:positionV relativeFrom="paragraph">
                  <wp:posOffset>73025</wp:posOffset>
                </wp:positionV>
                <wp:extent cx="1209675" cy="352425"/>
                <wp:effectExtent l="0" t="0" r="28575" b="28575"/>
                <wp:wrapNone/>
                <wp:docPr id="2075" name="Rectangle: Rounded Corners 2075"/>
                <wp:cNvGraphicFramePr/>
                <a:graphic xmlns:a="http://schemas.openxmlformats.org/drawingml/2006/main">
                  <a:graphicData uri="http://schemas.microsoft.com/office/word/2010/wordprocessingShape">
                    <wps:wsp>
                      <wps:cNvSpPr/>
                      <wps:spPr>
                        <a:xfrm>
                          <a:off x="0" y="0"/>
                          <a:ext cx="1209675" cy="352425"/>
                        </a:xfrm>
                        <a:prstGeom prst="roundRect">
                          <a:avLst/>
                        </a:prstGeom>
                        <a:solidFill>
                          <a:schemeClr val="accent2">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CA21248" w14:textId="77777777" w:rsidR="00B62D18" w:rsidRPr="00EB1967" w:rsidRDefault="00B62D18" w:rsidP="00B62D18">
                            <w:pPr>
                              <w:jc w:val="center"/>
                              <w:rPr>
                                <w:b/>
                                <w:bCs/>
                                <w:color w:val="000000" w:themeColor="text1"/>
                              </w:rPr>
                            </w:pPr>
                            <w:r w:rsidRPr="00EB1967">
                              <w:rPr>
                                <w:b/>
                                <w:bCs/>
                                <w:color w:val="000000" w:themeColor="text1"/>
                              </w:rPr>
                              <w:t>Condenser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5FEF899F" id="Rectangle: Rounded Corners 2075" o:spid="_x0000_s1212" style="position:absolute;margin-left:154.9pt;margin-top:5.75pt;width:95.25pt;height:27.75pt;z-index:2527846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" fillcolor="#f7caac [1301]" strokecolor="#1f3763 [1604]" strokeweight="1pt">
                <v:stroke joinstyle="miter"/>
                <v:textbox>
                  <w:txbxContent>
                    <w:p w14:paraId="3CA21248" w14:textId="77777777" w:rsidR="00B62D18" w:rsidRPr="00EB1967" w:rsidRDefault="00B62D18" w:rsidP="00B62D18">
                      <w:pPr>
                        <w:jc w:val="center"/>
                        <w:rPr>
                          <w:b/>
                          <w:bCs/>
                          <w:color w:val="000000" w:themeColor="text1"/>
                        </w:rPr>
                      </w:pPr>
                      <w:r w:rsidRPr="00EB1967">
                        <w:rPr>
                          <w:b/>
                          <w:bCs/>
                          <w:color w:val="000000" w:themeColor="text1"/>
                        </w:rPr>
                        <w:t>Condenser</w:t>
                      </w:r>
                    </w:p>
                  </w:txbxContent>
                </v:textbox>
              </v:roundrect>
            </w:pict>
          </mc:Fallback>
        </mc:AlternateContent>
      </w:r>
    </w:p>
    <w:p w14:paraId="25A7F15A" w14:textId="77777777" w:rsidR="00B62D18" w:rsidRPr="000B521B" w:rsidRDefault="00B62D18" w:rsidP="00B62D18">
      <w:pPr>
        <w:rPr>
          <w:rFonts w:ascii="Arial" w:hAnsi="Arial" w:cs="Arial"/>
          <w:b/>
          <w:bCs/>
          <w:lang w:val="en-US"/>
        </w:rPr>
      </w:pPr>
      <w:r>
        <w:rPr>
          <w:rFonts w:ascii="Arial" w:hAnsi="Arial" w:cs="Arial"/>
          <w:b/>
          <w:bCs/>
          <w:noProof/>
          <w:lang w:val="en-US"/>
        </w:rPr>
        <mc:AlternateContent>
          <mc:Choice Requires="wps">
            <w:drawing>
              <wp:anchor distT="0" distB="0" distL="114300" distR="114300" simplePos="0" relativeHeight="252786688" behindDoc="0" locked="0" layoutInCell="1" allowOverlap="1" wp14:anchorId="5013994D" wp14:editId="1AECF3DE">
                <wp:simplePos x="0" y="0"/>
                <wp:positionH relativeFrom="column">
                  <wp:posOffset>2924175</wp:posOffset>
                </wp:positionH>
                <wp:positionV relativeFrom="paragraph">
                  <wp:posOffset>140970</wp:posOffset>
                </wp:positionV>
                <wp:extent cx="0" cy="409575"/>
                <wp:effectExtent l="76200" t="38100" r="57150" b="9525"/>
                <wp:wrapNone/>
                <wp:docPr id="2076" name="Straight Arrow Connector 2076"/>
                <wp:cNvGraphicFramePr/>
                <a:graphic xmlns:a="http://schemas.openxmlformats.org/drawingml/2006/main">
                  <a:graphicData uri="http://schemas.microsoft.com/office/word/2010/wordprocessingShape">
                    <wps:wsp>
                      <wps:cNvCnPr/>
                      <wps:spPr>
                        <a:xfrm rot="10800000">
                          <a:off x="0" y="0"/>
                          <a:ext cx="0" cy="4095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BF59DA4" id="Straight Arrow Connector 2076" o:spid="_x0000_s1026" type="#_x0000_t32" style="position:absolute;margin-left:230.25pt;margin-top:11.1pt;width:0;height:32.25pt;rotation:180;z-index:2527866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" strokecolor="#4472c4 [3204]" strokeweight=".5pt">
                <v:stroke endarrow="block" joinstyle="miter"/>
              </v:shape>
            </w:pict>
          </mc:Fallback>
        </mc:AlternateContent>
      </w:r>
      <w:r>
        <w:rPr>
          <w:rFonts w:ascii="Arial" w:hAnsi="Arial" w:cs="Arial"/>
          <w:b/>
          <w:bCs/>
          <w:noProof/>
          <w:lang w:val="en-US"/>
        </w:rPr>
        <mc:AlternateContent>
          <mc:Choice Requires="wps">
            <w:drawing>
              <wp:anchor distT="0" distB="0" distL="114300" distR="114300" simplePos="0" relativeHeight="252785664" behindDoc="0" locked="0" layoutInCell="1" allowOverlap="1" wp14:anchorId="0F545DC6" wp14:editId="329E2B67">
                <wp:simplePos x="0" y="0"/>
                <wp:positionH relativeFrom="column">
                  <wp:posOffset>2286000</wp:posOffset>
                </wp:positionH>
                <wp:positionV relativeFrom="paragraph">
                  <wp:posOffset>150495</wp:posOffset>
                </wp:positionV>
                <wp:extent cx="0" cy="409575"/>
                <wp:effectExtent l="76200" t="0" r="57150" b="47625"/>
                <wp:wrapNone/>
                <wp:docPr id="2079" name="Straight Arrow Connector 2079"/>
                <wp:cNvGraphicFramePr/>
                <a:graphic xmlns:a="http://schemas.openxmlformats.org/drawingml/2006/main">
                  <a:graphicData uri="http://schemas.microsoft.com/office/word/2010/wordprocessingShape">
                    <wps:wsp>
                      <wps:cNvCnPr/>
                      <wps:spPr>
                        <a:xfrm>
                          <a:off x="0" y="0"/>
                          <a:ext cx="0" cy="4095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22EE525" id="Straight Arrow Connector 2079" o:spid="_x0000_s1026" type="#_x0000_t32" style="position:absolute;margin-left:180pt;margin-top:11.85pt;width:0;height:32.25pt;z-index:252785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" strokecolor="#4472c4 [3204]" strokeweight=".5pt">
                <v:stroke endarrow="block" joinstyle="miter"/>
              </v:shape>
            </w:pict>
          </mc:Fallback>
        </mc:AlternateContent>
      </w:r>
    </w:p>
    <w:p w14:paraId="36E2C4AA" w14:textId="77777777" w:rsidR="00B62D18" w:rsidRPr="000B521B" w:rsidRDefault="00B62D18" w:rsidP="00B62D18">
      <w:pPr>
        <w:rPr>
          <w:rFonts w:ascii="Arial" w:hAnsi="Arial" w:cs="Arial"/>
          <w:b/>
          <w:bCs/>
          <w:u w:val="single"/>
        </w:rPr>
      </w:pPr>
    </w:p>
    <w:p w14:paraId="349F85BA" w14:textId="7935DB34" w:rsidR="00B62D18" w:rsidRPr="000B521B" w:rsidRDefault="00B62D18" w:rsidP="00B62D18">
      <w:pPr>
        <w:rPr>
          <w:rFonts w:ascii="Arial" w:hAnsi="Arial" w:cs="Arial"/>
          <w:b/>
          <w:bCs/>
          <w:u w:val="single"/>
        </w:rPr>
      </w:pPr>
      <w:r>
        <w:rPr>
          <w:rFonts w:ascii="Arial" w:hAnsi="Arial" w:cs="Arial"/>
          <w:b/>
          <w:bCs/>
          <w:noProof/>
          <w:u w:val="single"/>
        </w:rPr>
        <mc:AlternateContent>
          <mc:Choice Requires="wps">
            <w:drawing>
              <wp:anchor distT="0" distB="0" distL="114300" distR="114300" simplePos="0" relativeHeight="252783616" behindDoc="0" locked="0" layoutInCell="1" allowOverlap="1" wp14:anchorId="7C649B6E" wp14:editId="3CF7A116">
                <wp:simplePos x="0" y="0"/>
                <wp:positionH relativeFrom="column">
                  <wp:posOffset>104775</wp:posOffset>
                </wp:positionH>
                <wp:positionV relativeFrom="paragraph">
                  <wp:posOffset>177165</wp:posOffset>
                </wp:positionV>
                <wp:extent cx="1209675" cy="762000"/>
                <wp:effectExtent l="0" t="0" r="28575" b="19050"/>
                <wp:wrapNone/>
                <wp:docPr id="2084" name="Rectangle: Rounded Corners 2084"/>
                <wp:cNvGraphicFramePr/>
                <a:graphic xmlns:a="http://schemas.openxmlformats.org/drawingml/2006/main">
                  <a:graphicData uri="http://schemas.microsoft.com/office/word/2010/wordprocessingShape">
                    <wps:wsp>
                      <wps:cNvSpPr/>
                      <wps:spPr>
                        <a:xfrm>
                          <a:off x="0" y="0"/>
                          <a:ext cx="1209675" cy="762000"/>
                        </a:xfrm>
                        <a:prstGeom prst="round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71F13DE" w14:textId="51963F86" w:rsidR="00B62D18" w:rsidRPr="00EB1967" w:rsidRDefault="00B62D18" w:rsidP="00B62D18">
                            <w:pPr>
                              <w:jc w:val="center"/>
                              <w:rPr>
                                <w:b/>
                                <w:bCs/>
                                <w:color w:val="000000" w:themeColor="text1"/>
                              </w:rPr>
                            </w:pPr>
                            <w:r>
                              <w:rPr>
                                <w:b/>
                                <w:bCs/>
                                <w:color w:val="000000" w:themeColor="text1"/>
                              </w:rPr>
                              <w:t>Solid</w:t>
                            </w:r>
                            <w:r w:rsidRPr="00EB1967">
                              <w:rPr>
                                <w:b/>
                                <w:bCs/>
                                <w:color w:val="000000" w:themeColor="text1"/>
                              </w:rPr>
                              <w:t xml:space="preserve"> Epoxy Resin</w:t>
                            </w:r>
                            <w:r>
                              <w:rPr>
                                <w:b/>
                                <w:bCs/>
                                <w:color w:val="000000" w:themeColor="text1"/>
                              </w:rPr>
                              <w:t xml:space="preserve"> (Novolac</w:t>
                            </w:r>
                            <w:r w:rsidRPr="00EB1967">
                              <w:rPr>
                                <w:b/>
                                <w:bCs/>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7C649B6E" id="Rectangle: Rounded Corners 2084" o:spid="_x0000_s1213" style="position:absolute;margin-left:8.25pt;margin-top:13.95pt;width:95.25pt;height:60pt;z-index:2527836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" fillcolor="#b4c6e7 [1300]" strokecolor="#1f3763 [1604]" strokeweight="1pt">
                <v:stroke joinstyle="miter"/>
                <v:textbox>
                  <w:txbxContent>
                    <w:p w14:paraId="271F13DE" w14:textId="51963F86" w:rsidR="00B62D18" w:rsidRPr="00EB1967" w:rsidRDefault="00B62D18" w:rsidP="00B62D18">
                      <w:pPr>
                        <w:jc w:val="center"/>
                        <w:rPr>
                          <w:b/>
                          <w:bCs/>
                          <w:color w:val="000000" w:themeColor="text1"/>
                        </w:rPr>
                      </w:pPr>
                      <w:r>
                        <w:rPr>
                          <w:b/>
                          <w:bCs/>
                          <w:color w:val="000000" w:themeColor="text1"/>
                        </w:rPr>
                        <w:t>Solid</w:t>
                      </w:r>
                      <w:r w:rsidRPr="00EB1967">
                        <w:rPr>
                          <w:b/>
                          <w:bCs/>
                          <w:color w:val="000000" w:themeColor="text1"/>
                        </w:rPr>
                        <w:t xml:space="preserve"> Epoxy Resin</w:t>
                      </w:r>
                      <w:r>
                        <w:rPr>
                          <w:b/>
                          <w:bCs/>
                          <w:color w:val="000000" w:themeColor="text1"/>
                        </w:rPr>
                        <w:t xml:space="preserve"> (</w:t>
                      </w:r>
                      <w:proofErr w:type="spellStart"/>
                      <w:r>
                        <w:rPr>
                          <w:b/>
                          <w:bCs/>
                          <w:color w:val="000000" w:themeColor="text1"/>
                        </w:rPr>
                        <w:t>Novolac</w:t>
                      </w:r>
                      <w:proofErr w:type="spellEnd"/>
                      <w:r w:rsidRPr="00EB1967">
                        <w:rPr>
                          <w:b/>
                          <w:bCs/>
                          <w:color w:val="000000" w:themeColor="text1"/>
                        </w:rPr>
                        <w:t>)</w:t>
                      </w:r>
                    </w:p>
                  </w:txbxContent>
                </v:textbox>
              </v:roundrect>
            </w:pict>
          </mc:Fallback>
        </mc:AlternateContent>
      </w:r>
      <w:r>
        <w:rPr>
          <w:rFonts w:ascii="Arial" w:hAnsi="Arial" w:cs="Arial"/>
          <w:b/>
          <w:bCs/>
          <w:noProof/>
          <w:u w:val="single"/>
        </w:rPr>
        <mc:AlternateContent>
          <mc:Choice Requires="wps">
            <w:drawing>
              <wp:anchor distT="0" distB="0" distL="114300" distR="114300" simplePos="0" relativeHeight="252788736" behindDoc="0" locked="0" layoutInCell="1" allowOverlap="1" wp14:anchorId="78F3EA47" wp14:editId="406F9A28">
                <wp:simplePos x="0" y="0"/>
                <wp:positionH relativeFrom="column">
                  <wp:posOffset>4181475</wp:posOffset>
                </wp:positionH>
                <wp:positionV relativeFrom="paragraph">
                  <wp:posOffset>133985</wp:posOffset>
                </wp:positionV>
                <wp:extent cx="1400175" cy="809625"/>
                <wp:effectExtent l="0" t="0" r="28575" b="28575"/>
                <wp:wrapNone/>
                <wp:docPr id="2080" name="Rectangle: Rounded Corners 2080"/>
                <wp:cNvGraphicFramePr/>
                <a:graphic xmlns:a="http://schemas.openxmlformats.org/drawingml/2006/main">
                  <a:graphicData uri="http://schemas.microsoft.com/office/word/2010/wordprocessingShape">
                    <wps:wsp>
                      <wps:cNvSpPr/>
                      <wps:spPr>
                        <a:xfrm>
                          <a:off x="0" y="0"/>
                          <a:ext cx="1400175" cy="809625"/>
                        </a:xfrm>
                        <a:prstGeom prst="round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0A4278D" w14:textId="52DC389A" w:rsidR="00B62D18" w:rsidRPr="00B62D18" w:rsidRDefault="00B62D18" w:rsidP="00B62D18">
                            <w:pPr>
                              <w:jc w:val="center"/>
                              <w:rPr>
                                <w:b/>
                                <w:bCs/>
                                <w:color w:val="000000" w:themeColor="text1"/>
                              </w:rPr>
                            </w:pPr>
                            <w:r w:rsidRPr="00B62D18">
                              <w:rPr>
                                <w:b/>
                                <w:bCs/>
                                <w:color w:val="000000" w:themeColor="text1"/>
                              </w:rPr>
                              <w:t>Unsaturated monocarboxylic acid</w:t>
                            </w:r>
                            <w:r>
                              <w:rPr>
                                <w:b/>
                                <w:bCs/>
                                <w:color w:val="000000" w:themeColor="text1"/>
                                <w:vertAlign w:val="superscript"/>
                              </w:rPr>
                              <w:t>1</w:t>
                            </w:r>
                            <w:r w:rsidRPr="00B62D18">
                              <w:rPr>
                                <w:b/>
                                <w:bCs/>
                                <w:color w:val="000000" w:themeColor="text1"/>
                              </w:rPr>
                              <w:t>, Additives</w:t>
                            </w:r>
                          </w:p>
                          <w:p w14:paraId="248E2C6F" w14:textId="77777777" w:rsidR="00B62D18" w:rsidRPr="00B62D18" w:rsidRDefault="00B62D18" w:rsidP="00B62D18">
                            <w:pPr>
                              <w:jc w:val="center"/>
                              <w:rPr>
                                <w:b/>
                                <w:b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8F3EA47" id="Rectangle: Rounded Corners 2080" o:spid="_x0000_s1214" style="position:absolute;margin-left:329.25pt;margin-top:10.55pt;width:110.25pt;height:63.75pt;z-index:25278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" fillcolor="#b4c6e7 [1300]" strokecolor="#1f3763 [1604]" strokeweight="1pt">
                <v:stroke joinstyle="miter"/>
                <v:textbox>
                  <w:txbxContent>
                    <w:p w14:paraId="30A4278D" w14:textId="52DC389A" w:rsidR="00B62D18" w:rsidRPr="00B62D18" w:rsidRDefault="00B62D18" w:rsidP="00B62D18">
                      <w:pPr>
                        <w:jc w:val="center"/>
                        <w:rPr>
                          <w:b/>
                          <w:bCs/>
                          <w:color w:val="000000" w:themeColor="text1"/>
                        </w:rPr>
                      </w:pPr>
                      <w:r w:rsidRPr="00B62D18">
                        <w:rPr>
                          <w:b/>
                          <w:bCs/>
                          <w:color w:val="000000" w:themeColor="text1"/>
                        </w:rPr>
                        <w:t>Unsaturated monocarboxylic acid</w:t>
                      </w:r>
                      <w:r>
                        <w:rPr>
                          <w:b/>
                          <w:bCs/>
                          <w:color w:val="000000" w:themeColor="text1"/>
                          <w:vertAlign w:val="superscript"/>
                        </w:rPr>
                        <w:t>1</w:t>
                      </w:r>
                      <w:r w:rsidRPr="00B62D18">
                        <w:rPr>
                          <w:b/>
                          <w:bCs/>
                          <w:color w:val="000000" w:themeColor="text1"/>
                        </w:rPr>
                        <w:t>, Additives</w:t>
                      </w:r>
                    </w:p>
                    <w:p w14:paraId="248E2C6F" w14:textId="77777777" w:rsidR="00B62D18" w:rsidRPr="00B62D18" w:rsidRDefault="00B62D18" w:rsidP="00B62D18">
                      <w:pPr>
                        <w:jc w:val="center"/>
                        <w:rPr>
                          <w:b/>
                          <w:bCs/>
                          <w:color w:val="000000" w:themeColor="text1"/>
                        </w:rPr>
                      </w:pPr>
                    </w:p>
                  </w:txbxContent>
                </v:textbox>
              </v:roundrect>
            </w:pict>
          </mc:Fallback>
        </mc:AlternateContent>
      </w:r>
      <w:r>
        <w:rPr>
          <w:rFonts w:ascii="Arial" w:hAnsi="Arial" w:cs="Arial"/>
          <w:b/>
          <w:bCs/>
          <w:noProof/>
          <w:u w:val="single"/>
        </w:rPr>
        <mc:AlternateContent>
          <mc:Choice Requires="wps">
            <w:drawing>
              <wp:anchor distT="0" distB="0" distL="114300" distR="114300" simplePos="0" relativeHeight="252787712" behindDoc="0" locked="0" layoutInCell="1" allowOverlap="1" wp14:anchorId="1479CDD2" wp14:editId="7176E58B">
                <wp:simplePos x="0" y="0"/>
                <wp:positionH relativeFrom="column">
                  <wp:posOffset>1938655</wp:posOffset>
                </wp:positionH>
                <wp:positionV relativeFrom="paragraph">
                  <wp:posOffset>19685</wp:posOffset>
                </wp:positionV>
                <wp:extent cx="1280795" cy="1104900"/>
                <wp:effectExtent l="0" t="0" r="14605" b="19050"/>
                <wp:wrapNone/>
                <wp:docPr id="2083" name="Rectangle: Rounded Corners 2083"/>
                <wp:cNvGraphicFramePr/>
                <a:graphic xmlns:a="http://schemas.openxmlformats.org/drawingml/2006/main">
                  <a:graphicData uri="http://schemas.microsoft.com/office/word/2010/wordprocessingShape">
                    <wps:wsp>
                      <wps:cNvSpPr/>
                      <wps:spPr>
                        <a:xfrm>
                          <a:off x="0" y="0"/>
                          <a:ext cx="1280795" cy="1104900"/>
                        </a:xfrm>
                        <a:prstGeom prst="roundRect">
                          <a:avLst/>
                        </a:prstGeom>
                        <a:solidFill>
                          <a:schemeClr val="accent2">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D4B5A7D" w14:textId="77777777" w:rsidR="00B62D18" w:rsidRDefault="00B62D18" w:rsidP="00B62D18">
                            <w:pPr>
                              <w:jc w:val="center"/>
                              <w:rPr>
                                <w:b/>
                                <w:bCs/>
                                <w:color w:val="000000" w:themeColor="text1"/>
                              </w:rPr>
                            </w:pPr>
                            <w:r w:rsidRPr="00EB1967">
                              <w:rPr>
                                <w:b/>
                                <w:bCs/>
                                <w:color w:val="000000" w:themeColor="text1"/>
                              </w:rPr>
                              <w:t>Reactor</w:t>
                            </w:r>
                          </w:p>
                          <w:p w14:paraId="4EDB6824" w14:textId="77777777" w:rsidR="00B62D18" w:rsidRPr="00EB1967" w:rsidRDefault="00B62D18" w:rsidP="00B62D18">
                            <w:pPr>
                              <w:jc w:val="center"/>
                              <w:rPr>
                                <w:b/>
                                <w:bCs/>
                                <w:color w:val="000000" w:themeColor="text1"/>
                              </w:rPr>
                            </w:pPr>
                            <w:r w:rsidRPr="00EB1967">
                              <w:rPr>
                                <w:b/>
                                <w:bCs/>
                                <w:color w:val="000000" w:themeColor="text1"/>
                              </w:rPr>
                              <w:t>Temp :160-170°C</w:t>
                            </w:r>
                          </w:p>
                          <w:p w14:paraId="52371B4C" w14:textId="77777777" w:rsidR="00B62D18" w:rsidRPr="00EB1967" w:rsidRDefault="00B62D18" w:rsidP="00B62D18">
                            <w:pPr>
                              <w:jc w:val="center"/>
                              <w:rPr>
                                <w:b/>
                                <w:bCs/>
                                <w:color w:val="000000" w:themeColor="text1"/>
                              </w:rPr>
                            </w:pPr>
                            <w:r w:rsidRPr="00EB1967">
                              <w:rPr>
                                <w:b/>
                                <w:bCs/>
                                <w:color w:val="000000" w:themeColor="text1"/>
                              </w:rPr>
                              <w:t>Time :4-6 Hr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479CDD2" id="Rectangle: Rounded Corners 2083" o:spid="_x0000_s1215" style="position:absolute;margin-left:152.65pt;margin-top:1.55pt;width:100.85pt;height:87pt;z-index:252787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" fillcolor="#f7caac [1301]" strokecolor="#1f3763 [1604]" strokeweight="1pt">
                <v:stroke joinstyle="miter"/>
                <v:textbox>
                  <w:txbxContent>
                    <w:p w14:paraId="7D4B5A7D" w14:textId="77777777" w:rsidR="00B62D18" w:rsidRDefault="00B62D18" w:rsidP="00B62D18">
                      <w:pPr>
                        <w:jc w:val="center"/>
                        <w:rPr>
                          <w:b/>
                          <w:bCs/>
                          <w:color w:val="000000" w:themeColor="text1"/>
                        </w:rPr>
                      </w:pPr>
                      <w:r w:rsidRPr="00EB1967">
                        <w:rPr>
                          <w:b/>
                          <w:bCs/>
                          <w:color w:val="000000" w:themeColor="text1"/>
                        </w:rPr>
                        <w:t>Reactor</w:t>
                      </w:r>
                    </w:p>
                    <w:p w14:paraId="4EDB6824" w14:textId="77777777" w:rsidR="00B62D18" w:rsidRPr="00EB1967" w:rsidRDefault="00B62D18" w:rsidP="00B62D18">
                      <w:pPr>
                        <w:jc w:val="center"/>
                        <w:rPr>
                          <w:b/>
                          <w:bCs/>
                          <w:color w:val="000000" w:themeColor="text1"/>
                        </w:rPr>
                      </w:pPr>
                      <w:r w:rsidRPr="00EB1967">
                        <w:rPr>
                          <w:b/>
                          <w:bCs/>
                          <w:color w:val="000000" w:themeColor="text1"/>
                        </w:rPr>
                        <w:t>Temp :160-170°C</w:t>
                      </w:r>
                    </w:p>
                    <w:p w14:paraId="52371B4C" w14:textId="77777777" w:rsidR="00B62D18" w:rsidRPr="00EB1967" w:rsidRDefault="00B62D18" w:rsidP="00B62D18">
                      <w:pPr>
                        <w:jc w:val="center"/>
                        <w:rPr>
                          <w:b/>
                          <w:bCs/>
                          <w:color w:val="000000" w:themeColor="text1"/>
                        </w:rPr>
                      </w:pPr>
                      <w:r w:rsidRPr="00EB1967">
                        <w:rPr>
                          <w:b/>
                          <w:bCs/>
                          <w:color w:val="000000" w:themeColor="text1"/>
                        </w:rPr>
                        <w:t>Time :4-6 Hr</w:t>
                      </w:r>
                    </w:p>
                  </w:txbxContent>
                </v:textbox>
              </v:roundrect>
            </w:pict>
          </mc:Fallback>
        </mc:AlternateContent>
      </w:r>
    </w:p>
    <w:p w14:paraId="66D9ED7C" w14:textId="77777777" w:rsidR="00B62D18" w:rsidRPr="000B521B" w:rsidRDefault="00B62D18" w:rsidP="00B62D18">
      <w:pPr>
        <w:rPr>
          <w:rFonts w:ascii="Arial" w:hAnsi="Arial" w:cs="Arial"/>
          <w:b/>
          <w:bCs/>
          <w:u w:val="single"/>
        </w:rPr>
      </w:pPr>
      <w:r w:rsidRPr="000B521B">
        <w:rPr>
          <w:rFonts w:ascii="Arial" w:hAnsi="Arial" w:cs="Arial"/>
          <w:b/>
          <w:bCs/>
          <w:noProof/>
          <w:u w:val="single"/>
        </w:rPr>
        <mc:AlternateContent>
          <mc:Choice Requires="wps">
            <w:drawing>
              <wp:anchor distT="0" distB="0" distL="114300" distR="114300" simplePos="0" relativeHeight="252780544" behindDoc="0" locked="0" layoutInCell="1" allowOverlap="1" wp14:anchorId="6C757261" wp14:editId="70B1D864">
                <wp:simplePos x="0" y="0"/>
                <wp:positionH relativeFrom="column">
                  <wp:posOffset>3248025</wp:posOffset>
                </wp:positionH>
                <wp:positionV relativeFrom="paragraph">
                  <wp:posOffset>266700</wp:posOffset>
                </wp:positionV>
                <wp:extent cx="904875" cy="9525"/>
                <wp:effectExtent l="38100" t="76200" r="0" b="85725"/>
                <wp:wrapNone/>
                <wp:docPr id="2085" name="Straight Arrow Connector 2085"/>
                <wp:cNvGraphicFramePr/>
                <a:graphic xmlns:a="http://schemas.openxmlformats.org/drawingml/2006/main">
                  <a:graphicData uri="http://schemas.microsoft.com/office/word/2010/wordprocessingShape">
                    <wps:wsp>
                      <wps:cNvCnPr/>
                      <wps:spPr>
                        <a:xfrm flipH="1" flipV="1">
                          <a:off x="0" y="0"/>
                          <a:ext cx="904875" cy="95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9ECB751" id="Straight Arrow Connector 2085" o:spid="_x0000_s1026" type="#_x0000_t32" style="position:absolute;margin-left:255.75pt;margin-top:21pt;width:71.25pt;height:.75pt;flip:x y;z-index:2527805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" strokecolor="#4472c4 [3204]" strokeweight=".5pt">
                <v:stroke endarrow="block" joinstyle="miter"/>
              </v:shape>
            </w:pict>
          </mc:Fallback>
        </mc:AlternateContent>
      </w:r>
    </w:p>
    <w:p w14:paraId="5178A1BC" w14:textId="77777777" w:rsidR="00B62D18" w:rsidRPr="000B521B" w:rsidRDefault="00B62D18" w:rsidP="00B62D18">
      <w:pPr>
        <w:rPr>
          <w:rFonts w:ascii="Arial" w:hAnsi="Arial" w:cs="Arial"/>
          <w:b/>
          <w:bCs/>
          <w:u w:val="single"/>
        </w:rPr>
      </w:pPr>
      <w:r w:rsidRPr="000B521B">
        <w:rPr>
          <w:rFonts w:ascii="Arial" w:hAnsi="Arial" w:cs="Arial"/>
          <w:b/>
          <w:bCs/>
          <w:noProof/>
          <w:u w:val="single"/>
        </w:rPr>
        <mc:AlternateContent>
          <mc:Choice Requires="wps">
            <w:drawing>
              <wp:anchor distT="0" distB="0" distL="114300" distR="114300" simplePos="0" relativeHeight="252777472" behindDoc="0" locked="0" layoutInCell="1" allowOverlap="1" wp14:anchorId="71C7568E" wp14:editId="07508AE3">
                <wp:simplePos x="0" y="0"/>
                <wp:positionH relativeFrom="column">
                  <wp:posOffset>1333500</wp:posOffset>
                </wp:positionH>
                <wp:positionV relativeFrom="paragraph">
                  <wp:posOffset>59690</wp:posOffset>
                </wp:positionV>
                <wp:extent cx="575945" cy="0"/>
                <wp:effectExtent l="0" t="76200" r="14605" b="95250"/>
                <wp:wrapNone/>
                <wp:docPr id="2086" name="Straight Arrow Connector 2086"/>
                <wp:cNvGraphicFramePr/>
                <a:graphic xmlns:a="http://schemas.openxmlformats.org/drawingml/2006/main">
                  <a:graphicData uri="http://schemas.microsoft.com/office/word/2010/wordprocessingShape">
                    <wps:wsp>
                      <wps:cNvCnPr/>
                      <wps:spPr>
                        <a:xfrm>
                          <a:off x="0" y="0"/>
                          <a:ext cx="57594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2AFD1E97" id="Straight Arrow Connector 2086" o:spid="_x0000_s1026" type="#_x0000_t32" style="position:absolute;margin-left:105pt;margin-top:4.7pt;width:45.35pt;height:0;z-index:2527774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" strokecolor="#4472c4 [3204]" strokeweight=".5pt">
                <v:stroke endarrow="block" joinstyle="miter"/>
              </v:shape>
            </w:pict>
          </mc:Fallback>
        </mc:AlternateContent>
      </w:r>
    </w:p>
    <w:p w14:paraId="1BE19486" w14:textId="77777777" w:rsidR="00B62D18" w:rsidRPr="000B521B" w:rsidRDefault="00B62D18" w:rsidP="00B62D18">
      <w:pPr>
        <w:tabs>
          <w:tab w:val="left" w:pos="7770"/>
        </w:tabs>
        <w:rPr>
          <w:rFonts w:ascii="Arial" w:hAnsi="Arial" w:cs="Arial"/>
        </w:rPr>
      </w:pPr>
      <w:r>
        <w:rPr>
          <w:rFonts w:ascii="Arial" w:hAnsi="Arial" w:cs="Arial"/>
          <w:b/>
          <w:bCs/>
          <w:noProof/>
          <w:u w:val="single"/>
        </w:rPr>
        <mc:AlternateContent>
          <mc:Choice Requires="wps">
            <w:drawing>
              <wp:anchor distT="0" distB="0" distL="114300" distR="114300" simplePos="0" relativeHeight="252791808" behindDoc="0" locked="0" layoutInCell="1" allowOverlap="1" wp14:anchorId="37ECDF56" wp14:editId="52B8770F">
                <wp:simplePos x="0" y="0"/>
                <wp:positionH relativeFrom="column">
                  <wp:posOffset>4810125</wp:posOffset>
                </wp:positionH>
                <wp:positionV relativeFrom="paragraph">
                  <wp:posOffset>213995</wp:posOffset>
                </wp:positionV>
                <wp:extent cx="1323975" cy="352425"/>
                <wp:effectExtent l="0" t="0" r="28575" b="28575"/>
                <wp:wrapNone/>
                <wp:docPr id="2087" name="Rectangle: Rounded Corners 2087"/>
                <wp:cNvGraphicFramePr/>
                <a:graphic xmlns:a="http://schemas.openxmlformats.org/drawingml/2006/main">
                  <a:graphicData uri="http://schemas.microsoft.com/office/word/2010/wordprocessingShape">
                    <wps:wsp>
                      <wps:cNvSpPr/>
                      <wps:spPr>
                        <a:xfrm>
                          <a:off x="0" y="0"/>
                          <a:ext cx="1323975" cy="352425"/>
                        </a:xfrm>
                        <a:prstGeom prst="round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E49FCA5" w14:textId="77777777" w:rsidR="00B62D18" w:rsidRPr="00EB1967" w:rsidRDefault="00B62D18" w:rsidP="00B62D18">
                            <w:pPr>
                              <w:jc w:val="center"/>
                              <w:rPr>
                                <w:b/>
                                <w:bCs/>
                                <w:color w:val="000000" w:themeColor="text1"/>
                              </w:rPr>
                            </w:pPr>
                            <w:r w:rsidRPr="00EB1967">
                              <w:rPr>
                                <w:b/>
                                <w:bCs/>
                                <w:color w:val="000000" w:themeColor="text1"/>
                              </w:rPr>
                              <w:t>Styrene Monomer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7ECDF56" id="Rectangle: Rounded Corners 2087" o:spid="_x0000_s1216" style="position:absolute;margin-left:378.75pt;margin-top:16.85pt;width:104.25pt;height:27.75pt;z-index:25279180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" fillcolor="#b4c6e7 [1300]" strokecolor="#1f3763 [1604]" strokeweight="1pt">
                <v:stroke joinstyle="miter"/>
                <v:textbox>
                  <w:txbxContent>
                    <w:p w14:paraId="6E49FCA5" w14:textId="77777777" w:rsidR="00B62D18" w:rsidRPr="00EB1967" w:rsidRDefault="00B62D18" w:rsidP="00B62D18">
                      <w:pPr>
                        <w:jc w:val="center"/>
                        <w:rPr>
                          <w:b/>
                          <w:bCs/>
                          <w:color w:val="000000" w:themeColor="text1"/>
                        </w:rPr>
                      </w:pPr>
                      <w:r w:rsidRPr="00EB1967">
                        <w:rPr>
                          <w:b/>
                          <w:bCs/>
                          <w:color w:val="000000" w:themeColor="text1"/>
                        </w:rPr>
                        <w:t>Styrene Monomer</w:t>
                      </w:r>
                    </w:p>
                  </w:txbxContent>
                </v:textbox>
              </v:roundrect>
            </w:pict>
          </mc:Fallback>
        </mc:AlternateContent>
      </w:r>
      <w:r w:rsidRPr="000B521B">
        <w:rPr>
          <w:rFonts w:ascii="Arial" w:hAnsi="Arial" w:cs="Arial"/>
          <w:b/>
          <w:bCs/>
          <w:noProof/>
          <w:u w:val="single"/>
        </w:rPr>
        <mc:AlternateContent>
          <mc:Choice Requires="wps">
            <w:drawing>
              <wp:anchor distT="0" distB="0" distL="114300" distR="114300" simplePos="0" relativeHeight="252778496" behindDoc="0" locked="0" layoutInCell="1" allowOverlap="1" wp14:anchorId="6F4F6039" wp14:editId="532B53E8">
                <wp:simplePos x="0" y="0"/>
                <wp:positionH relativeFrom="column">
                  <wp:posOffset>3047365</wp:posOffset>
                </wp:positionH>
                <wp:positionV relativeFrom="paragraph">
                  <wp:posOffset>297815</wp:posOffset>
                </wp:positionV>
                <wp:extent cx="1762125" cy="1219200"/>
                <wp:effectExtent l="38100" t="0" r="9525" b="95250"/>
                <wp:wrapNone/>
                <wp:docPr id="2088" name="Connector: Elbow 2088"/>
                <wp:cNvGraphicFramePr/>
                <a:graphic xmlns:a="http://schemas.openxmlformats.org/drawingml/2006/main">
                  <a:graphicData uri="http://schemas.microsoft.com/office/word/2010/wordprocessingShape">
                    <wps:wsp>
                      <wps:cNvCnPr/>
                      <wps:spPr>
                        <a:xfrm flipH="1">
                          <a:off x="0" y="0"/>
                          <a:ext cx="1762125" cy="1219200"/>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A92CABA" id="Connector: Elbow 2088" o:spid="_x0000_s1026" type="#_x0000_t34" style="position:absolute;margin-left:239.95pt;margin-top:23.45pt;width:138.75pt;height:96pt;flip:x;z-index:2527784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" strokecolor="#4472c4 [3204]" strokeweight=".5pt">
                <v:stroke endarrow="block"/>
              </v:shape>
            </w:pict>
          </mc:Fallback>
        </mc:AlternateContent>
      </w:r>
      <w:r w:rsidRPr="000B521B">
        <w:rPr>
          <w:rFonts w:ascii="Arial" w:hAnsi="Arial" w:cs="Arial"/>
        </w:rPr>
        <w:tab/>
      </w:r>
    </w:p>
    <w:p w14:paraId="380B8962" w14:textId="77777777" w:rsidR="00B62D18" w:rsidRPr="000B521B" w:rsidRDefault="00B62D18" w:rsidP="00B62D18">
      <w:pPr>
        <w:rPr>
          <w:rFonts w:ascii="Arial" w:hAnsi="Arial" w:cs="Arial"/>
        </w:rPr>
      </w:pPr>
      <w:r w:rsidRPr="000B521B">
        <w:rPr>
          <w:rFonts w:ascii="Arial" w:hAnsi="Arial" w:cs="Arial"/>
          <w:b/>
          <w:bCs/>
          <w:noProof/>
          <w:u w:val="single"/>
        </w:rPr>
        <mc:AlternateContent>
          <mc:Choice Requires="wps">
            <w:drawing>
              <wp:anchor distT="0" distB="0" distL="114300" distR="114300" simplePos="0" relativeHeight="252779520" behindDoc="0" locked="0" layoutInCell="1" allowOverlap="1" wp14:anchorId="403EC605" wp14:editId="433F8662">
                <wp:simplePos x="0" y="0"/>
                <wp:positionH relativeFrom="column">
                  <wp:posOffset>2533650</wp:posOffset>
                </wp:positionH>
                <wp:positionV relativeFrom="paragraph">
                  <wp:posOffset>21590</wp:posOffset>
                </wp:positionV>
                <wp:extent cx="19050" cy="838200"/>
                <wp:effectExtent l="57150" t="0" r="57150" b="57150"/>
                <wp:wrapNone/>
                <wp:docPr id="2091" name="Straight Arrow Connector 2091"/>
                <wp:cNvGraphicFramePr/>
                <a:graphic xmlns:a="http://schemas.openxmlformats.org/drawingml/2006/main">
                  <a:graphicData uri="http://schemas.microsoft.com/office/word/2010/wordprocessingShape">
                    <wps:wsp>
                      <wps:cNvCnPr/>
                      <wps:spPr>
                        <a:xfrm>
                          <a:off x="0" y="0"/>
                          <a:ext cx="19050" cy="838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E74D090" id="Straight Arrow Connector 2091" o:spid="_x0000_s1026" type="#_x0000_t32" style="position:absolute;margin-left:199.5pt;margin-top:1.7pt;width:1.5pt;height:66pt;z-index:2527795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" strokecolor="#4472c4 [3204]" strokeweight=".5pt">
                <v:stroke endarrow="block" joinstyle="miter"/>
              </v:shape>
            </w:pict>
          </mc:Fallback>
        </mc:AlternateContent>
      </w:r>
    </w:p>
    <w:p w14:paraId="2DA250FD" w14:textId="77777777" w:rsidR="00B62D18" w:rsidRPr="000B521B" w:rsidRDefault="00B62D18" w:rsidP="00B62D18">
      <w:pPr>
        <w:rPr>
          <w:rFonts w:ascii="Arial" w:hAnsi="Arial" w:cs="Arial"/>
        </w:rPr>
      </w:pPr>
    </w:p>
    <w:p w14:paraId="4709D253" w14:textId="77777777" w:rsidR="00B62D18" w:rsidRPr="000B521B" w:rsidRDefault="00B62D18" w:rsidP="00B62D18">
      <w:pPr>
        <w:rPr>
          <w:rFonts w:ascii="Arial" w:hAnsi="Arial" w:cs="Arial"/>
        </w:rPr>
      </w:pPr>
    </w:p>
    <w:p w14:paraId="5ED6A0E1" w14:textId="77777777" w:rsidR="00B62D18" w:rsidRPr="000B521B" w:rsidRDefault="00B62D18" w:rsidP="00B62D18">
      <w:pPr>
        <w:rPr>
          <w:rFonts w:ascii="Arial" w:hAnsi="Arial" w:cs="Arial"/>
        </w:rPr>
      </w:pPr>
      <w:r>
        <w:rPr>
          <w:rFonts w:ascii="Arial" w:hAnsi="Arial" w:cs="Arial"/>
          <w:b/>
          <w:bCs/>
          <w:noProof/>
          <w:u w:val="single"/>
        </w:rPr>
        <mc:AlternateContent>
          <mc:Choice Requires="wps">
            <w:drawing>
              <wp:anchor distT="0" distB="0" distL="114300" distR="114300" simplePos="0" relativeHeight="252789760" behindDoc="0" locked="0" layoutInCell="1" allowOverlap="1" wp14:anchorId="77132BE6" wp14:editId="35880FA4">
                <wp:simplePos x="0" y="0"/>
                <wp:positionH relativeFrom="column">
                  <wp:posOffset>1857375</wp:posOffset>
                </wp:positionH>
                <wp:positionV relativeFrom="paragraph">
                  <wp:posOffset>47625</wp:posOffset>
                </wp:positionV>
                <wp:extent cx="1209675" cy="990600"/>
                <wp:effectExtent l="0" t="0" r="28575" b="19050"/>
                <wp:wrapNone/>
                <wp:docPr id="2092" name="Rectangle: Rounded Corners 2092"/>
                <wp:cNvGraphicFramePr/>
                <a:graphic xmlns:a="http://schemas.openxmlformats.org/drawingml/2006/main">
                  <a:graphicData uri="http://schemas.microsoft.com/office/word/2010/wordprocessingShape">
                    <wps:wsp>
                      <wps:cNvSpPr/>
                      <wps:spPr>
                        <a:xfrm>
                          <a:off x="0" y="0"/>
                          <a:ext cx="1209675" cy="990600"/>
                        </a:xfrm>
                        <a:prstGeom prst="roundRect">
                          <a:avLst/>
                        </a:prstGeom>
                        <a:solidFill>
                          <a:schemeClr val="accent2">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76E2D58" w14:textId="77777777" w:rsidR="00B62D18" w:rsidRPr="00EB1967" w:rsidRDefault="00B62D18" w:rsidP="00B62D18">
                            <w:pPr>
                              <w:jc w:val="center"/>
                              <w:rPr>
                                <w:b/>
                                <w:bCs/>
                                <w:color w:val="000000" w:themeColor="text1"/>
                              </w:rPr>
                            </w:pPr>
                            <w:r w:rsidRPr="00EB1967">
                              <w:rPr>
                                <w:b/>
                                <w:bCs/>
                                <w:color w:val="000000" w:themeColor="text1"/>
                              </w:rPr>
                              <w:t>Blender</w:t>
                            </w:r>
                          </w:p>
                          <w:p w14:paraId="48CE55EB" w14:textId="77777777" w:rsidR="00B62D18" w:rsidRPr="00EB1967" w:rsidRDefault="00B62D18" w:rsidP="00B62D18">
                            <w:pPr>
                              <w:jc w:val="center"/>
                              <w:rPr>
                                <w:b/>
                                <w:bCs/>
                                <w:color w:val="000000" w:themeColor="text1"/>
                              </w:rPr>
                            </w:pPr>
                            <w:r w:rsidRPr="00EB1967">
                              <w:rPr>
                                <w:b/>
                                <w:bCs/>
                                <w:color w:val="000000" w:themeColor="text1"/>
                              </w:rPr>
                              <w:t>Temp:70°C</w:t>
                            </w:r>
                          </w:p>
                          <w:p w14:paraId="2EC3071E" w14:textId="77777777" w:rsidR="00B62D18" w:rsidRPr="00EB1967" w:rsidRDefault="00B62D18" w:rsidP="00B62D18">
                            <w:pPr>
                              <w:jc w:val="center"/>
                              <w:rPr>
                                <w:b/>
                                <w:bCs/>
                                <w:color w:val="000000" w:themeColor="text1"/>
                              </w:rPr>
                            </w:pPr>
                            <w:r w:rsidRPr="00EB1967">
                              <w:rPr>
                                <w:b/>
                                <w:bCs/>
                                <w:color w:val="000000" w:themeColor="text1"/>
                              </w:rPr>
                              <w:t>Time: 2-4 Hr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77132BE6" id="Rectangle: Rounded Corners 2092" o:spid="_x0000_s1217" style="position:absolute;margin-left:146.25pt;margin-top:3.75pt;width:95.25pt;height:78pt;z-index:2527897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" fillcolor="#f7caac [1301]" strokecolor="#1f3763 [1604]" strokeweight="1pt">
                <v:stroke joinstyle="miter"/>
                <v:textbox>
                  <w:txbxContent>
                    <w:p w14:paraId="276E2D58" w14:textId="77777777" w:rsidR="00B62D18" w:rsidRPr="00EB1967" w:rsidRDefault="00B62D18" w:rsidP="00B62D18">
                      <w:pPr>
                        <w:jc w:val="center"/>
                        <w:rPr>
                          <w:b/>
                          <w:bCs/>
                          <w:color w:val="000000" w:themeColor="text1"/>
                        </w:rPr>
                      </w:pPr>
                      <w:r w:rsidRPr="00EB1967">
                        <w:rPr>
                          <w:b/>
                          <w:bCs/>
                          <w:color w:val="000000" w:themeColor="text1"/>
                        </w:rPr>
                        <w:t>Blender</w:t>
                      </w:r>
                    </w:p>
                    <w:p w14:paraId="48CE55EB" w14:textId="77777777" w:rsidR="00B62D18" w:rsidRPr="00EB1967" w:rsidRDefault="00B62D18" w:rsidP="00B62D18">
                      <w:pPr>
                        <w:jc w:val="center"/>
                        <w:rPr>
                          <w:b/>
                          <w:bCs/>
                          <w:color w:val="000000" w:themeColor="text1"/>
                        </w:rPr>
                      </w:pPr>
                      <w:r w:rsidRPr="00EB1967">
                        <w:rPr>
                          <w:b/>
                          <w:bCs/>
                          <w:color w:val="000000" w:themeColor="text1"/>
                        </w:rPr>
                        <w:t>Temp:70°C</w:t>
                      </w:r>
                    </w:p>
                    <w:p w14:paraId="2EC3071E" w14:textId="77777777" w:rsidR="00B62D18" w:rsidRPr="00EB1967" w:rsidRDefault="00B62D18" w:rsidP="00B62D18">
                      <w:pPr>
                        <w:jc w:val="center"/>
                        <w:rPr>
                          <w:b/>
                          <w:bCs/>
                          <w:color w:val="000000" w:themeColor="text1"/>
                        </w:rPr>
                      </w:pPr>
                      <w:r w:rsidRPr="00EB1967">
                        <w:rPr>
                          <w:b/>
                          <w:bCs/>
                          <w:color w:val="000000" w:themeColor="text1"/>
                        </w:rPr>
                        <w:t>Time: 2-4 Hr</w:t>
                      </w:r>
                    </w:p>
                  </w:txbxContent>
                </v:textbox>
              </v:roundrect>
            </w:pict>
          </mc:Fallback>
        </mc:AlternateContent>
      </w:r>
    </w:p>
    <w:p w14:paraId="6AE6B2B3" w14:textId="77777777" w:rsidR="00B62D18" w:rsidRPr="000B521B" w:rsidRDefault="00B62D18" w:rsidP="00B62D18">
      <w:pPr>
        <w:rPr>
          <w:rFonts w:ascii="Arial" w:hAnsi="Arial" w:cs="Arial"/>
        </w:rPr>
      </w:pPr>
    </w:p>
    <w:p w14:paraId="2F626A80" w14:textId="77777777" w:rsidR="00B62D18" w:rsidRPr="000B521B" w:rsidRDefault="00B62D18" w:rsidP="00B62D18">
      <w:pPr>
        <w:rPr>
          <w:rFonts w:ascii="Arial" w:hAnsi="Arial" w:cs="Arial"/>
        </w:rPr>
      </w:pPr>
    </w:p>
    <w:p w14:paraId="6D9C7282" w14:textId="77777777" w:rsidR="00B62D18" w:rsidRPr="000B521B" w:rsidRDefault="00B62D18" w:rsidP="00B62D18">
      <w:pPr>
        <w:rPr>
          <w:rFonts w:ascii="Arial" w:hAnsi="Arial" w:cs="Arial"/>
        </w:rPr>
      </w:pPr>
      <w:r w:rsidRPr="000B521B">
        <w:rPr>
          <w:rFonts w:ascii="Arial" w:hAnsi="Arial" w:cs="Arial"/>
          <w:noProof/>
        </w:rPr>
        <mc:AlternateContent>
          <mc:Choice Requires="wps">
            <w:drawing>
              <wp:anchor distT="0" distB="0" distL="114300" distR="114300" simplePos="0" relativeHeight="252781568" behindDoc="0" locked="0" layoutInCell="1" allowOverlap="1" wp14:anchorId="3FCCCE6F" wp14:editId="2F185995">
                <wp:simplePos x="0" y="0"/>
                <wp:positionH relativeFrom="column">
                  <wp:posOffset>2571750</wp:posOffset>
                </wp:positionH>
                <wp:positionV relativeFrom="paragraph">
                  <wp:posOffset>168910</wp:posOffset>
                </wp:positionV>
                <wp:extent cx="0" cy="266700"/>
                <wp:effectExtent l="76200" t="0" r="57150" b="57150"/>
                <wp:wrapNone/>
                <wp:docPr id="2094" name="Straight Arrow Connector 2094"/>
                <wp:cNvGraphicFramePr/>
                <a:graphic xmlns:a="http://schemas.openxmlformats.org/drawingml/2006/main">
                  <a:graphicData uri="http://schemas.microsoft.com/office/word/2010/wordprocessingShape">
                    <wps:wsp>
                      <wps:cNvCnPr/>
                      <wps:spPr>
                        <a:xfrm>
                          <a:off x="0" y="0"/>
                          <a:ext cx="0" cy="2667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821EA3" id="Straight Arrow Connector 2094" o:spid="_x0000_s1026" type="#_x0000_t32" style="position:absolute;margin-left:202.5pt;margin-top:13.3pt;width:0;height:21pt;z-index:252781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" strokecolor="#4472c4 [3204]" strokeweight=".5pt">
                <v:stroke endarrow="block" joinstyle="miter"/>
              </v:shape>
            </w:pict>
          </mc:Fallback>
        </mc:AlternateContent>
      </w:r>
    </w:p>
    <w:p w14:paraId="25E1E668" w14:textId="77777777" w:rsidR="00B62D18" w:rsidRPr="000B521B" w:rsidRDefault="00B62D18" w:rsidP="00B62D18">
      <w:pPr>
        <w:tabs>
          <w:tab w:val="left" w:pos="3705"/>
        </w:tabs>
        <w:rPr>
          <w:rFonts w:ascii="Arial" w:hAnsi="Arial" w:cs="Arial"/>
        </w:rPr>
      </w:pPr>
      <w:r>
        <w:rPr>
          <w:rFonts w:ascii="Arial" w:hAnsi="Arial" w:cs="Arial"/>
          <w:b/>
          <w:bCs/>
          <w:noProof/>
          <w:u w:val="single"/>
        </w:rPr>
        <mc:AlternateContent>
          <mc:Choice Requires="wps">
            <w:drawing>
              <wp:anchor distT="0" distB="0" distL="114300" distR="114300" simplePos="0" relativeHeight="252790784" behindDoc="0" locked="0" layoutInCell="1" allowOverlap="1" wp14:anchorId="54317A20" wp14:editId="09270508">
                <wp:simplePos x="0" y="0"/>
                <wp:positionH relativeFrom="column">
                  <wp:posOffset>1295399</wp:posOffset>
                </wp:positionH>
                <wp:positionV relativeFrom="paragraph">
                  <wp:posOffset>176530</wp:posOffset>
                </wp:positionV>
                <wp:extent cx="2543175" cy="419100"/>
                <wp:effectExtent l="0" t="0" r="28575" b="19050"/>
                <wp:wrapNone/>
                <wp:docPr id="2095" name="Rectangle: Rounded Corners 2095"/>
                <wp:cNvGraphicFramePr/>
                <a:graphic xmlns:a="http://schemas.openxmlformats.org/drawingml/2006/main">
                  <a:graphicData uri="http://schemas.microsoft.com/office/word/2010/wordprocessingShape">
                    <wps:wsp>
                      <wps:cNvSpPr/>
                      <wps:spPr>
                        <a:xfrm>
                          <a:off x="0" y="0"/>
                          <a:ext cx="2543175" cy="419100"/>
                        </a:xfrm>
                        <a:prstGeom prst="roundRect">
                          <a:avLst/>
                        </a:prstGeom>
                        <a:solidFill>
                          <a:schemeClr val="accent2">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AF4CF36" w14:textId="77777777" w:rsidR="00B62D18" w:rsidRPr="00EB1967" w:rsidRDefault="00B62D18" w:rsidP="00B62D18">
                            <w:pPr>
                              <w:jc w:val="center"/>
                              <w:rPr>
                                <w:b/>
                                <w:bCs/>
                                <w:color w:val="000000" w:themeColor="text1"/>
                              </w:rPr>
                            </w:pPr>
                            <w:r w:rsidRPr="00EB1967">
                              <w:rPr>
                                <w:b/>
                                <w:bCs/>
                                <w:color w:val="000000" w:themeColor="text1"/>
                              </w:rPr>
                              <w:t>Finished Products ready for packing</w:t>
                            </w:r>
                          </w:p>
                          <w:p w14:paraId="6CBDFEC4" w14:textId="77777777" w:rsidR="00B62D18" w:rsidRPr="00EB1967" w:rsidRDefault="00B62D18" w:rsidP="00B62D18">
                            <w:pPr>
                              <w:jc w:val="center"/>
                              <w:rPr>
                                <w:b/>
                                <w:b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4317A20" id="Rectangle: Rounded Corners 2095" o:spid="_x0000_s1218" style="position:absolute;margin-left:102pt;margin-top:13.9pt;width:200.25pt;height:33pt;z-index:252790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" fillcolor="#f7caac [1301]" strokecolor="#1f3763 [1604]" strokeweight="1pt">
                <v:stroke joinstyle="miter"/>
                <v:textbox>
                  <w:txbxContent>
                    <w:p w14:paraId="0AF4CF36" w14:textId="77777777" w:rsidR="00B62D18" w:rsidRPr="00EB1967" w:rsidRDefault="00B62D18" w:rsidP="00B62D18">
                      <w:pPr>
                        <w:jc w:val="center"/>
                        <w:rPr>
                          <w:b/>
                          <w:bCs/>
                          <w:color w:val="000000" w:themeColor="text1"/>
                        </w:rPr>
                      </w:pPr>
                      <w:r w:rsidRPr="00EB1967">
                        <w:rPr>
                          <w:b/>
                          <w:bCs/>
                          <w:color w:val="000000" w:themeColor="text1"/>
                        </w:rPr>
                        <w:t>Finished Products ready for packing</w:t>
                      </w:r>
                    </w:p>
                    <w:p w14:paraId="6CBDFEC4" w14:textId="77777777" w:rsidR="00B62D18" w:rsidRPr="00EB1967" w:rsidRDefault="00B62D18" w:rsidP="00B62D18">
                      <w:pPr>
                        <w:jc w:val="center"/>
                        <w:rPr>
                          <w:b/>
                          <w:bCs/>
                          <w:color w:val="000000" w:themeColor="text1"/>
                        </w:rPr>
                      </w:pPr>
                    </w:p>
                  </w:txbxContent>
                </v:textbox>
              </v:roundrect>
            </w:pict>
          </mc:Fallback>
        </mc:AlternateContent>
      </w:r>
    </w:p>
    <w:p w14:paraId="6650DCF3" w14:textId="77777777" w:rsidR="00B62D18" w:rsidRDefault="00B62D18" w:rsidP="00B62D18">
      <w:pPr>
        <w:tabs>
          <w:tab w:val="left" w:pos="1365"/>
        </w:tabs>
        <w:spacing w:line="360" w:lineRule="auto"/>
        <w:jc w:val="both"/>
        <w:rPr>
          <w:rFonts w:ascii="Arial" w:hAnsi="Arial" w:cs="Arial"/>
          <w:b/>
          <w:bCs/>
          <w:sz w:val="24"/>
          <w:szCs w:val="24"/>
        </w:rPr>
      </w:pPr>
      <w:r w:rsidRPr="000B521B">
        <w:rPr>
          <w:rFonts w:ascii="Arial" w:hAnsi="Arial" w:cs="Arial"/>
          <w:noProof/>
        </w:rPr>
        <mc:AlternateContent>
          <mc:Choice Requires="wps">
            <w:drawing>
              <wp:anchor distT="0" distB="0" distL="114300" distR="114300" simplePos="0" relativeHeight="252792832" behindDoc="0" locked="0" layoutInCell="1" allowOverlap="1" wp14:anchorId="38F8AA7F" wp14:editId="36B19285">
                <wp:simplePos x="0" y="0"/>
                <wp:positionH relativeFrom="column">
                  <wp:posOffset>2571750</wp:posOffset>
                </wp:positionH>
                <wp:positionV relativeFrom="paragraph">
                  <wp:posOffset>320675</wp:posOffset>
                </wp:positionV>
                <wp:extent cx="0" cy="266700"/>
                <wp:effectExtent l="76200" t="0" r="57150" b="57150"/>
                <wp:wrapNone/>
                <wp:docPr id="2099" name="Straight Arrow Connector 2099"/>
                <wp:cNvGraphicFramePr/>
                <a:graphic xmlns:a="http://schemas.openxmlformats.org/drawingml/2006/main">
                  <a:graphicData uri="http://schemas.microsoft.com/office/word/2010/wordprocessingShape">
                    <wps:wsp>
                      <wps:cNvCnPr/>
                      <wps:spPr>
                        <a:xfrm>
                          <a:off x="0" y="0"/>
                          <a:ext cx="0" cy="2667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BB7B40F" id="Straight Arrow Connector 2099" o:spid="_x0000_s1026" type="#_x0000_t32" style="position:absolute;margin-left:202.5pt;margin-top:25.25pt;width:0;height:21pt;z-index:252792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" strokecolor="#4472c4 [3204]" strokeweight=".5pt">
                <v:stroke endarrow="block" joinstyle="miter"/>
              </v:shape>
            </w:pict>
          </mc:Fallback>
        </mc:AlternateContent>
      </w:r>
    </w:p>
    <w:p w14:paraId="473946D2" w14:textId="77777777" w:rsidR="00B62D18" w:rsidRPr="00793AF4" w:rsidRDefault="00B62D18" w:rsidP="00B62D18">
      <w:pPr>
        <w:tabs>
          <w:tab w:val="left" w:pos="1365"/>
        </w:tabs>
        <w:spacing w:line="360" w:lineRule="auto"/>
        <w:jc w:val="both"/>
      </w:pPr>
      <w:r>
        <w:rPr>
          <w:rFonts w:ascii="Arial" w:hAnsi="Arial" w:cs="Arial"/>
          <w:bCs/>
          <w:noProof/>
          <w:color w:val="000000" w:themeColor="text1"/>
        </w:rPr>
        <mc:AlternateContent>
          <mc:Choice Requires="wps">
            <w:drawing>
              <wp:anchor distT="0" distB="0" distL="114300" distR="114300" simplePos="0" relativeHeight="252793856" behindDoc="0" locked="0" layoutInCell="1" allowOverlap="1" wp14:anchorId="554EBDA0" wp14:editId="48CD7DA3">
                <wp:simplePos x="0" y="0"/>
                <wp:positionH relativeFrom="column">
                  <wp:posOffset>1943100</wp:posOffset>
                </wp:positionH>
                <wp:positionV relativeFrom="paragraph">
                  <wp:posOffset>232410</wp:posOffset>
                </wp:positionV>
                <wp:extent cx="1257300" cy="447675"/>
                <wp:effectExtent l="0" t="0" r="19050" b="28575"/>
                <wp:wrapNone/>
                <wp:docPr id="2100" name="Oval 2100"/>
                <wp:cNvGraphicFramePr/>
                <a:graphic xmlns:a="http://schemas.openxmlformats.org/drawingml/2006/main">
                  <a:graphicData uri="http://schemas.microsoft.com/office/word/2010/wordprocessingShape">
                    <wps:wsp>
                      <wps:cNvSpPr/>
                      <wps:spPr>
                        <a:xfrm>
                          <a:off x="0" y="0"/>
                          <a:ext cx="1257300" cy="447675"/>
                        </a:xfrm>
                        <a:prstGeom prst="ellipse">
                          <a:avLst/>
                        </a:prstGeom>
                        <a:solidFill>
                          <a:schemeClr val="accent4">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FE38F3A" w14:textId="7E907845" w:rsidR="00B62D18" w:rsidRPr="00B62D18" w:rsidRDefault="00B62D18" w:rsidP="00B62D18">
                            <w:pPr>
                              <w:jc w:val="center"/>
                              <w:rPr>
                                <w:b/>
                                <w:bCs/>
                                <w:color w:val="000000" w:themeColor="text1"/>
                                <w:vertAlign w:val="superscript"/>
                              </w:rPr>
                            </w:pPr>
                            <w:r w:rsidRPr="00B62D18">
                              <w:rPr>
                                <w:b/>
                                <w:bCs/>
                                <w:color w:val="000000" w:themeColor="text1"/>
                              </w:rPr>
                              <w:t>Curing</w:t>
                            </w:r>
                            <w:r>
                              <w:rPr>
                                <w:b/>
                                <w:bCs/>
                                <w:color w:val="000000" w:themeColor="text1"/>
                                <w:vertAlign w:val="superscript"/>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554EBDA0" id="Oval 2100" o:spid="_x0000_s1219" style="position:absolute;left:0;text-align:left;margin-left:153pt;margin-top:18.3pt;width:99pt;height:35.25pt;z-index:2527938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" fillcolor="#ffd966 [1943]" strokecolor="#1f3763 [1604]" strokeweight="1pt">
                <v:stroke joinstyle="miter"/>
                <v:textbox>
                  <w:txbxContent>
                    <w:p w14:paraId="4FE38F3A" w14:textId="7E907845" w:rsidR="00B62D18" w:rsidRPr="00B62D18" w:rsidRDefault="00B62D18" w:rsidP="00B62D18">
                      <w:pPr>
                        <w:jc w:val="center"/>
                        <w:rPr>
                          <w:b/>
                          <w:bCs/>
                          <w:color w:val="000000" w:themeColor="text1"/>
                          <w:vertAlign w:val="superscript"/>
                        </w:rPr>
                      </w:pPr>
                      <w:r w:rsidRPr="00B62D18">
                        <w:rPr>
                          <w:b/>
                          <w:bCs/>
                          <w:color w:val="000000" w:themeColor="text1"/>
                        </w:rPr>
                        <w:t>Curing</w:t>
                      </w:r>
                      <w:r>
                        <w:rPr>
                          <w:b/>
                          <w:bCs/>
                          <w:color w:val="000000" w:themeColor="text1"/>
                          <w:vertAlign w:val="superscript"/>
                        </w:rPr>
                        <w:t>2</w:t>
                      </w:r>
                    </w:p>
                  </w:txbxContent>
                </v:textbox>
              </v:oval>
            </w:pict>
          </mc:Fallback>
        </mc:AlternateContent>
      </w:r>
    </w:p>
    <w:p w14:paraId="7B5EB962" w14:textId="77777777" w:rsidR="00B62D18" w:rsidRDefault="00B62D18" w:rsidP="00B62D18">
      <w:pPr>
        <w:tabs>
          <w:tab w:val="left" w:pos="1365"/>
        </w:tabs>
        <w:spacing w:line="360" w:lineRule="auto"/>
        <w:jc w:val="both"/>
        <w:rPr>
          <w:rFonts w:ascii="Arial" w:hAnsi="Arial" w:cs="Arial"/>
          <w:b/>
          <w:bCs/>
          <w:sz w:val="24"/>
          <w:szCs w:val="24"/>
        </w:rPr>
      </w:pPr>
      <w:r w:rsidRPr="000B521B">
        <w:rPr>
          <w:rFonts w:ascii="Arial" w:hAnsi="Arial" w:cs="Arial"/>
          <w:bCs/>
          <w:noProof/>
          <w:color w:val="000000" w:themeColor="text1"/>
        </w:rPr>
        <mc:AlternateContent>
          <mc:Choice Requires="wps">
            <w:drawing>
              <wp:anchor distT="0" distB="0" distL="114300" distR="114300" simplePos="0" relativeHeight="252782592" behindDoc="0" locked="0" layoutInCell="1" allowOverlap="1" wp14:anchorId="0E59C03E" wp14:editId="2430BED3">
                <wp:simplePos x="0" y="0"/>
                <wp:positionH relativeFrom="margin">
                  <wp:posOffset>5050155</wp:posOffset>
                </wp:positionH>
                <wp:positionV relativeFrom="paragraph">
                  <wp:posOffset>326390</wp:posOffset>
                </wp:positionV>
                <wp:extent cx="1346835" cy="200025"/>
                <wp:effectExtent l="0" t="0" r="0" b="0"/>
                <wp:wrapNone/>
                <wp:docPr id="2101" name="TextBox 4"/>
                <wp:cNvGraphicFramePr/>
                <a:graphic xmlns:a="http://schemas.openxmlformats.org/drawingml/2006/main">
                  <a:graphicData uri="http://schemas.microsoft.com/office/word/2010/wordprocessingShape">
                    <wps:wsp>
                      <wps:cNvSpPr txBox="1"/>
                      <wps:spPr>
                        <a:xfrm>
                          <a:off x="0" y="0"/>
                          <a:ext cx="1346835" cy="200025"/>
                        </a:xfrm>
                        <a:prstGeom prst="rect">
                          <a:avLst/>
                        </a:prstGeom>
                        <a:noFill/>
                      </wps:spPr>
                      <wps:txbx>
                        <w:txbxContent>
                          <w:p w14:paraId="67FA7ECE" w14:textId="77777777" w:rsidR="00B62D18" w:rsidRPr="006F6D2F" w:rsidRDefault="00B62D18" w:rsidP="00B62D18">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6F6D2F">
                              <w:rPr>
                                <w:rFonts w:ascii="Verdana" w:eastAsia="Verdana" w:hAnsi="Verdana" w:cs="Verdana"/>
                                <w:i/>
                                <w:iCs/>
                                <w:color w:val="7F7F7F"/>
                                <w:kern w:val="24"/>
                                <w:sz w:val="12"/>
                                <w:szCs w:val="12"/>
                                <w14:textFill>
                                  <w14:solidFill>
                                    <w14:srgbClr w14:val="7F7F7F">
                                      <w14:lumMod w14:val="50000"/>
                                    </w14:srgbClr>
                                  </w14:solidFill>
                                </w14:textFill>
                              </w:rPr>
                              <w:t>Source: TechSci Research</w:t>
                            </w:r>
                          </w:p>
                        </w:txbxContent>
                      </wps:txbx>
                      <wps:bodyPr wrap="square" rtlCol="0">
                        <a:spAutoFit/>
                      </wps:bodyPr>
                    </wps:wsp>
                  </a:graphicData>
                </a:graphic>
                <wp14:sizeRelH relativeFrom="margin">
                  <wp14:pctWidth>0</wp14:pctWidth>
                </wp14:sizeRelH>
                <wp14:sizeRelV relativeFrom="margin">
                  <wp14:pctHeight>0</wp14:pctHeight>
                </wp14:sizeRelV>
              </wp:anchor>
            </w:drawing>
          </mc:Choice>
          <mc:Fallback>
            <w:pict>
              <v:shape w14:anchorId="0E59C03E" id="_x0000_s1220" type="#_x0000_t202" style="position:absolute;left:0;text-align:left;margin-left:397.65pt;margin-top:25.7pt;width:106.05pt;height:15.75pt;z-index:252782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" filled="f" stroked="f">
                <v:textbox style="mso-fit-shape-to-text:t">
                  <w:txbxContent>
                    <w:p w14:paraId="67FA7ECE" w14:textId="77777777" w:rsidR="00B62D18" w:rsidRPr="006F6D2F" w:rsidRDefault="00B62D18" w:rsidP="00B62D18">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6F6D2F">
                        <w:rPr>
                          <w:rFonts w:ascii="Verdana" w:eastAsia="Verdana" w:hAnsi="Verdana" w:cs="Verdana"/>
                          <w:i/>
                          <w:iCs/>
                          <w:color w:val="7F7F7F"/>
                          <w:kern w:val="24"/>
                          <w:sz w:val="12"/>
                          <w:szCs w:val="12"/>
                          <w14:textFill>
                            <w14:solidFill>
                              <w14:srgbClr w14:val="7F7F7F">
                                <w14:lumMod w14:val="50000"/>
                              </w14:srgbClr>
                            </w14:solidFill>
                          </w14:textFill>
                        </w:rPr>
                        <w:t>Source: TechSci Research</w:t>
                      </w:r>
                    </w:p>
                  </w:txbxContent>
                </v:textbox>
                <w10:wrap anchorx="margin"/>
              </v:shape>
            </w:pict>
          </mc:Fallback>
        </mc:AlternateContent>
      </w:r>
    </w:p>
    <w:p w14:paraId="7BFACF4C" w14:textId="77777777" w:rsidR="00B62D18" w:rsidRDefault="00B62D18" w:rsidP="00B62D18">
      <w:pPr>
        <w:tabs>
          <w:tab w:val="left" w:pos="1365"/>
        </w:tabs>
        <w:spacing w:line="360" w:lineRule="auto"/>
        <w:jc w:val="both"/>
        <w:rPr>
          <w:rFonts w:ascii="Arial" w:hAnsi="Arial" w:cs="Arial"/>
          <w:b/>
          <w:bCs/>
          <w:sz w:val="24"/>
          <w:szCs w:val="24"/>
        </w:rPr>
      </w:pPr>
    </w:p>
    <w:p w14:paraId="559D17FE" w14:textId="083E2348" w:rsidR="00695ED4" w:rsidRDefault="00B62D18" w:rsidP="00695ED4">
      <w:pPr>
        <w:jc w:val="both"/>
        <w:rPr>
          <w:rFonts w:ascii="Arial" w:hAnsi="Arial" w:cs="Arial"/>
          <w:i/>
          <w:iCs/>
          <w:color w:val="000000" w:themeColor="text1"/>
          <w:sz w:val="18"/>
          <w:szCs w:val="18"/>
          <w:shd w:val="clear" w:color="auto" w:fill="FFFFFF"/>
        </w:rPr>
      </w:pPr>
      <w:r w:rsidRPr="00B62D18">
        <w:rPr>
          <w:rFonts w:ascii="Arial" w:hAnsi="Arial" w:cs="Arial"/>
          <w:i/>
          <w:iCs/>
          <w:color w:val="000000" w:themeColor="text1"/>
          <w:sz w:val="18"/>
          <w:szCs w:val="18"/>
          <w:shd w:val="clear" w:color="auto" w:fill="FFFFFF"/>
        </w:rPr>
        <w:t>1</w:t>
      </w:r>
      <w:r w:rsidR="00695ED4" w:rsidRPr="00B62D18">
        <w:rPr>
          <w:rFonts w:ascii="Arial" w:hAnsi="Arial" w:cs="Arial"/>
          <w:i/>
          <w:iCs/>
          <w:color w:val="000000" w:themeColor="text1"/>
          <w:sz w:val="18"/>
          <w:szCs w:val="18"/>
          <w:shd w:val="clear" w:color="auto" w:fill="FFFFFF"/>
        </w:rPr>
        <w:t xml:space="preserve"> </w:t>
      </w:r>
      <w:r w:rsidR="00695ED4" w:rsidRPr="00D72A4F">
        <w:rPr>
          <w:rFonts w:ascii="Arial" w:hAnsi="Arial" w:cs="Arial"/>
          <w:i/>
          <w:iCs/>
          <w:color w:val="000000" w:themeColor="text1"/>
          <w:sz w:val="18"/>
          <w:szCs w:val="18"/>
          <w:shd w:val="clear" w:color="auto" w:fill="FFFFFF"/>
        </w:rPr>
        <w:t>Unsaturated monocarboxylic</w:t>
      </w:r>
      <w:r>
        <w:rPr>
          <w:rFonts w:ascii="Arial" w:hAnsi="Arial" w:cs="Arial"/>
          <w:i/>
          <w:iCs/>
          <w:color w:val="000000" w:themeColor="text1"/>
          <w:sz w:val="18"/>
          <w:szCs w:val="18"/>
          <w:shd w:val="clear" w:color="auto" w:fill="FFFFFF"/>
        </w:rPr>
        <w:t xml:space="preserve"> </w:t>
      </w:r>
      <w:r w:rsidR="00705138" w:rsidRPr="00D72A4F">
        <w:rPr>
          <w:rFonts w:ascii="Arial" w:hAnsi="Arial" w:cs="Arial"/>
          <w:i/>
          <w:iCs/>
          <w:color w:val="000000" w:themeColor="text1"/>
          <w:sz w:val="18"/>
          <w:szCs w:val="18"/>
          <w:shd w:val="clear" w:color="auto" w:fill="FFFFFF"/>
        </w:rPr>
        <w:t>acid</w:t>
      </w:r>
      <w:r w:rsidR="00695ED4" w:rsidRPr="00D72A4F">
        <w:rPr>
          <w:rFonts w:ascii="Arial" w:hAnsi="Arial" w:cs="Arial"/>
          <w:i/>
          <w:iCs/>
          <w:color w:val="000000" w:themeColor="text1"/>
          <w:sz w:val="18"/>
          <w:szCs w:val="18"/>
          <w:shd w:val="clear" w:color="auto" w:fill="FFFFFF"/>
        </w:rPr>
        <w:t xml:space="preserve"> include acrylic acid, methacrylic acid, crotonic acid, monoesters of unsaturated polycarboxylic acids, and monoesters of maleic acid. The unsaturated acids and monoesters may be used singly or as a mixture of two or more of them.</w:t>
      </w:r>
      <w:r w:rsidR="00695ED4">
        <w:rPr>
          <w:rFonts w:ascii="Arial" w:hAnsi="Arial" w:cs="Arial"/>
          <w:i/>
          <w:iCs/>
          <w:color w:val="000000" w:themeColor="text1"/>
          <w:sz w:val="18"/>
          <w:szCs w:val="18"/>
          <w:shd w:val="clear" w:color="auto" w:fill="FFFFFF"/>
        </w:rPr>
        <w:t xml:space="preserve"> The unsaturated </w:t>
      </w:r>
      <w:r w:rsidR="00695ED4" w:rsidRPr="00D72A4F">
        <w:rPr>
          <w:rFonts w:ascii="Arial" w:hAnsi="Arial" w:cs="Arial"/>
          <w:i/>
          <w:iCs/>
          <w:color w:val="000000" w:themeColor="text1"/>
          <w:sz w:val="18"/>
          <w:szCs w:val="18"/>
          <w:shd w:val="clear" w:color="auto" w:fill="FFFFFF"/>
        </w:rPr>
        <w:t>monocarboxylic acids</w:t>
      </w:r>
      <w:r w:rsidR="00695ED4">
        <w:rPr>
          <w:rFonts w:ascii="Arial" w:hAnsi="Arial" w:cs="Arial"/>
          <w:i/>
          <w:iCs/>
          <w:color w:val="000000" w:themeColor="text1"/>
          <w:sz w:val="18"/>
          <w:szCs w:val="18"/>
          <w:shd w:val="clear" w:color="auto" w:fill="FFFFFF"/>
        </w:rPr>
        <w:t xml:space="preserve"> can be derived from renewable sources like lignin or soyabean oil therefore, the name bio- based vinyl ester resin is used.</w:t>
      </w:r>
    </w:p>
    <w:p w14:paraId="39C03E66" w14:textId="5A1B73AD" w:rsidR="00B62D18" w:rsidRPr="00B62D18" w:rsidRDefault="00B62D18" w:rsidP="00B62D18">
      <w:pPr>
        <w:spacing w:line="240" w:lineRule="auto"/>
        <w:jc w:val="both"/>
        <w:rPr>
          <w:rFonts w:ascii="Arial" w:hAnsi="Arial" w:cs="Arial"/>
          <w:i/>
          <w:iCs/>
          <w:color w:val="000000" w:themeColor="text1"/>
          <w:sz w:val="18"/>
          <w:szCs w:val="18"/>
          <w:shd w:val="clear" w:color="auto" w:fill="FFFFFF"/>
        </w:rPr>
      </w:pPr>
      <w:r>
        <w:rPr>
          <w:rFonts w:ascii="Arial" w:hAnsi="Arial" w:cs="Arial"/>
          <w:i/>
          <w:iCs/>
          <w:color w:val="000000" w:themeColor="text1"/>
          <w:sz w:val="18"/>
          <w:szCs w:val="18"/>
          <w:shd w:val="clear" w:color="auto" w:fill="FFFFFF"/>
        </w:rPr>
        <w:t>2 Curing of vinyl ester resin is done by the end user industries according to the application in which it is used. Curing defines the gelation time of vinyl ester resin</w:t>
      </w:r>
      <w:r w:rsidR="00490F7E">
        <w:rPr>
          <w:rFonts w:ascii="Arial" w:hAnsi="Arial" w:cs="Arial"/>
          <w:i/>
          <w:iCs/>
          <w:color w:val="000000" w:themeColor="text1"/>
          <w:sz w:val="18"/>
          <w:szCs w:val="18"/>
          <w:shd w:val="clear" w:color="auto" w:fill="FFFFFF"/>
        </w:rPr>
        <w:t>.</w:t>
      </w:r>
      <w:r>
        <w:rPr>
          <w:rFonts w:ascii="Arial" w:hAnsi="Arial" w:cs="Arial"/>
          <w:i/>
          <w:iCs/>
          <w:color w:val="000000" w:themeColor="text1"/>
          <w:sz w:val="18"/>
          <w:szCs w:val="18"/>
          <w:shd w:val="clear" w:color="auto" w:fill="FFFFFF"/>
        </w:rPr>
        <w:t xml:space="preserve"> </w:t>
      </w:r>
      <w:r w:rsidR="00490F7E" w:rsidRPr="00490F7E">
        <w:rPr>
          <w:rFonts w:ascii="Arial" w:hAnsi="Arial" w:cs="Arial"/>
          <w:i/>
          <w:iCs/>
          <w:color w:val="000000" w:themeColor="text1"/>
          <w:sz w:val="18"/>
          <w:szCs w:val="18"/>
          <w:shd w:val="clear" w:color="auto" w:fill="FFFFFF"/>
        </w:rPr>
        <w:t>Curing is a process that is employed to change the viscosities of the epoxy resin according to the customer's requirement. This process is completely optional and varies from manufacturer to manufacturer depending on the grade of VER to be manufactured.</w:t>
      </w:r>
    </w:p>
    <w:p w14:paraId="567F7987" w14:textId="1F26932B" w:rsidR="00B62D18" w:rsidRPr="00D72A4F" w:rsidRDefault="00B62D18" w:rsidP="00695ED4">
      <w:pPr>
        <w:jc w:val="both"/>
        <w:rPr>
          <w:rFonts w:ascii="Arial" w:hAnsi="Arial" w:cs="Arial"/>
          <w:i/>
          <w:iCs/>
          <w:sz w:val="18"/>
          <w:szCs w:val="18"/>
        </w:rPr>
      </w:pPr>
    </w:p>
    <w:p w14:paraId="6AD42AB5" w14:textId="77777777" w:rsidR="00695ED4" w:rsidRPr="00D72A4F" w:rsidRDefault="00695ED4" w:rsidP="00695ED4">
      <w:pPr>
        <w:tabs>
          <w:tab w:val="left" w:pos="1365"/>
        </w:tabs>
        <w:spacing w:line="360" w:lineRule="auto"/>
        <w:jc w:val="both"/>
        <w:rPr>
          <w:b/>
          <w:bCs/>
          <w:sz w:val="24"/>
          <w:szCs w:val="24"/>
        </w:rPr>
      </w:pPr>
    </w:p>
    <w:p w14:paraId="687756A4" w14:textId="48A65FD3" w:rsidR="00695ED4" w:rsidRDefault="00695ED4" w:rsidP="00695ED4">
      <w:pPr>
        <w:tabs>
          <w:tab w:val="left" w:pos="1365"/>
        </w:tabs>
        <w:spacing w:line="360" w:lineRule="auto"/>
        <w:jc w:val="both"/>
        <w:rPr>
          <w:rFonts w:ascii="Arial" w:hAnsi="Arial" w:cs="Arial"/>
          <w:b/>
          <w:bCs/>
          <w:sz w:val="24"/>
          <w:szCs w:val="24"/>
        </w:rPr>
      </w:pPr>
    </w:p>
    <w:p w14:paraId="31B7054F" w14:textId="55537181" w:rsidR="007E23D4" w:rsidRDefault="007E23D4" w:rsidP="00695ED4">
      <w:pPr>
        <w:tabs>
          <w:tab w:val="left" w:pos="1365"/>
        </w:tabs>
        <w:spacing w:line="360" w:lineRule="auto"/>
        <w:jc w:val="both"/>
        <w:rPr>
          <w:rFonts w:ascii="Arial" w:hAnsi="Arial" w:cs="Arial"/>
          <w:b/>
          <w:bCs/>
          <w:sz w:val="24"/>
          <w:szCs w:val="24"/>
        </w:rPr>
      </w:pPr>
    </w:p>
    <w:p w14:paraId="6BF53EC4" w14:textId="744F68CB" w:rsidR="00695ED4" w:rsidRDefault="00695ED4" w:rsidP="00695ED4">
      <w:pPr>
        <w:tabs>
          <w:tab w:val="left" w:pos="1365"/>
        </w:tabs>
        <w:spacing w:line="360" w:lineRule="auto"/>
        <w:jc w:val="both"/>
        <w:rPr>
          <w:rFonts w:ascii="Arial" w:hAnsi="Arial" w:cs="Arial"/>
          <w:b/>
          <w:bCs/>
          <w:sz w:val="24"/>
          <w:szCs w:val="24"/>
        </w:rPr>
      </w:pPr>
      <w:r w:rsidRPr="005B6140">
        <w:rPr>
          <w:rFonts w:ascii="Arial" w:hAnsi="Arial" w:cs="Arial"/>
          <w:b/>
          <w:bCs/>
          <w:noProof/>
          <w:sz w:val="24"/>
          <w:szCs w:val="24"/>
        </w:rPr>
        <mc:AlternateContent>
          <mc:Choice Requires="wps">
            <w:drawing>
              <wp:anchor distT="45720" distB="45720" distL="114300" distR="114300" simplePos="0" relativeHeight="252677120" behindDoc="0" locked="0" layoutInCell="1" allowOverlap="1" wp14:anchorId="7F3FB849" wp14:editId="4A8DB4CA">
                <wp:simplePos x="0" y="0"/>
                <wp:positionH relativeFrom="column">
                  <wp:posOffset>-142875</wp:posOffset>
                </wp:positionH>
                <wp:positionV relativeFrom="paragraph">
                  <wp:posOffset>330200</wp:posOffset>
                </wp:positionV>
                <wp:extent cx="1009650" cy="638175"/>
                <wp:effectExtent l="0" t="0" r="19050" b="28575"/>
                <wp:wrapSquare wrapText="bothSides"/>
                <wp:docPr id="1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9650" cy="638175"/>
                        </a:xfrm>
                        <a:prstGeom prst="rect">
                          <a:avLst/>
                        </a:prstGeom>
                        <a:solidFill>
                          <a:srgbClr val="FFFFFF"/>
                        </a:solidFill>
                        <a:ln w="9525">
                          <a:solidFill>
                            <a:srgbClr val="000000"/>
                          </a:solidFill>
                          <a:miter lim="800000"/>
                          <a:headEnd/>
                          <a:tailEnd/>
                        </a:ln>
                      </wps:spPr>
                      <wps:txbx>
                        <w:txbxContent>
                          <w:p w14:paraId="34F0409D" w14:textId="77777777" w:rsidR="00695ED4" w:rsidRPr="005B6140" w:rsidRDefault="00695ED4" w:rsidP="00695ED4">
                            <w:pPr>
                              <w:jc w:val="center"/>
                              <w:rPr>
                                <w:rFonts w:ascii="Arial" w:hAnsi="Arial" w:cs="Arial"/>
                                <w:sz w:val="20"/>
                                <w:szCs w:val="20"/>
                              </w:rPr>
                            </w:pPr>
                            <w:r>
                              <w:rPr>
                                <w:rFonts w:ascii="Arial" w:hAnsi="Arial" w:cs="Arial"/>
                                <w:sz w:val="20"/>
                                <w:szCs w:val="20"/>
                              </w:rPr>
                              <w:t>Raw material storage and handling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3FB849" id="_x0000_s1221" type="#_x0000_t202" style="position:absolute;left:0;text-align:left;margin-left:-11.25pt;margin-top:26pt;width:79.5pt;height:50.25pt;z-index:2526771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">
                <v:textbox>
                  <w:txbxContent>
                    <w:p w14:paraId="34F0409D" w14:textId="77777777" w:rsidR="00695ED4" w:rsidRPr="005B6140" w:rsidRDefault="00695ED4" w:rsidP="00695ED4">
                      <w:pPr>
                        <w:jc w:val="center"/>
                        <w:rPr>
                          <w:rFonts w:ascii="Arial" w:hAnsi="Arial" w:cs="Arial"/>
                          <w:sz w:val="20"/>
                          <w:szCs w:val="20"/>
                        </w:rPr>
                      </w:pPr>
                      <w:r>
                        <w:rPr>
                          <w:rFonts w:ascii="Arial" w:hAnsi="Arial" w:cs="Arial"/>
                          <w:sz w:val="20"/>
                          <w:szCs w:val="20"/>
                        </w:rPr>
                        <w:t>Raw material storage and handling</w:t>
                      </w:r>
                    </w:p>
                  </w:txbxContent>
                </v:textbox>
                <w10:wrap type="square"/>
              </v:shape>
            </w:pict>
          </mc:Fallback>
        </mc:AlternateContent>
      </w:r>
      <w:r w:rsidRPr="005B6140">
        <w:rPr>
          <w:rFonts w:ascii="Arial" w:hAnsi="Arial" w:cs="Arial"/>
          <w:b/>
          <w:bCs/>
          <w:noProof/>
          <w:sz w:val="24"/>
          <w:szCs w:val="24"/>
        </w:rPr>
        <mc:AlternateContent>
          <mc:Choice Requires="wps">
            <w:drawing>
              <wp:anchor distT="45720" distB="45720" distL="114300" distR="114300" simplePos="0" relativeHeight="252678144" behindDoc="0" locked="0" layoutInCell="1" allowOverlap="1" wp14:anchorId="395D955B" wp14:editId="56379415">
                <wp:simplePos x="0" y="0"/>
                <wp:positionH relativeFrom="column">
                  <wp:posOffset>933450</wp:posOffset>
                </wp:positionH>
                <wp:positionV relativeFrom="paragraph">
                  <wp:posOffset>330200</wp:posOffset>
                </wp:positionV>
                <wp:extent cx="1009650" cy="638175"/>
                <wp:effectExtent l="0" t="0" r="19050" b="28575"/>
                <wp:wrapSquare wrapText="bothSides"/>
                <wp:docPr id="1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9650" cy="638175"/>
                        </a:xfrm>
                        <a:prstGeom prst="rect">
                          <a:avLst/>
                        </a:prstGeom>
                        <a:solidFill>
                          <a:srgbClr val="FFFFFF"/>
                        </a:solidFill>
                        <a:ln w="9525">
                          <a:solidFill>
                            <a:srgbClr val="000000"/>
                          </a:solidFill>
                          <a:miter lim="800000"/>
                          <a:headEnd/>
                          <a:tailEnd/>
                        </a:ln>
                      </wps:spPr>
                      <wps:txbx>
                        <w:txbxContent>
                          <w:p w14:paraId="0D59851F" w14:textId="77777777" w:rsidR="00695ED4" w:rsidRPr="005B6140" w:rsidRDefault="00695ED4" w:rsidP="00695ED4">
                            <w:pPr>
                              <w:spacing w:line="240" w:lineRule="auto"/>
                              <w:jc w:val="center"/>
                              <w:rPr>
                                <w:rFonts w:ascii="Arial" w:hAnsi="Arial" w:cs="Arial"/>
                                <w:sz w:val="20"/>
                                <w:szCs w:val="20"/>
                              </w:rPr>
                            </w:pPr>
                            <w:r w:rsidRPr="005B6140">
                              <w:rPr>
                                <w:rFonts w:ascii="Arial" w:hAnsi="Arial" w:cs="Arial"/>
                                <w:sz w:val="20"/>
                                <w:szCs w:val="20"/>
                              </w:rPr>
                              <w:t>Reaction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5D955B" id="_x0000_s1222" type="#_x0000_t202" style="position:absolute;left:0;text-align:left;margin-left:73.5pt;margin-top:26pt;width:79.5pt;height:50.25pt;z-index:2526781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">
                <v:textbox>
                  <w:txbxContent>
                    <w:p w14:paraId="0D59851F" w14:textId="77777777" w:rsidR="00695ED4" w:rsidRPr="005B6140" w:rsidRDefault="00695ED4" w:rsidP="00695ED4">
                      <w:pPr>
                        <w:spacing w:line="240" w:lineRule="auto"/>
                        <w:jc w:val="center"/>
                        <w:rPr>
                          <w:rFonts w:ascii="Arial" w:hAnsi="Arial" w:cs="Arial"/>
                          <w:sz w:val="20"/>
                          <w:szCs w:val="20"/>
                        </w:rPr>
                      </w:pPr>
                      <w:r w:rsidRPr="005B6140">
                        <w:rPr>
                          <w:rFonts w:ascii="Arial" w:hAnsi="Arial" w:cs="Arial"/>
                          <w:sz w:val="20"/>
                          <w:szCs w:val="20"/>
                        </w:rPr>
                        <w:t>Reaction</w:t>
                      </w:r>
                    </w:p>
                  </w:txbxContent>
                </v:textbox>
                <w10:wrap type="square"/>
              </v:shape>
            </w:pict>
          </mc:Fallback>
        </mc:AlternateContent>
      </w:r>
      <w:r w:rsidRPr="005B6140">
        <w:rPr>
          <w:rFonts w:ascii="Arial" w:hAnsi="Arial" w:cs="Arial"/>
          <w:b/>
          <w:bCs/>
          <w:noProof/>
          <w:sz w:val="24"/>
          <w:szCs w:val="24"/>
        </w:rPr>
        <mc:AlternateContent>
          <mc:Choice Requires="wps">
            <w:drawing>
              <wp:anchor distT="45720" distB="45720" distL="114300" distR="114300" simplePos="0" relativeHeight="252679168" behindDoc="0" locked="0" layoutInCell="1" allowOverlap="1" wp14:anchorId="2D38C32B" wp14:editId="75A424C8">
                <wp:simplePos x="0" y="0"/>
                <wp:positionH relativeFrom="column">
                  <wp:posOffset>2047875</wp:posOffset>
                </wp:positionH>
                <wp:positionV relativeFrom="paragraph">
                  <wp:posOffset>349250</wp:posOffset>
                </wp:positionV>
                <wp:extent cx="1009650" cy="619125"/>
                <wp:effectExtent l="0" t="0" r="19050" b="28575"/>
                <wp:wrapSquare wrapText="bothSides"/>
                <wp:docPr id="1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9650" cy="619125"/>
                        </a:xfrm>
                        <a:prstGeom prst="rect">
                          <a:avLst/>
                        </a:prstGeom>
                        <a:solidFill>
                          <a:srgbClr val="FFFFFF"/>
                        </a:solidFill>
                        <a:ln w="9525">
                          <a:solidFill>
                            <a:srgbClr val="000000"/>
                          </a:solidFill>
                          <a:miter lim="800000"/>
                          <a:headEnd/>
                          <a:tailEnd/>
                        </a:ln>
                      </wps:spPr>
                      <wps:txbx>
                        <w:txbxContent>
                          <w:p w14:paraId="4F571C79" w14:textId="77777777" w:rsidR="00695ED4" w:rsidRPr="005B6140" w:rsidRDefault="00695ED4" w:rsidP="00695ED4">
                            <w:pPr>
                              <w:spacing w:line="240" w:lineRule="auto"/>
                              <w:jc w:val="center"/>
                              <w:rPr>
                                <w:rFonts w:ascii="Arial" w:hAnsi="Arial" w:cs="Arial"/>
                                <w:sz w:val="20"/>
                                <w:szCs w:val="20"/>
                              </w:rPr>
                            </w:pPr>
                            <w:r w:rsidRPr="005B6140">
                              <w:rPr>
                                <w:rFonts w:ascii="Arial" w:hAnsi="Arial" w:cs="Arial"/>
                                <w:sz w:val="20"/>
                                <w:szCs w:val="20"/>
                              </w:rPr>
                              <w:t>Blending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D38C32B" id="_x0000_s1223" type="#_x0000_t202" style="position:absolute;left:0;text-align:left;margin-left:161.25pt;margin-top:27.5pt;width:79.5pt;height:48.75pt;z-index:2526791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">
                <v:textbox>
                  <w:txbxContent>
                    <w:p w14:paraId="4F571C79" w14:textId="77777777" w:rsidR="00695ED4" w:rsidRPr="005B6140" w:rsidRDefault="00695ED4" w:rsidP="00695ED4">
                      <w:pPr>
                        <w:spacing w:line="240" w:lineRule="auto"/>
                        <w:jc w:val="center"/>
                        <w:rPr>
                          <w:rFonts w:ascii="Arial" w:hAnsi="Arial" w:cs="Arial"/>
                          <w:sz w:val="20"/>
                          <w:szCs w:val="20"/>
                        </w:rPr>
                      </w:pPr>
                      <w:r w:rsidRPr="005B6140">
                        <w:rPr>
                          <w:rFonts w:ascii="Arial" w:hAnsi="Arial" w:cs="Arial"/>
                          <w:sz w:val="20"/>
                          <w:szCs w:val="20"/>
                        </w:rPr>
                        <w:t>Blending</w:t>
                      </w:r>
                    </w:p>
                  </w:txbxContent>
                </v:textbox>
                <w10:wrap type="square"/>
              </v:shape>
            </w:pict>
          </mc:Fallback>
        </mc:AlternateContent>
      </w:r>
      <w:r w:rsidRPr="005B6140">
        <w:rPr>
          <w:rFonts w:ascii="Arial" w:hAnsi="Arial" w:cs="Arial"/>
          <w:b/>
          <w:bCs/>
          <w:noProof/>
          <w:sz w:val="24"/>
          <w:szCs w:val="24"/>
        </w:rPr>
        <mc:AlternateContent>
          <mc:Choice Requires="wps">
            <w:drawing>
              <wp:anchor distT="45720" distB="45720" distL="114300" distR="114300" simplePos="0" relativeHeight="252680192" behindDoc="0" locked="0" layoutInCell="1" allowOverlap="1" wp14:anchorId="3523F688" wp14:editId="3FB58C35">
                <wp:simplePos x="0" y="0"/>
                <wp:positionH relativeFrom="column">
                  <wp:posOffset>3152775</wp:posOffset>
                </wp:positionH>
                <wp:positionV relativeFrom="paragraph">
                  <wp:posOffset>349250</wp:posOffset>
                </wp:positionV>
                <wp:extent cx="1009650" cy="619125"/>
                <wp:effectExtent l="0" t="0" r="19050" b="28575"/>
                <wp:wrapSquare wrapText="bothSides"/>
                <wp:docPr id="1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9650" cy="619125"/>
                        </a:xfrm>
                        <a:prstGeom prst="rect">
                          <a:avLst/>
                        </a:prstGeom>
                        <a:solidFill>
                          <a:srgbClr val="FFFFFF"/>
                        </a:solidFill>
                        <a:ln w="9525">
                          <a:solidFill>
                            <a:srgbClr val="000000"/>
                          </a:solidFill>
                          <a:miter lim="800000"/>
                          <a:headEnd/>
                          <a:tailEnd/>
                        </a:ln>
                      </wps:spPr>
                      <wps:txbx>
                        <w:txbxContent>
                          <w:p w14:paraId="0D18D649" w14:textId="77777777" w:rsidR="00695ED4" w:rsidRPr="005B6140" w:rsidRDefault="00695ED4" w:rsidP="00695ED4">
                            <w:pPr>
                              <w:jc w:val="center"/>
                              <w:rPr>
                                <w:rFonts w:ascii="Arial" w:hAnsi="Arial" w:cs="Arial"/>
                                <w:sz w:val="20"/>
                                <w:szCs w:val="20"/>
                              </w:rPr>
                            </w:pPr>
                            <w:r w:rsidRPr="005B6140">
                              <w:rPr>
                                <w:rFonts w:ascii="Arial" w:hAnsi="Arial" w:cs="Arial"/>
                                <w:sz w:val="20"/>
                                <w:szCs w:val="20"/>
                              </w:rPr>
                              <w:t>Intermediate storage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23F688" id="_x0000_s1224" type="#_x0000_t202" style="position:absolute;left:0;text-align:left;margin-left:248.25pt;margin-top:27.5pt;width:79.5pt;height:48.75pt;z-index:2526801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">
                <v:textbox>
                  <w:txbxContent>
                    <w:p w14:paraId="0D18D649" w14:textId="77777777" w:rsidR="00695ED4" w:rsidRPr="005B6140" w:rsidRDefault="00695ED4" w:rsidP="00695ED4">
                      <w:pPr>
                        <w:jc w:val="center"/>
                        <w:rPr>
                          <w:rFonts w:ascii="Arial" w:hAnsi="Arial" w:cs="Arial"/>
                          <w:sz w:val="20"/>
                          <w:szCs w:val="20"/>
                        </w:rPr>
                      </w:pPr>
                      <w:r w:rsidRPr="005B6140">
                        <w:rPr>
                          <w:rFonts w:ascii="Arial" w:hAnsi="Arial" w:cs="Arial"/>
                          <w:sz w:val="20"/>
                          <w:szCs w:val="20"/>
                        </w:rPr>
                        <w:t>Intermediate storage</w:t>
                      </w:r>
                    </w:p>
                  </w:txbxContent>
                </v:textbox>
                <w10:wrap type="square"/>
              </v:shape>
            </w:pict>
          </mc:Fallback>
        </mc:AlternateContent>
      </w:r>
      <w:r w:rsidRPr="005B6140">
        <w:rPr>
          <w:rFonts w:ascii="Arial" w:hAnsi="Arial" w:cs="Arial"/>
          <w:b/>
          <w:bCs/>
          <w:noProof/>
          <w:sz w:val="24"/>
          <w:szCs w:val="24"/>
        </w:rPr>
        <mc:AlternateContent>
          <mc:Choice Requires="wps">
            <w:drawing>
              <wp:anchor distT="45720" distB="45720" distL="114300" distR="114300" simplePos="0" relativeHeight="252681216" behindDoc="0" locked="0" layoutInCell="1" allowOverlap="1" wp14:anchorId="32D0AE10" wp14:editId="0AB2695E">
                <wp:simplePos x="0" y="0"/>
                <wp:positionH relativeFrom="column">
                  <wp:posOffset>4295775</wp:posOffset>
                </wp:positionH>
                <wp:positionV relativeFrom="paragraph">
                  <wp:posOffset>349250</wp:posOffset>
                </wp:positionV>
                <wp:extent cx="1009650" cy="619125"/>
                <wp:effectExtent l="0" t="0" r="19050" b="28575"/>
                <wp:wrapSquare wrapText="bothSides"/>
                <wp:docPr id="1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9650" cy="619125"/>
                        </a:xfrm>
                        <a:prstGeom prst="rect">
                          <a:avLst/>
                        </a:prstGeom>
                        <a:solidFill>
                          <a:srgbClr val="FFFFFF"/>
                        </a:solidFill>
                        <a:ln w="9525">
                          <a:solidFill>
                            <a:srgbClr val="000000"/>
                          </a:solidFill>
                          <a:miter lim="800000"/>
                          <a:headEnd/>
                          <a:tailEnd/>
                        </a:ln>
                      </wps:spPr>
                      <wps:txbx>
                        <w:txbxContent>
                          <w:p w14:paraId="3EBB36D3" w14:textId="77777777" w:rsidR="00695ED4" w:rsidRPr="005B6140" w:rsidRDefault="00695ED4" w:rsidP="00695ED4">
                            <w:pPr>
                              <w:jc w:val="center"/>
                              <w:rPr>
                                <w:rFonts w:ascii="Arial" w:hAnsi="Arial" w:cs="Arial"/>
                                <w:sz w:val="20"/>
                                <w:szCs w:val="20"/>
                              </w:rPr>
                            </w:pPr>
                            <w:r w:rsidRPr="005B6140">
                              <w:rPr>
                                <w:rFonts w:ascii="Arial" w:hAnsi="Arial" w:cs="Arial"/>
                                <w:sz w:val="20"/>
                                <w:szCs w:val="20"/>
                              </w:rPr>
                              <w:t>Finishing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D0AE10" id="_x0000_s1225" type="#_x0000_t202" style="position:absolute;left:0;text-align:left;margin-left:338.25pt;margin-top:27.5pt;width:79.5pt;height:48.75pt;z-index:2526812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">
                <v:textbox>
                  <w:txbxContent>
                    <w:p w14:paraId="3EBB36D3" w14:textId="77777777" w:rsidR="00695ED4" w:rsidRPr="005B6140" w:rsidRDefault="00695ED4" w:rsidP="00695ED4">
                      <w:pPr>
                        <w:jc w:val="center"/>
                        <w:rPr>
                          <w:rFonts w:ascii="Arial" w:hAnsi="Arial" w:cs="Arial"/>
                          <w:sz w:val="20"/>
                          <w:szCs w:val="20"/>
                        </w:rPr>
                      </w:pPr>
                      <w:r w:rsidRPr="005B6140">
                        <w:rPr>
                          <w:rFonts w:ascii="Arial" w:hAnsi="Arial" w:cs="Arial"/>
                          <w:sz w:val="20"/>
                          <w:szCs w:val="20"/>
                        </w:rPr>
                        <w:t>Finishing</w:t>
                      </w:r>
                    </w:p>
                  </w:txbxContent>
                </v:textbox>
                <w10:wrap type="square"/>
              </v:shape>
            </w:pict>
          </mc:Fallback>
        </mc:AlternateContent>
      </w:r>
      <w:r w:rsidRPr="005B6140">
        <w:rPr>
          <w:rFonts w:ascii="Arial" w:hAnsi="Arial" w:cs="Arial"/>
          <w:b/>
          <w:bCs/>
          <w:noProof/>
          <w:sz w:val="24"/>
          <w:szCs w:val="24"/>
        </w:rPr>
        <mc:AlternateContent>
          <mc:Choice Requires="wps">
            <w:drawing>
              <wp:anchor distT="45720" distB="45720" distL="114300" distR="114300" simplePos="0" relativeHeight="252682240" behindDoc="0" locked="0" layoutInCell="1" allowOverlap="1" wp14:anchorId="7980EE8C" wp14:editId="624C61ED">
                <wp:simplePos x="0" y="0"/>
                <wp:positionH relativeFrom="column">
                  <wp:posOffset>5438775</wp:posOffset>
                </wp:positionH>
                <wp:positionV relativeFrom="paragraph">
                  <wp:posOffset>349250</wp:posOffset>
                </wp:positionV>
                <wp:extent cx="1181100" cy="619125"/>
                <wp:effectExtent l="0" t="0" r="19050" b="28575"/>
                <wp:wrapSquare wrapText="bothSides"/>
                <wp:docPr id="1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81100" cy="619125"/>
                        </a:xfrm>
                        <a:prstGeom prst="rect">
                          <a:avLst/>
                        </a:prstGeom>
                        <a:solidFill>
                          <a:srgbClr val="FFFFFF"/>
                        </a:solidFill>
                        <a:ln w="9525">
                          <a:solidFill>
                            <a:srgbClr val="000000"/>
                          </a:solidFill>
                          <a:miter lim="800000"/>
                          <a:headEnd/>
                          <a:tailEnd/>
                        </a:ln>
                      </wps:spPr>
                      <wps:txbx>
                        <w:txbxContent>
                          <w:p w14:paraId="55B3744A" w14:textId="77777777" w:rsidR="00695ED4" w:rsidRPr="005B6140" w:rsidRDefault="00695ED4" w:rsidP="00695ED4">
                            <w:pPr>
                              <w:jc w:val="center"/>
                              <w:rPr>
                                <w:rFonts w:ascii="Arial" w:hAnsi="Arial" w:cs="Arial"/>
                                <w:sz w:val="20"/>
                                <w:szCs w:val="20"/>
                              </w:rPr>
                            </w:pPr>
                            <w:r w:rsidRPr="005B6140">
                              <w:rPr>
                                <w:rFonts w:ascii="Arial" w:hAnsi="Arial" w:cs="Arial"/>
                                <w:sz w:val="20"/>
                                <w:szCs w:val="20"/>
                              </w:rPr>
                              <w:t>Finished product storage and handling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80EE8C" id="_x0000_s1226" type="#_x0000_t202" style="position:absolute;left:0;text-align:left;margin-left:428.25pt;margin-top:27.5pt;width:93pt;height:48.75pt;z-index:2526822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">
                <v:textbox>
                  <w:txbxContent>
                    <w:p w14:paraId="55B3744A" w14:textId="77777777" w:rsidR="00695ED4" w:rsidRPr="005B6140" w:rsidRDefault="00695ED4" w:rsidP="00695ED4">
                      <w:pPr>
                        <w:jc w:val="center"/>
                        <w:rPr>
                          <w:rFonts w:ascii="Arial" w:hAnsi="Arial" w:cs="Arial"/>
                          <w:sz w:val="20"/>
                          <w:szCs w:val="20"/>
                        </w:rPr>
                      </w:pPr>
                      <w:r w:rsidRPr="005B6140">
                        <w:rPr>
                          <w:rFonts w:ascii="Arial" w:hAnsi="Arial" w:cs="Arial"/>
                          <w:sz w:val="20"/>
                          <w:szCs w:val="20"/>
                        </w:rPr>
                        <w:t>Finished product storage and handling</w:t>
                      </w:r>
                    </w:p>
                  </w:txbxContent>
                </v:textbox>
                <w10:wrap type="square"/>
              </v:shape>
            </w:pict>
          </mc:Fallback>
        </mc:AlternateContent>
      </w:r>
      <w:r>
        <w:rPr>
          <w:rFonts w:ascii="Arial" w:hAnsi="Arial" w:cs="Arial"/>
          <w:b/>
          <w:bCs/>
          <w:sz w:val="24"/>
          <w:szCs w:val="24"/>
        </w:rPr>
        <w:t>Process Flow Diagram</w:t>
      </w:r>
    </w:p>
    <w:p w14:paraId="3A75D200" w14:textId="77777777" w:rsidR="00695ED4" w:rsidRDefault="00695ED4" w:rsidP="00695ED4">
      <w:pPr>
        <w:tabs>
          <w:tab w:val="left" w:pos="1365"/>
        </w:tabs>
        <w:spacing w:line="360" w:lineRule="auto"/>
        <w:jc w:val="both"/>
        <w:rPr>
          <w:rFonts w:ascii="Arial" w:hAnsi="Arial" w:cs="Arial"/>
          <w:b/>
          <w:bCs/>
          <w:sz w:val="24"/>
          <w:szCs w:val="24"/>
        </w:rPr>
      </w:pPr>
      <w:r>
        <w:rPr>
          <w:rFonts w:ascii="Arial" w:hAnsi="Arial" w:cs="Arial"/>
          <w:b/>
          <w:bCs/>
          <w:noProof/>
          <w:sz w:val="24"/>
          <w:szCs w:val="24"/>
        </w:rPr>
        <mc:AlternateContent>
          <mc:Choice Requires="wps">
            <w:drawing>
              <wp:anchor distT="0" distB="0" distL="114300" distR="114300" simplePos="0" relativeHeight="252715008" behindDoc="0" locked="0" layoutInCell="1" allowOverlap="1" wp14:anchorId="27559EAF" wp14:editId="1AB57465">
                <wp:simplePos x="0" y="0"/>
                <wp:positionH relativeFrom="column">
                  <wp:posOffset>1825032</wp:posOffset>
                </wp:positionH>
                <wp:positionV relativeFrom="paragraph">
                  <wp:posOffset>900528</wp:posOffset>
                </wp:positionV>
                <wp:extent cx="0" cy="160334"/>
                <wp:effectExtent l="76200" t="0" r="57150" b="49530"/>
                <wp:wrapNone/>
                <wp:docPr id="229" name="Straight Arrow Connector 229"/>
                <wp:cNvGraphicFramePr/>
                <a:graphic xmlns:a="http://schemas.openxmlformats.org/drawingml/2006/main">
                  <a:graphicData uri="http://schemas.microsoft.com/office/word/2010/wordprocessingShape">
                    <wps:wsp>
                      <wps:cNvCnPr/>
                      <wps:spPr>
                        <a:xfrm>
                          <a:off x="0" y="0"/>
                          <a:ext cx="0" cy="16033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385CF6B" id="Straight Arrow Connector 229" o:spid="_x0000_s1026" type="#_x0000_t32" style="position:absolute;margin-left:143.7pt;margin-top:70.9pt;width:0;height:12.6pt;z-index:252715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" strokecolor="#4472c4 [3204]" strokeweight=".5pt">
                <v:stroke endarrow="block" joinstyle="miter"/>
              </v:shape>
            </w:pict>
          </mc:Fallback>
        </mc:AlternateContent>
      </w:r>
      <w:r>
        <w:rPr>
          <w:rFonts w:ascii="Arial" w:hAnsi="Arial" w:cs="Arial"/>
          <w:b/>
          <w:bCs/>
          <w:noProof/>
          <w:sz w:val="24"/>
          <w:szCs w:val="24"/>
        </w:rPr>
        <mc:AlternateContent>
          <mc:Choice Requires="wps">
            <w:drawing>
              <wp:anchor distT="0" distB="0" distL="114300" distR="114300" simplePos="0" relativeHeight="252713984" behindDoc="0" locked="0" layoutInCell="1" allowOverlap="1" wp14:anchorId="3E3F11D8" wp14:editId="149C6C6E">
                <wp:simplePos x="0" y="0"/>
                <wp:positionH relativeFrom="column">
                  <wp:posOffset>2915278</wp:posOffset>
                </wp:positionH>
                <wp:positionV relativeFrom="paragraph">
                  <wp:posOffset>815117</wp:posOffset>
                </wp:positionV>
                <wp:extent cx="0" cy="245745"/>
                <wp:effectExtent l="76200" t="0" r="57150" b="59055"/>
                <wp:wrapNone/>
                <wp:docPr id="227" name="Straight Arrow Connector 227"/>
                <wp:cNvGraphicFramePr/>
                <a:graphic xmlns:a="http://schemas.openxmlformats.org/drawingml/2006/main">
                  <a:graphicData uri="http://schemas.microsoft.com/office/word/2010/wordprocessingShape">
                    <wps:wsp>
                      <wps:cNvCnPr/>
                      <wps:spPr>
                        <a:xfrm>
                          <a:off x="0" y="0"/>
                          <a:ext cx="0" cy="2457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994691C" id="Straight Arrow Connector 227" o:spid="_x0000_s1026" type="#_x0000_t32" style="position:absolute;margin-left:229.55pt;margin-top:64.2pt;width:0;height:19.35pt;z-index:252713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" strokecolor="#4472c4 [3204]" strokeweight=".5pt">
                <v:stroke endarrow="block" joinstyle="miter"/>
              </v:shape>
            </w:pict>
          </mc:Fallback>
        </mc:AlternateContent>
      </w:r>
      <w:r>
        <w:rPr>
          <w:rFonts w:ascii="Arial" w:hAnsi="Arial" w:cs="Arial"/>
          <w:b/>
          <w:bCs/>
          <w:noProof/>
          <w:sz w:val="24"/>
          <w:szCs w:val="24"/>
        </w:rPr>
        <mc:AlternateContent>
          <mc:Choice Requires="wps">
            <w:drawing>
              <wp:anchor distT="0" distB="0" distL="114300" distR="114300" simplePos="0" relativeHeight="252712960" behindDoc="0" locked="0" layoutInCell="1" allowOverlap="1" wp14:anchorId="4FF86D16" wp14:editId="087DB685">
                <wp:simplePos x="0" y="0"/>
                <wp:positionH relativeFrom="column">
                  <wp:posOffset>1614016</wp:posOffset>
                </wp:positionH>
                <wp:positionV relativeFrom="paragraph">
                  <wp:posOffset>815117</wp:posOffset>
                </wp:positionV>
                <wp:extent cx="0" cy="226088"/>
                <wp:effectExtent l="76200" t="0" r="57150" b="59690"/>
                <wp:wrapNone/>
                <wp:docPr id="226" name="Straight Arrow Connector 226"/>
                <wp:cNvGraphicFramePr/>
                <a:graphic xmlns:a="http://schemas.openxmlformats.org/drawingml/2006/main">
                  <a:graphicData uri="http://schemas.microsoft.com/office/word/2010/wordprocessingShape">
                    <wps:wsp>
                      <wps:cNvCnPr/>
                      <wps:spPr>
                        <a:xfrm>
                          <a:off x="0" y="0"/>
                          <a:ext cx="0" cy="22608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DEFE2EB" id="Straight Arrow Connector 226" o:spid="_x0000_s1026" type="#_x0000_t32" style="position:absolute;margin-left:127.1pt;margin-top:64.2pt;width:0;height:17.8pt;z-index:252712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" strokecolor="#4472c4 [3204]" strokeweight=".5pt">
                <v:stroke endarrow="block" joinstyle="miter"/>
              </v:shape>
            </w:pict>
          </mc:Fallback>
        </mc:AlternateContent>
      </w:r>
      <w:r>
        <w:rPr>
          <w:rFonts w:ascii="Arial" w:hAnsi="Arial" w:cs="Arial"/>
          <w:b/>
          <w:bCs/>
          <w:noProof/>
          <w:sz w:val="24"/>
          <w:szCs w:val="24"/>
        </w:rPr>
        <mc:AlternateContent>
          <mc:Choice Requires="wps">
            <w:drawing>
              <wp:anchor distT="0" distB="0" distL="114300" distR="114300" simplePos="0" relativeHeight="252711936" behindDoc="0" locked="0" layoutInCell="1" allowOverlap="1" wp14:anchorId="59CFB168" wp14:editId="0FD5B940">
                <wp:simplePos x="0" y="0"/>
                <wp:positionH relativeFrom="column">
                  <wp:posOffset>5245784</wp:posOffset>
                </wp:positionH>
                <wp:positionV relativeFrom="paragraph">
                  <wp:posOffset>815117</wp:posOffset>
                </wp:positionV>
                <wp:extent cx="0" cy="246184"/>
                <wp:effectExtent l="76200" t="0" r="57150" b="59055"/>
                <wp:wrapNone/>
                <wp:docPr id="225" name="Straight Arrow Connector 225"/>
                <wp:cNvGraphicFramePr/>
                <a:graphic xmlns:a="http://schemas.openxmlformats.org/drawingml/2006/main">
                  <a:graphicData uri="http://schemas.microsoft.com/office/word/2010/wordprocessingShape">
                    <wps:wsp>
                      <wps:cNvCnPr/>
                      <wps:spPr>
                        <a:xfrm>
                          <a:off x="0" y="0"/>
                          <a:ext cx="0" cy="24618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48BBD6B" id="Straight Arrow Connector 225" o:spid="_x0000_s1026" type="#_x0000_t32" style="position:absolute;margin-left:413.05pt;margin-top:64.2pt;width:0;height:19.4pt;z-index:252711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" strokecolor="#4472c4 [3204]" strokeweight=".5pt">
                <v:stroke endarrow="block" joinstyle="miter"/>
              </v:shape>
            </w:pict>
          </mc:Fallback>
        </mc:AlternateContent>
      </w:r>
      <w:r>
        <w:rPr>
          <w:rFonts w:ascii="Arial" w:hAnsi="Arial" w:cs="Arial"/>
          <w:b/>
          <w:bCs/>
          <w:noProof/>
          <w:sz w:val="24"/>
          <w:szCs w:val="24"/>
        </w:rPr>
        <mc:AlternateContent>
          <mc:Choice Requires="wps">
            <w:drawing>
              <wp:anchor distT="0" distB="0" distL="114300" distR="114300" simplePos="0" relativeHeight="252710912" behindDoc="0" locked="0" layoutInCell="1" allowOverlap="1" wp14:anchorId="15309742" wp14:editId="04276BA3">
                <wp:simplePos x="0" y="0"/>
                <wp:positionH relativeFrom="column">
                  <wp:posOffset>1082144</wp:posOffset>
                </wp:positionH>
                <wp:positionV relativeFrom="paragraph">
                  <wp:posOffset>815117</wp:posOffset>
                </wp:positionV>
                <wp:extent cx="4164351" cy="0"/>
                <wp:effectExtent l="0" t="0" r="0" b="0"/>
                <wp:wrapNone/>
                <wp:docPr id="223" name="Straight Connector 223"/>
                <wp:cNvGraphicFramePr/>
                <a:graphic xmlns:a="http://schemas.openxmlformats.org/drawingml/2006/main">
                  <a:graphicData uri="http://schemas.microsoft.com/office/word/2010/wordprocessingShape">
                    <wps:wsp>
                      <wps:cNvCnPr/>
                      <wps:spPr>
                        <a:xfrm>
                          <a:off x="0" y="0"/>
                          <a:ext cx="4164351"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A042836" id="Straight Connector 223" o:spid="_x0000_s1026" style="position:absolute;z-index:252710912;visibility:visible;mso-wrap-style:square;mso-wrap-distance-left:9pt;mso-wrap-distance-top:0;mso-wrap-distance-right:9pt;mso-wrap-distance-bottom:0;mso-position-horizontal:absolute;mso-position-horizontal-relative:text;mso-position-vertical:absolute;mso-position-vertical-relative:text" from="85.2pt,64.2pt" to="413.1pt,6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" strokecolor="#4472c4 [3204]" strokeweight=".5pt">
                <v:stroke joinstyle="miter"/>
              </v:line>
            </w:pict>
          </mc:Fallback>
        </mc:AlternateContent>
      </w:r>
      <w:r>
        <w:rPr>
          <w:rFonts w:ascii="Arial" w:hAnsi="Arial" w:cs="Arial"/>
          <w:b/>
          <w:bCs/>
          <w:noProof/>
          <w:sz w:val="24"/>
          <w:szCs w:val="24"/>
        </w:rPr>
        <mc:AlternateContent>
          <mc:Choice Requires="wps">
            <w:drawing>
              <wp:anchor distT="0" distB="0" distL="114300" distR="114300" simplePos="0" relativeHeight="252709888" behindDoc="0" locked="0" layoutInCell="1" allowOverlap="1" wp14:anchorId="77590994" wp14:editId="2DD169E7">
                <wp:simplePos x="0" y="0"/>
                <wp:positionH relativeFrom="column">
                  <wp:posOffset>1075158</wp:posOffset>
                </wp:positionH>
                <wp:positionV relativeFrom="paragraph">
                  <wp:posOffset>810895</wp:posOffset>
                </wp:positionV>
                <wp:extent cx="6267" cy="2075290"/>
                <wp:effectExtent l="0" t="0" r="32385" b="20320"/>
                <wp:wrapNone/>
                <wp:docPr id="221" name="Straight Connector 221"/>
                <wp:cNvGraphicFramePr/>
                <a:graphic xmlns:a="http://schemas.openxmlformats.org/drawingml/2006/main">
                  <a:graphicData uri="http://schemas.microsoft.com/office/word/2010/wordprocessingShape">
                    <wps:wsp>
                      <wps:cNvCnPr/>
                      <wps:spPr>
                        <a:xfrm flipV="1">
                          <a:off x="0" y="0"/>
                          <a:ext cx="6267" cy="207529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CB8AC13" id="Straight Connector 221" o:spid="_x0000_s1026" style="position:absolute;flip:y;z-index:252709888;visibility:visible;mso-wrap-style:square;mso-wrap-distance-left:9pt;mso-wrap-distance-top:0;mso-wrap-distance-right:9pt;mso-wrap-distance-bottom:0;mso-position-horizontal:absolute;mso-position-horizontal-relative:text;mso-position-vertical:absolute;mso-position-vertical-relative:text" from="84.65pt,63.85pt" to="85.15pt,22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" strokecolor="#4472c4 [3204]" strokeweight=".5pt">
                <v:stroke joinstyle="miter"/>
              </v:line>
            </w:pict>
          </mc:Fallback>
        </mc:AlternateContent>
      </w:r>
      <w:r>
        <w:rPr>
          <w:rFonts w:ascii="Arial" w:hAnsi="Arial" w:cs="Arial"/>
          <w:b/>
          <w:bCs/>
          <w:noProof/>
          <w:sz w:val="24"/>
          <w:szCs w:val="24"/>
        </w:rPr>
        <mc:AlternateContent>
          <mc:Choice Requires="wps">
            <w:drawing>
              <wp:anchor distT="0" distB="0" distL="114300" distR="114300" simplePos="0" relativeHeight="252706816" behindDoc="0" locked="0" layoutInCell="1" allowOverlap="1" wp14:anchorId="55D89590" wp14:editId="70EE9C90">
                <wp:simplePos x="0" y="0"/>
                <wp:positionH relativeFrom="column">
                  <wp:posOffset>5073926</wp:posOffset>
                </wp:positionH>
                <wp:positionV relativeFrom="paragraph">
                  <wp:posOffset>898387</wp:posOffset>
                </wp:positionV>
                <wp:extent cx="0" cy="166977"/>
                <wp:effectExtent l="76200" t="0" r="57150" b="62230"/>
                <wp:wrapNone/>
                <wp:docPr id="215" name="Straight Arrow Connector 215"/>
                <wp:cNvGraphicFramePr/>
                <a:graphic xmlns:a="http://schemas.openxmlformats.org/drawingml/2006/main">
                  <a:graphicData uri="http://schemas.microsoft.com/office/word/2010/wordprocessingShape">
                    <wps:wsp>
                      <wps:cNvCnPr/>
                      <wps:spPr>
                        <a:xfrm>
                          <a:off x="0" y="0"/>
                          <a:ext cx="0" cy="16697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E3871D2" id="Straight Arrow Connector 215" o:spid="_x0000_s1026" type="#_x0000_t32" style="position:absolute;margin-left:399.5pt;margin-top:70.75pt;width:0;height:13.15pt;z-index:252706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" strokecolor="#4472c4 [3204]" strokeweight=".5pt">
                <v:stroke endarrow="block" joinstyle="miter"/>
              </v:shape>
            </w:pict>
          </mc:Fallback>
        </mc:AlternateContent>
      </w:r>
      <w:r>
        <w:rPr>
          <w:rFonts w:ascii="Arial" w:hAnsi="Arial" w:cs="Arial"/>
          <w:b/>
          <w:bCs/>
          <w:noProof/>
          <w:sz w:val="24"/>
          <w:szCs w:val="24"/>
        </w:rPr>
        <mc:AlternateContent>
          <mc:Choice Requires="wps">
            <w:drawing>
              <wp:anchor distT="0" distB="0" distL="114300" distR="114300" simplePos="0" relativeHeight="252705792" behindDoc="0" locked="0" layoutInCell="1" allowOverlap="1" wp14:anchorId="0CF925B2" wp14:editId="4D27C800">
                <wp:simplePos x="0" y="0"/>
                <wp:positionH relativeFrom="column">
                  <wp:posOffset>3149710</wp:posOffset>
                </wp:positionH>
                <wp:positionV relativeFrom="paragraph">
                  <wp:posOffset>898387</wp:posOffset>
                </wp:positionV>
                <wp:extent cx="0" cy="166977"/>
                <wp:effectExtent l="76200" t="0" r="57150" b="62230"/>
                <wp:wrapNone/>
                <wp:docPr id="214" name="Straight Arrow Connector 214"/>
                <wp:cNvGraphicFramePr/>
                <a:graphic xmlns:a="http://schemas.openxmlformats.org/drawingml/2006/main">
                  <a:graphicData uri="http://schemas.microsoft.com/office/word/2010/wordprocessingShape">
                    <wps:wsp>
                      <wps:cNvCnPr/>
                      <wps:spPr>
                        <a:xfrm>
                          <a:off x="0" y="0"/>
                          <a:ext cx="0" cy="16697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1CA47B9" id="Straight Arrow Connector 214" o:spid="_x0000_s1026" type="#_x0000_t32" style="position:absolute;margin-left:248pt;margin-top:70.75pt;width:0;height:13.15pt;z-index:252705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" strokecolor="#4472c4 [3204]" strokeweight=".5pt">
                <v:stroke endarrow="block" joinstyle="miter"/>
              </v:shape>
            </w:pict>
          </mc:Fallback>
        </mc:AlternateContent>
      </w:r>
      <w:r>
        <w:rPr>
          <w:rFonts w:ascii="Arial" w:hAnsi="Arial" w:cs="Arial"/>
          <w:b/>
          <w:bCs/>
          <w:noProof/>
          <w:sz w:val="24"/>
          <w:szCs w:val="24"/>
        </w:rPr>
        <mc:AlternateContent>
          <mc:Choice Requires="wps">
            <w:drawing>
              <wp:anchor distT="0" distB="0" distL="114300" distR="114300" simplePos="0" relativeHeight="252704768" behindDoc="0" locked="0" layoutInCell="1" allowOverlap="1" wp14:anchorId="0A307388" wp14:editId="7FCCDF7A">
                <wp:simplePos x="0" y="0"/>
                <wp:positionH relativeFrom="column">
                  <wp:posOffset>866775</wp:posOffset>
                </wp:positionH>
                <wp:positionV relativeFrom="paragraph">
                  <wp:posOffset>901700</wp:posOffset>
                </wp:positionV>
                <wp:extent cx="4206240" cy="0"/>
                <wp:effectExtent l="0" t="0" r="0" b="0"/>
                <wp:wrapNone/>
                <wp:docPr id="207" name="Straight Connector 207"/>
                <wp:cNvGraphicFramePr/>
                <a:graphic xmlns:a="http://schemas.openxmlformats.org/drawingml/2006/main">
                  <a:graphicData uri="http://schemas.microsoft.com/office/word/2010/wordprocessingShape">
                    <wps:wsp>
                      <wps:cNvCnPr/>
                      <wps:spPr>
                        <a:xfrm flipV="1">
                          <a:off x="0" y="0"/>
                          <a:ext cx="420624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113DB28" id="Straight Connector 207" o:spid="_x0000_s1026" style="position:absolute;flip:y;z-index:25270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8.25pt,71pt" to="399.45pt,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" strokecolor="#4472c4 [3204]" strokeweight=".5pt">
                <v:stroke joinstyle="miter"/>
              </v:line>
            </w:pict>
          </mc:Fallback>
        </mc:AlternateContent>
      </w:r>
      <w:r>
        <w:rPr>
          <w:rFonts w:ascii="Arial" w:hAnsi="Arial" w:cs="Arial"/>
          <w:b/>
          <w:bCs/>
          <w:noProof/>
          <w:sz w:val="24"/>
          <w:szCs w:val="24"/>
        </w:rPr>
        <mc:AlternateContent>
          <mc:Choice Requires="wps">
            <w:drawing>
              <wp:anchor distT="0" distB="0" distL="114300" distR="114300" simplePos="0" relativeHeight="252703744" behindDoc="0" locked="0" layoutInCell="1" allowOverlap="1" wp14:anchorId="71A63890" wp14:editId="10D4E639">
                <wp:simplePos x="0" y="0"/>
                <wp:positionH relativeFrom="column">
                  <wp:posOffset>864870</wp:posOffset>
                </wp:positionH>
                <wp:positionV relativeFrom="paragraph">
                  <wp:posOffset>901700</wp:posOffset>
                </wp:positionV>
                <wp:extent cx="3810" cy="861060"/>
                <wp:effectExtent l="0" t="0" r="34290" b="15240"/>
                <wp:wrapNone/>
                <wp:docPr id="206" name="Straight Connector 206"/>
                <wp:cNvGraphicFramePr/>
                <a:graphic xmlns:a="http://schemas.openxmlformats.org/drawingml/2006/main">
                  <a:graphicData uri="http://schemas.microsoft.com/office/word/2010/wordprocessingShape">
                    <wps:wsp>
                      <wps:cNvCnPr/>
                      <wps:spPr>
                        <a:xfrm flipV="1">
                          <a:off x="0" y="0"/>
                          <a:ext cx="3810" cy="86106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1E0DE934" id="Straight Connector 206" o:spid="_x0000_s1026" style="position:absolute;flip:y;z-index:252703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68.1pt,71pt" to="68.4pt,13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" strokecolor="#4472c4 [3204]" strokeweight=".5pt">
                <v:stroke joinstyle="miter"/>
              </v:line>
            </w:pict>
          </mc:Fallback>
        </mc:AlternateContent>
      </w:r>
      <w:r>
        <w:rPr>
          <w:rFonts w:ascii="Arial" w:hAnsi="Arial" w:cs="Arial"/>
          <w:b/>
          <w:bCs/>
          <w:noProof/>
          <w:sz w:val="24"/>
          <w:szCs w:val="24"/>
        </w:rPr>
        <mc:AlternateContent>
          <mc:Choice Requires="wps">
            <w:drawing>
              <wp:anchor distT="0" distB="0" distL="114300" distR="114300" simplePos="0" relativeHeight="252692480" behindDoc="0" locked="0" layoutInCell="1" allowOverlap="1" wp14:anchorId="5290E090" wp14:editId="1B03D592">
                <wp:simplePos x="0" y="0"/>
                <wp:positionH relativeFrom="column">
                  <wp:posOffset>-187960</wp:posOffset>
                </wp:positionH>
                <wp:positionV relativeFrom="paragraph">
                  <wp:posOffset>814070</wp:posOffset>
                </wp:positionV>
                <wp:extent cx="387985" cy="0"/>
                <wp:effectExtent l="0" t="0" r="0" b="0"/>
                <wp:wrapNone/>
                <wp:docPr id="183" name="Straight Connector 183"/>
                <wp:cNvGraphicFramePr/>
                <a:graphic xmlns:a="http://schemas.openxmlformats.org/drawingml/2006/main">
                  <a:graphicData uri="http://schemas.microsoft.com/office/word/2010/wordprocessingShape">
                    <wps:wsp>
                      <wps:cNvCnPr/>
                      <wps:spPr>
                        <a:xfrm>
                          <a:off x="0" y="0"/>
                          <a:ext cx="38798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54B4057B" id="Straight Connector 183" o:spid="_x0000_s1026" style="position:absolute;z-index:252692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4.8pt,64.1pt" to="15.75pt,6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" strokecolor="#4472c4 [3204]" strokeweight=".5pt">
                <v:stroke joinstyle="miter"/>
              </v:line>
            </w:pict>
          </mc:Fallback>
        </mc:AlternateContent>
      </w:r>
      <w:r>
        <w:rPr>
          <w:rFonts w:ascii="Arial" w:hAnsi="Arial" w:cs="Arial"/>
          <w:b/>
          <w:bCs/>
          <w:noProof/>
          <w:sz w:val="24"/>
          <w:szCs w:val="24"/>
        </w:rPr>
        <mc:AlternateContent>
          <mc:Choice Requires="wps">
            <w:drawing>
              <wp:anchor distT="0" distB="0" distL="114300" distR="114300" simplePos="0" relativeHeight="252691456" behindDoc="0" locked="0" layoutInCell="1" allowOverlap="1" wp14:anchorId="7D251308" wp14:editId="125827AC">
                <wp:simplePos x="0" y="0"/>
                <wp:positionH relativeFrom="column">
                  <wp:posOffset>203835</wp:posOffset>
                </wp:positionH>
                <wp:positionV relativeFrom="paragraph">
                  <wp:posOffset>814070</wp:posOffset>
                </wp:positionV>
                <wp:extent cx="0" cy="182880"/>
                <wp:effectExtent l="76200" t="0" r="57150" b="64770"/>
                <wp:wrapNone/>
                <wp:docPr id="179" name="Straight Arrow Connector 179"/>
                <wp:cNvGraphicFramePr/>
                <a:graphic xmlns:a="http://schemas.openxmlformats.org/drawingml/2006/main">
                  <a:graphicData uri="http://schemas.microsoft.com/office/word/2010/wordprocessingShape">
                    <wps:wsp>
                      <wps:cNvCnPr/>
                      <wps:spPr>
                        <a:xfrm flipH="1">
                          <a:off x="0" y="0"/>
                          <a:ext cx="0" cy="1828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D9F81DB" id="Straight Arrow Connector 179" o:spid="_x0000_s1026" type="#_x0000_t32" style="position:absolute;margin-left:16.05pt;margin-top:64.1pt;width:0;height:14.4pt;flip:x;z-index:25269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" strokecolor="#4472c4 [3204]" strokeweight=".5pt">
                <v:stroke endarrow="block" joinstyle="miter"/>
              </v:shape>
            </w:pict>
          </mc:Fallback>
        </mc:AlternateContent>
      </w:r>
      <w:r w:rsidRPr="005B6140">
        <w:rPr>
          <w:rFonts w:ascii="Arial" w:hAnsi="Arial" w:cs="Arial"/>
          <w:b/>
          <w:bCs/>
          <w:noProof/>
          <w:sz w:val="24"/>
          <w:szCs w:val="24"/>
        </w:rPr>
        <mc:AlternateContent>
          <mc:Choice Requires="wps">
            <w:drawing>
              <wp:anchor distT="45720" distB="45720" distL="114300" distR="114300" simplePos="0" relativeHeight="252683264" behindDoc="0" locked="0" layoutInCell="1" allowOverlap="1" wp14:anchorId="5AF6BE6F" wp14:editId="46F49711">
                <wp:simplePos x="0" y="0"/>
                <wp:positionH relativeFrom="column">
                  <wp:posOffset>-142875</wp:posOffset>
                </wp:positionH>
                <wp:positionV relativeFrom="paragraph">
                  <wp:posOffset>1042670</wp:posOffset>
                </wp:positionV>
                <wp:extent cx="933450" cy="638175"/>
                <wp:effectExtent l="0" t="0" r="19050" b="28575"/>
                <wp:wrapSquare wrapText="bothSides"/>
                <wp:docPr id="1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3450" cy="638175"/>
                        </a:xfrm>
                        <a:prstGeom prst="rect">
                          <a:avLst/>
                        </a:prstGeom>
                        <a:solidFill>
                          <a:srgbClr val="FFFFFF"/>
                        </a:solidFill>
                        <a:ln w="9525">
                          <a:solidFill>
                            <a:srgbClr val="000000"/>
                          </a:solidFill>
                          <a:miter lim="800000"/>
                          <a:headEnd/>
                          <a:tailEnd/>
                        </a:ln>
                      </wps:spPr>
                      <wps:txbx>
                        <w:txbxContent>
                          <w:p w14:paraId="550A3799" w14:textId="77777777" w:rsidR="00695ED4" w:rsidRPr="005B6140" w:rsidRDefault="00695ED4" w:rsidP="00695ED4">
                            <w:pPr>
                              <w:jc w:val="center"/>
                              <w:rPr>
                                <w:rFonts w:ascii="Arial" w:hAnsi="Arial" w:cs="Arial"/>
                                <w:sz w:val="20"/>
                                <w:szCs w:val="20"/>
                              </w:rPr>
                            </w:pPr>
                            <w:r>
                              <w:rPr>
                                <w:rFonts w:ascii="Arial" w:hAnsi="Arial" w:cs="Arial"/>
                                <w:sz w:val="20"/>
                                <w:szCs w:val="20"/>
                              </w:rPr>
                              <w:t>Bulk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F6BE6F" id="_x0000_s1227" type="#_x0000_t202" style="position:absolute;left:0;text-align:left;margin-left:-11.25pt;margin-top:82.1pt;width:73.5pt;height:50.25pt;z-index:252683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">
                <v:textbox>
                  <w:txbxContent>
                    <w:p w14:paraId="550A3799" w14:textId="77777777" w:rsidR="00695ED4" w:rsidRPr="005B6140" w:rsidRDefault="00695ED4" w:rsidP="00695ED4">
                      <w:pPr>
                        <w:jc w:val="center"/>
                        <w:rPr>
                          <w:rFonts w:ascii="Arial" w:hAnsi="Arial" w:cs="Arial"/>
                          <w:sz w:val="20"/>
                          <w:szCs w:val="20"/>
                        </w:rPr>
                      </w:pPr>
                      <w:r>
                        <w:rPr>
                          <w:rFonts w:ascii="Arial" w:hAnsi="Arial" w:cs="Arial"/>
                          <w:sz w:val="20"/>
                          <w:szCs w:val="20"/>
                        </w:rPr>
                        <w:t>Bulk</w:t>
                      </w:r>
                    </w:p>
                  </w:txbxContent>
                </v:textbox>
                <w10:wrap type="square"/>
              </v:shape>
            </w:pict>
          </mc:Fallback>
        </mc:AlternateContent>
      </w:r>
      <w:r w:rsidRPr="005B6140">
        <w:rPr>
          <w:rFonts w:ascii="Arial" w:hAnsi="Arial" w:cs="Arial"/>
          <w:b/>
          <w:bCs/>
          <w:noProof/>
          <w:sz w:val="24"/>
          <w:szCs w:val="24"/>
        </w:rPr>
        <mc:AlternateContent>
          <mc:Choice Requires="wps">
            <w:drawing>
              <wp:anchor distT="45720" distB="45720" distL="114300" distR="114300" simplePos="0" relativeHeight="252689408" behindDoc="0" locked="0" layoutInCell="1" allowOverlap="1" wp14:anchorId="305452D9" wp14:editId="2DFB2959">
                <wp:simplePos x="0" y="0"/>
                <wp:positionH relativeFrom="column">
                  <wp:posOffset>5762625</wp:posOffset>
                </wp:positionH>
                <wp:positionV relativeFrom="paragraph">
                  <wp:posOffset>1069340</wp:posOffset>
                </wp:positionV>
                <wp:extent cx="762000" cy="638175"/>
                <wp:effectExtent l="0" t="0" r="19050" b="28575"/>
                <wp:wrapSquare wrapText="bothSides"/>
                <wp:docPr id="1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0" cy="638175"/>
                        </a:xfrm>
                        <a:prstGeom prst="rect">
                          <a:avLst/>
                        </a:prstGeom>
                        <a:solidFill>
                          <a:srgbClr val="FFFFFF"/>
                        </a:solidFill>
                        <a:ln w="9525">
                          <a:solidFill>
                            <a:srgbClr val="000000"/>
                          </a:solidFill>
                          <a:miter lim="800000"/>
                          <a:headEnd/>
                          <a:tailEnd/>
                        </a:ln>
                      </wps:spPr>
                      <wps:txbx>
                        <w:txbxContent>
                          <w:p w14:paraId="23068FB7" w14:textId="77777777" w:rsidR="00695ED4" w:rsidRPr="005B6140" w:rsidRDefault="00695ED4" w:rsidP="00695ED4">
                            <w:pPr>
                              <w:spacing w:line="720" w:lineRule="auto"/>
                              <w:jc w:val="center"/>
                              <w:rPr>
                                <w:rFonts w:ascii="Arial" w:hAnsi="Arial" w:cs="Arial"/>
                                <w:sz w:val="20"/>
                                <w:szCs w:val="20"/>
                              </w:rPr>
                            </w:pPr>
                            <w:r>
                              <w:rPr>
                                <w:rFonts w:ascii="Arial" w:hAnsi="Arial" w:cs="Arial"/>
                                <w:sz w:val="20"/>
                                <w:szCs w:val="20"/>
                              </w:rPr>
                              <w:t>Storage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5452D9" id="_x0000_s1228" type="#_x0000_t202" style="position:absolute;left:0;text-align:left;margin-left:453.75pt;margin-top:84.2pt;width:60pt;height:50.25pt;z-index:252689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">
                <v:textbox>
                  <w:txbxContent>
                    <w:p w14:paraId="23068FB7" w14:textId="77777777" w:rsidR="00695ED4" w:rsidRPr="005B6140" w:rsidRDefault="00695ED4" w:rsidP="00695ED4">
                      <w:pPr>
                        <w:spacing w:line="720" w:lineRule="auto"/>
                        <w:jc w:val="center"/>
                        <w:rPr>
                          <w:rFonts w:ascii="Arial" w:hAnsi="Arial" w:cs="Arial"/>
                          <w:sz w:val="20"/>
                          <w:szCs w:val="20"/>
                        </w:rPr>
                      </w:pPr>
                      <w:r>
                        <w:rPr>
                          <w:rFonts w:ascii="Arial" w:hAnsi="Arial" w:cs="Arial"/>
                          <w:sz w:val="20"/>
                          <w:szCs w:val="20"/>
                        </w:rPr>
                        <w:t>Storage</w:t>
                      </w:r>
                    </w:p>
                  </w:txbxContent>
                </v:textbox>
                <w10:wrap type="square"/>
              </v:shape>
            </w:pict>
          </mc:Fallback>
        </mc:AlternateContent>
      </w:r>
    </w:p>
    <w:p w14:paraId="550619F3" w14:textId="77777777" w:rsidR="00695ED4" w:rsidRDefault="00695ED4" w:rsidP="00695ED4">
      <w:pPr>
        <w:tabs>
          <w:tab w:val="left" w:pos="1365"/>
        </w:tabs>
        <w:spacing w:line="360" w:lineRule="auto"/>
        <w:jc w:val="both"/>
        <w:rPr>
          <w:rFonts w:ascii="Arial" w:hAnsi="Arial" w:cs="Arial"/>
          <w:b/>
          <w:bCs/>
          <w:sz w:val="24"/>
          <w:szCs w:val="24"/>
        </w:rPr>
      </w:pPr>
      <w:r>
        <w:rPr>
          <w:rFonts w:ascii="Arial" w:hAnsi="Arial" w:cs="Arial"/>
          <w:b/>
          <w:bCs/>
          <w:noProof/>
          <w:sz w:val="24"/>
          <w:szCs w:val="24"/>
        </w:rPr>
        <mc:AlternateContent>
          <mc:Choice Requires="wps">
            <w:drawing>
              <wp:anchor distT="0" distB="0" distL="114300" distR="114300" simplePos="0" relativeHeight="252720128" behindDoc="0" locked="0" layoutInCell="1" allowOverlap="1" wp14:anchorId="176DFEFF" wp14:editId="71DC30EF">
                <wp:simplePos x="0" y="0"/>
                <wp:positionH relativeFrom="column">
                  <wp:posOffset>3432768</wp:posOffset>
                </wp:positionH>
                <wp:positionV relativeFrom="paragraph">
                  <wp:posOffset>346040</wp:posOffset>
                </wp:positionV>
                <wp:extent cx="0" cy="511629"/>
                <wp:effectExtent l="0" t="0" r="38100" b="22225"/>
                <wp:wrapNone/>
                <wp:docPr id="234" name="Straight Connector 234"/>
                <wp:cNvGraphicFramePr/>
                <a:graphic xmlns:a="http://schemas.openxmlformats.org/drawingml/2006/main">
                  <a:graphicData uri="http://schemas.microsoft.com/office/word/2010/wordprocessingShape">
                    <wps:wsp>
                      <wps:cNvCnPr/>
                      <wps:spPr>
                        <a:xfrm>
                          <a:off x="0" y="0"/>
                          <a:ext cx="0" cy="511629"/>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103DA4A" id="Straight Connector 234" o:spid="_x0000_s1026" style="position:absolute;z-index:252720128;visibility:visible;mso-wrap-style:square;mso-wrap-distance-left:9pt;mso-wrap-distance-top:0;mso-wrap-distance-right:9pt;mso-wrap-distance-bottom:0;mso-position-horizontal:absolute;mso-position-horizontal-relative:text;mso-position-vertical:absolute;mso-position-vertical-relative:text" from="270.3pt,27.25pt" to="270.3pt,6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" strokecolor="#4472c4 [3204]" strokeweight=".5pt">
                <v:stroke joinstyle="miter"/>
              </v:line>
            </w:pict>
          </mc:Fallback>
        </mc:AlternateContent>
      </w:r>
      <w:r>
        <w:rPr>
          <w:rFonts w:ascii="Arial" w:hAnsi="Arial" w:cs="Arial"/>
          <w:b/>
          <w:bCs/>
          <w:noProof/>
          <w:sz w:val="24"/>
          <w:szCs w:val="24"/>
        </w:rPr>
        <mc:AlternateContent>
          <mc:Choice Requires="wps">
            <w:drawing>
              <wp:anchor distT="0" distB="0" distL="114300" distR="114300" simplePos="0" relativeHeight="252719104" behindDoc="0" locked="0" layoutInCell="1" allowOverlap="1" wp14:anchorId="274E38C9" wp14:editId="7EE54983">
                <wp:simplePos x="0" y="0"/>
                <wp:positionH relativeFrom="column">
                  <wp:posOffset>5487656</wp:posOffset>
                </wp:positionH>
                <wp:positionV relativeFrom="paragraph">
                  <wp:posOffset>346040</wp:posOffset>
                </wp:positionV>
                <wp:extent cx="276330" cy="0"/>
                <wp:effectExtent l="0" t="76200" r="9525" b="95250"/>
                <wp:wrapNone/>
                <wp:docPr id="233" name="Straight Arrow Connector 233"/>
                <wp:cNvGraphicFramePr/>
                <a:graphic xmlns:a="http://schemas.openxmlformats.org/drawingml/2006/main">
                  <a:graphicData uri="http://schemas.microsoft.com/office/word/2010/wordprocessingShape">
                    <wps:wsp>
                      <wps:cNvCnPr/>
                      <wps:spPr>
                        <a:xfrm>
                          <a:off x="0" y="0"/>
                          <a:ext cx="27633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8AA42FF" id="Straight Arrow Connector 233" o:spid="_x0000_s1026" type="#_x0000_t32" style="position:absolute;margin-left:432.1pt;margin-top:27.25pt;width:21.75pt;height:0;z-index:252719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" strokecolor="#4472c4 [3204]" strokeweight=".5pt">
                <v:stroke endarrow="block" joinstyle="miter"/>
              </v:shape>
            </w:pict>
          </mc:Fallback>
        </mc:AlternateContent>
      </w:r>
      <w:r>
        <w:rPr>
          <w:rFonts w:ascii="Arial" w:hAnsi="Arial" w:cs="Arial"/>
          <w:b/>
          <w:bCs/>
          <w:noProof/>
          <w:sz w:val="24"/>
          <w:szCs w:val="24"/>
        </w:rPr>
        <mc:AlternateContent>
          <mc:Choice Requires="wps">
            <w:drawing>
              <wp:anchor distT="0" distB="0" distL="114300" distR="114300" simplePos="0" relativeHeight="252718080" behindDoc="0" locked="0" layoutInCell="1" allowOverlap="1" wp14:anchorId="3D422645" wp14:editId="2DC2EC53">
                <wp:simplePos x="0" y="0"/>
                <wp:positionH relativeFrom="column">
                  <wp:posOffset>4430381</wp:posOffset>
                </wp:positionH>
                <wp:positionV relativeFrom="paragraph">
                  <wp:posOffset>346040</wp:posOffset>
                </wp:positionV>
                <wp:extent cx="293600" cy="0"/>
                <wp:effectExtent l="0" t="76200" r="11430" b="95250"/>
                <wp:wrapNone/>
                <wp:docPr id="232" name="Straight Arrow Connector 232"/>
                <wp:cNvGraphicFramePr/>
                <a:graphic xmlns:a="http://schemas.openxmlformats.org/drawingml/2006/main">
                  <a:graphicData uri="http://schemas.microsoft.com/office/word/2010/wordprocessingShape">
                    <wps:wsp>
                      <wps:cNvCnPr/>
                      <wps:spPr>
                        <a:xfrm>
                          <a:off x="0" y="0"/>
                          <a:ext cx="2936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945C7D6" id="Straight Arrow Connector 232" o:spid="_x0000_s1026" type="#_x0000_t32" style="position:absolute;margin-left:348.85pt;margin-top:27.25pt;width:23.1pt;height:0;z-index:252718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" strokecolor="#4472c4 [3204]" strokeweight=".5pt">
                <v:stroke endarrow="block" joinstyle="miter"/>
              </v:shape>
            </w:pict>
          </mc:Fallback>
        </mc:AlternateContent>
      </w:r>
      <w:r>
        <w:rPr>
          <w:rFonts w:ascii="Arial" w:hAnsi="Arial" w:cs="Arial"/>
          <w:b/>
          <w:bCs/>
          <w:noProof/>
          <w:sz w:val="24"/>
          <w:szCs w:val="24"/>
        </w:rPr>
        <mc:AlternateContent>
          <mc:Choice Requires="wps">
            <w:drawing>
              <wp:anchor distT="0" distB="0" distL="114300" distR="114300" simplePos="0" relativeHeight="252717056" behindDoc="0" locked="0" layoutInCell="1" allowOverlap="1" wp14:anchorId="29F0FC07" wp14:editId="1D016426">
                <wp:simplePos x="0" y="0"/>
                <wp:positionH relativeFrom="column">
                  <wp:posOffset>3325900</wp:posOffset>
                </wp:positionH>
                <wp:positionV relativeFrom="paragraph">
                  <wp:posOffset>346040</wp:posOffset>
                </wp:positionV>
                <wp:extent cx="332956" cy="0"/>
                <wp:effectExtent l="0" t="76200" r="10160" b="95250"/>
                <wp:wrapNone/>
                <wp:docPr id="231" name="Straight Arrow Connector 231"/>
                <wp:cNvGraphicFramePr/>
                <a:graphic xmlns:a="http://schemas.openxmlformats.org/drawingml/2006/main">
                  <a:graphicData uri="http://schemas.microsoft.com/office/word/2010/wordprocessingShape">
                    <wps:wsp>
                      <wps:cNvCnPr/>
                      <wps:spPr>
                        <a:xfrm>
                          <a:off x="0" y="0"/>
                          <a:ext cx="332956"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D19BD73" id="Straight Arrow Connector 231" o:spid="_x0000_s1026" type="#_x0000_t32" style="position:absolute;margin-left:261.9pt;margin-top:27.25pt;width:26.2pt;height:0;z-index:252717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" strokecolor="#4472c4 [3204]" strokeweight=".5pt">
                <v:stroke endarrow="block" joinstyle="miter"/>
              </v:shape>
            </w:pict>
          </mc:Fallback>
        </mc:AlternateContent>
      </w:r>
      <w:r>
        <w:rPr>
          <w:rFonts w:ascii="Arial" w:hAnsi="Arial" w:cs="Arial"/>
          <w:b/>
          <w:bCs/>
          <w:noProof/>
          <w:sz w:val="24"/>
          <w:szCs w:val="24"/>
        </w:rPr>
        <mc:AlternateContent>
          <mc:Choice Requires="wps">
            <w:drawing>
              <wp:anchor distT="0" distB="0" distL="114300" distR="114300" simplePos="0" relativeHeight="252716032" behindDoc="0" locked="0" layoutInCell="1" allowOverlap="1" wp14:anchorId="596BC3D8" wp14:editId="16451E99">
                <wp:simplePos x="0" y="0"/>
                <wp:positionH relativeFrom="column">
                  <wp:posOffset>2151603</wp:posOffset>
                </wp:positionH>
                <wp:positionV relativeFrom="paragraph">
                  <wp:posOffset>345203</wp:posOffset>
                </wp:positionV>
                <wp:extent cx="326572" cy="0"/>
                <wp:effectExtent l="0" t="76200" r="16510" b="95250"/>
                <wp:wrapNone/>
                <wp:docPr id="230" name="Straight Arrow Connector 230"/>
                <wp:cNvGraphicFramePr/>
                <a:graphic xmlns:a="http://schemas.openxmlformats.org/drawingml/2006/main">
                  <a:graphicData uri="http://schemas.microsoft.com/office/word/2010/wordprocessingShape">
                    <wps:wsp>
                      <wps:cNvCnPr/>
                      <wps:spPr>
                        <a:xfrm>
                          <a:off x="0" y="0"/>
                          <a:ext cx="326572"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1DD3D64" id="Straight Arrow Connector 230" o:spid="_x0000_s1026" type="#_x0000_t32" style="position:absolute;margin-left:169.4pt;margin-top:27.2pt;width:25.7pt;height:0;z-index:252716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" strokecolor="#4472c4 [3204]" strokeweight=".5pt">
                <v:stroke endarrow="block" joinstyle="miter"/>
              </v:shape>
            </w:pict>
          </mc:Fallback>
        </mc:AlternateContent>
      </w:r>
      <w:r w:rsidRPr="005B6140">
        <w:rPr>
          <w:rFonts w:ascii="Arial" w:hAnsi="Arial" w:cs="Arial"/>
          <w:b/>
          <w:bCs/>
          <w:noProof/>
          <w:sz w:val="24"/>
          <w:szCs w:val="24"/>
        </w:rPr>
        <mc:AlternateContent>
          <mc:Choice Requires="wps">
            <w:drawing>
              <wp:anchor distT="45720" distB="45720" distL="114300" distR="114300" simplePos="0" relativeHeight="252688384" behindDoc="0" locked="0" layoutInCell="1" allowOverlap="1" wp14:anchorId="74B380FC" wp14:editId="25684699">
                <wp:simplePos x="0" y="0"/>
                <wp:positionH relativeFrom="column">
                  <wp:posOffset>4724400</wp:posOffset>
                </wp:positionH>
                <wp:positionV relativeFrom="paragraph">
                  <wp:posOffset>28575</wp:posOffset>
                </wp:positionV>
                <wp:extent cx="762000" cy="638175"/>
                <wp:effectExtent l="0" t="0" r="19050" b="28575"/>
                <wp:wrapSquare wrapText="bothSides"/>
                <wp:docPr id="17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0" cy="638175"/>
                        </a:xfrm>
                        <a:prstGeom prst="rect">
                          <a:avLst/>
                        </a:prstGeom>
                        <a:solidFill>
                          <a:srgbClr val="FFFFFF"/>
                        </a:solidFill>
                        <a:ln w="9525">
                          <a:solidFill>
                            <a:srgbClr val="000000"/>
                          </a:solidFill>
                          <a:miter lim="800000"/>
                          <a:headEnd/>
                          <a:tailEnd/>
                        </a:ln>
                      </wps:spPr>
                      <wps:txbx>
                        <w:txbxContent>
                          <w:p w14:paraId="76B90B6E" w14:textId="77777777" w:rsidR="00695ED4" w:rsidRDefault="00695ED4" w:rsidP="00695ED4">
                            <w:pPr>
                              <w:spacing w:line="240" w:lineRule="auto"/>
                              <w:jc w:val="center"/>
                              <w:rPr>
                                <w:rFonts w:ascii="Arial" w:hAnsi="Arial" w:cs="Arial"/>
                                <w:sz w:val="20"/>
                                <w:szCs w:val="20"/>
                              </w:rPr>
                            </w:pPr>
                            <w:r>
                              <w:rPr>
                                <w:rFonts w:ascii="Arial" w:hAnsi="Arial" w:cs="Arial"/>
                                <w:sz w:val="20"/>
                                <w:szCs w:val="20"/>
                              </w:rPr>
                              <w:t>Finishing</w:t>
                            </w:r>
                          </w:p>
                          <w:p w14:paraId="33F87A1E" w14:textId="77777777" w:rsidR="00695ED4" w:rsidRDefault="00695ED4" w:rsidP="00695ED4">
                            <w:pPr>
                              <w:spacing w:line="240" w:lineRule="auto"/>
                              <w:jc w:val="center"/>
                              <w:rPr>
                                <w:rFonts w:ascii="Arial" w:hAnsi="Arial" w:cs="Arial"/>
                                <w:sz w:val="20"/>
                                <w:szCs w:val="20"/>
                              </w:rPr>
                            </w:pPr>
                            <w:r>
                              <w:rPr>
                                <w:rFonts w:ascii="Arial" w:hAnsi="Arial" w:cs="Arial"/>
                                <w:sz w:val="20"/>
                                <w:szCs w:val="20"/>
                              </w:rPr>
                              <w:t xml:space="preserve">Tank </w:t>
                            </w:r>
                          </w:p>
                          <w:p w14:paraId="5E718DD0" w14:textId="77777777" w:rsidR="00695ED4" w:rsidRPr="005B6140" w:rsidRDefault="00695ED4" w:rsidP="00695ED4">
                            <w:pPr>
                              <w:spacing w:line="720" w:lineRule="auto"/>
                              <w:jc w:val="center"/>
                              <w:rPr>
                                <w:rFonts w:ascii="Arial" w:hAnsi="Arial" w:cs="Arial"/>
                                <w:sz w:val="20"/>
                                <w:szCs w:val="2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B380FC" id="_x0000_s1229" type="#_x0000_t202" style="position:absolute;left:0;text-align:left;margin-left:372pt;margin-top:2.25pt;width:60pt;height:50.25pt;z-index:2526883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">
                <v:textbox>
                  <w:txbxContent>
                    <w:p w14:paraId="76B90B6E" w14:textId="77777777" w:rsidR="00695ED4" w:rsidRDefault="00695ED4" w:rsidP="00695ED4">
                      <w:pPr>
                        <w:spacing w:line="240" w:lineRule="auto"/>
                        <w:jc w:val="center"/>
                        <w:rPr>
                          <w:rFonts w:ascii="Arial" w:hAnsi="Arial" w:cs="Arial"/>
                          <w:sz w:val="20"/>
                          <w:szCs w:val="20"/>
                        </w:rPr>
                      </w:pPr>
                      <w:r>
                        <w:rPr>
                          <w:rFonts w:ascii="Arial" w:hAnsi="Arial" w:cs="Arial"/>
                          <w:sz w:val="20"/>
                          <w:szCs w:val="20"/>
                        </w:rPr>
                        <w:t>Finishing</w:t>
                      </w:r>
                    </w:p>
                    <w:p w14:paraId="33F87A1E" w14:textId="77777777" w:rsidR="00695ED4" w:rsidRDefault="00695ED4" w:rsidP="00695ED4">
                      <w:pPr>
                        <w:spacing w:line="240" w:lineRule="auto"/>
                        <w:jc w:val="center"/>
                        <w:rPr>
                          <w:rFonts w:ascii="Arial" w:hAnsi="Arial" w:cs="Arial"/>
                          <w:sz w:val="20"/>
                          <w:szCs w:val="20"/>
                        </w:rPr>
                      </w:pPr>
                      <w:r>
                        <w:rPr>
                          <w:rFonts w:ascii="Arial" w:hAnsi="Arial" w:cs="Arial"/>
                          <w:sz w:val="20"/>
                          <w:szCs w:val="20"/>
                        </w:rPr>
                        <w:t xml:space="preserve">Tank </w:t>
                      </w:r>
                    </w:p>
                    <w:p w14:paraId="5E718DD0" w14:textId="77777777" w:rsidR="00695ED4" w:rsidRPr="005B6140" w:rsidRDefault="00695ED4" w:rsidP="00695ED4">
                      <w:pPr>
                        <w:spacing w:line="720" w:lineRule="auto"/>
                        <w:jc w:val="center"/>
                        <w:rPr>
                          <w:rFonts w:ascii="Arial" w:hAnsi="Arial" w:cs="Arial"/>
                          <w:sz w:val="20"/>
                          <w:szCs w:val="20"/>
                        </w:rPr>
                      </w:pPr>
                    </w:p>
                  </w:txbxContent>
                </v:textbox>
                <w10:wrap type="square"/>
              </v:shape>
            </w:pict>
          </mc:Fallback>
        </mc:AlternateContent>
      </w:r>
      <w:r w:rsidRPr="005B6140">
        <w:rPr>
          <w:rFonts w:ascii="Arial" w:hAnsi="Arial" w:cs="Arial"/>
          <w:b/>
          <w:bCs/>
          <w:noProof/>
          <w:sz w:val="24"/>
          <w:szCs w:val="24"/>
        </w:rPr>
        <mc:AlternateContent>
          <mc:Choice Requires="wps">
            <w:drawing>
              <wp:anchor distT="45720" distB="45720" distL="114300" distR="114300" simplePos="0" relativeHeight="252687360" behindDoc="0" locked="0" layoutInCell="1" allowOverlap="1" wp14:anchorId="2C692995" wp14:editId="596D1657">
                <wp:simplePos x="0" y="0"/>
                <wp:positionH relativeFrom="column">
                  <wp:posOffset>3657600</wp:posOffset>
                </wp:positionH>
                <wp:positionV relativeFrom="paragraph">
                  <wp:posOffset>19050</wp:posOffset>
                </wp:positionV>
                <wp:extent cx="771525" cy="638175"/>
                <wp:effectExtent l="0" t="0" r="28575" b="28575"/>
                <wp:wrapSquare wrapText="bothSides"/>
                <wp:docPr id="16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1525" cy="638175"/>
                        </a:xfrm>
                        <a:prstGeom prst="rect">
                          <a:avLst/>
                        </a:prstGeom>
                        <a:solidFill>
                          <a:srgbClr val="FFFFFF"/>
                        </a:solidFill>
                        <a:ln w="9525">
                          <a:solidFill>
                            <a:srgbClr val="000000"/>
                          </a:solidFill>
                          <a:miter lim="800000"/>
                          <a:headEnd/>
                          <a:tailEnd/>
                        </a:ln>
                      </wps:spPr>
                      <wps:txbx>
                        <w:txbxContent>
                          <w:p w14:paraId="35F87A79" w14:textId="77777777" w:rsidR="00695ED4" w:rsidRPr="005B6140" w:rsidRDefault="00695ED4" w:rsidP="00695ED4">
                            <w:pPr>
                              <w:spacing w:line="720" w:lineRule="auto"/>
                              <w:jc w:val="center"/>
                              <w:rPr>
                                <w:rFonts w:ascii="Arial" w:hAnsi="Arial" w:cs="Arial"/>
                                <w:sz w:val="20"/>
                                <w:szCs w:val="20"/>
                              </w:rPr>
                            </w:pPr>
                            <w:r>
                              <w:rPr>
                                <w:rFonts w:ascii="Arial" w:hAnsi="Arial" w:cs="Arial"/>
                                <w:sz w:val="20"/>
                                <w:szCs w:val="20"/>
                              </w:rPr>
                              <w:t>Storage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692995" id="_x0000_s1230" type="#_x0000_t202" style="position:absolute;left:0;text-align:left;margin-left:4in;margin-top:1.5pt;width:60.75pt;height:50.25pt;z-index:252687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">
                <v:textbox>
                  <w:txbxContent>
                    <w:p w14:paraId="35F87A79" w14:textId="77777777" w:rsidR="00695ED4" w:rsidRPr="005B6140" w:rsidRDefault="00695ED4" w:rsidP="00695ED4">
                      <w:pPr>
                        <w:spacing w:line="720" w:lineRule="auto"/>
                        <w:jc w:val="center"/>
                        <w:rPr>
                          <w:rFonts w:ascii="Arial" w:hAnsi="Arial" w:cs="Arial"/>
                          <w:sz w:val="20"/>
                          <w:szCs w:val="20"/>
                        </w:rPr>
                      </w:pPr>
                      <w:r>
                        <w:rPr>
                          <w:rFonts w:ascii="Arial" w:hAnsi="Arial" w:cs="Arial"/>
                          <w:sz w:val="20"/>
                          <w:szCs w:val="20"/>
                        </w:rPr>
                        <w:t>Storage</w:t>
                      </w:r>
                    </w:p>
                  </w:txbxContent>
                </v:textbox>
                <w10:wrap type="square"/>
              </v:shape>
            </w:pict>
          </mc:Fallback>
        </mc:AlternateContent>
      </w:r>
      <w:r w:rsidRPr="005B6140">
        <w:rPr>
          <w:rFonts w:ascii="Arial" w:hAnsi="Arial" w:cs="Arial"/>
          <w:b/>
          <w:bCs/>
          <w:noProof/>
          <w:sz w:val="24"/>
          <w:szCs w:val="24"/>
        </w:rPr>
        <mc:AlternateContent>
          <mc:Choice Requires="wps">
            <w:drawing>
              <wp:anchor distT="45720" distB="45720" distL="114300" distR="114300" simplePos="0" relativeHeight="252686336" behindDoc="0" locked="0" layoutInCell="1" allowOverlap="1" wp14:anchorId="48FEDFF2" wp14:editId="74E226AB">
                <wp:simplePos x="0" y="0"/>
                <wp:positionH relativeFrom="column">
                  <wp:posOffset>2476500</wp:posOffset>
                </wp:positionH>
                <wp:positionV relativeFrom="paragraph">
                  <wp:posOffset>18415</wp:posOffset>
                </wp:positionV>
                <wp:extent cx="847725" cy="638175"/>
                <wp:effectExtent l="0" t="0" r="28575" b="28575"/>
                <wp:wrapSquare wrapText="bothSides"/>
                <wp:docPr id="1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47725" cy="638175"/>
                        </a:xfrm>
                        <a:prstGeom prst="rect">
                          <a:avLst/>
                        </a:prstGeom>
                        <a:solidFill>
                          <a:srgbClr val="FFFFFF"/>
                        </a:solidFill>
                        <a:ln w="9525">
                          <a:solidFill>
                            <a:srgbClr val="000000"/>
                          </a:solidFill>
                          <a:miter lim="800000"/>
                          <a:headEnd/>
                          <a:tailEnd/>
                        </a:ln>
                      </wps:spPr>
                      <wps:txbx>
                        <w:txbxContent>
                          <w:p w14:paraId="666E0190" w14:textId="77777777" w:rsidR="00695ED4" w:rsidRPr="005B6140" w:rsidRDefault="00695ED4" w:rsidP="00695ED4">
                            <w:pPr>
                              <w:spacing w:line="720" w:lineRule="auto"/>
                              <w:jc w:val="center"/>
                              <w:rPr>
                                <w:rFonts w:ascii="Arial" w:hAnsi="Arial" w:cs="Arial"/>
                                <w:sz w:val="20"/>
                                <w:szCs w:val="20"/>
                              </w:rPr>
                            </w:pPr>
                            <w:r>
                              <w:rPr>
                                <w:rFonts w:ascii="Arial" w:hAnsi="Arial" w:cs="Arial"/>
                                <w:sz w:val="20"/>
                                <w:szCs w:val="20"/>
                              </w:rPr>
                              <w:t>Blender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FEDFF2" id="_x0000_s1231" type="#_x0000_t202" style="position:absolute;left:0;text-align:left;margin-left:195pt;margin-top:1.45pt;width:66.75pt;height:50.25pt;z-index:2526863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">
                <v:textbox>
                  <w:txbxContent>
                    <w:p w14:paraId="666E0190" w14:textId="77777777" w:rsidR="00695ED4" w:rsidRPr="005B6140" w:rsidRDefault="00695ED4" w:rsidP="00695ED4">
                      <w:pPr>
                        <w:spacing w:line="720" w:lineRule="auto"/>
                        <w:jc w:val="center"/>
                        <w:rPr>
                          <w:rFonts w:ascii="Arial" w:hAnsi="Arial" w:cs="Arial"/>
                          <w:sz w:val="20"/>
                          <w:szCs w:val="20"/>
                        </w:rPr>
                      </w:pPr>
                      <w:r>
                        <w:rPr>
                          <w:rFonts w:ascii="Arial" w:hAnsi="Arial" w:cs="Arial"/>
                          <w:sz w:val="20"/>
                          <w:szCs w:val="20"/>
                        </w:rPr>
                        <w:t>Blender</w:t>
                      </w:r>
                    </w:p>
                  </w:txbxContent>
                </v:textbox>
                <w10:wrap type="square"/>
              </v:shape>
            </w:pict>
          </mc:Fallback>
        </mc:AlternateContent>
      </w:r>
      <w:r w:rsidRPr="005B6140">
        <w:rPr>
          <w:rFonts w:ascii="Arial" w:hAnsi="Arial" w:cs="Arial"/>
          <w:b/>
          <w:bCs/>
          <w:noProof/>
          <w:sz w:val="24"/>
          <w:szCs w:val="24"/>
        </w:rPr>
        <mc:AlternateContent>
          <mc:Choice Requires="wps">
            <w:drawing>
              <wp:anchor distT="45720" distB="45720" distL="114300" distR="114300" simplePos="0" relativeHeight="252685312" behindDoc="0" locked="0" layoutInCell="1" allowOverlap="1" wp14:anchorId="22F27392" wp14:editId="4A486ED9">
                <wp:simplePos x="0" y="0"/>
                <wp:positionH relativeFrom="column">
                  <wp:posOffset>1323975</wp:posOffset>
                </wp:positionH>
                <wp:positionV relativeFrom="paragraph">
                  <wp:posOffset>19050</wp:posOffset>
                </wp:positionV>
                <wp:extent cx="828675" cy="638175"/>
                <wp:effectExtent l="0" t="0" r="28575" b="28575"/>
                <wp:wrapSquare wrapText="bothSides"/>
                <wp:docPr id="16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638175"/>
                        </a:xfrm>
                        <a:prstGeom prst="rect">
                          <a:avLst/>
                        </a:prstGeom>
                        <a:solidFill>
                          <a:srgbClr val="FFFFFF"/>
                        </a:solidFill>
                        <a:ln w="9525">
                          <a:solidFill>
                            <a:srgbClr val="000000"/>
                          </a:solidFill>
                          <a:miter lim="800000"/>
                          <a:headEnd/>
                          <a:tailEnd/>
                        </a:ln>
                      </wps:spPr>
                      <wps:txbx>
                        <w:txbxContent>
                          <w:p w14:paraId="7A8D8914" w14:textId="77777777" w:rsidR="00695ED4" w:rsidRPr="005B6140" w:rsidRDefault="00695ED4" w:rsidP="00695ED4">
                            <w:pPr>
                              <w:spacing w:line="240" w:lineRule="auto"/>
                              <w:jc w:val="center"/>
                              <w:rPr>
                                <w:rFonts w:ascii="Arial" w:hAnsi="Arial" w:cs="Arial"/>
                                <w:sz w:val="20"/>
                                <w:szCs w:val="20"/>
                              </w:rPr>
                            </w:pPr>
                            <w:r>
                              <w:rPr>
                                <w:rFonts w:ascii="Arial" w:hAnsi="Arial" w:cs="Arial"/>
                                <w:sz w:val="20"/>
                                <w:szCs w:val="20"/>
                              </w:rPr>
                              <w:t>Reactor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F27392" id="_x0000_s1232" type="#_x0000_t202" style="position:absolute;left:0;text-align:left;margin-left:104.25pt;margin-top:1.5pt;width:65.25pt;height:50.25pt;z-index:252685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">
                <v:textbox>
                  <w:txbxContent>
                    <w:p w14:paraId="7A8D8914" w14:textId="77777777" w:rsidR="00695ED4" w:rsidRPr="005B6140" w:rsidRDefault="00695ED4" w:rsidP="00695ED4">
                      <w:pPr>
                        <w:spacing w:line="240" w:lineRule="auto"/>
                        <w:jc w:val="center"/>
                        <w:rPr>
                          <w:rFonts w:ascii="Arial" w:hAnsi="Arial" w:cs="Arial"/>
                          <w:sz w:val="20"/>
                          <w:szCs w:val="20"/>
                        </w:rPr>
                      </w:pPr>
                      <w:r>
                        <w:rPr>
                          <w:rFonts w:ascii="Arial" w:hAnsi="Arial" w:cs="Arial"/>
                          <w:sz w:val="20"/>
                          <w:szCs w:val="20"/>
                        </w:rPr>
                        <w:t>Reactor</w:t>
                      </w:r>
                    </w:p>
                  </w:txbxContent>
                </v:textbox>
                <w10:wrap type="square"/>
              </v:shape>
            </w:pict>
          </mc:Fallback>
        </mc:AlternateContent>
      </w:r>
    </w:p>
    <w:p w14:paraId="661E51D9" w14:textId="77777777" w:rsidR="00695ED4" w:rsidRDefault="00695ED4" w:rsidP="00695ED4">
      <w:pPr>
        <w:tabs>
          <w:tab w:val="left" w:pos="1365"/>
        </w:tabs>
        <w:spacing w:line="360" w:lineRule="auto"/>
        <w:jc w:val="both"/>
        <w:rPr>
          <w:rFonts w:ascii="Arial" w:hAnsi="Arial" w:cs="Arial"/>
          <w:b/>
          <w:bCs/>
          <w:sz w:val="24"/>
          <w:szCs w:val="24"/>
        </w:rPr>
      </w:pPr>
      <w:r>
        <w:rPr>
          <w:rFonts w:ascii="Arial" w:hAnsi="Arial" w:cs="Arial"/>
          <w:b/>
          <w:bCs/>
          <w:noProof/>
          <w:sz w:val="24"/>
          <w:szCs w:val="24"/>
        </w:rPr>
        <mc:AlternateContent>
          <mc:Choice Requires="wps">
            <w:drawing>
              <wp:anchor distT="0" distB="0" distL="114300" distR="114300" simplePos="0" relativeHeight="252723200" behindDoc="0" locked="0" layoutInCell="1" allowOverlap="1" wp14:anchorId="57D14742" wp14:editId="12A7934F">
                <wp:simplePos x="0" y="0"/>
                <wp:positionH relativeFrom="column">
                  <wp:posOffset>5248275</wp:posOffset>
                </wp:positionH>
                <wp:positionV relativeFrom="paragraph">
                  <wp:posOffset>302260</wp:posOffset>
                </wp:positionV>
                <wp:extent cx="0" cy="704850"/>
                <wp:effectExtent l="0" t="0" r="38100" b="19050"/>
                <wp:wrapNone/>
                <wp:docPr id="241" name="Straight Connector 241"/>
                <wp:cNvGraphicFramePr/>
                <a:graphic xmlns:a="http://schemas.openxmlformats.org/drawingml/2006/main">
                  <a:graphicData uri="http://schemas.microsoft.com/office/word/2010/wordprocessingShape">
                    <wps:wsp>
                      <wps:cNvCnPr/>
                      <wps:spPr>
                        <a:xfrm>
                          <a:off x="0" y="0"/>
                          <a:ext cx="0" cy="7048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A2584D4" id="Straight Connector 241" o:spid="_x0000_s1026" style="position:absolute;z-index:252723200;visibility:visible;mso-wrap-style:square;mso-wrap-distance-left:9pt;mso-wrap-distance-top:0;mso-wrap-distance-right:9pt;mso-wrap-distance-bottom:0;mso-position-horizontal:absolute;mso-position-horizontal-relative:text;mso-position-vertical:absolute;mso-position-vertical-relative:text" from="413.25pt,23.8pt" to="413.25pt,7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" strokecolor="#4472c4 [3204]" strokeweight=".5pt">
                <v:stroke joinstyle="miter"/>
              </v:line>
            </w:pict>
          </mc:Fallback>
        </mc:AlternateContent>
      </w:r>
      <w:r>
        <w:rPr>
          <w:rFonts w:ascii="Arial" w:hAnsi="Arial" w:cs="Arial"/>
          <w:b/>
          <w:bCs/>
          <w:noProof/>
          <w:sz w:val="24"/>
          <w:szCs w:val="24"/>
        </w:rPr>
        <mc:AlternateContent>
          <mc:Choice Requires="wps">
            <w:drawing>
              <wp:anchor distT="0" distB="0" distL="114300" distR="114300" simplePos="0" relativeHeight="252722176" behindDoc="0" locked="0" layoutInCell="1" allowOverlap="1" wp14:anchorId="41CAF97E" wp14:editId="22D22EAB">
                <wp:simplePos x="0" y="0"/>
                <wp:positionH relativeFrom="column">
                  <wp:posOffset>5071068</wp:posOffset>
                </wp:positionH>
                <wp:positionV relativeFrom="paragraph">
                  <wp:posOffset>302365</wp:posOffset>
                </wp:positionV>
                <wp:extent cx="0" cy="190814"/>
                <wp:effectExtent l="76200" t="38100" r="57150" b="19050"/>
                <wp:wrapNone/>
                <wp:docPr id="239" name="Straight Arrow Connector 239"/>
                <wp:cNvGraphicFramePr/>
                <a:graphic xmlns:a="http://schemas.openxmlformats.org/drawingml/2006/main">
                  <a:graphicData uri="http://schemas.microsoft.com/office/word/2010/wordprocessingShape">
                    <wps:wsp>
                      <wps:cNvCnPr/>
                      <wps:spPr>
                        <a:xfrm flipV="1">
                          <a:off x="0" y="0"/>
                          <a:ext cx="0" cy="19081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AE4B5BE" id="Straight Arrow Connector 239" o:spid="_x0000_s1026" type="#_x0000_t32" style="position:absolute;margin-left:399.3pt;margin-top:23.8pt;width:0;height:15pt;flip:y;z-index:252722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" strokecolor="#4472c4 [3204]" strokeweight=".5pt">
                <v:stroke endarrow="block" joinstyle="miter"/>
              </v:shape>
            </w:pict>
          </mc:Fallback>
        </mc:AlternateContent>
      </w:r>
      <w:r>
        <w:rPr>
          <w:rFonts w:ascii="Arial" w:hAnsi="Arial" w:cs="Arial"/>
          <w:b/>
          <w:bCs/>
          <w:noProof/>
          <w:sz w:val="24"/>
          <w:szCs w:val="24"/>
        </w:rPr>
        <mc:AlternateContent>
          <mc:Choice Requires="wps">
            <w:drawing>
              <wp:anchor distT="0" distB="0" distL="114300" distR="114300" simplePos="0" relativeHeight="252702720" behindDoc="0" locked="0" layoutInCell="1" allowOverlap="1" wp14:anchorId="74550C11" wp14:editId="7DBCDFFC">
                <wp:simplePos x="0" y="0"/>
                <wp:positionH relativeFrom="column">
                  <wp:posOffset>301625</wp:posOffset>
                </wp:positionH>
                <wp:positionV relativeFrom="paragraph">
                  <wp:posOffset>356235</wp:posOffset>
                </wp:positionV>
                <wp:extent cx="563670" cy="0"/>
                <wp:effectExtent l="0" t="0" r="0" b="0"/>
                <wp:wrapNone/>
                <wp:docPr id="205" name="Straight Connector 205"/>
                <wp:cNvGraphicFramePr/>
                <a:graphic xmlns:a="http://schemas.openxmlformats.org/drawingml/2006/main">
                  <a:graphicData uri="http://schemas.microsoft.com/office/word/2010/wordprocessingShape">
                    <wps:wsp>
                      <wps:cNvCnPr/>
                      <wps:spPr>
                        <a:xfrm flipV="1">
                          <a:off x="0" y="0"/>
                          <a:ext cx="56367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27F14E2F" id="Straight Connector 205" o:spid="_x0000_s1026" style="position:absolute;flip:y;z-index:252702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3.75pt,28.05pt" to="68.15pt,2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" strokecolor="#4472c4 [3204]" strokeweight=".5pt">
                <v:stroke joinstyle="miter"/>
              </v:line>
            </w:pict>
          </mc:Fallback>
        </mc:AlternateContent>
      </w:r>
      <w:r>
        <w:rPr>
          <w:rFonts w:ascii="Arial" w:hAnsi="Arial" w:cs="Arial"/>
          <w:b/>
          <w:bCs/>
          <w:noProof/>
          <w:sz w:val="24"/>
          <w:szCs w:val="24"/>
        </w:rPr>
        <mc:AlternateContent>
          <mc:Choice Requires="wps">
            <w:drawing>
              <wp:anchor distT="0" distB="0" distL="114300" distR="114300" simplePos="0" relativeHeight="252701696" behindDoc="0" locked="0" layoutInCell="1" allowOverlap="1" wp14:anchorId="51E9B178" wp14:editId="0D4A2A3B">
                <wp:simplePos x="0" y="0"/>
                <wp:positionH relativeFrom="column">
                  <wp:posOffset>303631</wp:posOffset>
                </wp:positionH>
                <wp:positionV relativeFrom="paragraph">
                  <wp:posOffset>272867</wp:posOffset>
                </wp:positionV>
                <wp:extent cx="0" cy="85491"/>
                <wp:effectExtent l="0" t="0" r="38100" b="29210"/>
                <wp:wrapNone/>
                <wp:docPr id="204" name="Straight Connector 204"/>
                <wp:cNvGraphicFramePr/>
                <a:graphic xmlns:a="http://schemas.openxmlformats.org/drawingml/2006/main">
                  <a:graphicData uri="http://schemas.microsoft.com/office/word/2010/wordprocessingShape">
                    <wps:wsp>
                      <wps:cNvCnPr/>
                      <wps:spPr>
                        <a:xfrm>
                          <a:off x="0" y="0"/>
                          <a:ext cx="0" cy="8549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AB25EF7" id="Straight Connector 204" o:spid="_x0000_s1026" style="position:absolute;z-index:252701696;visibility:visible;mso-wrap-style:square;mso-wrap-distance-left:9pt;mso-wrap-distance-top:0;mso-wrap-distance-right:9pt;mso-wrap-distance-bottom:0;mso-position-horizontal:absolute;mso-position-horizontal-relative:text;mso-position-vertical:absolute;mso-position-vertical-relative:text" from="23.9pt,21.5pt" to="23.9pt,2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" strokecolor="#4472c4 [3204]" strokeweight=".5pt">
                <v:stroke joinstyle="miter"/>
              </v:line>
            </w:pict>
          </mc:Fallback>
        </mc:AlternateContent>
      </w:r>
    </w:p>
    <w:p w14:paraId="3436D21E" w14:textId="77777777" w:rsidR="00695ED4" w:rsidRDefault="00695ED4" w:rsidP="00695ED4">
      <w:pPr>
        <w:tabs>
          <w:tab w:val="left" w:pos="1365"/>
        </w:tabs>
        <w:spacing w:line="360" w:lineRule="auto"/>
        <w:jc w:val="both"/>
        <w:rPr>
          <w:rFonts w:ascii="Arial" w:hAnsi="Arial" w:cs="Arial"/>
          <w:b/>
          <w:bCs/>
          <w:sz w:val="24"/>
          <w:szCs w:val="24"/>
        </w:rPr>
      </w:pPr>
      <w:r>
        <w:rPr>
          <w:rFonts w:ascii="Arial" w:hAnsi="Arial" w:cs="Arial"/>
          <w:b/>
          <w:bCs/>
          <w:noProof/>
          <w:sz w:val="24"/>
          <w:szCs w:val="24"/>
        </w:rPr>
        <mc:AlternateContent>
          <mc:Choice Requires="wps">
            <w:drawing>
              <wp:anchor distT="0" distB="0" distL="114300" distR="114300" simplePos="0" relativeHeight="252721152" behindDoc="0" locked="0" layoutInCell="1" allowOverlap="1" wp14:anchorId="7142C08B" wp14:editId="28E18DA8">
                <wp:simplePos x="0" y="0"/>
                <wp:positionH relativeFrom="column">
                  <wp:posOffset>3432767</wp:posOffset>
                </wp:positionH>
                <wp:positionV relativeFrom="paragraph">
                  <wp:posOffset>127398</wp:posOffset>
                </wp:positionV>
                <wp:extent cx="1638719" cy="0"/>
                <wp:effectExtent l="0" t="0" r="0" b="0"/>
                <wp:wrapNone/>
                <wp:docPr id="237" name="Straight Connector 237"/>
                <wp:cNvGraphicFramePr/>
                <a:graphic xmlns:a="http://schemas.openxmlformats.org/drawingml/2006/main">
                  <a:graphicData uri="http://schemas.microsoft.com/office/word/2010/wordprocessingShape">
                    <wps:wsp>
                      <wps:cNvCnPr/>
                      <wps:spPr>
                        <a:xfrm>
                          <a:off x="0" y="0"/>
                          <a:ext cx="1638719"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EF5CEBF" id="Straight Connector 237" o:spid="_x0000_s1026" style="position:absolute;z-index:252721152;visibility:visible;mso-wrap-style:square;mso-wrap-distance-left:9pt;mso-wrap-distance-top:0;mso-wrap-distance-right:9pt;mso-wrap-distance-bottom:0;mso-position-horizontal:absolute;mso-position-horizontal-relative:text;mso-position-vertical:absolute;mso-position-vertical-relative:text" from="270.3pt,10.05pt" to="399.35pt,1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" strokecolor="#4472c4 [3204]" strokeweight=".5pt">
                <v:stroke joinstyle="miter"/>
              </v:line>
            </w:pict>
          </mc:Fallback>
        </mc:AlternateContent>
      </w:r>
      <w:r>
        <w:rPr>
          <w:rFonts w:ascii="Arial" w:hAnsi="Arial" w:cs="Arial"/>
          <w:b/>
          <w:bCs/>
          <w:noProof/>
          <w:sz w:val="24"/>
          <w:szCs w:val="24"/>
        </w:rPr>
        <mc:AlternateContent>
          <mc:Choice Requires="wps">
            <w:drawing>
              <wp:anchor distT="0" distB="0" distL="114300" distR="114300" simplePos="0" relativeHeight="252700672" behindDoc="0" locked="0" layoutInCell="1" allowOverlap="1" wp14:anchorId="700434EE" wp14:editId="6C6F7290">
                <wp:simplePos x="0" y="0"/>
                <wp:positionH relativeFrom="column">
                  <wp:posOffset>-131710</wp:posOffset>
                </wp:positionH>
                <wp:positionV relativeFrom="paragraph">
                  <wp:posOffset>80645</wp:posOffset>
                </wp:positionV>
                <wp:extent cx="533400" cy="0"/>
                <wp:effectExtent l="0" t="0" r="0" b="0"/>
                <wp:wrapNone/>
                <wp:docPr id="203" name="Straight Connector 203"/>
                <wp:cNvGraphicFramePr/>
                <a:graphic xmlns:a="http://schemas.openxmlformats.org/drawingml/2006/main">
                  <a:graphicData uri="http://schemas.microsoft.com/office/word/2010/wordprocessingShape">
                    <wps:wsp>
                      <wps:cNvCnPr/>
                      <wps:spPr>
                        <a:xfrm>
                          <a:off x="0" y="0"/>
                          <a:ext cx="5334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720E938" id="Straight Connector 203" o:spid="_x0000_s1026" style="position:absolute;z-index:252700672;visibility:visible;mso-wrap-style:square;mso-wrap-distance-left:9pt;mso-wrap-distance-top:0;mso-wrap-distance-right:9pt;mso-wrap-distance-bottom:0;mso-position-horizontal:absolute;mso-position-horizontal-relative:text;mso-position-vertical:absolute;mso-position-vertical-relative:text" from="-10.35pt,6.35pt" to="31.65pt,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" strokecolor="#4472c4 [3204]" strokeweight=".5pt">
                <v:stroke joinstyle="miter"/>
              </v:line>
            </w:pict>
          </mc:Fallback>
        </mc:AlternateContent>
      </w:r>
      <w:r>
        <w:rPr>
          <w:rFonts w:ascii="Arial" w:hAnsi="Arial" w:cs="Arial"/>
          <w:b/>
          <w:bCs/>
          <w:noProof/>
          <w:sz w:val="24"/>
          <w:szCs w:val="24"/>
        </w:rPr>
        <mc:AlternateContent>
          <mc:Choice Requires="wps">
            <w:drawing>
              <wp:anchor distT="0" distB="0" distL="114300" distR="114300" simplePos="0" relativeHeight="252699648" behindDoc="0" locked="0" layoutInCell="1" allowOverlap="1" wp14:anchorId="0A8AF1EE" wp14:editId="0F6FF56E">
                <wp:simplePos x="0" y="0"/>
                <wp:positionH relativeFrom="column">
                  <wp:posOffset>399415</wp:posOffset>
                </wp:positionH>
                <wp:positionV relativeFrom="paragraph">
                  <wp:posOffset>80645</wp:posOffset>
                </wp:positionV>
                <wp:extent cx="0" cy="228600"/>
                <wp:effectExtent l="76200" t="0" r="57150" b="57150"/>
                <wp:wrapNone/>
                <wp:docPr id="202" name="Straight Arrow Connector 202"/>
                <wp:cNvGraphicFramePr/>
                <a:graphic xmlns:a="http://schemas.openxmlformats.org/drawingml/2006/main">
                  <a:graphicData uri="http://schemas.microsoft.com/office/word/2010/wordprocessingShape">
                    <wps:wsp>
                      <wps:cNvCnPr/>
                      <wps:spPr>
                        <a:xfrm flipH="1">
                          <a:off x="0" y="0"/>
                          <a:ext cx="0" cy="228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4C4A4F" id="Straight Arrow Connector 202" o:spid="_x0000_s1026" type="#_x0000_t32" style="position:absolute;margin-left:31.45pt;margin-top:6.35pt;width:0;height:18pt;flip:x;z-index:25269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" strokecolor="#4472c4 [3204]" strokeweight=".5pt">
                <v:stroke endarrow="block" joinstyle="miter"/>
              </v:shape>
            </w:pict>
          </mc:Fallback>
        </mc:AlternateContent>
      </w:r>
      <w:r w:rsidRPr="00F6544D">
        <w:rPr>
          <w:rFonts w:ascii="Arial" w:hAnsi="Arial" w:cs="Arial"/>
          <w:b/>
          <w:bCs/>
          <w:noProof/>
          <w:sz w:val="24"/>
          <w:szCs w:val="24"/>
        </w:rPr>
        <mc:AlternateContent>
          <mc:Choice Requires="wps">
            <w:drawing>
              <wp:anchor distT="0" distB="0" distL="114300" distR="114300" simplePos="0" relativeHeight="252697600" behindDoc="0" locked="0" layoutInCell="1" allowOverlap="1" wp14:anchorId="552738C1" wp14:editId="5CB91C01">
                <wp:simplePos x="0" y="0"/>
                <wp:positionH relativeFrom="column">
                  <wp:posOffset>1232535</wp:posOffset>
                </wp:positionH>
                <wp:positionV relativeFrom="paragraph">
                  <wp:posOffset>7791450</wp:posOffset>
                </wp:positionV>
                <wp:extent cx="0" cy="182880"/>
                <wp:effectExtent l="76200" t="0" r="57150" b="64770"/>
                <wp:wrapNone/>
                <wp:docPr id="198" name="Straight Arrow Connector 198"/>
                <wp:cNvGraphicFramePr/>
                <a:graphic xmlns:a="http://schemas.openxmlformats.org/drawingml/2006/main">
                  <a:graphicData uri="http://schemas.microsoft.com/office/word/2010/wordprocessingShape">
                    <wps:wsp>
                      <wps:cNvCnPr/>
                      <wps:spPr>
                        <a:xfrm flipH="1">
                          <a:off x="0" y="0"/>
                          <a:ext cx="0" cy="1828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482D331" id="Straight Arrow Connector 198" o:spid="_x0000_s1026" type="#_x0000_t32" style="position:absolute;margin-left:97.05pt;margin-top:613.5pt;width:0;height:14.4pt;flip:x;z-index:25269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" strokecolor="#4472c4 [3204]" strokeweight=".5pt">
                <v:stroke endarrow="block" joinstyle="miter"/>
              </v:shape>
            </w:pict>
          </mc:Fallback>
        </mc:AlternateContent>
      </w:r>
      <w:r w:rsidRPr="00F6544D">
        <w:rPr>
          <w:rFonts w:ascii="Arial" w:hAnsi="Arial" w:cs="Arial"/>
          <w:b/>
          <w:bCs/>
          <w:noProof/>
          <w:sz w:val="24"/>
          <w:szCs w:val="24"/>
        </w:rPr>
        <mc:AlternateContent>
          <mc:Choice Requires="wps">
            <w:drawing>
              <wp:anchor distT="0" distB="0" distL="114300" distR="114300" simplePos="0" relativeHeight="252698624" behindDoc="0" locked="0" layoutInCell="1" allowOverlap="1" wp14:anchorId="44742EAD" wp14:editId="382F744C">
                <wp:simplePos x="0" y="0"/>
                <wp:positionH relativeFrom="column">
                  <wp:posOffset>840740</wp:posOffset>
                </wp:positionH>
                <wp:positionV relativeFrom="paragraph">
                  <wp:posOffset>7791450</wp:posOffset>
                </wp:positionV>
                <wp:extent cx="387985" cy="0"/>
                <wp:effectExtent l="0" t="0" r="0" b="0"/>
                <wp:wrapNone/>
                <wp:docPr id="201" name="Straight Connector 201"/>
                <wp:cNvGraphicFramePr/>
                <a:graphic xmlns:a="http://schemas.openxmlformats.org/drawingml/2006/main">
                  <a:graphicData uri="http://schemas.microsoft.com/office/word/2010/wordprocessingShape">
                    <wps:wsp>
                      <wps:cNvCnPr/>
                      <wps:spPr>
                        <a:xfrm>
                          <a:off x="0" y="0"/>
                          <a:ext cx="38798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66186920" id="Straight Connector 201" o:spid="_x0000_s1026" style="position:absolute;z-index:252698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66.2pt,613.5pt" to="96.75pt,6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" strokecolor="#4472c4 [3204]" strokeweight=".5pt">
                <v:stroke joinstyle="miter"/>
              </v:line>
            </w:pict>
          </mc:Fallback>
        </mc:AlternateContent>
      </w:r>
      <w:r w:rsidRPr="00F6544D">
        <w:rPr>
          <w:rFonts w:ascii="Arial" w:hAnsi="Arial" w:cs="Arial"/>
          <w:b/>
          <w:bCs/>
          <w:noProof/>
          <w:sz w:val="24"/>
          <w:szCs w:val="24"/>
        </w:rPr>
        <mc:AlternateContent>
          <mc:Choice Requires="wps">
            <w:drawing>
              <wp:anchor distT="0" distB="0" distL="114300" distR="114300" simplePos="0" relativeHeight="252695552" behindDoc="0" locked="0" layoutInCell="1" allowOverlap="1" wp14:anchorId="0F8D4C19" wp14:editId="3AAD0F4F">
                <wp:simplePos x="0" y="0"/>
                <wp:positionH relativeFrom="column">
                  <wp:posOffset>1080135</wp:posOffset>
                </wp:positionH>
                <wp:positionV relativeFrom="paragraph">
                  <wp:posOffset>7639050</wp:posOffset>
                </wp:positionV>
                <wp:extent cx="0" cy="182880"/>
                <wp:effectExtent l="76200" t="0" r="57150" b="64770"/>
                <wp:wrapNone/>
                <wp:docPr id="191" name="Straight Arrow Connector 191"/>
                <wp:cNvGraphicFramePr/>
                <a:graphic xmlns:a="http://schemas.openxmlformats.org/drawingml/2006/main">
                  <a:graphicData uri="http://schemas.microsoft.com/office/word/2010/wordprocessingShape">
                    <wps:wsp>
                      <wps:cNvCnPr/>
                      <wps:spPr>
                        <a:xfrm flipH="1">
                          <a:off x="0" y="0"/>
                          <a:ext cx="0" cy="1828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CC2C71" id="Straight Arrow Connector 191" o:spid="_x0000_s1026" type="#_x0000_t32" style="position:absolute;margin-left:85.05pt;margin-top:601.5pt;width:0;height:14.4pt;flip:x;z-index:25269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" strokecolor="#4472c4 [3204]" strokeweight=".5pt">
                <v:stroke endarrow="block" joinstyle="miter"/>
              </v:shape>
            </w:pict>
          </mc:Fallback>
        </mc:AlternateContent>
      </w:r>
      <w:r w:rsidRPr="00F6544D">
        <w:rPr>
          <w:rFonts w:ascii="Arial" w:hAnsi="Arial" w:cs="Arial"/>
          <w:b/>
          <w:bCs/>
          <w:noProof/>
          <w:sz w:val="24"/>
          <w:szCs w:val="24"/>
        </w:rPr>
        <mc:AlternateContent>
          <mc:Choice Requires="wps">
            <w:drawing>
              <wp:anchor distT="0" distB="0" distL="114300" distR="114300" simplePos="0" relativeHeight="252696576" behindDoc="0" locked="0" layoutInCell="1" allowOverlap="1" wp14:anchorId="1C311455" wp14:editId="21E5B10F">
                <wp:simplePos x="0" y="0"/>
                <wp:positionH relativeFrom="column">
                  <wp:posOffset>688340</wp:posOffset>
                </wp:positionH>
                <wp:positionV relativeFrom="paragraph">
                  <wp:posOffset>7639050</wp:posOffset>
                </wp:positionV>
                <wp:extent cx="387985" cy="0"/>
                <wp:effectExtent l="0" t="0" r="0" b="0"/>
                <wp:wrapNone/>
                <wp:docPr id="197" name="Straight Connector 197"/>
                <wp:cNvGraphicFramePr/>
                <a:graphic xmlns:a="http://schemas.openxmlformats.org/drawingml/2006/main">
                  <a:graphicData uri="http://schemas.microsoft.com/office/word/2010/wordprocessingShape">
                    <wps:wsp>
                      <wps:cNvCnPr/>
                      <wps:spPr>
                        <a:xfrm>
                          <a:off x="0" y="0"/>
                          <a:ext cx="38798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64881170" id="Straight Connector 197" o:spid="_x0000_s1026" style="position:absolute;z-index:252696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54.2pt,601.5pt" to="84.75pt,6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" strokecolor="#4472c4 [3204]" strokeweight=".5pt">
                <v:stroke joinstyle="miter"/>
              </v:line>
            </w:pict>
          </mc:Fallback>
        </mc:AlternateContent>
      </w:r>
      <w:r w:rsidRPr="00F6544D">
        <w:rPr>
          <w:rFonts w:ascii="Arial" w:hAnsi="Arial" w:cs="Arial"/>
          <w:b/>
          <w:bCs/>
          <w:noProof/>
          <w:sz w:val="24"/>
          <w:szCs w:val="24"/>
        </w:rPr>
        <mc:AlternateContent>
          <mc:Choice Requires="wps">
            <w:drawing>
              <wp:anchor distT="0" distB="0" distL="114300" distR="114300" simplePos="0" relativeHeight="252693504" behindDoc="0" locked="0" layoutInCell="1" allowOverlap="1" wp14:anchorId="03C65E6D" wp14:editId="6C212422">
                <wp:simplePos x="0" y="0"/>
                <wp:positionH relativeFrom="column">
                  <wp:posOffset>927735</wp:posOffset>
                </wp:positionH>
                <wp:positionV relativeFrom="paragraph">
                  <wp:posOffset>7486650</wp:posOffset>
                </wp:positionV>
                <wp:extent cx="0" cy="182880"/>
                <wp:effectExtent l="76200" t="0" r="57150" b="64770"/>
                <wp:wrapNone/>
                <wp:docPr id="188" name="Straight Arrow Connector 188"/>
                <wp:cNvGraphicFramePr/>
                <a:graphic xmlns:a="http://schemas.openxmlformats.org/drawingml/2006/main">
                  <a:graphicData uri="http://schemas.microsoft.com/office/word/2010/wordprocessingShape">
                    <wps:wsp>
                      <wps:cNvCnPr/>
                      <wps:spPr>
                        <a:xfrm flipH="1">
                          <a:off x="0" y="0"/>
                          <a:ext cx="0" cy="1828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831142" id="Straight Arrow Connector 188" o:spid="_x0000_s1026" type="#_x0000_t32" style="position:absolute;margin-left:73.05pt;margin-top:589.5pt;width:0;height:14.4pt;flip:x;z-index:25269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" strokecolor="#4472c4 [3204]" strokeweight=".5pt">
                <v:stroke endarrow="block" joinstyle="miter"/>
              </v:shape>
            </w:pict>
          </mc:Fallback>
        </mc:AlternateContent>
      </w:r>
      <w:r w:rsidRPr="00F6544D">
        <w:rPr>
          <w:rFonts w:ascii="Arial" w:hAnsi="Arial" w:cs="Arial"/>
          <w:b/>
          <w:bCs/>
          <w:noProof/>
          <w:sz w:val="24"/>
          <w:szCs w:val="24"/>
        </w:rPr>
        <mc:AlternateContent>
          <mc:Choice Requires="wps">
            <w:drawing>
              <wp:anchor distT="0" distB="0" distL="114300" distR="114300" simplePos="0" relativeHeight="252694528" behindDoc="0" locked="0" layoutInCell="1" allowOverlap="1" wp14:anchorId="4E741075" wp14:editId="55A825C1">
                <wp:simplePos x="0" y="0"/>
                <wp:positionH relativeFrom="column">
                  <wp:posOffset>535940</wp:posOffset>
                </wp:positionH>
                <wp:positionV relativeFrom="paragraph">
                  <wp:posOffset>7486650</wp:posOffset>
                </wp:positionV>
                <wp:extent cx="387985" cy="0"/>
                <wp:effectExtent l="0" t="0" r="0" b="0"/>
                <wp:wrapNone/>
                <wp:docPr id="189" name="Straight Connector 189"/>
                <wp:cNvGraphicFramePr/>
                <a:graphic xmlns:a="http://schemas.openxmlformats.org/drawingml/2006/main">
                  <a:graphicData uri="http://schemas.microsoft.com/office/word/2010/wordprocessingShape">
                    <wps:wsp>
                      <wps:cNvCnPr/>
                      <wps:spPr>
                        <a:xfrm>
                          <a:off x="0" y="0"/>
                          <a:ext cx="38798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28E78362" id="Straight Connector 189" o:spid="_x0000_s1026" style="position:absolute;z-index:252694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2.2pt,589.5pt" to="72.75pt,5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" strokecolor="#4472c4 [3204]" strokeweight=".5pt">
                <v:stroke joinstyle="miter"/>
              </v:line>
            </w:pict>
          </mc:Fallback>
        </mc:AlternateContent>
      </w:r>
      <w:r w:rsidRPr="005B6140">
        <w:rPr>
          <w:rFonts w:ascii="Arial" w:hAnsi="Arial" w:cs="Arial"/>
          <w:b/>
          <w:bCs/>
          <w:noProof/>
          <w:sz w:val="24"/>
          <w:szCs w:val="24"/>
        </w:rPr>
        <mc:AlternateContent>
          <mc:Choice Requires="wps">
            <w:drawing>
              <wp:anchor distT="45720" distB="45720" distL="114300" distR="114300" simplePos="0" relativeHeight="252684288" behindDoc="0" locked="0" layoutInCell="1" allowOverlap="1" wp14:anchorId="2EBD415E" wp14:editId="2D818E56">
                <wp:simplePos x="0" y="0"/>
                <wp:positionH relativeFrom="column">
                  <wp:posOffset>9525</wp:posOffset>
                </wp:positionH>
                <wp:positionV relativeFrom="paragraph">
                  <wp:posOffset>309245</wp:posOffset>
                </wp:positionV>
                <wp:extent cx="1009650" cy="628650"/>
                <wp:effectExtent l="0" t="0" r="19050" b="19050"/>
                <wp:wrapSquare wrapText="bothSides"/>
                <wp:docPr id="1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9650" cy="628650"/>
                        </a:xfrm>
                        <a:prstGeom prst="rect">
                          <a:avLst/>
                        </a:prstGeom>
                        <a:solidFill>
                          <a:srgbClr val="FFFFFF"/>
                        </a:solidFill>
                        <a:ln w="9525">
                          <a:solidFill>
                            <a:srgbClr val="000000"/>
                          </a:solidFill>
                          <a:miter lim="800000"/>
                          <a:headEnd/>
                          <a:tailEnd/>
                        </a:ln>
                      </wps:spPr>
                      <wps:txbx>
                        <w:txbxContent>
                          <w:p w14:paraId="3E391F7A" w14:textId="77777777" w:rsidR="00695ED4" w:rsidRPr="005B6140" w:rsidRDefault="00695ED4" w:rsidP="00695ED4">
                            <w:pPr>
                              <w:jc w:val="center"/>
                              <w:rPr>
                                <w:rFonts w:ascii="Arial" w:hAnsi="Arial" w:cs="Arial"/>
                                <w:sz w:val="20"/>
                                <w:szCs w:val="20"/>
                              </w:rPr>
                            </w:pPr>
                            <w:r>
                              <w:rPr>
                                <w:rFonts w:ascii="Arial" w:hAnsi="Arial" w:cs="Arial"/>
                                <w:sz w:val="20"/>
                                <w:szCs w:val="20"/>
                              </w:rPr>
                              <w:t>Non- bulk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BD415E" id="_x0000_s1233" type="#_x0000_t202" style="position:absolute;left:0;text-align:left;margin-left:.75pt;margin-top:24.35pt;width:79.5pt;height:49.5pt;z-index:2526842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">
                <v:textbox>
                  <w:txbxContent>
                    <w:p w14:paraId="3E391F7A" w14:textId="77777777" w:rsidR="00695ED4" w:rsidRPr="005B6140" w:rsidRDefault="00695ED4" w:rsidP="00695ED4">
                      <w:pPr>
                        <w:jc w:val="center"/>
                        <w:rPr>
                          <w:rFonts w:ascii="Arial" w:hAnsi="Arial" w:cs="Arial"/>
                          <w:sz w:val="20"/>
                          <w:szCs w:val="20"/>
                        </w:rPr>
                      </w:pPr>
                      <w:r>
                        <w:rPr>
                          <w:rFonts w:ascii="Arial" w:hAnsi="Arial" w:cs="Arial"/>
                          <w:sz w:val="20"/>
                          <w:szCs w:val="20"/>
                        </w:rPr>
                        <w:t>Non- bulk</w:t>
                      </w:r>
                    </w:p>
                  </w:txbxContent>
                </v:textbox>
                <w10:wrap type="square"/>
              </v:shape>
            </w:pict>
          </mc:Fallback>
        </mc:AlternateContent>
      </w:r>
      <w:r w:rsidRPr="005B6140">
        <w:rPr>
          <w:rFonts w:ascii="Arial" w:hAnsi="Arial" w:cs="Arial"/>
          <w:b/>
          <w:bCs/>
          <w:noProof/>
          <w:sz w:val="24"/>
          <w:szCs w:val="24"/>
        </w:rPr>
        <mc:AlternateContent>
          <mc:Choice Requires="wps">
            <w:drawing>
              <wp:anchor distT="45720" distB="45720" distL="114300" distR="114300" simplePos="0" relativeHeight="252690432" behindDoc="0" locked="0" layoutInCell="1" allowOverlap="1" wp14:anchorId="5E3E5541" wp14:editId="18597A8E">
                <wp:simplePos x="0" y="0"/>
                <wp:positionH relativeFrom="column">
                  <wp:posOffset>5486400</wp:posOffset>
                </wp:positionH>
                <wp:positionV relativeFrom="paragraph">
                  <wp:posOffset>309245</wp:posOffset>
                </wp:positionV>
                <wp:extent cx="1133475" cy="742950"/>
                <wp:effectExtent l="0" t="0" r="28575" b="19050"/>
                <wp:wrapSquare wrapText="bothSides"/>
                <wp:docPr id="17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33475" cy="742950"/>
                        </a:xfrm>
                        <a:prstGeom prst="rect">
                          <a:avLst/>
                        </a:prstGeom>
                        <a:solidFill>
                          <a:srgbClr val="FFFFFF"/>
                        </a:solidFill>
                        <a:ln w="9525">
                          <a:solidFill>
                            <a:srgbClr val="000000"/>
                          </a:solidFill>
                          <a:miter lim="800000"/>
                          <a:headEnd/>
                          <a:tailEnd/>
                        </a:ln>
                      </wps:spPr>
                      <wps:txbx>
                        <w:txbxContent>
                          <w:p w14:paraId="3AAC58C4" w14:textId="77777777" w:rsidR="00695ED4" w:rsidRPr="00FA13A7" w:rsidRDefault="00695ED4" w:rsidP="00F14E20">
                            <w:pPr>
                              <w:pStyle w:val="ListParagraph"/>
                              <w:numPr>
                                <w:ilvl w:val="0"/>
                                <w:numId w:val="22"/>
                              </w:numPr>
                              <w:rPr>
                                <w:sz w:val="20"/>
                                <w:szCs w:val="20"/>
                              </w:rPr>
                            </w:pPr>
                            <w:r w:rsidRPr="00FA13A7">
                              <w:rPr>
                                <w:sz w:val="20"/>
                                <w:szCs w:val="20"/>
                              </w:rPr>
                              <w:t>Tank</w:t>
                            </w:r>
                          </w:p>
                          <w:p w14:paraId="00D63B9C" w14:textId="77777777" w:rsidR="00695ED4" w:rsidRDefault="00695ED4" w:rsidP="00F14E20">
                            <w:pPr>
                              <w:pStyle w:val="ListParagraph"/>
                              <w:numPr>
                                <w:ilvl w:val="0"/>
                                <w:numId w:val="22"/>
                              </w:numPr>
                              <w:rPr>
                                <w:sz w:val="20"/>
                                <w:szCs w:val="20"/>
                              </w:rPr>
                            </w:pPr>
                            <w:r w:rsidRPr="00FA13A7">
                              <w:rPr>
                                <w:sz w:val="20"/>
                                <w:szCs w:val="20"/>
                              </w:rPr>
                              <w:t>Tr</w:t>
                            </w:r>
                            <w:r>
                              <w:rPr>
                                <w:sz w:val="20"/>
                                <w:szCs w:val="20"/>
                              </w:rPr>
                              <w:t>uck</w:t>
                            </w:r>
                          </w:p>
                          <w:p w14:paraId="35B9926F" w14:textId="77777777" w:rsidR="00695ED4" w:rsidRDefault="00695ED4" w:rsidP="00F14E20">
                            <w:pPr>
                              <w:pStyle w:val="ListParagraph"/>
                              <w:numPr>
                                <w:ilvl w:val="0"/>
                                <w:numId w:val="22"/>
                              </w:numPr>
                              <w:rPr>
                                <w:sz w:val="20"/>
                                <w:szCs w:val="20"/>
                              </w:rPr>
                            </w:pPr>
                            <w:r>
                              <w:rPr>
                                <w:sz w:val="20"/>
                                <w:szCs w:val="20"/>
                              </w:rPr>
                              <w:t>IBC</w:t>
                            </w:r>
                          </w:p>
                          <w:p w14:paraId="2B338019" w14:textId="77777777" w:rsidR="00695ED4" w:rsidRPr="00FA13A7" w:rsidRDefault="00695ED4" w:rsidP="00F14E20">
                            <w:pPr>
                              <w:pStyle w:val="ListParagraph"/>
                              <w:numPr>
                                <w:ilvl w:val="0"/>
                                <w:numId w:val="22"/>
                              </w:numPr>
                              <w:rPr>
                                <w:sz w:val="20"/>
                                <w:szCs w:val="20"/>
                              </w:rPr>
                            </w:pPr>
                            <w:r>
                              <w:rPr>
                                <w:sz w:val="20"/>
                                <w:szCs w:val="20"/>
                              </w:rPr>
                              <w:t>Drums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3E5541" id="_x0000_s1234" type="#_x0000_t202" style="position:absolute;left:0;text-align:left;margin-left:6in;margin-top:24.35pt;width:89.25pt;height:58.5pt;z-index:2526904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">
                <v:textbox>
                  <w:txbxContent>
                    <w:p w14:paraId="3AAC58C4" w14:textId="77777777" w:rsidR="00695ED4" w:rsidRPr="00FA13A7" w:rsidRDefault="00695ED4" w:rsidP="00F14E20">
                      <w:pPr>
                        <w:pStyle w:val="ListParagraph"/>
                        <w:numPr>
                          <w:ilvl w:val="0"/>
                          <w:numId w:val="22"/>
                        </w:numPr>
                        <w:rPr>
                          <w:sz w:val="20"/>
                          <w:szCs w:val="20"/>
                        </w:rPr>
                      </w:pPr>
                      <w:r w:rsidRPr="00FA13A7">
                        <w:rPr>
                          <w:sz w:val="20"/>
                          <w:szCs w:val="20"/>
                        </w:rPr>
                        <w:t>Tank</w:t>
                      </w:r>
                    </w:p>
                    <w:p w14:paraId="00D63B9C" w14:textId="77777777" w:rsidR="00695ED4" w:rsidRDefault="00695ED4" w:rsidP="00F14E20">
                      <w:pPr>
                        <w:pStyle w:val="ListParagraph"/>
                        <w:numPr>
                          <w:ilvl w:val="0"/>
                          <w:numId w:val="22"/>
                        </w:numPr>
                        <w:rPr>
                          <w:sz w:val="20"/>
                          <w:szCs w:val="20"/>
                        </w:rPr>
                      </w:pPr>
                      <w:r w:rsidRPr="00FA13A7">
                        <w:rPr>
                          <w:sz w:val="20"/>
                          <w:szCs w:val="20"/>
                        </w:rPr>
                        <w:t>Tr</w:t>
                      </w:r>
                      <w:r>
                        <w:rPr>
                          <w:sz w:val="20"/>
                          <w:szCs w:val="20"/>
                        </w:rPr>
                        <w:t>uck</w:t>
                      </w:r>
                    </w:p>
                    <w:p w14:paraId="35B9926F" w14:textId="77777777" w:rsidR="00695ED4" w:rsidRDefault="00695ED4" w:rsidP="00F14E20">
                      <w:pPr>
                        <w:pStyle w:val="ListParagraph"/>
                        <w:numPr>
                          <w:ilvl w:val="0"/>
                          <w:numId w:val="22"/>
                        </w:numPr>
                        <w:rPr>
                          <w:sz w:val="20"/>
                          <w:szCs w:val="20"/>
                        </w:rPr>
                      </w:pPr>
                      <w:r>
                        <w:rPr>
                          <w:sz w:val="20"/>
                          <w:szCs w:val="20"/>
                        </w:rPr>
                        <w:t>IBC</w:t>
                      </w:r>
                    </w:p>
                    <w:p w14:paraId="2B338019" w14:textId="77777777" w:rsidR="00695ED4" w:rsidRPr="00FA13A7" w:rsidRDefault="00695ED4" w:rsidP="00F14E20">
                      <w:pPr>
                        <w:pStyle w:val="ListParagraph"/>
                        <w:numPr>
                          <w:ilvl w:val="0"/>
                          <w:numId w:val="22"/>
                        </w:numPr>
                        <w:rPr>
                          <w:sz w:val="20"/>
                          <w:szCs w:val="20"/>
                        </w:rPr>
                      </w:pPr>
                      <w:r>
                        <w:rPr>
                          <w:sz w:val="20"/>
                          <w:szCs w:val="20"/>
                        </w:rPr>
                        <w:t>Drums</w:t>
                      </w:r>
                    </w:p>
                  </w:txbxContent>
                </v:textbox>
                <w10:wrap type="square"/>
              </v:shape>
            </w:pict>
          </mc:Fallback>
        </mc:AlternateContent>
      </w:r>
    </w:p>
    <w:p w14:paraId="36278C09" w14:textId="77777777" w:rsidR="00695ED4" w:rsidRDefault="00695ED4" w:rsidP="00695ED4">
      <w:pPr>
        <w:tabs>
          <w:tab w:val="left" w:pos="1365"/>
        </w:tabs>
        <w:spacing w:line="360" w:lineRule="auto"/>
        <w:jc w:val="both"/>
        <w:rPr>
          <w:rFonts w:ascii="Arial" w:hAnsi="Arial" w:cs="Arial"/>
          <w:b/>
          <w:bCs/>
          <w:sz w:val="24"/>
          <w:szCs w:val="24"/>
        </w:rPr>
      </w:pPr>
      <w:r>
        <w:rPr>
          <w:rFonts w:ascii="Arial" w:hAnsi="Arial" w:cs="Arial"/>
          <w:b/>
          <w:bCs/>
          <w:noProof/>
          <w:sz w:val="24"/>
          <w:szCs w:val="24"/>
        </w:rPr>
        <mc:AlternateContent>
          <mc:Choice Requires="wps">
            <w:drawing>
              <wp:anchor distT="0" distB="0" distL="114300" distR="114300" simplePos="0" relativeHeight="252724224" behindDoc="0" locked="0" layoutInCell="1" allowOverlap="1" wp14:anchorId="3BBF4831" wp14:editId="344158E4">
                <wp:simplePos x="0" y="0"/>
                <wp:positionH relativeFrom="column">
                  <wp:posOffset>5246767</wp:posOffset>
                </wp:positionH>
                <wp:positionV relativeFrom="paragraph">
                  <wp:posOffset>278130</wp:posOffset>
                </wp:positionV>
                <wp:extent cx="239486" cy="0"/>
                <wp:effectExtent l="0" t="76200" r="27305" b="95250"/>
                <wp:wrapNone/>
                <wp:docPr id="242" name="Straight Arrow Connector 242"/>
                <wp:cNvGraphicFramePr/>
                <a:graphic xmlns:a="http://schemas.openxmlformats.org/drawingml/2006/main">
                  <a:graphicData uri="http://schemas.microsoft.com/office/word/2010/wordprocessingShape">
                    <wps:wsp>
                      <wps:cNvCnPr/>
                      <wps:spPr>
                        <a:xfrm>
                          <a:off x="0" y="0"/>
                          <a:ext cx="239486"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F0680A9" id="Straight Arrow Connector 242" o:spid="_x0000_s1026" type="#_x0000_t32" style="position:absolute;margin-left:413.15pt;margin-top:21.9pt;width:18.85pt;height:0;z-index:252724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" strokecolor="#4472c4 [3204]" strokeweight=".5pt">
                <v:stroke endarrow="block" joinstyle="miter"/>
              </v:shape>
            </w:pict>
          </mc:Fallback>
        </mc:AlternateContent>
      </w:r>
    </w:p>
    <w:p w14:paraId="26340585" w14:textId="77777777" w:rsidR="00695ED4" w:rsidRDefault="00695ED4" w:rsidP="00695ED4">
      <w:pPr>
        <w:tabs>
          <w:tab w:val="left" w:pos="1365"/>
        </w:tabs>
        <w:spacing w:line="360" w:lineRule="auto"/>
        <w:jc w:val="both"/>
        <w:rPr>
          <w:rFonts w:ascii="Arial" w:hAnsi="Arial" w:cs="Arial"/>
          <w:b/>
          <w:bCs/>
          <w:sz w:val="24"/>
          <w:szCs w:val="24"/>
        </w:rPr>
      </w:pPr>
      <w:r>
        <w:rPr>
          <w:rFonts w:ascii="Arial" w:hAnsi="Arial" w:cs="Arial"/>
          <w:b/>
          <w:bCs/>
          <w:noProof/>
          <w:sz w:val="24"/>
          <w:szCs w:val="24"/>
        </w:rPr>
        <mc:AlternateContent>
          <mc:Choice Requires="wps">
            <w:drawing>
              <wp:anchor distT="0" distB="0" distL="114300" distR="114300" simplePos="0" relativeHeight="252707840" behindDoc="0" locked="0" layoutInCell="1" allowOverlap="1" wp14:anchorId="49FBFB8B" wp14:editId="62EDDFBB">
                <wp:simplePos x="0" y="0"/>
                <wp:positionH relativeFrom="column">
                  <wp:posOffset>486023</wp:posOffset>
                </wp:positionH>
                <wp:positionV relativeFrom="paragraph">
                  <wp:posOffset>211151</wp:posOffset>
                </wp:positionV>
                <wp:extent cx="0" cy="174432"/>
                <wp:effectExtent l="0" t="0" r="38100" b="35560"/>
                <wp:wrapNone/>
                <wp:docPr id="216" name="Straight Connector 216"/>
                <wp:cNvGraphicFramePr/>
                <a:graphic xmlns:a="http://schemas.openxmlformats.org/drawingml/2006/main">
                  <a:graphicData uri="http://schemas.microsoft.com/office/word/2010/wordprocessingShape">
                    <wps:wsp>
                      <wps:cNvCnPr/>
                      <wps:spPr>
                        <a:xfrm>
                          <a:off x="0" y="0"/>
                          <a:ext cx="0" cy="174432"/>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18AFFD2" id="Straight Connector 216" o:spid="_x0000_s1026" style="position:absolute;z-index:252707840;visibility:visible;mso-wrap-style:square;mso-wrap-distance-left:9pt;mso-wrap-distance-top:0;mso-wrap-distance-right:9pt;mso-wrap-distance-bottom:0;mso-position-horizontal:absolute;mso-position-horizontal-relative:text;mso-position-vertical:absolute;mso-position-vertical-relative:text" from="38.25pt,16.65pt" to="38.25pt,3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" strokecolor="#4472c4 [3204]" strokeweight=".5pt">
                <v:stroke joinstyle="miter"/>
              </v:line>
            </w:pict>
          </mc:Fallback>
        </mc:AlternateContent>
      </w:r>
    </w:p>
    <w:p w14:paraId="34C48766" w14:textId="77777777" w:rsidR="00695ED4" w:rsidRDefault="00695ED4" w:rsidP="00695ED4">
      <w:pPr>
        <w:tabs>
          <w:tab w:val="left" w:pos="1365"/>
        </w:tabs>
        <w:spacing w:line="360" w:lineRule="auto"/>
        <w:jc w:val="both"/>
        <w:rPr>
          <w:rFonts w:ascii="Arial" w:hAnsi="Arial" w:cs="Arial"/>
          <w:b/>
          <w:bCs/>
          <w:sz w:val="24"/>
          <w:szCs w:val="24"/>
        </w:rPr>
      </w:pPr>
      <w:r w:rsidRPr="000B521B">
        <w:rPr>
          <w:rFonts w:ascii="Arial" w:hAnsi="Arial" w:cs="Arial"/>
          <w:bCs/>
          <w:noProof/>
          <w:color w:val="000000" w:themeColor="text1"/>
        </w:rPr>
        <mc:AlternateContent>
          <mc:Choice Requires="wps">
            <w:drawing>
              <wp:anchor distT="0" distB="0" distL="114300" distR="114300" simplePos="0" relativeHeight="252732416" behindDoc="0" locked="0" layoutInCell="1" allowOverlap="1" wp14:anchorId="5AACF9C6" wp14:editId="38F70FE6">
                <wp:simplePos x="0" y="0"/>
                <wp:positionH relativeFrom="margin">
                  <wp:posOffset>5177790</wp:posOffset>
                </wp:positionH>
                <wp:positionV relativeFrom="paragraph">
                  <wp:posOffset>69215</wp:posOffset>
                </wp:positionV>
                <wp:extent cx="1346835" cy="200025"/>
                <wp:effectExtent l="0" t="0" r="0" b="0"/>
                <wp:wrapNone/>
                <wp:docPr id="254" name="TextBox 4"/>
                <wp:cNvGraphicFramePr/>
                <a:graphic xmlns:a="http://schemas.openxmlformats.org/drawingml/2006/main">
                  <a:graphicData uri="http://schemas.microsoft.com/office/word/2010/wordprocessingShape">
                    <wps:wsp>
                      <wps:cNvSpPr txBox="1"/>
                      <wps:spPr>
                        <a:xfrm>
                          <a:off x="0" y="0"/>
                          <a:ext cx="1346835" cy="200025"/>
                        </a:xfrm>
                        <a:prstGeom prst="rect">
                          <a:avLst/>
                        </a:prstGeom>
                        <a:noFill/>
                      </wps:spPr>
                      <wps:txbx>
                        <w:txbxContent>
                          <w:p w14:paraId="541C30EB" w14:textId="77777777" w:rsidR="00695ED4" w:rsidRPr="006F6D2F" w:rsidRDefault="00695ED4" w:rsidP="00695ED4">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6F6D2F">
                              <w:rPr>
                                <w:rFonts w:ascii="Verdana" w:eastAsia="Verdana" w:hAnsi="Verdana" w:cs="Verdana"/>
                                <w:i/>
                                <w:iCs/>
                                <w:color w:val="7F7F7F"/>
                                <w:kern w:val="24"/>
                                <w:sz w:val="12"/>
                                <w:szCs w:val="12"/>
                                <w14:textFill>
                                  <w14:solidFill>
                                    <w14:srgbClr w14:val="7F7F7F">
                                      <w14:lumMod w14:val="50000"/>
                                    </w14:srgbClr>
                                  </w14:solidFill>
                                </w14:textFill>
                              </w:rPr>
                              <w:t>Source: TechSci Research</w:t>
                            </w:r>
                          </w:p>
                        </w:txbxContent>
                      </wps:txbx>
                      <wps:bodyPr wrap="square" rtlCol="0">
                        <a:spAutoFit/>
                      </wps:bodyPr>
                    </wps:wsp>
                  </a:graphicData>
                </a:graphic>
                <wp14:sizeRelH relativeFrom="margin">
                  <wp14:pctWidth>0</wp14:pctWidth>
                </wp14:sizeRelH>
                <wp14:sizeRelV relativeFrom="margin">
                  <wp14:pctHeight>0</wp14:pctHeight>
                </wp14:sizeRelV>
              </wp:anchor>
            </w:drawing>
          </mc:Choice>
          <mc:Fallback>
            <w:pict>
              <v:shape w14:anchorId="5AACF9C6" id="_x0000_s1235" type="#_x0000_t202" style="position:absolute;left:0;text-align:left;margin-left:407.7pt;margin-top:5.45pt;width:106.05pt;height:15.75pt;z-index:252732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" filled="f" stroked="f">
                <v:textbox style="mso-fit-shape-to-text:t">
                  <w:txbxContent>
                    <w:p w14:paraId="541C30EB" w14:textId="77777777" w:rsidR="00695ED4" w:rsidRPr="006F6D2F" w:rsidRDefault="00695ED4" w:rsidP="00695ED4">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6F6D2F">
                        <w:rPr>
                          <w:rFonts w:ascii="Verdana" w:eastAsia="Verdana" w:hAnsi="Verdana" w:cs="Verdana"/>
                          <w:i/>
                          <w:iCs/>
                          <w:color w:val="7F7F7F"/>
                          <w:kern w:val="24"/>
                          <w:sz w:val="12"/>
                          <w:szCs w:val="12"/>
                          <w14:textFill>
                            <w14:solidFill>
                              <w14:srgbClr w14:val="7F7F7F">
                                <w14:lumMod w14:val="50000"/>
                              </w14:srgbClr>
                            </w14:solidFill>
                          </w14:textFill>
                        </w:rPr>
                        <w:t>Source: TechSci Research</w:t>
                      </w:r>
                    </w:p>
                  </w:txbxContent>
                </v:textbox>
                <w10:wrap anchorx="margin"/>
              </v:shape>
            </w:pict>
          </mc:Fallback>
        </mc:AlternateContent>
      </w:r>
      <w:r>
        <w:rPr>
          <w:rFonts w:ascii="Arial" w:hAnsi="Arial" w:cs="Arial"/>
          <w:b/>
          <w:bCs/>
          <w:noProof/>
          <w:sz w:val="24"/>
          <w:szCs w:val="24"/>
        </w:rPr>
        <mc:AlternateContent>
          <mc:Choice Requires="wps">
            <w:drawing>
              <wp:anchor distT="0" distB="0" distL="114300" distR="114300" simplePos="0" relativeHeight="252708864" behindDoc="0" locked="0" layoutInCell="1" allowOverlap="1" wp14:anchorId="7929C4C4" wp14:editId="526E87B7">
                <wp:simplePos x="0" y="0"/>
                <wp:positionH relativeFrom="column">
                  <wp:posOffset>486023</wp:posOffset>
                </wp:positionH>
                <wp:positionV relativeFrom="paragraph">
                  <wp:posOffset>20154</wp:posOffset>
                </wp:positionV>
                <wp:extent cx="593035" cy="0"/>
                <wp:effectExtent l="0" t="0" r="0" b="0"/>
                <wp:wrapNone/>
                <wp:docPr id="219" name="Straight Connector 219"/>
                <wp:cNvGraphicFramePr/>
                <a:graphic xmlns:a="http://schemas.openxmlformats.org/drawingml/2006/main">
                  <a:graphicData uri="http://schemas.microsoft.com/office/word/2010/wordprocessingShape">
                    <wps:wsp>
                      <wps:cNvCnPr/>
                      <wps:spPr>
                        <a:xfrm>
                          <a:off x="0" y="0"/>
                          <a:ext cx="59303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BDABD8E" id="Straight Connector 219" o:spid="_x0000_s1026" style="position:absolute;z-index:252708864;visibility:visible;mso-wrap-style:square;mso-wrap-distance-left:9pt;mso-wrap-distance-top:0;mso-wrap-distance-right:9pt;mso-wrap-distance-bottom:0;mso-position-horizontal:absolute;mso-position-horizontal-relative:text;mso-position-vertical:absolute;mso-position-vertical-relative:text" from="38.25pt,1.6pt" to="84.95pt,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" strokecolor="#4472c4 [3204]" strokeweight=".5pt">
                <v:stroke joinstyle="miter"/>
              </v:line>
            </w:pict>
          </mc:Fallback>
        </mc:AlternateContent>
      </w:r>
    </w:p>
    <w:p w14:paraId="728B23DA" w14:textId="77777777" w:rsidR="00695ED4" w:rsidRDefault="00695ED4" w:rsidP="00695ED4">
      <w:pPr>
        <w:tabs>
          <w:tab w:val="left" w:pos="1365"/>
        </w:tabs>
        <w:spacing w:line="360" w:lineRule="auto"/>
        <w:jc w:val="both"/>
        <w:rPr>
          <w:rFonts w:ascii="Arial" w:hAnsi="Arial" w:cs="Arial"/>
          <w:b/>
          <w:bCs/>
          <w:sz w:val="24"/>
          <w:szCs w:val="24"/>
        </w:rPr>
      </w:pPr>
      <w:r w:rsidRPr="000B521B">
        <w:rPr>
          <w:rFonts w:ascii="Arial" w:hAnsi="Arial" w:cs="Arial"/>
          <w:bCs/>
          <w:noProof/>
          <w:color w:val="000000" w:themeColor="text1"/>
        </w:rPr>
        <mc:AlternateContent>
          <mc:Choice Requires="wps">
            <w:drawing>
              <wp:anchor distT="0" distB="0" distL="114300" distR="114300" simplePos="0" relativeHeight="252733440" behindDoc="0" locked="0" layoutInCell="1" allowOverlap="1" wp14:anchorId="755962B3" wp14:editId="012C6A76">
                <wp:simplePos x="0" y="0"/>
                <wp:positionH relativeFrom="margin">
                  <wp:posOffset>5048250</wp:posOffset>
                </wp:positionH>
                <wp:positionV relativeFrom="paragraph">
                  <wp:posOffset>3096260</wp:posOffset>
                </wp:positionV>
                <wp:extent cx="1447800" cy="200025"/>
                <wp:effectExtent l="0" t="0" r="0" b="0"/>
                <wp:wrapNone/>
                <wp:docPr id="2048" name="TextBox 4"/>
                <wp:cNvGraphicFramePr/>
                <a:graphic xmlns:a="http://schemas.openxmlformats.org/drawingml/2006/main">
                  <a:graphicData uri="http://schemas.microsoft.com/office/word/2010/wordprocessingShape">
                    <wps:wsp>
                      <wps:cNvSpPr txBox="1"/>
                      <wps:spPr>
                        <a:xfrm>
                          <a:off x="0" y="0"/>
                          <a:ext cx="1447800" cy="200025"/>
                        </a:xfrm>
                        <a:prstGeom prst="rect">
                          <a:avLst/>
                        </a:prstGeom>
                        <a:noFill/>
                      </wps:spPr>
                      <wps:txbx>
                        <w:txbxContent>
                          <w:p w14:paraId="4A5A66FE" w14:textId="77777777" w:rsidR="00695ED4" w:rsidRPr="006F6D2F" w:rsidRDefault="00695ED4" w:rsidP="00695ED4">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6F6D2F">
                              <w:rPr>
                                <w:rFonts w:ascii="Verdana" w:eastAsia="Verdana" w:hAnsi="Verdana" w:cs="Verdana"/>
                                <w:i/>
                                <w:iCs/>
                                <w:color w:val="7F7F7F"/>
                                <w:kern w:val="24"/>
                                <w:sz w:val="12"/>
                                <w:szCs w:val="12"/>
                                <w14:textFill>
                                  <w14:solidFill>
                                    <w14:srgbClr w14:val="7F7F7F">
                                      <w14:lumMod w14:val="50000"/>
                                    </w14:srgbClr>
                                  </w14:solidFill>
                                </w14:textFill>
                              </w:rPr>
                              <w:t>Source: TechSci Research</w:t>
                            </w:r>
                          </w:p>
                        </w:txbxContent>
                      </wps:txbx>
                      <wps:bodyPr wrap="square" rtlCol="0">
                        <a:spAutoFit/>
                      </wps:bodyPr>
                    </wps:wsp>
                  </a:graphicData>
                </a:graphic>
                <wp14:sizeRelH relativeFrom="margin">
                  <wp14:pctWidth>0</wp14:pctWidth>
                </wp14:sizeRelH>
                <wp14:sizeRelV relativeFrom="margin">
                  <wp14:pctHeight>0</wp14:pctHeight>
                </wp14:sizeRelV>
              </wp:anchor>
            </w:drawing>
          </mc:Choice>
          <mc:Fallback>
            <w:pict>
              <v:shape w14:anchorId="755962B3" id="_x0000_s1236" type="#_x0000_t202" style="position:absolute;left:0;text-align:left;margin-left:397.5pt;margin-top:243.8pt;width:114pt;height:15.75pt;z-index:252733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" filled="f" stroked="f">
                <v:textbox style="mso-fit-shape-to-text:t">
                  <w:txbxContent>
                    <w:p w14:paraId="4A5A66FE" w14:textId="77777777" w:rsidR="00695ED4" w:rsidRPr="006F6D2F" w:rsidRDefault="00695ED4" w:rsidP="00695ED4">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6F6D2F">
                        <w:rPr>
                          <w:rFonts w:ascii="Verdana" w:eastAsia="Verdana" w:hAnsi="Verdana" w:cs="Verdana"/>
                          <w:i/>
                          <w:iCs/>
                          <w:color w:val="7F7F7F"/>
                          <w:kern w:val="24"/>
                          <w:sz w:val="12"/>
                          <w:szCs w:val="12"/>
                          <w14:textFill>
                            <w14:solidFill>
                              <w14:srgbClr w14:val="7F7F7F">
                                <w14:lumMod w14:val="50000"/>
                              </w14:srgbClr>
                            </w14:solidFill>
                          </w14:textFill>
                        </w:rPr>
                        <w:t>Source: TechSci Research</w:t>
                      </w:r>
                    </w:p>
                  </w:txbxContent>
                </v:textbox>
                <w10:wrap anchorx="margin"/>
              </v:shape>
            </w:pict>
          </mc:Fallback>
        </mc:AlternateContent>
      </w:r>
      <w:r>
        <w:rPr>
          <w:rFonts w:ascii="Arial" w:hAnsi="Arial" w:cs="Arial"/>
          <w:b/>
          <w:bCs/>
          <w:noProof/>
          <w:sz w:val="24"/>
          <w:szCs w:val="24"/>
        </w:rPr>
        <mc:AlternateContent>
          <mc:Choice Requires="wps">
            <w:drawing>
              <wp:anchor distT="0" distB="0" distL="114300" distR="114300" simplePos="0" relativeHeight="252727296" behindDoc="0" locked="0" layoutInCell="1" allowOverlap="1" wp14:anchorId="1FFCE70B" wp14:editId="443850FC">
                <wp:simplePos x="0" y="0"/>
                <wp:positionH relativeFrom="column">
                  <wp:posOffset>428625</wp:posOffset>
                </wp:positionH>
                <wp:positionV relativeFrom="paragraph">
                  <wp:posOffset>2260600</wp:posOffset>
                </wp:positionV>
                <wp:extent cx="2066925" cy="285750"/>
                <wp:effectExtent l="0" t="0" r="28575" b="19050"/>
                <wp:wrapNone/>
                <wp:docPr id="2098" name="Rectangle 2098"/>
                <wp:cNvGraphicFramePr/>
                <a:graphic xmlns:a="http://schemas.openxmlformats.org/drawingml/2006/main">
                  <a:graphicData uri="http://schemas.microsoft.com/office/word/2010/wordprocessingShape">
                    <wps:wsp>
                      <wps:cNvSpPr/>
                      <wps:spPr>
                        <a:xfrm>
                          <a:off x="0" y="0"/>
                          <a:ext cx="2066925" cy="2857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388C2B9" w14:textId="77777777" w:rsidR="00695ED4" w:rsidRDefault="00695ED4" w:rsidP="00695ED4">
                            <w:pPr>
                              <w:jc w:val="center"/>
                            </w:pPr>
                            <w:r>
                              <w:t>Room Temperature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FFCE70B" id="Rectangle 2098" o:spid="_x0000_s1237" style="position:absolute;left:0;text-align:left;margin-left:33.75pt;margin-top:178pt;width:162.75pt;height:22.5pt;z-index:252727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" fillcolor="#4472c4 [3204]" strokecolor="#1f3763 [1604]" strokeweight="1pt">
                <v:textbox>
                  <w:txbxContent>
                    <w:p w14:paraId="4388C2B9" w14:textId="77777777" w:rsidR="00695ED4" w:rsidRDefault="00695ED4" w:rsidP="00695ED4">
                      <w:pPr>
                        <w:jc w:val="center"/>
                      </w:pPr>
                      <w:r>
                        <w:t>Room Temperature</w:t>
                      </w:r>
                    </w:p>
                  </w:txbxContent>
                </v:textbox>
              </v:rect>
            </w:pict>
          </mc:Fallback>
        </mc:AlternateContent>
      </w:r>
      <w:r>
        <w:rPr>
          <w:rFonts w:ascii="Arial" w:hAnsi="Arial" w:cs="Arial"/>
          <w:b/>
          <w:bCs/>
          <w:noProof/>
          <w:sz w:val="24"/>
          <w:szCs w:val="24"/>
        </w:rPr>
        <mc:AlternateContent>
          <mc:Choice Requires="wps">
            <w:drawing>
              <wp:anchor distT="0" distB="0" distL="114300" distR="114300" simplePos="0" relativeHeight="252726272" behindDoc="0" locked="0" layoutInCell="1" allowOverlap="1" wp14:anchorId="3F87BD89" wp14:editId="557EF4CE">
                <wp:simplePos x="0" y="0"/>
                <wp:positionH relativeFrom="column">
                  <wp:posOffset>428625</wp:posOffset>
                </wp:positionH>
                <wp:positionV relativeFrom="paragraph">
                  <wp:posOffset>1355725</wp:posOffset>
                </wp:positionV>
                <wp:extent cx="2066925" cy="276225"/>
                <wp:effectExtent l="0" t="0" r="28575" b="28575"/>
                <wp:wrapNone/>
                <wp:docPr id="2097" name="Rectangle 2097"/>
                <wp:cNvGraphicFramePr/>
                <a:graphic xmlns:a="http://schemas.openxmlformats.org/drawingml/2006/main">
                  <a:graphicData uri="http://schemas.microsoft.com/office/word/2010/wordprocessingShape">
                    <wps:wsp>
                      <wps:cNvSpPr/>
                      <wps:spPr>
                        <a:xfrm>
                          <a:off x="0" y="0"/>
                          <a:ext cx="2066925"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C9F7B5B" w14:textId="2D326D87" w:rsidR="00695ED4" w:rsidRPr="00A212FD" w:rsidRDefault="00695ED4" w:rsidP="00695ED4">
                            <w:pPr>
                              <w:jc w:val="center"/>
                              <w:rPr>
                                <w:vertAlign w:val="superscript"/>
                              </w:rPr>
                            </w:pPr>
                            <w:r>
                              <w:t>Heating 95</w:t>
                            </w:r>
                            <w:r w:rsidRPr="00CB52BC">
                              <w:rPr>
                                <w:rFonts w:ascii="Arial" w:hAnsi="Arial" w:cs="Arial"/>
                                <w:sz w:val="20"/>
                                <w:szCs w:val="20"/>
                              </w:rPr>
                              <w:t>°</w:t>
                            </w:r>
                            <w:r>
                              <w:rPr>
                                <w:rFonts w:ascii="Arial" w:hAnsi="Arial" w:cs="Arial"/>
                                <w:sz w:val="20"/>
                                <w:szCs w:val="20"/>
                              </w:rPr>
                              <w:t>C to 100</w:t>
                            </w:r>
                            <w:r w:rsidRPr="00CB52BC">
                              <w:rPr>
                                <w:rFonts w:ascii="Arial" w:hAnsi="Arial" w:cs="Arial"/>
                                <w:sz w:val="20"/>
                                <w:szCs w:val="20"/>
                              </w:rPr>
                              <w:t>°</w:t>
                            </w:r>
                            <w:r>
                              <w:rPr>
                                <w:rFonts w:ascii="Arial" w:hAnsi="Arial" w:cs="Arial"/>
                                <w:sz w:val="20"/>
                                <w:szCs w:val="20"/>
                              </w:rPr>
                              <w:t>C</w:t>
                            </w:r>
                            <w:r w:rsidR="00A212FD">
                              <w:rPr>
                                <w:rFonts w:ascii="Arial" w:hAnsi="Arial" w:cs="Arial"/>
                                <w:sz w:val="20"/>
                                <w:szCs w:val="20"/>
                                <w:vertAlign w:val="superscript"/>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F87BD89" id="Rectangle 2097" o:spid="_x0000_s1238" style="position:absolute;left:0;text-align:left;margin-left:33.75pt;margin-top:106.75pt;width:162.75pt;height:21.75pt;z-index:252726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" fillcolor="#4472c4 [3204]" strokecolor="#1f3763 [1604]" strokeweight="1pt">
                <v:textbox>
                  <w:txbxContent>
                    <w:p w14:paraId="3C9F7B5B" w14:textId="2D326D87" w:rsidR="00695ED4" w:rsidRPr="00A212FD" w:rsidRDefault="00695ED4" w:rsidP="00695ED4">
                      <w:pPr>
                        <w:jc w:val="center"/>
                        <w:rPr>
                          <w:vertAlign w:val="superscript"/>
                        </w:rPr>
                      </w:pPr>
                      <w:r>
                        <w:t>Heating 95</w:t>
                      </w:r>
                      <w:r w:rsidRPr="00CB52BC">
                        <w:rPr>
                          <w:rFonts w:ascii="Arial" w:hAnsi="Arial" w:cs="Arial"/>
                          <w:sz w:val="20"/>
                          <w:szCs w:val="20"/>
                        </w:rPr>
                        <w:t>°</w:t>
                      </w:r>
                      <w:r>
                        <w:rPr>
                          <w:rFonts w:ascii="Arial" w:hAnsi="Arial" w:cs="Arial"/>
                          <w:sz w:val="20"/>
                          <w:szCs w:val="20"/>
                        </w:rPr>
                        <w:t>C to 100</w:t>
                      </w:r>
                      <w:r w:rsidRPr="00CB52BC">
                        <w:rPr>
                          <w:rFonts w:ascii="Arial" w:hAnsi="Arial" w:cs="Arial"/>
                          <w:sz w:val="20"/>
                          <w:szCs w:val="20"/>
                        </w:rPr>
                        <w:t>°</w:t>
                      </w:r>
                      <w:r>
                        <w:rPr>
                          <w:rFonts w:ascii="Arial" w:hAnsi="Arial" w:cs="Arial"/>
                          <w:sz w:val="20"/>
                          <w:szCs w:val="20"/>
                        </w:rPr>
                        <w:t>C</w:t>
                      </w:r>
                      <w:r w:rsidR="00A212FD">
                        <w:rPr>
                          <w:rFonts w:ascii="Arial" w:hAnsi="Arial" w:cs="Arial"/>
                          <w:sz w:val="20"/>
                          <w:szCs w:val="20"/>
                          <w:vertAlign w:val="superscript"/>
                        </w:rPr>
                        <w:t>1</w:t>
                      </w:r>
                    </w:p>
                  </w:txbxContent>
                </v:textbox>
              </v:rect>
            </w:pict>
          </mc:Fallback>
        </mc:AlternateContent>
      </w:r>
      <w:r>
        <w:rPr>
          <w:rFonts w:ascii="Arial" w:hAnsi="Arial" w:cs="Arial"/>
          <w:b/>
          <w:bCs/>
          <w:noProof/>
          <w:sz w:val="24"/>
          <w:szCs w:val="24"/>
        </w:rPr>
        <mc:AlternateContent>
          <mc:Choice Requires="wps">
            <w:drawing>
              <wp:anchor distT="0" distB="0" distL="114300" distR="114300" simplePos="0" relativeHeight="252725248" behindDoc="0" locked="0" layoutInCell="1" allowOverlap="1" wp14:anchorId="028259FB" wp14:editId="5DC2AF2C">
                <wp:simplePos x="0" y="0"/>
                <wp:positionH relativeFrom="column">
                  <wp:posOffset>428625</wp:posOffset>
                </wp:positionH>
                <wp:positionV relativeFrom="paragraph">
                  <wp:posOffset>517525</wp:posOffset>
                </wp:positionV>
                <wp:extent cx="2066925" cy="285750"/>
                <wp:effectExtent l="0" t="0" r="28575" b="19050"/>
                <wp:wrapNone/>
                <wp:docPr id="2096" name="Rectangle 2096"/>
                <wp:cNvGraphicFramePr/>
                <a:graphic xmlns:a="http://schemas.openxmlformats.org/drawingml/2006/main">
                  <a:graphicData uri="http://schemas.microsoft.com/office/word/2010/wordprocessingShape">
                    <wps:wsp>
                      <wps:cNvSpPr/>
                      <wps:spPr>
                        <a:xfrm>
                          <a:off x="0" y="0"/>
                          <a:ext cx="2066925" cy="2857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E3CE839" w14:textId="6A28CE76" w:rsidR="00695ED4" w:rsidRPr="00A212FD" w:rsidRDefault="00695ED4" w:rsidP="00695ED4">
                            <w:pPr>
                              <w:jc w:val="center"/>
                              <w:rPr>
                                <w:rFonts w:ascii="Arial" w:hAnsi="Arial" w:cs="Arial"/>
                                <w:sz w:val="20"/>
                                <w:szCs w:val="20"/>
                                <w:vertAlign w:val="superscript"/>
                              </w:rPr>
                            </w:pPr>
                            <w:r>
                              <w:rPr>
                                <w:rFonts w:ascii="Arial" w:hAnsi="Arial" w:cs="Arial"/>
                                <w:sz w:val="20"/>
                                <w:szCs w:val="20"/>
                              </w:rPr>
                              <w:t>Heating 160</w:t>
                            </w:r>
                            <w:r w:rsidRPr="00CB52BC">
                              <w:rPr>
                                <w:rFonts w:ascii="Arial" w:hAnsi="Arial" w:cs="Arial"/>
                                <w:sz w:val="20"/>
                                <w:szCs w:val="20"/>
                              </w:rPr>
                              <w:t>°</w:t>
                            </w:r>
                            <w:r>
                              <w:rPr>
                                <w:rFonts w:ascii="Arial" w:hAnsi="Arial" w:cs="Arial"/>
                                <w:sz w:val="20"/>
                                <w:szCs w:val="20"/>
                              </w:rPr>
                              <w:t>C-170</w:t>
                            </w:r>
                            <w:r w:rsidRPr="00CB52BC">
                              <w:rPr>
                                <w:rFonts w:ascii="Arial" w:hAnsi="Arial" w:cs="Arial"/>
                                <w:sz w:val="20"/>
                                <w:szCs w:val="20"/>
                              </w:rPr>
                              <w:t>°</w:t>
                            </w:r>
                            <w:r>
                              <w:rPr>
                                <w:rFonts w:ascii="Arial" w:hAnsi="Arial" w:cs="Arial"/>
                                <w:sz w:val="20"/>
                                <w:szCs w:val="20"/>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28259FB" id="Rectangle 2096" o:spid="_x0000_s1239" style="position:absolute;left:0;text-align:left;margin-left:33.75pt;margin-top:40.75pt;width:162.75pt;height:22.5pt;z-index:252725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" fillcolor="#4472c4 [3204]" strokecolor="#1f3763 [1604]" strokeweight="1pt">
                <v:textbox>
                  <w:txbxContent>
                    <w:p w14:paraId="7E3CE839" w14:textId="6A28CE76" w:rsidR="00695ED4" w:rsidRPr="00A212FD" w:rsidRDefault="00695ED4" w:rsidP="00695ED4">
                      <w:pPr>
                        <w:jc w:val="center"/>
                        <w:rPr>
                          <w:rFonts w:ascii="Arial" w:hAnsi="Arial" w:cs="Arial"/>
                          <w:sz w:val="20"/>
                          <w:szCs w:val="20"/>
                          <w:vertAlign w:val="superscript"/>
                        </w:rPr>
                      </w:pPr>
                      <w:r>
                        <w:rPr>
                          <w:rFonts w:ascii="Arial" w:hAnsi="Arial" w:cs="Arial"/>
                          <w:sz w:val="20"/>
                          <w:szCs w:val="20"/>
                        </w:rPr>
                        <w:t>Heating 160</w:t>
                      </w:r>
                      <w:r w:rsidRPr="00CB52BC">
                        <w:rPr>
                          <w:rFonts w:ascii="Arial" w:hAnsi="Arial" w:cs="Arial"/>
                          <w:sz w:val="20"/>
                          <w:szCs w:val="20"/>
                        </w:rPr>
                        <w:t>°</w:t>
                      </w:r>
                      <w:r>
                        <w:rPr>
                          <w:rFonts w:ascii="Arial" w:hAnsi="Arial" w:cs="Arial"/>
                          <w:sz w:val="20"/>
                          <w:szCs w:val="20"/>
                        </w:rPr>
                        <w:t>C-170</w:t>
                      </w:r>
                      <w:r w:rsidRPr="00CB52BC">
                        <w:rPr>
                          <w:rFonts w:ascii="Arial" w:hAnsi="Arial" w:cs="Arial"/>
                          <w:sz w:val="20"/>
                          <w:szCs w:val="20"/>
                        </w:rPr>
                        <w:t>°</w:t>
                      </w:r>
                      <w:r>
                        <w:rPr>
                          <w:rFonts w:ascii="Arial" w:hAnsi="Arial" w:cs="Arial"/>
                          <w:sz w:val="20"/>
                          <w:szCs w:val="20"/>
                        </w:rPr>
                        <w:t>C</w:t>
                      </w:r>
                    </w:p>
                  </w:txbxContent>
                </v:textbox>
              </v:rect>
            </w:pict>
          </mc:Fallback>
        </mc:AlternateContent>
      </w:r>
      <w:r>
        <w:rPr>
          <w:rFonts w:ascii="Arial" w:hAnsi="Arial" w:cs="Arial"/>
          <w:b/>
          <w:bCs/>
          <w:noProof/>
          <w:sz w:val="24"/>
          <w:szCs w:val="24"/>
        </w:rPr>
        <w:drawing>
          <wp:inline distT="0" distB="0" distL="0" distR="0" wp14:anchorId="10C725A6" wp14:editId="42FC02AF">
            <wp:extent cx="6276975" cy="3038475"/>
            <wp:effectExtent l="0" t="0" r="0" b="9525"/>
            <wp:docPr id="2093" name="Diagram 209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8" r:lo="rId89" r:qs="rId90" r:cs="rId91"/>
              </a:graphicData>
            </a:graphic>
          </wp:inline>
        </w:drawing>
      </w:r>
    </w:p>
    <w:p w14:paraId="5EEB4D31" w14:textId="770DB69B" w:rsidR="00695ED4" w:rsidRDefault="00695ED4" w:rsidP="00695ED4">
      <w:pPr>
        <w:tabs>
          <w:tab w:val="left" w:pos="1365"/>
        </w:tabs>
        <w:spacing w:line="360" w:lineRule="auto"/>
        <w:jc w:val="both"/>
        <w:rPr>
          <w:rFonts w:ascii="Arial" w:hAnsi="Arial" w:cs="Arial"/>
          <w:b/>
          <w:bCs/>
          <w:sz w:val="24"/>
          <w:szCs w:val="24"/>
        </w:rPr>
      </w:pPr>
    </w:p>
    <w:p w14:paraId="349C5074" w14:textId="798B0242" w:rsidR="00613AE6" w:rsidRPr="00A212FD" w:rsidRDefault="00A212FD" w:rsidP="00695ED4">
      <w:pPr>
        <w:tabs>
          <w:tab w:val="left" w:pos="1365"/>
        </w:tabs>
        <w:spacing w:line="360" w:lineRule="auto"/>
        <w:jc w:val="both"/>
        <w:rPr>
          <w:rFonts w:ascii="Arial" w:hAnsi="Arial" w:cs="Arial"/>
          <w:i/>
          <w:iCs/>
          <w:sz w:val="16"/>
          <w:szCs w:val="16"/>
        </w:rPr>
      </w:pPr>
      <w:r w:rsidRPr="00A212FD">
        <w:rPr>
          <w:rFonts w:ascii="Arial" w:hAnsi="Arial" w:cs="Arial"/>
          <w:i/>
          <w:iCs/>
          <w:sz w:val="16"/>
          <w:szCs w:val="16"/>
        </w:rPr>
        <w:t>1</w:t>
      </w:r>
      <w:r>
        <w:rPr>
          <w:rFonts w:ascii="Arial" w:hAnsi="Arial" w:cs="Arial"/>
          <w:i/>
          <w:iCs/>
          <w:sz w:val="16"/>
          <w:szCs w:val="16"/>
        </w:rPr>
        <w:t>.</w:t>
      </w:r>
      <w:r w:rsidRPr="00A212FD">
        <w:rPr>
          <w:i/>
          <w:iCs/>
          <w:sz w:val="14"/>
          <w:szCs w:val="14"/>
        </w:rPr>
        <w:t xml:space="preserve"> </w:t>
      </w:r>
      <w:r w:rsidRPr="00A212FD">
        <w:rPr>
          <w:rFonts w:ascii="Arial" w:hAnsi="Arial" w:cs="Arial"/>
          <w:i/>
          <w:iCs/>
          <w:sz w:val="16"/>
          <w:szCs w:val="16"/>
        </w:rPr>
        <w:t>The temperature is gradually decreased from a range of 160°C-170°C to 95°C-100°C.</w:t>
      </w:r>
    </w:p>
    <w:p w14:paraId="56677D1D" w14:textId="5B37B4D9" w:rsidR="00613AE6" w:rsidRDefault="00613AE6" w:rsidP="00695ED4">
      <w:pPr>
        <w:tabs>
          <w:tab w:val="left" w:pos="1365"/>
        </w:tabs>
        <w:spacing w:line="360" w:lineRule="auto"/>
        <w:jc w:val="both"/>
        <w:rPr>
          <w:rFonts w:ascii="Arial" w:hAnsi="Arial" w:cs="Arial"/>
          <w:b/>
          <w:bCs/>
          <w:sz w:val="24"/>
          <w:szCs w:val="24"/>
        </w:rPr>
      </w:pPr>
    </w:p>
    <w:p w14:paraId="0321D795" w14:textId="7FA9BD79" w:rsidR="00613AE6" w:rsidRDefault="00613AE6" w:rsidP="00695ED4">
      <w:pPr>
        <w:tabs>
          <w:tab w:val="left" w:pos="1365"/>
        </w:tabs>
        <w:spacing w:line="360" w:lineRule="auto"/>
        <w:jc w:val="both"/>
        <w:rPr>
          <w:rFonts w:ascii="Arial" w:hAnsi="Arial" w:cs="Arial"/>
          <w:b/>
          <w:bCs/>
          <w:sz w:val="24"/>
          <w:szCs w:val="24"/>
        </w:rPr>
      </w:pPr>
    </w:p>
    <w:p w14:paraId="2DD6CBFC" w14:textId="77777777" w:rsidR="00B57048" w:rsidRDefault="00B57048" w:rsidP="00695ED4">
      <w:pPr>
        <w:tabs>
          <w:tab w:val="left" w:pos="1365"/>
        </w:tabs>
        <w:spacing w:line="360" w:lineRule="auto"/>
        <w:jc w:val="both"/>
        <w:rPr>
          <w:rFonts w:ascii="Arial" w:hAnsi="Arial" w:cs="Arial"/>
          <w:b/>
          <w:bCs/>
          <w:sz w:val="24"/>
          <w:szCs w:val="24"/>
        </w:rPr>
      </w:pPr>
    </w:p>
    <w:p w14:paraId="03FD3954" w14:textId="77777777" w:rsidR="00695ED4" w:rsidRPr="00CB52BC" w:rsidRDefault="00695ED4" w:rsidP="00695ED4">
      <w:pPr>
        <w:tabs>
          <w:tab w:val="left" w:pos="1365"/>
        </w:tabs>
        <w:spacing w:line="360" w:lineRule="auto"/>
        <w:jc w:val="both"/>
        <w:rPr>
          <w:rFonts w:ascii="Arial" w:hAnsi="Arial" w:cs="Arial"/>
          <w:b/>
          <w:bCs/>
          <w:sz w:val="24"/>
          <w:szCs w:val="24"/>
        </w:rPr>
      </w:pPr>
      <w:r w:rsidRPr="00CB52BC">
        <w:rPr>
          <w:rFonts w:ascii="Arial" w:hAnsi="Arial" w:cs="Arial"/>
          <w:b/>
          <w:bCs/>
          <w:sz w:val="24"/>
          <w:szCs w:val="24"/>
        </w:rPr>
        <w:lastRenderedPageBreak/>
        <w:t>Standard Process</w:t>
      </w:r>
    </w:p>
    <w:p w14:paraId="248D0DE7" w14:textId="77777777" w:rsidR="00695ED4" w:rsidRPr="008E1F6E" w:rsidRDefault="00695ED4" w:rsidP="00695ED4">
      <w:pPr>
        <w:tabs>
          <w:tab w:val="left" w:pos="1365"/>
        </w:tabs>
        <w:spacing w:line="360" w:lineRule="auto"/>
        <w:jc w:val="both"/>
        <w:rPr>
          <w:rFonts w:ascii="Arial" w:hAnsi="Arial" w:cs="Arial"/>
          <w:sz w:val="24"/>
          <w:szCs w:val="24"/>
        </w:rPr>
      </w:pPr>
      <w:r w:rsidRPr="00CB52BC">
        <w:rPr>
          <w:rFonts w:ascii="Arial" w:hAnsi="Arial" w:cs="Arial"/>
          <w:sz w:val="24"/>
          <w:szCs w:val="24"/>
        </w:rPr>
        <w:t xml:space="preserve">One mole of bisphenol A was catalytically reacted with two moles of diglycidylether of bisphenol A at 150° C for two hours under atmospheric conditions. This yielded a polyepoxide resin having an epoxide equivalent weight of </w:t>
      </w:r>
      <w:r w:rsidRPr="003C77DB">
        <w:rPr>
          <w:rFonts w:ascii="Arial" w:hAnsi="Arial" w:cs="Arial"/>
          <w:sz w:val="24"/>
          <w:szCs w:val="24"/>
        </w:rPr>
        <w:t>500</w:t>
      </w:r>
      <w:r w:rsidRPr="00CB52BC">
        <w:rPr>
          <w:rFonts w:ascii="Arial" w:hAnsi="Arial" w:cs="Arial"/>
          <w:sz w:val="24"/>
          <w:szCs w:val="24"/>
        </w:rPr>
        <w:t xml:space="preserve"> </w:t>
      </w:r>
      <w:r>
        <w:rPr>
          <w:rFonts w:ascii="Arial" w:hAnsi="Arial" w:cs="Arial"/>
          <w:sz w:val="24"/>
          <w:szCs w:val="24"/>
        </w:rPr>
        <w:t xml:space="preserve">(g/eq) </w:t>
      </w:r>
      <w:r w:rsidRPr="00CB52BC">
        <w:rPr>
          <w:rFonts w:ascii="Arial" w:hAnsi="Arial" w:cs="Arial"/>
          <w:sz w:val="24"/>
          <w:szCs w:val="24"/>
        </w:rPr>
        <w:t>which was subsequently cooled to 130° C. Next, two moles of methacrylic acid and 180 ppm of hydroquinone (based on finished product) were added under an air sparge and esterified at 120° C until an acid value less than 10 units was recorded. The vinyl ester resin was then cooled to 110° C and 0.05 moles of maleic anhydride were added. The vinyl ester resin was allowed to continue esterifying for 15 minutes at these conditions before thinning with styrene monomer to 65% non-volatiles and cooling to room temperature. This product is the control.</w:t>
      </w:r>
    </w:p>
    <w:p w14:paraId="525B2E35" w14:textId="77777777" w:rsidR="00695ED4" w:rsidRPr="00CB52BC" w:rsidRDefault="00695ED4" w:rsidP="00695ED4">
      <w:pPr>
        <w:tabs>
          <w:tab w:val="left" w:pos="1365"/>
        </w:tabs>
        <w:spacing w:line="360" w:lineRule="auto"/>
        <w:jc w:val="both"/>
        <w:rPr>
          <w:rFonts w:ascii="Arial" w:hAnsi="Arial" w:cs="Arial"/>
          <w:b/>
          <w:bCs/>
          <w:sz w:val="24"/>
          <w:szCs w:val="24"/>
        </w:rPr>
      </w:pPr>
      <w:r>
        <w:rPr>
          <w:rFonts w:ascii="Arial" w:hAnsi="Arial" w:cs="Arial"/>
          <w:b/>
          <w:bCs/>
          <w:sz w:val="24"/>
          <w:szCs w:val="24"/>
        </w:rPr>
        <w:t>Specialised Process</w:t>
      </w:r>
      <w:r w:rsidRPr="00CB52BC">
        <w:rPr>
          <w:rFonts w:ascii="Arial" w:hAnsi="Arial" w:cs="Arial"/>
          <w:b/>
          <w:bCs/>
          <w:sz w:val="24"/>
          <w:szCs w:val="24"/>
        </w:rPr>
        <w:t xml:space="preserve"> </w:t>
      </w:r>
      <w:r>
        <w:rPr>
          <w:rFonts w:ascii="Arial" w:hAnsi="Arial" w:cs="Arial"/>
          <w:b/>
          <w:bCs/>
          <w:sz w:val="24"/>
          <w:szCs w:val="24"/>
        </w:rPr>
        <w:t>(</w:t>
      </w:r>
      <w:r w:rsidRPr="00CB52BC">
        <w:rPr>
          <w:rFonts w:ascii="Arial" w:hAnsi="Arial" w:cs="Arial"/>
          <w:b/>
          <w:bCs/>
          <w:sz w:val="24"/>
          <w:szCs w:val="24"/>
        </w:rPr>
        <w:t>Low Epoxy Value</w:t>
      </w:r>
      <w:r>
        <w:rPr>
          <w:rFonts w:ascii="Arial" w:hAnsi="Arial" w:cs="Arial"/>
          <w:b/>
          <w:bCs/>
          <w:sz w:val="24"/>
          <w:szCs w:val="24"/>
        </w:rPr>
        <w:t>)</w:t>
      </w:r>
    </w:p>
    <w:p w14:paraId="0F08988C" w14:textId="77777777" w:rsidR="00695ED4" w:rsidRDefault="00695ED4" w:rsidP="00695ED4">
      <w:pPr>
        <w:tabs>
          <w:tab w:val="left" w:pos="1365"/>
        </w:tabs>
        <w:spacing w:line="360" w:lineRule="auto"/>
        <w:jc w:val="both"/>
        <w:rPr>
          <w:rFonts w:ascii="Arial" w:hAnsi="Arial" w:cs="Arial"/>
          <w:sz w:val="24"/>
          <w:szCs w:val="24"/>
        </w:rPr>
      </w:pPr>
      <w:r w:rsidRPr="00CB52BC">
        <w:rPr>
          <w:rFonts w:ascii="Arial" w:hAnsi="Arial" w:cs="Arial"/>
          <w:sz w:val="24"/>
          <w:szCs w:val="24"/>
        </w:rPr>
        <w:t>This vinyl ester resin was prepared the same way as</w:t>
      </w:r>
      <w:r>
        <w:rPr>
          <w:rFonts w:ascii="Arial" w:hAnsi="Arial" w:cs="Arial"/>
          <w:sz w:val="24"/>
          <w:szCs w:val="24"/>
        </w:rPr>
        <w:t xml:space="preserve"> standard process</w:t>
      </w:r>
      <w:r w:rsidRPr="00CB52BC">
        <w:rPr>
          <w:rFonts w:ascii="Arial" w:hAnsi="Arial" w:cs="Arial"/>
          <w:sz w:val="24"/>
          <w:szCs w:val="24"/>
        </w:rPr>
        <w:t>, except that 2.26 moles of methacrylic acid were used and the vinyl ester resin was esterified to an epoxy value</w:t>
      </w:r>
      <w:r>
        <w:rPr>
          <w:rFonts w:ascii="Arial" w:hAnsi="Arial" w:cs="Arial"/>
          <w:sz w:val="24"/>
          <w:szCs w:val="24"/>
        </w:rPr>
        <w:t xml:space="preserve"> (</w:t>
      </w:r>
      <w:r w:rsidRPr="0095424D">
        <w:rPr>
          <w:rFonts w:ascii="Arial" w:hAnsi="Arial" w:cs="Arial"/>
          <w:sz w:val="24"/>
          <w:szCs w:val="24"/>
        </w:rPr>
        <w:t>epoxy value EW is the reciprocal of the epoxy number and thus describes the number of epoxy groups that are contained in 100 g of resin</w:t>
      </w:r>
      <w:r>
        <w:rPr>
          <w:rFonts w:ascii="Arial" w:hAnsi="Arial" w:cs="Arial"/>
          <w:sz w:val="24"/>
          <w:szCs w:val="24"/>
        </w:rPr>
        <w:t>)</w:t>
      </w:r>
      <w:r w:rsidRPr="00CB52BC">
        <w:rPr>
          <w:rFonts w:ascii="Arial" w:hAnsi="Arial" w:cs="Arial"/>
          <w:sz w:val="24"/>
          <w:szCs w:val="24"/>
        </w:rPr>
        <w:t xml:space="preserve"> less than two units before cooling to 110° C and adding maleic anhydride. This product was thinned in styrene monomer to 65% non-volatiles and cooled to room temperature.</w:t>
      </w:r>
    </w:p>
    <w:p w14:paraId="57D0FEE9" w14:textId="77777777" w:rsidR="00695ED4" w:rsidRDefault="00695ED4" w:rsidP="00695ED4">
      <w:pPr>
        <w:tabs>
          <w:tab w:val="left" w:pos="1365"/>
        </w:tabs>
        <w:spacing w:line="360" w:lineRule="auto"/>
        <w:jc w:val="both"/>
        <w:rPr>
          <w:rFonts w:ascii="Arial" w:hAnsi="Arial" w:cs="Arial"/>
          <w:b/>
          <w:bCs/>
          <w:sz w:val="24"/>
          <w:szCs w:val="24"/>
        </w:rPr>
      </w:pPr>
      <w:r w:rsidRPr="0096196D">
        <w:rPr>
          <w:rFonts w:ascii="Arial" w:hAnsi="Arial" w:cs="Arial"/>
          <w:b/>
          <w:bCs/>
          <w:sz w:val="24"/>
          <w:szCs w:val="24"/>
        </w:rPr>
        <w:t>Low Styrene Emission Vinyl Ester Resin</w:t>
      </w:r>
    </w:p>
    <w:p w14:paraId="07D01880" w14:textId="77777777" w:rsidR="00695ED4" w:rsidRPr="002213E9" w:rsidRDefault="00695ED4" w:rsidP="00695ED4">
      <w:pPr>
        <w:tabs>
          <w:tab w:val="left" w:pos="1365"/>
        </w:tabs>
        <w:spacing w:line="360" w:lineRule="auto"/>
        <w:jc w:val="both"/>
        <w:rPr>
          <w:rFonts w:ascii="Arial" w:hAnsi="Arial" w:cs="Arial"/>
          <w:sz w:val="24"/>
          <w:szCs w:val="24"/>
        </w:rPr>
      </w:pPr>
      <w:r>
        <w:rPr>
          <w:rFonts w:ascii="Arial" w:hAnsi="Arial" w:cs="Arial"/>
          <w:sz w:val="24"/>
          <w:szCs w:val="24"/>
        </w:rPr>
        <w:t xml:space="preserve">The production of low styrene emission vinyl ester resin includes paraffin as a styrene emission inhibitor and a drying oil as an adhesion promoter for fibre-reinforced applications. It has been found that due to paraffin wax additives there is a substantial loss in the adhesive properties of the vinyl ester resin therefore adhesion promoter in the form of a drying oil is added. </w:t>
      </w:r>
    </w:p>
    <w:p w14:paraId="55489089" w14:textId="77777777" w:rsidR="00695ED4" w:rsidRDefault="00695ED4" w:rsidP="00695ED4">
      <w:pPr>
        <w:tabs>
          <w:tab w:val="left" w:pos="1365"/>
        </w:tabs>
        <w:spacing w:line="360" w:lineRule="auto"/>
        <w:rPr>
          <w:rFonts w:ascii="Arial" w:hAnsi="Arial" w:cs="Arial"/>
          <w:b/>
          <w:bCs/>
          <w:sz w:val="24"/>
          <w:szCs w:val="24"/>
        </w:rPr>
      </w:pPr>
      <w:r>
        <w:rPr>
          <w:rFonts w:ascii="Arial" w:hAnsi="Arial" w:cs="Arial"/>
          <w:b/>
          <w:bCs/>
          <w:sz w:val="24"/>
          <w:szCs w:val="24"/>
        </w:rPr>
        <w:t>India Scenario of Vinyl Ester Process</w:t>
      </w:r>
    </w:p>
    <w:p w14:paraId="5BDDADC9" w14:textId="77777777" w:rsidR="00695ED4" w:rsidRPr="0080313C" w:rsidRDefault="00695ED4" w:rsidP="00695ED4">
      <w:pPr>
        <w:tabs>
          <w:tab w:val="left" w:pos="1365"/>
        </w:tabs>
        <w:spacing w:line="360" w:lineRule="auto"/>
        <w:jc w:val="both"/>
        <w:rPr>
          <w:rFonts w:ascii="Arial" w:hAnsi="Arial" w:cs="Arial"/>
          <w:sz w:val="24"/>
          <w:szCs w:val="24"/>
        </w:rPr>
      </w:pPr>
      <w:r>
        <w:rPr>
          <w:rFonts w:ascii="Arial" w:hAnsi="Arial" w:cs="Arial"/>
          <w:sz w:val="24"/>
          <w:szCs w:val="24"/>
        </w:rPr>
        <w:t>The standard process is majorly used in the country as the demand of the product is project based in which only blending is done in the reactor which involves no technology licensor. Indian Companies manufactures vinyl ester of INEOS’s quality like Derakane</w:t>
      </w:r>
      <w:r>
        <w:rPr>
          <w:rFonts w:ascii="Arial" w:hAnsi="Arial" w:cs="Arial"/>
          <w:sz w:val="24"/>
          <w:szCs w:val="24"/>
          <w:vertAlign w:val="superscript"/>
        </w:rPr>
        <w:t>TM</w:t>
      </w:r>
      <w:r>
        <w:rPr>
          <w:rFonts w:ascii="Arial" w:hAnsi="Arial" w:cs="Arial"/>
          <w:sz w:val="24"/>
          <w:szCs w:val="24"/>
        </w:rPr>
        <w:t>. The specialized process is mainly used by western companies as they produce low epoxy and styrene free vinyl ester resin.</w:t>
      </w:r>
    </w:p>
    <w:p w14:paraId="6260E5F0" w14:textId="77777777" w:rsidR="00695ED4" w:rsidRDefault="00695ED4" w:rsidP="00695ED4">
      <w:pPr>
        <w:tabs>
          <w:tab w:val="left" w:pos="1365"/>
        </w:tabs>
        <w:spacing w:line="360" w:lineRule="auto"/>
        <w:jc w:val="both"/>
        <w:rPr>
          <w:rFonts w:ascii="Arial" w:hAnsi="Arial" w:cs="Arial"/>
          <w:b/>
          <w:bCs/>
          <w:sz w:val="24"/>
          <w:szCs w:val="24"/>
        </w:rPr>
      </w:pPr>
    </w:p>
    <w:p w14:paraId="6FA92BEF" w14:textId="77777777" w:rsidR="00D16404" w:rsidRDefault="00D16404" w:rsidP="00D16404">
      <w:pPr>
        <w:spacing w:line="240" w:lineRule="auto"/>
        <w:rPr>
          <w:rFonts w:ascii="Verdana" w:hAnsi="Verdana"/>
          <w:b/>
          <w:bCs/>
          <w:sz w:val="20"/>
          <w:szCs w:val="20"/>
        </w:rPr>
      </w:pPr>
    </w:p>
    <w:p w14:paraId="0B7ED75C" w14:textId="77777777" w:rsidR="00D16404" w:rsidRDefault="00D16404" w:rsidP="00D16404">
      <w:pPr>
        <w:tabs>
          <w:tab w:val="left" w:pos="1365"/>
        </w:tabs>
        <w:spacing w:line="360" w:lineRule="auto"/>
        <w:jc w:val="both"/>
        <w:rPr>
          <w:rFonts w:ascii="Arial" w:hAnsi="Arial" w:cs="Arial"/>
          <w:sz w:val="24"/>
          <w:szCs w:val="24"/>
        </w:rPr>
      </w:pPr>
    </w:p>
    <w:p w14:paraId="1C189102" w14:textId="03578B9B" w:rsidR="00D16404" w:rsidRPr="00B03E75" w:rsidRDefault="00D16404" w:rsidP="00D16404">
      <w:pPr>
        <w:spacing w:line="240" w:lineRule="auto"/>
        <w:rPr>
          <w:rFonts w:ascii="Arial" w:hAnsi="Arial" w:cs="Arial"/>
          <w:b/>
          <w:bCs/>
          <w:sz w:val="24"/>
          <w:szCs w:val="24"/>
        </w:rPr>
      </w:pPr>
      <w:r w:rsidRPr="00B03E75">
        <w:rPr>
          <w:rFonts w:ascii="Arial" w:hAnsi="Arial" w:cs="Arial"/>
          <w:b/>
          <w:bCs/>
          <w:sz w:val="24"/>
          <w:szCs w:val="24"/>
        </w:rPr>
        <w:t>4.</w:t>
      </w:r>
      <w:r>
        <w:rPr>
          <w:rFonts w:ascii="Arial" w:hAnsi="Arial" w:cs="Arial"/>
          <w:b/>
          <w:bCs/>
          <w:sz w:val="24"/>
          <w:szCs w:val="24"/>
        </w:rPr>
        <w:t>1</w:t>
      </w:r>
      <w:r w:rsidRPr="00B03E75">
        <w:rPr>
          <w:rFonts w:ascii="Arial" w:hAnsi="Arial" w:cs="Arial"/>
          <w:b/>
          <w:bCs/>
          <w:sz w:val="24"/>
          <w:szCs w:val="24"/>
        </w:rPr>
        <w:t>.</w:t>
      </w:r>
      <w:r>
        <w:rPr>
          <w:rFonts w:ascii="Arial" w:hAnsi="Arial" w:cs="Arial"/>
          <w:b/>
          <w:bCs/>
          <w:sz w:val="24"/>
          <w:szCs w:val="24"/>
        </w:rPr>
        <w:t>4.</w:t>
      </w:r>
      <w:r w:rsidRPr="00B03E75">
        <w:rPr>
          <w:rFonts w:ascii="Arial" w:hAnsi="Arial" w:cs="Arial"/>
          <w:b/>
          <w:bCs/>
          <w:sz w:val="24"/>
          <w:szCs w:val="24"/>
        </w:rPr>
        <w:t xml:space="preserve"> Major Equipment List (List of major equipment in terms of value &amp; importance)</w:t>
      </w:r>
    </w:p>
    <w:tbl>
      <w:tblPr>
        <w:tblW w:w="10155" w:type="dxa"/>
        <w:tblLook w:val="04A0" w:firstRow="1" w:lastRow="0" w:firstColumn="1" w:lastColumn="0" w:noHBand="0" w:noVBand="1"/>
      </w:tblPr>
      <w:tblGrid>
        <w:gridCol w:w="1271"/>
        <w:gridCol w:w="6674"/>
        <w:gridCol w:w="2210"/>
      </w:tblGrid>
      <w:tr w:rsidR="00D16404" w:rsidRPr="00B03E75" w14:paraId="607D07C4" w14:textId="77777777" w:rsidTr="00373244">
        <w:trPr>
          <w:trHeight w:val="305"/>
        </w:trPr>
        <w:tc>
          <w:tcPr>
            <w:tcW w:w="1271" w:type="dxa"/>
            <w:tcBorders>
              <w:top w:val="single" w:sz="8" w:space="0" w:color="auto"/>
              <w:left w:val="single" w:sz="8" w:space="0" w:color="auto"/>
              <w:bottom w:val="single" w:sz="8" w:space="0" w:color="auto"/>
              <w:right w:val="single" w:sz="8" w:space="0" w:color="auto"/>
            </w:tcBorders>
            <w:shd w:val="clear" w:color="000000" w:fill="F4B084"/>
            <w:noWrap/>
            <w:vAlign w:val="center"/>
            <w:hideMark/>
          </w:tcPr>
          <w:p w14:paraId="799174E6" w14:textId="77777777" w:rsidR="00D16404" w:rsidRPr="00B03E75" w:rsidRDefault="00D16404" w:rsidP="00373244">
            <w:pPr>
              <w:spacing w:after="0" w:line="240" w:lineRule="auto"/>
              <w:rPr>
                <w:rFonts w:ascii="Arial" w:eastAsia="Times New Roman" w:hAnsi="Arial" w:cs="Arial"/>
                <w:color w:val="000000"/>
                <w:sz w:val="20"/>
                <w:szCs w:val="20"/>
                <w:lang w:eastAsia="en-IN"/>
              </w:rPr>
            </w:pPr>
            <w:r w:rsidRPr="00B03E75">
              <w:rPr>
                <w:rFonts w:ascii="Arial" w:eastAsia="Times New Roman" w:hAnsi="Arial" w:cs="Arial"/>
                <w:color w:val="000000"/>
                <w:sz w:val="20"/>
                <w:szCs w:val="20"/>
                <w:lang w:eastAsia="en-IN"/>
              </w:rPr>
              <w:t>S No</w:t>
            </w:r>
          </w:p>
        </w:tc>
        <w:tc>
          <w:tcPr>
            <w:tcW w:w="6674" w:type="dxa"/>
            <w:tcBorders>
              <w:top w:val="single" w:sz="8" w:space="0" w:color="auto"/>
              <w:left w:val="nil"/>
              <w:bottom w:val="single" w:sz="8" w:space="0" w:color="auto"/>
              <w:right w:val="single" w:sz="8" w:space="0" w:color="auto"/>
            </w:tcBorders>
            <w:shd w:val="clear" w:color="000000" w:fill="F4B084"/>
            <w:noWrap/>
            <w:vAlign w:val="center"/>
            <w:hideMark/>
          </w:tcPr>
          <w:p w14:paraId="5C3E8E58" w14:textId="77777777" w:rsidR="00D16404" w:rsidRPr="00B03E75" w:rsidRDefault="00D16404" w:rsidP="00373244">
            <w:pPr>
              <w:spacing w:after="0" w:line="240" w:lineRule="auto"/>
              <w:rPr>
                <w:rFonts w:ascii="Arial" w:eastAsia="Times New Roman" w:hAnsi="Arial" w:cs="Arial"/>
                <w:color w:val="000000"/>
                <w:sz w:val="20"/>
                <w:szCs w:val="20"/>
                <w:lang w:eastAsia="en-IN"/>
              </w:rPr>
            </w:pPr>
            <w:r w:rsidRPr="00B03E75">
              <w:rPr>
                <w:rFonts w:ascii="Arial" w:eastAsia="Times New Roman" w:hAnsi="Arial" w:cs="Arial"/>
                <w:color w:val="000000"/>
                <w:sz w:val="20"/>
                <w:szCs w:val="20"/>
                <w:lang w:eastAsia="en-IN"/>
              </w:rPr>
              <w:t>Equipment</w:t>
            </w:r>
          </w:p>
        </w:tc>
        <w:tc>
          <w:tcPr>
            <w:tcW w:w="2210" w:type="dxa"/>
            <w:tcBorders>
              <w:top w:val="single" w:sz="8" w:space="0" w:color="auto"/>
              <w:left w:val="nil"/>
              <w:bottom w:val="single" w:sz="8" w:space="0" w:color="auto"/>
              <w:right w:val="single" w:sz="8" w:space="0" w:color="auto"/>
            </w:tcBorders>
            <w:shd w:val="clear" w:color="000000" w:fill="F4B084"/>
            <w:noWrap/>
            <w:vAlign w:val="center"/>
            <w:hideMark/>
          </w:tcPr>
          <w:p w14:paraId="66E7AA4C" w14:textId="77777777" w:rsidR="00D16404" w:rsidRPr="00B03E75" w:rsidRDefault="00D16404" w:rsidP="00373244">
            <w:pPr>
              <w:spacing w:after="0" w:line="240" w:lineRule="auto"/>
              <w:rPr>
                <w:rFonts w:ascii="Arial" w:eastAsia="Times New Roman" w:hAnsi="Arial" w:cs="Arial"/>
                <w:color w:val="000000"/>
                <w:sz w:val="20"/>
                <w:szCs w:val="20"/>
                <w:lang w:eastAsia="en-IN"/>
              </w:rPr>
            </w:pPr>
            <w:r w:rsidRPr="00B03E75">
              <w:rPr>
                <w:rFonts w:ascii="Arial" w:eastAsia="Times New Roman" w:hAnsi="Arial" w:cs="Arial"/>
                <w:color w:val="000000"/>
                <w:sz w:val="20"/>
                <w:szCs w:val="20"/>
                <w:lang w:eastAsia="en-IN"/>
              </w:rPr>
              <w:t>Tag No</w:t>
            </w:r>
          </w:p>
        </w:tc>
      </w:tr>
      <w:tr w:rsidR="00D16404" w:rsidRPr="00B03E75" w14:paraId="00C5828C" w14:textId="77777777" w:rsidTr="00373244">
        <w:trPr>
          <w:trHeight w:val="291"/>
        </w:trPr>
        <w:tc>
          <w:tcPr>
            <w:tcW w:w="1271" w:type="dxa"/>
            <w:tcBorders>
              <w:top w:val="nil"/>
              <w:left w:val="single" w:sz="4" w:space="0" w:color="auto"/>
              <w:bottom w:val="single" w:sz="4" w:space="0" w:color="auto"/>
              <w:right w:val="single" w:sz="4" w:space="0" w:color="auto"/>
            </w:tcBorders>
            <w:shd w:val="clear" w:color="auto" w:fill="auto"/>
            <w:noWrap/>
            <w:vAlign w:val="center"/>
            <w:hideMark/>
          </w:tcPr>
          <w:p w14:paraId="379FC218" w14:textId="77777777" w:rsidR="00D16404" w:rsidRPr="00B03E75" w:rsidRDefault="00D16404" w:rsidP="00373244">
            <w:pPr>
              <w:spacing w:after="0" w:line="240" w:lineRule="auto"/>
              <w:jc w:val="center"/>
              <w:rPr>
                <w:rFonts w:ascii="Arial" w:eastAsia="Times New Roman" w:hAnsi="Arial" w:cs="Arial"/>
                <w:color w:val="000000"/>
                <w:sz w:val="20"/>
                <w:szCs w:val="20"/>
                <w:lang w:eastAsia="en-IN"/>
              </w:rPr>
            </w:pPr>
            <w:r w:rsidRPr="00B03E75">
              <w:rPr>
                <w:rFonts w:ascii="Arial" w:eastAsia="Times New Roman" w:hAnsi="Arial" w:cs="Arial"/>
                <w:color w:val="000000"/>
                <w:sz w:val="20"/>
                <w:szCs w:val="20"/>
                <w:lang w:eastAsia="en-IN"/>
              </w:rPr>
              <w:t>1</w:t>
            </w:r>
          </w:p>
        </w:tc>
        <w:tc>
          <w:tcPr>
            <w:tcW w:w="6674" w:type="dxa"/>
            <w:tcBorders>
              <w:top w:val="nil"/>
              <w:left w:val="nil"/>
              <w:bottom w:val="single" w:sz="4" w:space="0" w:color="auto"/>
              <w:right w:val="single" w:sz="4" w:space="0" w:color="auto"/>
            </w:tcBorders>
            <w:shd w:val="clear" w:color="auto" w:fill="auto"/>
            <w:noWrap/>
            <w:vAlign w:val="bottom"/>
            <w:hideMark/>
          </w:tcPr>
          <w:p w14:paraId="06E5EF09" w14:textId="77777777" w:rsidR="00D16404" w:rsidRPr="00B03E75" w:rsidRDefault="00D16404" w:rsidP="00373244">
            <w:pPr>
              <w:spacing w:after="0" w:line="240" w:lineRule="auto"/>
              <w:rPr>
                <w:rFonts w:ascii="Arial" w:eastAsia="Times New Roman" w:hAnsi="Arial" w:cs="Arial"/>
                <w:color w:val="000000"/>
                <w:sz w:val="20"/>
                <w:szCs w:val="20"/>
                <w:lang w:eastAsia="en-IN"/>
              </w:rPr>
            </w:pPr>
            <w:r w:rsidRPr="00B03E75">
              <w:rPr>
                <w:rFonts w:ascii="Arial" w:eastAsia="Times New Roman" w:hAnsi="Arial" w:cs="Arial"/>
                <w:color w:val="000000"/>
                <w:sz w:val="20"/>
                <w:szCs w:val="20"/>
                <w:lang w:eastAsia="en-IN"/>
              </w:rPr>
              <w:t xml:space="preserve">Hopper  </w:t>
            </w:r>
          </w:p>
        </w:tc>
        <w:tc>
          <w:tcPr>
            <w:tcW w:w="2210" w:type="dxa"/>
            <w:tcBorders>
              <w:top w:val="nil"/>
              <w:left w:val="nil"/>
              <w:bottom w:val="single" w:sz="4" w:space="0" w:color="auto"/>
              <w:right w:val="single" w:sz="4" w:space="0" w:color="auto"/>
            </w:tcBorders>
            <w:shd w:val="clear" w:color="auto" w:fill="auto"/>
            <w:noWrap/>
            <w:vAlign w:val="bottom"/>
            <w:hideMark/>
          </w:tcPr>
          <w:p w14:paraId="3E0FD75B" w14:textId="77777777" w:rsidR="00D16404" w:rsidRPr="00B03E75" w:rsidRDefault="00D16404" w:rsidP="00373244">
            <w:pPr>
              <w:spacing w:after="0" w:line="240" w:lineRule="auto"/>
              <w:rPr>
                <w:rFonts w:ascii="Arial" w:eastAsia="Times New Roman" w:hAnsi="Arial" w:cs="Arial"/>
                <w:color w:val="000000"/>
                <w:sz w:val="20"/>
                <w:szCs w:val="20"/>
                <w:lang w:eastAsia="en-IN"/>
              </w:rPr>
            </w:pPr>
            <w:r w:rsidRPr="00B03E75">
              <w:rPr>
                <w:rFonts w:ascii="Arial" w:eastAsia="Times New Roman" w:hAnsi="Arial" w:cs="Arial"/>
                <w:color w:val="000000"/>
                <w:sz w:val="20"/>
                <w:szCs w:val="20"/>
                <w:lang w:eastAsia="en-IN"/>
              </w:rPr>
              <w:t>H-101 &amp;102</w:t>
            </w:r>
          </w:p>
        </w:tc>
      </w:tr>
      <w:tr w:rsidR="00D16404" w:rsidRPr="00B03E75" w14:paraId="622C537E" w14:textId="77777777" w:rsidTr="00373244">
        <w:trPr>
          <w:trHeight w:val="291"/>
        </w:trPr>
        <w:tc>
          <w:tcPr>
            <w:tcW w:w="1271" w:type="dxa"/>
            <w:tcBorders>
              <w:top w:val="nil"/>
              <w:left w:val="single" w:sz="4" w:space="0" w:color="auto"/>
              <w:bottom w:val="single" w:sz="4" w:space="0" w:color="auto"/>
              <w:right w:val="single" w:sz="4" w:space="0" w:color="auto"/>
            </w:tcBorders>
            <w:shd w:val="clear" w:color="auto" w:fill="auto"/>
            <w:noWrap/>
            <w:vAlign w:val="center"/>
            <w:hideMark/>
          </w:tcPr>
          <w:p w14:paraId="342DE916" w14:textId="77777777" w:rsidR="00D16404" w:rsidRPr="00B03E75" w:rsidRDefault="00D16404" w:rsidP="00373244">
            <w:pPr>
              <w:spacing w:after="0" w:line="240" w:lineRule="auto"/>
              <w:jc w:val="center"/>
              <w:rPr>
                <w:rFonts w:ascii="Arial" w:eastAsia="Times New Roman" w:hAnsi="Arial" w:cs="Arial"/>
                <w:color w:val="000000"/>
                <w:sz w:val="20"/>
                <w:szCs w:val="20"/>
                <w:lang w:eastAsia="en-IN"/>
              </w:rPr>
            </w:pPr>
            <w:r w:rsidRPr="00B03E75">
              <w:rPr>
                <w:rFonts w:ascii="Arial" w:eastAsia="Times New Roman" w:hAnsi="Arial" w:cs="Arial"/>
                <w:color w:val="000000"/>
                <w:sz w:val="20"/>
                <w:szCs w:val="20"/>
                <w:lang w:eastAsia="en-IN"/>
              </w:rPr>
              <w:t>2</w:t>
            </w:r>
          </w:p>
        </w:tc>
        <w:tc>
          <w:tcPr>
            <w:tcW w:w="6674" w:type="dxa"/>
            <w:tcBorders>
              <w:top w:val="nil"/>
              <w:left w:val="nil"/>
              <w:bottom w:val="single" w:sz="4" w:space="0" w:color="auto"/>
              <w:right w:val="single" w:sz="4" w:space="0" w:color="auto"/>
            </w:tcBorders>
            <w:shd w:val="clear" w:color="auto" w:fill="auto"/>
            <w:noWrap/>
            <w:vAlign w:val="bottom"/>
            <w:hideMark/>
          </w:tcPr>
          <w:p w14:paraId="6053BB9F" w14:textId="77777777" w:rsidR="00D16404" w:rsidRPr="00B03E75" w:rsidRDefault="00D16404" w:rsidP="00373244">
            <w:pPr>
              <w:spacing w:after="0" w:line="240" w:lineRule="auto"/>
              <w:rPr>
                <w:rFonts w:ascii="Arial" w:eastAsia="Times New Roman" w:hAnsi="Arial" w:cs="Arial"/>
                <w:color w:val="000000"/>
                <w:sz w:val="20"/>
                <w:szCs w:val="20"/>
                <w:lang w:eastAsia="en-IN"/>
              </w:rPr>
            </w:pPr>
            <w:r w:rsidRPr="00B03E75">
              <w:rPr>
                <w:rFonts w:ascii="Arial" w:eastAsia="Times New Roman" w:hAnsi="Arial" w:cs="Arial"/>
                <w:color w:val="000000"/>
                <w:sz w:val="20"/>
                <w:szCs w:val="20"/>
                <w:lang w:eastAsia="en-IN"/>
              </w:rPr>
              <w:t>Crusher</w:t>
            </w:r>
          </w:p>
        </w:tc>
        <w:tc>
          <w:tcPr>
            <w:tcW w:w="2210" w:type="dxa"/>
            <w:tcBorders>
              <w:top w:val="nil"/>
              <w:left w:val="nil"/>
              <w:bottom w:val="single" w:sz="4" w:space="0" w:color="auto"/>
              <w:right w:val="single" w:sz="4" w:space="0" w:color="auto"/>
            </w:tcBorders>
            <w:shd w:val="clear" w:color="auto" w:fill="auto"/>
            <w:noWrap/>
            <w:vAlign w:val="bottom"/>
            <w:hideMark/>
          </w:tcPr>
          <w:p w14:paraId="0751A4CF" w14:textId="77777777" w:rsidR="00D16404" w:rsidRPr="00B03E75" w:rsidRDefault="00D16404" w:rsidP="00373244">
            <w:pPr>
              <w:spacing w:after="0" w:line="240" w:lineRule="auto"/>
              <w:rPr>
                <w:rFonts w:ascii="Arial" w:eastAsia="Times New Roman" w:hAnsi="Arial" w:cs="Arial"/>
                <w:color w:val="000000"/>
                <w:sz w:val="20"/>
                <w:szCs w:val="20"/>
                <w:lang w:eastAsia="en-IN"/>
              </w:rPr>
            </w:pPr>
            <w:r w:rsidRPr="00B03E75">
              <w:rPr>
                <w:rFonts w:ascii="Arial" w:eastAsia="Times New Roman" w:hAnsi="Arial" w:cs="Arial"/>
                <w:color w:val="000000"/>
                <w:sz w:val="20"/>
                <w:szCs w:val="20"/>
                <w:lang w:eastAsia="en-IN"/>
              </w:rPr>
              <w:t>T-101</w:t>
            </w:r>
          </w:p>
        </w:tc>
      </w:tr>
      <w:tr w:rsidR="00D16404" w:rsidRPr="00B03E75" w14:paraId="18A51184" w14:textId="77777777" w:rsidTr="00373244">
        <w:trPr>
          <w:trHeight w:val="346"/>
        </w:trPr>
        <w:tc>
          <w:tcPr>
            <w:tcW w:w="1271" w:type="dxa"/>
            <w:tcBorders>
              <w:top w:val="nil"/>
              <w:left w:val="single" w:sz="4" w:space="0" w:color="auto"/>
              <w:bottom w:val="single" w:sz="4" w:space="0" w:color="auto"/>
              <w:right w:val="single" w:sz="4" w:space="0" w:color="auto"/>
            </w:tcBorders>
            <w:shd w:val="clear" w:color="auto" w:fill="auto"/>
            <w:noWrap/>
            <w:vAlign w:val="center"/>
            <w:hideMark/>
          </w:tcPr>
          <w:p w14:paraId="598BEEC0" w14:textId="77777777" w:rsidR="00D16404" w:rsidRPr="00B03E75" w:rsidRDefault="00D16404" w:rsidP="00373244">
            <w:pPr>
              <w:spacing w:after="0" w:line="240" w:lineRule="auto"/>
              <w:jc w:val="center"/>
              <w:rPr>
                <w:rFonts w:ascii="Arial" w:eastAsia="Times New Roman" w:hAnsi="Arial" w:cs="Arial"/>
                <w:color w:val="000000"/>
                <w:sz w:val="20"/>
                <w:szCs w:val="20"/>
                <w:lang w:eastAsia="en-IN"/>
              </w:rPr>
            </w:pPr>
            <w:r w:rsidRPr="00B03E75">
              <w:rPr>
                <w:rFonts w:ascii="Arial" w:eastAsia="Times New Roman" w:hAnsi="Arial" w:cs="Arial"/>
                <w:color w:val="000000"/>
                <w:sz w:val="20"/>
                <w:szCs w:val="20"/>
                <w:lang w:eastAsia="en-IN"/>
              </w:rPr>
              <w:t>3</w:t>
            </w:r>
          </w:p>
        </w:tc>
        <w:tc>
          <w:tcPr>
            <w:tcW w:w="6674" w:type="dxa"/>
            <w:tcBorders>
              <w:top w:val="nil"/>
              <w:left w:val="nil"/>
              <w:bottom w:val="single" w:sz="4" w:space="0" w:color="auto"/>
              <w:right w:val="single" w:sz="4" w:space="0" w:color="auto"/>
            </w:tcBorders>
            <w:shd w:val="clear" w:color="auto" w:fill="auto"/>
            <w:noWrap/>
            <w:vAlign w:val="bottom"/>
            <w:hideMark/>
          </w:tcPr>
          <w:p w14:paraId="68531DC1" w14:textId="77777777" w:rsidR="00D16404" w:rsidRPr="00B03E75" w:rsidRDefault="00D16404" w:rsidP="00373244">
            <w:pPr>
              <w:spacing w:after="0" w:line="240" w:lineRule="auto"/>
              <w:rPr>
                <w:rFonts w:ascii="Arial" w:eastAsia="Times New Roman" w:hAnsi="Arial" w:cs="Arial"/>
                <w:color w:val="000000"/>
                <w:sz w:val="20"/>
                <w:szCs w:val="20"/>
                <w:lang w:eastAsia="en-IN"/>
              </w:rPr>
            </w:pPr>
            <w:r w:rsidRPr="00B03E75">
              <w:rPr>
                <w:rFonts w:ascii="Arial" w:eastAsia="Times New Roman" w:hAnsi="Arial" w:cs="Arial"/>
                <w:color w:val="000000"/>
                <w:sz w:val="20"/>
                <w:szCs w:val="20"/>
                <w:lang w:eastAsia="en-IN"/>
              </w:rPr>
              <w:t>Condenser</w:t>
            </w:r>
          </w:p>
        </w:tc>
        <w:tc>
          <w:tcPr>
            <w:tcW w:w="2210" w:type="dxa"/>
            <w:tcBorders>
              <w:top w:val="nil"/>
              <w:left w:val="nil"/>
              <w:bottom w:val="single" w:sz="4" w:space="0" w:color="auto"/>
              <w:right w:val="single" w:sz="4" w:space="0" w:color="auto"/>
            </w:tcBorders>
            <w:shd w:val="clear" w:color="auto" w:fill="auto"/>
            <w:noWrap/>
            <w:vAlign w:val="bottom"/>
            <w:hideMark/>
          </w:tcPr>
          <w:p w14:paraId="57A9656E" w14:textId="77777777" w:rsidR="00D16404" w:rsidRPr="00B03E75" w:rsidRDefault="00D16404" w:rsidP="00373244">
            <w:pPr>
              <w:spacing w:after="0" w:line="240" w:lineRule="auto"/>
              <w:rPr>
                <w:rFonts w:ascii="Arial" w:eastAsia="Times New Roman" w:hAnsi="Arial" w:cs="Arial"/>
                <w:color w:val="000000"/>
                <w:sz w:val="20"/>
                <w:szCs w:val="20"/>
                <w:lang w:eastAsia="en-IN"/>
              </w:rPr>
            </w:pPr>
            <w:r w:rsidRPr="00B03E75">
              <w:rPr>
                <w:rFonts w:ascii="Arial" w:eastAsia="Times New Roman" w:hAnsi="Arial" w:cs="Arial"/>
                <w:color w:val="000000"/>
                <w:sz w:val="20"/>
                <w:szCs w:val="20"/>
                <w:lang w:eastAsia="en-IN"/>
              </w:rPr>
              <w:t>S-101</w:t>
            </w:r>
          </w:p>
        </w:tc>
      </w:tr>
      <w:tr w:rsidR="00D16404" w:rsidRPr="00B03E75" w14:paraId="50C3A4D4" w14:textId="77777777" w:rsidTr="00373244">
        <w:trPr>
          <w:trHeight w:val="291"/>
        </w:trPr>
        <w:tc>
          <w:tcPr>
            <w:tcW w:w="1271" w:type="dxa"/>
            <w:tcBorders>
              <w:top w:val="nil"/>
              <w:left w:val="single" w:sz="4" w:space="0" w:color="auto"/>
              <w:bottom w:val="single" w:sz="4" w:space="0" w:color="auto"/>
              <w:right w:val="single" w:sz="4" w:space="0" w:color="auto"/>
            </w:tcBorders>
            <w:shd w:val="clear" w:color="auto" w:fill="auto"/>
            <w:noWrap/>
            <w:vAlign w:val="center"/>
            <w:hideMark/>
          </w:tcPr>
          <w:p w14:paraId="0F9DC5A7" w14:textId="77777777" w:rsidR="00D16404" w:rsidRPr="00B03E75" w:rsidRDefault="00D16404" w:rsidP="00373244">
            <w:pPr>
              <w:spacing w:after="0" w:line="240" w:lineRule="auto"/>
              <w:jc w:val="center"/>
              <w:rPr>
                <w:rFonts w:ascii="Arial" w:eastAsia="Times New Roman" w:hAnsi="Arial" w:cs="Arial"/>
                <w:color w:val="000000"/>
                <w:sz w:val="20"/>
                <w:szCs w:val="20"/>
                <w:lang w:eastAsia="en-IN"/>
              </w:rPr>
            </w:pPr>
            <w:r w:rsidRPr="00B03E75">
              <w:rPr>
                <w:rFonts w:ascii="Arial" w:eastAsia="Times New Roman" w:hAnsi="Arial" w:cs="Arial"/>
                <w:color w:val="000000"/>
                <w:sz w:val="20"/>
                <w:szCs w:val="20"/>
                <w:lang w:eastAsia="en-IN"/>
              </w:rPr>
              <w:t>4</w:t>
            </w:r>
          </w:p>
        </w:tc>
        <w:tc>
          <w:tcPr>
            <w:tcW w:w="6674" w:type="dxa"/>
            <w:tcBorders>
              <w:top w:val="nil"/>
              <w:left w:val="nil"/>
              <w:bottom w:val="single" w:sz="4" w:space="0" w:color="auto"/>
              <w:right w:val="single" w:sz="4" w:space="0" w:color="auto"/>
            </w:tcBorders>
            <w:shd w:val="clear" w:color="auto" w:fill="auto"/>
            <w:noWrap/>
            <w:vAlign w:val="bottom"/>
            <w:hideMark/>
          </w:tcPr>
          <w:p w14:paraId="32B46332" w14:textId="7A87D457" w:rsidR="00D16404" w:rsidRPr="00B03E75" w:rsidRDefault="00CD321F" w:rsidP="00373244">
            <w:pPr>
              <w:spacing w:after="0" w:line="240" w:lineRule="auto"/>
              <w:rPr>
                <w:rFonts w:ascii="Arial" w:eastAsia="Times New Roman" w:hAnsi="Arial" w:cs="Arial"/>
                <w:color w:val="000000"/>
                <w:sz w:val="20"/>
                <w:szCs w:val="20"/>
                <w:lang w:eastAsia="en-IN"/>
              </w:rPr>
            </w:pPr>
            <w:r w:rsidRPr="00B03E75">
              <w:rPr>
                <w:rFonts w:ascii="Arial" w:eastAsia="Times New Roman" w:hAnsi="Arial" w:cs="Arial"/>
                <w:color w:val="000000"/>
                <w:sz w:val="20"/>
                <w:szCs w:val="20"/>
                <w:lang w:eastAsia="en-IN"/>
              </w:rPr>
              <w:t>Vacuum</w:t>
            </w:r>
            <w:r w:rsidR="00D16404" w:rsidRPr="00B03E75">
              <w:rPr>
                <w:rFonts w:ascii="Arial" w:eastAsia="Times New Roman" w:hAnsi="Arial" w:cs="Arial"/>
                <w:color w:val="000000"/>
                <w:sz w:val="20"/>
                <w:szCs w:val="20"/>
                <w:lang w:eastAsia="en-IN"/>
              </w:rPr>
              <w:t xml:space="preserve"> Pump</w:t>
            </w:r>
          </w:p>
        </w:tc>
        <w:tc>
          <w:tcPr>
            <w:tcW w:w="2210" w:type="dxa"/>
            <w:tcBorders>
              <w:top w:val="nil"/>
              <w:left w:val="nil"/>
              <w:bottom w:val="single" w:sz="4" w:space="0" w:color="auto"/>
              <w:right w:val="single" w:sz="4" w:space="0" w:color="auto"/>
            </w:tcBorders>
            <w:shd w:val="clear" w:color="auto" w:fill="auto"/>
            <w:noWrap/>
            <w:vAlign w:val="bottom"/>
            <w:hideMark/>
          </w:tcPr>
          <w:p w14:paraId="4D4E5299" w14:textId="77777777" w:rsidR="00D16404" w:rsidRPr="00B03E75" w:rsidRDefault="00D16404" w:rsidP="00373244">
            <w:pPr>
              <w:spacing w:after="0" w:line="240" w:lineRule="auto"/>
              <w:rPr>
                <w:rFonts w:ascii="Arial" w:eastAsia="Times New Roman" w:hAnsi="Arial" w:cs="Arial"/>
                <w:color w:val="000000"/>
                <w:sz w:val="20"/>
                <w:szCs w:val="20"/>
                <w:lang w:eastAsia="en-IN"/>
              </w:rPr>
            </w:pPr>
            <w:r w:rsidRPr="00B03E75">
              <w:rPr>
                <w:rFonts w:ascii="Arial" w:eastAsia="Times New Roman" w:hAnsi="Arial" w:cs="Arial"/>
                <w:color w:val="000000"/>
                <w:sz w:val="20"/>
                <w:szCs w:val="20"/>
                <w:lang w:eastAsia="en-IN"/>
              </w:rPr>
              <w:t>VP-101</w:t>
            </w:r>
          </w:p>
        </w:tc>
      </w:tr>
      <w:tr w:rsidR="00D16404" w:rsidRPr="00B03E75" w14:paraId="77BA6070" w14:textId="77777777" w:rsidTr="00373244">
        <w:trPr>
          <w:trHeight w:val="291"/>
        </w:trPr>
        <w:tc>
          <w:tcPr>
            <w:tcW w:w="1271" w:type="dxa"/>
            <w:tcBorders>
              <w:top w:val="nil"/>
              <w:left w:val="single" w:sz="4" w:space="0" w:color="auto"/>
              <w:bottom w:val="single" w:sz="4" w:space="0" w:color="auto"/>
              <w:right w:val="single" w:sz="4" w:space="0" w:color="auto"/>
            </w:tcBorders>
            <w:shd w:val="clear" w:color="auto" w:fill="auto"/>
            <w:noWrap/>
            <w:vAlign w:val="center"/>
            <w:hideMark/>
          </w:tcPr>
          <w:p w14:paraId="7C972C68" w14:textId="77777777" w:rsidR="00D16404" w:rsidRPr="00B03E75" w:rsidRDefault="00D16404" w:rsidP="00373244">
            <w:pPr>
              <w:spacing w:after="0" w:line="240" w:lineRule="auto"/>
              <w:jc w:val="center"/>
              <w:rPr>
                <w:rFonts w:ascii="Arial" w:eastAsia="Times New Roman" w:hAnsi="Arial" w:cs="Arial"/>
                <w:color w:val="000000"/>
                <w:sz w:val="20"/>
                <w:szCs w:val="20"/>
                <w:lang w:eastAsia="en-IN"/>
              </w:rPr>
            </w:pPr>
            <w:r w:rsidRPr="00B03E75">
              <w:rPr>
                <w:rFonts w:ascii="Arial" w:eastAsia="Times New Roman" w:hAnsi="Arial" w:cs="Arial"/>
                <w:color w:val="000000"/>
                <w:sz w:val="20"/>
                <w:szCs w:val="20"/>
                <w:lang w:eastAsia="en-IN"/>
              </w:rPr>
              <w:t>5</w:t>
            </w:r>
          </w:p>
        </w:tc>
        <w:tc>
          <w:tcPr>
            <w:tcW w:w="6674" w:type="dxa"/>
            <w:tcBorders>
              <w:top w:val="nil"/>
              <w:left w:val="nil"/>
              <w:bottom w:val="single" w:sz="4" w:space="0" w:color="auto"/>
              <w:right w:val="single" w:sz="4" w:space="0" w:color="auto"/>
            </w:tcBorders>
            <w:shd w:val="clear" w:color="auto" w:fill="auto"/>
            <w:noWrap/>
            <w:vAlign w:val="bottom"/>
            <w:hideMark/>
          </w:tcPr>
          <w:p w14:paraId="4E8F985A" w14:textId="77777777" w:rsidR="00D16404" w:rsidRPr="00B03E75" w:rsidRDefault="00D16404" w:rsidP="00373244">
            <w:pPr>
              <w:spacing w:after="0" w:line="240" w:lineRule="auto"/>
              <w:rPr>
                <w:rFonts w:ascii="Arial" w:eastAsia="Times New Roman" w:hAnsi="Arial" w:cs="Arial"/>
                <w:color w:val="000000"/>
                <w:sz w:val="20"/>
                <w:szCs w:val="20"/>
                <w:lang w:eastAsia="en-IN"/>
              </w:rPr>
            </w:pPr>
            <w:r w:rsidRPr="00B03E75">
              <w:rPr>
                <w:rFonts w:ascii="Arial" w:eastAsia="Times New Roman" w:hAnsi="Arial" w:cs="Arial"/>
                <w:color w:val="000000"/>
                <w:sz w:val="20"/>
                <w:szCs w:val="20"/>
                <w:lang w:eastAsia="en-IN"/>
              </w:rPr>
              <w:t>Batch Reactor</w:t>
            </w:r>
          </w:p>
        </w:tc>
        <w:tc>
          <w:tcPr>
            <w:tcW w:w="2210" w:type="dxa"/>
            <w:tcBorders>
              <w:top w:val="nil"/>
              <w:left w:val="nil"/>
              <w:bottom w:val="single" w:sz="4" w:space="0" w:color="auto"/>
              <w:right w:val="single" w:sz="4" w:space="0" w:color="auto"/>
            </w:tcBorders>
            <w:shd w:val="clear" w:color="auto" w:fill="auto"/>
            <w:noWrap/>
            <w:vAlign w:val="bottom"/>
            <w:hideMark/>
          </w:tcPr>
          <w:p w14:paraId="75D49739" w14:textId="77777777" w:rsidR="00D16404" w:rsidRPr="00B03E75" w:rsidRDefault="00D16404" w:rsidP="00373244">
            <w:pPr>
              <w:spacing w:after="0" w:line="240" w:lineRule="auto"/>
              <w:rPr>
                <w:rFonts w:ascii="Arial" w:eastAsia="Times New Roman" w:hAnsi="Arial" w:cs="Arial"/>
                <w:color w:val="000000"/>
                <w:sz w:val="20"/>
                <w:szCs w:val="20"/>
                <w:lang w:eastAsia="en-IN"/>
              </w:rPr>
            </w:pPr>
            <w:r w:rsidRPr="00B03E75">
              <w:rPr>
                <w:rFonts w:ascii="Arial" w:eastAsia="Times New Roman" w:hAnsi="Arial" w:cs="Arial"/>
                <w:color w:val="000000"/>
                <w:sz w:val="20"/>
                <w:szCs w:val="20"/>
                <w:lang w:eastAsia="en-IN"/>
              </w:rPr>
              <w:t>R-101</w:t>
            </w:r>
          </w:p>
        </w:tc>
      </w:tr>
      <w:tr w:rsidR="00D16404" w:rsidRPr="00B03E75" w14:paraId="7923E147" w14:textId="77777777" w:rsidTr="00373244">
        <w:trPr>
          <w:trHeight w:val="291"/>
        </w:trPr>
        <w:tc>
          <w:tcPr>
            <w:tcW w:w="1271" w:type="dxa"/>
            <w:tcBorders>
              <w:top w:val="nil"/>
              <w:left w:val="single" w:sz="4" w:space="0" w:color="auto"/>
              <w:bottom w:val="single" w:sz="4" w:space="0" w:color="auto"/>
              <w:right w:val="single" w:sz="4" w:space="0" w:color="auto"/>
            </w:tcBorders>
            <w:shd w:val="clear" w:color="auto" w:fill="auto"/>
            <w:noWrap/>
            <w:vAlign w:val="center"/>
            <w:hideMark/>
          </w:tcPr>
          <w:p w14:paraId="441296E8" w14:textId="77777777" w:rsidR="00D16404" w:rsidRPr="00B03E75" w:rsidRDefault="00D16404" w:rsidP="00373244">
            <w:pPr>
              <w:spacing w:after="0" w:line="240" w:lineRule="auto"/>
              <w:jc w:val="center"/>
              <w:rPr>
                <w:rFonts w:ascii="Arial" w:eastAsia="Times New Roman" w:hAnsi="Arial" w:cs="Arial"/>
                <w:color w:val="000000"/>
                <w:sz w:val="20"/>
                <w:szCs w:val="20"/>
                <w:lang w:eastAsia="en-IN"/>
              </w:rPr>
            </w:pPr>
            <w:r w:rsidRPr="00B03E75">
              <w:rPr>
                <w:rFonts w:ascii="Arial" w:eastAsia="Times New Roman" w:hAnsi="Arial" w:cs="Arial"/>
                <w:color w:val="000000"/>
                <w:sz w:val="20"/>
                <w:szCs w:val="20"/>
                <w:lang w:eastAsia="en-IN"/>
              </w:rPr>
              <w:t>6</w:t>
            </w:r>
          </w:p>
        </w:tc>
        <w:tc>
          <w:tcPr>
            <w:tcW w:w="6674" w:type="dxa"/>
            <w:tcBorders>
              <w:top w:val="nil"/>
              <w:left w:val="nil"/>
              <w:bottom w:val="single" w:sz="4" w:space="0" w:color="auto"/>
              <w:right w:val="single" w:sz="4" w:space="0" w:color="auto"/>
            </w:tcBorders>
            <w:shd w:val="clear" w:color="auto" w:fill="auto"/>
            <w:noWrap/>
            <w:vAlign w:val="bottom"/>
            <w:hideMark/>
          </w:tcPr>
          <w:p w14:paraId="1834239E" w14:textId="77777777" w:rsidR="00D16404" w:rsidRPr="00B03E75" w:rsidRDefault="00D16404" w:rsidP="00373244">
            <w:pPr>
              <w:spacing w:after="0" w:line="240" w:lineRule="auto"/>
              <w:rPr>
                <w:rFonts w:ascii="Arial" w:eastAsia="Times New Roman" w:hAnsi="Arial" w:cs="Arial"/>
                <w:color w:val="000000"/>
                <w:sz w:val="20"/>
                <w:szCs w:val="20"/>
                <w:lang w:eastAsia="en-IN"/>
              </w:rPr>
            </w:pPr>
            <w:r w:rsidRPr="00B03E75">
              <w:rPr>
                <w:rFonts w:ascii="Arial" w:eastAsia="Times New Roman" w:hAnsi="Arial" w:cs="Arial"/>
                <w:color w:val="000000"/>
                <w:sz w:val="20"/>
                <w:szCs w:val="20"/>
                <w:lang w:eastAsia="en-IN"/>
              </w:rPr>
              <w:t>Epoxy Storage Tank</w:t>
            </w:r>
          </w:p>
        </w:tc>
        <w:tc>
          <w:tcPr>
            <w:tcW w:w="2210" w:type="dxa"/>
            <w:tcBorders>
              <w:top w:val="nil"/>
              <w:left w:val="nil"/>
              <w:bottom w:val="single" w:sz="4" w:space="0" w:color="auto"/>
              <w:right w:val="single" w:sz="4" w:space="0" w:color="auto"/>
            </w:tcBorders>
            <w:shd w:val="clear" w:color="auto" w:fill="auto"/>
            <w:noWrap/>
            <w:vAlign w:val="bottom"/>
            <w:hideMark/>
          </w:tcPr>
          <w:p w14:paraId="23471601" w14:textId="77777777" w:rsidR="00D16404" w:rsidRPr="00B03E75" w:rsidRDefault="00D16404" w:rsidP="00373244">
            <w:pPr>
              <w:spacing w:after="0" w:line="240" w:lineRule="auto"/>
              <w:rPr>
                <w:rFonts w:ascii="Arial" w:eastAsia="Times New Roman" w:hAnsi="Arial" w:cs="Arial"/>
                <w:color w:val="000000"/>
                <w:sz w:val="20"/>
                <w:szCs w:val="20"/>
                <w:lang w:eastAsia="en-IN"/>
              </w:rPr>
            </w:pPr>
            <w:r w:rsidRPr="00B03E75">
              <w:rPr>
                <w:rFonts w:ascii="Arial" w:eastAsia="Times New Roman" w:hAnsi="Arial" w:cs="Arial"/>
                <w:color w:val="000000"/>
                <w:sz w:val="20"/>
                <w:szCs w:val="20"/>
                <w:lang w:eastAsia="en-IN"/>
              </w:rPr>
              <w:t>V-101</w:t>
            </w:r>
          </w:p>
        </w:tc>
      </w:tr>
      <w:tr w:rsidR="00D16404" w:rsidRPr="00B03E75" w14:paraId="43FBE6AA" w14:textId="77777777" w:rsidTr="00373244">
        <w:trPr>
          <w:trHeight w:val="291"/>
        </w:trPr>
        <w:tc>
          <w:tcPr>
            <w:tcW w:w="1271" w:type="dxa"/>
            <w:tcBorders>
              <w:top w:val="nil"/>
              <w:left w:val="single" w:sz="4" w:space="0" w:color="auto"/>
              <w:bottom w:val="single" w:sz="4" w:space="0" w:color="auto"/>
              <w:right w:val="single" w:sz="4" w:space="0" w:color="auto"/>
            </w:tcBorders>
            <w:shd w:val="clear" w:color="auto" w:fill="auto"/>
            <w:noWrap/>
            <w:vAlign w:val="center"/>
            <w:hideMark/>
          </w:tcPr>
          <w:p w14:paraId="7086547B" w14:textId="77777777" w:rsidR="00D16404" w:rsidRPr="00B03E75" w:rsidRDefault="00D16404" w:rsidP="00373244">
            <w:pPr>
              <w:spacing w:after="0" w:line="240" w:lineRule="auto"/>
              <w:jc w:val="center"/>
              <w:rPr>
                <w:rFonts w:ascii="Arial" w:eastAsia="Times New Roman" w:hAnsi="Arial" w:cs="Arial"/>
                <w:color w:val="000000"/>
                <w:sz w:val="20"/>
                <w:szCs w:val="20"/>
                <w:lang w:eastAsia="en-IN"/>
              </w:rPr>
            </w:pPr>
            <w:r w:rsidRPr="00B03E75">
              <w:rPr>
                <w:rFonts w:ascii="Arial" w:eastAsia="Times New Roman" w:hAnsi="Arial" w:cs="Arial"/>
                <w:color w:val="000000"/>
                <w:sz w:val="20"/>
                <w:szCs w:val="20"/>
                <w:lang w:eastAsia="en-IN"/>
              </w:rPr>
              <w:t>7</w:t>
            </w:r>
          </w:p>
        </w:tc>
        <w:tc>
          <w:tcPr>
            <w:tcW w:w="6674" w:type="dxa"/>
            <w:tcBorders>
              <w:top w:val="nil"/>
              <w:left w:val="nil"/>
              <w:bottom w:val="single" w:sz="4" w:space="0" w:color="auto"/>
              <w:right w:val="single" w:sz="4" w:space="0" w:color="auto"/>
            </w:tcBorders>
            <w:shd w:val="clear" w:color="auto" w:fill="auto"/>
            <w:noWrap/>
            <w:vAlign w:val="bottom"/>
            <w:hideMark/>
          </w:tcPr>
          <w:p w14:paraId="6C63DDE7" w14:textId="77777777" w:rsidR="00D16404" w:rsidRPr="00B03E75" w:rsidRDefault="00D16404" w:rsidP="00373244">
            <w:pPr>
              <w:spacing w:after="0" w:line="240" w:lineRule="auto"/>
              <w:rPr>
                <w:rFonts w:ascii="Arial" w:eastAsia="Times New Roman" w:hAnsi="Arial" w:cs="Arial"/>
                <w:color w:val="000000"/>
                <w:sz w:val="20"/>
                <w:szCs w:val="20"/>
                <w:lang w:eastAsia="en-IN"/>
              </w:rPr>
            </w:pPr>
            <w:r w:rsidRPr="00B03E75">
              <w:rPr>
                <w:rFonts w:ascii="Arial" w:eastAsia="Times New Roman" w:hAnsi="Arial" w:cs="Arial"/>
                <w:color w:val="000000"/>
                <w:sz w:val="20"/>
                <w:szCs w:val="20"/>
                <w:lang w:eastAsia="en-IN"/>
              </w:rPr>
              <w:t>Epoxy Transfer Pump</w:t>
            </w:r>
          </w:p>
        </w:tc>
        <w:tc>
          <w:tcPr>
            <w:tcW w:w="2210" w:type="dxa"/>
            <w:tcBorders>
              <w:top w:val="nil"/>
              <w:left w:val="nil"/>
              <w:bottom w:val="single" w:sz="4" w:space="0" w:color="auto"/>
              <w:right w:val="single" w:sz="4" w:space="0" w:color="auto"/>
            </w:tcBorders>
            <w:shd w:val="clear" w:color="auto" w:fill="auto"/>
            <w:noWrap/>
            <w:vAlign w:val="bottom"/>
            <w:hideMark/>
          </w:tcPr>
          <w:p w14:paraId="4E44E46C" w14:textId="77777777" w:rsidR="00D16404" w:rsidRPr="00B03E75" w:rsidRDefault="00D16404" w:rsidP="00373244">
            <w:pPr>
              <w:spacing w:after="0" w:line="240" w:lineRule="auto"/>
              <w:rPr>
                <w:rFonts w:ascii="Arial" w:eastAsia="Times New Roman" w:hAnsi="Arial" w:cs="Arial"/>
                <w:color w:val="000000"/>
                <w:sz w:val="20"/>
                <w:szCs w:val="20"/>
                <w:lang w:eastAsia="en-IN"/>
              </w:rPr>
            </w:pPr>
            <w:r w:rsidRPr="00B03E75">
              <w:rPr>
                <w:rFonts w:ascii="Arial" w:eastAsia="Times New Roman" w:hAnsi="Arial" w:cs="Arial"/>
                <w:color w:val="000000"/>
                <w:sz w:val="20"/>
                <w:szCs w:val="20"/>
                <w:lang w:eastAsia="en-IN"/>
              </w:rPr>
              <w:t>P-101</w:t>
            </w:r>
          </w:p>
        </w:tc>
      </w:tr>
      <w:tr w:rsidR="00D16404" w:rsidRPr="00B03E75" w14:paraId="3B321F71" w14:textId="77777777" w:rsidTr="00373244">
        <w:trPr>
          <w:trHeight w:val="291"/>
        </w:trPr>
        <w:tc>
          <w:tcPr>
            <w:tcW w:w="1271" w:type="dxa"/>
            <w:tcBorders>
              <w:top w:val="nil"/>
              <w:left w:val="single" w:sz="4" w:space="0" w:color="auto"/>
              <w:bottom w:val="single" w:sz="4" w:space="0" w:color="auto"/>
              <w:right w:val="single" w:sz="4" w:space="0" w:color="auto"/>
            </w:tcBorders>
            <w:shd w:val="clear" w:color="auto" w:fill="auto"/>
            <w:noWrap/>
            <w:vAlign w:val="center"/>
            <w:hideMark/>
          </w:tcPr>
          <w:p w14:paraId="31CCE306" w14:textId="77777777" w:rsidR="00D16404" w:rsidRPr="00B03E75" w:rsidRDefault="00D16404" w:rsidP="00373244">
            <w:pPr>
              <w:spacing w:after="0" w:line="240" w:lineRule="auto"/>
              <w:jc w:val="center"/>
              <w:rPr>
                <w:rFonts w:ascii="Arial" w:eastAsia="Times New Roman" w:hAnsi="Arial" w:cs="Arial"/>
                <w:color w:val="000000"/>
                <w:sz w:val="20"/>
                <w:szCs w:val="20"/>
                <w:lang w:eastAsia="en-IN"/>
              </w:rPr>
            </w:pPr>
            <w:r w:rsidRPr="00B03E75">
              <w:rPr>
                <w:rFonts w:ascii="Arial" w:eastAsia="Times New Roman" w:hAnsi="Arial" w:cs="Arial"/>
                <w:color w:val="000000"/>
                <w:sz w:val="20"/>
                <w:szCs w:val="20"/>
                <w:lang w:eastAsia="en-IN"/>
              </w:rPr>
              <w:t>8</w:t>
            </w:r>
          </w:p>
        </w:tc>
        <w:tc>
          <w:tcPr>
            <w:tcW w:w="6674" w:type="dxa"/>
            <w:tcBorders>
              <w:top w:val="nil"/>
              <w:left w:val="nil"/>
              <w:bottom w:val="single" w:sz="4" w:space="0" w:color="auto"/>
              <w:right w:val="single" w:sz="4" w:space="0" w:color="auto"/>
            </w:tcBorders>
            <w:shd w:val="clear" w:color="auto" w:fill="auto"/>
            <w:noWrap/>
            <w:vAlign w:val="bottom"/>
            <w:hideMark/>
          </w:tcPr>
          <w:p w14:paraId="1C2E19CD" w14:textId="77777777" w:rsidR="00D16404" w:rsidRPr="00B03E75" w:rsidRDefault="00D16404" w:rsidP="00373244">
            <w:pPr>
              <w:spacing w:after="0" w:line="240" w:lineRule="auto"/>
              <w:rPr>
                <w:rFonts w:ascii="Arial" w:eastAsia="Times New Roman" w:hAnsi="Arial" w:cs="Arial"/>
                <w:color w:val="000000"/>
                <w:sz w:val="20"/>
                <w:szCs w:val="20"/>
                <w:lang w:eastAsia="en-IN"/>
              </w:rPr>
            </w:pPr>
            <w:r w:rsidRPr="00B03E75">
              <w:rPr>
                <w:rFonts w:ascii="Arial" w:eastAsia="Times New Roman" w:hAnsi="Arial" w:cs="Arial"/>
                <w:color w:val="000000"/>
                <w:sz w:val="20"/>
                <w:szCs w:val="20"/>
                <w:lang w:eastAsia="en-IN"/>
              </w:rPr>
              <w:t>Styrene Storage Tank</w:t>
            </w:r>
          </w:p>
        </w:tc>
        <w:tc>
          <w:tcPr>
            <w:tcW w:w="2210" w:type="dxa"/>
            <w:tcBorders>
              <w:top w:val="nil"/>
              <w:left w:val="nil"/>
              <w:bottom w:val="single" w:sz="4" w:space="0" w:color="auto"/>
              <w:right w:val="single" w:sz="4" w:space="0" w:color="auto"/>
            </w:tcBorders>
            <w:shd w:val="clear" w:color="auto" w:fill="auto"/>
            <w:noWrap/>
            <w:vAlign w:val="bottom"/>
            <w:hideMark/>
          </w:tcPr>
          <w:p w14:paraId="2FA07EED" w14:textId="77777777" w:rsidR="00D16404" w:rsidRPr="00B03E75" w:rsidRDefault="00D16404" w:rsidP="00373244">
            <w:pPr>
              <w:spacing w:after="0" w:line="240" w:lineRule="auto"/>
              <w:rPr>
                <w:rFonts w:ascii="Arial" w:eastAsia="Times New Roman" w:hAnsi="Arial" w:cs="Arial"/>
                <w:color w:val="000000"/>
                <w:sz w:val="20"/>
                <w:szCs w:val="20"/>
                <w:lang w:eastAsia="en-IN"/>
              </w:rPr>
            </w:pPr>
            <w:r w:rsidRPr="00B03E75">
              <w:rPr>
                <w:rFonts w:ascii="Arial" w:eastAsia="Times New Roman" w:hAnsi="Arial" w:cs="Arial"/>
                <w:color w:val="000000"/>
                <w:sz w:val="20"/>
                <w:szCs w:val="20"/>
                <w:lang w:eastAsia="en-IN"/>
              </w:rPr>
              <w:t>V-102</w:t>
            </w:r>
          </w:p>
        </w:tc>
      </w:tr>
      <w:tr w:rsidR="00D16404" w:rsidRPr="00B03E75" w14:paraId="0906BB80" w14:textId="77777777" w:rsidTr="00373244">
        <w:trPr>
          <w:trHeight w:val="291"/>
        </w:trPr>
        <w:tc>
          <w:tcPr>
            <w:tcW w:w="1271" w:type="dxa"/>
            <w:tcBorders>
              <w:top w:val="nil"/>
              <w:left w:val="single" w:sz="4" w:space="0" w:color="auto"/>
              <w:bottom w:val="single" w:sz="4" w:space="0" w:color="auto"/>
              <w:right w:val="single" w:sz="4" w:space="0" w:color="auto"/>
            </w:tcBorders>
            <w:shd w:val="clear" w:color="auto" w:fill="auto"/>
            <w:noWrap/>
            <w:vAlign w:val="center"/>
            <w:hideMark/>
          </w:tcPr>
          <w:p w14:paraId="0CED079F" w14:textId="77777777" w:rsidR="00D16404" w:rsidRPr="00B03E75" w:rsidRDefault="00D16404" w:rsidP="00373244">
            <w:pPr>
              <w:spacing w:after="0" w:line="240" w:lineRule="auto"/>
              <w:jc w:val="center"/>
              <w:rPr>
                <w:rFonts w:ascii="Arial" w:eastAsia="Times New Roman" w:hAnsi="Arial" w:cs="Arial"/>
                <w:color w:val="000000"/>
                <w:sz w:val="20"/>
                <w:szCs w:val="20"/>
                <w:lang w:eastAsia="en-IN"/>
              </w:rPr>
            </w:pPr>
            <w:r w:rsidRPr="00B03E75">
              <w:rPr>
                <w:rFonts w:ascii="Arial" w:eastAsia="Times New Roman" w:hAnsi="Arial" w:cs="Arial"/>
                <w:color w:val="000000"/>
                <w:sz w:val="20"/>
                <w:szCs w:val="20"/>
                <w:lang w:eastAsia="en-IN"/>
              </w:rPr>
              <w:t>9</w:t>
            </w:r>
          </w:p>
        </w:tc>
        <w:tc>
          <w:tcPr>
            <w:tcW w:w="6674" w:type="dxa"/>
            <w:tcBorders>
              <w:top w:val="nil"/>
              <w:left w:val="nil"/>
              <w:bottom w:val="single" w:sz="4" w:space="0" w:color="auto"/>
              <w:right w:val="single" w:sz="4" w:space="0" w:color="auto"/>
            </w:tcBorders>
            <w:shd w:val="clear" w:color="auto" w:fill="auto"/>
            <w:noWrap/>
            <w:vAlign w:val="bottom"/>
            <w:hideMark/>
          </w:tcPr>
          <w:p w14:paraId="7C4A22DE" w14:textId="77777777" w:rsidR="00D16404" w:rsidRPr="00B03E75" w:rsidRDefault="00D16404" w:rsidP="00373244">
            <w:pPr>
              <w:spacing w:after="0" w:line="240" w:lineRule="auto"/>
              <w:rPr>
                <w:rFonts w:ascii="Arial" w:eastAsia="Times New Roman" w:hAnsi="Arial" w:cs="Arial"/>
                <w:color w:val="000000"/>
                <w:sz w:val="20"/>
                <w:szCs w:val="20"/>
                <w:lang w:eastAsia="en-IN"/>
              </w:rPr>
            </w:pPr>
            <w:r w:rsidRPr="00B03E75">
              <w:rPr>
                <w:rFonts w:ascii="Arial" w:eastAsia="Times New Roman" w:hAnsi="Arial" w:cs="Arial"/>
                <w:color w:val="000000"/>
                <w:sz w:val="20"/>
                <w:szCs w:val="20"/>
                <w:lang w:eastAsia="en-IN"/>
              </w:rPr>
              <w:t>Styrene Transfer pump</w:t>
            </w:r>
          </w:p>
        </w:tc>
        <w:tc>
          <w:tcPr>
            <w:tcW w:w="2210" w:type="dxa"/>
            <w:tcBorders>
              <w:top w:val="nil"/>
              <w:left w:val="nil"/>
              <w:bottom w:val="single" w:sz="4" w:space="0" w:color="auto"/>
              <w:right w:val="single" w:sz="4" w:space="0" w:color="auto"/>
            </w:tcBorders>
            <w:shd w:val="clear" w:color="auto" w:fill="auto"/>
            <w:noWrap/>
            <w:vAlign w:val="bottom"/>
            <w:hideMark/>
          </w:tcPr>
          <w:p w14:paraId="4328A31F" w14:textId="77777777" w:rsidR="00D16404" w:rsidRPr="00B03E75" w:rsidRDefault="00D16404" w:rsidP="00373244">
            <w:pPr>
              <w:spacing w:after="0" w:line="240" w:lineRule="auto"/>
              <w:rPr>
                <w:rFonts w:ascii="Arial" w:eastAsia="Times New Roman" w:hAnsi="Arial" w:cs="Arial"/>
                <w:color w:val="000000"/>
                <w:sz w:val="20"/>
                <w:szCs w:val="20"/>
                <w:lang w:eastAsia="en-IN"/>
              </w:rPr>
            </w:pPr>
            <w:r w:rsidRPr="00B03E75">
              <w:rPr>
                <w:rFonts w:ascii="Arial" w:eastAsia="Times New Roman" w:hAnsi="Arial" w:cs="Arial"/>
                <w:color w:val="000000"/>
                <w:sz w:val="20"/>
                <w:szCs w:val="20"/>
                <w:lang w:eastAsia="en-IN"/>
              </w:rPr>
              <w:t>P-102</w:t>
            </w:r>
          </w:p>
        </w:tc>
      </w:tr>
      <w:tr w:rsidR="00D16404" w:rsidRPr="00B03E75" w14:paraId="4F90027E" w14:textId="77777777" w:rsidTr="00373244">
        <w:trPr>
          <w:trHeight w:val="291"/>
        </w:trPr>
        <w:tc>
          <w:tcPr>
            <w:tcW w:w="1271" w:type="dxa"/>
            <w:tcBorders>
              <w:top w:val="nil"/>
              <w:left w:val="single" w:sz="4" w:space="0" w:color="auto"/>
              <w:bottom w:val="single" w:sz="4" w:space="0" w:color="auto"/>
              <w:right w:val="single" w:sz="4" w:space="0" w:color="auto"/>
            </w:tcBorders>
            <w:shd w:val="clear" w:color="auto" w:fill="auto"/>
            <w:noWrap/>
            <w:vAlign w:val="center"/>
            <w:hideMark/>
          </w:tcPr>
          <w:p w14:paraId="6253CBCE" w14:textId="77777777" w:rsidR="00D16404" w:rsidRPr="00B03E75" w:rsidRDefault="00D16404" w:rsidP="00373244">
            <w:pPr>
              <w:spacing w:after="0" w:line="240" w:lineRule="auto"/>
              <w:jc w:val="center"/>
              <w:rPr>
                <w:rFonts w:ascii="Arial" w:eastAsia="Times New Roman" w:hAnsi="Arial" w:cs="Arial"/>
                <w:color w:val="000000"/>
                <w:sz w:val="20"/>
                <w:szCs w:val="20"/>
                <w:lang w:eastAsia="en-IN"/>
              </w:rPr>
            </w:pPr>
            <w:r w:rsidRPr="00B03E75">
              <w:rPr>
                <w:rFonts w:ascii="Arial" w:eastAsia="Times New Roman" w:hAnsi="Arial" w:cs="Arial"/>
                <w:color w:val="000000"/>
                <w:sz w:val="20"/>
                <w:szCs w:val="20"/>
                <w:lang w:eastAsia="en-IN"/>
              </w:rPr>
              <w:t>10</w:t>
            </w:r>
          </w:p>
        </w:tc>
        <w:tc>
          <w:tcPr>
            <w:tcW w:w="6674" w:type="dxa"/>
            <w:tcBorders>
              <w:top w:val="nil"/>
              <w:left w:val="nil"/>
              <w:bottom w:val="single" w:sz="4" w:space="0" w:color="auto"/>
              <w:right w:val="single" w:sz="4" w:space="0" w:color="auto"/>
            </w:tcBorders>
            <w:shd w:val="clear" w:color="auto" w:fill="auto"/>
            <w:noWrap/>
            <w:vAlign w:val="bottom"/>
            <w:hideMark/>
          </w:tcPr>
          <w:p w14:paraId="43BE816A" w14:textId="77777777" w:rsidR="00D16404" w:rsidRPr="00B03E75" w:rsidRDefault="00D16404" w:rsidP="00373244">
            <w:pPr>
              <w:spacing w:after="0" w:line="240" w:lineRule="auto"/>
              <w:rPr>
                <w:rFonts w:ascii="Arial" w:eastAsia="Times New Roman" w:hAnsi="Arial" w:cs="Arial"/>
                <w:color w:val="000000"/>
                <w:sz w:val="20"/>
                <w:szCs w:val="20"/>
                <w:lang w:eastAsia="en-IN"/>
              </w:rPr>
            </w:pPr>
            <w:r w:rsidRPr="00B03E75">
              <w:rPr>
                <w:rFonts w:ascii="Arial" w:eastAsia="Times New Roman" w:hAnsi="Arial" w:cs="Arial"/>
                <w:color w:val="000000"/>
                <w:sz w:val="20"/>
                <w:szCs w:val="20"/>
                <w:lang w:eastAsia="en-IN"/>
              </w:rPr>
              <w:t>Methyl Methacrylic storage tank</w:t>
            </w:r>
          </w:p>
        </w:tc>
        <w:tc>
          <w:tcPr>
            <w:tcW w:w="2210" w:type="dxa"/>
            <w:tcBorders>
              <w:top w:val="nil"/>
              <w:left w:val="nil"/>
              <w:bottom w:val="single" w:sz="4" w:space="0" w:color="auto"/>
              <w:right w:val="single" w:sz="4" w:space="0" w:color="auto"/>
            </w:tcBorders>
            <w:shd w:val="clear" w:color="auto" w:fill="auto"/>
            <w:noWrap/>
            <w:vAlign w:val="bottom"/>
            <w:hideMark/>
          </w:tcPr>
          <w:p w14:paraId="7E77A8B4" w14:textId="77777777" w:rsidR="00D16404" w:rsidRPr="00B03E75" w:rsidRDefault="00D16404" w:rsidP="00373244">
            <w:pPr>
              <w:spacing w:after="0" w:line="240" w:lineRule="auto"/>
              <w:rPr>
                <w:rFonts w:ascii="Arial" w:eastAsia="Times New Roman" w:hAnsi="Arial" w:cs="Arial"/>
                <w:color w:val="000000"/>
                <w:sz w:val="20"/>
                <w:szCs w:val="20"/>
                <w:lang w:eastAsia="en-IN"/>
              </w:rPr>
            </w:pPr>
            <w:r w:rsidRPr="00B03E75">
              <w:rPr>
                <w:rFonts w:ascii="Arial" w:eastAsia="Times New Roman" w:hAnsi="Arial" w:cs="Arial"/>
                <w:color w:val="000000"/>
                <w:sz w:val="20"/>
                <w:szCs w:val="20"/>
                <w:lang w:eastAsia="en-IN"/>
              </w:rPr>
              <w:t>V-103</w:t>
            </w:r>
          </w:p>
        </w:tc>
      </w:tr>
      <w:tr w:rsidR="00D16404" w:rsidRPr="00B03E75" w14:paraId="17602C80" w14:textId="77777777" w:rsidTr="00373244">
        <w:trPr>
          <w:trHeight w:val="291"/>
        </w:trPr>
        <w:tc>
          <w:tcPr>
            <w:tcW w:w="1271" w:type="dxa"/>
            <w:tcBorders>
              <w:top w:val="nil"/>
              <w:left w:val="single" w:sz="4" w:space="0" w:color="auto"/>
              <w:bottom w:val="single" w:sz="4" w:space="0" w:color="auto"/>
              <w:right w:val="single" w:sz="4" w:space="0" w:color="auto"/>
            </w:tcBorders>
            <w:shd w:val="clear" w:color="auto" w:fill="auto"/>
            <w:noWrap/>
            <w:vAlign w:val="center"/>
            <w:hideMark/>
          </w:tcPr>
          <w:p w14:paraId="62BC7469" w14:textId="77777777" w:rsidR="00D16404" w:rsidRPr="00B03E75" w:rsidRDefault="00D16404" w:rsidP="00373244">
            <w:pPr>
              <w:spacing w:after="0" w:line="240" w:lineRule="auto"/>
              <w:jc w:val="center"/>
              <w:rPr>
                <w:rFonts w:ascii="Arial" w:eastAsia="Times New Roman" w:hAnsi="Arial" w:cs="Arial"/>
                <w:color w:val="000000"/>
                <w:sz w:val="20"/>
                <w:szCs w:val="20"/>
                <w:lang w:eastAsia="en-IN"/>
              </w:rPr>
            </w:pPr>
            <w:r w:rsidRPr="00B03E75">
              <w:rPr>
                <w:rFonts w:ascii="Arial" w:eastAsia="Times New Roman" w:hAnsi="Arial" w:cs="Arial"/>
                <w:color w:val="000000"/>
                <w:sz w:val="20"/>
                <w:szCs w:val="20"/>
                <w:lang w:eastAsia="en-IN"/>
              </w:rPr>
              <w:t>11</w:t>
            </w:r>
          </w:p>
        </w:tc>
        <w:tc>
          <w:tcPr>
            <w:tcW w:w="6674" w:type="dxa"/>
            <w:tcBorders>
              <w:top w:val="nil"/>
              <w:left w:val="nil"/>
              <w:bottom w:val="single" w:sz="4" w:space="0" w:color="auto"/>
              <w:right w:val="single" w:sz="4" w:space="0" w:color="auto"/>
            </w:tcBorders>
            <w:shd w:val="clear" w:color="auto" w:fill="auto"/>
            <w:noWrap/>
            <w:vAlign w:val="bottom"/>
            <w:hideMark/>
          </w:tcPr>
          <w:p w14:paraId="72CADBC6" w14:textId="77777777" w:rsidR="00D16404" w:rsidRPr="00B03E75" w:rsidRDefault="00D16404" w:rsidP="00373244">
            <w:pPr>
              <w:spacing w:after="0" w:line="240" w:lineRule="auto"/>
              <w:rPr>
                <w:rFonts w:ascii="Arial" w:eastAsia="Times New Roman" w:hAnsi="Arial" w:cs="Arial"/>
                <w:color w:val="000000"/>
                <w:sz w:val="20"/>
                <w:szCs w:val="20"/>
                <w:lang w:eastAsia="en-IN"/>
              </w:rPr>
            </w:pPr>
            <w:r w:rsidRPr="00B03E75">
              <w:rPr>
                <w:rFonts w:ascii="Arial" w:eastAsia="Times New Roman" w:hAnsi="Arial" w:cs="Arial"/>
                <w:color w:val="000000"/>
                <w:sz w:val="20"/>
                <w:szCs w:val="20"/>
                <w:lang w:eastAsia="en-IN"/>
              </w:rPr>
              <w:t>Methyl Methacrylic Transfer Pump</w:t>
            </w:r>
          </w:p>
        </w:tc>
        <w:tc>
          <w:tcPr>
            <w:tcW w:w="2210" w:type="dxa"/>
            <w:tcBorders>
              <w:top w:val="nil"/>
              <w:left w:val="nil"/>
              <w:bottom w:val="single" w:sz="4" w:space="0" w:color="auto"/>
              <w:right w:val="single" w:sz="4" w:space="0" w:color="auto"/>
            </w:tcBorders>
            <w:shd w:val="clear" w:color="auto" w:fill="auto"/>
            <w:noWrap/>
            <w:vAlign w:val="bottom"/>
            <w:hideMark/>
          </w:tcPr>
          <w:p w14:paraId="6B5E2FE4" w14:textId="77777777" w:rsidR="00D16404" w:rsidRPr="00B03E75" w:rsidRDefault="00D16404" w:rsidP="00373244">
            <w:pPr>
              <w:spacing w:after="0" w:line="240" w:lineRule="auto"/>
              <w:rPr>
                <w:rFonts w:ascii="Arial" w:eastAsia="Times New Roman" w:hAnsi="Arial" w:cs="Arial"/>
                <w:color w:val="000000"/>
                <w:sz w:val="20"/>
                <w:szCs w:val="20"/>
                <w:lang w:eastAsia="en-IN"/>
              </w:rPr>
            </w:pPr>
            <w:r w:rsidRPr="00B03E75">
              <w:rPr>
                <w:rFonts w:ascii="Arial" w:eastAsia="Times New Roman" w:hAnsi="Arial" w:cs="Arial"/>
                <w:color w:val="000000"/>
                <w:sz w:val="20"/>
                <w:szCs w:val="20"/>
                <w:lang w:eastAsia="en-IN"/>
              </w:rPr>
              <w:t>P-103</w:t>
            </w:r>
          </w:p>
        </w:tc>
      </w:tr>
      <w:tr w:rsidR="00D16404" w:rsidRPr="00B03E75" w14:paraId="68239F16" w14:textId="77777777" w:rsidTr="00373244">
        <w:trPr>
          <w:trHeight w:val="291"/>
        </w:trPr>
        <w:tc>
          <w:tcPr>
            <w:tcW w:w="1271" w:type="dxa"/>
            <w:tcBorders>
              <w:top w:val="nil"/>
              <w:left w:val="single" w:sz="4" w:space="0" w:color="auto"/>
              <w:bottom w:val="single" w:sz="4" w:space="0" w:color="auto"/>
              <w:right w:val="single" w:sz="4" w:space="0" w:color="auto"/>
            </w:tcBorders>
            <w:shd w:val="clear" w:color="auto" w:fill="auto"/>
            <w:noWrap/>
            <w:vAlign w:val="center"/>
            <w:hideMark/>
          </w:tcPr>
          <w:p w14:paraId="5F97E8EA" w14:textId="77777777" w:rsidR="00D16404" w:rsidRPr="00B03E75" w:rsidRDefault="00D16404" w:rsidP="00373244">
            <w:pPr>
              <w:spacing w:after="0" w:line="240" w:lineRule="auto"/>
              <w:jc w:val="center"/>
              <w:rPr>
                <w:rFonts w:ascii="Arial" w:eastAsia="Times New Roman" w:hAnsi="Arial" w:cs="Arial"/>
                <w:color w:val="000000"/>
                <w:sz w:val="20"/>
                <w:szCs w:val="20"/>
                <w:lang w:eastAsia="en-IN"/>
              </w:rPr>
            </w:pPr>
            <w:r w:rsidRPr="00B03E75">
              <w:rPr>
                <w:rFonts w:ascii="Arial" w:eastAsia="Times New Roman" w:hAnsi="Arial" w:cs="Arial"/>
                <w:color w:val="000000"/>
                <w:sz w:val="20"/>
                <w:szCs w:val="20"/>
                <w:lang w:eastAsia="en-IN"/>
              </w:rPr>
              <w:t>12</w:t>
            </w:r>
          </w:p>
        </w:tc>
        <w:tc>
          <w:tcPr>
            <w:tcW w:w="6674" w:type="dxa"/>
            <w:tcBorders>
              <w:top w:val="nil"/>
              <w:left w:val="nil"/>
              <w:bottom w:val="single" w:sz="4" w:space="0" w:color="auto"/>
              <w:right w:val="single" w:sz="4" w:space="0" w:color="auto"/>
            </w:tcBorders>
            <w:shd w:val="clear" w:color="auto" w:fill="auto"/>
            <w:noWrap/>
            <w:vAlign w:val="bottom"/>
            <w:hideMark/>
          </w:tcPr>
          <w:p w14:paraId="61CF3E9C" w14:textId="77777777" w:rsidR="00D16404" w:rsidRPr="00B03E75" w:rsidRDefault="00D16404" w:rsidP="00373244">
            <w:pPr>
              <w:spacing w:after="0" w:line="240" w:lineRule="auto"/>
              <w:rPr>
                <w:rFonts w:ascii="Arial" w:eastAsia="Times New Roman" w:hAnsi="Arial" w:cs="Arial"/>
                <w:color w:val="000000"/>
                <w:sz w:val="20"/>
                <w:szCs w:val="20"/>
                <w:lang w:eastAsia="en-IN"/>
              </w:rPr>
            </w:pPr>
            <w:r w:rsidRPr="00B03E75">
              <w:rPr>
                <w:rFonts w:ascii="Arial" w:eastAsia="Times New Roman" w:hAnsi="Arial" w:cs="Arial"/>
                <w:color w:val="000000"/>
                <w:sz w:val="20"/>
                <w:szCs w:val="20"/>
                <w:lang w:eastAsia="en-IN"/>
              </w:rPr>
              <w:t>Jacketed Blender</w:t>
            </w:r>
          </w:p>
        </w:tc>
        <w:tc>
          <w:tcPr>
            <w:tcW w:w="2210" w:type="dxa"/>
            <w:tcBorders>
              <w:top w:val="nil"/>
              <w:left w:val="nil"/>
              <w:bottom w:val="single" w:sz="4" w:space="0" w:color="auto"/>
              <w:right w:val="single" w:sz="4" w:space="0" w:color="auto"/>
            </w:tcBorders>
            <w:shd w:val="clear" w:color="auto" w:fill="auto"/>
            <w:noWrap/>
            <w:vAlign w:val="bottom"/>
            <w:hideMark/>
          </w:tcPr>
          <w:p w14:paraId="66A1CC33" w14:textId="77777777" w:rsidR="00D16404" w:rsidRPr="00B03E75" w:rsidRDefault="00D16404" w:rsidP="00373244">
            <w:pPr>
              <w:spacing w:after="0" w:line="240" w:lineRule="auto"/>
              <w:rPr>
                <w:rFonts w:ascii="Arial" w:eastAsia="Times New Roman" w:hAnsi="Arial" w:cs="Arial"/>
                <w:color w:val="000000"/>
                <w:sz w:val="20"/>
                <w:szCs w:val="20"/>
                <w:lang w:eastAsia="en-IN"/>
              </w:rPr>
            </w:pPr>
            <w:r w:rsidRPr="00B03E75">
              <w:rPr>
                <w:rFonts w:ascii="Arial" w:eastAsia="Times New Roman" w:hAnsi="Arial" w:cs="Arial"/>
                <w:color w:val="000000"/>
                <w:sz w:val="20"/>
                <w:szCs w:val="20"/>
                <w:lang w:eastAsia="en-IN"/>
              </w:rPr>
              <w:t>B-101</w:t>
            </w:r>
          </w:p>
        </w:tc>
      </w:tr>
      <w:tr w:rsidR="00D16404" w:rsidRPr="00B03E75" w14:paraId="64D627AF" w14:textId="77777777" w:rsidTr="00373244">
        <w:trPr>
          <w:trHeight w:val="291"/>
        </w:trPr>
        <w:tc>
          <w:tcPr>
            <w:tcW w:w="1271" w:type="dxa"/>
            <w:tcBorders>
              <w:top w:val="nil"/>
              <w:left w:val="single" w:sz="4" w:space="0" w:color="auto"/>
              <w:bottom w:val="single" w:sz="4" w:space="0" w:color="auto"/>
              <w:right w:val="single" w:sz="4" w:space="0" w:color="auto"/>
            </w:tcBorders>
            <w:shd w:val="clear" w:color="auto" w:fill="auto"/>
            <w:noWrap/>
            <w:vAlign w:val="center"/>
            <w:hideMark/>
          </w:tcPr>
          <w:p w14:paraId="399AF1AC" w14:textId="77777777" w:rsidR="00D16404" w:rsidRPr="00B03E75" w:rsidRDefault="00D16404" w:rsidP="00373244">
            <w:pPr>
              <w:spacing w:after="0" w:line="240" w:lineRule="auto"/>
              <w:jc w:val="center"/>
              <w:rPr>
                <w:rFonts w:ascii="Arial" w:eastAsia="Times New Roman" w:hAnsi="Arial" w:cs="Arial"/>
                <w:color w:val="000000"/>
                <w:sz w:val="20"/>
                <w:szCs w:val="20"/>
                <w:lang w:eastAsia="en-IN"/>
              </w:rPr>
            </w:pPr>
            <w:r w:rsidRPr="00B03E75">
              <w:rPr>
                <w:rFonts w:ascii="Arial" w:eastAsia="Times New Roman" w:hAnsi="Arial" w:cs="Arial"/>
                <w:color w:val="000000"/>
                <w:sz w:val="20"/>
                <w:szCs w:val="20"/>
                <w:lang w:eastAsia="en-IN"/>
              </w:rPr>
              <w:t>13</w:t>
            </w:r>
          </w:p>
        </w:tc>
        <w:tc>
          <w:tcPr>
            <w:tcW w:w="6674" w:type="dxa"/>
            <w:tcBorders>
              <w:top w:val="nil"/>
              <w:left w:val="nil"/>
              <w:bottom w:val="single" w:sz="4" w:space="0" w:color="auto"/>
              <w:right w:val="single" w:sz="4" w:space="0" w:color="auto"/>
            </w:tcBorders>
            <w:shd w:val="clear" w:color="auto" w:fill="auto"/>
            <w:noWrap/>
            <w:vAlign w:val="bottom"/>
            <w:hideMark/>
          </w:tcPr>
          <w:p w14:paraId="083635CB" w14:textId="77777777" w:rsidR="00D16404" w:rsidRPr="00B03E75" w:rsidRDefault="00D16404" w:rsidP="00373244">
            <w:pPr>
              <w:spacing w:after="0" w:line="240" w:lineRule="auto"/>
              <w:rPr>
                <w:rFonts w:ascii="Arial" w:eastAsia="Times New Roman" w:hAnsi="Arial" w:cs="Arial"/>
                <w:color w:val="000000"/>
                <w:sz w:val="20"/>
                <w:szCs w:val="20"/>
                <w:lang w:eastAsia="en-IN"/>
              </w:rPr>
            </w:pPr>
            <w:r w:rsidRPr="00B03E75">
              <w:rPr>
                <w:rFonts w:ascii="Arial" w:eastAsia="Times New Roman" w:hAnsi="Arial" w:cs="Arial"/>
                <w:color w:val="000000"/>
                <w:sz w:val="20"/>
                <w:szCs w:val="20"/>
                <w:lang w:eastAsia="en-IN"/>
              </w:rPr>
              <w:t>Packaging Equipment</w:t>
            </w:r>
          </w:p>
        </w:tc>
        <w:tc>
          <w:tcPr>
            <w:tcW w:w="2210" w:type="dxa"/>
            <w:tcBorders>
              <w:top w:val="nil"/>
              <w:left w:val="nil"/>
              <w:bottom w:val="single" w:sz="4" w:space="0" w:color="auto"/>
              <w:right w:val="single" w:sz="4" w:space="0" w:color="auto"/>
            </w:tcBorders>
            <w:shd w:val="clear" w:color="auto" w:fill="auto"/>
            <w:noWrap/>
            <w:vAlign w:val="bottom"/>
            <w:hideMark/>
          </w:tcPr>
          <w:p w14:paraId="22BA6C36" w14:textId="77777777" w:rsidR="00D16404" w:rsidRPr="00B03E75" w:rsidRDefault="00D16404" w:rsidP="00373244">
            <w:pPr>
              <w:spacing w:after="0" w:line="240" w:lineRule="auto"/>
              <w:rPr>
                <w:rFonts w:ascii="Arial" w:eastAsia="Times New Roman" w:hAnsi="Arial" w:cs="Arial"/>
                <w:color w:val="000000"/>
                <w:sz w:val="20"/>
                <w:szCs w:val="20"/>
                <w:lang w:eastAsia="en-IN"/>
              </w:rPr>
            </w:pPr>
            <w:r w:rsidRPr="00B03E75">
              <w:rPr>
                <w:rFonts w:ascii="Arial" w:eastAsia="Times New Roman" w:hAnsi="Arial" w:cs="Arial"/>
                <w:color w:val="000000"/>
                <w:sz w:val="20"/>
                <w:szCs w:val="20"/>
                <w:lang w:eastAsia="en-IN"/>
              </w:rPr>
              <w:t>PA-101</w:t>
            </w:r>
          </w:p>
        </w:tc>
      </w:tr>
    </w:tbl>
    <w:p w14:paraId="06BD5D23" w14:textId="77777777" w:rsidR="00D16404" w:rsidRDefault="00D16404" w:rsidP="00D16404">
      <w:pPr>
        <w:spacing w:line="240" w:lineRule="auto"/>
        <w:rPr>
          <w:rFonts w:ascii="Verdana" w:hAnsi="Verdana"/>
          <w:b/>
          <w:bCs/>
          <w:sz w:val="20"/>
          <w:szCs w:val="20"/>
        </w:rPr>
      </w:pPr>
    </w:p>
    <w:p w14:paraId="4096AF8B" w14:textId="77777777" w:rsidR="00D16404" w:rsidRDefault="00D16404" w:rsidP="00D16404">
      <w:pPr>
        <w:spacing w:line="240" w:lineRule="auto"/>
        <w:rPr>
          <w:rFonts w:ascii="Verdana" w:hAnsi="Verdana"/>
          <w:b/>
          <w:bCs/>
          <w:sz w:val="20"/>
          <w:szCs w:val="20"/>
        </w:rPr>
      </w:pPr>
    </w:p>
    <w:p w14:paraId="6FD94DEC" w14:textId="77777777" w:rsidR="00D16404" w:rsidRDefault="00D16404" w:rsidP="00D16404">
      <w:pPr>
        <w:tabs>
          <w:tab w:val="left" w:pos="1365"/>
        </w:tabs>
        <w:spacing w:line="360" w:lineRule="auto"/>
        <w:jc w:val="both"/>
        <w:rPr>
          <w:rFonts w:ascii="Arial" w:hAnsi="Arial" w:cs="Arial"/>
          <w:b/>
          <w:bCs/>
          <w:sz w:val="24"/>
          <w:szCs w:val="24"/>
        </w:rPr>
      </w:pPr>
      <w:r>
        <w:rPr>
          <w:rFonts w:ascii="Arial" w:hAnsi="Arial" w:cs="Arial"/>
          <w:b/>
          <w:bCs/>
          <w:sz w:val="24"/>
          <w:szCs w:val="24"/>
        </w:rPr>
        <w:t>4.1.5. Technology Licensor</w:t>
      </w:r>
    </w:p>
    <w:p w14:paraId="7E8F3C2F" w14:textId="77777777" w:rsidR="00D16404" w:rsidRPr="00F80A4F" w:rsidRDefault="00D16404" w:rsidP="00F14E20">
      <w:pPr>
        <w:pStyle w:val="ListParagraph"/>
        <w:numPr>
          <w:ilvl w:val="0"/>
          <w:numId w:val="21"/>
        </w:numPr>
        <w:tabs>
          <w:tab w:val="left" w:pos="1365"/>
        </w:tabs>
        <w:spacing w:line="360" w:lineRule="auto"/>
        <w:jc w:val="both"/>
        <w:rPr>
          <w:sz w:val="24"/>
          <w:szCs w:val="24"/>
        </w:rPr>
      </w:pPr>
      <w:r w:rsidRPr="00F80A4F">
        <w:rPr>
          <w:sz w:val="24"/>
          <w:szCs w:val="24"/>
        </w:rPr>
        <w:t xml:space="preserve">Vinyl ester resins are downstream product of Epoxy Resin. Mostly manufacturing companies have their in-house technology and R&amp;D facilities to make formulations. </w:t>
      </w:r>
    </w:p>
    <w:p w14:paraId="5804D52D" w14:textId="448E3AB8" w:rsidR="00D16404" w:rsidRPr="00F80A4F" w:rsidRDefault="00D16404" w:rsidP="00F14E20">
      <w:pPr>
        <w:pStyle w:val="ListParagraph"/>
        <w:numPr>
          <w:ilvl w:val="0"/>
          <w:numId w:val="21"/>
        </w:numPr>
        <w:tabs>
          <w:tab w:val="left" w:pos="1365"/>
        </w:tabs>
        <w:spacing w:line="360" w:lineRule="auto"/>
        <w:jc w:val="both"/>
        <w:rPr>
          <w:sz w:val="24"/>
          <w:szCs w:val="24"/>
        </w:rPr>
      </w:pPr>
      <w:r w:rsidRPr="00F80A4F">
        <w:rPr>
          <w:sz w:val="24"/>
          <w:szCs w:val="24"/>
        </w:rPr>
        <w:t xml:space="preserve">Major reactions are carried out with the help of batch reactor and blender which can be outsourced. </w:t>
      </w:r>
      <w:r w:rsidR="00A212FD" w:rsidRPr="00A212FD">
        <w:rPr>
          <w:sz w:val="24"/>
          <w:szCs w:val="24"/>
        </w:rPr>
        <w:t>For 30KTPA, 15 different size reactors of 1 to 20 tons to produce 45 tons per batch.</w:t>
      </w:r>
    </w:p>
    <w:p w14:paraId="4C731429" w14:textId="77777777" w:rsidR="00D16404" w:rsidRPr="00F80A4F" w:rsidRDefault="00D16404" w:rsidP="00F14E20">
      <w:pPr>
        <w:pStyle w:val="ListParagraph"/>
        <w:numPr>
          <w:ilvl w:val="0"/>
          <w:numId w:val="21"/>
        </w:numPr>
        <w:tabs>
          <w:tab w:val="left" w:pos="1365"/>
        </w:tabs>
        <w:spacing w:line="360" w:lineRule="auto"/>
        <w:jc w:val="both"/>
        <w:rPr>
          <w:sz w:val="24"/>
          <w:szCs w:val="24"/>
        </w:rPr>
      </w:pPr>
      <w:r w:rsidRPr="00F80A4F">
        <w:rPr>
          <w:sz w:val="24"/>
          <w:szCs w:val="24"/>
        </w:rPr>
        <w:t>Generally</w:t>
      </w:r>
      <w:r>
        <w:rPr>
          <w:sz w:val="24"/>
          <w:szCs w:val="24"/>
        </w:rPr>
        <w:t>,</w:t>
      </w:r>
      <w:r w:rsidRPr="00F80A4F">
        <w:rPr>
          <w:sz w:val="24"/>
          <w:szCs w:val="24"/>
        </w:rPr>
        <w:t xml:space="preserve"> </w:t>
      </w:r>
      <w:r>
        <w:rPr>
          <w:sz w:val="24"/>
          <w:szCs w:val="24"/>
        </w:rPr>
        <w:t>m</w:t>
      </w:r>
      <w:r w:rsidRPr="00F80A4F">
        <w:rPr>
          <w:sz w:val="24"/>
          <w:szCs w:val="24"/>
        </w:rPr>
        <w:t xml:space="preserve">anufacturing process involves mixing of feedstock material in batch reactor and blending with organic solvent such as styrene monomer. </w:t>
      </w:r>
    </w:p>
    <w:p w14:paraId="75D9498D" w14:textId="77777777" w:rsidR="00D16404" w:rsidRPr="00D97B15" w:rsidRDefault="00D16404" w:rsidP="00F14E20">
      <w:pPr>
        <w:pStyle w:val="ListParagraph"/>
        <w:numPr>
          <w:ilvl w:val="0"/>
          <w:numId w:val="21"/>
        </w:numPr>
        <w:tabs>
          <w:tab w:val="left" w:pos="1365"/>
        </w:tabs>
        <w:spacing w:line="360" w:lineRule="auto"/>
        <w:jc w:val="both"/>
        <w:rPr>
          <w:b/>
          <w:bCs/>
        </w:rPr>
      </w:pPr>
      <w:r w:rsidRPr="00F80A4F">
        <w:rPr>
          <w:sz w:val="24"/>
          <w:szCs w:val="24"/>
        </w:rPr>
        <w:t xml:space="preserve">There is no technology licensor for the product. Indian manufacturing company Atul limited has vertically integrated Epoxy resin capacity and downstream integrated Vinyl Ester Resin capacity while other Indian players such as Innovative Resins, Satyen Polymers, Mechemco Resins among others have </w:t>
      </w:r>
      <w:r>
        <w:rPr>
          <w:sz w:val="24"/>
          <w:szCs w:val="24"/>
        </w:rPr>
        <w:t>i</w:t>
      </w:r>
      <w:r w:rsidRPr="00F80A4F">
        <w:rPr>
          <w:sz w:val="24"/>
          <w:szCs w:val="24"/>
        </w:rPr>
        <w:t>n-house batch reactor set up. However, they import feedstocks Epoxy resin, Bisphenol-A, and other additives from the domestic or international market.</w:t>
      </w:r>
    </w:p>
    <w:p w14:paraId="2BE78C34" w14:textId="29AAC528" w:rsidR="00D16404" w:rsidRDefault="00D16404" w:rsidP="00D16404">
      <w:pPr>
        <w:tabs>
          <w:tab w:val="left" w:pos="1365"/>
        </w:tabs>
        <w:spacing w:line="360" w:lineRule="auto"/>
        <w:jc w:val="both"/>
        <w:rPr>
          <w:b/>
          <w:bCs/>
        </w:rPr>
      </w:pPr>
    </w:p>
    <w:p w14:paraId="175A6746" w14:textId="0238B6CF" w:rsidR="00D16404" w:rsidRDefault="00D16404" w:rsidP="00D16404">
      <w:pPr>
        <w:tabs>
          <w:tab w:val="left" w:pos="1365"/>
        </w:tabs>
        <w:spacing w:line="360" w:lineRule="auto"/>
        <w:jc w:val="both"/>
        <w:rPr>
          <w:b/>
          <w:bCs/>
        </w:rPr>
      </w:pPr>
    </w:p>
    <w:p w14:paraId="54C9D686" w14:textId="5E37BCC7" w:rsidR="00D16404" w:rsidRDefault="00D16404" w:rsidP="00D16404">
      <w:pPr>
        <w:tabs>
          <w:tab w:val="left" w:pos="1365"/>
        </w:tabs>
        <w:spacing w:line="360" w:lineRule="auto"/>
        <w:jc w:val="both"/>
        <w:rPr>
          <w:b/>
          <w:bCs/>
        </w:rPr>
      </w:pPr>
    </w:p>
    <w:p w14:paraId="1B5216EE" w14:textId="77777777" w:rsidR="00D16404" w:rsidRDefault="00D16404" w:rsidP="00D16404">
      <w:pPr>
        <w:tabs>
          <w:tab w:val="left" w:pos="1365"/>
        </w:tabs>
        <w:spacing w:line="360" w:lineRule="auto"/>
        <w:jc w:val="both"/>
        <w:rPr>
          <w:b/>
          <w:bCs/>
        </w:rPr>
      </w:pPr>
    </w:p>
    <w:p w14:paraId="6CFA629B" w14:textId="23CB7AA2" w:rsidR="00D16404" w:rsidRDefault="00D16404" w:rsidP="00D16404">
      <w:pPr>
        <w:tabs>
          <w:tab w:val="left" w:pos="1365"/>
        </w:tabs>
        <w:spacing w:line="360" w:lineRule="auto"/>
        <w:jc w:val="both"/>
        <w:rPr>
          <w:rFonts w:ascii="Arial" w:hAnsi="Arial" w:cs="Arial"/>
          <w:b/>
          <w:bCs/>
          <w:sz w:val="24"/>
          <w:szCs w:val="24"/>
        </w:rPr>
      </w:pPr>
      <w:r w:rsidRPr="00D97B15">
        <w:rPr>
          <w:rFonts w:ascii="Arial" w:hAnsi="Arial" w:cs="Arial"/>
          <w:b/>
          <w:bCs/>
          <w:sz w:val="24"/>
          <w:szCs w:val="24"/>
        </w:rPr>
        <w:t>4.</w:t>
      </w:r>
      <w:r>
        <w:rPr>
          <w:rFonts w:ascii="Arial" w:hAnsi="Arial" w:cs="Arial"/>
          <w:b/>
          <w:bCs/>
          <w:sz w:val="24"/>
          <w:szCs w:val="24"/>
        </w:rPr>
        <w:t>1</w:t>
      </w:r>
      <w:r w:rsidRPr="00D97B15">
        <w:rPr>
          <w:rFonts w:ascii="Arial" w:hAnsi="Arial" w:cs="Arial"/>
          <w:b/>
          <w:bCs/>
          <w:sz w:val="24"/>
          <w:szCs w:val="24"/>
        </w:rPr>
        <w:t xml:space="preserve">.6. </w:t>
      </w:r>
      <w:r>
        <w:rPr>
          <w:rFonts w:ascii="Arial" w:hAnsi="Arial" w:cs="Arial"/>
          <w:b/>
          <w:bCs/>
          <w:sz w:val="24"/>
          <w:szCs w:val="24"/>
        </w:rPr>
        <w:t>Utilities Overview (For a 30 KTPA plant)</w:t>
      </w:r>
    </w:p>
    <w:p w14:paraId="5CA5CB98" w14:textId="77777777" w:rsidR="00D16404" w:rsidRDefault="00D16404" w:rsidP="00D16404">
      <w:pPr>
        <w:tabs>
          <w:tab w:val="left" w:pos="1365"/>
        </w:tabs>
        <w:spacing w:line="360" w:lineRule="auto"/>
        <w:jc w:val="both"/>
        <w:rPr>
          <w:rFonts w:ascii="Arial" w:hAnsi="Arial" w:cs="Arial"/>
          <w:b/>
          <w:bCs/>
          <w:sz w:val="24"/>
          <w:szCs w:val="24"/>
        </w:rPr>
      </w:pPr>
      <w:r w:rsidRPr="00803ACD">
        <w:rPr>
          <w:rFonts w:ascii="Arial" w:hAnsi="Arial" w:cs="Arial"/>
          <w:b/>
          <w:bCs/>
          <w:sz w:val="24"/>
          <w:szCs w:val="24"/>
        </w:rPr>
        <w:t>Energy/power Requirements</w:t>
      </w:r>
      <w:r>
        <w:rPr>
          <w:rFonts w:ascii="Arial" w:hAnsi="Arial" w:cs="Arial"/>
          <w:b/>
          <w:bCs/>
          <w:sz w:val="24"/>
          <w:szCs w:val="24"/>
        </w:rPr>
        <w:tab/>
      </w:r>
    </w:p>
    <w:p w14:paraId="5F8066A6" w14:textId="77777777" w:rsidR="00D16404" w:rsidRPr="00803ACD" w:rsidRDefault="00D16404" w:rsidP="00F14E20">
      <w:pPr>
        <w:pStyle w:val="ListParagraph"/>
        <w:numPr>
          <w:ilvl w:val="0"/>
          <w:numId w:val="23"/>
        </w:numPr>
        <w:tabs>
          <w:tab w:val="left" w:pos="1365"/>
        </w:tabs>
        <w:spacing w:line="360" w:lineRule="auto"/>
        <w:jc w:val="both"/>
        <w:rPr>
          <w:b/>
          <w:bCs/>
          <w:sz w:val="24"/>
          <w:szCs w:val="24"/>
        </w:rPr>
      </w:pPr>
      <w:r>
        <w:rPr>
          <w:sz w:val="24"/>
          <w:szCs w:val="24"/>
        </w:rPr>
        <w:t>Total connected load is 1000 KW which is sufficient to carry out proposed vinyl ester resin manufacturing activity.</w:t>
      </w:r>
      <w:r>
        <w:rPr>
          <w:sz w:val="24"/>
          <w:szCs w:val="24"/>
        </w:rPr>
        <w:tab/>
      </w:r>
    </w:p>
    <w:p w14:paraId="5BEEE5BD" w14:textId="77777777" w:rsidR="00D16404" w:rsidRDefault="00D16404" w:rsidP="00D16404">
      <w:pPr>
        <w:tabs>
          <w:tab w:val="left" w:pos="1365"/>
        </w:tabs>
        <w:spacing w:line="360" w:lineRule="auto"/>
        <w:jc w:val="both"/>
        <w:rPr>
          <w:rFonts w:ascii="Arial" w:hAnsi="Arial" w:cs="Arial"/>
          <w:b/>
          <w:bCs/>
          <w:sz w:val="24"/>
          <w:szCs w:val="24"/>
        </w:rPr>
      </w:pPr>
      <w:r>
        <w:rPr>
          <w:rFonts w:ascii="Arial" w:hAnsi="Arial" w:cs="Arial"/>
          <w:b/>
          <w:bCs/>
          <w:sz w:val="24"/>
          <w:szCs w:val="24"/>
        </w:rPr>
        <w:t xml:space="preserve">Fuel </w:t>
      </w:r>
    </w:p>
    <w:p w14:paraId="76F07207" w14:textId="77777777" w:rsidR="00D16404" w:rsidRPr="001E3098" w:rsidRDefault="00D16404" w:rsidP="00F14E20">
      <w:pPr>
        <w:pStyle w:val="ListParagraph"/>
        <w:numPr>
          <w:ilvl w:val="0"/>
          <w:numId w:val="23"/>
        </w:numPr>
        <w:tabs>
          <w:tab w:val="left" w:pos="1365"/>
        </w:tabs>
        <w:spacing w:line="360" w:lineRule="auto"/>
        <w:jc w:val="both"/>
        <w:rPr>
          <w:b/>
          <w:bCs/>
          <w:sz w:val="24"/>
          <w:szCs w:val="24"/>
        </w:rPr>
      </w:pPr>
      <w:r>
        <w:rPr>
          <w:sz w:val="24"/>
          <w:szCs w:val="24"/>
        </w:rPr>
        <w:t xml:space="preserve">LDO will be used as fuel in Thermic Oil Heater with quantity 352 Lit./Hr. Electricity will be used in reactors. </w:t>
      </w:r>
    </w:p>
    <w:p w14:paraId="015365BE" w14:textId="77777777" w:rsidR="00D16404" w:rsidRPr="001E3098" w:rsidRDefault="00D16404" w:rsidP="00F14E20">
      <w:pPr>
        <w:pStyle w:val="ListParagraph"/>
        <w:numPr>
          <w:ilvl w:val="0"/>
          <w:numId w:val="23"/>
        </w:numPr>
        <w:tabs>
          <w:tab w:val="left" w:pos="1365"/>
        </w:tabs>
        <w:spacing w:line="360" w:lineRule="auto"/>
        <w:jc w:val="both"/>
        <w:rPr>
          <w:b/>
          <w:bCs/>
          <w:sz w:val="24"/>
          <w:szCs w:val="24"/>
        </w:rPr>
      </w:pPr>
      <w:r>
        <w:rPr>
          <w:sz w:val="24"/>
          <w:szCs w:val="24"/>
        </w:rPr>
        <w:t>Diesel will be used to run the D.G. set, if needed.</w:t>
      </w:r>
    </w:p>
    <w:p w14:paraId="7772CC6A" w14:textId="77777777" w:rsidR="00D16404" w:rsidRDefault="00D16404" w:rsidP="00D16404">
      <w:pPr>
        <w:tabs>
          <w:tab w:val="left" w:pos="1365"/>
        </w:tabs>
        <w:spacing w:line="360" w:lineRule="auto"/>
        <w:jc w:val="both"/>
        <w:rPr>
          <w:rFonts w:ascii="Arial" w:hAnsi="Arial" w:cs="Arial"/>
          <w:b/>
          <w:bCs/>
          <w:sz w:val="24"/>
          <w:szCs w:val="24"/>
        </w:rPr>
      </w:pPr>
      <w:r w:rsidRPr="00A07604">
        <w:rPr>
          <w:rFonts w:ascii="Arial" w:hAnsi="Arial" w:cs="Arial"/>
          <w:b/>
          <w:bCs/>
          <w:sz w:val="24"/>
          <w:szCs w:val="24"/>
        </w:rPr>
        <w:t>Water Requirement</w:t>
      </w:r>
    </w:p>
    <w:p w14:paraId="0A18E6AA" w14:textId="77777777" w:rsidR="00D16404" w:rsidRPr="00B66C11" w:rsidRDefault="00D16404" w:rsidP="00F14E20">
      <w:pPr>
        <w:pStyle w:val="ListParagraph"/>
        <w:numPr>
          <w:ilvl w:val="0"/>
          <w:numId w:val="24"/>
        </w:numPr>
        <w:tabs>
          <w:tab w:val="left" w:pos="1365"/>
        </w:tabs>
        <w:spacing w:line="360" w:lineRule="auto"/>
        <w:jc w:val="both"/>
        <w:rPr>
          <w:b/>
          <w:bCs/>
          <w:sz w:val="24"/>
          <w:szCs w:val="24"/>
        </w:rPr>
      </w:pPr>
      <w:r w:rsidRPr="00A07604">
        <w:rPr>
          <w:sz w:val="24"/>
          <w:szCs w:val="24"/>
        </w:rPr>
        <w:t xml:space="preserve">Total water requirement will be </w:t>
      </w:r>
      <w:r>
        <w:rPr>
          <w:sz w:val="24"/>
          <w:szCs w:val="24"/>
        </w:rPr>
        <w:t>5</w:t>
      </w:r>
      <w:r w:rsidRPr="00A07604">
        <w:rPr>
          <w:sz w:val="24"/>
          <w:szCs w:val="24"/>
        </w:rPr>
        <w:t xml:space="preserve"> KL/da</w:t>
      </w:r>
      <w:r>
        <w:rPr>
          <w:sz w:val="24"/>
          <w:szCs w:val="24"/>
        </w:rPr>
        <w:t>y for the vinyl ester resin plant which will be used in cooling. There is no use of any water in vinyl ester resin manufacturing process.</w:t>
      </w:r>
    </w:p>
    <w:tbl>
      <w:tblPr>
        <w:tblW w:w="9936" w:type="dxa"/>
        <w:tblLook w:val="04A0" w:firstRow="1" w:lastRow="0" w:firstColumn="1" w:lastColumn="0" w:noHBand="0" w:noVBand="1"/>
      </w:tblPr>
      <w:tblGrid>
        <w:gridCol w:w="1817"/>
        <w:gridCol w:w="2210"/>
        <w:gridCol w:w="3106"/>
        <w:gridCol w:w="2803"/>
      </w:tblGrid>
      <w:tr w:rsidR="00D16404" w:rsidRPr="00B370EC" w14:paraId="7855E922" w14:textId="77777777" w:rsidTr="00373244">
        <w:trPr>
          <w:trHeight w:val="711"/>
        </w:trPr>
        <w:tc>
          <w:tcPr>
            <w:tcW w:w="1817" w:type="dxa"/>
            <w:tcBorders>
              <w:top w:val="single" w:sz="4" w:space="0" w:color="auto"/>
              <w:left w:val="single" w:sz="4" w:space="0" w:color="auto"/>
              <w:bottom w:val="single" w:sz="4" w:space="0" w:color="auto"/>
              <w:right w:val="single" w:sz="4" w:space="0" w:color="auto"/>
            </w:tcBorders>
            <w:shd w:val="clear" w:color="auto" w:fill="C00000"/>
            <w:noWrap/>
            <w:vAlign w:val="bottom"/>
            <w:hideMark/>
          </w:tcPr>
          <w:p w14:paraId="7855B2D7" w14:textId="77777777" w:rsidR="00D16404" w:rsidRPr="00B370EC" w:rsidRDefault="00D16404" w:rsidP="00373244">
            <w:pPr>
              <w:spacing w:after="0" w:line="240" w:lineRule="auto"/>
              <w:rPr>
                <w:rFonts w:ascii="Arial" w:eastAsia="Times New Roman" w:hAnsi="Arial" w:cs="Arial"/>
                <w:b/>
                <w:bCs/>
                <w:color w:val="FFFFFF" w:themeColor="background1"/>
                <w:sz w:val="20"/>
                <w:szCs w:val="20"/>
                <w:lang w:val="en-US"/>
              </w:rPr>
            </w:pPr>
            <w:r w:rsidRPr="00B370EC">
              <w:rPr>
                <w:rFonts w:ascii="Arial" w:eastAsia="Times New Roman" w:hAnsi="Arial" w:cs="Arial"/>
                <w:b/>
                <w:bCs/>
                <w:color w:val="FFFFFF" w:themeColor="background1"/>
                <w:sz w:val="20"/>
                <w:szCs w:val="20"/>
                <w:lang w:val="en-US"/>
              </w:rPr>
              <w:t xml:space="preserve">Sr. No. </w:t>
            </w:r>
          </w:p>
        </w:tc>
        <w:tc>
          <w:tcPr>
            <w:tcW w:w="2210" w:type="dxa"/>
            <w:tcBorders>
              <w:top w:val="single" w:sz="4" w:space="0" w:color="auto"/>
              <w:left w:val="nil"/>
              <w:bottom w:val="single" w:sz="4" w:space="0" w:color="auto"/>
              <w:right w:val="single" w:sz="4" w:space="0" w:color="auto"/>
            </w:tcBorders>
            <w:shd w:val="clear" w:color="auto" w:fill="C00000"/>
            <w:noWrap/>
            <w:vAlign w:val="bottom"/>
            <w:hideMark/>
          </w:tcPr>
          <w:p w14:paraId="0ABACCF5" w14:textId="77777777" w:rsidR="00D16404" w:rsidRPr="00B370EC" w:rsidRDefault="00D16404" w:rsidP="00373244">
            <w:pPr>
              <w:spacing w:after="0" w:line="240" w:lineRule="auto"/>
              <w:rPr>
                <w:rFonts w:ascii="Arial" w:eastAsia="Times New Roman" w:hAnsi="Arial" w:cs="Arial"/>
                <w:b/>
                <w:bCs/>
                <w:color w:val="FFFFFF" w:themeColor="background1"/>
                <w:sz w:val="20"/>
                <w:szCs w:val="20"/>
                <w:lang w:val="en-US"/>
              </w:rPr>
            </w:pPr>
            <w:r w:rsidRPr="00B370EC">
              <w:rPr>
                <w:rFonts w:ascii="Arial" w:eastAsia="Times New Roman" w:hAnsi="Arial" w:cs="Arial"/>
                <w:b/>
                <w:bCs/>
                <w:color w:val="FFFFFF" w:themeColor="background1"/>
                <w:sz w:val="20"/>
                <w:szCs w:val="20"/>
                <w:lang w:val="en-US"/>
              </w:rPr>
              <w:t>Usage</w:t>
            </w:r>
          </w:p>
        </w:tc>
        <w:tc>
          <w:tcPr>
            <w:tcW w:w="3106" w:type="dxa"/>
            <w:tcBorders>
              <w:top w:val="single" w:sz="4" w:space="0" w:color="auto"/>
              <w:left w:val="nil"/>
              <w:bottom w:val="single" w:sz="4" w:space="0" w:color="auto"/>
              <w:right w:val="single" w:sz="4" w:space="0" w:color="auto"/>
            </w:tcBorders>
            <w:shd w:val="clear" w:color="auto" w:fill="C00000"/>
            <w:vAlign w:val="bottom"/>
            <w:hideMark/>
          </w:tcPr>
          <w:p w14:paraId="3B558761" w14:textId="77777777" w:rsidR="00D16404" w:rsidRPr="00B370EC" w:rsidRDefault="00D16404" w:rsidP="00373244">
            <w:pPr>
              <w:spacing w:after="0" w:line="240" w:lineRule="auto"/>
              <w:rPr>
                <w:rFonts w:ascii="Arial" w:eastAsia="Times New Roman" w:hAnsi="Arial" w:cs="Arial"/>
                <w:b/>
                <w:bCs/>
                <w:color w:val="FFFFFF" w:themeColor="background1"/>
                <w:sz w:val="20"/>
                <w:szCs w:val="20"/>
                <w:lang w:val="en-US"/>
              </w:rPr>
            </w:pPr>
            <w:r w:rsidRPr="00B370EC">
              <w:rPr>
                <w:rFonts w:ascii="Arial" w:eastAsia="Times New Roman" w:hAnsi="Arial" w:cs="Arial"/>
                <w:b/>
                <w:bCs/>
                <w:color w:val="FFFFFF" w:themeColor="background1"/>
                <w:sz w:val="20"/>
                <w:szCs w:val="20"/>
                <w:lang w:val="en-US"/>
              </w:rPr>
              <w:t>Water consumption (KL/Day)</w:t>
            </w:r>
          </w:p>
        </w:tc>
        <w:tc>
          <w:tcPr>
            <w:tcW w:w="2803" w:type="dxa"/>
            <w:tcBorders>
              <w:top w:val="single" w:sz="4" w:space="0" w:color="auto"/>
              <w:left w:val="nil"/>
              <w:bottom w:val="single" w:sz="4" w:space="0" w:color="auto"/>
              <w:right w:val="single" w:sz="4" w:space="0" w:color="auto"/>
            </w:tcBorders>
            <w:shd w:val="clear" w:color="auto" w:fill="C00000"/>
            <w:vAlign w:val="bottom"/>
            <w:hideMark/>
          </w:tcPr>
          <w:p w14:paraId="5B376CCD" w14:textId="77777777" w:rsidR="00D16404" w:rsidRPr="00B370EC" w:rsidRDefault="00D16404" w:rsidP="00373244">
            <w:pPr>
              <w:spacing w:after="0" w:line="240" w:lineRule="auto"/>
              <w:rPr>
                <w:rFonts w:ascii="Arial" w:eastAsia="Times New Roman" w:hAnsi="Arial" w:cs="Arial"/>
                <w:b/>
                <w:bCs/>
                <w:color w:val="FFFFFF" w:themeColor="background1"/>
                <w:sz w:val="20"/>
                <w:szCs w:val="20"/>
                <w:lang w:val="en-US"/>
              </w:rPr>
            </w:pPr>
            <w:r w:rsidRPr="00B370EC">
              <w:rPr>
                <w:rFonts w:ascii="Arial" w:eastAsia="Times New Roman" w:hAnsi="Arial" w:cs="Arial"/>
                <w:b/>
                <w:bCs/>
                <w:color w:val="FFFFFF" w:themeColor="background1"/>
                <w:sz w:val="20"/>
                <w:szCs w:val="20"/>
                <w:lang w:val="en-US"/>
              </w:rPr>
              <w:t>Wastewater generation (KL/day)</w:t>
            </w:r>
          </w:p>
        </w:tc>
      </w:tr>
      <w:tr w:rsidR="00D16404" w:rsidRPr="00B370EC" w14:paraId="11B04593" w14:textId="77777777" w:rsidTr="00373244">
        <w:trPr>
          <w:trHeight w:val="949"/>
        </w:trPr>
        <w:tc>
          <w:tcPr>
            <w:tcW w:w="1817" w:type="dxa"/>
            <w:tcBorders>
              <w:top w:val="nil"/>
              <w:left w:val="single" w:sz="4" w:space="0" w:color="auto"/>
              <w:bottom w:val="single" w:sz="4" w:space="0" w:color="auto"/>
              <w:right w:val="single" w:sz="4" w:space="0" w:color="auto"/>
            </w:tcBorders>
            <w:shd w:val="clear" w:color="auto" w:fill="auto"/>
            <w:noWrap/>
            <w:vAlign w:val="bottom"/>
            <w:hideMark/>
          </w:tcPr>
          <w:p w14:paraId="12DDB670" w14:textId="77777777" w:rsidR="00D16404" w:rsidRPr="00B370EC" w:rsidRDefault="00D16404" w:rsidP="00373244">
            <w:pPr>
              <w:spacing w:after="0" w:line="240" w:lineRule="auto"/>
              <w:rPr>
                <w:rFonts w:ascii="Arial" w:eastAsia="Times New Roman" w:hAnsi="Arial" w:cs="Arial"/>
                <w:color w:val="000000"/>
                <w:sz w:val="20"/>
                <w:szCs w:val="20"/>
                <w:lang w:val="en-US"/>
              </w:rPr>
            </w:pPr>
            <w:r w:rsidRPr="00B370EC">
              <w:rPr>
                <w:rFonts w:ascii="Arial" w:eastAsia="Times New Roman" w:hAnsi="Arial" w:cs="Arial"/>
                <w:color w:val="000000"/>
                <w:sz w:val="20"/>
                <w:szCs w:val="20"/>
                <w:lang w:val="en-US"/>
              </w:rPr>
              <w:t>1.</w:t>
            </w:r>
          </w:p>
        </w:tc>
        <w:tc>
          <w:tcPr>
            <w:tcW w:w="2210" w:type="dxa"/>
            <w:tcBorders>
              <w:top w:val="nil"/>
              <w:left w:val="nil"/>
              <w:bottom w:val="single" w:sz="4" w:space="0" w:color="auto"/>
              <w:right w:val="single" w:sz="4" w:space="0" w:color="auto"/>
            </w:tcBorders>
            <w:shd w:val="clear" w:color="auto" w:fill="auto"/>
            <w:noWrap/>
            <w:vAlign w:val="bottom"/>
            <w:hideMark/>
          </w:tcPr>
          <w:p w14:paraId="5EACAE8B" w14:textId="77777777" w:rsidR="00D16404" w:rsidRPr="00B370EC" w:rsidRDefault="00D16404" w:rsidP="00373244">
            <w:pPr>
              <w:spacing w:after="0" w:line="240" w:lineRule="auto"/>
              <w:rPr>
                <w:rFonts w:ascii="Arial" w:eastAsia="Times New Roman" w:hAnsi="Arial" w:cs="Arial"/>
                <w:color w:val="000000"/>
                <w:sz w:val="20"/>
                <w:szCs w:val="20"/>
                <w:lang w:val="en-US"/>
              </w:rPr>
            </w:pPr>
            <w:r w:rsidRPr="00B370EC">
              <w:rPr>
                <w:rFonts w:ascii="Arial" w:eastAsia="Times New Roman" w:hAnsi="Arial" w:cs="Arial"/>
                <w:color w:val="000000"/>
                <w:sz w:val="20"/>
                <w:szCs w:val="20"/>
                <w:lang w:val="en-US"/>
              </w:rPr>
              <w:t xml:space="preserve">Processing </w:t>
            </w:r>
          </w:p>
        </w:tc>
        <w:tc>
          <w:tcPr>
            <w:tcW w:w="3106" w:type="dxa"/>
            <w:tcBorders>
              <w:top w:val="nil"/>
              <w:left w:val="nil"/>
              <w:bottom w:val="single" w:sz="4" w:space="0" w:color="auto"/>
              <w:right w:val="single" w:sz="4" w:space="0" w:color="auto"/>
            </w:tcBorders>
            <w:shd w:val="clear" w:color="auto" w:fill="auto"/>
            <w:noWrap/>
            <w:vAlign w:val="bottom"/>
            <w:hideMark/>
          </w:tcPr>
          <w:p w14:paraId="21B0EBC1" w14:textId="77777777" w:rsidR="00D16404" w:rsidRPr="00B370EC" w:rsidRDefault="00D16404" w:rsidP="00373244">
            <w:pPr>
              <w:spacing w:after="0" w:line="240" w:lineRule="auto"/>
              <w:rPr>
                <w:rFonts w:ascii="Arial" w:eastAsia="Times New Roman" w:hAnsi="Arial" w:cs="Arial"/>
                <w:color w:val="000000"/>
                <w:sz w:val="20"/>
                <w:szCs w:val="20"/>
                <w:lang w:val="en-US"/>
              </w:rPr>
            </w:pPr>
            <w:r w:rsidRPr="00B370EC">
              <w:rPr>
                <w:rFonts w:ascii="Arial" w:eastAsia="Times New Roman" w:hAnsi="Arial" w:cs="Arial"/>
                <w:color w:val="000000"/>
                <w:sz w:val="20"/>
                <w:szCs w:val="20"/>
                <w:lang w:val="en-US"/>
              </w:rPr>
              <w:t>0</w:t>
            </w:r>
          </w:p>
        </w:tc>
        <w:tc>
          <w:tcPr>
            <w:tcW w:w="2803" w:type="dxa"/>
            <w:tcBorders>
              <w:top w:val="nil"/>
              <w:left w:val="nil"/>
              <w:bottom w:val="single" w:sz="4" w:space="0" w:color="auto"/>
              <w:right w:val="single" w:sz="4" w:space="0" w:color="auto"/>
            </w:tcBorders>
            <w:shd w:val="clear" w:color="auto" w:fill="auto"/>
            <w:noWrap/>
            <w:vAlign w:val="bottom"/>
            <w:hideMark/>
          </w:tcPr>
          <w:p w14:paraId="1B511C1D" w14:textId="77777777" w:rsidR="00D16404" w:rsidRPr="00B370EC" w:rsidRDefault="00D16404" w:rsidP="00373244">
            <w:pPr>
              <w:spacing w:after="0" w:line="240" w:lineRule="auto"/>
              <w:rPr>
                <w:rFonts w:ascii="Arial" w:eastAsia="Times New Roman" w:hAnsi="Arial" w:cs="Arial"/>
                <w:color w:val="000000"/>
                <w:sz w:val="20"/>
                <w:szCs w:val="20"/>
                <w:lang w:val="en-US"/>
              </w:rPr>
            </w:pPr>
            <w:r w:rsidRPr="00B370EC">
              <w:rPr>
                <w:rFonts w:ascii="Arial" w:eastAsia="Times New Roman" w:hAnsi="Arial" w:cs="Arial"/>
                <w:color w:val="000000"/>
                <w:sz w:val="20"/>
                <w:szCs w:val="20"/>
                <w:lang w:val="en-US"/>
              </w:rPr>
              <w:t>30</w:t>
            </w:r>
          </w:p>
        </w:tc>
      </w:tr>
      <w:tr w:rsidR="00D16404" w:rsidRPr="00B370EC" w14:paraId="2BF951D9" w14:textId="77777777" w:rsidTr="00373244">
        <w:trPr>
          <w:trHeight w:val="237"/>
        </w:trPr>
        <w:tc>
          <w:tcPr>
            <w:tcW w:w="1817" w:type="dxa"/>
            <w:tcBorders>
              <w:top w:val="nil"/>
              <w:left w:val="single" w:sz="4" w:space="0" w:color="auto"/>
              <w:bottom w:val="single" w:sz="4" w:space="0" w:color="auto"/>
              <w:right w:val="single" w:sz="4" w:space="0" w:color="auto"/>
            </w:tcBorders>
            <w:shd w:val="clear" w:color="auto" w:fill="auto"/>
            <w:noWrap/>
            <w:vAlign w:val="bottom"/>
            <w:hideMark/>
          </w:tcPr>
          <w:p w14:paraId="3269E55B" w14:textId="77777777" w:rsidR="00D16404" w:rsidRPr="00B370EC" w:rsidRDefault="00D16404" w:rsidP="00373244">
            <w:pPr>
              <w:spacing w:after="0" w:line="240" w:lineRule="auto"/>
              <w:rPr>
                <w:rFonts w:ascii="Arial" w:eastAsia="Times New Roman" w:hAnsi="Arial" w:cs="Arial"/>
                <w:color w:val="000000"/>
                <w:sz w:val="20"/>
                <w:szCs w:val="20"/>
                <w:lang w:val="en-US"/>
              </w:rPr>
            </w:pPr>
            <w:r w:rsidRPr="00B370EC">
              <w:rPr>
                <w:rFonts w:ascii="Arial" w:eastAsia="Times New Roman" w:hAnsi="Arial" w:cs="Arial"/>
                <w:color w:val="000000"/>
                <w:sz w:val="20"/>
                <w:szCs w:val="20"/>
                <w:lang w:val="en-US"/>
              </w:rPr>
              <w:t>2.</w:t>
            </w:r>
          </w:p>
        </w:tc>
        <w:tc>
          <w:tcPr>
            <w:tcW w:w="2210" w:type="dxa"/>
            <w:tcBorders>
              <w:top w:val="nil"/>
              <w:left w:val="nil"/>
              <w:bottom w:val="single" w:sz="4" w:space="0" w:color="auto"/>
              <w:right w:val="single" w:sz="4" w:space="0" w:color="auto"/>
            </w:tcBorders>
            <w:shd w:val="clear" w:color="auto" w:fill="auto"/>
            <w:noWrap/>
            <w:vAlign w:val="bottom"/>
            <w:hideMark/>
          </w:tcPr>
          <w:p w14:paraId="23909C71" w14:textId="77777777" w:rsidR="00D16404" w:rsidRPr="00B370EC" w:rsidRDefault="00D16404" w:rsidP="00373244">
            <w:pPr>
              <w:spacing w:after="0" w:line="240" w:lineRule="auto"/>
              <w:rPr>
                <w:rFonts w:ascii="Arial" w:eastAsia="Times New Roman" w:hAnsi="Arial" w:cs="Arial"/>
                <w:color w:val="000000"/>
                <w:sz w:val="20"/>
                <w:szCs w:val="20"/>
                <w:lang w:val="en-US"/>
              </w:rPr>
            </w:pPr>
            <w:r w:rsidRPr="00B370EC">
              <w:rPr>
                <w:rFonts w:ascii="Arial" w:eastAsia="Times New Roman" w:hAnsi="Arial" w:cs="Arial"/>
                <w:color w:val="000000"/>
                <w:sz w:val="20"/>
                <w:szCs w:val="20"/>
                <w:lang w:val="en-US"/>
              </w:rPr>
              <w:t>Cooling</w:t>
            </w:r>
          </w:p>
        </w:tc>
        <w:tc>
          <w:tcPr>
            <w:tcW w:w="3106" w:type="dxa"/>
            <w:tcBorders>
              <w:top w:val="nil"/>
              <w:left w:val="nil"/>
              <w:bottom w:val="single" w:sz="4" w:space="0" w:color="auto"/>
              <w:right w:val="single" w:sz="4" w:space="0" w:color="auto"/>
            </w:tcBorders>
            <w:shd w:val="clear" w:color="auto" w:fill="auto"/>
            <w:noWrap/>
            <w:vAlign w:val="bottom"/>
            <w:hideMark/>
          </w:tcPr>
          <w:p w14:paraId="7DCE605B" w14:textId="77777777" w:rsidR="00D16404" w:rsidRPr="00B370EC" w:rsidRDefault="00D16404" w:rsidP="00373244">
            <w:pPr>
              <w:spacing w:after="0" w:line="240" w:lineRule="auto"/>
              <w:rPr>
                <w:rFonts w:ascii="Arial" w:eastAsia="Times New Roman" w:hAnsi="Arial" w:cs="Arial"/>
                <w:color w:val="000000"/>
                <w:sz w:val="20"/>
                <w:szCs w:val="20"/>
                <w:lang w:val="en-US"/>
              </w:rPr>
            </w:pPr>
            <w:r w:rsidRPr="00B370EC">
              <w:rPr>
                <w:rFonts w:ascii="Arial" w:eastAsia="Times New Roman" w:hAnsi="Arial" w:cs="Arial"/>
                <w:color w:val="000000"/>
                <w:sz w:val="20"/>
                <w:szCs w:val="20"/>
                <w:lang w:val="en-US"/>
              </w:rPr>
              <w:t>5</w:t>
            </w:r>
          </w:p>
        </w:tc>
        <w:tc>
          <w:tcPr>
            <w:tcW w:w="2803" w:type="dxa"/>
            <w:tcBorders>
              <w:top w:val="nil"/>
              <w:left w:val="nil"/>
              <w:bottom w:val="single" w:sz="4" w:space="0" w:color="auto"/>
              <w:right w:val="single" w:sz="4" w:space="0" w:color="auto"/>
            </w:tcBorders>
            <w:shd w:val="clear" w:color="auto" w:fill="auto"/>
            <w:noWrap/>
            <w:vAlign w:val="bottom"/>
            <w:hideMark/>
          </w:tcPr>
          <w:p w14:paraId="715383EF" w14:textId="77777777" w:rsidR="00D16404" w:rsidRPr="00B370EC" w:rsidRDefault="00D16404" w:rsidP="00373244">
            <w:pPr>
              <w:spacing w:after="0" w:line="240" w:lineRule="auto"/>
              <w:rPr>
                <w:rFonts w:ascii="Arial" w:eastAsia="Times New Roman" w:hAnsi="Arial" w:cs="Arial"/>
                <w:color w:val="000000"/>
                <w:sz w:val="20"/>
                <w:szCs w:val="20"/>
                <w:lang w:val="en-US"/>
              </w:rPr>
            </w:pPr>
            <w:r w:rsidRPr="00B370EC">
              <w:rPr>
                <w:rFonts w:ascii="Arial" w:eastAsia="Times New Roman" w:hAnsi="Arial" w:cs="Arial"/>
                <w:color w:val="000000"/>
                <w:sz w:val="20"/>
                <w:szCs w:val="20"/>
                <w:lang w:val="en-US"/>
              </w:rPr>
              <w:t>0</w:t>
            </w:r>
          </w:p>
        </w:tc>
      </w:tr>
      <w:tr w:rsidR="00D16404" w:rsidRPr="00B370EC" w14:paraId="07CBE28D" w14:textId="77777777" w:rsidTr="00373244">
        <w:trPr>
          <w:trHeight w:val="237"/>
        </w:trPr>
        <w:tc>
          <w:tcPr>
            <w:tcW w:w="1817" w:type="dxa"/>
            <w:tcBorders>
              <w:top w:val="nil"/>
              <w:left w:val="single" w:sz="4" w:space="0" w:color="auto"/>
              <w:bottom w:val="single" w:sz="4" w:space="0" w:color="auto"/>
              <w:right w:val="single" w:sz="4" w:space="0" w:color="auto"/>
            </w:tcBorders>
            <w:shd w:val="clear" w:color="auto" w:fill="auto"/>
            <w:noWrap/>
            <w:vAlign w:val="bottom"/>
            <w:hideMark/>
          </w:tcPr>
          <w:p w14:paraId="16C5CC93" w14:textId="77777777" w:rsidR="00D16404" w:rsidRPr="00B370EC" w:rsidRDefault="00D16404" w:rsidP="00373244">
            <w:pPr>
              <w:spacing w:after="0" w:line="240" w:lineRule="auto"/>
              <w:rPr>
                <w:rFonts w:ascii="Arial" w:eastAsia="Times New Roman" w:hAnsi="Arial" w:cs="Arial"/>
                <w:color w:val="000000"/>
                <w:sz w:val="20"/>
                <w:szCs w:val="20"/>
                <w:lang w:val="en-US"/>
              </w:rPr>
            </w:pPr>
            <w:r w:rsidRPr="00B370EC">
              <w:rPr>
                <w:rFonts w:ascii="Arial" w:eastAsia="Times New Roman" w:hAnsi="Arial" w:cs="Arial"/>
                <w:color w:val="000000"/>
                <w:sz w:val="20"/>
                <w:szCs w:val="20"/>
                <w:lang w:val="en-US"/>
              </w:rPr>
              <w:t> </w:t>
            </w:r>
          </w:p>
        </w:tc>
        <w:tc>
          <w:tcPr>
            <w:tcW w:w="2210" w:type="dxa"/>
            <w:tcBorders>
              <w:top w:val="nil"/>
              <w:left w:val="nil"/>
              <w:bottom w:val="single" w:sz="4" w:space="0" w:color="auto"/>
              <w:right w:val="single" w:sz="4" w:space="0" w:color="auto"/>
            </w:tcBorders>
            <w:shd w:val="clear" w:color="auto" w:fill="auto"/>
            <w:noWrap/>
            <w:vAlign w:val="bottom"/>
            <w:hideMark/>
          </w:tcPr>
          <w:p w14:paraId="3D45D59B" w14:textId="77777777" w:rsidR="00D16404" w:rsidRPr="00B370EC" w:rsidRDefault="00D16404" w:rsidP="00373244">
            <w:pPr>
              <w:spacing w:after="0" w:line="240" w:lineRule="auto"/>
              <w:rPr>
                <w:rFonts w:ascii="Arial" w:eastAsia="Times New Roman" w:hAnsi="Arial" w:cs="Arial"/>
                <w:b/>
                <w:bCs/>
                <w:color w:val="000000"/>
                <w:sz w:val="20"/>
                <w:szCs w:val="20"/>
                <w:lang w:val="en-US"/>
              </w:rPr>
            </w:pPr>
            <w:r w:rsidRPr="00B370EC">
              <w:rPr>
                <w:rFonts w:ascii="Arial" w:eastAsia="Times New Roman" w:hAnsi="Arial" w:cs="Arial"/>
                <w:b/>
                <w:bCs/>
                <w:color w:val="000000"/>
                <w:sz w:val="20"/>
                <w:szCs w:val="20"/>
                <w:lang w:val="en-US"/>
              </w:rPr>
              <w:t xml:space="preserve">Total </w:t>
            </w:r>
          </w:p>
        </w:tc>
        <w:tc>
          <w:tcPr>
            <w:tcW w:w="3106" w:type="dxa"/>
            <w:tcBorders>
              <w:top w:val="nil"/>
              <w:left w:val="nil"/>
              <w:bottom w:val="single" w:sz="4" w:space="0" w:color="auto"/>
              <w:right w:val="single" w:sz="4" w:space="0" w:color="auto"/>
            </w:tcBorders>
            <w:shd w:val="clear" w:color="auto" w:fill="auto"/>
            <w:noWrap/>
            <w:vAlign w:val="bottom"/>
            <w:hideMark/>
          </w:tcPr>
          <w:p w14:paraId="3B20699C" w14:textId="77777777" w:rsidR="00D16404" w:rsidRPr="00B370EC" w:rsidRDefault="00D16404" w:rsidP="00373244">
            <w:pPr>
              <w:spacing w:after="0" w:line="240" w:lineRule="auto"/>
              <w:rPr>
                <w:rFonts w:ascii="Arial" w:eastAsia="Times New Roman" w:hAnsi="Arial" w:cs="Arial"/>
                <w:b/>
                <w:bCs/>
                <w:color w:val="000000"/>
                <w:sz w:val="20"/>
                <w:szCs w:val="20"/>
                <w:lang w:val="en-US"/>
              </w:rPr>
            </w:pPr>
            <w:r w:rsidRPr="00B370EC">
              <w:rPr>
                <w:rFonts w:ascii="Arial" w:eastAsia="Times New Roman" w:hAnsi="Arial" w:cs="Arial"/>
                <w:b/>
                <w:bCs/>
                <w:color w:val="000000"/>
                <w:sz w:val="20"/>
                <w:szCs w:val="20"/>
                <w:lang w:val="en-US"/>
              </w:rPr>
              <w:t>5</w:t>
            </w:r>
          </w:p>
        </w:tc>
        <w:tc>
          <w:tcPr>
            <w:tcW w:w="2803" w:type="dxa"/>
            <w:tcBorders>
              <w:top w:val="nil"/>
              <w:left w:val="nil"/>
              <w:bottom w:val="single" w:sz="4" w:space="0" w:color="auto"/>
              <w:right w:val="single" w:sz="4" w:space="0" w:color="auto"/>
            </w:tcBorders>
            <w:shd w:val="clear" w:color="auto" w:fill="auto"/>
            <w:noWrap/>
            <w:vAlign w:val="bottom"/>
            <w:hideMark/>
          </w:tcPr>
          <w:p w14:paraId="65805864" w14:textId="77777777" w:rsidR="00D16404" w:rsidRPr="00B370EC" w:rsidRDefault="00D16404" w:rsidP="00373244">
            <w:pPr>
              <w:spacing w:after="0" w:line="240" w:lineRule="auto"/>
              <w:rPr>
                <w:rFonts w:ascii="Arial" w:eastAsia="Times New Roman" w:hAnsi="Arial" w:cs="Arial"/>
                <w:b/>
                <w:bCs/>
                <w:color w:val="000000"/>
                <w:sz w:val="20"/>
                <w:szCs w:val="20"/>
                <w:lang w:val="en-US"/>
              </w:rPr>
            </w:pPr>
            <w:r w:rsidRPr="00B370EC">
              <w:rPr>
                <w:rFonts w:ascii="Arial" w:eastAsia="Times New Roman" w:hAnsi="Arial" w:cs="Arial"/>
                <w:b/>
                <w:bCs/>
                <w:color w:val="000000"/>
                <w:sz w:val="20"/>
                <w:szCs w:val="20"/>
                <w:lang w:val="en-US"/>
              </w:rPr>
              <w:t>30</w:t>
            </w:r>
          </w:p>
        </w:tc>
      </w:tr>
    </w:tbl>
    <w:p w14:paraId="33BEF61E" w14:textId="77777777" w:rsidR="00D16404" w:rsidRDefault="00D16404" w:rsidP="00D16404">
      <w:pPr>
        <w:tabs>
          <w:tab w:val="left" w:pos="1365"/>
        </w:tabs>
        <w:spacing w:line="360" w:lineRule="auto"/>
        <w:jc w:val="both"/>
        <w:rPr>
          <w:b/>
          <w:bCs/>
          <w:sz w:val="24"/>
          <w:szCs w:val="24"/>
        </w:rPr>
      </w:pPr>
      <w:r w:rsidRPr="000B521B">
        <w:rPr>
          <w:rFonts w:ascii="Arial" w:hAnsi="Arial" w:cs="Arial"/>
          <w:bCs/>
          <w:noProof/>
          <w:color w:val="000000" w:themeColor="text1"/>
        </w:rPr>
        <mc:AlternateContent>
          <mc:Choice Requires="wps">
            <w:drawing>
              <wp:anchor distT="0" distB="0" distL="114300" distR="114300" simplePos="0" relativeHeight="252831744" behindDoc="0" locked="0" layoutInCell="1" allowOverlap="1" wp14:anchorId="0831A738" wp14:editId="73E8BB53">
                <wp:simplePos x="0" y="0"/>
                <wp:positionH relativeFrom="margin">
                  <wp:align>right</wp:align>
                </wp:positionH>
                <wp:positionV relativeFrom="paragraph">
                  <wp:posOffset>-4445</wp:posOffset>
                </wp:positionV>
                <wp:extent cx="3766185" cy="200025"/>
                <wp:effectExtent l="0" t="0" r="0" b="0"/>
                <wp:wrapNone/>
                <wp:docPr id="2056" name="TextBox 4"/>
                <wp:cNvGraphicFramePr/>
                <a:graphic xmlns:a="http://schemas.openxmlformats.org/drawingml/2006/main">
                  <a:graphicData uri="http://schemas.microsoft.com/office/word/2010/wordprocessingShape">
                    <wps:wsp>
                      <wps:cNvSpPr txBox="1"/>
                      <wps:spPr>
                        <a:xfrm>
                          <a:off x="0" y="0"/>
                          <a:ext cx="3766185" cy="200025"/>
                        </a:xfrm>
                        <a:prstGeom prst="rect">
                          <a:avLst/>
                        </a:prstGeom>
                        <a:noFill/>
                      </wps:spPr>
                      <wps:txbx>
                        <w:txbxContent>
                          <w:p w14:paraId="25B18302" w14:textId="77777777" w:rsidR="00D16404" w:rsidRPr="006F6D2F" w:rsidRDefault="00D16404" w:rsidP="00D16404">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6F6D2F">
                              <w:rPr>
                                <w:rFonts w:ascii="Verdana" w:eastAsia="Verdana" w:hAnsi="Verdana" w:cs="Verdana"/>
                                <w:i/>
                                <w:iCs/>
                                <w:color w:val="7F7F7F"/>
                                <w:kern w:val="24"/>
                                <w:sz w:val="12"/>
                                <w:szCs w:val="12"/>
                                <w14:textFill>
                                  <w14:solidFill>
                                    <w14:srgbClr w14:val="7F7F7F">
                                      <w14:lumMod w14:val="50000"/>
                                    </w14:srgbClr>
                                  </w14:solidFill>
                                </w14:textFill>
                              </w:rPr>
                              <w:t>Source: TechSci Research</w:t>
                            </w:r>
                            <w:r>
                              <w:rPr>
                                <w:rFonts w:ascii="Verdana" w:eastAsia="Verdana" w:hAnsi="Verdana" w:cs="Verdana"/>
                                <w:i/>
                                <w:iCs/>
                                <w:color w:val="7F7F7F"/>
                                <w:kern w:val="24"/>
                                <w:sz w:val="12"/>
                                <w:szCs w:val="12"/>
                                <w14:textFill>
                                  <w14:solidFill>
                                    <w14:srgbClr w14:val="7F7F7F">
                                      <w14:lumMod w14:val="50000"/>
                                    </w14:srgbClr>
                                  </w14:solidFill>
                                </w14:textFill>
                              </w:rPr>
                              <w:t xml:space="preserve"> and EC Report of Innovative Resins Pvt. Ltd.</w:t>
                            </w:r>
                          </w:p>
                        </w:txbxContent>
                      </wps:txbx>
                      <wps:bodyPr wrap="square" rtlCol="0">
                        <a:spAutoFit/>
                      </wps:bodyPr>
                    </wps:wsp>
                  </a:graphicData>
                </a:graphic>
                <wp14:sizeRelH relativeFrom="margin">
                  <wp14:pctWidth>0</wp14:pctWidth>
                </wp14:sizeRelH>
                <wp14:sizeRelV relativeFrom="margin">
                  <wp14:pctHeight>0</wp14:pctHeight>
                </wp14:sizeRelV>
              </wp:anchor>
            </w:drawing>
          </mc:Choice>
          <mc:Fallback>
            <w:pict>
              <v:shape w14:anchorId="0831A738" id="_x0000_s1240" type="#_x0000_t202" style="position:absolute;left:0;text-align:left;margin-left:245.35pt;margin-top:-.35pt;width:296.55pt;height:15.75pt;z-index:25283174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" filled="f" stroked="f">
                <v:textbox style="mso-fit-shape-to-text:t">
                  <w:txbxContent>
                    <w:p w14:paraId="25B18302" w14:textId="77777777" w:rsidR="00D16404" w:rsidRPr="006F6D2F" w:rsidRDefault="00D16404" w:rsidP="00D16404">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6F6D2F">
                        <w:rPr>
                          <w:rFonts w:ascii="Verdana" w:eastAsia="Verdana" w:hAnsi="Verdana" w:cs="Verdana"/>
                          <w:i/>
                          <w:iCs/>
                          <w:color w:val="7F7F7F"/>
                          <w:kern w:val="24"/>
                          <w:sz w:val="12"/>
                          <w:szCs w:val="12"/>
                          <w14:textFill>
                            <w14:solidFill>
                              <w14:srgbClr w14:val="7F7F7F">
                                <w14:lumMod w14:val="50000"/>
                              </w14:srgbClr>
                            </w14:solidFill>
                          </w14:textFill>
                        </w:rPr>
                        <w:t>Source: TechSci Research</w:t>
                      </w:r>
                      <w:r>
                        <w:rPr>
                          <w:rFonts w:ascii="Verdana" w:eastAsia="Verdana" w:hAnsi="Verdana" w:cs="Verdana"/>
                          <w:i/>
                          <w:iCs/>
                          <w:color w:val="7F7F7F"/>
                          <w:kern w:val="24"/>
                          <w:sz w:val="12"/>
                          <w:szCs w:val="12"/>
                          <w14:textFill>
                            <w14:solidFill>
                              <w14:srgbClr w14:val="7F7F7F">
                                <w14:lumMod w14:val="50000"/>
                              </w14:srgbClr>
                            </w14:solidFill>
                          </w14:textFill>
                        </w:rPr>
                        <w:t xml:space="preserve"> and EC Report of Innovative Resins </w:t>
                      </w:r>
                      <w:proofErr w:type="spellStart"/>
                      <w:r>
                        <w:rPr>
                          <w:rFonts w:ascii="Verdana" w:eastAsia="Verdana" w:hAnsi="Verdana" w:cs="Verdana"/>
                          <w:i/>
                          <w:iCs/>
                          <w:color w:val="7F7F7F"/>
                          <w:kern w:val="24"/>
                          <w:sz w:val="12"/>
                          <w:szCs w:val="12"/>
                          <w14:textFill>
                            <w14:solidFill>
                              <w14:srgbClr w14:val="7F7F7F">
                                <w14:lumMod w14:val="50000"/>
                              </w14:srgbClr>
                            </w14:solidFill>
                          </w14:textFill>
                        </w:rPr>
                        <w:t>Pvt.</w:t>
                      </w:r>
                      <w:proofErr w:type="spellEnd"/>
                      <w:r>
                        <w:rPr>
                          <w:rFonts w:ascii="Verdana" w:eastAsia="Verdana" w:hAnsi="Verdana" w:cs="Verdana"/>
                          <w:i/>
                          <w:iCs/>
                          <w:color w:val="7F7F7F"/>
                          <w:kern w:val="24"/>
                          <w:sz w:val="12"/>
                          <w:szCs w:val="12"/>
                          <w14:textFill>
                            <w14:solidFill>
                              <w14:srgbClr w14:val="7F7F7F">
                                <w14:lumMod w14:val="50000"/>
                              </w14:srgbClr>
                            </w14:solidFill>
                          </w14:textFill>
                        </w:rPr>
                        <w:t xml:space="preserve"> Ltd.</w:t>
                      </w:r>
                    </w:p>
                  </w:txbxContent>
                </v:textbox>
                <w10:wrap anchorx="margin"/>
              </v:shape>
            </w:pict>
          </mc:Fallback>
        </mc:AlternateContent>
      </w:r>
    </w:p>
    <w:p w14:paraId="3FF4ADE5" w14:textId="5FC10F07" w:rsidR="00D16404" w:rsidRDefault="00D16404" w:rsidP="00D16404">
      <w:pPr>
        <w:tabs>
          <w:tab w:val="left" w:pos="1365"/>
        </w:tabs>
        <w:spacing w:line="360" w:lineRule="auto"/>
        <w:jc w:val="both"/>
        <w:rPr>
          <w:rFonts w:ascii="Arial" w:hAnsi="Arial" w:cs="Arial"/>
          <w:b/>
          <w:bCs/>
          <w:color w:val="000000" w:themeColor="text1"/>
          <w:sz w:val="24"/>
          <w:szCs w:val="24"/>
        </w:rPr>
      </w:pPr>
    </w:p>
    <w:p w14:paraId="0C6A630D" w14:textId="6866A597" w:rsidR="00D16404" w:rsidRDefault="00D16404" w:rsidP="00D16404">
      <w:pPr>
        <w:tabs>
          <w:tab w:val="left" w:pos="1365"/>
        </w:tabs>
        <w:spacing w:line="360" w:lineRule="auto"/>
        <w:jc w:val="both"/>
        <w:rPr>
          <w:rFonts w:ascii="Arial" w:hAnsi="Arial" w:cs="Arial"/>
          <w:b/>
          <w:bCs/>
          <w:color w:val="000000" w:themeColor="text1"/>
          <w:sz w:val="24"/>
          <w:szCs w:val="24"/>
        </w:rPr>
      </w:pPr>
    </w:p>
    <w:p w14:paraId="44EB70B7" w14:textId="174FF4AD" w:rsidR="00D16404" w:rsidRDefault="00D16404" w:rsidP="00D16404">
      <w:pPr>
        <w:tabs>
          <w:tab w:val="left" w:pos="1365"/>
        </w:tabs>
        <w:spacing w:line="360" w:lineRule="auto"/>
        <w:jc w:val="both"/>
        <w:rPr>
          <w:rFonts w:ascii="Arial" w:hAnsi="Arial" w:cs="Arial"/>
          <w:b/>
          <w:bCs/>
          <w:color w:val="000000" w:themeColor="text1"/>
          <w:sz w:val="24"/>
          <w:szCs w:val="24"/>
        </w:rPr>
      </w:pPr>
    </w:p>
    <w:p w14:paraId="716A3C4E" w14:textId="139863AA" w:rsidR="00D16404" w:rsidRDefault="00D16404" w:rsidP="00D16404">
      <w:pPr>
        <w:tabs>
          <w:tab w:val="left" w:pos="1365"/>
        </w:tabs>
        <w:spacing w:line="360" w:lineRule="auto"/>
        <w:jc w:val="both"/>
        <w:rPr>
          <w:rFonts w:ascii="Arial" w:hAnsi="Arial" w:cs="Arial"/>
          <w:b/>
          <w:bCs/>
          <w:color w:val="000000" w:themeColor="text1"/>
          <w:sz w:val="24"/>
          <w:szCs w:val="24"/>
        </w:rPr>
      </w:pPr>
    </w:p>
    <w:p w14:paraId="583436D1" w14:textId="6627C365" w:rsidR="00D16404" w:rsidRDefault="00D16404" w:rsidP="00D16404">
      <w:pPr>
        <w:tabs>
          <w:tab w:val="left" w:pos="1365"/>
        </w:tabs>
        <w:spacing w:line="360" w:lineRule="auto"/>
        <w:jc w:val="both"/>
        <w:rPr>
          <w:rFonts w:ascii="Arial" w:hAnsi="Arial" w:cs="Arial"/>
          <w:b/>
          <w:bCs/>
          <w:color w:val="000000" w:themeColor="text1"/>
          <w:sz w:val="24"/>
          <w:szCs w:val="24"/>
        </w:rPr>
      </w:pPr>
    </w:p>
    <w:p w14:paraId="1E7FE0DF" w14:textId="2AE2830F" w:rsidR="00D16404" w:rsidRDefault="00D16404" w:rsidP="00D16404">
      <w:pPr>
        <w:tabs>
          <w:tab w:val="left" w:pos="1365"/>
        </w:tabs>
        <w:spacing w:line="360" w:lineRule="auto"/>
        <w:jc w:val="both"/>
        <w:rPr>
          <w:rFonts w:ascii="Arial" w:hAnsi="Arial" w:cs="Arial"/>
          <w:b/>
          <w:bCs/>
          <w:color w:val="000000" w:themeColor="text1"/>
          <w:sz w:val="24"/>
          <w:szCs w:val="24"/>
        </w:rPr>
      </w:pPr>
    </w:p>
    <w:p w14:paraId="4ECAAB31" w14:textId="50166159" w:rsidR="00D16404" w:rsidRDefault="00D16404" w:rsidP="00D16404">
      <w:pPr>
        <w:tabs>
          <w:tab w:val="left" w:pos="1365"/>
        </w:tabs>
        <w:spacing w:line="360" w:lineRule="auto"/>
        <w:jc w:val="both"/>
        <w:rPr>
          <w:rFonts w:ascii="Arial" w:hAnsi="Arial" w:cs="Arial"/>
          <w:b/>
          <w:bCs/>
          <w:color w:val="000000" w:themeColor="text1"/>
          <w:sz w:val="24"/>
          <w:szCs w:val="24"/>
        </w:rPr>
      </w:pPr>
    </w:p>
    <w:p w14:paraId="05A1786A" w14:textId="1E952F42" w:rsidR="00D16404" w:rsidRDefault="00D16404" w:rsidP="00D16404">
      <w:pPr>
        <w:tabs>
          <w:tab w:val="left" w:pos="1365"/>
        </w:tabs>
        <w:spacing w:line="360" w:lineRule="auto"/>
        <w:jc w:val="both"/>
        <w:rPr>
          <w:rFonts w:ascii="Arial" w:hAnsi="Arial" w:cs="Arial"/>
          <w:b/>
          <w:bCs/>
          <w:color w:val="000000" w:themeColor="text1"/>
          <w:sz w:val="24"/>
          <w:szCs w:val="24"/>
        </w:rPr>
      </w:pPr>
    </w:p>
    <w:p w14:paraId="5C42CC05" w14:textId="0999BBE1" w:rsidR="00D16404" w:rsidRDefault="00D16404" w:rsidP="00D16404">
      <w:pPr>
        <w:tabs>
          <w:tab w:val="left" w:pos="1365"/>
        </w:tabs>
        <w:spacing w:line="360" w:lineRule="auto"/>
        <w:jc w:val="both"/>
        <w:rPr>
          <w:rFonts w:ascii="Arial" w:hAnsi="Arial" w:cs="Arial"/>
          <w:b/>
          <w:bCs/>
          <w:color w:val="000000" w:themeColor="text1"/>
          <w:sz w:val="24"/>
          <w:szCs w:val="24"/>
        </w:rPr>
      </w:pPr>
    </w:p>
    <w:p w14:paraId="474F08B6" w14:textId="77777777" w:rsidR="00D16404" w:rsidRDefault="00D16404" w:rsidP="00D16404">
      <w:pPr>
        <w:tabs>
          <w:tab w:val="left" w:pos="1365"/>
        </w:tabs>
        <w:spacing w:line="360" w:lineRule="auto"/>
        <w:jc w:val="both"/>
        <w:rPr>
          <w:rFonts w:ascii="Arial" w:hAnsi="Arial" w:cs="Arial"/>
          <w:b/>
          <w:bCs/>
          <w:color w:val="000000" w:themeColor="text1"/>
          <w:sz w:val="24"/>
          <w:szCs w:val="24"/>
        </w:rPr>
      </w:pPr>
    </w:p>
    <w:p w14:paraId="28C01198" w14:textId="6BCD8AB4" w:rsidR="00D16404" w:rsidRPr="001F2D3B" w:rsidRDefault="00D16404" w:rsidP="00D16404">
      <w:pPr>
        <w:tabs>
          <w:tab w:val="left" w:pos="1365"/>
        </w:tabs>
        <w:spacing w:line="360" w:lineRule="auto"/>
        <w:jc w:val="both"/>
        <w:rPr>
          <w:rFonts w:ascii="Arial" w:hAnsi="Arial" w:cs="Arial"/>
          <w:b/>
          <w:bCs/>
          <w:sz w:val="24"/>
          <w:szCs w:val="24"/>
        </w:rPr>
      </w:pPr>
      <w:r w:rsidRPr="00B370EC">
        <w:rPr>
          <w:rFonts w:ascii="Arial" w:hAnsi="Arial" w:cs="Arial"/>
          <w:b/>
          <w:bCs/>
          <w:color w:val="000000" w:themeColor="text1"/>
          <w:sz w:val="24"/>
          <w:szCs w:val="24"/>
        </w:rPr>
        <w:t>4.</w:t>
      </w:r>
      <w:r>
        <w:rPr>
          <w:rFonts w:ascii="Arial" w:hAnsi="Arial" w:cs="Arial"/>
          <w:b/>
          <w:bCs/>
          <w:color w:val="000000" w:themeColor="text1"/>
          <w:sz w:val="24"/>
          <w:szCs w:val="24"/>
        </w:rPr>
        <w:t>1</w:t>
      </w:r>
      <w:r w:rsidRPr="00B370EC">
        <w:rPr>
          <w:rFonts w:ascii="Arial" w:hAnsi="Arial" w:cs="Arial"/>
          <w:b/>
          <w:bCs/>
          <w:color w:val="000000" w:themeColor="text1"/>
          <w:sz w:val="24"/>
          <w:szCs w:val="24"/>
        </w:rPr>
        <w:t>.7. Waste Generation, Management, and Disposal</w:t>
      </w:r>
      <w:r w:rsidRPr="001F2D3B">
        <w:rPr>
          <w:rFonts w:ascii="Arial" w:hAnsi="Arial" w:cs="Arial"/>
          <w:b/>
          <w:bCs/>
          <w:sz w:val="24"/>
          <w:szCs w:val="24"/>
        </w:rPr>
        <w:t xml:space="preserve"> </w:t>
      </w:r>
    </w:p>
    <w:p w14:paraId="6B6FC12B" w14:textId="77777777" w:rsidR="00D16404" w:rsidRDefault="00D16404" w:rsidP="00D16404">
      <w:pPr>
        <w:tabs>
          <w:tab w:val="left" w:pos="1365"/>
        </w:tabs>
        <w:spacing w:line="360" w:lineRule="auto"/>
        <w:jc w:val="both"/>
        <w:rPr>
          <w:rFonts w:ascii="Arial" w:hAnsi="Arial" w:cs="Arial"/>
          <w:b/>
          <w:bCs/>
          <w:sz w:val="24"/>
          <w:szCs w:val="24"/>
        </w:rPr>
      </w:pPr>
      <w:r w:rsidRPr="00041EFA">
        <w:rPr>
          <w:rFonts w:ascii="Arial" w:hAnsi="Arial" w:cs="Arial"/>
          <w:b/>
          <w:bCs/>
          <w:sz w:val="24"/>
          <w:szCs w:val="24"/>
        </w:rPr>
        <w:t>Hazardous Waste Management</w:t>
      </w:r>
    </w:p>
    <w:p w14:paraId="39527D5E" w14:textId="77777777" w:rsidR="00D16404" w:rsidRDefault="00D16404" w:rsidP="00D16404">
      <w:pPr>
        <w:tabs>
          <w:tab w:val="left" w:pos="1365"/>
        </w:tabs>
        <w:spacing w:line="360" w:lineRule="auto"/>
        <w:jc w:val="both"/>
        <w:rPr>
          <w:rFonts w:ascii="Arial" w:eastAsia="Arial" w:hAnsi="Arial" w:cs="Arial"/>
          <w:sz w:val="24"/>
          <w:szCs w:val="24"/>
          <w:lang w:val="en-US"/>
        </w:rPr>
      </w:pPr>
      <w:r w:rsidRPr="00041EFA">
        <w:rPr>
          <w:rFonts w:ascii="Arial" w:eastAsia="Arial" w:hAnsi="Arial" w:cs="Arial"/>
          <w:sz w:val="24"/>
          <w:szCs w:val="24"/>
          <w:lang w:val="en-US"/>
        </w:rPr>
        <w:t>The proposed plant will generate the following hazardous wastes</w:t>
      </w:r>
    </w:p>
    <w:tbl>
      <w:tblPr>
        <w:tblW w:w="10241" w:type="dxa"/>
        <w:tblLook w:val="04A0" w:firstRow="1" w:lastRow="0" w:firstColumn="1" w:lastColumn="0" w:noHBand="0" w:noVBand="1"/>
      </w:tblPr>
      <w:tblGrid>
        <w:gridCol w:w="910"/>
        <w:gridCol w:w="3015"/>
        <w:gridCol w:w="1877"/>
        <w:gridCol w:w="4439"/>
      </w:tblGrid>
      <w:tr w:rsidR="00D16404" w:rsidRPr="00041EFA" w14:paraId="5E45EBE1" w14:textId="77777777" w:rsidTr="00373244">
        <w:trPr>
          <w:trHeight w:val="570"/>
        </w:trPr>
        <w:tc>
          <w:tcPr>
            <w:tcW w:w="910" w:type="dxa"/>
            <w:tcBorders>
              <w:top w:val="single" w:sz="4" w:space="0" w:color="auto"/>
              <w:left w:val="single" w:sz="4" w:space="0" w:color="auto"/>
              <w:bottom w:val="single" w:sz="4" w:space="0" w:color="auto"/>
              <w:right w:val="single" w:sz="4" w:space="0" w:color="auto"/>
            </w:tcBorders>
            <w:shd w:val="clear" w:color="auto" w:fill="C00000"/>
            <w:noWrap/>
            <w:vAlign w:val="center"/>
            <w:hideMark/>
          </w:tcPr>
          <w:p w14:paraId="2CA0449C" w14:textId="77777777" w:rsidR="00D16404" w:rsidRPr="00041EFA" w:rsidRDefault="00D16404" w:rsidP="00373244">
            <w:pPr>
              <w:spacing w:after="0" w:line="240" w:lineRule="auto"/>
              <w:rPr>
                <w:rFonts w:ascii="Arial" w:eastAsia="Times New Roman" w:hAnsi="Arial" w:cs="Arial"/>
                <w:b/>
                <w:bCs/>
                <w:color w:val="FFFFFF" w:themeColor="background1"/>
                <w:sz w:val="20"/>
                <w:szCs w:val="20"/>
                <w:lang w:val="en-US"/>
              </w:rPr>
            </w:pPr>
            <w:r w:rsidRPr="00041EFA">
              <w:rPr>
                <w:rFonts w:ascii="Arial" w:eastAsia="Times New Roman" w:hAnsi="Arial" w:cs="Arial"/>
                <w:b/>
                <w:bCs/>
                <w:color w:val="FFFFFF" w:themeColor="background1"/>
                <w:sz w:val="20"/>
                <w:szCs w:val="20"/>
                <w:lang w:val="en-US"/>
              </w:rPr>
              <w:t xml:space="preserve">Sr. No. </w:t>
            </w:r>
          </w:p>
        </w:tc>
        <w:tc>
          <w:tcPr>
            <w:tcW w:w="3015" w:type="dxa"/>
            <w:tcBorders>
              <w:top w:val="single" w:sz="4" w:space="0" w:color="auto"/>
              <w:left w:val="nil"/>
              <w:bottom w:val="single" w:sz="4" w:space="0" w:color="auto"/>
              <w:right w:val="single" w:sz="4" w:space="0" w:color="auto"/>
            </w:tcBorders>
            <w:shd w:val="clear" w:color="auto" w:fill="C00000"/>
            <w:noWrap/>
            <w:vAlign w:val="center"/>
            <w:hideMark/>
          </w:tcPr>
          <w:p w14:paraId="1B74D6C3" w14:textId="77777777" w:rsidR="00D16404" w:rsidRPr="00041EFA" w:rsidRDefault="00D16404" w:rsidP="00373244">
            <w:pPr>
              <w:spacing w:after="0" w:line="240" w:lineRule="auto"/>
              <w:rPr>
                <w:rFonts w:ascii="Arial" w:eastAsia="Times New Roman" w:hAnsi="Arial" w:cs="Arial"/>
                <w:b/>
                <w:bCs/>
                <w:color w:val="FFFFFF" w:themeColor="background1"/>
                <w:sz w:val="20"/>
                <w:szCs w:val="20"/>
                <w:lang w:val="en-US"/>
              </w:rPr>
            </w:pPr>
            <w:r w:rsidRPr="00041EFA">
              <w:rPr>
                <w:rFonts w:ascii="Arial" w:eastAsia="Times New Roman" w:hAnsi="Arial" w:cs="Arial"/>
                <w:b/>
                <w:bCs/>
                <w:color w:val="FFFFFF" w:themeColor="background1"/>
                <w:sz w:val="20"/>
                <w:szCs w:val="20"/>
                <w:lang w:val="en-US"/>
              </w:rPr>
              <w:t xml:space="preserve">Name of the Waste </w:t>
            </w:r>
          </w:p>
        </w:tc>
        <w:tc>
          <w:tcPr>
            <w:tcW w:w="1877" w:type="dxa"/>
            <w:tcBorders>
              <w:top w:val="single" w:sz="4" w:space="0" w:color="auto"/>
              <w:left w:val="nil"/>
              <w:bottom w:val="single" w:sz="4" w:space="0" w:color="auto"/>
              <w:right w:val="single" w:sz="4" w:space="0" w:color="auto"/>
            </w:tcBorders>
            <w:shd w:val="clear" w:color="auto" w:fill="C00000"/>
            <w:noWrap/>
            <w:vAlign w:val="center"/>
            <w:hideMark/>
          </w:tcPr>
          <w:p w14:paraId="6C5FB241" w14:textId="77777777" w:rsidR="00D16404" w:rsidRPr="00041EFA" w:rsidRDefault="00D16404" w:rsidP="00373244">
            <w:pPr>
              <w:spacing w:after="0" w:line="240" w:lineRule="auto"/>
              <w:rPr>
                <w:rFonts w:ascii="Arial" w:eastAsia="Times New Roman" w:hAnsi="Arial" w:cs="Arial"/>
                <w:b/>
                <w:bCs/>
                <w:color w:val="FFFFFF" w:themeColor="background1"/>
                <w:sz w:val="20"/>
                <w:szCs w:val="20"/>
                <w:lang w:val="en-US"/>
              </w:rPr>
            </w:pPr>
            <w:r w:rsidRPr="00041EFA">
              <w:rPr>
                <w:rFonts w:ascii="Arial" w:eastAsia="Times New Roman" w:hAnsi="Arial" w:cs="Arial"/>
                <w:b/>
                <w:bCs/>
                <w:color w:val="FFFFFF" w:themeColor="background1"/>
                <w:sz w:val="20"/>
                <w:szCs w:val="20"/>
                <w:lang w:val="en-US"/>
              </w:rPr>
              <w:t xml:space="preserve">Source </w:t>
            </w:r>
          </w:p>
        </w:tc>
        <w:tc>
          <w:tcPr>
            <w:tcW w:w="4439" w:type="dxa"/>
            <w:tcBorders>
              <w:top w:val="single" w:sz="4" w:space="0" w:color="auto"/>
              <w:left w:val="nil"/>
              <w:bottom w:val="single" w:sz="4" w:space="0" w:color="auto"/>
              <w:right w:val="single" w:sz="4" w:space="0" w:color="auto"/>
            </w:tcBorders>
            <w:shd w:val="clear" w:color="auto" w:fill="C00000"/>
            <w:noWrap/>
            <w:vAlign w:val="center"/>
            <w:hideMark/>
          </w:tcPr>
          <w:p w14:paraId="2E466964" w14:textId="77777777" w:rsidR="00D16404" w:rsidRPr="00041EFA" w:rsidRDefault="00D16404" w:rsidP="00373244">
            <w:pPr>
              <w:spacing w:after="0" w:line="240" w:lineRule="auto"/>
              <w:rPr>
                <w:rFonts w:ascii="Arial" w:eastAsia="Times New Roman" w:hAnsi="Arial" w:cs="Arial"/>
                <w:b/>
                <w:bCs/>
                <w:color w:val="FFFFFF" w:themeColor="background1"/>
                <w:sz w:val="20"/>
                <w:szCs w:val="20"/>
                <w:lang w:val="en-US"/>
              </w:rPr>
            </w:pPr>
            <w:r w:rsidRPr="00041EFA">
              <w:rPr>
                <w:rFonts w:ascii="Arial" w:eastAsia="Times New Roman" w:hAnsi="Arial" w:cs="Arial"/>
                <w:b/>
                <w:bCs/>
                <w:color w:val="FFFFFF" w:themeColor="background1"/>
                <w:sz w:val="20"/>
                <w:szCs w:val="20"/>
                <w:lang w:val="en-US"/>
              </w:rPr>
              <w:t>Mode of Disposal</w:t>
            </w:r>
          </w:p>
        </w:tc>
      </w:tr>
      <w:tr w:rsidR="00D16404" w:rsidRPr="00041EFA" w14:paraId="7955BEE5" w14:textId="77777777" w:rsidTr="00373244">
        <w:trPr>
          <w:trHeight w:val="570"/>
        </w:trPr>
        <w:tc>
          <w:tcPr>
            <w:tcW w:w="910" w:type="dxa"/>
            <w:tcBorders>
              <w:top w:val="nil"/>
              <w:left w:val="single" w:sz="4" w:space="0" w:color="auto"/>
              <w:bottom w:val="single" w:sz="4" w:space="0" w:color="auto"/>
              <w:right w:val="single" w:sz="4" w:space="0" w:color="auto"/>
            </w:tcBorders>
            <w:shd w:val="clear" w:color="auto" w:fill="auto"/>
            <w:noWrap/>
            <w:vAlign w:val="center"/>
            <w:hideMark/>
          </w:tcPr>
          <w:p w14:paraId="3B770CAD" w14:textId="77777777" w:rsidR="00D16404" w:rsidRPr="00041EFA" w:rsidRDefault="00D16404" w:rsidP="00373244">
            <w:pPr>
              <w:spacing w:after="0" w:line="240" w:lineRule="auto"/>
              <w:rPr>
                <w:rFonts w:ascii="Arial" w:eastAsia="Times New Roman" w:hAnsi="Arial" w:cs="Arial"/>
                <w:color w:val="000000"/>
                <w:sz w:val="20"/>
                <w:szCs w:val="20"/>
                <w:lang w:val="en-US"/>
              </w:rPr>
            </w:pPr>
            <w:r>
              <w:rPr>
                <w:rFonts w:ascii="Arial" w:eastAsia="Times New Roman" w:hAnsi="Arial" w:cs="Arial"/>
                <w:color w:val="000000"/>
                <w:sz w:val="20"/>
                <w:szCs w:val="20"/>
                <w:lang w:val="en-US"/>
              </w:rPr>
              <w:t>1</w:t>
            </w:r>
          </w:p>
        </w:tc>
        <w:tc>
          <w:tcPr>
            <w:tcW w:w="3015" w:type="dxa"/>
            <w:tcBorders>
              <w:top w:val="nil"/>
              <w:left w:val="nil"/>
              <w:bottom w:val="single" w:sz="4" w:space="0" w:color="auto"/>
              <w:right w:val="single" w:sz="4" w:space="0" w:color="auto"/>
            </w:tcBorders>
            <w:shd w:val="clear" w:color="auto" w:fill="auto"/>
            <w:noWrap/>
            <w:vAlign w:val="center"/>
            <w:hideMark/>
          </w:tcPr>
          <w:p w14:paraId="612E1EF0" w14:textId="77777777" w:rsidR="00D16404" w:rsidRPr="00041EFA" w:rsidRDefault="00D16404" w:rsidP="00373244">
            <w:pPr>
              <w:spacing w:after="0" w:line="240" w:lineRule="auto"/>
              <w:rPr>
                <w:rFonts w:ascii="Arial" w:eastAsia="Times New Roman" w:hAnsi="Arial" w:cs="Arial"/>
                <w:color w:val="000000"/>
                <w:sz w:val="20"/>
                <w:szCs w:val="20"/>
                <w:lang w:val="en-US"/>
              </w:rPr>
            </w:pPr>
            <w:r w:rsidRPr="00041EFA">
              <w:rPr>
                <w:rFonts w:ascii="Arial" w:eastAsia="Times New Roman" w:hAnsi="Arial" w:cs="Arial"/>
                <w:color w:val="000000"/>
                <w:sz w:val="20"/>
                <w:szCs w:val="20"/>
                <w:lang w:val="en-US"/>
              </w:rPr>
              <w:t>ETP Sludge/Evaporation Residue</w:t>
            </w:r>
          </w:p>
        </w:tc>
        <w:tc>
          <w:tcPr>
            <w:tcW w:w="1877" w:type="dxa"/>
            <w:tcBorders>
              <w:top w:val="nil"/>
              <w:left w:val="nil"/>
              <w:bottom w:val="single" w:sz="4" w:space="0" w:color="auto"/>
              <w:right w:val="single" w:sz="4" w:space="0" w:color="auto"/>
            </w:tcBorders>
            <w:shd w:val="clear" w:color="auto" w:fill="auto"/>
            <w:noWrap/>
            <w:vAlign w:val="center"/>
            <w:hideMark/>
          </w:tcPr>
          <w:p w14:paraId="4165D213" w14:textId="77777777" w:rsidR="00D16404" w:rsidRPr="00041EFA" w:rsidRDefault="00D16404" w:rsidP="00373244">
            <w:pPr>
              <w:spacing w:after="0" w:line="240" w:lineRule="auto"/>
              <w:rPr>
                <w:rFonts w:ascii="Arial" w:eastAsia="Times New Roman" w:hAnsi="Arial" w:cs="Arial"/>
                <w:color w:val="000000"/>
                <w:sz w:val="20"/>
                <w:szCs w:val="20"/>
                <w:lang w:val="en-US"/>
              </w:rPr>
            </w:pPr>
            <w:r w:rsidRPr="00041EFA">
              <w:rPr>
                <w:rFonts w:ascii="Arial" w:eastAsia="Times New Roman" w:hAnsi="Arial" w:cs="Arial"/>
                <w:color w:val="000000"/>
                <w:sz w:val="20"/>
                <w:szCs w:val="20"/>
                <w:lang w:val="en-US"/>
              </w:rPr>
              <w:t>ETP/ Evaporator</w:t>
            </w:r>
          </w:p>
        </w:tc>
        <w:tc>
          <w:tcPr>
            <w:tcW w:w="4439" w:type="dxa"/>
            <w:tcBorders>
              <w:top w:val="nil"/>
              <w:left w:val="nil"/>
              <w:bottom w:val="single" w:sz="4" w:space="0" w:color="auto"/>
              <w:right w:val="single" w:sz="4" w:space="0" w:color="auto"/>
            </w:tcBorders>
            <w:shd w:val="clear" w:color="auto" w:fill="auto"/>
            <w:noWrap/>
            <w:vAlign w:val="center"/>
            <w:hideMark/>
          </w:tcPr>
          <w:p w14:paraId="7A390A86" w14:textId="77777777" w:rsidR="00D16404" w:rsidRPr="00041EFA" w:rsidRDefault="00D16404" w:rsidP="00373244">
            <w:pPr>
              <w:spacing w:after="0" w:line="240" w:lineRule="auto"/>
              <w:rPr>
                <w:rFonts w:ascii="Arial" w:eastAsia="Times New Roman" w:hAnsi="Arial" w:cs="Arial"/>
                <w:color w:val="000000"/>
                <w:sz w:val="20"/>
                <w:szCs w:val="20"/>
                <w:lang w:val="en-US"/>
              </w:rPr>
            </w:pPr>
            <w:r w:rsidRPr="00041EFA">
              <w:rPr>
                <w:rFonts w:ascii="Arial" w:eastAsia="Times New Roman" w:hAnsi="Arial" w:cs="Arial"/>
                <w:color w:val="000000"/>
                <w:sz w:val="20"/>
                <w:szCs w:val="20"/>
                <w:lang w:val="en-US"/>
              </w:rPr>
              <w:t>TSDF Site</w:t>
            </w:r>
          </w:p>
        </w:tc>
      </w:tr>
      <w:tr w:rsidR="00D16404" w:rsidRPr="00041EFA" w14:paraId="26EC322A" w14:textId="77777777" w:rsidTr="00373244">
        <w:trPr>
          <w:trHeight w:val="570"/>
        </w:trPr>
        <w:tc>
          <w:tcPr>
            <w:tcW w:w="910" w:type="dxa"/>
            <w:tcBorders>
              <w:top w:val="nil"/>
              <w:left w:val="single" w:sz="4" w:space="0" w:color="auto"/>
              <w:bottom w:val="single" w:sz="4" w:space="0" w:color="auto"/>
              <w:right w:val="single" w:sz="4" w:space="0" w:color="auto"/>
            </w:tcBorders>
            <w:shd w:val="clear" w:color="auto" w:fill="auto"/>
            <w:noWrap/>
            <w:vAlign w:val="center"/>
            <w:hideMark/>
          </w:tcPr>
          <w:p w14:paraId="69896015" w14:textId="77777777" w:rsidR="00D16404" w:rsidRPr="00041EFA" w:rsidRDefault="00D16404" w:rsidP="00373244">
            <w:pPr>
              <w:spacing w:after="0" w:line="240" w:lineRule="auto"/>
              <w:rPr>
                <w:rFonts w:ascii="Arial" w:eastAsia="Times New Roman" w:hAnsi="Arial" w:cs="Arial"/>
                <w:color w:val="000000"/>
                <w:sz w:val="20"/>
                <w:szCs w:val="20"/>
                <w:lang w:val="en-US"/>
              </w:rPr>
            </w:pPr>
            <w:r>
              <w:rPr>
                <w:rFonts w:ascii="Arial" w:eastAsia="Times New Roman" w:hAnsi="Arial" w:cs="Arial"/>
                <w:color w:val="000000"/>
                <w:sz w:val="20"/>
                <w:szCs w:val="20"/>
                <w:lang w:val="en-US"/>
              </w:rPr>
              <w:t>2</w:t>
            </w:r>
          </w:p>
        </w:tc>
        <w:tc>
          <w:tcPr>
            <w:tcW w:w="3015" w:type="dxa"/>
            <w:tcBorders>
              <w:top w:val="nil"/>
              <w:left w:val="nil"/>
              <w:bottom w:val="single" w:sz="4" w:space="0" w:color="auto"/>
              <w:right w:val="single" w:sz="4" w:space="0" w:color="auto"/>
            </w:tcBorders>
            <w:shd w:val="clear" w:color="auto" w:fill="auto"/>
            <w:noWrap/>
            <w:vAlign w:val="center"/>
            <w:hideMark/>
          </w:tcPr>
          <w:p w14:paraId="5638006F" w14:textId="77777777" w:rsidR="00D16404" w:rsidRPr="00041EFA" w:rsidRDefault="00D16404" w:rsidP="00373244">
            <w:pPr>
              <w:spacing w:after="0" w:line="240" w:lineRule="auto"/>
              <w:rPr>
                <w:rFonts w:ascii="Arial" w:eastAsia="Times New Roman" w:hAnsi="Arial" w:cs="Arial"/>
                <w:color w:val="000000"/>
                <w:sz w:val="20"/>
                <w:szCs w:val="20"/>
                <w:lang w:val="en-US"/>
              </w:rPr>
            </w:pPr>
            <w:r w:rsidRPr="00041EFA">
              <w:rPr>
                <w:rFonts w:ascii="Arial" w:eastAsia="Times New Roman" w:hAnsi="Arial" w:cs="Arial"/>
                <w:color w:val="000000"/>
                <w:sz w:val="20"/>
                <w:szCs w:val="20"/>
                <w:lang w:val="en-US"/>
              </w:rPr>
              <w:t>Used Oil</w:t>
            </w:r>
          </w:p>
        </w:tc>
        <w:tc>
          <w:tcPr>
            <w:tcW w:w="1877" w:type="dxa"/>
            <w:tcBorders>
              <w:top w:val="nil"/>
              <w:left w:val="nil"/>
              <w:bottom w:val="single" w:sz="4" w:space="0" w:color="auto"/>
              <w:right w:val="single" w:sz="4" w:space="0" w:color="auto"/>
            </w:tcBorders>
            <w:shd w:val="clear" w:color="auto" w:fill="auto"/>
            <w:noWrap/>
            <w:vAlign w:val="center"/>
            <w:hideMark/>
          </w:tcPr>
          <w:p w14:paraId="3D75975D" w14:textId="77777777" w:rsidR="00D16404" w:rsidRPr="00041EFA" w:rsidRDefault="00D16404" w:rsidP="00373244">
            <w:pPr>
              <w:spacing w:after="0" w:line="240" w:lineRule="auto"/>
              <w:rPr>
                <w:rFonts w:ascii="Arial" w:eastAsia="Times New Roman" w:hAnsi="Arial" w:cs="Arial"/>
                <w:color w:val="000000"/>
                <w:sz w:val="20"/>
                <w:szCs w:val="20"/>
                <w:lang w:val="en-US"/>
              </w:rPr>
            </w:pPr>
            <w:r w:rsidRPr="00041EFA">
              <w:rPr>
                <w:rFonts w:ascii="Arial" w:eastAsia="Times New Roman" w:hAnsi="Arial" w:cs="Arial"/>
                <w:color w:val="000000"/>
                <w:sz w:val="20"/>
                <w:szCs w:val="20"/>
                <w:lang w:val="en-US"/>
              </w:rPr>
              <w:t>Lubrication/ D.G.set</w:t>
            </w:r>
          </w:p>
        </w:tc>
        <w:tc>
          <w:tcPr>
            <w:tcW w:w="4439" w:type="dxa"/>
            <w:tcBorders>
              <w:top w:val="nil"/>
              <w:left w:val="nil"/>
              <w:bottom w:val="single" w:sz="4" w:space="0" w:color="auto"/>
              <w:right w:val="single" w:sz="4" w:space="0" w:color="auto"/>
            </w:tcBorders>
            <w:shd w:val="clear" w:color="auto" w:fill="auto"/>
            <w:noWrap/>
            <w:vAlign w:val="center"/>
            <w:hideMark/>
          </w:tcPr>
          <w:p w14:paraId="633C99FC" w14:textId="77777777" w:rsidR="00D16404" w:rsidRPr="00041EFA" w:rsidRDefault="00D16404" w:rsidP="00373244">
            <w:pPr>
              <w:spacing w:after="0" w:line="240" w:lineRule="auto"/>
              <w:rPr>
                <w:rFonts w:ascii="Arial" w:eastAsia="Times New Roman" w:hAnsi="Arial" w:cs="Arial"/>
                <w:color w:val="000000"/>
                <w:sz w:val="20"/>
                <w:szCs w:val="20"/>
                <w:lang w:val="en-US"/>
              </w:rPr>
            </w:pPr>
            <w:r w:rsidRPr="00041EFA">
              <w:rPr>
                <w:rFonts w:ascii="Arial" w:eastAsia="Times New Roman" w:hAnsi="Arial" w:cs="Arial"/>
                <w:color w:val="000000"/>
                <w:sz w:val="20"/>
                <w:szCs w:val="20"/>
                <w:lang w:val="en-US"/>
              </w:rPr>
              <w:t>Reuse as Lubricant within premises.</w:t>
            </w:r>
          </w:p>
        </w:tc>
      </w:tr>
      <w:tr w:rsidR="00D16404" w:rsidRPr="00041EFA" w14:paraId="641E9CF0" w14:textId="77777777" w:rsidTr="00373244">
        <w:trPr>
          <w:trHeight w:val="570"/>
        </w:trPr>
        <w:tc>
          <w:tcPr>
            <w:tcW w:w="910" w:type="dxa"/>
            <w:tcBorders>
              <w:top w:val="nil"/>
              <w:left w:val="single" w:sz="4" w:space="0" w:color="auto"/>
              <w:bottom w:val="single" w:sz="4" w:space="0" w:color="auto"/>
              <w:right w:val="single" w:sz="4" w:space="0" w:color="auto"/>
            </w:tcBorders>
            <w:shd w:val="clear" w:color="auto" w:fill="auto"/>
            <w:noWrap/>
            <w:vAlign w:val="center"/>
            <w:hideMark/>
          </w:tcPr>
          <w:p w14:paraId="4E4D3206" w14:textId="77777777" w:rsidR="00D16404" w:rsidRPr="00041EFA" w:rsidRDefault="00D16404" w:rsidP="00373244">
            <w:pPr>
              <w:spacing w:after="0" w:line="240" w:lineRule="auto"/>
              <w:rPr>
                <w:rFonts w:ascii="Arial" w:eastAsia="Times New Roman" w:hAnsi="Arial" w:cs="Arial"/>
                <w:color w:val="000000"/>
                <w:sz w:val="20"/>
                <w:szCs w:val="20"/>
                <w:lang w:val="en-US"/>
              </w:rPr>
            </w:pPr>
            <w:r>
              <w:rPr>
                <w:rFonts w:ascii="Arial" w:eastAsia="Times New Roman" w:hAnsi="Arial" w:cs="Arial"/>
                <w:color w:val="000000"/>
                <w:sz w:val="20"/>
                <w:szCs w:val="20"/>
                <w:lang w:val="en-US"/>
              </w:rPr>
              <w:t>3</w:t>
            </w:r>
          </w:p>
        </w:tc>
        <w:tc>
          <w:tcPr>
            <w:tcW w:w="3015" w:type="dxa"/>
            <w:tcBorders>
              <w:top w:val="nil"/>
              <w:left w:val="nil"/>
              <w:bottom w:val="single" w:sz="4" w:space="0" w:color="auto"/>
              <w:right w:val="single" w:sz="4" w:space="0" w:color="auto"/>
            </w:tcBorders>
            <w:shd w:val="clear" w:color="auto" w:fill="auto"/>
            <w:noWrap/>
            <w:vAlign w:val="center"/>
            <w:hideMark/>
          </w:tcPr>
          <w:p w14:paraId="0284F5F0" w14:textId="77777777" w:rsidR="00D16404" w:rsidRPr="00041EFA" w:rsidRDefault="00D16404" w:rsidP="00373244">
            <w:pPr>
              <w:spacing w:after="0" w:line="240" w:lineRule="auto"/>
              <w:rPr>
                <w:rFonts w:ascii="Arial" w:eastAsia="Times New Roman" w:hAnsi="Arial" w:cs="Arial"/>
                <w:color w:val="000000"/>
                <w:sz w:val="20"/>
                <w:szCs w:val="20"/>
                <w:lang w:val="en-US"/>
              </w:rPr>
            </w:pPr>
            <w:r w:rsidRPr="00041EFA">
              <w:rPr>
                <w:rFonts w:ascii="Arial" w:eastAsia="Times New Roman" w:hAnsi="Arial" w:cs="Arial"/>
                <w:color w:val="000000"/>
                <w:sz w:val="20"/>
                <w:szCs w:val="20"/>
                <w:lang w:val="en-US"/>
              </w:rPr>
              <w:t>Discarded drums/bags</w:t>
            </w:r>
          </w:p>
        </w:tc>
        <w:tc>
          <w:tcPr>
            <w:tcW w:w="1877" w:type="dxa"/>
            <w:tcBorders>
              <w:top w:val="nil"/>
              <w:left w:val="nil"/>
              <w:bottom w:val="single" w:sz="4" w:space="0" w:color="auto"/>
              <w:right w:val="single" w:sz="4" w:space="0" w:color="auto"/>
            </w:tcBorders>
            <w:shd w:val="clear" w:color="auto" w:fill="auto"/>
            <w:noWrap/>
            <w:vAlign w:val="center"/>
            <w:hideMark/>
          </w:tcPr>
          <w:p w14:paraId="41DB9EED" w14:textId="77777777" w:rsidR="00D16404" w:rsidRPr="00041EFA" w:rsidRDefault="00D16404" w:rsidP="00373244">
            <w:pPr>
              <w:spacing w:after="0" w:line="240" w:lineRule="auto"/>
              <w:rPr>
                <w:rFonts w:ascii="Arial" w:eastAsia="Times New Roman" w:hAnsi="Arial" w:cs="Arial"/>
                <w:color w:val="000000"/>
                <w:sz w:val="20"/>
                <w:szCs w:val="20"/>
                <w:lang w:val="en-US"/>
              </w:rPr>
            </w:pPr>
            <w:r w:rsidRPr="00041EFA">
              <w:rPr>
                <w:rFonts w:ascii="Arial" w:eastAsia="Times New Roman" w:hAnsi="Arial" w:cs="Arial"/>
                <w:color w:val="000000"/>
                <w:sz w:val="20"/>
                <w:szCs w:val="20"/>
                <w:lang w:val="en-US"/>
              </w:rPr>
              <w:t>Stores</w:t>
            </w:r>
          </w:p>
        </w:tc>
        <w:tc>
          <w:tcPr>
            <w:tcW w:w="4439" w:type="dxa"/>
            <w:tcBorders>
              <w:top w:val="nil"/>
              <w:left w:val="nil"/>
              <w:bottom w:val="single" w:sz="4" w:space="0" w:color="auto"/>
              <w:right w:val="single" w:sz="4" w:space="0" w:color="auto"/>
            </w:tcBorders>
            <w:shd w:val="clear" w:color="auto" w:fill="auto"/>
            <w:noWrap/>
            <w:vAlign w:val="center"/>
            <w:hideMark/>
          </w:tcPr>
          <w:p w14:paraId="216CC06B" w14:textId="77777777" w:rsidR="00D16404" w:rsidRPr="00041EFA" w:rsidRDefault="00D16404" w:rsidP="00373244">
            <w:pPr>
              <w:spacing w:after="0" w:line="240" w:lineRule="auto"/>
              <w:rPr>
                <w:rFonts w:ascii="Arial" w:eastAsia="Times New Roman" w:hAnsi="Arial" w:cs="Arial"/>
                <w:color w:val="000000"/>
                <w:sz w:val="20"/>
                <w:szCs w:val="20"/>
                <w:lang w:val="en-US"/>
              </w:rPr>
            </w:pPr>
            <w:r w:rsidRPr="00041EFA">
              <w:rPr>
                <w:rFonts w:ascii="Arial" w:eastAsia="Times New Roman" w:hAnsi="Arial" w:cs="Arial"/>
                <w:color w:val="000000"/>
                <w:sz w:val="20"/>
                <w:szCs w:val="20"/>
                <w:lang w:val="en-US"/>
              </w:rPr>
              <w:t>Sold To Recycler</w:t>
            </w:r>
          </w:p>
        </w:tc>
      </w:tr>
    </w:tbl>
    <w:p w14:paraId="05779BC0" w14:textId="77777777" w:rsidR="00D16404" w:rsidRDefault="00D16404" w:rsidP="00D16404">
      <w:pPr>
        <w:tabs>
          <w:tab w:val="left" w:pos="1365"/>
        </w:tabs>
        <w:spacing w:line="360" w:lineRule="auto"/>
        <w:jc w:val="both"/>
        <w:rPr>
          <w:rFonts w:ascii="Arial" w:eastAsia="Arial" w:hAnsi="Arial" w:cs="Arial"/>
          <w:sz w:val="24"/>
          <w:szCs w:val="24"/>
          <w:lang w:val="en-US"/>
        </w:rPr>
      </w:pPr>
      <w:r w:rsidRPr="000B521B">
        <w:rPr>
          <w:rFonts w:ascii="Arial" w:hAnsi="Arial" w:cs="Arial"/>
          <w:bCs/>
          <w:noProof/>
          <w:color w:val="000000" w:themeColor="text1"/>
        </w:rPr>
        <mc:AlternateContent>
          <mc:Choice Requires="wps">
            <w:drawing>
              <wp:anchor distT="0" distB="0" distL="114300" distR="114300" simplePos="0" relativeHeight="252832768" behindDoc="0" locked="0" layoutInCell="1" allowOverlap="1" wp14:anchorId="426750E5" wp14:editId="109730D8">
                <wp:simplePos x="0" y="0"/>
                <wp:positionH relativeFrom="margin">
                  <wp:posOffset>5105400</wp:posOffset>
                </wp:positionH>
                <wp:positionV relativeFrom="paragraph">
                  <wp:posOffset>0</wp:posOffset>
                </wp:positionV>
                <wp:extent cx="1346835" cy="200025"/>
                <wp:effectExtent l="0" t="0" r="0" b="0"/>
                <wp:wrapNone/>
                <wp:docPr id="2059" name="TextBox 4"/>
                <wp:cNvGraphicFramePr/>
                <a:graphic xmlns:a="http://schemas.openxmlformats.org/drawingml/2006/main">
                  <a:graphicData uri="http://schemas.microsoft.com/office/word/2010/wordprocessingShape">
                    <wps:wsp>
                      <wps:cNvSpPr txBox="1"/>
                      <wps:spPr>
                        <a:xfrm>
                          <a:off x="0" y="0"/>
                          <a:ext cx="1346835" cy="200025"/>
                        </a:xfrm>
                        <a:prstGeom prst="rect">
                          <a:avLst/>
                        </a:prstGeom>
                        <a:noFill/>
                      </wps:spPr>
                      <wps:txbx>
                        <w:txbxContent>
                          <w:p w14:paraId="25FB9BDA" w14:textId="77777777" w:rsidR="00D16404" w:rsidRPr="006F6D2F" w:rsidRDefault="00D16404" w:rsidP="00D16404">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6F6D2F">
                              <w:rPr>
                                <w:rFonts w:ascii="Verdana" w:eastAsia="Verdana" w:hAnsi="Verdana" w:cs="Verdana"/>
                                <w:i/>
                                <w:iCs/>
                                <w:color w:val="7F7F7F"/>
                                <w:kern w:val="24"/>
                                <w:sz w:val="12"/>
                                <w:szCs w:val="12"/>
                                <w14:textFill>
                                  <w14:solidFill>
                                    <w14:srgbClr w14:val="7F7F7F">
                                      <w14:lumMod w14:val="50000"/>
                                    </w14:srgbClr>
                                  </w14:solidFill>
                                </w14:textFill>
                              </w:rPr>
                              <w:t>Source: TechSci Research</w:t>
                            </w:r>
                          </w:p>
                        </w:txbxContent>
                      </wps:txbx>
                      <wps:bodyPr wrap="square" rtlCol="0">
                        <a:spAutoFit/>
                      </wps:bodyPr>
                    </wps:wsp>
                  </a:graphicData>
                </a:graphic>
                <wp14:sizeRelH relativeFrom="margin">
                  <wp14:pctWidth>0</wp14:pctWidth>
                </wp14:sizeRelH>
                <wp14:sizeRelV relativeFrom="margin">
                  <wp14:pctHeight>0</wp14:pctHeight>
                </wp14:sizeRelV>
              </wp:anchor>
            </w:drawing>
          </mc:Choice>
          <mc:Fallback>
            <w:pict>
              <v:shape w14:anchorId="426750E5" id="_x0000_s1241" type="#_x0000_t202" style="position:absolute;left:0;text-align:left;margin-left:402pt;margin-top:0;width:106.05pt;height:15.75pt;z-index:252832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" filled="f" stroked="f">
                <v:textbox style="mso-fit-shape-to-text:t">
                  <w:txbxContent>
                    <w:p w14:paraId="25FB9BDA" w14:textId="77777777" w:rsidR="00D16404" w:rsidRPr="006F6D2F" w:rsidRDefault="00D16404" w:rsidP="00D16404">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6F6D2F">
                        <w:rPr>
                          <w:rFonts w:ascii="Verdana" w:eastAsia="Verdana" w:hAnsi="Verdana" w:cs="Verdana"/>
                          <w:i/>
                          <w:iCs/>
                          <w:color w:val="7F7F7F"/>
                          <w:kern w:val="24"/>
                          <w:sz w:val="12"/>
                          <w:szCs w:val="12"/>
                          <w14:textFill>
                            <w14:solidFill>
                              <w14:srgbClr w14:val="7F7F7F">
                                <w14:lumMod w14:val="50000"/>
                              </w14:srgbClr>
                            </w14:solidFill>
                          </w14:textFill>
                        </w:rPr>
                        <w:t>Source: TechSci Research</w:t>
                      </w:r>
                    </w:p>
                  </w:txbxContent>
                </v:textbox>
                <w10:wrap anchorx="margin"/>
              </v:shape>
            </w:pict>
          </mc:Fallback>
        </mc:AlternateContent>
      </w:r>
    </w:p>
    <w:p w14:paraId="589ED231" w14:textId="77777777" w:rsidR="00D16404" w:rsidRDefault="00D16404" w:rsidP="00D16404">
      <w:pPr>
        <w:tabs>
          <w:tab w:val="left" w:pos="1365"/>
        </w:tabs>
        <w:spacing w:line="360" w:lineRule="auto"/>
        <w:jc w:val="both"/>
        <w:rPr>
          <w:rFonts w:ascii="Arial" w:eastAsia="Arial" w:hAnsi="Arial" w:cs="Arial"/>
          <w:sz w:val="24"/>
          <w:szCs w:val="24"/>
          <w:lang w:val="en-US"/>
        </w:rPr>
      </w:pPr>
      <w:r>
        <w:rPr>
          <w:rFonts w:ascii="Arial" w:eastAsia="Arial" w:hAnsi="Arial" w:cs="Arial"/>
          <w:sz w:val="24"/>
          <w:szCs w:val="24"/>
          <w:lang w:val="en-US"/>
        </w:rPr>
        <w:t xml:space="preserve">ETP (Effluent Treatment Plant) sludge serves as the main source of hazardous waste generation from proposed activity. The other sources of hazardous waste generation from proposed activity includes spent or used oil generation from plant machinery and discarded barrel or containers from handling and storage of raw materials. </w:t>
      </w:r>
    </w:p>
    <w:p w14:paraId="5FF2798A" w14:textId="77777777" w:rsidR="00D16404" w:rsidRDefault="00D16404" w:rsidP="00D16404">
      <w:pPr>
        <w:tabs>
          <w:tab w:val="left" w:pos="1365"/>
        </w:tabs>
        <w:spacing w:line="360" w:lineRule="auto"/>
        <w:jc w:val="both"/>
        <w:rPr>
          <w:rFonts w:ascii="Arial" w:eastAsia="Arial" w:hAnsi="Arial" w:cs="Arial"/>
          <w:sz w:val="24"/>
          <w:szCs w:val="24"/>
          <w:lang w:val="en-US"/>
        </w:rPr>
      </w:pPr>
      <w:r>
        <w:rPr>
          <w:rFonts w:ascii="Arial" w:eastAsia="Arial" w:hAnsi="Arial" w:cs="Arial"/>
          <w:sz w:val="24"/>
          <w:szCs w:val="24"/>
          <w:lang w:val="en-US"/>
        </w:rPr>
        <w:t>A dedicated storage area will be provided in the unit for the hazardous storage within premises</w:t>
      </w:r>
      <w:r w:rsidRPr="00B370EC">
        <w:rPr>
          <w:rFonts w:ascii="Arial" w:eastAsia="Arial" w:hAnsi="Arial" w:cs="Arial"/>
          <w:sz w:val="24"/>
          <w:szCs w:val="24"/>
          <w:lang w:val="en-US"/>
        </w:rPr>
        <w:t xml:space="preserve"> having waterproof floor and roof cover.</w:t>
      </w:r>
      <w:r>
        <w:rPr>
          <w:rFonts w:ascii="Arial" w:eastAsia="Arial" w:hAnsi="Arial" w:cs="Arial"/>
          <w:sz w:val="24"/>
          <w:szCs w:val="24"/>
          <w:lang w:val="en-US"/>
        </w:rPr>
        <w:t xml:space="preserve"> </w:t>
      </w:r>
    </w:p>
    <w:p w14:paraId="742D97DE" w14:textId="77777777" w:rsidR="00D16404" w:rsidRDefault="00D16404" w:rsidP="00D16404">
      <w:pPr>
        <w:tabs>
          <w:tab w:val="left" w:pos="1365"/>
        </w:tabs>
        <w:spacing w:line="360" w:lineRule="auto"/>
        <w:jc w:val="both"/>
        <w:rPr>
          <w:rFonts w:ascii="Arial" w:eastAsia="Arial" w:hAnsi="Arial" w:cs="Arial"/>
          <w:sz w:val="24"/>
          <w:szCs w:val="24"/>
          <w:lang w:val="en-US"/>
        </w:rPr>
      </w:pPr>
    </w:p>
    <w:p w14:paraId="71F58D20" w14:textId="1F6F86ED" w:rsidR="00D16404" w:rsidRDefault="00D16404" w:rsidP="00D16404">
      <w:pPr>
        <w:pStyle w:val="ListParagraph"/>
        <w:tabs>
          <w:tab w:val="left" w:pos="1365"/>
        </w:tabs>
        <w:spacing w:line="360" w:lineRule="auto"/>
        <w:ind w:left="720" w:firstLine="0"/>
        <w:jc w:val="both"/>
        <w:rPr>
          <w:b/>
          <w:bCs/>
          <w:sz w:val="24"/>
          <w:szCs w:val="24"/>
        </w:rPr>
      </w:pPr>
    </w:p>
    <w:p w14:paraId="14980306" w14:textId="26B8B740" w:rsidR="00A212FD" w:rsidRDefault="00A212FD" w:rsidP="00D16404">
      <w:pPr>
        <w:pStyle w:val="ListParagraph"/>
        <w:tabs>
          <w:tab w:val="left" w:pos="1365"/>
        </w:tabs>
        <w:spacing w:line="360" w:lineRule="auto"/>
        <w:ind w:left="720" w:firstLine="0"/>
        <w:jc w:val="both"/>
        <w:rPr>
          <w:b/>
          <w:bCs/>
          <w:sz w:val="24"/>
          <w:szCs w:val="24"/>
        </w:rPr>
      </w:pPr>
    </w:p>
    <w:p w14:paraId="175AE353" w14:textId="14CFAF29" w:rsidR="00A212FD" w:rsidRDefault="00A212FD" w:rsidP="00D16404">
      <w:pPr>
        <w:pStyle w:val="ListParagraph"/>
        <w:tabs>
          <w:tab w:val="left" w:pos="1365"/>
        </w:tabs>
        <w:spacing w:line="360" w:lineRule="auto"/>
        <w:ind w:left="720" w:firstLine="0"/>
        <w:jc w:val="both"/>
        <w:rPr>
          <w:b/>
          <w:bCs/>
          <w:sz w:val="24"/>
          <w:szCs w:val="24"/>
        </w:rPr>
      </w:pPr>
    </w:p>
    <w:p w14:paraId="7E7F80B9" w14:textId="7C7A2853" w:rsidR="00A212FD" w:rsidRDefault="00A212FD" w:rsidP="00D16404">
      <w:pPr>
        <w:pStyle w:val="ListParagraph"/>
        <w:tabs>
          <w:tab w:val="left" w:pos="1365"/>
        </w:tabs>
        <w:spacing w:line="360" w:lineRule="auto"/>
        <w:ind w:left="720" w:firstLine="0"/>
        <w:jc w:val="both"/>
        <w:rPr>
          <w:b/>
          <w:bCs/>
          <w:sz w:val="24"/>
          <w:szCs w:val="24"/>
        </w:rPr>
      </w:pPr>
    </w:p>
    <w:p w14:paraId="7569E060" w14:textId="77777777" w:rsidR="00A212FD" w:rsidRPr="007E23D4" w:rsidRDefault="00A212FD" w:rsidP="00D16404">
      <w:pPr>
        <w:pStyle w:val="ListParagraph"/>
        <w:tabs>
          <w:tab w:val="left" w:pos="1365"/>
        </w:tabs>
        <w:spacing w:line="360" w:lineRule="auto"/>
        <w:ind w:left="720" w:firstLine="0"/>
        <w:jc w:val="both"/>
        <w:rPr>
          <w:b/>
          <w:bCs/>
          <w:sz w:val="24"/>
          <w:szCs w:val="24"/>
        </w:rPr>
      </w:pPr>
    </w:p>
    <w:p w14:paraId="7433F457" w14:textId="3E0E088E" w:rsidR="00D16404" w:rsidRDefault="00D16404" w:rsidP="00D16404">
      <w:pPr>
        <w:tabs>
          <w:tab w:val="left" w:pos="1365"/>
        </w:tabs>
        <w:spacing w:line="360" w:lineRule="auto"/>
        <w:jc w:val="both"/>
        <w:rPr>
          <w:rFonts w:ascii="Arial" w:eastAsia="Arial" w:hAnsi="Arial" w:cs="Arial"/>
          <w:b/>
          <w:bCs/>
          <w:sz w:val="24"/>
          <w:szCs w:val="24"/>
          <w:lang w:val="en-US"/>
        </w:rPr>
      </w:pPr>
    </w:p>
    <w:p w14:paraId="3B6B12A4" w14:textId="15B6FC5E" w:rsidR="00D16404" w:rsidRDefault="00D16404" w:rsidP="00D16404">
      <w:pPr>
        <w:tabs>
          <w:tab w:val="left" w:pos="1365"/>
        </w:tabs>
        <w:spacing w:line="360" w:lineRule="auto"/>
        <w:jc w:val="both"/>
        <w:rPr>
          <w:rFonts w:ascii="Arial" w:eastAsia="Arial" w:hAnsi="Arial" w:cs="Arial"/>
          <w:b/>
          <w:bCs/>
          <w:sz w:val="24"/>
          <w:szCs w:val="24"/>
          <w:lang w:val="en-US"/>
        </w:rPr>
      </w:pPr>
    </w:p>
    <w:p w14:paraId="27FC4D02" w14:textId="15231BAC" w:rsidR="00D16404" w:rsidRDefault="00D16404" w:rsidP="00D16404">
      <w:pPr>
        <w:tabs>
          <w:tab w:val="left" w:pos="1365"/>
        </w:tabs>
        <w:spacing w:line="360" w:lineRule="auto"/>
        <w:jc w:val="both"/>
        <w:rPr>
          <w:rFonts w:ascii="Arial" w:eastAsia="Arial" w:hAnsi="Arial" w:cs="Arial"/>
          <w:b/>
          <w:bCs/>
          <w:sz w:val="24"/>
          <w:szCs w:val="24"/>
          <w:lang w:val="en-US"/>
        </w:rPr>
      </w:pPr>
    </w:p>
    <w:p w14:paraId="7EE95612" w14:textId="5897E068" w:rsidR="00D16404" w:rsidRDefault="00D16404" w:rsidP="00D16404">
      <w:pPr>
        <w:tabs>
          <w:tab w:val="left" w:pos="1365"/>
        </w:tabs>
        <w:spacing w:line="360" w:lineRule="auto"/>
        <w:jc w:val="both"/>
        <w:rPr>
          <w:rFonts w:ascii="Arial" w:eastAsia="Arial" w:hAnsi="Arial" w:cs="Arial"/>
          <w:b/>
          <w:bCs/>
          <w:sz w:val="24"/>
          <w:szCs w:val="24"/>
          <w:lang w:val="en-US"/>
        </w:rPr>
      </w:pPr>
    </w:p>
    <w:p w14:paraId="5588D6F6" w14:textId="7DAB8BC2" w:rsidR="00D16404" w:rsidRDefault="00D16404" w:rsidP="00D16404">
      <w:pPr>
        <w:tabs>
          <w:tab w:val="left" w:pos="1365"/>
        </w:tabs>
        <w:spacing w:line="360" w:lineRule="auto"/>
        <w:jc w:val="both"/>
        <w:rPr>
          <w:rFonts w:ascii="Arial" w:eastAsia="Arial" w:hAnsi="Arial" w:cs="Arial"/>
          <w:b/>
          <w:bCs/>
          <w:sz w:val="24"/>
          <w:szCs w:val="24"/>
          <w:lang w:val="en-US"/>
        </w:rPr>
      </w:pPr>
    </w:p>
    <w:p w14:paraId="48076B4F" w14:textId="77777777" w:rsidR="00D16404" w:rsidRDefault="00D16404" w:rsidP="00D16404">
      <w:pPr>
        <w:spacing w:line="240" w:lineRule="auto"/>
        <w:rPr>
          <w:rFonts w:ascii="Verdana" w:hAnsi="Verdana"/>
          <w:b/>
          <w:bCs/>
          <w:sz w:val="20"/>
          <w:szCs w:val="20"/>
        </w:rPr>
      </w:pPr>
    </w:p>
    <w:p w14:paraId="5FAC81E6" w14:textId="35841A8A" w:rsidR="00D16404" w:rsidRPr="00B03E75" w:rsidRDefault="00D16404" w:rsidP="00D16404">
      <w:pPr>
        <w:spacing w:line="240" w:lineRule="auto"/>
        <w:rPr>
          <w:rFonts w:ascii="Arial" w:hAnsi="Arial" w:cs="Arial"/>
          <w:b/>
          <w:bCs/>
          <w:sz w:val="24"/>
          <w:szCs w:val="24"/>
        </w:rPr>
      </w:pPr>
      <w:r w:rsidRPr="00B03E75">
        <w:rPr>
          <w:rFonts w:ascii="Arial" w:hAnsi="Arial" w:cs="Arial"/>
          <w:b/>
          <w:bCs/>
          <w:sz w:val="24"/>
          <w:szCs w:val="24"/>
        </w:rPr>
        <w:lastRenderedPageBreak/>
        <w:t>4.</w:t>
      </w:r>
      <w:r>
        <w:rPr>
          <w:rFonts w:ascii="Arial" w:hAnsi="Arial" w:cs="Arial"/>
          <w:b/>
          <w:bCs/>
          <w:sz w:val="24"/>
          <w:szCs w:val="24"/>
        </w:rPr>
        <w:t>1</w:t>
      </w:r>
      <w:r w:rsidRPr="00B03E75">
        <w:rPr>
          <w:rFonts w:ascii="Arial" w:hAnsi="Arial" w:cs="Arial"/>
          <w:b/>
          <w:bCs/>
          <w:sz w:val="24"/>
          <w:szCs w:val="24"/>
        </w:rPr>
        <w:t>.8 Raw Material Required</w:t>
      </w:r>
      <w:r>
        <w:rPr>
          <w:rFonts w:ascii="Arial" w:hAnsi="Arial" w:cs="Arial"/>
          <w:b/>
          <w:bCs/>
          <w:sz w:val="24"/>
          <w:szCs w:val="24"/>
        </w:rPr>
        <w:t xml:space="preserve"> and Key Suppliers in India Market</w:t>
      </w:r>
    </w:p>
    <w:p w14:paraId="78004A57" w14:textId="77777777" w:rsidR="00D16404" w:rsidRDefault="00D16404" w:rsidP="00D16404">
      <w:pPr>
        <w:spacing w:line="240" w:lineRule="auto"/>
        <w:rPr>
          <w:rFonts w:ascii="Verdana" w:hAnsi="Verdana"/>
          <w:b/>
          <w:bCs/>
          <w:sz w:val="20"/>
          <w:szCs w:val="20"/>
        </w:rPr>
      </w:pPr>
    </w:p>
    <w:tbl>
      <w:tblPr>
        <w:tblStyle w:val="TableGrid"/>
        <w:tblW w:w="10132" w:type="dxa"/>
        <w:tblLook w:val="04A0" w:firstRow="1" w:lastRow="0" w:firstColumn="1" w:lastColumn="0" w:noHBand="0" w:noVBand="1"/>
      </w:tblPr>
      <w:tblGrid>
        <w:gridCol w:w="792"/>
        <w:gridCol w:w="1654"/>
        <w:gridCol w:w="1522"/>
        <w:gridCol w:w="1586"/>
        <w:gridCol w:w="1491"/>
        <w:gridCol w:w="1437"/>
        <w:gridCol w:w="1650"/>
      </w:tblGrid>
      <w:tr w:rsidR="00D16404" w:rsidRPr="00B03E75" w14:paraId="711B6B6C" w14:textId="77777777" w:rsidTr="00373244">
        <w:trPr>
          <w:trHeight w:val="695"/>
        </w:trPr>
        <w:tc>
          <w:tcPr>
            <w:tcW w:w="792" w:type="dxa"/>
          </w:tcPr>
          <w:p w14:paraId="3E30DA20" w14:textId="77777777" w:rsidR="00D16404" w:rsidRPr="00B03E75" w:rsidRDefault="00D16404" w:rsidP="00373244">
            <w:pPr>
              <w:tabs>
                <w:tab w:val="left" w:pos="1365"/>
              </w:tabs>
              <w:rPr>
                <w:rFonts w:ascii="Arial" w:hAnsi="Arial" w:cs="Arial"/>
                <w:b/>
                <w:bCs/>
                <w:sz w:val="20"/>
                <w:szCs w:val="20"/>
              </w:rPr>
            </w:pPr>
            <w:r w:rsidRPr="00B03E75">
              <w:rPr>
                <w:rFonts w:ascii="Arial" w:hAnsi="Arial" w:cs="Arial"/>
                <w:b/>
                <w:bCs/>
                <w:sz w:val="20"/>
                <w:szCs w:val="20"/>
              </w:rPr>
              <w:t>S. No</w:t>
            </w:r>
          </w:p>
        </w:tc>
        <w:tc>
          <w:tcPr>
            <w:tcW w:w="1654" w:type="dxa"/>
          </w:tcPr>
          <w:p w14:paraId="732CD477" w14:textId="77777777" w:rsidR="00D16404" w:rsidRPr="00B03E75" w:rsidRDefault="00D16404" w:rsidP="00373244">
            <w:pPr>
              <w:tabs>
                <w:tab w:val="left" w:pos="1365"/>
              </w:tabs>
              <w:rPr>
                <w:rFonts w:ascii="Arial" w:hAnsi="Arial" w:cs="Arial"/>
                <w:b/>
                <w:bCs/>
                <w:sz w:val="20"/>
                <w:szCs w:val="20"/>
              </w:rPr>
            </w:pPr>
            <w:r w:rsidRPr="00B03E75">
              <w:rPr>
                <w:rFonts w:ascii="Arial" w:hAnsi="Arial" w:cs="Arial"/>
                <w:b/>
                <w:bCs/>
                <w:sz w:val="20"/>
                <w:szCs w:val="20"/>
              </w:rPr>
              <w:t xml:space="preserve">Raw Material </w:t>
            </w:r>
          </w:p>
        </w:tc>
        <w:tc>
          <w:tcPr>
            <w:tcW w:w="1522" w:type="dxa"/>
          </w:tcPr>
          <w:p w14:paraId="19DFC714" w14:textId="77777777" w:rsidR="00D16404" w:rsidRPr="00B03E75" w:rsidRDefault="00D16404" w:rsidP="00373244">
            <w:pPr>
              <w:tabs>
                <w:tab w:val="left" w:pos="1365"/>
              </w:tabs>
              <w:rPr>
                <w:rFonts w:ascii="Arial" w:hAnsi="Arial" w:cs="Arial"/>
                <w:b/>
                <w:bCs/>
                <w:sz w:val="20"/>
                <w:szCs w:val="20"/>
              </w:rPr>
            </w:pPr>
            <w:r w:rsidRPr="00B03E75">
              <w:rPr>
                <w:rFonts w:ascii="Arial" w:hAnsi="Arial" w:cs="Arial"/>
                <w:b/>
                <w:bCs/>
                <w:sz w:val="20"/>
                <w:szCs w:val="20"/>
              </w:rPr>
              <w:t>Supplier 1</w:t>
            </w:r>
          </w:p>
        </w:tc>
        <w:tc>
          <w:tcPr>
            <w:tcW w:w="1586" w:type="dxa"/>
          </w:tcPr>
          <w:p w14:paraId="38E508D5" w14:textId="77777777" w:rsidR="00D16404" w:rsidRPr="00B03E75" w:rsidRDefault="00D16404" w:rsidP="00373244">
            <w:pPr>
              <w:tabs>
                <w:tab w:val="left" w:pos="1365"/>
              </w:tabs>
              <w:rPr>
                <w:rFonts w:ascii="Arial" w:hAnsi="Arial" w:cs="Arial"/>
                <w:b/>
                <w:bCs/>
                <w:sz w:val="20"/>
                <w:szCs w:val="20"/>
              </w:rPr>
            </w:pPr>
            <w:r w:rsidRPr="00B03E75">
              <w:rPr>
                <w:rFonts w:ascii="Arial" w:hAnsi="Arial" w:cs="Arial"/>
                <w:b/>
                <w:bCs/>
                <w:sz w:val="20"/>
                <w:szCs w:val="20"/>
              </w:rPr>
              <w:t>Supplier 2</w:t>
            </w:r>
          </w:p>
        </w:tc>
        <w:tc>
          <w:tcPr>
            <w:tcW w:w="1491" w:type="dxa"/>
          </w:tcPr>
          <w:p w14:paraId="4590A08E" w14:textId="77777777" w:rsidR="00D16404" w:rsidRPr="00B03E75" w:rsidRDefault="00D16404" w:rsidP="00373244">
            <w:pPr>
              <w:tabs>
                <w:tab w:val="left" w:pos="1365"/>
              </w:tabs>
              <w:rPr>
                <w:rFonts w:ascii="Arial" w:hAnsi="Arial" w:cs="Arial"/>
                <w:b/>
                <w:bCs/>
                <w:sz w:val="20"/>
                <w:szCs w:val="20"/>
              </w:rPr>
            </w:pPr>
            <w:r w:rsidRPr="00B03E75">
              <w:rPr>
                <w:rFonts w:ascii="Arial" w:hAnsi="Arial" w:cs="Arial"/>
                <w:b/>
                <w:bCs/>
                <w:sz w:val="20"/>
                <w:szCs w:val="20"/>
              </w:rPr>
              <w:t>Supplier 3</w:t>
            </w:r>
          </w:p>
        </w:tc>
        <w:tc>
          <w:tcPr>
            <w:tcW w:w="1437" w:type="dxa"/>
          </w:tcPr>
          <w:p w14:paraId="586C44DF" w14:textId="77777777" w:rsidR="00D16404" w:rsidRPr="00B03E75" w:rsidRDefault="00D16404" w:rsidP="00373244">
            <w:pPr>
              <w:tabs>
                <w:tab w:val="left" w:pos="1365"/>
              </w:tabs>
              <w:rPr>
                <w:rFonts w:ascii="Arial" w:hAnsi="Arial" w:cs="Arial"/>
                <w:b/>
                <w:bCs/>
                <w:sz w:val="20"/>
                <w:szCs w:val="20"/>
              </w:rPr>
            </w:pPr>
            <w:r w:rsidRPr="00B03E75">
              <w:rPr>
                <w:rFonts w:ascii="Arial" w:hAnsi="Arial" w:cs="Arial"/>
                <w:b/>
                <w:bCs/>
                <w:sz w:val="20"/>
                <w:szCs w:val="20"/>
              </w:rPr>
              <w:t>Supplier 4</w:t>
            </w:r>
          </w:p>
        </w:tc>
        <w:tc>
          <w:tcPr>
            <w:tcW w:w="1650" w:type="dxa"/>
          </w:tcPr>
          <w:p w14:paraId="4C9AFE52" w14:textId="77777777" w:rsidR="00D16404" w:rsidRPr="00B03E75" w:rsidRDefault="00D16404" w:rsidP="00373244">
            <w:pPr>
              <w:tabs>
                <w:tab w:val="left" w:pos="1365"/>
              </w:tabs>
              <w:rPr>
                <w:rFonts w:ascii="Arial" w:hAnsi="Arial" w:cs="Arial"/>
                <w:b/>
                <w:bCs/>
                <w:sz w:val="20"/>
                <w:szCs w:val="20"/>
              </w:rPr>
            </w:pPr>
            <w:r w:rsidRPr="00B03E75">
              <w:rPr>
                <w:rFonts w:ascii="Arial" w:hAnsi="Arial" w:cs="Arial"/>
                <w:b/>
                <w:bCs/>
                <w:sz w:val="20"/>
                <w:szCs w:val="20"/>
              </w:rPr>
              <w:t>Supplier 5</w:t>
            </w:r>
          </w:p>
        </w:tc>
      </w:tr>
      <w:tr w:rsidR="00D16404" w:rsidRPr="00B03E75" w14:paraId="3D9E058C" w14:textId="77777777" w:rsidTr="00373244">
        <w:trPr>
          <w:trHeight w:val="559"/>
        </w:trPr>
        <w:tc>
          <w:tcPr>
            <w:tcW w:w="792" w:type="dxa"/>
          </w:tcPr>
          <w:p w14:paraId="43F5140E" w14:textId="77777777" w:rsidR="00D16404" w:rsidRPr="00B03E75" w:rsidRDefault="00D16404" w:rsidP="00373244">
            <w:pPr>
              <w:tabs>
                <w:tab w:val="left" w:pos="1365"/>
              </w:tabs>
              <w:jc w:val="center"/>
              <w:rPr>
                <w:rFonts w:ascii="Arial" w:hAnsi="Arial" w:cs="Arial"/>
                <w:b/>
                <w:bCs/>
                <w:sz w:val="20"/>
                <w:szCs w:val="20"/>
              </w:rPr>
            </w:pPr>
            <w:r w:rsidRPr="00B03E75">
              <w:rPr>
                <w:rFonts w:ascii="Arial" w:hAnsi="Arial" w:cs="Arial"/>
                <w:b/>
                <w:bCs/>
                <w:sz w:val="20"/>
                <w:szCs w:val="20"/>
              </w:rPr>
              <w:t>1.</w:t>
            </w:r>
          </w:p>
        </w:tc>
        <w:tc>
          <w:tcPr>
            <w:tcW w:w="1654" w:type="dxa"/>
          </w:tcPr>
          <w:p w14:paraId="2C0F46D0" w14:textId="77777777" w:rsidR="00D16404" w:rsidRPr="00B03E75" w:rsidRDefault="00D16404" w:rsidP="00373244">
            <w:pPr>
              <w:tabs>
                <w:tab w:val="left" w:pos="1365"/>
              </w:tabs>
              <w:rPr>
                <w:rFonts w:ascii="Arial" w:hAnsi="Arial" w:cs="Arial"/>
                <w:sz w:val="20"/>
                <w:szCs w:val="20"/>
              </w:rPr>
            </w:pPr>
            <w:r w:rsidRPr="00B03E75">
              <w:rPr>
                <w:rFonts w:ascii="Arial" w:hAnsi="Arial" w:cs="Arial"/>
                <w:sz w:val="20"/>
                <w:szCs w:val="20"/>
              </w:rPr>
              <w:t>Epoxy Resin</w:t>
            </w:r>
          </w:p>
        </w:tc>
        <w:tc>
          <w:tcPr>
            <w:tcW w:w="1522" w:type="dxa"/>
          </w:tcPr>
          <w:p w14:paraId="611C585A" w14:textId="77777777" w:rsidR="00D16404" w:rsidRPr="00B03E75" w:rsidRDefault="00D16404" w:rsidP="00373244">
            <w:pPr>
              <w:tabs>
                <w:tab w:val="left" w:pos="1365"/>
              </w:tabs>
              <w:rPr>
                <w:rFonts w:ascii="Arial" w:hAnsi="Arial" w:cs="Arial"/>
                <w:sz w:val="20"/>
                <w:szCs w:val="20"/>
              </w:rPr>
            </w:pPr>
            <w:r w:rsidRPr="00B03E75">
              <w:rPr>
                <w:rFonts w:ascii="Arial" w:hAnsi="Arial" w:cs="Arial"/>
                <w:sz w:val="20"/>
                <w:szCs w:val="20"/>
              </w:rPr>
              <w:t>Grasim Industries Ltd</w:t>
            </w:r>
          </w:p>
        </w:tc>
        <w:tc>
          <w:tcPr>
            <w:tcW w:w="1586" w:type="dxa"/>
          </w:tcPr>
          <w:p w14:paraId="177656C7" w14:textId="77777777" w:rsidR="00D16404" w:rsidRPr="00B03E75" w:rsidRDefault="00D16404" w:rsidP="00373244">
            <w:pPr>
              <w:tabs>
                <w:tab w:val="left" w:pos="1365"/>
              </w:tabs>
              <w:rPr>
                <w:rFonts w:ascii="Arial" w:hAnsi="Arial" w:cs="Arial"/>
                <w:sz w:val="20"/>
                <w:szCs w:val="20"/>
              </w:rPr>
            </w:pPr>
            <w:r w:rsidRPr="00B03E75">
              <w:rPr>
                <w:rFonts w:ascii="Arial" w:hAnsi="Arial" w:cs="Arial"/>
                <w:sz w:val="20"/>
                <w:szCs w:val="20"/>
              </w:rPr>
              <w:t>Atul Ltd.</w:t>
            </w:r>
          </w:p>
        </w:tc>
        <w:tc>
          <w:tcPr>
            <w:tcW w:w="1491" w:type="dxa"/>
          </w:tcPr>
          <w:p w14:paraId="31EBE137" w14:textId="77777777" w:rsidR="00D16404" w:rsidRPr="00B03E75" w:rsidRDefault="00D16404" w:rsidP="00373244">
            <w:pPr>
              <w:tabs>
                <w:tab w:val="left" w:pos="1365"/>
              </w:tabs>
              <w:rPr>
                <w:rFonts w:ascii="Arial" w:hAnsi="Arial" w:cs="Arial"/>
                <w:sz w:val="20"/>
                <w:szCs w:val="20"/>
              </w:rPr>
            </w:pPr>
            <w:r w:rsidRPr="00B03E75">
              <w:rPr>
                <w:rFonts w:ascii="Arial" w:hAnsi="Arial" w:cs="Arial"/>
                <w:sz w:val="20"/>
                <w:szCs w:val="20"/>
              </w:rPr>
              <w:t>Covestro AG</w:t>
            </w:r>
          </w:p>
        </w:tc>
        <w:tc>
          <w:tcPr>
            <w:tcW w:w="1437" w:type="dxa"/>
          </w:tcPr>
          <w:p w14:paraId="412BDB6A" w14:textId="77777777" w:rsidR="00D16404" w:rsidRPr="00B03E75" w:rsidRDefault="00D16404" w:rsidP="00373244">
            <w:pPr>
              <w:tabs>
                <w:tab w:val="left" w:pos="1365"/>
              </w:tabs>
              <w:rPr>
                <w:rFonts w:ascii="Arial" w:hAnsi="Arial" w:cs="Arial"/>
                <w:sz w:val="20"/>
                <w:szCs w:val="20"/>
              </w:rPr>
            </w:pPr>
            <w:r w:rsidRPr="00B03E75">
              <w:rPr>
                <w:rFonts w:ascii="Arial" w:hAnsi="Arial" w:cs="Arial"/>
                <w:sz w:val="20"/>
                <w:szCs w:val="20"/>
              </w:rPr>
              <w:t>Huntsman</w:t>
            </w:r>
          </w:p>
          <w:p w14:paraId="4A8D4294" w14:textId="77777777" w:rsidR="00D16404" w:rsidRPr="00B03E75" w:rsidRDefault="00D16404" w:rsidP="00373244">
            <w:pPr>
              <w:tabs>
                <w:tab w:val="left" w:pos="1365"/>
              </w:tabs>
              <w:rPr>
                <w:rFonts w:ascii="Arial" w:hAnsi="Arial" w:cs="Arial"/>
                <w:sz w:val="20"/>
                <w:szCs w:val="20"/>
              </w:rPr>
            </w:pPr>
            <w:r w:rsidRPr="00B03E75">
              <w:rPr>
                <w:rFonts w:ascii="Arial" w:hAnsi="Arial" w:cs="Arial"/>
                <w:sz w:val="20"/>
                <w:szCs w:val="20"/>
              </w:rPr>
              <w:t>Corporation</w:t>
            </w:r>
          </w:p>
        </w:tc>
        <w:tc>
          <w:tcPr>
            <w:tcW w:w="1650" w:type="dxa"/>
          </w:tcPr>
          <w:p w14:paraId="28401623" w14:textId="77777777" w:rsidR="00D16404" w:rsidRPr="00B03E75" w:rsidRDefault="00D16404" w:rsidP="00373244">
            <w:pPr>
              <w:tabs>
                <w:tab w:val="left" w:pos="1365"/>
              </w:tabs>
              <w:rPr>
                <w:rFonts w:ascii="Arial" w:hAnsi="Arial" w:cs="Arial"/>
                <w:sz w:val="20"/>
                <w:szCs w:val="20"/>
              </w:rPr>
            </w:pPr>
            <w:r w:rsidRPr="00B03E75">
              <w:rPr>
                <w:rFonts w:ascii="Arial" w:hAnsi="Arial" w:cs="Arial"/>
                <w:sz w:val="20"/>
                <w:szCs w:val="20"/>
              </w:rPr>
              <w:t>Hexion Inc.</w:t>
            </w:r>
          </w:p>
        </w:tc>
      </w:tr>
      <w:tr w:rsidR="00D16404" w:rsidRPr="00B03E75" w14:paraId="11498570" w14:textId="77777777" w:rsidTr="00373244">
        <w:trPr>
          <w:trHeight w:val="787"/>
        </w:trPr>
        <w:tc>
          <w:tcPr>
            <w:tcW w:w="792" w:type="dxa"/>
          </w:tcPr>
          <w:p w14:paraId="7247949D" w14:textId="77777777" w:rsidR="00D16404" w:rsidRPr="00B03E75" w:rsidRDefault="00D16404" w:rsidP="00373244">
            <w:pPr>
              <w:tabs>
                <w:tab w:val="left" w:pos="1365"/>
              </w:tabs>
              <w:jc w:val="center"/>
              <w:rPr>
                <w:rFonts w:ascii="Arial" w:hAnsi="Arial" w:cs="Arial"/>
                <w:b/>
                <w:bCs/>
                <w:sz w:val="20"/>
                <w:szCs w:val="20"/>
              </w:rPr>
            </w:pPr>
            <w:r w:rsidRPr="00B03E75">
              <w:rPr>
                <w:rFonts w:ascii="Arial" w:hAnsi="Arial" w:cs="Arial"/>
                <w:b/>
                <w:bCs/>
                <w:sz w:val="20"/>
                <w:szCs w:val="20"/>
              </w:rPr>
              <w:t>2.</w:t>
            </w:r>
          </w:p>
        </w:tc>
        <w:tc>
          <w:tcPr>
            <w:tcW w:w="1654" w:type="dxa"/>
          </w:tcPr>
          <w:p w14:paraId="3F1D3330" w14:textId="77777777" w:rsidR="00D16404" w:rsidRPr="00B03E75" w:rsidRDefault="00D16404" w:rsidP="00373244">
            <w:pPr>
              <w:tabs>
                <w:tab w:val="left" w:pos="1365"/>
              </w:tabs>
              <w:rPr>
                <w:rFonts w:ascii="Arial" w:hAnsi="Arial" w:cs="Arial"/>
                <w:sz w:val="20"/>
                <w:szCs w:val="20"/>
              </w:rPr>
            </w:pPr>
            <w:r w:rsidRPr="00B03E75">
              <w:rPr>
                <w:rFonts w:ascii="Arial" w:hAnsi="Arial" w:cs="Arial"/>
                <w:sz w:val="20"/>
                <w:szCs w:val="20"/>
              </w:rPr>
              <w:t>Bisphenol-A</w:t>
            </w:r>
          </w:p>
        </w:tc>
        <w:tc>
          <w:tcPr>
            <w:tcW w:w="1522" w:type="dxa"/>
          </w:tcPr>
          <w:p w14:paraId="5E417E7E" w14:textId="77777777" w:rsidR="00D16404" w:rsidRPr="00B03E75" w:rsidRDefault="00D16404" w:rsidP="00373244">
            <w:pPr>
              <w:tabs>
                <w:tab w:val="left" w:pos="1365"/>
              </w:tabs>
              <w:rPr>
                <w:rFonts w:ascii="Arial" w:hAnsi="Arial" w:cs="Arial"/>
                <w:sz w:val="20"/>
                <w:szCs w:val="20"/>
              </w:rPr>
            </w:pPr>
            <w:r w:rsidRPr="00B03E75">
              <w:rPr>
                <w:rFonts w:ascii="Arial" w:hAnsi="Arial" w:cs="Arial"/>
                <w:sz w:val="20"/>
                <w:szCs w:val="20"/>
              </w:rPr>
              <w:t>Atul Ltd.</w:t>
            </w:r>
          </w:p>
        </w:tc>
        <w:tc>
          <w:tcPr>
            <w:tcW w:w="1586" w:type="dxa"/>
          </w:tcPr>
          <w:p w14:paraId="119EA19C" w14:textId="77777777" w:rsidR="00D16404" w:rsidRPr="00B03E75" w:rsidRDefault="00D16404" w:rsidP="00373244">
            <w:pPr>
              <w:tabs>
                <w:tab w:val="left" w:pos="1365"/>
              </w:tabs>
              <w:rPr>
                <w:rFonts w:ascii="Arial" w:hAnsi="Arial" w:cs="Arial"/>
                <w:sz w:val="20"/>
                <w:szCs w:val="20"/>
              </w:rPr>
            </w:pPr>
            <w:r w:rsidRPr="00B03E75">
              <w:rPr>
                <w:rFonts w:ascii="Arial" w:hAnsi="Arial" w:cs="Arial"/>
                <w:sz w:val="20"/>
                <w:szCs w:val="20"/>
              </w:rPr>
              <w:t>Dow Chemical</w:t>
            </w:r>
          </w:p>
        </w:tc>
        <w:tc>
          <w:tcPr>
            <w:tcW w:w="1491" w:type="dxa"/>
          </w:tcPr>
          <w:p w14:paraId="0DAA9E7D" w14:textId="77777777" w:rsidR="00D16404" w:rsidRPr="00B03E75" w:rsidRDefault="00D16404" w:rsidP="00373244">
            <w:pPr>
              <w:tabs>
                <w:tab w:val="left" w:pos="1365"/>
              </w:tabs>
              <w:rPr>
                <w:rFonts w:ascii="Arial" w:hAnsi="Arial" w:cs="Arial"/>
                <w:sz w:val="20"/>
                <w:szCs w:val="20"/>
              </w:rPr>
            </w:pPr>
            <w:r w:rsidRPr="00B03E75">
              <w:rPr>
                <w:rFonts w:ascii="Arial" w:hAnsi="Arial" w:cs="Arial"/>
                <w:sz w:val="20"/>
                <w:szCs w:val="20"/>
              </w:rPr>
              <w:t>LG Chem</w:t>
            </w:r>
          </w:p>
        </w:tc>
        <w:tc>
          <w:tcPr>
            <w:tcW w:w="1437" w:type="dxa"/>
          </w:tcPr>
          <w:p w14:paraId="658ED974" w14:textId="77777777" w:rsidR="00D16404" w:rsidRPr="00B03E75" w:rsidRDefault="00D16404" w:rsidP="00373244">
            <w:pPr>
              <w:tabs>
                <w:tab w:val="left" w:pos="1365"/>
              </w:tabs>
              <w:rPr>
                <w:rFonts w:ascii="Arial" w:hAnsi="Arial" w:cs="Arial"/>
                <w:sz w:val="20"/>
                <w:szCs w:val="20"/>
              </w:rPr>
            </w:pPr>
            <w:r w:rsidRPr="00B03E75">
              <w:rPr>
                <w:rFonts w:ascii="Arial" w:hAnsi="Arial" w:cs="Arial"/>
                <w:sz w:val="20"/>
                <w:szCs w:val="20"/>
              </w:rPr>
              <w:t>Mitsubishi Chemical</w:t>
            </w:r>
          </w:p>
        </w:tc>
        <w:tc>
          <w:tcPr>
            <w:tcW w:w="1650" w:type="dxa"/>
          </w:tcPr>
          <w:p w14:paraId="34393240" w14:textId="77777777" w:rsidR="00D16404" w:rsidRPr="00B03E75" w:rsidRDefault="00D16404" w:rsidP="00373244">
            <w:pPr>
              <w:tabs>
                <w:tab w:val="left" w:pos="1365"/>
              </w:tabs>
              <w:rPr>
                <w:rFonts w:ascii="Arial" w:hAnsi="Arial" w:cs="Arial"/>
                <w:sz w:val="20"/>
                <w:szCs w:val="20"/>
              </w:rPr>
            </w:pPr>
            <w:r w:rsidRPr="00B03E75">
              <w:rPr>
                <w:rFonts w:ascii="Arial" w:hAnsi="Arial" w:cs="Arial"/>
                <w:sz w:val="20"/>
                <w:szCs w:val="20"/>
              </w:rPr>
              <w:t>Mitsui Chemicals</w:t>
            </w:r>
          </w:p>
        </w:tc>
      </w:tr>
      <w:tr w:rsidR="00D16404" w:rsidRPr="00B03E75" w14:paraId="7E80D556" w14:textId="77777777" w:rsidTr="00373244">
        <w:trPr>
          <w:trHeight w:val="580"/>
        </w:trPr>
        <w:tc>
          <w:tcPr>
            <w:tcW w:w="792" w:type="dxa"/>
          </w:tcPr>
          <w:p w14:paraId="4C90D867" w14:textId="77777777" w:rsidR="00D16404" w:rsidRPr="00B03E75" w:rsidRDefault="00D16404" w:rsidP="00373244">
            <w:pPr>
              <w:tabs>
                <w:tab w:val="left" w:pos="1365"/>
              </w:tabs>
              <w:jc w:val="center"/>
              <w:rPr>
                <w:rFonts w:ascii="Arial" w:hAnsi="Arial" w:cs="Arial"/>
                <w:b/>
                <w:bCs/>
                <w:sz w:val="20"/>
                <w:szCs w:val="20"/>
              </w:rPr>
            </w:pPr>
            <w:r w:rsidRPr="00B03E75">
              <w:rPr>
                <w:rFonts w:ascii="Arial" w:hAnsi="Arial" w:cs="Arial"/>
                <w:b/>
                <w:bCs/>
                <w:sz w:val="20"/>
                <w:szCs w:val="20"/>
              </w:rPr>
              <w:t>3.</w:t>
            </w:r>
          </w:p>
        </w:tc>
        <w:tc>
          <w:tcPr>
            <w:tcW w:w="1654" w:type="dxa"/>
          </w:tcPr>
          <w:p w14:paraId="6BCAC287" w14:textId="77777777" w:rsidR="00D16404" w:rsidRPr="00B03E75" w:rsidRDefault="00D16404" w:rsidP="00373244">
            <w:pPr>
              <w:tabs>
                <w:tab w:val="left" w:pos="1365"/>
              </w:tabs>
              <w:rPr>
                <w:rFonts w:ascii="Arial" w:hAnsi="Arial" w:cs="Arial"/>
                <w:sz w:val="20"/>
                <w:szCs w:val="20"/>
              </w:rPr>
            </w:pPr>
            <w:r w:rsidRPr="00B03E75">
              <w:rPr>
                <w:rFonts w:ascii="Arial" w:hAnsi="Arial" w:cs="Arial"/>
                <w:sz w:val="20"/>
                <w:szCs w:val="20"/>
              </w:rPr>
              <w:t>Methacrylic Acid</w:t>
            </w:r>
          </w:p>
        </w:tc>
        <w:tc>
          <w:tcPr>
            <w:tcW w:w="1522" w:type="dxa"/>
          </w:tcPr>
          <w:p w14:paraId="5C95B073" w14:textId="77777777" w:rsidR="00D16404" w:rsidRPr="00B03E75" w:rsidRDefault="00D16404" w:rsidP="00373244">
            <w:pPr>
              <w:tabs>
                <w:tab w:val="left" w:pos="1365"/>
              </w:tabs>
              <w:rPr>
                <w:rFonts w:ascii="Arial" w:hAnsi="Arial" w:cs="Arial"/>
                <w:sz w:val="20"/>
                <w:szCs w:val="20"/>
              </w:rPr>
            </w:pPr>
            <w:r w:rsidRPr="00B03E75">
              <w:rPr>
                <w:rFonts w:ascii="Arial" w:hAnsi="Arial" w:cs="Arial"/>
                <w:sz w:val="20"/>
                <w:szCs w:val="20"/>
              </w:rPr>
              <w:t>Evonik Industries</w:t>
            </w:r>
          </w:p>
        </w:tc>
        <w:tc>
          <w:tcPr>
            <w:tcW w:w="1586" w:type="dxa"/>
          </w:tcPr>
          <w:p w14:paraId="759F0BE8" w14:textId="77777777" w:rsidR="00D16404" w:rsidRPr="00B03E75" w:rsidRDefault="00D16404" w:rsidP="00373244">
            <w:pPr>
              <w:tabs>
                <w:tab w:val="left" w:pos="1365"/>
              </w:tabs>
              <w:rPr>
                <w:rFonts w:ascii="Arial" w:hAnsi="Arial" w:cs="Arial"/>
                <w:sz w:val="20"/>
                <w:szCs w:val="20"/>
              </w:rPr>
            </w:pPr>
            <w:r w:rsidRPr="00B03E75">
              <w:rPr>
                <w:rFonts w:ascii="Arial" w:hAnsi="Arial" w:cs="Arial"/>
                <w:sz w:val="20"/>
                <w:szCs w:val="20"/>
              </w:rPr>
              <w:t>Dow Chemicals</w:t>
            </w:r>
          </w:p>
        </w:tc>
        <w:tc>
          <w:tcPr>
            <w:tcW w:w="1491" w:type="dxa"/>
          </w:tcPr>
          <w:p w14:paraId="7198C534" w14:textId="77777777" w:rsidR="00D16404" w:rsidRPr="00B03E75" w:rsidRDefault="00D16404" w:rsidP="00373244">
            <w:pPr>
              <w:tabs>
                <w:tab w:val="left" w:pos="1365"/>
              </w:tabs>
              <w:rPr>
                <w:rFonts w:ascii="Arial" w:hAnsi="Arial" w:cs="Arial"/>
                <w:sz w:val="20"/>
                <w:szCs w:val="20"/>
              </w:rPr>
            </w:pPr>
            <w:r w:rsidRPr="00B03E75">
              <w:rPr>
                <w:rFonts w:ascii="Arial" w:hAnsi="Arial" w:cs="Arial"/>
                <w:sz w:val="20"/>
                <w:szCs w:val="20"/>
              </w:rPr>
              <w:t>Formosa Plastics</w:t>
            </w:r>
          </w:p>
        </w:tc>
        <w:tc>
          <w:tcPr>
            <w:tcW w:w="1437" w:type="dxa"/>
          </w:tcPr>
          <w:p w14:paraId="0CD25AE6" w14:textId="77777777" w:rsidR="00D16404" w:rsidRPr="00B03E75" w:rsidRDefault="00D16404" w:rsidP="00373244">
            <w:pPr>
              <w:tabs>
                <w:tab w:val="left" w:pos="1365"/>
              </w:tabs>
              <w:rPr>
                <w:rFonts w:ascii="Arial" w:hAnsi="Arial" w:cs="Arial"/>
                <w:sz w:val="20"/>
                <w:szCs w:val="20"/>
              </w:rPr>
            </w:pPr>
            <w:r w:rsidRPr="00B03E75">
              <w:rPr>
                <w:rFonts w:ascii="Arial" w:hAnsi="Arial" w:cs="Arial"/>
                <w:sz w:val="20"/>
                <w:szCs w:val="20"/>
              </w:rPr>
              <w:t>Kusumoto Chemicals Ltd</w:t>
            </w:r>
          </w:p>
        </w:tc>
        <w:tc>
          <w:tcPr>
            <w:tcW w:w="1650" w:type="dxa"/>
          </w:tcPr>
          <w:p w14:paraId="7CF5D888" w14:textId="77777777" w:rsidR="00D16404" w:rsidRPr="00B03E75" w:rsidRDefault="00D16404" w:rsidP="00373244">
            <w:pPr>
              <w:tabs>
                <w:tab w:val="left" w:pos="1365"/>
              </w:tabs>
              <w:rPr>
                <w:rFonts w:ascii="Arial" w:hAnsi="Arial" w:cs="Arial"/>
                <w:sz w:val="20"/>
                <w:szCs w:val="20"/>
              </w:rPr>
            </w:pPr>
            <w:r w:rsidRPr="00B03E75">
              <w:rPr>
                <w:rFonts w:ascii="Arial" w:hAnsi="Arial" w:cs="Arial"/>
                <w:sz w:val="20"/>
                <w:szCs w:val="20"/>
              </w:rPr>
              <w:t>Celanese</w:t>
            </w:r>
          </w:p>
        </w:tc>
      </w:tr>
      <w:tr w:rsidR="00D16404" w:rsidRPr="00B03E75" w14:paraId="64702F0E" w14:textId="77777777" w:rsidTr="00373244">
        <w:trPr>
          <w:trHeight w:val="695"/>
        </w:trPr>
        <w:tc>
          <w:tcPr>
            <w:tcW w:w="792" w:type="dxa"/>
          </w:tcPr>
          <w:p w14:paraId="2F852EDE" w14:textId="77777777" w:rsidR="00D16404" w:rsidRPr="00B03E75" w:rsidRDefault="00D16404" w:rsidP="00373244">
            <w:pPr>
              <w:tabs>
                <w:tab w:val="left" w:pos="1365"/>
              </w:tabs>
              <w:jc w:val="center"/>
              <w:rPr>
                <w:rFonts w:ascii="Arial" w:hAnsi="Arial" w:cs="Arial"/>
                <w:b/>
                <w:bCs/>
                <w:sz w:val="20"/>
                <w:szCs w:val="20"/>
              </w:rPr>
            </w:pPr>
            <w:r w:rsidRPr="00B03E75">
              <w:rPr>
                <w:rFonts w:ascii="Arial" w:hAnsi="Arial" w:cs="Arial"/>
                <w:b/>
                <w:bCs/>
                <w:sz w:val="20"/>
                <w:szCs w:val="20"/>
              </w:rPr>
              <w:t>4.</w:t>
            </w:r>
          </w:p>
        </w:tc>
        <w:tc>
          <w:tcPr>
            <w:tcW w:w="1654" w:type="dxa"/>
          </w:tcPr>
          <w:p w14:paraId="2363C069" w14:textId="77777777" w:rsidR="00D16404" w:rsidRPr="00B03E75" w:rsidRDefault="00D16404" w:rsidP="00373244">
            <w:pPr>
              <w:tabs>
                <w:tab w:val="left" w:pos="1365"/>
              </w:tabs>
              <w:rPr>
                <w:rFonts w:ascii="Arial" w:hAnsi="Arial" w:cs="Arial"/>
                <w:sz w:val="20"/>
                <w:szCs w:val="20"/>
              </w:rPr>
            </w:pPr>
            <w:r w:rsidRPr="00B03E75">
              <w:rPr>
                <w:rFonts w:ascii="Arial" w:hAnsi="Arial" w:cs="Arial"/>
                <w:sz w:val="20"/>
                <w:szCs w:val="20"/>
              </w:rPr>
              <w:t>Styrene Monomer</w:t>
            </w:r>
          </w:p>
        </w:tc>
        <w:tc>
          <w:tcPr>
            <w:tcW w:w="1522" w:type="dxa"/>
          </w:tcPr>
          <w:p w14:paraId="44D933BE" w14:textId="77777777" w:rsidR="00D16404" w:rsidRPr="00B03E75" w:rsidRDefault="00D16404" w:rsidP="00373244">
            <w:pPr>
              <w:tabs>
                <w:tab w:val="left" w:pos="1365"/>
              </w:tabs>
              <w:rPr>
                <w:rFonts w:ascii="Arial" w:hAnsi="Arial" w:cs="Arial"/>
                <w:sz w:val="20"/>
                <w:szCs w:val="20"/>
              </w:rPr>
            </w:pPr>
            <w:r w:rsidRPr="00B03E75">
              <w:rPr>
                <w:rFonts w:ascii="Arial" w:hAnsi="Arial" w:cs="Arial"/>
                <w:sz w:val="20"/>
                <w:szCs w:val="20"/>
              </w:rPr>
              <w:t>SABIC</w:t>
            </w:r>
          </w:p>
        </w:tc>
        <w:tc>
          <w:tcPr>
            <w:tcW w:w="1586" w:type="dxa"/>
          </w:tcPr>
          <w:p w14:paraId="5BA2D152" w14:textId="77777777" w:rsidR="00D16404" w:rsidRPr="00B03E75" w:rsidRDefault="00D16404" w:rsidP="00373244">
            <w:pPr>
              <w:tabs>
                <w:tab w:val="left" w:pos="1365"/>
              </w:tabs>
              <w:rPr>
                <w:rFonts w:ascii="Arial" w:hAnsi="Arial" w:cs="Arial"/>
                <w:sz w:val="20"/>
                <w:szCs w:val="20"/>
              </w:rPr>
            </w:pPr>
            <w:r w:rsidRPr="00B03E75">
              <w:rPr>
                <w:rFonts w:ascii="Arial" w:hAnsi="Arial" w:cs="Arial"/>
                <w:sz w:val="20"/>
                <w:szCs w:val="20"/>
              </w:rPr>
              <w:t>INEOS Group Ltd</w:t>
            </w:r>
          </w:p>
        </w:tc>
        <w:tc>
          <w:tcPr>
            <w:tcW w:w="1491" w:type="dxa"/>
          </w:tcPr>
          <w:p w14:paraId="104513B4" w14:textId="77777777" w:rsidR="00D16404" w:rsidRPr="00B03E75" w:rsidRDefault="00D16404" w:rsidP="00373244">
            <w:pPr>
              <w:tabs>
                <w:tab w:val="left" w:pos="1365"/>
              </w:tabs>
              <w:rPr>
                <w:rFonts w:ascii="Arial" w:hAnsi="Arial" w:cs="Arial"/>
                <w:sz w:val="20"/>
                <w:szCs w:val="20"/>
              </w:rPr>
            </w:pPr>
            <w:r w:rsidRPr="00B03E75">
              <w:rPr>
                <w:rFonts w:ascii="Arial" w:hAnsi="Arial" w:cs="Arial"/>
                <w:sz w:val="20"/>
                <w:szCs w:val="20"/>
              </w:rPr>
              <w:t>Hanwha Group</w:t>
            </w:r>
          </w:p>
        </w:tc>
        <w:tc>
          <w:tcPr>
            <w:tcW w:w="1437" w:type="dxa"/>
          </w:tcPr>
          <w:p w14:paraId="45119CDC" w14:textId="77777777" w:rsidR="00D16404" w:rsidRPr="00B03E75" w:rsidRDefault="00D16404" w:rsidP="00373244">
            <w:pPr>
              <w:tabs>
                <w:tab w:val="left" w:pos="1365"/>
              </w:tabs>
              <w:rPr>
                <w:rFonts w:ascii="Arial" w:hAnsi="Arial" w:cs="Arial"/>
                <w:sz w:val="20"/>
                <w:szCs w:val="20"/>
              </w:rPr>
            </w:pPr>
            <w:r w:rsidRPr="00B03E75">
              <w:rPr>
                <w:rFonts w:ascii="Arial" w:hAnsi="Arial" w:cs="Arial"/>
                <w:sz w:val="20"/>
                <w:szCs w:val="20"/>
              </w:rPr>
              <w:t>Royal Dutch Shell plc</w:t>
            </w:r>
          </w:p>
        </w:tc>
        <w:tc>
          <w:tcPr>
            <w:tcW w:w="1650" w:type="dxa"/>
          </w:tcPr>
          <w:p w14:paraId="4FBB6DCD" w14:textId="77777777" w:rsidR="00D16404" w:rsidRPr="00B03E75" w:rsidRDefault="00D16404" w:rsidP="00373244">
            <w:pPr>
              <w:tabs>
                <w:tab w:val="left" w:pos="1365"/>
              </w:tabs>
              <w:rPr>
                <w:rFonts w:ascii="Arial" w:hAnsi="Arial" w:cs="Arial"/>
                <w:sz w:val="20"/>
                <w:szCs w:val="20"/>
              </w:rPr>
            </w:pPr>
            <w:r w:rsidRPr="00B03E75">
              <w:rPr>
                <w:rFonts w:ascii="Arial" w:hAnsi="Arial" w:cs="Arial"/>
                <w:sz w:val="20"/>
                <w:szCs w:val="20"/>
              </w:rPr>
              <w:t>Chevron Phillips Chemical</w:t>
            </w:r>
          </w:p>
        </w:tc>
      </w:tr>
      <w:tr w:rsidR="00D16404" w:rsidRPr="00B03E75" w14:paraId="4B58125E" w14:textId="77777777" w:rsidTr="00373244">
        <w:trPr>
          <w:trHeight w:val="357"/>
        </w:trPr>
        <w:tc>
          <w:tcPr>
            <w:tcW w:w="792" w:type="dxa"/>
          </w:tcPr>
          <w:p w14:paraId="3ECA2745" w14:textId="77777777" w:rsidR="00D16404" w:rsidRPr="00B03E75" w:rsidRDefault="00D16404" w:rsidP="00373244">
            <w:pPr>
              <w:tabs>
                <w:tab w:val="left" w:pos="1365"/>
              </w:tabs>
              <w:jc w:val="center"/>
              <w:rPr>
                <w:rFonts w:ascii="Arial" w:hAnsi="Arial" w:cs="Arial"/>
                <w:b/>
                <w:bCs/>
                <w:sz w:val="20"/>
                <w:szCs w:val="20"/>
              </w:rPr>
            </w:pPr>
            <w:r w:rsidRPr="00B03E75">
              <w:rPr>
                <w:rFonts w:ascii="Arial" w:hAnsi="Arial" w:cs="Arial"/>
                <w:b/>
                <w:bCs/>
                <w:sz w:val="20"/>
                <w:szCs w:val="20"/>
              </w:rPr>
              <w:t>5.</w:t>
            </w:r>
          </w:p>
        </w:tc>
        <w:tc>
          <w:tcPr>
            <w:tcW w:w="1654" w:type="dxa"/>
          </w:tcPr>
          <w:p w14:paraId="6C514D38" w14:textId="77777777" w:rsidR="00D16404" w:rsidRPr="00B03E75" w:rsidRDefault="00D16404" w:rsidP="00373244">
            <w:pPr>
              <w:tabs>
                <w:tab w:val="left" w:pos="1365"/>
              </w:tabs>
              <w:rPr>
                <w:rFonts w:ascii="Arial" w:hAnsi="Arial" w:cs="Arial"/>
                <w:sz w:val="20"/>
                <w:szCs w:val="20"/>
              </w:rPr>
            </w:pPr>
            <w:r w:rsidRPr="00B03E75">
              <w:rPr>
                <w:rFonts w:ascii="Arial" w:hAnsi="Arial" w:cs="Arial"/>
                <w:sz w:val="20"/>
                <w:szCs w:val="20"/>
              </w:rPr>
              <w:t>Tri-Ethyl Amine</w:t>
            </w:r>
          </w:p>
        </w:tc>
        <w:tc>
          <w:tcPr>
            <w:tcW w:w="1522" w:type="dxa"/>
          </w:tcPr>
          <w:p w14:paraId="060C3E4E" w14:textId="77777777" w:rsidR="00D16404" w:rsidRPr="00B03E75" w:rsidRDefault="00D16404" w:rsidP="00373244">
            <w:pPr>
              <w:tabs>
                <w:tab w:val="left" w:pos="1365"/>
              </w:tabs>
              <w:rPr>
                <w:rFonts w:ascii="Arial" w:hAnsi="Arial" w:cs="Arial"/>
                <w:sz w:val="20"/>
                <w:szCs w:val="20"/>
              </w:rPr>
            </w:pPr>
            <w:r w:rsidRPr="00B03E75">
              <w:rPr>
                <w:rFonts w:ascii="Arial" w:hAnsi="Arial" w:cs="Arial"/>
                <w:sz w:val="20"/>
                <w:szCs w:val="20"/>
              </w:rPr>
              <w:t>Balaji Amines Ltd</w:t>
            </w:r>
          </w:p>
        </w:tc>
        <w:tc>
          <w:tcPr>
            <w:tcW w:w="1586" w:type="dxa"/>
          </w:tcPr>
          <w:p w14:paraId="1EBEEB9D" w14:textId="77777777" w:rsidR="00D16404" w:rsidRPr="00B03E75" w:rsidRDefault="00D16404" w:rsidP="00373244">
            <w:pPr>
              <w:tabs>
                <w:tab w:val="left" w:pos="1365"/>
              </w:tabs>
              <w:rPr>
                <w:rFonts w:ascii="Arial" w:hAnsi="Arial" w:cs="Arial"/>
                <w:sz w:val="20"/>
                <w:szCs w:val="20"/>
              </w:rPr>
            </w:pPr>
            <w:r w:rsidRPr="00B03E75">
              <w:rPr>
                <w:rFonts w:ascii="Arial" w:hAnsi="Arial" w:cs="Arial"/>
                <w:sz w:val="20"/>
                <w:szCs w:val="20"/>
              </w:rPr>
              <w:t>Alkyl Amine Ltd</w:t>
            </w:r>
          </w:p>
        </w:tc>
        <w:tc>
          <w:tcPr>
            <w:tcW w:w="1491" w:type="dxa"/>
          </w:tcPr>
          <w:p w14:paraId="1D619F22" w14:textId="77777777" w:rsidR="00D16404" w:rsidRPr="00B03E75" w:rsidRDefault="00D16404" w:rsidP="00373244">
            <w:pPr>
              <w:tabs>
                <w:tab w:val="left" w:pos="1365"/>
              </w:tabs>
              <w:rPr>
                <w:rFonts w:ascii="Arial" w:hAnsi="Arial" w:cs="Arial"/>
                <w:sz w:val="20"/>
                <w:szCs w:val="20"/>
              </w:rPr>
            </w:pPr>
            <w:r w:rsidRPr="00B03E75">
              <w:rPr>
                <w:rFonts w:ascii="Arial" w:hAnsi="Arial" w:cs="Arial"/>
                <w:sz w:val="20"/>
                <w:szCs w:val="20"/>
              </w:rPr>
              <w:t>BASF SE</w:t>
            </w:r>
          </w:p>
        </w:tc>
        <w:tc>
          <w:tcPr>
            <w:tcW w:w="1437" w:type="dxa"/>
          </w:tcPr>
          <w:p w14:paraId="45229E90" w14:textId="77777777" w:rsidR="00D16404" w:rsidRPr="00B03E75" w:rsidRDefault="00D16404" w:rsidP="00373244">
            <w:pPr>
              <w:tabs>
                <w:tab w:val="left" w:pos="1365"/>
              </w:tabs>
              <w:rPr>
                <w:rFonts w:ascii="Arial" w:hAnsi="Arial" w:cs="Arial"/>
                <w:sz w:val="20"/>
                <w:szCs w:val="20"/>
              </w:rPr>
            </w:pPr>
            <w:r w:rsidRPr="00B03E75">
              <w:rPr>
                <w:rFonts w:ascii="Arial" w:hAnsi="Arial" w:cs="Arial"/>
                <w:sz w:val="20"/>
                <w:szCs w:val="20"/>
              </w:rPr>
              <w:t>Eastman Corporation</w:t>
            </w:r>
          </w:p>
        </w:tc>
        <w:tc>
          <w:tcPr>
            <w:tcW w:w="1650" w:type="dxa"/>
          </w:tcPr>
          <w:p w14:paraId="5C29D187" w14:textId="77777777" w:rsidR="00D16404" w:rsidRPr="00B03E75" w:rsidRDefault="00D16404" w:rsidP="00373244">
            <w:pPr>
              <w:tabs>
                <w:tab w:val="left" w:pos="1365"/>
              </w:tabs>
              <w:rPr>
                <w:rFonts w:ascii="Arial" w:hAnsi="Arial" w:cs="Arial"/>
                <w:sz w:val="20"/>
                <w:szCs w:val="20"/>
              </w:rPr>
            </w:pPr>
            <w:r w:rsidRPr="00B03E75">
              <w:rPr>
                <w:rFonts w:ascii="Arial" w:hAnsi="Arial" w:cs="Arial"/>
                <w:sz w:val="20"/>
                <w:szCs w:val="20"/>
              </w:rPr>
              <w:t>Dow Chemicals</w:t>
            </w:r>
          </w:p>
        </w:tc>
      </w:tr>
    </w:tbl>
    <w:p w14:paraId="0CC57053" w14:textId="77777777" w:rsidR="00D16404" w:rsidRDefault="00D16404" w:rsidP="00D16404">
      <w:pPr>
        <w:tabs>
          <w:tab w:val="left" w:pos="1365"/>
        </w:tabs>
        <w:spacing w:line="360" w:lineRule="auto"/>
        <w:jc w:val="both"/>
        <w:rPr>
          <w:rFonts w:ascii="Arial" w:hAnsi="Arial" w:cs="Arial"/>
          <w:b/>
          <w:bCs/>
          <w:sz w:val="24"/>
          <w:szCs w:val="24"/>
        </w:rPr>
      </w:pPr>
    </w:p>
    <w:p w14:paraId="25C79943" w14:textId="77777777" w:rsidR="00D16404" w:rsidRDefault="00D16404" w:rsidP="00D16404">
      <w:pPr>
        <w:tabs>
          <w:tab w:val="left" w:pos="1365"/>
        </w:tabs>
        <w:spacing w:line="360" w:lineRule="auto"/>
        <w:jc w:val="both"/>
        <w:rPr>
          <w:rFonts w:ascii="Arial" w:hAnsi="Arial" w:cs="Arial"/>
          <w:sz w:val="24"/>
          <w:szCs w:val="24"/>
        </w:rPr>
      </w:pPr>
    </w:p>
    <w:p w14:paraId="58742F2A" w14:textId="27FAF5ED" w:rsidR="00B524C4" w:rsidRDefault="00B524C4" w:rsidP="00B524C4">
      <w:pPr>
        <w:tabs>
          <w:tab w:val="left" w:pos="1365"/>
        </w:tabs>
        <w:spacing w:line="360" w:lineRule="auto"/>
        <w:jc w:val="both"/>
        <w:rPr>
          <w:rFonts w:ascii="Arial" w:hAnsi="Arial" w:cs="Arial"/>
          <w:b/>
          <w:bCs/>
          <w:sz w:val="24"/>
          <w:szCs w:val="24"/>
        </w:rPr>
      </w:pPr>
    </w:p>
    <w:p w14:paraId="61B95E1C" w14:textId="1F5C5049" w:rsidR="00D16404" w:rsidRDefault="00D16404" w:rsidP="00B524C4">
      <w:pPr>
        <w:tabs>
          <w:tab w:val="left" w:pos="1365"/>
        </w:tabs>
        <w:spacing w:line="360" w:lineRule="auto"/>
        <w:jc w:val="both"/>
        <w:rPr>
          <w:rFonts w:ascii="Arial" w:hAnsi="Arial" w:cs="Arial"/>
          <w:b/>
          <w:bCs/>
          <w:sz w:val="24"/>
          <w:szCs w:val="24"/>
        </w:rPr>
      </w:pPr>
    </w:p>
    <w:p w14:paraId="3380BA84" w14:textId="6C80240E" w:rsidR="00D16404" w:rsidRDefault="00D16404" w:rsidP="00B524C4">
      <w:pPr>
        <w:tabs>
          <w:tab w:val="left" w:pos="1365"/>
        </w:tabs>
        <w:spacing w:line="360" w:lineRule="auto"/>
        <w:jc w:val="both"/>
        <w:rPr>
          <w:rFonts w:ascii="Arial" w:hAnsi="Arial" w:cs="Arial"/>
          <w:b/>
          <w:bCs/>
          <w:sz w:val="24"/>
          <w:szCs w:val="24"/>
        </w:rPr>
      </w:pPr>
    </w:p>
    <w:p w14:paraId="0AF41F94" w14:textId="526C3938" w:rsidR="00D16404" w:rsidRDefault="00D16404" w:rsidP="00B524C4">
      <w:pPr>
        <w:tabs>
          <w:tab w:val="left" w:pos="1365"/>
        </w:tabs>
        <w:spacing w:line="360" w:lineRule="auto"/>
        <w:jc w:val="both"/>
        <w:rPr>
          <w:rFonts w:ascii="Arial" w:hAnsi="Arial" w:cs="Arial"/>
          <w:b/>
          <w:bCs/>
          <w:sz w:val="24"/>
          <w:szCs w:val="24"/>
        </w:rPr>
      </w:pPr>
    </w:p>
    <w:p w14:paraId="1CDC0BFD" w14:textId="40C498F1" w:rsidR="00D16404" w:rsidRDefault="00D16404" w:rsidP="00B524C4">
      <w:pPr>
        <w:tabs>
          <w:tab w:val="left" w:pos="1365"/>
        </w:tabs>
        <w:spacing w:line="360" w:lineRule="auto"/>
        <w:jc w:val="both"/>
        <w:rPr>
          <w:rFonts w:ascii="Arial" w:hAnsi="Arial" w:cs="Arial"/>
          <w:b/>
          <w:bCs/>
          <w:sz w:val="24"/>
          <w:szCs w:val="24"/>
        </w:rPr>
      </w:pPr>
    </w:p>
    <w:p w14:paraId="512C1996" w14:textId="23DE66A3" w:rsidR="00D16404" w:rsidRDefault="00D16404" w:rsidP="00B524C4">
      <w:pPr>
        <w:tabs>
          <w:tab w:val="left" w:pos="1365"/>
        </w:tabs>
        <w:spacing w:line="360" w:lineRule="auto"/>
        <w:jc w:val="both"/>
        <w:rPr>
          <w:rFonts w:ascii="Arial" w:hAnsi="Arial" w:cs="Arial"/>
          <w:b/>
          <w:bCs/>
          <w:sz w:val="24"/>
          <w:szCs w:val="24"/>
        </w:rPr>
      </w:pPr>
    </w:p>
    <w:p w14:paraId="26143835" w14:textId="70BD1D8C" w:rsidR="00D16404" w:rsidRDefault="00D16404" w:rsidP="00B524C4">
      <w:pPr>
        <w:tabs>
          <w:tab w:val="left" w:pos="1365"/>
        </w:tabs>
        <w:spacing w:line="360" w:lineRule="auto"/>
        <w:jc w:val="both"/>
        <w:rPr>
          <w:rFonts w:ascii="Arial" w:hAnsi="Arial" w:cs="Arial"/>
          <w:b/>
          <w:bCs/>
          <w:sz w:val="24"/>
          <w:szCs w:val="24"/>
        </w:rPr>
      </w:pPr>
    </w:p>
    <w:p w14:paraId="22236AF6" w14:textId="43CB36CF" w:rsidR="00D16404" w:rsidRDefault="00D16404" w:rsidP="00B524C4">
      <w:pPr>
        <w:tabs>
          <w:tab w:val="left" w:pos="1365"/>
        </w:tabs>
        <w:spacing w:line="360" w:lineRule="auto"/>
        <w:jc w:val="both"/>
        <w:rPr>
          <w:rFonts w:ascii="Arial" w:hAnsi="Arial" w:cs="Arial"/>
          <w:b/>
          <w:bCs/>
          <w:sz w:val="24"/>
          <w:szCs w:val="24"/>
        </w:rPr>
      </w:pPr>
    </w:p>
    <w:p w14:paraId="66027C10" w14:textId="085E5BFD" w:rsidR="00D16404" w:rsidRDefault="00D16404" w:rsidP="00B524C4">
      <w:pPr>
        <w:tabs>
          <w:tab w:val="left" w:pos="1365"/>
        </w:tabs>
        <w:spacing w:line="360" w:lineRule="auto"/>
        <w:jc w:val="both"/>
        <w:rPr>
          <w:rFonts w:ascii="Arial" w:hAnsi="Arial" w:cs="Arial"/>
          <w:b/>
          <w:bCs/>
          <w:sz w:val="24"/>
          <w:szCs w:val="24"/>
        </w:rPr>
      </w:pPr>
    </w:p>
    <w:p w14:paraId="26FBBB26" w14:textId="22476A29" w:rsidR="00D16404" w:rsidRDefault="00D16404" w:rsidP="00B524C4">
      <w:pPr>
        <w:tabs>
          <w:tab w:val="left" w:pos="1365"/>
        </w:tabs>
        <w:spacing w:line="360" w:lineRule="auto"/>
        <w:jc w:val="both"/>
        <w:rPr>
          <w:rFonts w:ascii="Arial" w:hAnsi="Arial" w:cs="Arial"/>
          <w:b/>
          <w:bCs/>
          <w:sz w:val="24"/>
          <w:szCs w:val="24"/>
        </w:rPr>
      </w:pPr>
    </w:p>
    <w:p w14:paraId="28C07A11" w14:textId="7B17A97A" w:rsidR="00D16404" w:rsidRDefault="00D16404" w:rsidP="00B524C4">
      <w:pPr>
        <w:tabs>
          <w:tab w:val="left" w:pos="1365"/>
        </w:tabs>
        <w:spacing w:line="360" w:lineRule="auto"/>
        <w:jc w:val="both"/>
        <w:rPr>
          <w:rFonts w:ascii="Arial" w:hAnsi="Arial" w:cs="Arial"/>
          <w:b/>
          <w:bCs/>
          <w:sz w:val="24"/>
          <w:szCs w:val="24"/>
        </w:rPr>
      </w:pPr>
    </w:p>
    <w:p w14:paraId="55CD9C37" w14:textId="4BEEBD3A" w:rsidR="00D16404" w:rsidRDefault="00D16404" w:rsidP="00B524C4">
      <w:pPr>
        <w:tabs>
          <w:tab w:val="left" w:pos="1365"/>
        </w:tabs>
        <w:spacing w:line="360" w:lineRule="auto"/>
        <w:jc w:val="both"/>
        <w:rPr>
          <w:rFonts w:ascii="Arial" w:hAnsi="Arial" w:cs="Arial"/>
          <w:b/>
          <w:bCs/>
          <w:sz w:val="24"/>
          <w:szCs w:val="24"/>
        </w:rPr>
      </w:pPr>
    </w:p>
    <w:p w14:paraId="20DE2C58" w14:textId="0657F062" w:rsidR="00D16404" w:rsidRDefault="00D16404" w:rsidP="00B524C4">
      <w:pPr>
        <w:tabs>
          <w:tab w:val="left" w:pos="1365"/>
        </w:tabs>
        <w:spacing w:line="360" w:lineRule="auto"/>
        <w:jc w:val="both"/>
        <w:rPr>
          <w:rFonts w:ascii="Arial" w:hAnsi="Arial" w:cs="Arial"/>
          <w:b/>
          <w:bCs/>
          <w:sz w:val="24"/>
          <w:szCs w:val="24"/>
        </w:rPr>
      </w:pPr>
    </w:p>
    <w:p w14:paraId="76AD8CDB" w14:textId="7B01A2AB" w:rsidR="00D16404" w:rsidRDefault="00D16404" w:rsidP="00B524C4">
      <w:pPr>
        <w:tabs>
          <w:tab w:val="left" w:pos="1365"/>
        </w:tabs>
        <w:spacing w:line="360" w:lineRule="auto"/>
        <w:jc w:val="both"/>
        <w:rPr>
          <w:rFonts w:ascii="Arial" w:hAnsi="Arial" w:cs="Arial"/>
          <w:b/>
          <w:bCs/>
          <w:sz w:val="24"/>
          <w:szCs w:val="24"/>
        </w:rPr>
      </w:pPr>
    </w:p>
    <w:p w14:paraId="027A4F08" w14:textId="0956AE19" w:rsidR="00B524C4" w:rsidRDefault="00B524C4" w:rsidP="00B524C4">
      <w:pPr>
        <w:tabs>
          <w:tab w:val="left" w:pos="1365"/>
        </w:tabs>
        <w:spacing w:line="360" w:lineRule="auto"/>
        <w:jc w:val="both"/>
        <w:rPr>
          <w:rFonts w:ascii="Arial" w:eastAsia="Arial" w:hAnsi="Arial" w:cs="Arial"/>
          <w:b/>
          <w:bCs/>
          <w:sz w:val="24"/>
          <w:szCs w:val="24"/>
          <w:lang w:val="en-US"/>
        </w:rPr>
      </w:pPr>
      <w:r>
        <w:rPr>
          <w:rFonts w:ascii="Arial" w:eastAsia="Arial" w:hAnsi="Arial" w:cs="Arial"/>
          <w:b/>
          <w:bCs/>
          <w:sz w:val="24"/>
          <w:szCs w:val="24"/>
          <w:lang w:val="en-US"/>
        </w:rPr>
        <w:lastRenderedPageBreak/>
        <w:t>5</w:t>
      </w:r>
      <w:r w:rsidRPr="00695ED4">
        <w:rPr>
          <w:rFonts w:ascii="Arial" w:eastAsia="Arial" w:hAnsi="Arial" w:cs="Arial"/>
          <w:b/>
          <w:bCs/>
          <w:sz w:val="24"/>
          <w:szCs w:val="24"/>
          <w:lang w:val="en-US"/>
        </w:rPr>
        <w:t>. Economic Evaluation</w:t>
      </w:r>
    </w:p>
    <w:p w14:paraId="29369A0F" w14:textId="7ACB0CE1" w:rsidR="00B524C4" w:rsidRDefault="00B524C4" w:rsidP="00B524C4">
      <w:pPr>
        <w:tabs>
          <w:tab w:val="left" w:pos="1365"/>
        </w:tabs>
        <w:spacing w:line="360" w:lineRule="auto"/>
        <w:jc w:val="both"/>
        <w:rPr>
          <w:rFonts w:ascii="Arial" w:eastAsia="Arial" w:hAnsi="Arial" w:cs="Arial"/>
          <w:sz w:val="24"/>
          <w:szCs w:val="24"/>
          <w:lang w:val="en-US"/>
        </w:rPr>
      </w:pPr>
      <w:r>
        <w:rPr>
          <w:rFonts w:ascii="Arial" w:eastAsia="Arial" w:hAnsi="Arial" w:cs="Arial"/>
          <w:b/>
          <w:bCs/>
          <w:sz w:val="24"/>
          <w:szCs w:val="24"/>
          <w:lang w:val="en-US"/>
        </w:rPr>
        <w:t xml:space="preserve">5.1 Estimated Investment: </w:t>
      </w:r>
      <w:r w:rsidRPr="00695ED4">
        <w:rPr>
          <w:rFonts w:ascii="Arial" w:eastAsia="Arial" w:hAnsi="Arial" w:cs="Arial"/>
          <w:sz w:val="24"/>
          <w:szCs w:val="24"/>
          <w:lang w:val="en-US"/>
        </w:rPr>
        <w:t>For the suggested capacity of 30 K</w:t>
      </w:r>
      <w:r>
        <w:rPr>
          <w:rFonts w:ascii="Arial" w:eastAsia="Arial" w:hAnsi="Arial" w:cs="Arial"/>
          <w:sz w:val="24"/>
          <w:szCs w:val="24"/>
          <w:lang w:val="en-US"/>
        </w:rPr>
        <w:t>TP</w:t>
      </w:r>
      <w:r w:rsidRPr="00695ED4">
        <w:rPr>
          <w:rFonts w:ascii="Arial" w:eastAsia="Arial" w:hAnsi="Arial" w:cs="Arial"/>
          <w:sz w:val="24"/>
          <w:szCs w:val="24"/>
          <w:lang w:val="en-US"/>
        </w:rPr>
        <w:t xml:space="preserve">A, overall investment is USD 10.8 million. The exchange rate is </w:t>
      </w:r>
      <w:r w:rsidR="0053102A">
        <w:rPr>
          <w:rFonts w:ascii="Arial" w:eastAsia="Arial" w:hAnsi="Arial" w:cs="Arial"/>
          <w:sz w:val="24"/>
          <w:szCs w:val="24"/>
          <w:lang w:val="en-US"/>
        </w:rPr>
        <w:t xml:space="preserve">considered </w:t>
      </w:r>
      <w:r w:rsidRPr="00695ED4">
        <w:rPr>
          <w:rFonts w:ascii="Arial" w:eastAsia="Arial" w:hAnsi="Arial" w:cs="Arial"/>
          <w:sz w:val="24"/>
          <w:szCs w:val="24"/>
          <w:lang w:val="en-US"/>
        </w:rPr>
        <w:t>USD 1 = INR 73.30</w:t>
      </w:r>
      <w:r>
        <w:rPr>
          <w:rFonts w:ascii="Arial" w:eastAsia="Arial" w:hAnsi="Arial" w:cs="Arial"/>
          <w:sz w:val="24"/>
          <w:szCs w:val="24"/>
          <w:lang w:val="en-US"/>
        </w:rPr>
        <w:t>. Considering current volatility in commodity cycles and exchange rate, capital expenditure for the project may increase by 10-12 percent if project is implemented by near future.</w:t>
      </w:r>
    </w:p>
    <w:p w14:paraId="2EC0F51D" w14:textId="77777777" w:rsidR="00B524C4" w:rsidRDefault="00B524C4" w:rsidP="00B524C4">
      <w:pPr>
        <w:tabs>
          <w:tab w:val="left" w:pos="1365"/>
        </w:tabs>
        <w:spacing w:line="360" w:lineRule="auto"/>
        <w:jc w:val="both"/>
        <w:rPr>
          <w:rFonts w:ascii="Arial" w:eastAsia="Arial" w:hAnsi="Arial" w:cs="Arial"/>
          <w:b/>
          <w:bCs/>
          <w:sz w:val="24"/>
          <w:szCs w:val="24"/>
          <w:lang w:val="en-US"/>
        </w:rPr>
      </w:pPr>
      <w:r w:rsidRPr="00425BF5">
        <w:rPr>
          <w:rFonts w:ascii="Arial" w:eastAsia="Arial" w:hAnsi="Arial" w:cs="Arial"/>
          <w:b/>
          <w:bCs/>
          <w:sz w:val="24"/>
          <w:szCs w:val="24"/>
          <w:lang w:val="en-US"/>
        </w:rPr>
        <w:t>5.2 Fixed Cost &amp; Variable Cost Analysis:</w:t>
      </w:r>
    </w:p>
    <w:p w14:paraId="3B8824D7" w14:textId="77777777" w:rsidR="00B524C4" w:rsidRPr="004532CD" w:rsidRDefault="00B524C4" w:rsidP="00B524C4">
      <w:pPr>
        <w:tabs>
          <w:tab w:val="left" w:pos="1365"/>
        </w:tabs>
        <w:spacing w:line="360" w:lineRule="auto"/>
        <w:jc w:val="both"/>
        <w:rPr>
          <w:rFonts w:ascii="Arial" w:eastAsia="Arial" w:hAnsi="Arial" w:cs="Arial"/>
          <w:sz w:val="24"/>
          <w:szCs w:val="24"/>
          <w:lang w:val="en-US"/>
        </w:rPr>
      </w:pPr>
      <w:r w:rsidRPr="004532CD">
        <w:rPr>
          <w:rFonts w:ascii="Arial" w:eastAsia="Arial" w:hAnsi="Arial" w:cs="Arial"/>
          <w:sz w:val="24"/>
          <w:szCs w:val="24"/>
          <w:lang w:val="en-US"/>
        </w:rPr>
        <w:t xml:space="preserve">In particular, the total capital investment was based on the percentage of the delivered equipment cost method for </w:t>
      </w:r>
      <w:r>
        <w:rPr>
          <w:rFonts w:ascii="Arial" w:eastAsia="Arial" w:hAnsi="Arial" w:cs="Arial"/>
          <w:sz w:val="24"/>
          <w:szCs w:val="24"/>
          <w:lang w:val="en-US"/>
        </w:rPr>
        <w:t xml:space="preserve">a </w:t>
      </w:r>
      <w:r w:rsidRPr="004532CD">
        <w:rPr>
          <w:rFonts w:ascii="Arial" w:eastAsia="Arial" w:hAnsi="Arial" w:cs="Arial"/>
          <w:sz w:val="24"/>
          <w:szCs w:val="24"/>
          <w:lang w:val="en-US"/>
        </w:rPr>
        <w:t>processing plant</w:t>
      </w:r>
      <w:r>
        <w:rPr>
          <w:rFonts w:ascii="Arial" w:eastAsia="Arial" w:hAnsi="Arial" w:cs="Arial"/>
          <w:sz w:val="24"/>
          <w:szCs w:val="24"/>
          <w:lang w:val="en-US"/>
        </w:rPr>
        <w:t>.</w:t>
      </w:r>
    </w:p>
    <w:p w14:paraId="70FA14A2" w14:textId="69B68169" w:rsidR="00B524C4" w:rsidRPr="004532CD" w:rsidRDefault="00B524C4" w:rsidP="00B524C4">
      <w:pPr>
        <w:tabs>
          <w:tab w:val="left" w:pos="1365"/>
        </w:tabs>
        <w:spacing w:line="360" w:lineRule="auto"/>
        <w:jc w:val="both"/>
        <w:rPr>
          <w:rFonts w:ascii="Arial" w:eastAsia="Arial" w:hAnsi="Arial" w:cs="Arial"/>
          <w:sz w:val="24"/>
          <w:szCs w:val="24"/>
          <w:lang w:val="en-US"/>
        </w:rPr>
      </w:pPr>
    </w:p>
    <w:tbl>
      <w:tblPr>
        <w:tblW w:w="9870" w:type="dxa"/>
        <w:tblInd w:w="-10" w:type="dxa"/>
        <w:tblLook w:val="04A0" w:firstRow="1" w:lastRow="0" w:firstColumn="1" w:lastColumn="0" w:noHBand="0" w:noVBand="1"/>
      </w:tblPr>
      <w:tblGrid>
        <w:gridCol w:w="784"/>
        <w:gridCol w:w="6562"/>
        <w:gridCol w:w="2524"/>
      </w:tblGrid>
      <w:tr w:rsidR="00B524C4" w:rsidRPr="00806677" w14:paraId="5C35BAEB" w14:textId="77777777" w:rsidTr="00A61E95">
        <w:trPr>
          <w:trHeight w:val="279"/>
        </w:trPr>
        <w:tc>
          <w:tcPr>
            <w:tcW w:w="78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4F68476" w14:textId="77777777" w:rsidR="00B524C4" w:rsidRPr="00806677" w:rsidRDefault="00B524C4" w:rsidP="00A61E95">
            <w:pPr>
              <w:spacing w:after="0" w:line="240" w:lineRule="auto"/>
              <w:rPr>
                <w:rFonts w:ascii="Times New Roman" w:eastAsia="Times New Roman" w:hAnsi="Times New Roman" w:cs="Times New Roman"/>
                <w:color w:val="000000"/>
                <w:sz w:val="18"/>
                <w:szCs w:val="18"/>
                <w:lang w:eastAsia="en-IN"/>
              </w:rPr>
            </w:pPr>
            <w:r w:rsidRPr="00806677">
              <w:rPr>
                <w:rFonts w:ascii="Times New Roman" w:eastAsia="Times New Roman" w:hAnsi="Times New Roman" w:cs="Times New Roman"/>
                <w:color w:val="000000"/>
                <w:sz w:val="18"/>
                <w:szCs w:val="18"/>
                <w:lang w:eastAsia="en-IN"/>
              </w:rPr>
              <w:t> </w:t>
            </w:r>
          </w:p>
        </w:tc>
        <w:tc>
          <w:tcPr>
            <w:tcW w:w="6562" w:type="dxa"/>
            <w:tcBorders>
              <w:top w:val="single" w:sz="4" w:space="0" w:color="auto"/>
              <w:left w:val="nil"/>
              <w:bottom w:val="single" w:sz="4" w:space="0" w:color="auto"/>
              <w:right w:val="single" w:sz="4" w:space="0" w:color="auto"/>
            </w:tcBorders>
            <w:shd w:val="clear" w:color="auto" w:fill="auto"/>
            <w:vAlign w:val="center"/>
            <w:hideMark/>
          </w:tcPr>
          <w:p w14:paraId="40447537" w14:textId="77777777" w:rsidR="00B524C4" w:rsidRPr="00806677" w:rsidRDefault="00B524C4" w:rsidP="00A61E95">
            <w:pPr>
              <w:spacing w:after="0" w:line="240" w:lineRule="auto"/>
              <w:ind w:firstLineChars="100" w:firstLine="181"/>
              <w:rPr>
                <w:rFonts w:ascii="Palladio Uralic" w:eastAsia="Times New Roman" w:hAnsi="Palladio Uralic" w:cs="Calibri"/>
                <w:b/>
                <w:bCs/>
                <w:color w:val="000000"/>
                <w:sz w:val="18"/>
                <w:szCs w:val="18"/>
                <w:lang w:eastAsia="en-IN"/>
              </w:rPr>
            </w:pPr>
            <w:r w:rsidRPr="00806677">
              <w:rPr>
                <w:rFonts w:ascii="Palladio Uralic" w:eastAsia="Times New Roman" w:hAnsi="Palladio Uralic" w:cs="Calibri"/>
                <w:b/>
                <w:bCs/>
                <w:color w:val="000000"/>
                <w:sz w:val="18"/>
                <w:szCs w:val="18"/>
                <w:lang w:eastAsia="en-IN"/>
              </w:rPr>
              <w:t>ITEM</w:t>
            </w:r>
          </w:p>
        </w:tc>
        <w:tc>
          <w:tcPr>
            <w:tcW w:w="2524" w:type="dxa"/>
            <w:tcBorders>
              <w:top w:val="single" w:sz="4" w:space="0" w:color="auto"/>
              <w:left w:val="nil"/>
              <w:bottom w:val="single" w:sz="4" w:space="0" w:color="auto"/>
              <w:right w:val="single" w:sz="4" w:space="0" w:color="auto"/>
            </w:tcBorders>
            <w:shd w:val="clear" w:color="auto" w:fill="auto"/>
            <w:vAlign w:val="center"/>
            <w:hideMark/>
          </w:tcPr>
          <w:p w14:paraId="1D518A5C" w14:textId="77777777" w:rsidR="00B524C4" w:rsidRPr="00806677" w:rsidRDefault="00B524C4" w:rsidP="00A61E95">
            <w:pPr>
              <w:spacing w:after="0" w:line="240" w:lineRule="auto"/>
              <w:ind w:firstLineChars="300" w:firstLine="542"/>
              <w:rPr>
                <w:rFonts w:ascii="Palladio Uralic" w:eastAsia="Times New Roman" w:hAnsi="Palladio Uralic" w:cs="Calibri"/>
                <w:b/>
                <w:bCs/>
                <w:color w:val="000000"/>
                <w:sz w:val="18"/>
                <w:szCs w:val="18"/>
                <w:lang w:eastAsia="en-IN"/>
              </w:rPr>
            </w:pPr>
            <w:r w:rsidRPr="00806677">
              <w:rPr>
                <w:rFonts w:ascii="Palladio Uralic" w:eastAsia="Times New Roman" w:hAnsi="Palladio Uralic" w:cs="Calibri"/>
                <w:b/>
                <w:bCs/>
                <w:color w:val="000000"/>
                <w:sz w:val="18"/>
                <w:szCs w:val="18"/>
                <w:lang w:eastAsia="en-IN"/>
              </w:rPr>
              <w:t>[USD</w:t>
            </w:r>
            <w:r>
              <w:rPr>
                <w:rFonts w:ascii="Palladio Uralic" w:eastAsia="Times New Roman" w:hAnsi="Palladio Uralic" w:cs="Calibri"/>
                <w:b/>
                <w:bCs/>
                <w:color w:val="000000"/>
                <w:sz w:val="18"/>
                <w:szCs w:val="18"/>
                <w:lang w:eastAsia="en-IN"/>
              </w:rPr>
              <w:t xml:space="preserve"> Million</w:t>
            </w:r>
            <w:r w:rsidRPr="00806677">
              <w:rPr>
                <w:rFonts w:ascii="Palladio Uralic" w:eastAsia="Times New Roman" w:hAnsi="Palladio Uralic" w:cs="Calibri"/>
                <w:b/>
                <w:bCs/>
                <w:color w:val="000000"/>
                <w:sz w:val="18"/>
                <w:szCs w:val="18"/>
                <w:lang w:eastAsia="en-IN"/>
              </w:rPr>
              <w:t>]</w:t>
            </w:r>
          </w:p>
        </w:tc>
      </w:tr>
      <w:tr w:rsidR="00B524C4" w:rsidRPr="00806677" w14:paraId="09C436A1" w14:textId="77777777" w:rsidTr="00A61E95">
        <w:trPr>
          <w:trHeight w:val="279"/>
        </w:trPr>
        <w:tc>
          <w:tcPr>
            <w:tcW w:w="784" w:type="dxa"/>
            <w:tcBorders>
              <w:top w:val="nil"/>
              <w:left w:val="single" w:sz="4" w:space="0" w:color="auto"/>
              <w:bottom w:val="single" w:sz="4" w:space="0" w:color="auto"/>
              <w:right w:val="single" w:sz="4" w:space="0" w:color="auto"/>
            </w:tcBorders>
            <w:shd w:val="clear" w:color="000000" w:fill="A9D08E"/>
            <w:vAlign w:val="center"/>
            <w:hideMark/>
          </w:tcPr>
          <w:p w14:paraId="1450BEDD" w14:textId="77777777" w:rsidR="00B524C4" w:rsidRPr="00806677" w:rsidRDefault="00B524C4" w:rsidP="00A61E95">
            <w:pPr>
              <w:spacing w:after="0" w:line="240" w:lineRule="auto"/>
              <w:jc w:val="center"/>
              <w:rPr>
                <w:rFonts w:ascii="Palladio Uralic" w:eastAsia="Times New Roman" w:hAnsi="Palladio Uralic" w:cs="Calibri"/>
                <w:b/>
                <w:bCs/>
                <w:color w:val="000000"/>
                <w:sz w:val="18"/>
                <w:szCs w:val="18"/>
                <w:lang w:eastAsia="en-IN"/>
              </w:rPr>
            </w:pPr>
            <w:r w:rsidRPr="00806677">
              <w:rPr>
                <w:rFonts w:ascii="Palladio Uralic" w:eastAsia="Times New Roman" w:hAnsi="Palladio Uralic" w:cs="Calibri"/>
                <w:b/>
                <w:bCs/>
                <w:color w:val="000000"/>
                <w:sz w:val="18"/>
                <w:szCs w:val="18"/>
                <w:lang w:eastAsia="en-IN"/>
              </w:rPr>
              <w:t>A</w:t>
            </w:r>
          </w:p>
        </w:tc>
        <w:tc>
          <w:tcPr>
            <w:tcW w:w="6562" w:type="dxa"/>
            <w:tcBorders>
              <w:top w:val="nil"/>
              <w:left w:val="nil"/>
              <w:bottom w:val="single" w:sz="4" w:space="0" w:color="auto"/>
              <w:right w:val="single" w:sz="4" w:space="0" w:color="auto"/>
            </w:tcBorders>
            <w:shd w:val="clear" w:color="000000" w:fill="A9D08E"/>
            <w:vAlign w:val="center"/>
            <w:hideMark/>
          </w:tcPr>
          <w:p w14:paraId="78B6D091" w14:textId="77777777" w:rsidR="00B524C4" w:rsidRPr="00806677" w:rsidRDefault="00B524C4" w:rsidP="00A61E95">
            <w:pPr>
              <w:spacing w:after="0" w:line="240" w:lineRule="auto"/>
              <w:ind w:firstLineChars="100" w:firstLine="181"/>
              <w:rPr>
                <w:rFonts w:ascii="Palladio Uralic" w:eastAsia="Times New Roman" w:hAnsi="Palladio Uralic" w:cs="Calibri"/>
                <w:b/>
                <w:bCs/>
                <w:color w:val="000000"/>
                <w:sz w:val="18"/>
                <w:szCs w:val="18"/>
                <w:lang w:eastAsia="en-IN"/>
              </w:rPr>
            </w:pPr>
            <w:r w:rsidRPr="00806677">
              <w:rPr>
                <w:rFonts w:ascii="Palladio Uralic" w:eastAsia="Times New Roman" w:hAnsi="Palladio Uralic" w:cs="Calibri"/>
                <w:b/>
                <w:bCs/>
                <w:color w:val="000000"/>
                <w:sz w:val="18"/>
                <w:szCs w:val="18"/>
                <w:lang w:eastAsia="en-IN"/>
              </w:rPr>
              <w:t>TOTAL FIXED-CAPITAL INVESTMENT</w:t>
            </w:r>
          </w:p>
        </w:tc>
        <w:tc>
          <w:tcPr>
            <w:tcW w:w="2524" w:type="dxa"/>
            <w:tcBorders>
              <w:top w:val="nil"/>
              <w:left w:val="nil"/>
              <w:bottom w:val="single" w:sz="4" w:space="0" w:color="auto"/>
              <w:right w:val="single" w:sz="4" w:space="0" w:color="auto"/>
            </w:tcBorders>
            <w:shd w:val="clear" w:color="000000" w:fill="A9D08E"/>
            <w:vAlign w:val="bottom"/>
            <w:hideMark/>
          </w:tcPr>
          <w:p w14:paraId="186C31EE" w14:textId="77777777" w:rsidR="00B524C4" w:rsidRPr="00806677" w:rsidRDefault="00B524C4" w:rsidP="00A61E95">
            <w:pPr>
              <w:spacing w:after="0" w:line="240" w:lineRule="auto"/>
              <w:jc w:val="center"/>
              <w:rPr>
                <w:rFonts w:ascii="Palladio Uralic" w:eastAsia="Times New Roman" w:hAnsi="Palladio Uralic" w:cs="Calibri"/>
                <w:b/>
                <w:bCs/>
                <w:color w:val="000000"/>
                <w:sz w:val="18"/>
                <w:szCs w:val="18"/>
                <w:lang w:eastAsia="en-IN"/>
              </w:rPr>
            </w:pPr>
            <w:r>
              <w:rPr>
                <w:rFonts w:ascii="Calibri" w:hAnsi="Calibri"/>
                <w:color w:val="000000"/>
              </w:rPr>
              <w:t>10.56</w:t>
            </w:r>
          </w:p>
        </w:tc>
      </w:tr>
      <w:tr w:rsidR="00B524C4" w:rsidRPr="00806677" w14:paraId="66C52A32" w14:textId="77777777" w:rsidTr="00A61E95">
        <w:trPr>
          <w:trHeight w:val="447"/>
        </w:trPr>
        <w:tc>
          <w:tcPr>
            <w:tcW w:w="784" w:type="dxa"/>
            <w:tcBorders>
              <w:top w:val="nil"/>
              <w:left w:val="single" w:sz="4" w:space="0" w:color="auto"/>
              <w:bottom w:val="single" w:sz="4" w:space="0" w:color="auto"/>
              <w:right w:val="single" w:sz="4" w:space="0" w:color="auto"/>
            </w:tcBorders>
            <w:shd w:val="clear" w:color="000000" w:fill="A9D08E"/>
            <w:vAlign w:val="center"/>
          </w:tcPr>
          <w:p w14:paraId="477076AF" w14:textId="77777777" w:rsidR="00B524C4" w:rsidRPr="00806677" w:rsidRDefault="00B524C4" w:rsidP="00A61E95">
            <w:pPr>
              <w:spacing w:after="0" w:line="240" w:lineRule="auto"/>
              <w:jc w:val="center"/>
              <w:rPr>
                <w:rFonts w:ascii="Palladio Uralic" w:eastAsia="Times New Roman" w:hAnsi="Palladio Uralic" w:cs="Calibri"/>
                <w:b/>
                <w:bCs/>
                <w:color w:val="000000"/>
                <w:sz w:val="18"/>
                <w:szCs w:val="18"/>
                <w:lang w:eastAsia="en-IN"/>
              </w:rPr>
            </w:pPr>
          </w:p>
        </w:tc>
        <w:tc>
          <w:tcPr>
            <w:tcW w:w="6562" w:type="dxa"/>
            <w:tcBorders>
              <w:top w:val="nil"/>
              <w:left w:val="nil"/>
              <w:bottom w:val="single" w:sz="4" w:space="0" w:color="auto"/>
              <w:right w:val="single" w:sz="4" w:space="0" w:color="auto"/>
            </w:tcBorders>
            <w:shd w:val="clear" w:color="000000" w:fill="A9D08E"/>
            <w:vAlign w:val="center"/>
            <w:hideMark/>
          </w:tcPr>
          <w:p w14:paraId="4085FA41" w14:textId="77777777" w:rsidR="00B524C4" w:rsidRPr="00806677" w:rsidRDefault="00B524C4" w:rsidP="00A61E95">
            <w:pPr>
              <w:spacing w:after="0" w:line="240" w:lineRule="auto"/>
              <w:ind w:firstLineChars="100" w:firstLine="181"/>
              <w:rPr>
                <w:rFonts w:ascii="Palladio Uralic" w:eastAsia="Times New Roman" w:hAnsi="Palladio Uralic" w:cs="Calibri"/>
                <w:b/>
                <w:bCs/>
                <w:color w:val="000000"/>
                <w:sz w:val="18"/>
                <w:szCs w:val="18"/>
                <w:lang w:eastAsia="en-IN"/>
              </w:rPr>
            </w:pPr>
            <w:r w:rsidRPr="00806677">
              <w:rPr>
                <w:rFonts w:ascii="Palladio Uralic" w:eastAsia="Times New Roman" w:hAnsi="Palladio Uralic" w:cs="Calibri"/>
                <w:b/>
                <w:bCs/>
                <w:color w:val="000000"/>
                <w:sz w:val="18"/>
                <w:szCs w:val="18"/>
                <w:lang w:eastAsia="en-IN"/>
              </w:rPr>
              <w:t>TOTAL DIRECT PLANT COST</w:t>
            </w:r>
          </w:p>
        </w:tc>
        <w:tc>
          <w:tcPr>
            <w:tcW w:w="2524" w:type="dxa"/>
            <w:tcBorders>
              <w:top w:val="nil"/>
              <w:left w:val="nil"/>
              <w:bottom w:val="single" w:sz="4" w:space="0" w:color="auto"/>
              <w:right w:val="single" w:sz="4" w:space="0" w:color="auto"/>
            </w:tcBorders>
            <w:shd w:val="clear" w:color="000000" w:fill="A9D08E"/>
            <w:vAlign w:val="bottom"/>
            <w:hideMark/>
          </w:tcPr>
          <w:p w14:paraId="6EDE71EB" w14:textId="77777777" w:rsidR="00B524C4" w:rsidRPr="00806677" w:rsidRDefault="00B524C4" w:rsidP="00A61E95">
            <w:pPr>
              <w:spacing w:after="0" w:line="240" w:lineRule="auto"/>
              <w:jc w:val="center"/>
              <w:rPr>
                <w:rFonts w:ascii="Palladio Uralic" w:eastAsia="Times New Roman" w:hAnsi="Palladio Uralic" w:cs="Calibri"/>
                <w:b/>
                <w:bCs/>
                <w:color w:val="000000"/>
                <w:sz w:val="18"/>
                <w:szCs w:val="18"/>
                <w:lang w:eastAsia="en-IN"/>
              </w:rPr>
            </w:pPr>
            <w:r>
              <w:rPr>
                <w:rFonts w:ascii="Calibri" w:hAnsi="Calibri"/>
                <w:color w:val="000000"/>
              </w:rPr>
              <w:t>7.69</w:t>
            </w:r>
          </w:p>
        </w:tc>
      </w:tr>
      <w:tr w:rsidR="00B524C4" w:rsidRPr="00806677" w14:paraId="6FFC9E06" w14:textId="77777777" w:rsidTr="00A61E95">
        <w:trPr>
          <w:trHeight w:val="279"/>
        </w:trPr>
        <w:tc>
          <w:tcPr>
            <w:tcW w:w="784" w:type="dxa"/>
            <w:tcBorders>
              <w:top w:val="nil"/>
              <w:left w:val="single" w:sz="4" w:space="0" w:color="auto"/>
              <w:bottom w:val="single" w:sz="4" w:space="0" w:color="auto"/>
              <w:right w:val="single" w:sz="4" w:space="0" w:color="auto"/>
            </w:tcBorders>
            <w:shd w:val="clear" w:color="000000" w:fill="A9D08E"/>
            <w:vAlign w:val="center"/>
          </w:tcPr>
          <w:p w14:paraId="34F0BAAC" w14:textId="77777777" w:rsidR="00B524C4" w:rsidRPr="00806677" w:rsidRDefault="00B524C4" w:rsidP="00A61E95">
            <w:pPr>
              <w:spacing w:after="0" w:line="240" w:lineRule="auto"/>
              <w:jc w:val="center"/>
              <w:rPr>
                <w:rFonts w:ascii="Palladio Uralic" w:eastAsia="Times New Roman" w:hAnsi="Palladio Uralic" w:cs="Calibri"/>
                <w:color w:val="000000"/>
                <w:sz w:val="18"/>
                <w:szCs w:val="18"/>
                <w:lang w:eastAsia="en-IN"/>
              </w:rPr>
            </w:pPr>
          </w:p>
        </w:tc>
        <w:tc>
          <w:tcPr>
            <w:tcW w:w="6562" w:type="dxa"/>
            <w:tcBorders>
              <w:top w:val="nil"/>
              <w:left w:val="nil"/>
              <w:bottom w:val="single" w:sz="4" w:space="0" w:color="auto"/>
              <w:right w:val="single" w:sz="4" w:space="0" w:color="auto"/>
            </w:tcBorders>
            <w:shd w:val="clear" w:color="000000" w:fill="A9D08E"/>
            <w:vAlign w:val="center"/>
            <w:hideMark/>
          </w:tcPr>
          <w:p w14:paraId="123631A7" w14:textId="77777777" w:rsidR="00B524C4" w:rsidRPr="00806677" w:rsidRDefault="00B524C4" w:rsidP="00A61E95">
            <w:pPr>
              <w:spacing w:after="0" w:line="240" w:lineRule="auto"/>
              <w:ind w:firstLineChars="100" w:firstLine="181"/>
              <w:rPr>
                <w:rFonts w:ascii="Palladio Uralic" w:eastAsia="Times New Roman" w:hAnsi="Palladio Uralic" w:cs="Calibri"/>
                <w:b/>
                <w:bCs/>
                <w:color w:val="000000"/>
                <w:sz w:val="18"/>
                <w:szCs w:val="18"/>
                <w:lang w:eastAsia="en-IN"/>
              </w:rPr>
            </w:pPr>
            <w:r w:rsidRPr="00806677">
              <w:rPr>
                <w:rFonts w:ascii="Palladio Uralic" w:eastAsia="Times New Roman" w:hAnsi="Palladio Uralic" w:cs="Calibri"/>
                <w:b/>
                <w:bCs/>
                <w:color w:val="000000"/>
                <w:sz w:val="18"/>
                <w:szCs w:val="18"/>
                <w:lang w:eastAsia="en-IN"/>
              </w:rPr>
              <w:t>TOTAL INDIRECT PLANT COST</w:t>
            </w:r>
          </w:p>
        </w:tc>
        <w:tc>
          <w:tcPr>
            <w:tcW w:w="2524" w:type="dxa"/>
            <w:tcBorders>
              <w:top w:val="nil"/>
              <w:left w:val="nil"/>
              <w:bottom w:val="single" w:sz="4" w:space="0" w:color="auto"/>
              <w:right w:val="single" w:sz="4" w:space="0" w:color="auto"/>
            </w:tcBorders>
            <w:shd w:val="clear" w:color="000000" w:fill="A9D08E"/>
            <w:vAlign w:val="bottom"/>
            <w:hideMark/>
          </w:tcPr>
          <w:p w14:paraId="441B8CFD" w14:textId="77777777" w:rsidR="00B524C4" w:rsidRPr="00806677" w:rsidRDefault="00B524C4" w:rsidP="00A61E95">
            <w:pPr>
              <w:spacing w:after="0" w:line="240" w:lineRule="auto"/>
              <w:jc w:val="center"/>
              <w:rPr>
                <w:rFonts w:ascii="Palladio Uralic" w:eastAsia="Times New Roman" w:hAnsi="Palladio Uralic" w:cs="Calibri"/>
                <w:color w:val="000000"/>
                <w:sz w:val="18"/>
                <w:szCs w:val="18"/>
                <w:lang w:eastAsia="en-IN"/>
              </w:rPr>
            </w:pPr>
            <w:r>
              <w:rPr>
                <w:rFonts w:ascii="Calibri" w:hAnsi="Calibri"/>
                <w:color w:val="000000"/>
              </w:rPr>
              <w:t>2.86</w:t>
            </w:r>
          </w:p>
        </w:tc>
      </w:tr>
      <w:tr w:rsidR="00B524C4" w:rsidRPr="00806677" w14:paraId="5FAC0ADA" w14:textId="77777777" w:rsidTr="00A61E95">
        <w:trPr>
          <w:trHeight w:val="279"/>
        </w:trPr>
        <w:tc>
          <w:tcPr>
            <w:tcW w:w="784" w:type="dxa"/>
            <w:tcBorders>
              <w:top w:val="nil"/>
              <w:left w:val="single" w:sz="4" w:space="0" w:color="auto"/>
              <w:bottom w:val="single" w:sz="4" w:space="0" w:color="auto"/>
              <w:right w:val="single" w:sz="4" w:space="0" w:color="auto"/>
            </w:tcBorders>
            <w:shd w:val="clear" w:color="000000" w:fill="A9D08E"/>
            <w:vAlign w:val="center"/>
            <w:hideMark/>
          </w:tcPr>
          <w:p w14:paraId="49473D65" w14:textId="77777777" w:rsidR="00B524C4" w:rsidRPr="00806677" w:rsidRDefault="00B524C4" w:rsidP="00A61E95">
            <w:pPr>
              <w:spacing w:after="0" w:line="240" w:lineRule="auto"/>
              <w:jc w:val="center"/>
              <w:rPr>
                <w:rFonts w:ascii="Palladio Uralic" w:eastAsia="Times New Roman" w:hAnsi="Palladio Uralic" w:cs="Calibri"/>
                <w:b/>
                <w:bCs/>
                <w:color w:val="000000"/>
                <w:sz w:val="18"/>
                <w:szCs w:val="18"/>
                <w:lang w:eastAsia="en-IN"/>
              </w:rPr>
            </w:pPr>
            <w:r w:rsidRPr="00806677">
              <w:rPr>
                <w:rFonts w:ascii="Palladio Uralic" w:eastAsia="Times New Roman" w:hAnsi="Palladio Uralic" w:cs="Calibri"/>
                <w:b/>
                <w:bCs/>
                <w:color w:val="000000"/>
                <w:sz w:val="18"/>
                <w:szCs w:val="18"/>
                <w:lang w:eastAsia="en-IN"/>
              </w:rPr>
              <w:t>B</w:t>
            </w:r>
          </w:p>
        </w:tc>
        <w:tc>
          <w:tcPr>
            <w:tcW w:w="6562" w:type="dxa"/>
            <w:tcBorders>
              <w:top w:val="nil"/>
              <w:left w:val="nil"/>
              <w:bottom w:val="single" w:sz="4" w:space="0" w:color="auto"/>
              <w:right w:val="single" w:sz="4" w:space="0" w:color="auto"/>
            </w:tcBorders>
            <w:shd w:val="clear" w:color="000000" w:fill="A9D08E"/>
            <w:vAlign w:val="center"/>
            <w:hideMark/>
          </w:tcPr>
          <w:p w14:paraId="4D0B3737" w14:textId="77777777" w:rsidR="00B524C4" w:rsidRPr="00806677" w:rsidRDefault="00B524C4" w:rsidP="00A61E95">
            <w:pPr>
              <w:spacing w:after="0" w:line="240" w:lineRule="auto"/>
              <w:ind w:firstLineChars="100" w:firstLine="181"/>
              <w:rPr>
                <w:rFonts w:ascii="Palladio Uralic" w:eastAsia="Times New Roman" w:hAnsi="Palladio Uralic" w:cs="Calibri"/>
                <w:b/>
                <w:bCs/>
                <w:color w:val="000000"/>
                <w:sz w:val="18"/>
                <w:szCs w:val="18"/>
                <w:lang w:eastAsia="en-IN"/>
              </w:rPr>
            </w:pPr>
            <w:r w:rsidRPr="00806677">
              <w:rPr>
                <w:rFonts w:ascii="Palladio Uralic" w:eastAsia="Times New Roman" w:hAnsi="Palladio Uralic" w:cs="Calibri"/>
                <w:b/>
                <w:bCs/>
                <w:color w:val="000000"/>
                <w:sz w:val="18"/>
                <w:szCs w:val="18"/>
                <w:lang w:eastAsia="en-IN"/>
              </w:rPr>
              <w:t>WORKING CAPITAL</w:t>
            </w:r>
          </w:p>
        </w:tc>
        <w:tc>
          <w:tcPr>
            <w:tcW w:w="2524" w:type="dxa"/>
            <w:tcBorders>
              <w:top w:val="nil"/>
              <w:left w:val="nil"/>
              <w:bottom w:val="single" w:sz="4" w:space="0" w:color="auto"/>
              <w:right w:val="single" w:sz="4" w:space="0" w:color="auto"/>
            </w:tcBorders>
            <w:shd w:val="clear" w:color="000000" w:fill="A9D08E"/>
            <w:vAlign w:val="bottom"/>
            <w:hideMark/>
          </w:tcPr>
          <w:p w14:paraId="4252058F" w14:textId="77777777" w:rsidR="00B524C4" w:rsidRPr="00806677" w:rsidRDefault="00B524C4" w:rsidP="00A61E95">
            <w:pPr>
              <w:spacing w:after="0" w:line="240" w:lineRule="auto"/>
              <w:jc w:val="center"/>
              <w:rPr>
                <w:rFonts w:ascii="Palladio Uralic" w:eastAsia="Times New Roman" w:hAnsi="Palladio Uralic" w:cs="Calibri"/>
                <w:b/>
                <w:bCs/>
                <w:color w:val="000000"/>
                <w:sz w:val="18"/>
                <w:szCs w:val="18"/>
                <w:lang w:eastAsia="en-IN"/>
              </w:rPr>
            </w:pPr>
            <w:r>
              <w:rPr>
                <w:rFonts w:ascii="Calibri" w:hAnsi="Calibri"/>
                <w:color w:val="000000"/>
              </w:rPr>
              <w:t>0.22</w:t>
            </w:r>
          </w:p>
        </w:tc>
      </w:tr>
      <w:tr w:rsidR="00B524C4" w:rsidRPr="00806677" w14:paraId="173156FB" w14:textId="77777777" w:rsidTr="00A61E95">
        <w:trPr>
          <w:trHeight w:val="279"/>
        </w:trPr>
        <w:tc>
          <w:tcPr>
            <w:tcW w:w="784" w:type="dxa"/>
            <w:tcBorders>
              <w:top w:val="nil"/>
              <w:left w:val="single" w:sz="4" w:space="0" w:color="auto"/>
              <w:bottom w:val="single" w:sz="4" w:space="0" w:color="auto"/>
              <w:right w:val="single" w:sz="4" w:space="0" w:color="auto"/>
            </w:tcBorders>
            <w:shd w:val="clear" w:color="000000" w:fill="F4B084"/>
            <w:vAlign w:val="center"/>
            <w:hideMark/>
          </w:tcPr>
          <w:p w14:paraId="6629271B" w14:textId="77777777" w:rsidR="00B524C4" w:rsidRPr="00806677" w:rsidRDefault="00B524C4" w:rsidP="00A61E95">
            <w:pPr>
              <w:spacing w:after="0" w:line="240" w:lineRule="auto"/>
              <w:rPr>
                <w:rFonts w:ascii="Times New Roman" w:eastAsia="Times New Roman" w:hAnsi="Times New Roman" w:cs="Times New Roman"/>
                <w:color w:val="000000"/>
                <w:sz w:val="18"/>
                <w:szCs w:val="18"/>
                <w:lang w:eastAsia="en-IN"/>
              </w:rPr>
            </w:pPr>
            <w:r w:rsidRPr="00806677">
              <w:rPr>
                <w:rFonts w:ascii="Times New Roman" w:eastAsia="Times New Roman" w:hAnsi="Times New Roman" w:cs="Times New Roman"/>
                <w:color w:val="000000"/>
                <w:sz w:val="18"/>
                <w:szCs w:val="18"/>
                <w:lang w:eastAsia="en-IN"/>
              </w:rPr>
              <w:t> </w:t>
            </w:r>
          </w:p>
        </w:tc>
        <w:tc>
          <w:tcPr>
            <w:tcW w:w="6562" w:type="dxa"/>
            <w:tcBorders>
              <w:top w:val="nil"/>
              <w:left w:val="nil"/>
              <w:bottom w:val="single" w:sz="4" w:space="0" w:color="auto"/>
              <w:right w:val="single" w:sz="4" w:space="0" w:color="auto"/>
            </w:tcBorders>
            <w:shd w:val="clear" w:color="000000" w:fill="F4B084"/>
            <w:vAlign w:val="center"/>
            <w:hideMark/>
          </w:tcPr>
          <w:p w14:paraId="53CE35D0" w14:textId="77777777" w:rsidR="00B524C4" w:rsidRPr="00806677" w:rsidRDefault="00B524C4" w:rsidP="00A61E95">
            <w:pPr>
              <w:spacing w:after="0" w:line="240" w:lineRule="auto"/>
              <w:ind w:firstLineChars="100" w:firstLine="181"/>
              <w:rPr>
                <w:rFonts w:ascii="Palladio Uralic" w:eastAsia="Times New Roman" w:hAnsi="Palladio Uralic" w:cs="Calibri"/>
                <w:b/>
                <w:bCs/>
                <w:color w:val="000000"/>
                <w:sz w:val="18"/>
                <w:szCs w:val="18"/>
                <w:lang w:eastAsia="en-IN"/>
              </w:rPr>
            </w:pPr>
            <w:r w:rsidRPr="00806677">
              <w:rPr>
                <w:rFonts w:ascii="Palladio Uralic" w:eastAsia="Times New Roman" w:hAnsi="Palladio Uralic" w:cs="Calibri"/>
                <w:b/>
                <w:bCs/>
                <w:color w:val="000000"/>
                <w:sz w:val="18"/>
                <w:szCs w:val="18"/>
                <w:lang w:eastAsia="en-IN"/>
              </w:rPr>
              <w:t>TOTAL CAPITAL INVESTMENT</w:t>
            </w:r>
          </w:p>
        </w:tc>
        <w:tc>
          <w:tcPr>
            <w:tcW w:w="2524" w:type="dxa"/>
            <w:tcBorders>
              <w:top w:val="nil"/>
              <w:left w:val="nil"/>
              <w:bottom w:val="single" w:sz="4" w:space="0" w:color="auto"/>
              <w:right w:val="single" w:sz="4" w:space="0" w:color="auto"/>
            </w:tcBorders>
            <w:shd w:val="clear" w:color="000000" w:fill="F4B084"/>
            <w:vAlign w:val="bottom"/>
            <w:hideMark/>
          </w:tcPr>
          <w:p w14:paraId="28F341D5" w14:textId="77777777" w:rsidR="00B524C4" w:rsidRPr="00806677" w:rsidRDefault="00B524C4" w:rsidP="00A61E95">
            <w:pPr>
              <w:spacing w:after="0" w:line="240" w:lineRule="auto"/>
              <w:jc w:val="center"/>
              <w:rPr>
                <w:rFonts w:ascii="Palladio Uralic" w:eastAsia="Times New Roman" w:hAnsi="Palladio Uralic" w:cs="Calibri"/>
                <w:b/>
                <w:bCs/>
                <w:color w:val="000000"/>
                <w:sz w:val="18"/>
                <w:szCs w:val="18"/>
                <w:lang w:eastAsia="en-IN"/>
              </w:rPr>
            </w:pPr>
            <w:r>
              <w:rPr>
                <w:rFonts w:ascii="Calibri" w:hAnsi="Calibri"/>
                <w:color w:val="000000"/>
              </w:rPr>
              <w:t>10.78</w:t>
            </w:r>
          </w:p>
        </w:tc>
      </w:tr>
      <w:tr w:rsidR="00B524C4" w:rsidRPr="00806677" w14:paraId="2EEBD512" w14:textId="77777777" w:rsidTr="00A61E95">
        <w:trPr>
          <w:trHeight w:val="279"/>
        </w:trPr>
        <w:tc>
          <w:tcPr>
            <w:tcW w:w="784" w:type="dxa"/>
            <w:tcBorders>
              <w:top w:val="nil"/>
              <w:left w:val="nil"/>
              <w:bottom w:val="nil"/>
              <w:right w:val="nil"/>
            </w:tcBorders>
            <w:shd w:val="clear" w:color="auto" w:fill="auto"/>
            <w:noWrap/>
            <w:vAlign w:val="center"/>
            <w:hideMark/>
          </w:tcPr>
          <w:p w14:paraId="5AE2A36A" w14:textId="77777777" w:rsidR="00B524C4" w:rsidRPr="00806677" w:rsidRDefault="00B524C4" w:rsidP="00A61E95">
            <w:pPr>
              <w:spacing w:after="0" w:line="240" w:lineRule="auto"/>
              <w:jc w:val="center"/>
              <w:rPr>
                <w:rFonts w:ascii="Palladio Uralic" w:eastAsia="Times New Roman" w:hAnsi="Palladio Uralic" w:cs="Calibri"/>
                <w:b/>
                <w:bCs/>
                <w:color w:val="000000"/>
                <w:sz w:val="18"/>
                <w:szCs w:val="18"/>
                <w:lang w:eastAsia="en-IN"/>
              </w:rPr>
            </w:pPr>
          </w:p>
        </w:tc>
        <w:tc>
          <w:tcPr>
            <w:tcW w:w="6562" w:type="dxa"/>
            <w:tcBorders>
              <w:top w:val="nil"/>
              <w:left w:val="nil"/>
              <w:bottom w:val="nil"/>
              <w:right w:val="nil"/>
            </w:tcBorders>
            <w:shd w:val="clear" w:color="auto" w:fill="auto"/>
            <w:noWrap/>
            <w:vAlign w:val="bottom"/>
            <w:hideMark/>
          </w:tcPr>
          <w:p w14:paraId="43A3F73E" w14:textId="77777777" w:rsidR="00B524C4" w:rsidRPr="00806677" w:rsidRDefault="00B524C4" w:rsidP="00A61E95">
            <w:pPr>
              <w:spacing w:after="0" w:line="240" w:lineRule="auto"/>
              <w:rPr>
                <w:rFonts w:ascii="Times New Roman" w:eastAsia="Times New Roman" w:hAnsi="Times New Roman" w:cs="Times New Roman"/>
                <w:sz w:val="20"/>
                <w:szCs w:val="20"/>
                <w:lang w:eastAsia="en-IN"/>
              </w:rPr>
            </w:pPr>
          </w:p>
        </w:tc>
        <w:tc>
          <w:tcPr>
            <w:tcW w:w="2524" w:type="dxa"/>
            <w:tcBorders>
              <w:top w:val="nil"/>
              <w:left w:val="nil"/>
              <w:bottom w:val="nil"/>
              <w:right w:val="nil"/>
            </w:tcBorders>
            <w:shd w:val="clear" w:color="auto" w:fill="auto"/>
            <w:noWrap/>
            <w:vAlign w:val="bottom"/>
            <w:hideMark/>
          </w:tcPr>
          <w:p w14:paraId="0450E848" w14:textId="77777777" w:rsidR="00B524C4" w:rsidRPr="00806677" w:rsidRDefault="00B524C4" w:rsidP="00A61E95">
            <w:pPr>
              <w:spacing w:after="0" w:line="240" w:lineRule="auto"/>
              <w:rPr>
                <w:rFonts w:ascii="Times New Roman" w:eastAsia="Times New Roman" w:hAnsi="Times New Roman" w:cs="Times New Roman"/>
                <w:sz w:val="20"/>
                <w:szCs w:val="20"/>
                <w:lang w:eastAsia="en-IN"/>
              </w:rPr>
            </w:pPr>
          </w:p>
        </w:tc>
      </w:tr>
    </w:tbl>
    <w:p w14:paraId="2859CEE2" w14:textId="77777777" w:rsidR="00B524C4" w:rsidRDefault="00B524C4" w:rsidP="00B524C4">
      <w:pPr>
        <w:tabs>
          <w:tab w:val="left" w:pos="1365"/>
        </w:tabs>
        <w:spacing w:line="360" w:lineRule="auto"/>
        <w:jc w:val="both"/>
        <w:rPr>
          <w:rFonts w:ascii="Arial" w:eastAsia="Arial" w:hAnsi="Arial" w:cs="Arial"/>
          <w:b/>
          <w:bCs/>
          <w:sz w:val="24"/>
          <w:szCs w:val="24"/>
          <w:lang w:val="en-US"/>
        </w:rPr>
      </w:pPr>
    </w:p>
    <w:p w14:paraId="1862888C" w14:textId="77777777" w:rsidR="00B524C4" w:rsidRDefault="00B524C4" w:rsidP="00B524C4">
      <w:pPr>
        <w:tabs>
          <w:tab w:val="left" w:pos="1365"/>
        </w:tabs>
        <w:spacing w:line="360" w:lineRule="auto"/>
        <w:jc w:val="both"/>
        <w:rPr>
          <w:rFonts w:ascii="Arial" w:eastAsia="Arial" w:hAnsi="Arial" w:cs="Arial"/>
          <w:b/>
          <w:bCs/>
          <w:sz w:val="24"/>
          <w:szCs w:val="24"/>
          <w:lang w:val="en-US"/>
        </w:rPr>
      </w:pPr>
    </w:p>
    <w:p w14:paraId="171D3189" w14:textId="77777777" w:rsidR="00B524C4" w:rsidRDefault="00B524C4" w:rsidP="00B524C4">
      <w:pPr>
        <w:tabs>
          <w:tab w:val="left" w:pos="1365"/>
        </w:tabs>
        <w:spacing w:line="360" w:lineRule="auto"/>
        <w:jc w:val="both"/>
        <w:rPr>
          <w:rFonts w:ascii="Arial" w:eastAsia="Arial" w:hAnsi="Arial" w:cs="Arial"/>
          <w:b/>
          <w:bCs/>
          <w:sz w:val="24"/>
          <w:szCs w:val="24"/>
          <w:lang w:val="en-US"/>
        </w:rPr>
      </w:pPr>
      <w:r>
        <w:rPr>
          <w:rFonts w:ascii="Arial" w:eastAsia="Arial" w:hAnsi="Arial" w:cs="Arial"/>
          <w:b/>
          <w:bCs/>
          <w:sz w:val="24"/>
          <w:szCs w:val="24"/>
          <w:lang w:val="en-US"/>
        </w:rPr>
        <w:t>5.3. Machinery &amp; Equipment Cost Analysis:</w:t>
      </w:r>
    </w:p>
    <w:p w14:paraId="560223F8" w14:textId="7D7F97EC" w:rsidR="00B524C4" w:rsidRDefault="00B524C4" w:rsidP="00B524C4">
      <w:pPr>
        <w:spacing w:line="360" w:lineRule="auto"/>
        <w:jc w:val="both"/>
        <w:rPr>
          <w:rFonts w:ascii="Arial" w:hAnsi="Arial" w:cs="Arial"/>
          <w:sz w:val="24"/>
          <w:szCs w:val="24"/>
          <w:lang w:val="en-US"/>
        </w:rPr>
      </w:pPr>
      <w:r w:rsidRPr="004532CD">
        <w:rPr>
          <w:rFonts w:ascii="Arial" w:hAnsi="Arial" w:cs="Arial"/>
          <w:sz w:val="24"/>
          <w:szCs w:val="24"/>
          <w:lang w:val="en-US"/>
        </w:rPr>
        <w:t>The total cost of the equipment is approximately USD</w:t>
      </w:r>
      <w:r>
        <w:rPr>
          <w:rFonts w:ascii="Arial" w:hAnsi="Arial" w:cs="Arial"/>
          <w:sz w:val="24"/>
          <w:szCs w:val="24"/>
          <w:lang w:val="en-US"/>
        </w:rPr>
        <w:t xml:space="preserve"> 2.73 Million </w:t>
      </w:r>
      <w:r w:rsidRPr="004532CD">
        <w:rPr>
          <w:rFonts w:ascii="Arial" w:hAnsi="Arial" w:cs="Arial"/>
          <w:sz w:val="24"/>
          <w:szCs w:val="24"/>
          <w:lang w:val="en-US"/>
        </w:rPr>
        <w:t xml:space="preserve">including the auxiliary equipment. </w:t>
      </w:r>
      <w:r>
        <w:rPr>
          <w:rFonts w:ascii="Arial" w:hAnsi="Arial" w:cs="Arial"/>
          <w:sz w:val="24"/>
          <w:szCs w:val="24"/>
          <w:lang w:val="en-US"/>
        </w:rPr>
        <w:t>Being exothermic reaction process, product is process parameter sensitive (consistency need to be maintained), hence c</w:t>
      </w:r>
      <w:r w:rsidRPr="004532CD">
        <w:rPr>
          <w:rFonts w:ascii="Arial" w:hAnsi="Arial" w:cs="Arial"/>
          <w:sz w:val="24"/>
          <w:szCs w:val="24"/>
          <w:lang w:val="en-US"/>
        </w:rPr>
        <w:t xml:space="preserve">onsidering the reactor and </w:t>
      </w:r>
      <w:r>
        <w:rPr>
          <w:rFonts w:ascii="Arial" w:hAnsi="Arial" w:cs="Arial"/>
          <w:sz w:val="24"/>
          <w:szCs w:val="24"/>
          <w:lang w:val="en-US"/>
        </w:rPr>
        <w:t>Blender</w:t>
      </w:r>
      <w:r w:rsidRPr="004532CD">
        <w:rPr>
          <w:rFonts w:ascii="Arial" w:hAnsi="Arial" w:cs="Arial"/>
          <w:sz w:val="24"/>
          <w:szCs w:val="24"/>
          <w:lang w:val="en-US"/>
        </w:rPr>
        <w:t xml:space="preserve"> as a complex part of the </w:t>
      </w:r>
      <w:r>
        <w:rPr>
          <w:rFonts w:ascii="Arial" w:hAnsi="Arial" w:cs="Arial"/>
          <w:sz w:val="24"/>
          <w:szCs w:val="24"/>
          <w:lang w:val="en-US"/>
        </w:rPr>
        <w:t>Production</w:t>
      </w:r>
      <w:r w:rsidRPr="004532CD">
        <w:rPr>
          <w:rFonts w:ascii="Arial" w:hAnsi="Arial" w:cs="Arial"/>
          <w:sz w:val="24"/>
          <w:szCs w:val="24"/>
          <w:lang w:val="en-US"/>
        </w:rPr>
        <w:t xml:space="preserve">, </w:t>
      </w:r>
      <w:r>
        <w:rPr>
          <w:rFonts w:ascii="Arial" w:hAnsi="Arial" w:cs="Arial"/>
          <w:sz w:val="24"/>
          <w:szCs w:val="24"/>
          <w:lang w:val="en-US"/>
        </w:rPr>
        <w:t>therefore</w:t>
      </w:r>
      <w:r w:rsidRPr="004532CD">
        <w:rPr>
          <w:rFonts w:ascii="Arial" w:hAnsi="Arial" w:cs="Arial"/>
          <w:sz w:val="24"/>
          <w:szCs w:val="24"/>
          <w:lang w:val="en-US"/>
        </w:rPr>
        <w:t xml:space="preserve"> are considered as auxiliary equipment</w:t>
      </w:r>
      <w:r>
        <w:rPr>
          <w:rFonts w:ascii="Arial" w:hAnsi="Arial" w:cs="Arial"/>
          <w:sz w:val="24"/>
          <w:szCs w:val="24"/>
          <w:lang w:val="en-US"/>
        </w:rPr>
        <w:t>.</w:t>
      </w:r>
      <w:r w:rsidRPr="004532CD">
        <w:rPr>
          <w:rFonts w:ascii="Arial" w:hAnsi="Arial" w:cs="Arial"/>
          <w:sz w:val="24"/>
          <w:szCs w:val="24"/>
          <w:lang w:val="en-US"/>
        </w:rPr>
        <w:t xml:space="preserve"> construction material is SS 304</w:t>
      </w:r>
      <w:r>
        <w:rPr>
          <w:rFonts w:ascii="Arial" w:hAnsi="Arial" w:cs="Arial"/>
          <w:sz w:val="24"/>
          <w:szCs w:val="24"/>
          <w:lang w:val="en-US"/>
        </w:rPr>
        <w:t>.</w:t>
      </w:r>
      <w:r w:rsidRPr="004532CD">
        <w:rPr>
          <w:rFonts w:ascii="Arial" w:hAnsi="Arial" w:cs="Arial"/>
          <w:sz w:val="24"/>
          <w:szCs w:val="24"/>
          <w:lang w:val="en-US"/>
        </w:rPr>
        <w:t xml:space="preserve"> The client is preferred to</w:t>
      </w:r>
      <w:r>
        <w:rPr>
          <w:rFonts w:ascii="Arial" w:hAnsi="Arial" w:cs="Arial"/>
          <w:sz w:val="24"/>
          <w:szCs w:val="24"/>
          <w:lang w:val="en-US"/>
        </w:rPr>
        <w:t xml:space="preserve"> consider</w:t>
      </w:r>
      <w:r w:rsidRPr="004532CD">
        <w:rPr>
          <w:rFonts w:ascii="Arial" w:hAnsi="Arial" w:cs="Arial"/>
          <w:sz w:val="24"/>
          <w:szCs w:val="24"/>
          <w:lang w:val="en-US"/>
        </w:rPr>
        <w:t xml:space="preserve"> </w:t>
      </w:r>
      <w:r>
        <w:rPr>
          <w:rFonts w:ascii="Arial" w:hAnsi="Arial" w:cs="Arial"/>
          <w:sz w:val="24"/>
          <w:szCs w:val="24"/>
          <w:lang w:val="en-US"/>
        </w:rPr>
        <w:t xml:space="preserve">whole plant both manually &amp; automated. </w:t>
      </w:r>
      <w:r w:rsidRPr="004532CD">
        <w:rPr>
          <w:rFonts w:ascii="Arial" w:hAnsi="Arial" w:cs="Arial"/>
          <w:sz w:val="24"/>
          <w:szCs w:val="24"/>
          <w:lang w:val="en-US"/>
        </w:rPr>
        <w:t>The equipment cost might vary for different manufacturers depending on the complexity and the material of construction. Construction and Installation of large size equipment (volume more than 100</w:t>
      </w:r>
      <w:r w:rsidR="0008641D">
        <w:rPr>
          <w:rFonts w:ascii="Arial" w:hAnsi="Arial" w:cs="Arial"/>
          <w:sz w:val="24"/>
          <w:szCs w:val="24"/>
          <w:lang w:val="en-US"/>
        </w:rPr>
        <w:t xml:space="preserve"> </w:t>
      </w:r>
      <w:r w:rsidRPr="004532CD">
        <w:rPr>
          <w:rFonts w:ascii="Arial" w:hAnsi="Arial" w:cs="Arial"/>
          <w:sz w:val="24"/>
          <w:szCs w:val="24"/>
          <w:lang w:val="en-US"/>
        </w:rPr>
        <w:t>m</w:t>
      </w:r>
      <w:r w:rsidRPr="004532CD">
        <w:rPr>
          <w:rFonts w:ascii="Arial" w:hAnsi="Arial" w:cs="Arial"/>
          <w:sz w:val="24"/>
          <w:szCs w:val="24"/>
          <w:vertAlign w:val="superscript"/>
          <w:lang w:val="en-US"/>
        </w:rPr>
        <w:t>3</w:t>
      </w:r>
      <w:r w:rsidRPr="004532CD">
        <w:rPr>
          <w:rFonts w:ascii="Arial" w:hAnsi="Arial" w:cs="Arial"/>
          <w:sz w:val="24"/>
          <w:szCs w:val="24"/>
          <w:lang w:val="en-US"/>
        </w:rPr>
        <w:t>) like LER Storage Tanks</w:t>
      </w:r>
      <w:r>
        <w:rPr>
          <w:rFonts w:ascii="Arial" w:hAnsi="Arial" w:cs="Arial"/>
          <w:sz w:val="24"/>
          <w:szCs w:val="24"/>
          <w:lang w:val="en-US"/>
        </w:rPr>
        <w:t>, Styrene</w:t>
      </w:r>
      <w:r w:rsidRPr="004532CD">
        <w:rPr>
          <w:rFonts w:ascii="Arial" w:hAnsi="Arial" w:cs="Arial"/>
          <w:sz w:val="24"/>
          <w:szCs w:val="24"/>
          <w:lang w:val="en-US"/>
        </w:rPr>
        <w:t xml:space="preserve"> is done on-site as the transportation of such equipment is not feasible.</w:t>
      </w:r>
    </w:p>
    <w:p w14:paraId="38B471D4" w14:textId="198F8BA3" w:rsidR="0008641D" w:rsidRDefault="0008641D" w:rsidP="00B524C4">
      <w:pPr>
        <w:spacing w:line="360" w:lineRule="auto"/>
        <w:jc w:val="both"/>
        <w:rPr>
          <w:rFonts w:ascii="Arial" w:hAnsi="Arial" w:cs="Arial"/>
          <w:sz w:val="24"/>
          <w:szCs w:val="24"/>
          <w:lang w:val="en-US"/>
        </w:rPr>
      </w:pPr>
    </w:p>
    <w:p w14:paraId="32ECB4AC" w14:textId="77777777" w:rsidR="00B57048" w:rsidRPr="004532CD" w:rsidRDefault="00B57048" w:rsidP="00B524C4">
      <w:pPr>
        <w:spacing w:line="360" w:lineRule="auto"/>
        <w:jc w:val="both"/>
        <w:rPr>
          <w:rFonts w:ascii="Arial" w:hAnsi="Arial" w:cs="Arial"/>
          <w:sz w:val="24"/>
          <w:szCs w:val="24"/>
          <w:lang w:val="en-US"/>
        </w:rPr>
      </w:pPr>
    </w:p>
    <w:p w14:paraId="7D5BC2C8" w14:textId="77777777" w:rsidR="00B524C4" w:rsidRDefault="00B524C4" w:rsidP="00B524C4">
      <w:pPr>
        <w:spacing w:line="360" w:lineRule="auto"/>
        <w:jc w:val="both"/>
        <w:rPr>
          <w:rFonts w:ascii="Arial" w:hAnsi="Arial" w:cs="Arial"/>
          <w:sz w:val="24"/>
          <w:szCs w:val="24"/>
          <w:lang w:val="en-US"/>
        </w:rPr>
      </w:pPr>
    </w:p>
    <w:tbl>
      <w:tblPr>
        <w:tblW w:w="10000" w:type="dxa"/>
        <w:tblLook w:val="04A0" w:firstRow="1" w:lastRow="0" w:firstColumn="1" w:lastColumn="0" w:noHBand="0" w:noVBand="1"/>
      </w:tblPr>
      <w:tblGrid>
        <w:gridCol w:w="521"/>
        <w:gridCol w:w="4336"/>
        <w:gridCol w:w="1482"/>
        <w:gridCol w:w="809"/>
        <w:gridCol w:w="1132"/>
        <w:gridCol w:w="1720"/>
      </w:tblGrid>
      <w:tr w:rsidR="00B524C4" w:rsidRPr="004532CD" w14:paraId="4D25A9A9" w14:textId="77777777" w:rsidTr="00A61E95">
        <w:trPr>
          <w:trHeight w:val="319"/>
        </w:trPr>
        <w:tc>
          <w:tcPr>
            <w:tcW w:w="8280" w:type="dxa"/>
            <w:gridSpan w:val="5"/>
            <w:tcBorders>
              <w:top w:val="nil"/>
              <w:left w:val="nil"/>
              <w:bottom w:val="single" w:sz="8" w:space="0" w:color="auto"/>
              <w:right w:val="nil"/>
            </w:tcBorders>
            <w:shd w:val="clear" w:color="auto" w:fill="auto"/>
            <w:noWrap/>
            <w:vAlign w:val="bottom"/>
            <w:hideMark/>
          </w:tcPr>
          <w:p w14:paraId="214994E3" w14:textId="3AE1AAF0" w:rsidR="00B524C4" w:rsidRPr="00345D9C" w:rsidRDefault="00B524C4" w:rsidP="00A61E95">
            <w:pPr>
              <w:spacing w:after="0" w:line="240" w:lineRule="auto"/>
              <w:jc w:val="center"/>
              <w:rPr>
                <w:rFonts w:ascii="Calibri" w:eastAsia="Times New Roman" w:hAnsi="Calibri" w:cs="Calibri"/>
                <w:b/>
                <w:bCs/>
                <w:color w:val="000000"/>
                <w:lang w:eastAsia="en-IN"/>
              </w:rPr>
            </w:pPr>
          </w:p>
        </w:tc>
        <w:tc>
          <w:tcPr>
            <w:tcW w:w="1720" w:type="dxa"/>
            <w:tcBorders>
              <w:top w:val="nil"/>
              <w:left w:val="nil"/>
              <w:bottom w:val="nil"/>
              <w:right w:val="nil"/>
            </w:tcBorders>
            <w:shd w:val="clear" w:color="auto" w:fill="auto"/>
            <w:noWrap/>
            <w:vAlign w:val="bottom"/>
            <w:hideMark/>
          </w:tcPr>
          <w:p w14:paraId="1EE187DB" w14:textId="77777777" w:rsidR="00B524C4" w:rsidRPr="004532CD" w:rsidRDefault="00B524C4" w:rsidP="00A61E95">
            <w:pPr>
              <w:spacing w:after="0" w:line="240" w:lineRule="auto"/>
              <w:jc w:val="center"/>
              <w:rPr>
                <w:rFonts w:ascii="Calibri" w:eastAsia="Times New Roman" w:hAnsi="Calibri" w:cs="Calibri"/>
                <w:color w:val="000000"/>
                <w:lang w:eastAsia="en-IN"/>
              </w:rPr>
            </w:pPr>
          </w:p>
        </w:tc>
      </w:tr>
      <w:tr w:rsidR="00B524C4" w:rsidRPr="004532CD" w14:paraId="5A6DF0F1" w14:textId="77777777" w:rsidTr="00A61E95">
        <w:trPr>
          <w:trHeight w:val="319"/>
        </w:trPr>
        <w:tc>
          <w:tcPr>
            <w:tcW w:w="521" w:type="dxa"/>
            <w:tcBorders>
              <w:top w:val="nil"/>
              <w:left w:val="single" w:sz="8" w:space="0" w:color="auto"/>
              <w:bottom w:val="single" w:sz="8" w:space="0" w:color="auto"/>
              <w:right w:val="single" w:sz="8" w:space="0" w:color="auto"/>
            </w:tcBorders>
            <w:shd w:val="clear" w:color="000000" w:fill="00B050"/>
            <w:vAlign w:val="center"/>
            <w:hideMark/>
          </w:tcPr>
          <w:p w14:paraId="38EA8EB6" w14:textId="77777777" w:rsidR="00B524C4" w:rsidRPr="004532CD" w:rsidRDefault="00B524C4" w:rsidP="00A61E95">
            <w:pPr>
              <w:spacing w:after="0" w:line="240" w:lineRule="auto"/>
              <w:rPr>
                <w:rFonts w:ascii="Times New Roman" w:eastAsia="Times New Roman" w:hAnsi="Times New Roman" w:cs="Times New Roman"/>
                <w:color w:val="000000"/>
                <w:sz w:val="18"/>
                <w:szCs w:val="18"/>
                <w:lang w:eastAsia="en-IN"/>
              </w:rPr>
            </w:pPr>
            <w:r w:rsidRPr="004532CD">
              <w:rPr>
                <w:rFonts w:ascii="Times New Roman" w:eastAsia="Times New Roman" w:hAnsi="Times New Roman" w:cs="Times New Roman"/>
                <w:color w:val="000000"/>
                <w:sz w:val="18"/>
                <w:szCs w:val="18"/>
                <w:lang w:eastAsia="en-IN"/>
              </w:rPr>
              <w:t> </w:t>
            </w:r>
          </w:p>
        </w:tc>
        <w:tc>
          <w:tcPr>
            <w:tcW w:w="4336" w:type="dxa"/>
            <w:tcBorders>
              <w:top w:val="nil"/>
              <w:left w:val="nil"/>
              <w:bottom w:val="single" w:sz="8" w:space="0" w:color="auto"/>
              <w:right w:val="single" w:sz="8" w:space="0" w:color="auto"/>
            </w:tcBorders>
            <w:shd w:val="clear" w:color="000000" w:fill="00B050"/>
            <w:vAlign w:val="center"/>
            <w:hideMark/>
          </w:tcPr>
          <w:p w14:paraId="1971BF8D" w14:textId="77777777" w:rsidR="00B524C4" w:rsidRPr="004532CD" w:rsidRDefault="00B524C4" w:rsidP="00A61E95">
            <w:pPr>
              <w:spacing w:after="0" w:line="240" w:lineRule="auto"/>
              <w:ind w:firstLineChars="100" w:firstLine="161"/>
              <w:rPr>
                <w:rFonts w:ascii="Palladio Uralic" w:eastAsia="Times New Roman" w:hAnsi="Palladio Uralic" w:cs="Calibri"/>
                <w:b/>
                <w:bCs/>
                <w:color w:val="000000"/>
                <w:sz w:val="16"/>
                <w:szCs w:val="16"/>
                <w:lang w:eastAsia="en-IN"/>
              </w:rPr>
            </w:pPr>
            <w:r w:rsidRPr="004532CD">
              <w:rPr>
                <w:rFonts w:ascii="Palladio Uralic" w:eastAsia="Times New Roman" w:hAnsi="Palladio Uralic" w:cs="Calibri"/>
                <w:b/>
                <w:bCs/>
                <w:color w:val="000000"/>
                <w:sz w:val="16"/>
                <w:szCs w:val="16"/>
                <w:lang w:eastAsia="en-IN"/>
              </w:rPr>
              <w:t>MAIN PROCESS EQUIPMENTS</w:t>
            </w:r>
          </w:p>
        </w:tc>
        <w:tc>
          <w:tcPr>
            <w:tcW w:w="1482" w:type="dxa"/>
            <w:tcBorders>
              <w:top w:val="nil"/>
              <w:left w:val="nil"/>
              <w:bottom w:val="single" w:sz="8" w:space="0" w:color="auto"/>
              <w:right w:val="single" w:sz="8" w:space="0" w:color="auto"/>
            </w:tcBorders>
            <w:shd w:val="clear" w:color="000000" w:fill="00B050"/>
            <w:vAlign w:val="center"/>
            <w:hideMark/>
          </w:tcPr>
          <w:p w14:paraId="3BCE391F" w14:textId="77777777" w:rsidR="00B524C4" w:rsidRPr="004532CD" w:rsidRDefault="00B524C4" w:rsidP="00A61E95">
            <w:pPr>
              <w:spacing w:after="0" w:line="240" w:lineRule="auto"/>
              <w:jc w:val="center"/>
              <w:rPr>
                <w:rFonts w:ascii="Palladio Uralic" w:eastAsia="Times New Roman" w:hAnsi="Palladio Uralic" w:cs="Calibri"/>
                <w:b/>
                <w:bCs/>
                <w:color w:val="000000"/>
                <w:sz w:val="16"/>
                <w:szCs w:val="16"/>
                <w:lang w:eastAsia="en-IN"/>
              </w:rPr>
            </w:pPr>
            <w:r w:rsidRPr="004532CD">
              <w:rPr>
                <w:rFonts w:ascii="Palladio Uralic" w:eastAsia="Times New Roman" w:hAnsi="Palladio Uralic" w:cs="Calibri"/>
                <w:b/>
                <w:bCs/>
                <w:color w:val="000000"/>
                <w:sz w:val="16"/>
                <w:szCs w:val="16"/>
                <w:lang w:eastAsia="en-IN"/>
              </w:rPr>
              <w:t>CAPACITY</w:t>
            </w:r>
          </w:p>
        </w:tc>
        <w:tc>
          <w:tcPr>
            <w:tcW w:w="809" w:type="dxa"/>
            <w:tcBorders>
              <w:top w:val="nil"/>
              <w:left w:val="nil"/>
              <w:bottom w:val="single" w:sz="8" w:space="0" w:color="auto"/>
              <w:right w:val="single" w:sz="8" w:space="0" w:color="auto"/>
            </w:tcBorders>
            <w:shd w:val="clear" w:color="000000" w:fill="00B050"/>
            <w:vAlign w:val="center"/>
            <w:hideMark/>
          </w:tcPr>
          <w:p w14:paraId="71723D3D" w14:textId="77777777" w:rsidR="00B524C4" w:rsidRPr="004532CD" w:rsidRDefault="00B524C4" w:rsidP="00A61E95">
            <w:pPr>
              <w:spacing w:after="0" w:line="240" w:lineRule="auto"/>
              <w:jc w:val="center"/>
              <w:rPr>
                <w:rFonts w:ascii="Palladio Uralic" w:eastAsia="Times New Roman" w:hAnsi="Palladio Uralic" w:cs="Calibri"/>
                <w:b/>
                <w:bCs/>
                <w:color w:val="000000"/>
                <w:sz w:val="16"/>
                <w:szCs w:val="16"/>
                <w:lang w:eastAsia="en-IN"/>
              </w:rPr>
            </w:pPr>
            <w:r w:rsidRPr="004532CD">
              <w:rPr>
                <w:rFonts w:ascii="Palladio Uralic" w:eastAsia="Times New Roman" w:hAnsi="Palladio Uralic" w:cs="Calibri"/>
                <w:b/>
                <w:bCs/>
                <w:color w:val="000000"/>
                <w:sz w:val="16"/>
                <w:szCs w:val="16"/>
                <w:lang w:eastAsia="en-IN"/>
              </w:rPr>
              <w:t>UNITS</w:t>
            </w:r>
          </w:p>
        </w:tc>
        <w:tc>
          <w:tcPr>
            <w:tcW w:w="1132" w:type="dxa"/>
            <w:tcBorders>
              <w:top w:val="nil"/>
              <w:left w:val="nil"/>
              <w:bottom w:val="single" w:sz="8" w:space="0" w:color="auto"/>
              <w:right w:val="single" w:sz="8" w:space="0" w:color="auto"/>
            </w:tcBorders>
            <w:shd w:val="clear" w:color="000000" w:fill="00B050"/>
            <w:vAlign w:val="center"/>
            <w:hideMark/>
          </w:tcPr>
          <w:p w14:paraId="46A44B57" w14:textId="77777777" w:rsidR="00B524C4" w:rsidRDefault="00B524C4" w:rsidP="00A61E95">
            <w:pPr>
              <w:spacing w:after="0" w:line="240" w:lineRule="auto"/>
              <w:jc w:val="right"/>
              <w:rPr>
                <w:rFonts w:ascii="Palladio Uralic" w:eastAsia="Times New Roman" w:hAnsi="Palladio Uralic" w:cs="Calibri"/>
                <w:b/>
                <w:bCs/>
                <w:color w:val="000000"/>
                <w:sz w:val="16"/>
                <w:szCs w:val="16"/>
                <w:lang w:eastAsia="en-IN"/>
              </w:rPr>
            </w:pPr>
            <w:r>
              <w:rPr>
                <w:rFonts w:ascii="Palladio Uralic" w:eastAsia="Times New Roman" w:hAnsi="Palladio Uralic" w:cs="Calibri"/>
                <w:b/>
                <w:bCs/>
                <w:color w:val="000000"/>
                <w:sz w:val="16"/>
                <w:szCs w:val="16"/>
                <w:lang w:eastAsia="en-IN"/>
              </w:rPr>
              <w:t>Unit Rate</w:t>
            </w:r>
          </w:p>
          <w:p w14:paraId="27EB1DF3" w14:textId="77777777" w:rsidR="00B524C4" w:rsidRPr="004532CD" w:rsidRDefault="00B524C4" w:rsidP="00A61E95">
            <w:pPr>
              <w:spacing w:after="0" w:line="240" w:lineRule="auto"/>
              <w:jc w:val="right"/>
              <w:rPr>
                <w:rFonts w:ascii="Palladio Uralic" w:eastAsia="Times New Roman" w:hAnsi="Palladio Uralic" w:cs="Calibri"/>
                <w:b/>
                <w:bCs/>
                <w:color w:val="000000"/>
                <w:sz w:val="16"/>
                <w:szCs w:val="16"/>
                <w:lang w:eastAsia="en-IN"/>
              </w:rPr>
            </w:pPr>
            <w:r w:rsidRPr="004532CD">
              <w:rPr>
                <w:rFonts w:ascii="Palladio Uralic" w:eastAsia="Times New Roman" w:hAnsi="Palladio Uralic" w:cs="Calibri"/>
                <w:b/>
                <w:bCs/>
                <w:color w:val="000000"/>
                <w:sz w:val="16"/>
                <w:szCs w:val="16"/>
                <w:lang w:eastAsia="en-IN"/>
              </w:rPr>
              <w:t>[USD</w:t>
            </w:r>
            <w:r>
              <w:rPr>
                <w:rFonts w:ascii="Palladio Uralic" w:eastAsia="Times New Roman" w:hAnsi="Palladio Uralic" w:cs="Calibri"/>
                <w:b/>
                <w:bCs/>
                <w:color w:val="000000"/>
                <w:sz w:val="16"/>
                <w:szCs w:val="16"/>
                <w:lang w:eastAsia="en-IN"/>
              </w:rPr>
              <w:t xml:space="preserve"> million</w:t>
            </w:r>
            <w:r w:rsidRPr="004532CD">
              <w:rPr>
                <w:rFonts w:ascii="Palladio Uralic" w:eastAsia="Times New Roman" w:hAnsi="Palladio Uralic" w:cs="Calibri"/>
                <w:b/>
                <w:bCs/>
                <w:color w:val="000000"/>
                <w:sz w:val="16"/>
                <w:szCs w:val="16"/>
                <w:lang w:eastAsia="en-IN"/>
              </w:rPr>
              <w:t xml:space="preserve">] </w:t>
            </w:r>
          </w:p>
        </w:tc>
        <w:tc>
          <w:tcPr>
            <w:tcW w:w="1720" w:type="dxa"/>
            <w:tcBorders>
              <w:top w:val="nil"/>
              <w:left w:val="nil"/>
              <w:bottom w:val="nil"/>
              <w:right w:val="nil"/>
            </w:tcBorders>
            <w:shd w:val="clear" w:color="000000" w:fill="00B050"/>
            <w:vAlign w:val="center"/>
            <w:hideMark/>
          </w:tcPr>
          <w:p w14:paraId="01E8C8D9" w14:textId="77777777" w:rsidR="00B524C4" w:rsidRPr="004532CD" w:rsidRDefault="00B524C4" w:rsidP="00A61E95">
            <w:pPr>
              <w:spacing w:after="0" w:line="240" w:lineRule="auto"/>
              <w:jc w:val="center"/>
              <w:rPr>
                <w:rFonts w:ascii="Palladio Uralic" w:eastAsia="Times New Roman" w:hAnsi="Palladio Uralic" w:cs="Calibri"/>
                <w:b/>
                <w:bCs/>
                <w:color w:val="000000"/>
                <w:sz w:val="16"/>
                <w:szCs w:val="16"/>
                <w:lang w:eastAsia="en-IN"/>
              </w:rPr>
            </w:pPr>
            <w:r w:rsidRPr="004532CD">
              <w:rPr>
                <w:rFonts w:ascii="Palladio Uralic" w:eastAsia="Times New Roman" w:hAnsi="Palladio Uralic" w:cs="Calibri"/>
                <w:b/>
                <w:bCs/>
                <w:color w:val="000000"/>
                <w:sz w:val="16"/>
                <w:szCs w:val="16"/>
                <w:lang w:eastAsia="en-IN"/>
              </w:rPr>
              <w:t>Category</w:t>
            </w:r>
          </w:p>
        </w:tc>
      </w:tr>
      <w:tr w:rsidR="00B524C4" w:rsidRPr="004532CD" w14:paraId="6932764B" w14:textId="77777777" w:rsidTr="00A61E95">
        <w:trPr>
          <w:trHeight w:val="334"/>
        </w:trPr>
        <w:tc>
          <w:tcPr>
            <w:tcW w:w="521" w:type="dxa"/>
            <w:tcBorders>
              <w:top w:val="nil"/>
              <w:left w:val="single" w:sz="8" w:space="0" w:color="auto"/>
              <w:bottom w:val="single" w:sz="8" w:space="0" w:color="auto"/>
              <w:right w:val="single" w:sz="8" w:space="0" w:color="auto"/>
            </w:tcBorders>
            <w:shd w:val="clear" w:color="auto" w:fill="auto"/>
            <w:noWrap/>
            <w:vAlign w:val="center"/>
            <w:hideMark/>
          </w:tcPr>
          <w:p w14:paraId="46C12BAA" w14:textId="77777777" w:rsidR="00B524C4" w:rsidRPr="004532CD" w:rsidRDefault="00B524C4" w:rsidP="00A61E95">
            <w:pPr>
              <w:spacing w:after="0" w:line="240" w:lineRule="auto"/>
              <w:jc w:val="center"/>
              <w:rPr>
                <w:rFonts w:ascii="Calibri" w:eastAsia="Times New Roman" w:hAnsi="Calibri" w:cs="Calibri"/>
                <w:color w:val="000000"/>
                <w:lang w:eastAsia="en-IN"/>
              </w:rPr>
            </w:pPr>
            <w:r w:rsidRPr="004532CD">
              <w:rPr>
                <w:rFonts w:ascii="Calibri" w:eastAsia="Times New Roman" w:hAnsi="Calibri" w:cs="Calibri"/>
                <w:color w:val="000000"/>
                <w:lang w:eastAsia="en-IN"/>
              </w:rPr>
              <w:t>1</w:t>
            </w:r>
          </w:p>
        </w:tc>
        <w:tc>
          <w:tcPr>
            <w:tcW w:w="4336" w:type="dxa"/>
            <w:tcBorders>
              <w:top w:val="nil"/>
              <w:left w:val="nil"/>
              <w:bottom w:val="single" w:sz="8" w:space="0" w:color="auto"/>
              <w:right w:val="single" w:sz="8" w:space="0" w:color="auto"/>
            </w:tcBorders>
            <w:shd w:val="clear" w:color="auto" w:fill="auto"/>
            <w:noWrap/>
            <w:vAlign w:val="center"/>
            <w:hideMark/>
          </w:tcPr>
          <w:p w14:paraId="7BB4E8A1" w14:textId="77777777" w:rsidR="00B524C4" w:rsidRPr="004532CD" w:rsidRDefault="00B524C4" w:rsidP="00A61E95">
            <w:pPr>
              <w:spacing w:after="0" w:line="240" w:lineRule="auto"/>
              <w:rPr>
                <w:rFonts w:ascii="Arial" w:eastAsia="Times New Roman" w:hAnsi="Arial" w:cs="Arial"/>
                <w:color w:val="000000"/>
                <w:sz w:val="20"/>
                <w:szCs w:val="20"/>
                <w:lang w:eastAsia="en-IN"/>
              </w:rPr>
            </w:pPr>
            <w:r w:rsidRPr="004532CD">
              <w:rPr>
                <w:rFonts w:ascii="Arial" w:eastAsia="Times New Roman" w:hAnsi="Arial" w:cs="Arial"/>
                <w:color w:val="000000"/>
                <w:sz w:val="20"/>
                <w:szCs w:val="20"/>
                <w:lang w:eastAsia="en-IN"/>
              </w:rPr>
              <w:t xml:space="preserve">Hopper  </w:t>
            </w:r>
          </w:p>
        </w:tc>
        <w:tc>
          <w:tcPr>
            <w:tcW w:w="1482" w:type="dxa"/>
            <w:tcBorders>
              <w:top w:val="nil"/>
              <w:left w:val="nil"/>
              <w:bottom w:val="single" w:sz="8" w:space="0" w:color="auto"/>
              <w:right w:val="single" w:sz="8" w:space="0" w:color="auto"/>
            </w:tcBorders>
            <w:shd w:val="clear" w:color="auto" w:fill="auto"/>
            <w:noWrap/>
            <w:vAlign w:val="center"/>
            <w:hideMark/>
          </w:tcPr>
          <w:p w14:paraId="664D5A74" w14:textId="77777777" w:rsidR="00B524C4" w:rsidRPr="004532CD" w:rsidRDefault="00B524C4" w:rsidP="00A61E95">
            <w:pPr>
              <w:spacing w:after="0" w:line="240" w:lineRule="auto"/>
              <w:jc w:val="center"/>
              <w:rPr>
                <w:rFonts w:ascii="Arial" w:eastAsia="Times New Roman" w:hAnsi="Arial" w:cs="Arial"/>
                <w:color w:val="000000"/>
                <w:sz w:val="20"/>
                <w:szCs w:val="20"/>
                <w:lang w:eastAsia="en-IN"/>
              </w:rPr>
            </w:pPr>
            <w:r w:rsidRPr="004532CD">
              <w:rPr>
                <w:rFonts w:ascii="Arial" w:eastAsia="Times New Roman" w:hAnsi="Arial" w:cs="Arial"/>
                <w:color w:val="000000"/>
                <w:sz w:val="20"/>
                <w:szCs w:val="20"/>
                <w:lang w:eastAsia="en-IN"/>
              </w:rPr>
              <w:t>m^3</w:t>
            </w:r>
          </w:p>
        </w:tc>
        <w:tc>
          <w:tcPr>
            <w:tcW w:w="809" w:type="dxa"/>
            <w:tcBorders>
              <w:top w:val="nil"/>
              <w:left w:val="nil"/>
              <w:bottom w:val="single" w:sz="8" w:space="0" w:color="auto"/>
              <w:right w:val="single" w:sz="8" w:space="0" w:color="auto"/>
            </w:tcBorders>
            <w:shd w:val="clear" w:color="auto" w:fill="auto"/>
            <w:noWrap/>
            <w:vAlign w:val="center"/>
            <w:hideMark/>
          </w:tcPr>
          <w:p w14:paraId="4093F89F" w14:textId="77777777" w:rsidR="00B524C4" w:rsidRPr="004532CD" w:rsidRDefault="00B524C4" w:rsidP="00A61E95">
            <w:pPr>
              <w:spacing w:after="0" w:line="240" w:lineRule="auto"/>
              <w:jc w:val="center"/>
              <w:rPr>
                <w:rFonts w:ascii="Arial" w:eastAsia="Times New Roman" w:hAnsi="Arial" w:cs="Arial"/>
                <w:color w:val="000000"/>
                <w:sz w:val="20"/>
                <w:szCs w:val="20"/>
                <w:lang w:eastAsia="en-IN"/>
              </w:rPr>
            </w:pPr>
            <w:r w:rsidRPr="004532CD">
              <w:rPr>
                <w:rFonts w:ascii="Arial" w:eastAsia="Times New Roman" w:hAnsi="Arial" w:cs="Arial"/>
                <w:color w:val="000000"/>
                <w:sz w:val="20"/>
                <w:szCs w:val="20"/>
                <w:lang w:eastAsia="en-IN"/>
              </w:rPr>
              <w:t>2</w:t>
            </w:r>
          </w:p>
        </w:tc>
        <w:tc>
          <w:tcPr>
            <w:tcW w:w="1132" w:type="dxa"/>
            <w:tcBorders>
              <w:top w:val="nil"/>
              <w:left w:val="nil"/>
              <w:bottom w:val="single" w:sz="8" w:space="0" w:color="auto"/>
              <w:right w:val="single" w:sz="8" w:space="0" w:color="auto"/>
            </w:tcBorders>
            <w:shd w:val="clear" w:color="auto" w:fill="auto"/>
            <w:noWrap/>
            <w:vAlign w:val="center"/>
            <w:hideMark/>
          </w:tcPr>
          <w:p w14:paraId="07B5B57F" w14:textId="77777777" w:rsidR="00B524C4" w:rsidRPr="004532CD" w:rsidRDefault="00B524C4" w:rsidP="00A61E95">
            <w:pPr>
              <w:spacing w:after="0" w:line="240" w:lineRule="auto"/>
              <w:jc w:val="center"/>
              <w:rPr>
                <w:rFonts w:ascii="Arial" w:eastAsia="Times New Roman" w:hAnsi="Arial" w:cs="Arial"/>
                <w:color w:val="000000"/>
                <w:sz w:val="20"/>
                <w:szCs w:val="20"/>
                <w:lang w:eastAsia="en-IN"/>
              </w:rPr>
            </w:pPr>
            <w:r w:rsidRPr="004532CD">
              <w:rPr>
                <w:rFonts w:ascii="Arial" w:eastAsia="Times New Roman" w:hAnsi="Arial" w:cs="Arial"/>
                <w:color w:val="000000"/>
                <w:sz w:val="20"/>
                <w:szCs w:val="20"/>
                <w:lang w:eastAsia="en-IN"/>
              </w:rPr>
              <w:t>0.</w:t>
            </w:r>
            <w:r>
              <w:rPr>
                <w:rFonts w:ascii="Arial" w:eastAsia="Times New Roman" w:hAnsi="Arial" w:cs="Arial"/>
                <w:color w:val="000000"/>
                <w:sz w:val="20"/>
                <w:szCs w:val="20"/>
                <w:lang w:eastAsia="en-IN"/>
              </w:rPr>
              <w:t>0</w:t>
            </w:r>
            <w:r w:rsidRPr="004532CD">
              <w:rPr>
                <w:rFonts w:ascii="Arial" w:eastAsia="Times New Roman" w:hAnsi="Arial" w:cs="Arial"/>
                <w:color w:val="000000"/>
                <w:sz w:val="20"/>
                <w:szCs w:val="20"/>
                <w:lang w:eastAsia="en-IN"/>
              </w:rPr>
              <w:t>27</w:t>
            </w:r>
          </w:p>
        </w:tc>
        <w:tc>
          <w:tcPr>
            <w:tcW w:w="1720" w:type="dxa"/>
            <w:tcBorders>
              <w:top w:val="nil"/>
              <w:left w:val="nil"/>
              <w:bottom w:val="single" w:sz="8" w:space="0" w:color="auto"/>
              <w:right w:val="single" w:sz="8" w:space="0" w:color="auto"/>
            </w:tcBorders>
            <w:shd w:val="clear" w:color="auto" w:fill="auto"/>
            <w:noWrap/>
            <w:vAlign w:val="center"/>
            <w:hideMark/>
          </w:tcPr>
          <w:p w14:paraId="6100726C" w14:textId="77777777" w:rsidR="00B524C4" w:rsidRPr="004532CD" w:rsidRDefault="00B524C4" w:rsidP="00A61E95">
            <w:pPr>
              <w:spacing w:after="0" w:line="240" w:lineRule="auto"/>
              <w:jc w:val="center"/>
              <w:rPr>
                <w:rFonts w:ascii="Arial" w:eastAsia="Times New Roman" w:hAnsi="Arial" w:cs="Arial"/>
                <w:color w:val="000000"/>
                <w:sz w:val="20"/>
                <w:szCs w:val="20"/>
                <w:lang w:eastAsia="en-IN"/>
              </w:rPr>
            </w:pPr>
            <w:r w:rsidRPr="004532CD">
              <w:rPr>
                <w:rFonts w:ascii="Arial" w:eastAsia="Times New Roman" w:hAnsi="Arial" w:cs="Arial"/>
                <w:color w:val="000000"/>
                <w:sz w:val="20"/>
                <w:szCs w:val="20"/>
                <w:lang w:eastAsia="en-IN"/>
              </w:rPr>
              <w:t>Indigenous</w:t>
            </w:r>
          </w:p>
        </w:tc>
      </w:tr>
      <w:tr w:rsidR="00B524C4" w:rsidRPr="004532CD" w14:paraId="4004D6DD" w14:textId="77777777" w:rsidTr="00A61E95">
        <w:trPr>
          <w:trHeight w:val="319"/>
        </w:trPr>
        <w:tc>
          <w:tcPr>
            <w:tcW w:w="521" w:type="dxa"/>
            <w:tcBorders>
              <w:top w:val="nil"/>
              <w:left w:val="single" w:sz="8" w:space="0" w:color="auto"/>
              <w:bottom w:val="single" w:sz="8" w:space="0" w:color="auto"/>
              <w:right w:val="single" w:sz="8" w:space="0" w:color="auto"/>
            </w:tcBorders>
            <w:shd w:val="clear" w:color="auto" w:fill="auto"/>
            <w:noWrap/>
            <w:vAlign w:val="center"/>
            <w:hideMark/>
          </w:tcPr>
          <w:p w14:paraId="4FF10C03" w14:textId="77777777" w:rsidR="00B524C4" w:rsidRPr="004532CD" w:rsidRDefault="00B524C4" w:rsidP="00A61E95">
            <w:pPr>
              <w:spacing w:after="0" w:line="240" w:lineRule="auto"/>
              <w:jc w:val="center"/>
              <w:rPr>
                <w:rFonts w:ascii="Calibri" w:eastAsia="Times New Roman" w:hAnsi="Calibri" w:cs="Calibri"/>
                <w:color w:val="000000"/>
                <w:lang w:eastAsia="en-IN"/>
              </w:rPr>
            </w:pPr>
            <w:r w:rsidRPr="004532CD">
              <w:rPr>
                <w:rFonts w:ascii="Calibri" w:eastAsia="Times New Roman" w:hAnsi="Calibri" w:cs="Calibri"/>
                <w:color w:val="000000"/>
                <w:lang w:eastAsia="en-IN"/>
              </w:rPr>
              <w:t>2</w:t>
            </w:r>
          </w:p>
        </w:tc>
        <w:tc>
          <w:tcPr>
            <w:tcW w:w="4336" w:type="dxa"/>
            <w:tcBorders>
              <w:top w:val="nil"/>
              <w:left w:val="nil"/>
              <w:bottom w:val="single" w:sz="8" w:space="0" w:color="auto"/>
              <w:right w:val="single" w:sz="8" w:space="0" w:color="auto"/>
            </w:tcBorders>
            <w:shd w:val="clear" w:color="auto" w:fill="auto"/>
            <w:noWrap/>
            <w:vAlign w:val="center"/>
            <w:hideMark/>
          </w:tcPr>
          <w:p w14:paraId="6D66B716" w14:textId="77777777" w:rsidR="00B524C4" w:rsidRPr="004532CD" w:rsidRDefault="00B524C4" w:rsidP="00A61E95">
            <w:pPr>
              <w:spacing w:after="0" w:line="240" w:lineRule="auto"/>
              <w:rPr>
                <w:rFonts w:ascii="Arial" w:eastAsia="Times New Roman" w:hAnsi="Arial" w:cs="Arial"/>
                <w:color w:val="000000"/>
                <w:sz w:val="20"/>
                <w:szCs w:val="20"/>
                <w:lang w:eastAsia="en-IN"/>
              </w:rPr>
            </w:pPr>
            <w:r w:rsidRPr="004532CD">
              <w:rPr>
                <w:rFonts w:ascii="Arial" w:eastAsia="Times New Roman" w:hAnsi="Arial" w:cs="Arial"/>
                <w:color w:val="000000"/>
                <w:sz w:val="20"/>
                <w:szCs w:val="20"/>
                <w:lang w:eastAsia="en-IN"/>
              </w:rPr>
              <w:t>Crusher</w:t>
            </w:r>
          </w:p>
        </w:tc>
        <w:tc>
          <w:tcPr>
            <w:tcW w:w="1482" w:type="dxa"/>
            <w:tcBorders>
              <w:top w:val="nil"/>
              <w:left w:val="nil"/>
              <w:bottom w:val="single" w:sz="8" w:space="0" w:color="auto"/>
              <w:right w:val="single" w:sz="8" w:space="0" w:color="auto"/>
            </w:tcBorders>
            <w:shd w:val="clear" w:color="auto" w:fill="auto"/>
            <w:noWrap/>
            <w:vAlign w:val="center"/>
            <w:hideMark/>
          </w:tcPr>
          <w:p w14:paraId="188ACBB1" w14:textId="77777777" w:rsidR="00B524C4" w:rsidRPr="004532CD" w:rsidRDefault="00B524C4" w:rsidP="00A61E95">
            <w:pPr>
              <w:spacing w:after="0" w:line="240" w:lineRule="auto"/>
              <w:jc w:val="center"/>
              <w:rPr>
                <w:rFonts w:ascii="Arial" w:eastAsia="Times New Roman" w:hAnsi="Arial" w:cs="Arial"/>
                <w:color w:val="000000"/>
                <w:sz w:val="20"/>
                <w:szCs w:val="20"/>
                <w:lang w:eastAsia="en-IN"/>
              </w:rPr>
            </w:pPr>
            <w:r w:rsidRPr="004532CD">
              <w:rPr>
                <w:rFonts w:ascii="Arial" w:eastAsia="Times New Roman" w:hAnsi="Arial" w:cs="Arial"/>
                <w:color w:val="000000"/>
                <w:sz w:val="20"/>
                <w:szCs w:val="20"/>
                <w:lang w:eastAsia="en-IN"/>
              </w:rPr>
              <w:t>kg/hr</w:t>
            </w:r>
          </w:p>
        </w:tc>
        <w:tc>
          <w:tcPr>
            <w:tcW w:w="809" w:type="dxa"/>
            <w:tcBorders>
              <w:top w:val="nil"/>
              <w:left w:val="nil"/>
              <w:bottom w:val="single" w:sz="8" w:space="0" w:color="auto"/>
              <w:right w:val="single" w:sz="8" w:space="0" w:color="auto"/>
            </w:tcBorders>
            <w:shd w:val="clear" w:color="auto" w:fill="auto"/>
            <w:noWrap/>
            <w:vAlign w:val="center"/>
            <w:hideMark/>
          </w:tcPr>
          <w:p w14:paraId="1FB51327" w14:textId="77777777" w:rsidR="00B524C4" w:rsidRPr="004532CD" w:rsidRDefault="00B524C4" w:rsidP="00A61E95">
            <w:pPr>
              <w:spacing w:after="0" w:line="240" w:lineRule="auto"/>
              <w:jc w:val="center"/>
              <w:rPr>
                <w:rFonts w:ascii="Arial" w:eastAsia="Times New Roman" w:hAnsi="Arial" w:cs="Arial"/>
                <w:color w:val="000000"/>
                <w:sz w:val="20"/>
                <w:szCs w:val="20"/>
                <w:lang w:eastAsia="en-IN"/>
              </w:rPr>
            </w:pPr>
            <w:r w:rsidRPr="004532CD">
              <w:rPr>
                <w:rFonts w:ascii="Arial" w:eastAsia="Times New Roman" w:hAnsi="Arial" w:cs="Arial"/>
                <w:color w:val="000000"/>
                <w:sz w:val="20"/>
                <w:szCs w:val="20"/>
                <w:lang w:eastAsia="en-IN"/>
              </w:rPr>
              <w:t>4</w:t>
            </w:r>
          </w:p>
        </w:tc>
        <w:tc>
          <w:tcPr>
            <w:tcW w:w="1132" w:type="dxa"/>
            <w:tcBorders>
              <w:top w:val="nil"/>
              <w:left w:val="nil"/>
              <w:bottom w:val="single" w:sz="8" w:space="0" w:color="auto"/>
              <w:right w:val="single" w:sz="8" w:space="0" w:color="auto"/>
            </w:tcBorders>
            <w:shd w:val="clear" w:color="auto" w:fill="auto"/>
            <w:noWrap/>
            <w:vAlign w:val="center"/>
            <w:hideMark/>
          </w:tcPr>
          <w:p w14:paraId="00AC8E72" w14:textId="77777777" w:rsidR="00B524C4" w:rsidRPr="004532CD" w:rsidRDefault="00B524C4" w:rsidP="00A61E95">
            <w:pPr>
              <w:spacing w:after="0" w:line="240" w:lineRule="auto"/>
              <w:jc w:val="center"/>
              <w:rPr>
                <w:rFonts w:ascii="Arial" w:eastAsia="Times New Roman" w:hAnsi="Arial" w:cs="Arial"/>
                <w:color w:val="000000"/>
                <w:sz w:val="20"/>
                <w:szCs w:val="20"/>
                <w:lang w:eastAsia="en-IN"/>
              </w:rPr>
            </w:pPr>
            <w:r>
              <w:rPr>
                <w:rFonts w:ascii="Arial" w:eastAsia="Times New Roman" w:hAnsi="Arial" w:cs="Arial"/>
                <w:color w:val="000000"/>
                <w:sz w:val="20"/>
                <w:szCs w:val="20"/>
                <w:lang w:eastAsia="en-IN"/>
              </w:rPr>
              <w:t>0.</w:t>
            </w:r>
            <w:r w:rsidRPr="004532CD">
              <w:rPr>
                <w:rFonts w:ascii="Arial" w:eastAsia="Times New Roman" w:hAnsi="Arial" w:cs="Arial"/>
                <w:color w:val="000000"/>
                <w:sz w:val="20"/>
                <w:szCs w:val="20"/>
                <w:lang w:eastAsia="en-IN"/>
              </w:rPr>
              <w:t>355</w:t>
            </w:r>
          </w:p>
        </w:tc>
        <w:tc>
          <w:tcPr>
            <w:tcW w:w="1720" w:type="dxa"/>
            <w:tcBorders>
              <w:top w:val="nil"/>
              <w:left w:val="nil"/>
              <w:bottom w:val="single" w:sz="8" w:space="0" w:color="auto"/>
              <w:right w:val="single" w:sz="8" w:space="0" w:color="auto"/>
            </w:tcBorders>
            <w:shd w:val="clear" w:color="auto" w:fill="auto"/>
            <w:noWrap/>
            <w:vAlign w:val="center"/>
            <w:hideMark/>
          </w:tcPr>
          <w:p w14:paraId="76E165A1" w14:textId="77777777" w:rsidR="00B524C4" w:rsidRPr="004532CD" w:rsidRDefault="00B524C4" w:rsidP="00A61E95">
            <w:pPr>
              <w:spacing w:after="0" w:line="240" w:lineRule="auto"/>
              <w:jc w:val="center"/>
              <w:rPr>
                <w:rFonts w:ascii="Arial" w:eastAsia="Times New Roman" w:hAnsi="Arial" w:cs="Arial"/>
                <w:color w:val="000000"/>
                <w:sz w:val="20"/>
                <w:szCs w:val="20"/>
                <w:lang w:eastAsia="en-IN"/>
              </w:rPr>
            </w:pPr>
            <w:r w:rsidRPr="004532CD">
              <w:rPr>
                <w:rFonts w:ascii="Arial" w:eastAsia="Times New Roman" w:hAnsi="Arial" w:cs="Arial"/>
                <w:color w:val="000000"/>
                <w:sz w:val="20"/>
                <w:szCs w:val="20"/>
                <w:lang w:eastAsia="en-IN"/>
              </w:rPr>
              <w:t>Indigenous</w:t>
            </w:r>
          </w:p>
        </w:tc>
      </w:tr>
      <w:tr w:rsidR="00B524C4" w:rsidRPr="004532CD" w14:paraId="0E403369" w14:textId="77777777" w:rsidTr="00A61E95">
        <w:trPr>
          <w:trHeight w:val="319"/>
        </w:trPr>
        <w:tc>
          <w:tcPr>
            <w:tcW w:w="521" w:type="dxa"/>
            <w:tcBorders>
              <w:top w:val="nil"/>
              <w:left w:val="single" w:sz="8" w:space="0" w:color="auto"/>
              <w:bottom w:val="single" w:sz="8" w:space="0" w:color="auto"/>
              <w:right w:val="single" w:sz="8" w:space="0" w:color="auto"/>
            </w:tcBorders>
            <w:shd w:val="clear" w:color="auto" w:fill="auto"/>
            <w:noWrap/>
            <w:vAlign w:val="center"/>
            <w:hideMark/>
          </w:tcPr>
          <w:p w14:paraId="14B3A797" w14:textId="77777777" w:rsidR="00B524C4" w:rsidRPr="004532CD" w:rsidRDefault="00B524C4" w:rsidP="00A61E95">
            <w:pPr>
              <w:spacing w:after="0" w:line="240" w:lineRule="auto"/>
              <w:jc w:val="center"/>
              <w:rPr>
                <w:rFonts w:ascii="Calibri" w:eastAsia="Times New Roman" w:hAnsi="Calibri" w:cs="Calibri"/>
                <w:color w:val="000000"/>
                <w:lang w:eastAsia="en-IN"/>
              </w:rPr>
            </w:pPr>
            <w:r w:rsidRPr="004532CD">
              <w:rPr>
                <w:rFonts w:ascii="Calibri" w:eastAsia="Times New Roman" w:hAnsi="Calibri" w:cs="Calibri"/>
                <w:color w:val="000000"/>
                <w:lang w:eastAsia="en-IN"/>
              </w:rPr>
              <w:t>3</w:t>
            </w:r>
          </w:p>
        </w:tc>
        <w:tc>
          <w:tcPr>
            <w:tcW w:w="4336" w:type="dxa"/>
            <w:tcBorders>
              <w:top w:val="nil"/>
              <w:left w:val="nil"/>
              <w:bottom w:val="single" w:sz="8" w:space="0" w:color="auto"/>
              <w:right w:val="single" w:sz="8" w:space="0" w:color="auto"/>
            </w:tcBorders>
            <w:shd w:val="clear" w:color="auto" w:fill="auto"/>
            <w:noWrap/>
            <w:vAlign w:val="center"/>
            <w:hideMark/>
          </w:tcPr>
          <w:p w14:paraId="4B311463" w14:textId="77777777" w:rsidR="00B524C4" w:rsidRPr="004532CD" w:rsidRDefault="00B524C4" w:rsidP="00A61E95">
            <w:pPr>
              <w:spacing w:after="0" w:line="240" w:lineRule="auto"/>
              <w:rPr>
                <w:rFonts w:ascii="Arial" w:eastAsia="Times New Roman" w:hAnsi="Arial" w:cs="Arial"/>
                <w:color w:val="000000"/>
                <w:sz w:val="20"/>
                <w:szCs w:val="20"/>
                <w:lang w:eastAsia="en-IN"/>
              </w:rPr>
            </w:pPr>
            <w:r w:rsidRPr="004532CD">
              <w:rPr>
                <w:rFonts w:ascii="Arial" w:eastAsia="Times New Roman" w:hAnsi="Arial" w:cs="Arial"/>
                <w:color w:val="000000"/>
                <w:sz w:val="20"/>
                <w:szCs w:val="20"/>
                <w:lang w:eastAsia="en-IN"/>
              </w:rPr>
              <w:t>Condenser</w:t>
            </w:r>
          </w:p>
        </w:tc>
        <w:tc>
          <w:tcPr>
            <w:tcW w:w="1482" w:type="dxa"/>
            <w:tcBorders>
              <w:top w:val="nil"/>
              <w:left w:val="nil"/>
              <w:bottom w:val="single" w:sz="8" w:space="0" w:color="auto"/>
              <w:right w:val="single" w:sz="8" w:space="0" w:color="auto"/>
            </w:tcBorders>
            <w:shd w:val="clear" w:color="auto" w:fill="auto"/>
            <w:noWrap/>
            <w:vAlign w:val="center"/>
            <w:hideMark/>
          </w:tcPr>
          <w:p w14:paraId="34E7ED36" w14:textId="77777777" w:rsidR="00B524C4" w:rsidRPr="004532CD" w:rsidRDefault="00B524C4" w:rsidP="00A61E95">
            <w:pPr>
              <w:spacing w:after="0" w:line="240" w:lineRule="auto"/>
              <w:jc w:val="center"/>
              <w:rPr>
                <w:rFonts w:ascii="Arial" w:eastAsia="Times New Roman" w:hAnsi="Arial" w:cs="Arial"/>
                <w:color w:val="000000"/>
                <w:sz w:val="20"/>
                <w:szCs w:val="20"/>
                <w:lang w:eastAsia="en-IN"/>
              </w:rPr>
            </w:pPr>
            <w:r w:rsidRPr="004532CD">
              <w:rPr>
                <w:rFonts w:ascii="Arial" w:eastAsia="Times New Roman" w:hAnsi="Arial" w:cs="Arial"/>
                <w:color w:val="000000"/>
                <w:sz w:val="20"/>
                <w:szCs w:val="20"/>
                <w:lang w:eastAsia="en-IN"/>
              </w:rPr>
              <w:t>m^2</w:t>
            </w:r>
          </w:p>
        </w:tc>
        <w:tc>
          <w:tcPr>
            <w:tcW w:w="809" w:type="dxa"/>
            <w:tcBorders>
              <w:top w:val="nil"/>
              <w:left w:val="nil"/>
              <w:bottom w:val="single" w:sz="8" w:space="0" w:color="auto"/>
              <w:right w:val="single" w:sz="8" w:space="0" w:color="auto"/>
            </w:tcBorders>
            <w:shd w:val="clear" w:color="auto" w:fill="auto"/>
            <w:noWrap/>
            <w:vAlign w:val="center"/>
            <w:hideMark/>
          </w:tcPr>
          <w:p w14:paraId="408402E4" w14:textId="77777777" w:rsidR="00B524C4" w:rsidRPr="004532CD" w:rsidRDefault="00B524C4" w:rsidP="00A61E95">
            <w:pPr>
              <w:spacing w:after="0" w:line="240" w:lineRule="auto"/>
              <w:jc w:val="center"/>
              <w:rPr>
                <w:rFonts w:ascii="Arial" w:eastAsia="Times New Roman" w:hAnsi="Arial" w:cs="Arial"/>
                <w:color w:val="000000"/>
                <w:sz w:val="20"/>
                <w:szCs w:val="20"/>
                <w:lang w:eastAsia="en-IN"/>
              </w:rPr>
            </w:pPr>
            <w:r w:rsidRPr="004532CD">
              <w:rPr>
                <w:rFonts w:ascii="Arial" w:eastAsia="Times New Roman" w:hAnsi="Arial" w:cs="Arial"/>
                <w:color w:val="000000"/>
                <w:sz w:val="20"/>
                <w:szCs w:val="20"/>
                <w:lang w:eastAsia="en-IN"/>
              </w:rPr>
              <w:t>1</w:t>
            </w:r>
          </w:p>
        </w:tc>
        <w:tc>
          <w:tcPr>
            <w:tcW w:w="1132" w:type="dxa"/>
            <w:tcBorders>
              <w:top w:val="nil"/>
              <w:left w:val="nil"/>
              <w:bottom w:val="single" w:sz="8" w:space="0" w:color="auto"/>
              <w:right w:val="single" w:sz="8" w:space="0" w:color="auto"/>
            </w:tcBorders>
            <w:shd w:val="clear" w:color="auto" w:fill="auto"/>
            <w:noWrap/>
            <w:vAlign w:val="center"/>
            <w:hideMark/>
          </w:tcPr>
          <w:p w14:paraId="236FA93D" w14:textId="77777777" w:rsidR="00B524C4" w:rsidRPr="004532CD" w:rsidRDefault="00B524C4" w:rsidP="00A61E95">
            <w:pPr>
              <w:spacing w:after="0" w:line="240" w:lineRule="auto"/>
              <w:jc w:val="center"/>
              <w:rPr>
                <w:rFonts w:ascii="Arial" w:eastAsia="Times New Roman" w:hAnsi="Arial" w:cs="Arial"/>
                <w:color w:val="000000"/>
                <w:sz w:val="20"/>
                <w:szCs w:val="20"/>
                <w:lang w:eastAsia="en-IN"/>
              </w:rPr>
            </w:pPr>
            <w:r w:rsidRPr="004532CD">
              <w:rPr>
                <w:rFonts w:ascii="Arial" w:eastAsia="Times New Roman" w:hAnsi="Arial" w:cs="Arial"/>
                <w:color w:val="000000"/>
                <w:sz w:val="20"/>
                <w:szCs w:val="20"/>
                <w:lang w:eastAsia="en-IN"/>
              </w:rPr>
              <w:t>0.</w:t>
            </w:r>
            <w:r>
              <w:rPr>
                <w:rFonts w:ascii="Arial" w:eastAsia="Times New Roman" w:hAnsi="Arial" w:cs="Arial"/>
                <w:color w:val="000000"/>
                <w:sz w:val="20"/>
                <w:szCs w:val="20"/>
                <w:lang w:eastAsia="en-IN"/>
              </w:rPr>
              <w:t>0</w:t>
            </w:r>
            <w:r w:rsidRPr="004532CD">
              <w:rPr>
                <w:rFonts w:ascii="Arial" w:eastAsia="Times New Roman" w:hAnsi="Arial" w:cs="Arial"/>
                <w:color w:val="000000"/>
                <w:sz w:val="20"/>
                <w:szCs w:val="20"/>
                <w:lang w:eastAsia="en-IN"/>
              </w:rPr>
              <w:t>44</w:t>
            </w:r>
          </w:p>
        </w:tc>
        <w:tc>
          <w:tcPr>
            <w:tcW w:w="1720" w:type="dxa"/>
            <w:tcBorders>
              <w:top w:val="nil"/>
              <w:left w:val="nil"/>
              <w:bottom w:val="single" w:sz="8" w:space="0" w:color="auto"/>
              <w:right w:val="single" w:sz="8" w:space="0" w:color="auto"/>
            </w:tcBorders>
            <w:shd w:val="clear" w:color="auto" w:fill="auto"/>
            <w:noWrap/>
            <w:vAlign w:val="center"/>
            <w:hideMark/>
          </w:tcPr>
          <w:p w14:paraId="0DBC5CC9" w14:textId="77777777" w:rsidR="00B524C4" w:rsidRPr="004532CD" w:rsidRDefault="00B524C4" w:rsidP="00A61E95">
            <w:pPr>
              <w:spacing w:after="0" w:line="240" w:lineRule="auto"/>
              <w:jc w:val="center"/>
              <w:rPr>
                <w:rFonts w:ascii="Arial" w:eastAsia="Times New Roman" w:hAnsi="Arial" w:cs="Arial"/>
                <w:color w:val="000000"/>
                <w:sz w:val="20"/>
                <w:szCs w:val="20"/>
                <w:lang w:eastAsia="en-IN"/>
              </w:rPr>
            </w:pPr>
            <w:r w:rsidRPr="004532CD">
              <w:rPr>
                <w:rFonts w:ascii="Arial" w:eastAsia="Times New Roman" w:hAnsi="Arial" w:cs="Arial"/>
                <w:color w:val="000000"/>
                <w:sz w:val="20"/>
                <w:szCs w:val="20"/>
                <w:lang w:eastAsia="en-IN"/>
              </w:rPr>
              <w:t>Indigenous</w:t>
            </w:r>
          </w:p>
        </w:tc>
      </w:tr>
      <w:tr w:rsidR="00B524C4" w:rsidRPr="004532CD" w14:paraId="09EE8635" w14:textId="77777777" w:rsidTr="00A61E95">
        <w:trPr>
          <w:trHeight w:val="319"/>
        </w:trPr>
        <w:tc>
          <w:tcPr>
            <w:tcW w:w="521" w:type="dxa"/>
            <w:tcBorders>
              <w:top w:val="nil"/>
              <w:left w:val="single" w:sz="8" w:space="0" w:color="auto"/>
              <w:bottom w:val="single" w:sz="8" w:space="0" w:color="auto"/>
              <w:right w:val="single" w:sz="8" w:space="0" w:color="auto"/>
            </w:tcBorders>
            <w:shd w:val="clear" w:color="auto" w:fill="auto"/>
            <w:noWrap/>
            <w:vAlign w:val="center"/>
            <w:hideMark/>
          </w:tcPr>
          <w:p w14:paraId="5000F2F3" w14:textId="77777777" w:rsidR="00B524C4" w:rsidRPr="004532CD" w:rsidRDefault="00B524C4" w:rsidP="00A61E95">
            <w:pPr>
              <w:spacing w:after="0" w:line="240" w:lineRule="auto"/>
              <w:jc w:val="center"/>
              <w:rPr>
                <w:rFonts w:ascii="Calibri" w:eastAsia="Times New Roman" w:hAnsi="Calibri" w:cs="Calibri"/>
                <w:color w:val="000000"/>
                <w:lang w:eastAsia="en-IN"/>
              </w:rPr>
            </w:pPr>
            <w:r w:rsidRPr="004532CD">
              <w:rPr>
                <w:rFonts w:ascii="Calibri" w:eastAsia="Times New Roman" w:hAnsi="Calibri" w:cs="Calibri"/>
                <w:color w:val="000000"/>
                <w:lang w:eastAsia="en-IN"/>
              </w:rPr>
              <w:t>4</w:t>
            </w:r>
          </w:p>
        </w:tc>
        <w:tc>
          <w:tcPr>
            <w:tcW w:w="4336" w:type="dxa"/>
            <w:tcBorders>
              <w:top w:val="nil"/>
              <w:left w:val="nil"/>
              <w:bottom w:val="single" w:sz="8" w:space="0" w:color="auto"/>
              <w:right w:val="single" w:sz="8" w:space="0" w:color="auto"/>
            </w:tcBorders>
            <w:shd w:val="clear" w:color="auto" w:fill="auto"/>
            <w:noWrap/>
            <w:vAlign w:val="center"/>
            <w:hideMark/>
          </w:tcPr>
          <w:p w14:paraId="4F7529C5" w14:textId="78689838" w:rsidR="00B524C4" w:rsidRPr="004532CD" w:rsidRDefault="00CD321F" w:rsidP="00A61E95">
            <w:pPr>
              <w:spacing w:after="0" w:line="240" w:lineRule="auto"/>
              <w:rPr>
                <w:rFonts w:ascii="Arial" w:eastAsia="Times New Roman" w:hAnsi="Arial" w:cs="Arial"/>
                <w:color w:val="000000"/>
                <w:sz w:val="20"/>
                <w:szCs w:val="20"/>
                <w:lang w:eastAsia="en-IN"/>
              </w:rPr>
            </w:pPr>
            <w:r w:rsidRPr="004532CD">
              <w:rPr>
                <w:rFonts w:ascii="Arial" w:eastAsia="Times New Roman" w:hAnsi="Arial" w:cs="Arial"/>
                <w:color w:val="000000"/>
                <w:sz w:val="20"/>
                <w:szCs w:val="20"/>
                <w:lang w:eastAsia="en-IN"/>
              </w:rPr>
              <w:t>Vacuum</w:t>
            </w:r>
            <w:r w:rsidR="00B524C4" w:rsidRPr="004532CD">
              <w:rPr>
                <w:rFonts w:ascii="Arial" w:eastAsia="Times New Roman" w:hAnsi="Arial" w:cs="Arial"/>
                <w:color w:val="000000"/>
                <w:sz w:val="20"/>
                <w:szCs w:val="20"/>
                <w:lang w:eastAsia="en-IN"/>
              </w:rPr>
              <w:t xml:space="preserve"> Pump</w:t>
            </w:r>
          </w:p>
        </w:tc>
        <w:tc>
          <w:tcPr>
            <w:tcW w:w="1482" w:type="dxa"/>
            <w:tcBorders>
              <w:top w:val="nil"/>
              <w:left w:val="nil"/>
              <w:bottom w:val="single" w:sz="8" w:space="0" w:color="auto"/>
              <w:right w:val="single" w:sz="8" w:space="0" w:color="auto"/>
            </w:tcBorders>
            <w:shd w:val="clear" w:color="auto" w:fill="auto"/>
            <w:noWrap/>
            <w:vAlign w:val="center"/>
            <w:hideMark/>
          </w:tcPr>
          <w:p w14:paraId="5CD04E12" w14:textId="77777777" w:rsidR="00B524C4" w:rsidRPr="004532CD" w:rsidRDefault="00B524C4" w:rsidP="00A61E95">
            <w:pPr>
              <w:spacing w:after="0" w:line="240" w:lineRule="auto"/>
              <w:jc w:val="center"/>
              <w:rPr>
                <w:rFonts w:ascii="Arial" w:eastAsia="Times New Roman" w:hAnsi="Arial" w:cs="Arial"/>
                <w:color w:val="000000"/>
                <w:sz w:val="20"/>
                <w:szCs w:val="20"/>
                <w:lang w:eastAsia="en-IN"/>
              </w:rPr>
            </w:pPr>
            <w:r w:rsidRPr="004532CD">
              <w:rPr>
                <w:rFonts w:ascii="Arial" w:eastAsia="Times New Roman" w:hAnsi="Arial" w:cs="Arial"/>
                <w:color w:val="000000"/>
                <w:sz w:val="20"/>
                <w:szCs w:val="20"/>
                <w:lang w:eastAsia="en-IN"/>
              </w:rPr>
              <w:t>m^3/h</w:t>
            </w:r>
          </w:p>
        </w:tc>
        <w:tc>
          <w:tcPr>
            <w:tcW w:w="809" w:type="dxa"/>
            <w:tcBorders>
              <w:top w:val="nil"/>
              <w:left w:val="nil"/>
              <w:bottom w:val="single" w:sz="8" w:space="0" w:color="auto"/>
              <w:right w:val="single" w:sz="8" w:space="0" w:color="auto"/>
            </w:tcBorders>
            <w:shd w:val="clear" w:color="auto" w:fill="auto"/>
            <w:noWrap/>
            <w:vAlign w:val="center"/>
            <w:hideMark/>
          </w:tcPr>
          <w:p w14:paraId="3E4FEAC5" w14:textId="77777777" w:rsidR="00B524C4" w:rsidRPr="004532CD" w:rsidRDefault="00B524C4" w:rsidP="00A61E95">
            <w:pPr>
              <w:spacing w:after="0" w:line="240" w:lineRule="auto"/>
              <w:jc w:val="center"/>
              <w:rPr>
                <w:rFonts w:ascii="Arial" w:eastAsia="Times New Roman" w:hAnsi="Arial" w:cs="Arial"/>
                <w:color w:val="000000"/>
                <w:sz w:val="20"/>
                <w:szCs w:val="20"/>
                <w:lang w:eastAsia="en-IN"/>
              </w:rPr>
            </w:pPr>
            <w:r w:rsidRPr="004532CD">
              <w:rPr>
                <w:rFonts w:ascii="Arial" w:eastAsia="Times New Roman" w:hAnsi="Arial" w:cs="Arial"/>
                <w:color w:val="000000"/>
                <w:sz w:val="20"/>
                <w:szCs w:val="20"/>
                <w:lang w:eastAsia="en-IN"/>
              </w:rPr>
              <w:t>2</w:t>
            </w:r>
          </w:p>
        </w:tc>
        <w:tc>
          <w:tcPr>
            <w:tcW w:w="1132" w:type="dxa"/>
            <w:tcBorders>
              <w:top w:val="nil"/>
              <w:left w:val="nil"/>
              <w:bottom w:val="single" w:sz="8" w:space="0" w:color="auto"/>
              <w:right w:val="single" w:sz="8" w:space="0" w:color="auto"/>
            </w:tcBorders>
            <w:shd w:val="clear" w:color="auto" w:fill="auto"/>
            <w:noWrap/>
            <w:vAlign w:val="center"/>
            <w:hideMark/>
          </w:tcPr>
          <w:p w14:paraId="1AEE666E" w14:textId="77777777" w:rsidR="00B524C4" w:rsidRPr="004532CD" w:rsidRDefault="00B524C4" w:rsidP="00A61E95">
            <w:pPr>
              <w:spacing w:after="0" w:line="240" w:lineRule="auto"/>
              <w:jc w:val="center"/>
              <w:rPr>
                <w:rFonts w:ascii="Arial" w:eastAsia="Times New Roman" w:hAnsi="Arial" w:cs="Arial"/>
                <w:color w:val="000000"/>
                <w:sz w:val="20"/>
                <w:szCs w:val="20"/>
                <w:lang w:eastAsia="en-IN"/>
              </w:rPr>
            </w:pPr>
            <w:r w:rsidRPr="004532CD">
              <w:rPr>
                <w:rFonts w:ascii="Arial" w:eastAsia="Times New Roman" w:hAnsi="Arial" w:cs="Arial"/>
                <w:color w:val="000000"/>
                <w:sz w:val="20"/>
                <w:szCs w:val="20"/>
                <w:lang w:eastAsia="en-IN"/>
              </w:rPr>
              <w:t>0.</w:t>
            </w:r>
            <w:r>
              <w:rPr>
                <w:rFonts w:ascii="Arial" w:eastAsia="Times New Roman" w:hAnsi="Arial" w:cs="Arial"/>
                <w:color w:val="000000"/>
                <w:sz w:val="20"/>
                <w:szCs w:val="20"/>
                <w:lang w:eastAsia="en-IN"/>
              </w:rPr>
              <w:t>0</w:t>
            </w:r>
            <w:r w:rsidRPr="004532CD">
              <w:rPr>
                <w:rFonts w:ascii="Arial" w:eastAsia="Times New Roman" w:hAnsi="Arial" w:cs="Arial"/>
                <w:color w:val="000000"/>
                <w:sz w:val="20"/>
                <w:szCs w:val="20"/>
                <w:lang w:eastAsia="en-IN"/>
              </w:rPr>
              <w:t>82</w:t>
            </w:r>
          </w:p>
        </w:tc>
        <w:tc>
          <w:tcPr>
            <w:tcW w:w="1720" w:type="dxa"/>
            <w:tcBorders>
              <w:top w:val="nil"/>
              <w:left w:val="nil"/>
              <w:bottom w:val="single" w:sz="8" w:space="0" w:color="auto"/>
              <w:right w:val="single" w:sz="8" w:space="0" w:color="auto"/>
            </w:tcBorders>
            <w:shd w:val="clear" w:color="auto" w:fill="auto"/>
            <w:noWrap/>
            <w:vAlign w:val="center"/>
            <w:hideMark/>
          </w:tcPr>
          <w:p w14:paraId="46DC3BCA" w14:textId="77777777" w:rsidR="00B524C4" w:rsidRPr="004532CD" w:rsidRDefault="00B524C4" w:rsidP="00A61E95">
            <w:pPr>
              <w:spacing w:after="0" w:line="240" w:lineRule="auto"/>
              <w:jc w:val="center"/>
              <w:rPr>
                <w:rFonts w:ascii="Arial" w:eastAsia="Times New Roman" w:hAnsi="Arial" w:cs="Arial"/>
                <w:color w:val="000000"/>
                <w:sz w:val="20"/>
                <w:szCs w:val="20"/>
                <w:lang w:eastAsia="en-IN"/>
              </w:rPr>
            </w:pPr>
            <w:r w:rsidRPr="004532CD">
              <w:rPr>
                <w:rFonts w:ascii="Arial" w:eastAsia="Times New Roman" w:hAnsi="Arial" w:cs="Arial"/>
                <w:color w:val="000000"/>
                <w:sz w:val="20"/>
                <w:szCs w:val="20"/>
                <w:lang w:eastAsia="en-IN"/>
              </w:rPr>
              <w:t>Indigenous</w:t>
            </w:r>
          </w:p>
        </w:tc>
      </w:tr>
      <w:tr w:rsidR="00B524C4" w:rsidRPr="004532CD" w14:paraId="26582850" w14:textId="77777777" w:rsidTr="00A61E95">
        <w:trPr>
          <w:trHeight w:val="319"/>
        </w:trPr>
        <w:tc>
          <w:tcPr>
            <w:tcW w:w="521" w:type="dxa"/>
            <w:tcBorders>
              <w:top w:val="nil"/>
              <w:left w:val="single" w:sz="8" w:space="0" w:color="auto"/>
              <w:bottom w:val="single" w:sz="8" w:space="0" w:color="auto"/>
              <w:right w:val="single" w:sz="8" w:space="0" w:color="auto"/>
            </w:tcBorders>
            <w:shd w:val="clear" w:color="auto" w:fill="auto"/>
            <w:noWrap/>
            <w:vAlign w:val="center"/>
            <w:hideMark/>
          </w:tcPr>
          <w:p w14:paraId="1E9F6038" w14:textId="77777777" w:rsidR="00B524C4" w:rsidRPr="004532CD" w:rsidRDefault="00B524C4" w:rsidP="00A61E95">
            <w:pPr>
              <w:spacing w:after="0" w:line="240" w:lineRule="auto"/>
              <w:jc w:val="center"/>
              <w:rPr>
                <w:rFonts w:ascii="Calibri" w:eastAsia="Times New Roman" w:hAnsi="Calibri" w:cs="Calibri"/>
                <w:color w:val="000000"/>
                <w:lang w:eastAsia="en-IN"/>
              </w:rPr>
            </w:pPr>
            <w:r w:rsidRPr="004532CD">
              <w:rPr>
                <w:rFonts w:ascii="Calibri" w:eastAsia="Times New Roman" w:hAnsi="Calibri" w:cs="Calibri"/>
                <w:color w:val="000000"/>
                <w:lang w:eastAsia="en-IN"/>
              </w:rPr>
              <w:t>5</w:t>
            </w:r>
          </w:p>
        </w:tc>
        <w:tc>
          <w:tcPr>
            <w:tcW w:w="4336" w:type="dxa"/>
            <w:tcBorders>
              <w:top w:val="nil"/>
              <w:left w:val="nil"/>
              <w:bottom w:val="single" w:sz="8" w:space="0" w:color="auto"/>
              <w:right w:val="single" w:sz="8" w:space="0" w:color="auto"/>
            </w:tcBorders>
            <w:shd w:val="clear" w:color="auto" w:fill="auto"/>
            <w:noWrap/>
            <w:vAlign w:val="center"/>
            <w:hideMark/>
          </w:tcPr>
          <w:p w14:paraId="633B0A53" w14:textId="77777777" w:rsidR="00B524C4" w:rsidRPr="004532CD" w:rsidRDefault="00B524C4" w:rsidP="00A61E95">
            <w:pPr>
              <w:spacing w:after="0" w:line="240" w:lineRule="auto"/>
              <w:rPr>
                <w:rFonts w:ascii="Arial" w:eastAsia="Times New Roman" w:hAnsi="Arial" w:cs="Arial"/>
                <w:color w:val="000000"/>
                <w:sz w:val="20"/>
                <w:szCs w:val="20"/>
                <w:lang w:eastAsia="en-IN"/>
              </w:rPr>
            </w:pPr>
            <w:r w:rsidRPr="004532CD">
              <w:rPr>
                <w:rFonts w:ascii="Arial" w:eastAsia="Times New Roman" w:hAnsi="Arial" w:cs="Arial"/>
                <w:color w:val="000000"/>
                <w:sz w:val="20"/>
                <w:szCs w:val="20"/>
                <w:lang w:eastAsia="en-IN"/>
              </w:rPr>
              <w:t>Batch Reactor</w:t>
            </w:r>
          </w:p>
        </w:tc>
        <w:tc>
          <w:tcPr>
            <w:tcW w:w="1482" w:type="dxa"/>
            <w:tcBorders>
              <w:top w:val="nil"/>
              <w:left w:val="nil"/>
              <w:bottom w:val="single" w:sz="8" w:space="0" w:color="auto"/>
              <w:right w:val="single" w:sz="8" w:space="0" w:color="auto"/>
            </w:tcBorders>
            <w:shd w:val="clear" w:color="auto" w:fill="auto"/>
            <w:noWrap/>
            <w:vAlign w:val="center"/>
            <w:hideMark/>
          </w:tcPr>
          <w:p w14:paraId="6B080504" w14:textId="77777777" w:rsidR="00B524C4" w:rsidRPr="004532CD" w:rsidRDefault="00B524C4" w:rsidP="00A61E95">
            <w:pPr>
              <w:spacing w:after="0" w:line="240" w:lineRule="auto"/>
              <w:jc w:val="center"/>
              <w:rPr>
                <w:rFonts w:ascii="Arial" w:eastAsia="Times New Roman" w:hAnsi="Arial" w:cs="Arial"/>
                <w:color w:val="000000"/>
                <w:sz w:val="20"/>
                <w:szCs w:val="20"/>
                <w:lang w:eastAsia="en-IN"/>
              </w:rPr>
            </w:pPr>
            <w:r w:rsidRPr="004532CD">
              <w:rPr>
                <w:rFonts w:ascii="Arial" w:eastAsia="Times New Roman" w:hAnsi="Arial" w:cs="Arial"/>
                <w:color w:val="000000"/>
                <w:sz w:val="20"/>
                <w:szCs w:val="20"/>
                <w:lang w:eastAsia="en-IN"/>
              </w:rPr>
              <w:t>m^3</w:t>
            </w:r>
          </w:p>
        </w:tc>
        <w:tc>
          <w:tcPr>
            <w:tcW w:w="809" w:type="dxa"/>
            <w:tcBorders>
              <w:top w:val="nil"/>
              <w:left w:val="nil"/>
              <w:bottom w:val="single" w:sz="8" w:space="0" w:color="auto"/>
              <w:right w:val="single" w:sz="8" w:space="0" w:color="auto"/>
            </w:tcBorders>
            <w:shd w:val="clear" w:color="auto" w:fill="auto"/>
            <w:noWrap/>
            <w:vAlign w:val="center"/>
            <w:hideMark/>
          </w:tcPr>
          <w:p w14:paraId="2DB555C0" w14:textId="77777777" w:rsidR="00B524C4" w:rsidRPr="004532CD" w:rsidRDefault="00B524C4" w:rsidP="00A61E95">
            <w:pPr>
              <w:spacing w:after="0" w:line="240" w:lineRule="auto"/>
              <w:jc w:val="center"/>
              <w:rPr>
                <w:rFonts w:ascii="Arial" w:eastAsia="Times New Roman" w:hAnsi="Arial" w:cs="Arial"/>
                <w:color w:val="000000"/>
                <w:sz w:val="20"/>
                <w:szCs w:val="20"/>
                <w:lang w:eastAsia="en-IN"/>
              </w:rPr>
            </w:pPr>
            <w:r w:rsidRPr="004532CD">
              <w:rPr>
                <w:rFonts w:ascii="Arial" w:eastAsia="Times New Roman" w:hAnsi="Arial" w:cs="Arial"/>
                <w:color w:val="000000"/>
                <w:sz w:val="20"/>
                <w:szCs w:val="20"/>
                <w:lang w:eastAsia="en-IN"/>
              </w:rPr>
              <w:t>2</w:t>
            </w:r>
          </w:p>
        </w:tc>
        <w:tc>
          <w:tcPr>
            <w:tcW w:w="1132" w:type="dxa"/>
            <w:tcBorders>
              <w:top w:val="nil"/>
              <w:left w:val="nil"/>
              <w:bottom w:val="single" w:sz="8" w:space="0" w:color="auto"/>
              <w:right w:val="single" w:sz="8" w:space="0" w:color="auto"/>
            </w:tcBorders>
            <w:shd w:val="clear" w:color="auto" w:fill="auto"/>
            <w:noWrap/>
            <w:vAlign w:val="center"/>
            <w:hideMark/>
          </w:tcPr>
          <w:p w14:paraId="20A784CA" w14:textId="77777777" w:rsidR="00B524C4" w:rsidRPr="004532CD" w:rsidRDefault="00B524C4" w:rsidP="00A61E95">
            <w:pPr>
              <w:spacing w:after="0" w:line="240" w:lineRule="auto"/>
              <w:jc w:val="center"/>
              <w:rPr>
                <w:rFonts w:ascii="Arial" w:eastAsia="Times New Roman" w:hAnsi="Arial" w:cs="Arial"/>
                <w:color w:val="000000"/>
                <w:sz w:val="20"/>
                <w:szCs w:val="20"/>
                <w:lang w:eastAsia="en-IN"/>
              </w:rPr>
            </w:pPr>
            <w:r>
              <w:rPr>
                <w:rFonts w:ascii="Arial" w:eastAsia="Times New Roman" w:hAnsi="Arial" w:cs="Arial"/>
                <w:color w:val="000000"/>
                <w:sz w:val="20"/>
                <w:szCs w:val="20"/>
                <w:lang w:eastAsia="en-IN"/>
              </w:rPr>
              <w:t>0.</w:t>
            </w:r>
            <w:r w:rsidRPr="004532CD">
              <w:rPr>
                <w:rFonts w:ascii="Arial" w:eastAsia="Times New Roman" w:hAnsi="Arial" w:cs="Arial"/>
                <w:color w:val="000000"/>
                <w:sz w:val="20"/>
                <w:szCs w:val="20"/>
                <w:lang w:eastAsia="en-IN"/>
              </w:rPr>
              <w:t>266</w:t>
            </w:r>
          </w:p>
        </w:tc>
        <w:tc>
          <w:tcPr>
            <w:tcW w:w="1720" w:type="dxa"/>
            <w:tcBorders>
              <w:top w:val="nil"/>
              <w:left w:val="nil"/>
              <w:bottom w:val="single" w:sz="8" w:space="0" w:color="auto"/>
              <w:right w:val="single" w:sz="8" w:space="0" w:color="auto"/>
            </w:tcBorders>
            <w:shd w:val="clear" w:color="auto" w:fill="auto"/>
            <w:noWrap/>
            <w:vAlign w:val="center"/>
            <w:hideMark/>
          </w:tcPr>
          <w:p w14:paraId="559DEB49" w14:textId="77777777" w:rsidR="00B524C4" w:rsidRPr="004532CD" w:rsidRDefault="00B524C4" w:rsidP="00A61E95">
            <w:pPr>
              <w:spacing w:after="0" w:line="240" w:lineRule="auto"/>
              <w:jc w:val="center"/>
              <w:rPr>
                <w:rFonts w:ascii="Arial" w:eastAsia="Times New Roman" w:hAnsi="Arial" w:cs="Arial"/>
                <w:color w:val="000000"/>
                <w:sz w:val="20"/>
                <w:szCs w:val="20"/>
                <w:lang w:eastAsia="en-IN"/>
              </w:rPr>
            </w:pPr>
            <w:r w:rsidRPr="004532CD">
              <w:rPr>
                <w:rFonts w:ascii="Arial" w:eastAsia="Times New Roman" w:hAnsi="Arial" w:cs="Arial"/>
                <w:color w:val="000000"/>
                <w:sz w:val="20"/>
                <w:szCs w:val="20"/>
                <w:lang w:eastAsia="en-IN"/>
              </w:rPr>
              <w:t>Auxiliary</w:t>
            </w:r>
          </w:p>
        </w:tc>
      </w:tr>
      <w:tr w:rsidR="00B524C4" w:rsidRPr="004532CD" w14:paraId="03138109" w14:textId="77777777" w:rsidTr="00A61E95">
        <w:trPr>
          <w:trHeight w:val="304"/>
        </w:trPr>
        <w:tc>
          <w:tcPr>
            <w:tcW w:w="521" w:type="dxa"/>
            <w:tcBorders>
              <w:top w:val="nil"/>
              <w:left w:val="single" w:sz="8" w:space="0" w:color="auto"/>
              <w:bottom w:val="single" w:sz="8" w:space="0" w:color="auto"/>
              <w:right w:val="single" w:sz="8" w:space="0" w:color="auto"/>
            </w:tcBorders>
            <w:shd w:val="clear" w:color="auto" w:fill="auto"/>
            <w:noWrap/>
            <w:vAlign w:val="center"/>
            <w:hideMark/>
          </w:tcPr>
          <w:p w14:paraId="1F0F41E8" w14:textId="77777777" w:rsidR="00B524C4" w:rsidRPr="004532CD" w:rsidRDefault="00B524C4" w:rsidP="00A61E95">
            <w:pPr>
              <w:spacing w:after="0" w:line="240" w:lineRule="auto"/>
              <w:jc w:val="center"/>
              <w:rPr>
                <w:rFonts w:ascii="Calibri" w:eastAsia="Times New Roman" w:hAnsi="Calibri" w:cs="Calibri"/>
                <w:color w:val="000000"/>
                <w:lang w:eastAsia="en-IN"/>
              </w:rPr>
            </w:pPr>
            <w:r w:rsidRPr="004532CD">
              <w:rPr>
                <w:rFonts w:ascii="Calibri" w:eastAsia="Times New Roman" w:hAnsi="Calibri" w:cs="Calibri"/>
                <w:color w:val="000000"/>
                <w:lang w:eastAsia="en-IN"/>
              </w:rPr>
              <w:t>6</w:t>
            </w:r>
          </w:p>
        </w:tc>
        <w:tc>
          <w:tcPr>
            <w:tcW w:w="4336" w:type="dxa"/>
            <w:tcBorders>
              <w:top w:val="nil"/>
              <w:left w:val="nil"/>
              <w:bottom w:val="single" w:sz="8" w:space="0" w:color="auto"/>
              <w:right w:val="single" w:sz="8" w:space="0" w:color="auto"/>
            </w:tcBorders>
            <w:shd w:val="clear" w:color="auto" w:fill="auto"/>
            <w:noWrap/>
            <w:vAlign w:val="center"/>
            <w:hideMark/>
          </w:tcPr>
          <w:p w14:paraId="276027A4" w14:textId="77777777" w:rsidR="00B524C4" w:rsidRPr="004532CD" w:rsidRDefault="00B524C4" w:rsidP="00A61E95">
            <w:pPr>
              <w:spacing w:after="0" w:line="240" w:lineRule="auto"/>
              <w:rPr>
                <w:rFonts w:ascii="Arial" w:eastAsia="Times New Roman" w:hAnsi="Arial" w:cs="Arial"/>
                <w:color w:val="000000"/>
                <w:sz w:val="20"/>
                <w:szCs w:val="20"/>
                <w:lang w:eastAsia="en-IN"/>
              </w:rPr>
            </w:pPr>
            <w:r w:rsidRPr="004532CD">
              <w:rPr>
                <w:rFonts w:ascii="Arial" w:eastAsia="Times New Roman" w:hAnsi="Arial" w:cs="Arial"/>
                <w:color w:val="000000"/>
                <w:sz w:val="20"/>
                <w:szCs w:val="20"/>
                <w:lang w:eastAsia="en-IN"/>
              </w:rPr>
              <w:t>Epoxy Storage Tank</w:t>
            </w:r>
          </w:p>
        </w:tc>
        <w:tc>
          <w:tcPr>
            <w:tcW w:w="1482" w:type="dxa"/>
            <w:tcBorders>
              <w:top w:val="nil"/>
              <w:left w:val="nil"/>
              <w:bottom w:val="single" w:sz="8" w:space="0" w:color="auto"/>
              <w:right w:val="single" w:sz="8" w:space="0" w:color="auto"/>
            </w:tcBorders>
            <w:shd w:val="clear" w:color="auto" w:fill="auto"/>
            <w:noWrap/>
            <w:vAlign w:val="center"/>
            <w:hideMark/>
          </w:tcPr>
          <w:p w14:paraId="2EDD878F" w14:textId="77777777" w:rsidR="00B524C4" w:rsidRPr="004532CD" w:rsidRDefault="00B524C4" w:rsidP="00A61E95">
            <w:pPr>
              <w:spacing w:after="0" w:line="240" w:lineRule="auto"/>
              <w:jc w:val="center"/>
              <w:rPr>
                <w:rFonts w:ascii="Arial" w:eastAsia="Times New Roman" w:hAnsi="Arial" w:cs="Arial"/>
                <w:color w:val="000000"/>
                <w:sz w:val="20"/>
                <w:szCs w:val="20"/>
                <w:lang w:eastAsia="en-IN"/>
              </w:rPr>
            </w:pPr>
            <w:r w:rsidRPr="004532CD">
              <w:rPr>
                <w:rFonts w:ascii="Arial" w:eastAsia="Times New Roman" w:hAnsi="Arial" w:cs="Arial"/>
                <w:color w:val="000000"/>
                <w:sz w:val="20"/>
                <w:szCs w:val="20"/>
                <w:lang w:eastAsia="en-IN"/>
              </w:rPr>
              <w:t>m^3</w:t>
            </w:r>
          </w:p>
        </w:tc>
        <w:tc>
          <w:tcPr>
            <w:tcW w:w="809" w:type="dxa"/>
            <w:tcBorders>
              <w:top w:val="nil"/>
              <w:left w:val="nil"/>
              <w:bottom w:val="single" w:sz="8" w:space="0" w:color="auto"/>
              <w:right w:val="single" w:sz="8" w:space="0" w:color="auto"/>
            </w:tcBorders>
            <w:shd w:val="clear" w:color="auto" w:fill="auto"/>
            <w:noWrap/>
            <w:vAlign w:val="center"/>
            <w:hideMark/>
          </w:tcPr>
          <w:p w14:paraId="03A64FA5" w14:textId="77777777" w:rsidR="00B524C4" w:rsidRPr="004532CD" w:rsidRDefault="00B524C4" w:rsidP="00A61E95">
            <w:pPr>
              <w:spacing w:after="0" w:line="240" w:lineRule="auto"/>
              <w:jc w:val="center"/>
              <w:rPr>
                <w:rFonts w:ascii="Arial" w:eastAsia="Times New Roman" w:hAnsi="Arial" w:cs="Arial"/>
                <w:color w:val="000000"/>
                <w:sz w:val="20"/>
                <w:szCs w:val="20"/>
                <w:lang w:eastAsia="en-IN"/>
              </w:rPr>
            </w:pPr>
            <w:r w:rsidRPr="004532CD">
              <w:rPr>
                <w:rFonts w:ascii="Arial" w:eastAsia="Times New Roman" w:hAnsi="Arial" w:cs="Arial"/>
                <w:color w:val="000000"/>
                <w:sz w:val="20"/>
                <w:szCs w:val="20"/>
                <w:lang w:eastAsia="en-IN"/>
              </w:rPr>
              <w:t>2</w:t>
            </w:r>
          </w:p>
        </w:tc>
        <w:tc>
          <w:tcPr>
            <w:tcW w:w="1132" w:type="dxa"/>
            <w:tcBorders>
              <w:top w:val="nil"/>
              <w:left w:val="nil"/>
              <w:bottom w:val="single" w:sz="8" w:space="0" w:color="auto"/>
              <w:right w:val="single" w:sz="8" w:space="0" w:color="auto"/>
            </w:tcBorders>
            <w:shd w:val="clear" w:color="auto" w:fill="auto"/>
            <w:noWrap/>
            <w:vAlign w:val="center"/>
            <w:hideMark/>
          </w:tcPr>
          <w:p w14:paraId="1E4A267D" w14:textId="77777777" w:rsidR="00B524C4" w:rsidRPr="004532CD" w:rsidRDefault="00B524C4" w:rsidP="00A61E95">
            <w:pPr>
              <w:spacing w:after="0" w:line="240" w:lineRule="auto"/>
              <w:jc w:val="center"/>
              <w:rPr>
                <w:rFonts w:ascii="Arial" w:eastAsia="Times New Roman" w:hAnsi="Arial" w:cs="Arial"/>
                <w:color w:val="000000"/>
                <w:sz w:val="20"/>
                <w:szCs w:val="20"/>
                <w:lang w:eastAsia="en-IN"/>
              </w:rPr>
            </w:pPr>
            <w:r>
              <w:rPr>
                <w:rFonts w:ascii="Arial" w:eastAsia="Times New Roman" w:hAnsi="Arial" w:cs="Arial"/>
                <w:color w:val="000000"/>
                <w:sz w:val="20"/>
                <w:szCs w:val="20"/>
                <w:lang w:eastAsia="en-IN"/>
              </w:rPr>
              <w:t>0.</w:t>
            </w:r>
            <w:r w:rsidRPr="004532CD">
              <w:rPr>
                <w:rFonts w:ascii="Arial" w:eastAsia="Times New Roman" w:hAnsi="Arial" w:cs="Arial"/>
                <w:color w:val="000000"/>
                <w:sz w:val="20"/>
                <w:szCs w:val="20"/>
                <w:lang w:eastAsia="en-IN"/>
              </w:rPr>
              <w:t>195</w:t>
            </w:r>
          </w:p>
        </w:tc>
        <w:tc>
          <w:tcPr>
            <w:tcW w:w="1720" w:type="dxa"/>
            <w:tcBorders>
              <w:top w:val="nil"/>
              <w:left w:val="nil"/>
              <w:bottom w:val="single" w:sz="8" w:space="0" w:color="auto"/>
              <w:right w:val="single" w:sz="8" w:space="0" w:color="auto"/>
            </w:tcBorders>
            <w:shd w:val="clear" w:color="auto" w:fill="auto"/>
            <w:noWrap/>
            <w:vAlign w:val="center"/>
            <w:hideMark/>
          </w:tcPr>
          <w:p w14:paraId="1DB35012" w14:textId="77777777" w:rsidR="00B524C4" w:rsidRPr="004532CD" w:rsidRDefault="00B524C4" w:rsidP="00A61E95">
            <w:pPr>
              <w:spacing w:after="0" w:line="240" w:lineRule="auto"/>
              <w:jc w:val="center"/>
              <w:rPr>
                <w:rFonts w:ascii="Arial" w:eastAsia="Times New Roman" w:hAnsi="Arial" w:cs="Arial"/>
                <w:color w:val="000000"/>
                <w:sz w:val="20"/>
                <w:szCs w:val="20"/>
                <w:lang w:eastAsia="en-IN"/>
              </w:rPr>
            </w:pPr>
            <w:r w:rsidRPr="004532CD">
              <w:rPr>
                <w:rFonts w:ascii="Arial" w:eastAsia="Times New Roman" w:hAnsi="Arial" w:cs="Arial"/>
                <w:color w:val="000000"/>
                <w:sz w:val="20"/>
                <w:szCs w:val="20"/>
                <w:lang w:eastAsia="en-IN"/>
              </w:rPr>
              <w:t>Indigenous</w:t>
            </w:r>
          </w:p>
        </w:tc>
      </w:tr>
      <w:tr w:rsidR="00B524C4" w:rsidRPr="004532CD" w14:paraId="3D1FF379" w14:textId="77777777" w:rsidTr="00A61E95">
        <w:trPr>
          <w:trHeight w:val="304"/>
        </w:trPr>
        <w:tc>
          <w:tcPr>
            <w:tcW w:w="521" w:type="dxa"/>
            <w:tcBorders>
              <w:top w:val="nil"/>
              <w:left w:val="single" w:sz="8" w:space="0" w:color="auto"/>
              <w:bottom w:val="single" w:sz="8" w:space="0" w:color="auto"/>
              <w:right w:val="single" w:sz="8" w:space="0" w:color="auto"/>
            </w:tcBorders>
            <w:shd w:val="clear" w:color="auto" w:fill="auto"/>
            <w:noWrap/>
            <w:vAlign w:val="center"/>
            <w:hideMark/>
          </w:tcPr>
          <w:p w14:paraId="1E49D61E" w14:textId="77777777" w:rsidR="00B524C4" w:rsidRPr="004532CD" w:rsidRDefault="00B524C4" w:rsidP="00A61E95">
            <w:pPr>
              <w:spacing w:after="0" w:line="240" w:lineRule="auto"/>
              <w:jc w:val="center"/>
              <w:rPr>
                <w:rFonts w:ascii="Calibri" w:eastAsia="Times New Roman" w:hAnsi="Calibri" w:cs="Calibri"/>
                <w:color w:val="000000"/>
                <w:lang w:eastAsia="en-IN"/>
              </w:rPr>
            </w:pPr>
            <w:r w:rsidRPr="004532CD">
              <w:rPr>
                <w:rFonts w:ascii="Calibri" w:eastAsia="Times New Roman" w:hAnsi="Calibri" w:cs="Calibri"/>
                <w:color w:val="000000"/>
                <w:lang w:eastAsia="en-IN"/>
              </w:rPr>
              <w:t>7</w:t>
            </w:r>
          </w:p>
        </w:tc>
        <w:tc>
          <w:tcPr>
            <w:tcW w:w="4336" w:type="dxa"/>
            <w:tcBorders>
              <w:top w:val="nil"/>
              <w:left w:val="nil"/>
              <w:bottom w:val="single" w:sz="8" w:space="0" w:color="auto"/>
              <w:right w:val="single" w:sz="8" w:space="0" w:color="auto"/>
            </w:tcBorders>
            <w:shd w:val="clear" w:color="auto" w:fill="auto"/>
            <w:noWrap/>
            <w:vAlign w:val="center"/>
            <w:hideMark/>
          </w:tcPr>
          <w:p w14:paraId="11A7F7F3" w14:textId="77777777" w:rsidR="00B524C4" w:rsidRPr="004532CD" w:rsidRDefault="00B524C4" w:rsidP="00A61E95">
            <w:pPr>
              <w:spacing w:after="0" w:line="240" w:lineRule="auto"/>
              <w:rPr>
                <w:rFonts w:ascii="Arial" w:eastAsia="Times New Roman" w:hAnsi="Arial" w:cs="Arial"/>
                <w:color w:val="000000"/>
                <w:sz w:val="20"/>
                <w:szCs w:val="20"/>
                <w:lang w:eastAsia="en-IN"/>
              </w:rPr>
            </w:pPr>
            <w:r w:rsidRPr="004532CD">
              <w:rPr>
                <w:rFonts w:ascii="Arial" w:eastAsia="Times New Roman" w:hAnsi="Arial" w:cs="Arial"/>
                <w:color w:val="000000"/>
                <w:sz w:val="20"/>
                <w:szCs w:val="20"/>
                <w:lang w:eastAsia="en-IN"/>
              </w:rPr>
              <w:t>Epoxy Transfer Pump</w:t>
            </w:r>
          </w:p>
        </w:tc>
        <w:tc>
          <w:tcPr>
            <w:tcW w:w="1482" w:type="dxa"/>
            <w:tcBorders>
              <w:top w:val="nil"/>
              <w:left w:val="nil"/>
              <w:bottom w:val="single" w:sz="8" w:space="0" w:color="auto"/>
              <w:right w:val="single" w:sz="8" w:space="0" w:color="auto"/>
            </w:tcBorders>
            <w:shd w:val="clear" w:color="auto" w:fill="auto"/>
            <w:noWrap/>
            <w:vAlign w:val="center"/>
            <w:hideMark/>
          </w:tcPr>
          <w:p w14:paraId="73DFCE7C" w14:textId="77777777" w:rsidR="00B524C4" w:rsidRPr="004532CD" w:rsidRDefault="00B524C4" w:rsidP="00A61E95">
            <w:pPr>
              <w:spacing w:after="0" w:line="240" w:lineRule="auto"/>
              <w:jc w:val="center"/>
              <w:rPr>
                <w:rFonts w:ascii="Arial" w:eastAsia="Times New Roman" w:hAnsi="Arial" w:cs="Arial"/>
                <w:color w:val="000000"/>
                <w:sz w:val="20"/>
                <w:szCs w:val="20"/>
                <w:lang w:eastAsia="en-IN"/>
              </w:rPr>
            </w:pPr>
            <w:r w:rsidRPr="004532CD">
              <w:rPr>
                <w:rFonts w:ascii="Arial" w:eastAsia="Times New Roman" w:hAnsi="Arial" w:cs="Arial"/>
                <w:color w:val="000000"/>
                <w:sz w:val="20"/>
                <w:szCs w:val="20"/>
                <w:lang w:eastAsia="en-IN"/>
              </w:rPr>
              <w:t>m^3/h</w:t>
            </w:r>
          </w:p>
        </w:tc>
        <w:tc>
          <w:tcPr>
            <w:tcW w:w="809" w:type="dxa"/>
            <w:tcBorders>
              <w:top w:val="nil"/>
              <w:left w:val="nil"/>
              <w:bottom w:val="single" w:sz="8" w:space="0" w:color="auto"/>
              <w:right w:val="single" w:sz="8" w:space="0" w:color="auto"/>
            </w:tcBorders>
            <w:shd w:val="clear" w:color="auto" w:fill="auto"/>
            <w:noWrap/>
            <w:vAlign w:val="center"/>
            <w:hideMark/>
          </w:tcPr>
          <w:p w14:paraId="6C016780" w14:textId="77777777" w:rsidR="00B524C4" w:rsidRPr="004532CD" w:rsidRDefault="00B524C4" w:rsidP="00A61E95">
            <w:pPr>
              <w:spacing w:after="0" w:line="240" w:lineRule="auto"/>
              <w:jc w:val="center"/>
              <w:rPr>
                <w:rFonts w:ascii="Arial" w:eastAsia="Times New Roman" w:hAnsi="Arial" w:cs="Arial"/>
                <w:color w:val="000000"/>
                <w:sz w:val="20"/>
                <w:szCs w:val="20"/>
                <w:lang w:eastAsia="en-IN"/>
              </w:rPr>
            </w:pPr>
            <w:r w:rsidRPr="004532CD">
              <w:rPr>
                <w:rFonts w:ascii="Arial" w:eastAsia="Times New Roman" w:hAnsi="Arial" w:cs="Arial"/>
                <w:color w:val="000000"/>
                <w:sz w:val="20"/>
                <w:szCs w:val="20"/>
                <w:lang w:eastAsia="en-IN"/>
              </w:rPr>
              <w:t>4</w:t>
            </w:r>
          </w:p>
        </w:tc>
        <w:tc>
          <w:tcPr>
            <w:tcW w:w="1132" w:type="dxa"/>
            <w:tcBorders>
              <w:top w:val="nil"/>
              <w:left w:val="nil"/>
              <w:bottom w:val="single" w:sz="8" w:space="0" w:color="auto"/>
              <w:right w:val="single" w:sz="8" w:space="0" w:color="auto"/>
            </w:tcBorders>
            <w:shd w:val="clear" w:color="auto" w:fill="auto"/>
            <w:noWrap/>
            <w:vAlign w:val="center"/>
            <w:hideMark/>
          </w:tcPr>
          <w:p w14:paraId="0CEC8E77" w14:textId="77777777" w:rsidR="00B524C4" w:rsidRPr="004532CD" w:rsidRDefault="00B524C4" w:rsidP="00A61E95">
            <w:pPr>
              <w:spacing w:after="0" w:line="240" w:lineRule="auto"/>
              <w:jc w:val="center"/>
              <w:rPr>
                <w:rFonts w:ascii="Arial" w:eastAsia="Times New Roman" w:hAnsi="Arial" w:cs="Arial"/>
                <w:color w:val="000000"/>
                <w:sz w:val="20"/>
                <w:szCs w:val="20"/>
                <w:lang w:eastAsia="en-IN"/>
              </w:rPr>
            </w:pPr>
            <w:r w:rsidRPr="004532CD">
              <w:rPr>
                <w:rFonts w:ascii="Arial" w:eastAsia="Times New Roman" w:hAnsi="Arial" w:cs="Arial"/>
                <w:color w:val="000000"/>
                <w:sz w:val="20"/>
                <w:szCs w:val="20"/>
                <w:lang w:eastAsia="en-IN"/>
              </w:rPr>
              <w:t>0.</w:t>
            </w:r>
            <w:r>
              <w:rPr>
                <w:rFonts w:ascii="Arial" w:eastAsia="Times New Roman" w:hAnsi="Arial" w:cs="Arial"/>
                <w:color w:val="000000"/>
                <w:sz w:val="20"/>
                <w:szCs w:val="20"/>
                <w:lang w:eastAsia="en-IN"/>
              </w:rPr>
              <w:t>0</w:t>
            </w:r>
            <w:r w:rsidRPr="004532CD">
              <w:rPr>
                <w:rFonts w:ascii="Arial" w:eastAsia="Times New Roman" w:hAnsi="Arial" w:cs="Arial"/>
                <w:color w:val="000000"/>
                <w:sz w:val="20"/>
                <w:szCs w:val="20"/>
                <w:lang w:eastAsia="en-IN"/>
              </w:rPr>
              <w:t>41</w:t>
            </w:r>
          </w:p>
        </w:tc>
        <w:tc>
          <w:tcPr>
            <w:tcW w:w="1720" w:type="dxa"/>
            <w:tcBorders>
              <w:top w:val="nil"/>
              <w:left w:val="nil"/>
              <w:bottom w:val="single" w:sz="8" w:space="0" w:color="auto"/>
              <w:right w:val="single" w:sz="8" w:space="0" w:color="auto"/>
            </w:tcBorders>
            <w:shd w:val="clear" w:color="auto" w:fill="auto"/>
            <w:noWrap/>
            <w:vAlign w:val="center"/>
            <w:hideMark/>
          </w:tcPr>
          <w:p w14:paraId="6A223389" w14:textId="77777777" w:rsidR="00B524C4" w:rsidRPr="004532CD" w:rsidRDefault="00B524C4" w:rsidP="00A61E95">
            <w:pPr>
              <w:spacing w:after="0" w:line="240" w:lineRule="auto"/>
              <w:jc w:val="center"/>
              <w:rPr>
                <w:rFonts w:ascii="Arial" w:eastAsia="Times New Roman" w:hAnsi="Arial" w:cs="Arial"/>
                <w:color w:val="000000"/>
                <w:sz w:val="20"/>
                <w:szCs w:val="20"/>
                <w:lang w:eastAsia="en-IN"/>
              </w:rPr>
            </w:pPr>
            <w:r w:rsidRPr="004532CD">
              <w:rPr>
                <w:rFonts w:ascii="Arial" w:eastAsia="Times New Roman" w:hAnsi="Arial" w:cs="Arial"/>
                <w:color w:val="000000"/>
                <w:sz w:val="20"/>
                <w:szCs w:val="20"/>
                <w:lang w:eastAsia="en-IN"/>
              </w:rPr>
              <w:t>Indigenous</w:t>
            </w:r>
          </w:p>
        </w:tc>
      </w:tr>
      <w:tr w:rsidR="00B524C4" w:rsidRPr="004532CD" w14:paraId="0783A842" w14:textId="77777777" w:rsidTr="00A61E95">
        <w:trPr>
          <w:trHeight w:val="319"/>
        </w:trPr>
        <w:tc>
          <w:tcPr>
            <w:tcW w:w="521" w:type="dxa"/>
            <w:tcBorders>
              <w:top w:val="nil"/>
              <w:left w:val="single" w:sz="8" w:space="0" w:color="auto"/>
              <w:bottom w:val="single" w:sz="8" w:space="0" w:color="auto"/>
              <w:right w:val="single" w:sz="8" w:space="0" w:color="auto"/>
            </w:tcBorders>
            <w:shd w:val="clear" w:color="auto" w:fill="auto"/>
            <w:noWrap/>
            <w:vAlign w:val="center"/>
            <w:hideMark/>
          </w:tcPr>
          <w:p w14:paraId="0DCC4798" w14:textId="77777777" w:rsidR="00B524C4" w:rsidRPr="004532CD" w:rsidRDefault="00B524C4" w:rsidP="00A61E95">
            <w:pPr>
              <w:spacing w:after="0" w:line="240" w:lineRule="auto"/>
              <w:jc w:val="center"/>
              <w:rPr>
                <w:rFonts w:ascii="Calibri" w:eastAsia="Times New Roman" w:hAnsi="Calibri" w:cs="Calibri"/>
                <w:color w:val="000000"/>
                <w:lang w:eastAsia="en-IN"/>
              </w:rPr>
            </w:pPr>
            <w:r w:rsidRPr="004532CD">
              <w:rPr>
                <w:rFonts w:ascii="Calibri" w:eastAsia="Times New Roman" w:hAnsi="Calibri" w:cs="Calibri"/>
                <w:color w:val="000000"/>
                <w:lang w:eastAsia="en-IN"/>
              </w:rPr>
              <w:t>8</w:t>
            </w:r>
          </w:p>
        </w:tc>
        <w:tc>
          <w:tcPr>
            <w:tcW w:w="4336" w:type="dxa"/>
            <w:tcBorders>
              <w:top w:val="nil"/>
              <w:left w:val="nil"/>
              <w:bottom w:val="single" w:sz="8" w:space="0" w:color="auto"/>
              <w:right w:val="single" w:sz="8" w:space="0" w:color="auto"/>
            </w:tcBorders>
            <w:shd w:val="clear" w:color="auto" w:fill="auto"/>
            <w:noWrap/>
            <w:vAlign w:val="center"/>
            <w:hideMark/>
          </w:tcPr>
          <w:p w14:paraId="70E35580" w14:textId="77777777" w:rsidR="00B524C4" w:rsidRPr="004532CD" w:rsidRDefault="00B524C4" w:rsidP="00A61E95">
            <w:pPr>
              <w:spacing w:after="0" w:line="240" w:lineRule="auto"/>
              <w:rPr>
                <w:rFonts w:ascii="Arial" w:eastAsia="Times New Roman" w:hAnsi="Arial" w:cs="Arial"/>
                <w:color w:val="000000"/>
                <w:sz w:val="20"/>
                <w:szCs w:val="20"/>
                <w:lang w:eastAsia="en-IN"/>
              </w:rPr>
            </w:pPr>
            <w:r w:rsidRPr="004532CD">
              <w:rPr>
                <w:rFonts w:ascii="Arial" w:eastAsia="Times New Roman" w:hAnsi="Arial" w:cs="Arial"/>
                <w:color w:val="000000"/>
                <w:sz w:val="20"/>
                <w:szCs w:val="20"/>
                <w:lang w:eastAsia="en-IN"/>
              </w:rPr>
              <w:t>Styrene Storage Tank</w:t>
            </w:r>
          </w:p>
        </w:tc>
        <w:tc>
          <w:tcPr>
            <w:tcW w:w="1482" w:type="dxa"/>
            <w:tcBorders>
              <w:top w:val="nil"/>
              <w:left w:val="nil"/>
              <w:bottom w:val="single" w:sz="8" w:space="0" w:color="auto"/>
              <w:right w:val="single" w:sz="8" w:space="0" w:color="auto"/>
            </w:tcBorders>
            <w:shd w:val="clear" w:color="auto" w:fill="auto"/>
            <w:noWrap/>
            <w:vAlign w:val="center"/>
            <w:hideMark/>
          </w:tcPr>
          <w:p w14:paraId="5C54140C" w14:textId="77777777" w:rsidR="00B524C4" w:rsidRPr="004532CD" w:rsidRDefault="00B524C4" w:rsidP="00A61E95">
            <w:pPr>
              <w:spacing w:after="0" w:line="240" w:lineRule="auto"/>
              <w:jc w:val="center"/>
              <w:rPr>
                <w:rFonts w:ascii="Arial" w:eastAsia="Times New Roman" w:hAnsi="Arial" w:cs="Arial"/>
                <w:color w:val="000000"/>
                <w:sz w:val="20"/>
                <w:szCs w:val="20"/>
                <w:lang w:eastAsia="en-IN"/>
              </w:rPr>
            </w:pPr>
            <w:r w:rsidRPr="004532CD">
              <w:rPr>
                <w:rFonts w:ascii="Arial" w:eastAsia="Times New Roman" w:hAnsi="Arial" w:cs="Arial"/>
                <w:color w:val="000000"/>
                <w:sz w:val="20"/>
                <w:szCs w:val="20"/>
                <w:lang w:eastAsia="en-IN"/>
              </w:rPr>
              <w:t>m^3</w:t>
            </w:r>
          </w:p>
        </w:tc>
        <w:tc>
          <w:tcPr>
            <w:tcW w:w="809" w:type="dxa"/>
            <w:tcBorders>
              <w:top w:val="nil"/>
              <w:left w:val="nil"/>
              <w:bottom w:val="single" w:sz="8" w:space="0" w:color="auto"/>
              <w:right w:val="single" w:sz="8" w:space="0" w:color="auto"/>
            </w:tcBorders>
            <w:shd w:val="clear" w:color="auto" w:fill="auto"/>
            <w:noWrap/>
            <w:vAlign w:val="center"/>
            <w:hideMark/>
          </w:tcPr>
          <w:p w14:paraId="2091F6A4" w14:textId="77777777" w:rsidR="00B524C4" w:rsidRPr="004532CD" w:rsidRDefault="00B524C4" w:rsidP="00A61E95">
            <w:pPr>
              <w:spacing w:after="0" w:line="240" w:lineRule="auto"/>
              <w:jc w:val="center"/>
              <w:rPr>
                <w:rFonts w:ascii="Arial" w:eastAsia="Times New Roman" w:hAnsi="Arial" w:cs="Arial"/>
                <w:color w:val="000000"/>
                <w:sz w:val="20"/>
                <w:szCs w:val="20"/>
                <w:lang w:eastAsia="en-IN"/>
              </w:rPr>
            </w:pPr>
            <w:r w:rsidRPr="004532CD">
              <w:rPr>
                <w:rFonts w:ascii="Arial" w:eastAsia="Times New Roman" w:hAnsi="Arial" w:cs="Arial"/>
                <w:color w:val="000000"/>
                <w:sz w:val="20"/>
                <w:szCs w:val="20"/>
                <w:lang w:eastAsia="en-IN"/>
              </w:rPr>
              <w:t>2</w:t>
            </w:r>
          </w:p>
        </w:tc>
        <w:tc>
          <w:tcPr>
            <w:tcW w:w="1132" w:type="dxa"/>
            <w:tcBorders>
              <w:top w:val="nil"/>
              <w:left w:val="nil"/>
              <w:bottom w:val="single" w:sz="8" w:space="0" w:color="auto"/>
              <w:right w:val="single" w:sz="8" w:space="0" w:color="auto"/>
            </w:tcBorders>
            <w:shd w:val="clear" w:color="auto" w:fill="auto"/>
            <w:noWrap/>
            <w:vAlign w:val="center"/>
            <w:hideMark/>
          </w:tcPr>
          <w:p w14:paraId="1AAFA2BC" w14:textId="77777777" w:rsidR="00B524C4" w:rsidRPr="004532CD" w:rsidRDefault="00B524C4" w:rsidP="00A61E95">
            <w:pPr>
              <w:spacing w:after="0" w:line="240" w:lineRule="auto"/>
              <w:jc w:val="center"/>
              <w:rPr>
                <w:rFonts w:ascii="Arial" w:eastAsia="Times New Roman" w:hAnsi="Arial" w:cs="Arial"/>
                <w:color w:val="000000"/>
                <w:sz w:val="20"/>
                <w:szCs w:val="20"/>
                <w:lang w:eastAsia="en-IN"/>
              </w:rPr>
            </w:pPr>
            <w:r>
              <w:rPr>
                <w:rFonts w:ascii="Arial" w:eastAsia="Times New Roman" w:hAnsi="Arial" w:cs="Arial"/>
                <w:color w:val="000000"/>
                <w:sz w:val="20"/>
                <w:szCs w:val="20"/>
                <w:lang w:eastAsia="en-IN"/>
              </w:rPr>
              <w:t>0.</w:t>
            </w:r>
            <w:r w:rsidRPr="004532CD">
              <w:rPr>
                <w:rFonts w:ascii="Arial" w:eastAsia="Times New Roman" w:hAnsi="Arial" w:cs="Arial"/>
                <w:color w:val="000000"/>
                <w:sz w:val="20"/>
                <w:szCs w:val="20"/>
                <w:lang w:eastAsia="en-IN"/>
              </w:rPr>
              <w:t>222</w:t>
            </w:r>
          </w:p>
        </w:tc>
        <w:tc>
          <w:tcPr>
            <w:tcW w:w="1720" w:type="dxa"/>
            <w:tcBorders>
              <w:top w:val="nil"/>
              <w:left w:val="nil"/>
              <w:bottom w:val="single" w:sz="8" w:space="0" w:color="auto"/>
              <w:right w:val="single" w:sz="8" w:space="0" w:color="auto"/>
            </w:tcBorders>
            <w:shd w:val="clear" w:color="auto" w:fill="auto"/>
            <w:noWrap/>
            <w:vAlign w:val="center"/>
            <w:hideMark/>
          </w:tcPr>
          <w:p w14:paraId="5F02BFC4" w14:textId="77777777" w:rsidR="00B524C4" w:rsidRPr="004532CD" w:rsidRDefault="00B524C4" w:rsidP="00A61E95">
            <w:pPr>
              <w:spacing w:after="0" w:line="240" w:lineRule="auto"/>
              <w:jc w:val="center"/>
              <w:rPr>
                <w:rFonts w:ascii="Arial" w:eastAsia="Times New Roman" w:hAnsi="Arial" w:cs="Arial"/>
                <w:color w:val="000000"/>
                <w:sz w:val="20"/>
                <w:szCs w:val="20"/>
                <w:lang w:eastAsia="en-IN"/>
              </w:rPr>
            </w:pPr>
            <w:r w:rsidRPr="004532CD">
              <w:rPr>
                <w:rFonts w:ascii="Arial" w:eastAsia="Times New Roman" w:hAnsi="Arial" w:cs="Arial"/>
                <w:color w:val="000000"/>
                <w:sz w:val="20"/>
                <w:szCs w:val="20"/>
                <w:lang w:eastAsia="en-IN"/>
              </w:rPr>
              <w:t>Indigenous</w:t>
            </w:r>
          </w:p>
        </w:tc>
      </w:tr>
      <w:tr w:rsidR="00B524C4" w:rsidRPr="004532CD" w14:paraId="286159B9" w14:textId="77777777" w:rsidTr="00A61E95">
        <w:trPr>
          <w:trHeight w:val="319"/>
        </w:trPr>
        <w:tc>
          <w:tcPr>
            <w:tcW w:w="521" w:type="dxa"/>
            <w:tcBorders>
              <w:top w:val="nil"/>
              <w:left w:val="single" w:sz="8" w:space="0" w:color="auto"/>
              <w:bottom w:val="single" w:sz="8" w:space="0" w:color="auto"/>
              <w:right w:val="single" w:sz="8" w:space="0" w:color="auto"/>
            </w:tcBorders>
            <w:shd w:val="clear" w:color="auto" w:fill="auto"/>
            <w:noWrap/>
            <w:vAlign w:val="center"/>
            <w:hideMark/>
          </w:tcPr>
          <w:p w14:paraId="60DAAE96" w14:textId="77777777" w:rsidR="00B524C4" w:rsidRPr="004532CD" w:rsidRDefault="00B524C4" w:rsidP="00A61E95">
            <w:pPr>
              <w:spacing w:after="0" w:line="240" w:lineRule="auto"/>
              <w:jc w:val="center"/>
              <w:rPr>
                <w:rFonts w:ascii="Calibri" w:eastAsia="Times New Roman" w:hAnsi="Calibri" w:cs="Calibri"/>
                <w:color w:val="000000"/>
                <w:lang w:eastAsia="en-IN"/>
              </w:rPr>
            </w:pPr>
            <w:r w:rsidRPr="004532CD">
              <w:rPr>
                <w:rFonts w:ascii="Calibri" w:eastAsia="Times New Roman" w:hAnsi="Calibri" w:cs="Calibri"/>
                <w:color w:val="000000"/>
                <w:lang w:eastAsia="en-IN"/>
              </w:rPr>
              <w:t>9</w:t>
            </w:r>
          </w:p>
        </w:tc>
        <w:tc>
          <w:tcPr>
            <w:tcW w:w="4336" w:type="dxa"/>
            <w:tcBorders>
              <w:top w:val="nil"/>
              <w:left w:val="nil"/>
              <w:bottom w:val="single" w:sz="8" w:space="0" w:color="auto"/>
              <w:right w:val="single" w:sz="8" w:space="0" w:color="auto"/>
            </w:tcBorders>
            <w:shd w:val="clear" w:color="auto" w:fill="auto"/>
            <w:noWrap/>
            <w:vAlign w:val="center"/>
            <w:hideMark/>
          </w:tcPr>
          <w:p w14:paraId="40689CB0" w14:textId="77777777" w:rsidR="00B524C4" w:rsidRPr="004532CD" w:rsidRDefault="00B524C4" w:rsidP="00A61E95">
            <w:pPr>
              <w:spacing w:after="0" w:line="240" w:lineRule="auto"/>
              <w:rPr>
                <w:rFonts w:ascii="Arial" w:eastAsia="Times New Roman" w:hAnsi="Arial" w:cs="Arial"/>
                <w:color w:val="000000"/>
                <w:sz w:val="20"/>
                <w:szCs w:val="20"/>
                <w:lang w:eastAsia="en-IN"/>
              </w:rPr>
            </w:pPr>
            <w:r w:rsidRPr="004532CD">
              <w:rPr>
                <w:rFonts w:ascii="Arial" w:eastAsia="Times New Roman" w:hAnsi="Arial" w:cs="Arial"/>
                <w:color w:val="000000"/>
                <w:sz w:val="20"/>
                <w:szCs w:val="20"/>
                <w:lang w:eastAsia="en-IN"/>
              </w:rPr>
              <w:t>Styrene Transfer pump</w:t>
            </w:r>
          </w:p>
        </w:tc>
        <w:tc>
          <w:tcPr>
            <w:tcW w:w="1482" w:type="dxa"/>
            <w:tcBorders>
              <w:top w:val="nil"/>
              <w:left w:val="nil"/>
              <w:bottom w:val="single" w:sz="8" w:space="0" w:color="auto"/>
              <w:right w:val="single" w:sz="8" w:space="0" w:color="auto"/>
            </w:tcBorders>
            <w:shd w:val="clear" w:color="auto" w:fill="auto"/>
            <w:noWrap/>
            <w:vAlign w:val="center"/>
            <w:hideMark/>
          </w:tcPr>
          <w:p w14:paraId="084FF0DF" w14:textId="77777777" w:rsidR="00B524C4" w:rsidRPr="004532CD" w:rsidRDefault="00B524C4" w:rsidP="00A61E95">
            <w:pPr>
              <w:spacing w:after="0" w:line="240" w:lineRule="auto"/>
              <w:jc w:val="center"/>
              <w:rPr>
                <w:rFonts w:ascii="Arial" w:eastAsia="Times New Roman" w:hAnsi="Arial" w:cs="Arial"/>
                <w:color w:val="000000"/>
                <w:sz w:val="20"/>
                <w:szCs w:val="20"/>
                <w:lang w:eastAsia="en-IN"/>
              </w:rPr>
            </w:pPr>
            <w:r w:rsidRPr="004532CD">
              <w:rPr>
                <w:rFonts w:ascii="Arial" w:eastAsia="Times New Roman" w:hAnsi="Arial" w:cs="Arial"/>
                <w:color w:val="000000"/>
                <w:sz w:val="20"/>
                <w:szCs w:val="20"/>
                <w:lang w:eastAsia="en-IN"/>
              </w:rPr>
              <w:t>m^3/h</w:t>
            </w:r>
          </w:p>
        </w:tc>
        <w:tc>
          <w:tcPr>
            <w:tcW w:w="809" w:type="dxa"/>
            <w:tcBorders>
              <w:top w:val="nil"/>
              <w:left w:val="nil"/>
              <w:bottom w:val="single" w:sz="8" w:space="0" w:color="auto"/>
              <w:right w:val="single" w:sz="8" w:space="0" w:color="auto"/>
            </w:tcBorders>
            <w:shd w:val="clear" w:color="auto" w:fill="auto"/>
            <w:noWrap/>
            <w:vAlign w:val="center"/>
            <w:hideMark/>
          </w:tcPr>
          <w:p w14:paraId="7DD841D2" w14:textId="77777777" w:rsidR="00B524C4" w:rsidRPr="004532CD" w:rsidRDefault="00B524C4" w:rsidP="00A61E95">
            <w:pPr>
              <w:spacing w:after="0" w:line="240" w:lineRule="auto"/>
              <w:jc w:val="center"/>
              <w:rPr>
                <w:rFonts w:ascii="Arial" w:eastAsia="Times New Roman" w:hAnsi="Arial" w:cs="Arial"/>
                <w:color w:val="000000"/>
                <w:sz w:val="20"/>
                <w:szCs w:val="20"/>
                <w:lang w:eastAsia="en-IN"/>
              </w:rPr>
            </w:pPr>
            <w:r w:rsidRPr="004532CD">
              <w:rPr>
                <w:rFonts w:ascii="Arial" w:eastAsia="Times New Roman" w:hAnsi="Arial" w:cs="Arial"/>
                <w:color w:val="000000"/>
                <w:sz w:val="20"/>
                <w:szCs w:val="20"/>
                <w:lang w:eastAsia="en-IN"/>
              </w:rPr>
              <w:t>4</w:t>
            </w:r>
          </w:p>
        </w:tc>
        <w:tc>
          <w:tcPr>
            <w:tcW w:w="1132" w:type="dxa"/>
            <w:tcBorders>
              <w:top w:val="nil"/>
              <w:left w:val="nil"/>
              <w:bottom w:val="single" w:sz="8" w:space="0" w:color="auto"/>
              <w:right w:val="single" w:sz="8" w:space="0" w:color="auto"/>
            </w:tcBorders>
            <w:shd w:val="clear" w:color="auto" w:fill="auto"/>
            <w:noWrap/>
            <w:vAlign w:val="center"/>
            <w:hideMark/>
          </w:tcPr>
          <w:p w14:paraId="6C6218F0" w14:textId="77777777" w:rsidR="00B524C4" w:rsidRPr="004532CD" w:rsidRDefault="00B524C4" w:rsidP="00A61E95">
            <w:pPr>
              <w:spacing w:after="0" w:line="240" w:lineRule="auto"/>
              <w:jc w:val="center"/>
              <w:rPr>
                <w:rFonts w:ascii="Arial" w:eastAsia="Times New Roman" w:hAnsi="Arial" w:cs="Arial"/>
                <w:color w:val="000000"/>
                <w:sz w:val="20"/>
                <w:szCs w:val="20"/>
                <w:lang w:eastAsia="en-IN"/>
              </w:rPr>
            </w:pPr>
            <w:r w:rsidRPr="004532CD">
              <w:rPr>
                <w:rFonts w:ascii="Arial" w:eastAsia="Times New Roman" w:hAnsi="Arial" w:cs="Arial"/>
                <w:color w:val="000000"/>
                <w:sz w:val="20"/>
                <w:szCs w:val="20"/>
                <w:lang w:eastAsia="en-IN"/>
              </w:rPr>
              <w:t>0.</w:t>
            </w:r>
            <w:r>
              <w:rPr>
                <w:rFonts w:ascii="Arial" w:eastAsia="Times New Roman" w:hAnsi="Arial" w:cs="Arial"/>
                <w:color w:val="000000"/>
                <w:sz w:val="20"/>
                <w:szCs w:val="20"/>
                <w:lang w:eastAsia="en-IN"/>
              </w:rPr>
              <w:t>0</w:t>
            </w:r>
            <w:r w:rsidRPr="004532CD">
              <w:rPr>
                <w:rFonts w:ascii="Arial" w:eastAsia="Times New Roman" w:hAnsi="Arial" w:cs="Arial"/>
                <w:color w:val="000000"/>
                <w:sz w:val="20"/>
                <w:szCs w:val="20"/>
                <w:lang w:eastAsia="en-IN"/>
              </w:rPr>
              <w:t>53</w:t>
            </w:r>
          </w:p>
        </w:tc>
        <w:tc>
          <w:tcPr>
            <w:tcW w:w="1720" w:type="dxa"/>
            <w:tcBorders>
              <w:top w:val="nil"/>
              <w:left w:val="nil"/>
              <w:bottom w:val="single" w:sz="8" w:space="0" w:color="auto"/>
              <w:right w:val="single" w:sz="8" w:space="0" w:color="auto"/>
            </w:tcBorders>
            <w:shd w:val="clear" w:color="auto" w:fill="auto"/>
            <w:noWrap/>
            <w:vAlign w:val="center"/>
            <w:hideMark/>
          </w:tcPr>
          <w:p w14:paraId="0A638E93" w14:textId="77777777" w:rsidR="00B524C4" w:rsidRPr="004532CD" w:rsidRDefault="00B524C4" w:rsidP="00A61E95">
            <w:pPr>
              <w:spacing w:after="0" w:line="240" w:lineRule="auto"/>
              <w:jc w:val="center"/>
              <w:rPr>
                <w:rFonts w:ascii="Arial" w:eastAsia="Times New Roman" w:hAnsi="Arial" w:cs="Arial"/>
                <w:color w:val="000000"/>
                <w:sz w:val="20"/>
                <w:szCs w:val="20"/>
                <w:lang w:eastAsia="en-IN"/>
              </w:rPr>
            </w:pPr>
            <w:r w:rsidRPr="004532CD">
              <w:rPr>
                <w:rFonts w:ascii="Arial" w:eastAsia="Times New Roman" w:hAnsi="Arial" w:cs="Arial"/>
                <w:color w:val="000000"/>
                <w:sz w:val="20"/>
                <w:szCs w:val="20"/>
                <w:lang w:eastAsia="en-IN"/>
              </w:rPr>
              <w:t>Indigenous</w:t>
            </w:r>
          </w:p>
        </w:tc>
      </w:tr>
      <w:tr w:rsidR="00B524C4" w:rsidRPr="004532CD" w14:paraId="4B3953F0" w14:textId="77777777" w:rsidTr="00A61E95">
        <w:trPr>
          <w:trHeight w:val="319"/>
        </w:trPr>
        <w:tc>
          <w:tcPr>
            <w:tcW w:w="521" w:type="dxa"/>
            <w:tcBorders>
              <w:top w:val="nil"/>
              <w:left w:val="single" w:sz="8" w:space="0" w:color="auto"/>
              <w:bottom w:val="single" w:sz="8" w:space="0" w:color="auto"/>
              <w:right w:val="single" w:sz="8" w:space="0" w:color="auto"/>
            </w:tcBorders>
            <w:shd w:val="clear" w:color="auto" w:fill="auto"/>
            <w:noWrap/>
            <w:vAlign w:val="center"/>
            <w:hideMark/>
          </w:tcPr>
          <w:p w14:paraId="39BBCA26" w14:textId="77777777" w:rsidR="00B524C4" w:rsidRPr="004532CD" w:rsidRDefault="00B524C4" w:rsidP="00A61E95">
            <w:pPr>
              <w:spacing w:after="0" w:line="240" w:lineRule="auto"/>
              <w:jc w:val="center"/>
              <w:rPr>
                <w:rFonts w:ascii="Calibri" w:eastAsia="Times New Roman" w:hAnsi="Calibri" w:cs="Calibri"/>
                <w:color w:val="000000"/>
                <w:lang w:eastAsia="en-IN"/>
              </w:rPr>
            </w:pPr>
            <w:r w:rsidRPr="004532CD">
              <w:rPr>
                <w:rFonts w:ascii="Calibri" w:eastAsia="Times New Roman" w:hAnsi="Calibri" w:cs="Calibri"/>
                <w:color w:val="000000"/>
                <w:lang w:eastAsia="en-IN"/>
              </w:rPr>
              <w:t>10</w:t>
            </w:r>
          </w:p>
        </w:tc>
        <w:tc>
          <w:tcPr>
            <w:tcW w:w="4336" w:type="dxa"/>
            <w:tcBorders>
              <w:top w:val="nil"/>
              <w:left w:val="nil"/>
              <w:bottom w:val="single" w:sz="8" w:space="0" w:color="auto"/>
              <w:right w:val="single" w:sz="8" w:space="0" w:color="auto"/>
            </w:tcBorders>
            <w:shd w:val="clear" w:color="auto" w:fill="auto"/>
            <w:noWrap/>
            <w:vAlign w:val="center"/>
            <w:hideMark/>
          </w:tcPr>
          <w:p w14:paraId="7446F9A1" w14:textId="77777777" w:rsidR="00B524C4" w:rsidRPr="004532CD" w:rsidRDefault="00B524C4" w:rsidP="00A61E95">
            <w:pPr>
              <w:spacing w:after="0" w:line="240" w:lineRule="auto"/>
              <w:rPr>
                <w:rFonts w:ascii="Arial" w:eastAsia="Times New Roman" w:hAnsi="Arial" w:cs="Arial"/>
                <w:color w:val="000000"/>
                <w:sz w:val="20"/>
                <w:szCs w:val="20"/>
                <w:lang w:eastAsia="en-IN"/>
              </w:rPr>
            </w:pPr>
            <w:r w:rsidRPr="004532CD">
              <w:rPr>
                <w:rFonts w:ascii="Arial" w:eastAsia="Times New Roman" w:hAnsi="Arial" w:cs="Arial"/>
                <w:color w:val="000000"/>
                <w:sz w:val="20"/>
                <w:szCs w:val="20"/>
                <w:lang w:eastAsia="en-IN"/>
              </w:rPr>
              <w:t>Methyl Methacrylic storage tank</w:t>
            </w:r>
          </w:p>
        </w:tc>
        <w:tc>
          <w:tcPr>
            <w:tcW w:w="1482" w:type="dxa"/>
            <w:tcBorders>
              <w:top w:val="nil"/>
              <w:left w:val="nil"/>
              <w:bottom w:val="single" w:sz="8" w:space="0" w:color="auto"/>
              <w:right w:val="single" w:sz="8" w:space="0" w:color="auto"/>
            </w:tcBorders>
            <w:shd w:val="clear" w:color="auto" w:fill="auto"/>
            <w:noWrap/>
            <w:vAlign w:val="center"/>
            <w:hideMark/>
          </w:tcPr>
          <w:p w14:paraId="61E38FEB" w14:textId="77777777" w:rsidR="00B524C4" w:rsidRPr="004532CD" w:rsidRDefault="00B524C4" w:rsidP="00A61E95">
            <w:pPr>
              <w:spacing w:after="0" w:line="240" w:lineRule="auto"/>
              <w:jc w:val="center"/>
              <w:rPr>
                <w:rFonts w:ascii="Arial" w:eastAsia="Times New Roman" w:hAnsi="Arial" w:cs="Arial"/>
                <w:color w:val="000000"/>
                <w:sz w:val="20"/>
                <w:szCs w:val="20"/>
                <w:lang w:eastAsia="en-IN"/>
              </w:rPr>
            </w:pPr>
            <w:r w:rsidRPr="004532CD">
              <w:rPr>
                <w:rFonts w:ascii="Arial" w:eastAsia="Times New Roman" w:hAnsi="Arial" w:cs="Arial"/>
                <w:color w:val="000000"/>
                <w:sz w:val="20"/>
                <w:szCs w:val="20"/>
                <w:lang w:eastAsia="en-IN"/>
              </w:rPr>
              <w:t>m^3</w:t>
            </w:r>
          </w:p>
        </w:tc>
        <w:tc>
          <w:tcPr>
            <w:tcW w:w="809" w:type="dxa"/>
            <w:tcBorders>
              <w:top w:val="nil"/>
              <w:left w:val="nil"/>
              <w:bottom w:val="single" w:sz="8" w:space="0" w:color="auto"/>
              <w:right w:val="single" w:sz="8" w:space="0" w:color="auto"/>
            </w:tcBorders>
            <w:shd w:val="clear" w:color="auto" w:fill="auto"/>
            <w:noWrap/>
            <w:vAlign w:val="center"/>
            <w:hideMark/>
          </w:tcPr>
          <w:p w14:paraId="72152314" w14:textId="77777777" w:rsidR="00B524C4" w:rsidRPr="004532CD" w:rsidRDefault="00B524C4" w:rsidP="00A61E95">
            <w:pPr>
              <w:spacing w:after="0" w:line="240" w:lineRule="auto"/>
              <w:jc w:val="center"/>
              <w:rPr>
                <w:rFonts w:ascii="Arial" w:eastAsia="Times New Roman" w:hAnsi="Arial" w:cs="Arial"/>
                <w:color w:val="000000"/>
                <w:sz w:val="20"/>
                <w:szCs w:val="20"/>
                <w:lang w:eastAsia="en-IN"/>
              </w:rPr>
            </w:pPr>
            <w:r w:rsidRPr="004532CD">
              <w:rPr>
                <w:rFonts w:ascii="Arial" w:eastAsia="Times New Roman" w:hAnsi="Arial" w:cs="Arial"/>
                <w:color w:val="000000"/>
                <w:sz w:val="20"/>
                <w:szCs w:val="20"/>
                <w:lang w:eastAsia="en-IN"/>
              </w:rPr>
              <w:t>2</w:t>
            </w:r>
          </w:p>
        </w:tc>
        <w:tc>
          <w:tcPr>
            <w:tcW w:w="1132" w:type="dxa"/>
            <w:tcBorders>
              <w:top w:val="nil"/>
              <w:left w:val="nil"/>
              <w:bottom w:val="single" w:sz="8" w:space="0" w:color="auto"/>
              <w:right w:val="single" w:sz="8" w:space="0" w:color="auto"/>
            </w:tcBorders>
            <w:shd w:val="clear" w:color="auto" w:fill="auto"/>
            <w:noWrap/>
            <w:vAlign w:val="center"/>
            <w:hideMark/>
          </w:tcPr>
          <w:p w14:paraId="2FEFA802" w14:textId="77777777" w:rsidR="00B524C4" w:rsidRPr="004532CD" w:rsidRDefault="00B524C4" w:rsidP="00A61E95">
            <w:pPr>
              <w:spacing w:after="0" w:line="240" w:lineRule="auto"/>
              <w:jc w:val="center"/>
              <w:rPr>
                <w:rFonts w:ascii="Arial" w:eastAsia="Times New Roman" w:hAnsi="Arial" w:cs="Arial"/>
                <w:color w:val="000000"/>
                <w:sz w:val="20"/>
                <w:szCs w:val="20"/>
                <w:lang w:eastAsia="en-IN"/>
              </w:rPr>
            </w:pPr>
            <w:r>
              <w:rPr>
                <w:rFonts w:ascii="Arial" w:eastAsia="Times New Roman" w:hAnsi="Arial" w:cs="Arial"/>
                <w:color w:val="000000"/>
                <w:sz w:val="20"/>
                <w:szCs w:val="20"/>
                <w:lang w:eastAsia="en-IN"/>
              </w:rPr>
              <w:t>0.</w:t>
            </w:r>
            <w:r w:rsidRPr="004532CD">
              <w:rPr>
                <w:rFonts w:ascii="Arial" w:eastAsia="Times New Roman" w:hAnsi="Arial" w:cs="Arial"/>
                <w:color w:val="000000"/>
                <w:sz w:val="20"/>
                <w:szCs w:val="20"/>
                <w:lang w:eastAsia="en-IN"/>
              </w:rPr>
              <w:t>177</w:t>
            </w:r>
          </w:p>
        </w:tc>
        <w:tc>
          <w:tcPr>
            <w:tcW w:w="1720" w:type="dxa"/>
            <w:tcBorders>
              <w:top w:val="nil"/>
              <w:left w:val="nil"/>
              <w:bottom w:val="single" w:sz="8" w:space="0" w:color="auto"/>
              <w:right w:val="single" w:sz="8" w:space="0" w:color="auto"/>
            </w:tcBorders>
            <w:shd w:val="clear" w:color="auto" w:fill="auto"/>
            <w:noWrap/>
            <w:vAlign w:val="center"/>
            <w:hideMark/>
          </w:tcPr>
          <w:p w14:paraId="180D2461" w14:textId="77777777" w:rsidR="00B524C4" w:rsidRPr="004532CD" w:rsidRDefault="00B524C4" w:rsidP="00A61E95">
            <w:pPr>
              <w:spacing w:after="0" w:line="240" w:lineRule="auto"/>
              <w:jc w:val="center"/>
              <w:rPr>
                <w:rFonts w:ascii="Arial" w:eastAsia="Times New Roman" w:hAnsi="Arial" w:cs="Arial"/>
                <w:color w:val="000000"/>
                <w:sz w:val="20"/>
                <w:szCs w:val="20"/>
                <w:lang w:eastAsia="en-IN"/>
              </w:rPr>
            </w:pPr>
            <w:r w:rsidRPr="004532CD">
              <w:rPr>
                <w:rFonts w:ascii="Arial" w:eastAsia="Times New Roman" w:hAnsi="Arial" w:cs="Arial"/>
                <w:color w:val="000000"/>
                <w:sz w:val="20"/>
                <w:szCs w:val="20"/>
                <w:lang w:eastAsia="en-IN"/>
              </w:rPr>
              <w:t>Indigenous</w:t>
            </w:r>
          </w:p>
        </w:tc>
      </w:tr>
      <w:tr w:rsidR="00B524C4" w:rsidRPr="004532CD" w14:paraId="7BAE511C" w14:textId="77777777" w:rsidTr="00A61E95">
        <w:trPr>
          <w:trHeight w:val="319"/>
        </w:trPr>
        <w:tc>
          <w:tcPr>
            <w:tcW w:w="521" w:type="dxa"/>
            <w:tcBorders>
              <w:top w:val="nil"/>
              <w:left w:val="single" w:sz="8" w:space="0" w:color="auto"/>
              <w:bottom w:val="single" w:sz="8" w:space="0" w:color="auto"/>
              <w:right w:val="single" w:sz="8" w:space="0" w:color="auto"/>
            </w:tcBorders>
            <w:shd w:val="clear" w:color="auto" w:fill="auto"/>
            <w:noWrap/>
            <w:vAlign w:val="center"/>
            <w:hideMark/>
          </w:tcPr>
          <w:p w14:paraId="7155E897" w14:textId="77777777" w:rsidR="00B524C4" w:rsidRPr="004532CD" w:rsidRDefault="00B524C4" w:rsidP="00A61E95">
            <w:pPr>
              <w:spacing w:after="0" w:line="240" w:lineRule="auto"/>
              <w:jc w:val="center"/>
              <w:rPr>
                <w:rFonts w:ascii="Calibri" w:eastAsia="Times New Roman" w:hAnsi="Calibri" w:cs="Calibri"/>
                <w:color w:val="000000"/>
                <w:lang w:eastAsia="en-IN"/>
              </w:rPr>
            </w:pPr>
            <w:r w:rsidRPr="004532CD">
              <w:rPr>
                <w:rFonts w:ascii="Calibri" w:eastAsia="Times New Roman" w:hAnsi="Calibri" w:cs="Calibri"/>
                <w:color w:val="000000"/>
                <w:lang w:eastAsia="en-IN"/>
              </w:rPr>
              <w:t>12</w:t>
            </w:r>
          </w:p>
        </w:tc>
        <w:tc>
          <w:tcPr>
            <w:tcW w:w="4336" w:type="dxa"/>
            <w:tcBorders>
              <w:top w:val="nil"/>
              <w:left w:val="nil"/>
              <w:bottom w:val="single" w:sz="8" w:space="0" w:color="auto"/>
              <w:right w:val="single" w:sz="8" w:space="0" w:color="auto"/>
            </w:tcBorders>
            <w:shd w:val="clear" w:color="auto" w:fill="auto"/>
            <w:noWrap/>
            <w:vAlign w:val="center"/>
            <w:hideMark/>
          </w:tcPr>
          <w:p w14:paraId="07C8D0DC" w14:textId="77777777" w:rsidR="00B524C4" w:rsidRPr="004532CD" w:rsidRDefault="00B524C4" w:rsidP="00A61E95">
            <w:pPr>
              <w:spacing w:after="0" w:line="240" w:lineRule="auto"/>
              <w:rPr>
                <w:rFonts w:ascii="Arial" w:eastAsia="Times New Roman" w:hAnsi="Arial" w:cs="Arial"/>
                <w:color w:val="000000"/>
                <w:sz w:val="20"/>
                <w:szCs w:val="20"/>
                <w:lang w:eastAsia="en-IN"/>
              </w:rPr>
            </w:pPr>
            <w:r w:rsidRPr="004532CD">
              <w:rPr>
                <w:rFonts w:ascii="Arial" w:eastAsia="Times New Roman" w:hAnsi="Arial" w:cs="Arial"/>
                <w:color w:val="000000"/>
                <w:sz w:val="20"/>
                <w:szCs w:val="20"/>
                <w:lang w:eastAsia="en-IN"/>
              </w:rPr>
              <w:t>Methyl Methacrylic Transfer Pump</w:t>
            </w:r>
          </w:p>
        </w:tc>
        <w:tc>
          <w:tcPr>
            <w:tcW w:w="1482" w:type="dxa"/>
            <w:tcBorders>
              <w:top w:val="nil"/>
              <w:left w:val="nil"/>
              <w:bottom w:val="single" w:sz="8" w:space="0" w:color="auto"/>
              <w:right w:val="single" w:sz="8" w:space="0" w:color="auto"/>
            </w:tcBorders>
            <w:shd w:val="clear" w:color="auto" w:fill="auto"/>
            <w:noWrap/>
            <w:vAlign w:val="center"/>
            <w:hideMark/>
          </w:tcPr>
          <w:p w14:paraId="3E013FE5" w14:textId="77777777" w:rsidR="00B524C4" w:rsidRPr="004532CD" w:rsidRDefault="00B524C4" w:rsidP="00A61E95">
            <w:pPr>
              <w:spacing w:after="0" w:line="240" w:lineRule="auto"/>
              <w:jc w:val="center"/>
              <w:rPr>
                <w:rFonts w:ascii="Arial" w:eastAsia="Times New Roman" w:hAnsi="Arial" w:cs="Arial"/>
                <w:color w:val="000000"/>
                <w:sz w:val="20"/>
                <w:szCs w:val="20"/>
                <w:lang w:eastAsia="en-IN"/>
              </w:rPr>
            </w:pPr>
            <w:r w:rsidRPr="004532CD">
              <w:rPr>
                <w:rFonts w:ascii="Arial" w:eastAsia="Times New Roman" w:hAnsi="Arial" w:cs="Arial"/>
                <w:color w:val="000000"/>
                <w:sz w:val="20"/>
                <w:szCs w:val="20"/>
                <w:lang w:eastAsia="en-IN"/>
              </w:rPr>
              <w:t>m^3/h</w:t>
            </w:r>
          </w:p>
        </w:tc>
        <w:tc>
          <w:tcPr>
            <w:tcW w:w="809" w:type="dxa"/>
            <w:tcBorders>
              <w:top w:val="nil"/>
              <w:left w:val="nil"/>
              <w:bottom w:val="single" w:sz="8" w:space="0" w:color="auto"/>
              <w:right w:val="single" w:sz="8" w:space="0" w:color="auto"/>
            </w:tcBorders>
            <w:shd w:val="clear" w:color="auto" w:fill="auto"/>
            <w:noWrap/>
            <w:vAlign w:val="center"/>
            <w:hideMark/>
          </w:tcPr>
          <w:p w14:paraId="50FD01F7" w14:textId="77777777" w:rsidR="00B524C4" w:rsidRPr="004532CD" w:rsidRDefault="00B524C4" w:rsidP="00A61E95">
            <w:pPr>
              <w:spacing w:after="0" w:line="240" w:lineRule="auto"/>
              <w:jc w:val="center"/>
              <w:rPr>
                <w:rFonts w:ascii="Arial" w:eastAsia="Times New Roman" w:hAnsi="Arial" w:cs="Arial"/>
                <w:color w:val="000000"/>
                <w:sz w:val="20"/>
                <w:szCs w:val="20"/>
                <w:lang w:eastAsia="en-IN"/>
              </w:rPr>
            </w:pPr>
            <w:r w:rsidRPr="004532CD">
              <w:rPr>
                <w:rFonts w:ascii="Arial" w:eastAsia="Times New Roman" w:hAnsi="Arial" w:cs="Arial"/>
                <w:color w:val="000000"/>
                <w:sz w:val="20"/>
                <w:szCs w:val="20"/>
                <w:lang w:eastAsia="en-IN"/>
              </w:rPr>
              <w:t>4</w:t>
            </w:r>
          </w:p>
        </w:tc>
        <w:tc>
          <w:tcPr>
            <w:tcW w:w="1132" w:type="dxa"/>
            <w:tcBorders>
              <w:top w:val="nil"/>
              <w:left w:val="nil"/>
              <w:bottom w:val="single" w:sz="8" w:space="0" w:color="auto"/>
              <w:right w:val="single" w:sz="8" w:space="0" w:color="auto"/>
            </w:tcBorders>
            <w:shd w:val="clear" w:color="auto" w:fill="auto"/>
            <w:noWrap/>
            <w:vAlign w:val="center"/>
            <w:hideMark/>
          </w:tcPr>
          <w:p w14:paraId="15414F67" w14:textId="77777777" w:rsidR="00B524C4" w:rsidRPr="004532CD" w:rsidRDefault="00B524C4" w:rsidP="00A61E95">
            <w:pPr>
              <w:spacing w:after="0" w:line="240" w:lineRule="auto"/>
              <w:jc w:val="center"/>
              <w:rPr>
                <w:rFonts w:ascii="Arial" w:eastAsia="Times New Roman" w:hAnsi="Arial" w:cs="Arial"/>
                <w:color w:val="000000"/>
                <w:sz w:val="20"/>
                <w:szCs w:val="20"/>
                <w:lang w:eastAsia="en-IN"/>
              </w:rPr>
            </w:pPr>
            <w:r w:rsidRPr="004532CD">
              <w:rPr>
                <w:rFonts w:ascii="Arial" w:eastAsia="Times New Roman" w:hAnsi="Arial" w:cs="Arial"/>
                <w:color w:val="000000"/>
                <w:sz w:val="20"/>
                <w:szCs w:val="20"/>
                <w:lang w:eastAsia="en-IN"/>
              </w:rPr>
              <w:t>0.</w:t>
            </w:r>
            <w:r>
              <w:rPr>
                <w:rFonts w:ascii="Arial" w:eastAsia="Times New Roman" w:hAnsi="Arial" w:cs="Arial"/>
                <w:color w:val="000000"/>
                <w:sz w:val="20"/>
                <w:szCs w:val="20"/>
                <w:lang w:eastAsia="en-IN"/>
              </w:rPr>
              <w:t>0</w:t>
            </w:r>
            <w:r w:rsidRPr="004532CD">
              <w:rPr>
                <w:rFonts w:ascii="Arial" w:eastAsia="Times New Roman" w:hAnsi="Arial" w:cs="Arial"/>
                <w:color w:val="000000"/>
                <w:sz w:val="20"/>
                <w:szCs w:val="20"/>
                <w:lang w:eastAsia="en-IN"/>
              </w:rPr>
              <w:t>44</w:t>
            </w:r>
          </w:p>
        </w:tc>
        <w:tc>
          <w:tcPr>
            <w:tcW w:w="1720" w:type="dxa"/>
            <w:tcBorders>
              <w:top w:val="nil"/>
              <w:left w:val="nil"/>
              <w:bottom w:val="single" w:sz="8" w:space="0" w:color="auto"/>
              <w:right w:val="single" w:sz="8" w:space="0" w:color="auto"/>
            </w:tcBorders>
            <w:shd w:val="clear" w:color="auto" w:fill="auto"/>
            <w:noWrap/>
            <w:vAlign w:val="center"/>
            <w:hideMark/>
          </w:tcPr>
          <w:p w14:paraId="058FE0C3" w14:textId="77777777" w:rsidR="00B524C4" w:rsidRPr="004532CD" w:rsidRDefault="00B524C4" w:rsidP="00A61E95">
            <w:pPr>
              <w:spacing w:after="0" w:line="240" w:lineRule="auto"/>
              <w:jc w:val="center"/>
              <w:rPr>
                <w:rFonts w:ascii="Arial" w:eastAsia="Times New Roman" w:hAnsi="Arial" w:cs="Arial"/>
                <w:color w:val="000000"/>
                <w:sz w:val="20"/>
                <w:szCs w:val="20"/>
                <w:lang w:eastAsia="en-IN"/>
              </w:rPr>
            </w:pPr>
            <w:r w:rsidRPr="004532CD">
              <w:rPr>
                <w:rFonts w:ascii="Arial" w:eastAsia="Times New Roman" w:hAnsi="Arial" w:cs="Arial"/>
                <w:color w:val="000000"/>
                <w:sz w:val="20"/>
                <w:szCs w:val="20"/>
                <w:lang w:eastAsia="en-IN"/>
              </w:rPr>
              <w:t>Indigenous</w:t>
            </w:r>
          </w:p>
        </w:tc>
      </w:tr>
      <w:tr w:rsidR="00B524C4" w:rsidRPr="004532CD" w14:paraId="2D4799D6" w14:textId="77777777" w:rsidTr="00A61E95">
        <w:trPr>
          <w:trHeight w:val="319"/>
        </w:trPr>
        <w:tc>
          <w:tcPr>
            <w:tcW w:w="521" w:type="dxa"/>
            <w:tcBorders>
              <w:top w:val="nil"/>
              <w:left w:val="single" w:sz="8" w:space="0" w:color="auto"/>
              <w:bottom w:val="single" w:sz="8" w:space="0" w:color="auto"/>
              <w:right w:val="single" w:sz="8" w:space="0" w:color="auto"/>
            </w:tcBorders>
            <w:shd w:val="clear" w:color="auto" w:fill="auto"/>
            <w:noWrap/>
            <w:vAlign w:val="center"/>
            <w:hideMark/>
          </w:tcPr>
          <w:p w14:paraId="696A88D2" w14:textId="77777777" w:rsidR="00B524C4" w:rsidRPr="004532CD" w:rsidRDefault="00B524C4" w:rsidP="00A61E95">
            <w:pPr>
              <w:spacing w:after="0" w:line="240" w:lineRule="auto"/>
              <w:jc w:val="center"/>
              <w:rPr>
                <w:rFonts w:ascii="Calibri" w:eastAsia="Times New Roman" w:hAnsi="Calibri" w:cs="Calibri"/>
                <w:color w:val="000000"/>
                <w:lang w:eastAsia="en-IN"/>
              </w:rPr>
            </w:pPr>
            <w:r w:rsidRPr="004532CD">
              <w:rPr>
                <w:rFonts w:ascii="Calibri" w:eastAsia="Times New Roman" w:hAnsi="Calibri" w:cs="Calibri"/>
                <w:color w:val="000000"/>
                <w:lang w:eastAsia="en-IN"/>
              </w:rPr>
              <w:t>13</w:t>
            </w:r>
          </w:p>
        </w:tc>
        <w:tc>
          <w:tcPr>
            <w:tcW w:w="4336" w:type="dxa"/>
            <w:tcBorders>
              <w:top w:val="nil"/>
              <w:left w:val="nil"/>
              <w:bottom w:val="single" w:sz="8" w:space="0" w:color="auto"/>
              <w:right w:val="single" w:sz="8" w:space="0" w:color="auto"/>
            </w:tcBorders>
            <w:shd w:val="clear" w:color="auto" w:fill="auto"/>
            <w:noWrap/>
            <w:vAlign w:val="center"/>
            <w:hideMark/>
          </w:tcPr>
          <w:p w14:paraId="370FBEA0" w14:textId="77777777" w:rsidR="00B524C4" w:rsidRPr="004532CD" w:rsidRDefault="00B524C4" w:rsidP="00A61E95">
            <w:pPr>
              <w:spacing w:after="0" w:line="240" w:lineRule="auto"/>
              <w:rPr>
                <w:rFonts w:ascii="Arial" w:eastAsia="Times New Roman" w:hAnsi="Arial" w:cs="Arial"/>
                <w:color w:val="000000"/>
                <w:sz w:val="20"/>
                <w:szCs w:val="20"/>
                <w:lang w:eastAsia="en-IN"/>
              </w:rPr>
            </w:pPr>
            <w:r w:rsidRPr="004532CD">
              <w:rPr>
                <w:rFonts w:ascii="Arial" w:eastAsia="Times New Roman" w:hAnsi="Arial" w:cs="Arial"/>
                <w:color w:val="000000"/>
                <w:sz w:val="20"/>
                <w:szCs w:val="20"/>
                <w:lang w:eastAsia="en-IN"/>
              </w:rPr>
              <w:t>Jacketed Blender</w:t>
            </w:r>
          </w:p>
        </w:tc>
        <w:tc>
          <w:tcPr>
            <w:tcW w:w="1482" w:type="dxa"/>
            <w:tcBorders>
              <w:top w:val="nil"/>
              <w:left w:val="nil"/>
              <w:bottom w:val="single" w:sz="8" w:space="0" w:color="auto"/>
              <w:right w:val="single" w:sz="8" w:space="0" w:color="auto"/>
            </w:tcBorders>
            <w:shd w:val="clear" w:color="auto" w:fill="auto"/>
            <w:noWrap/>
            <w:vAlign w:val="center"/>
            <w:hideMark/>
          </w:tcPr>
          <w:p w14:paraId="7210CDE6" w14:textId="77777777" w:rsidR="00B524C4" w:rsidRPr="004532CD" w:rsidRDefault="00B524C4" w:rsidP="00A61E95">
            <w:pPr>
              <w:spacing w:after="0" w:line="240" w:lineRule="auto"/>
              <w:jc w:val="center"/>
              <w:rPr>
                <w:rFonts w:ascii="Arial" w:eastAsia="Times New Roman" w:hAnsi="Arial" w:cs="Arial"/>
                <w:color w:val="000000"/>
                <w:sz w:val="20"/>
                <w:szCs w:val="20"/>
                <w:lang w:eastAsia="en-IN"/>
              </w:rPr>
            </w:pPr>
            <w:r w:rsidRPr="004532CD">
              <w:rPr>
                <w:rFonts w:ascii="Arial" w:eastAsia="Times New Roman" w:hAnsi="Arial" w:cs="Arial"/>
                <w:color w:val="000000"/>
                <w:sz w:val="20"/>
                <w:szCs w:val="20"/>
                <w:lang w:eastAsia="en-IN"/>
              </w:rPr>
              <w:t>m^2</w:t>
            </w:r>
          </w:p>
        </w:tc>
        <w:tc>
          <w:tcPr>
            <w:tcW w:w="809" w:type="dxa"/>
            <w:tcBorders>
              <w:top w:val="nil"/>
              <w:left w:val="nil"/>
              <w:bottom w:val="single" w:sz="8" w:space="0" w:color="auto"/>
              <w:right w:val="single" w:sz="8" w:space="0" w:color="auto"/>
            </w:tcBorders>
            <w:shd w:val="clear" w:color="auto" w:fill="auto"/>
            <w:noWrap/>
            <w:vAlign w:val="center"/>
            <w:hideMark/>
          </w:tcPr>
          <w:p w14:paraId="09B7DF3A" w14:textId="77777777" w:rsidR="00B524C4" w:rsidRPr="004532CD" w:rsidRDefault="00B524C4" w:rsidP="00A61E95">
            <w:pPr>
              <w:spacing w:after="0" w:line="240" w:lineRule="auto"/>
              <w:jc w:val="center"/>
              <w:rPr>
                <w:rFonts w:ascii="Arial" w:eastAsia="Times New Roman" w:hAnsi="Arial" w:cs="Arial"/>
                <w:color w:val="000000"/>
                <w:sz w:val="20"/>
                <w:szCs w:val="20"/>
                <w:lang w:eastAsia="en-IN"/>
              </w:rPr>
            </w:pPr>
            <w:r w:rsidRPr="004532CD">
              <w:rPr>
                <w:rFonts w:ascii="Arial" w:eastAsia="Times New Roman" w:hAnsi="Arial" w:cs="Arial"/>
                <w:color w:val="000000"/>
                <w:sz w:val="20"/>
                <w:szCs w:val="20"/>
                <w:lang w:eastAsia="en-IN"/>
              </w:rPr>
              <w:t>2</w:t>
            </w:r>
          </w:p>
        </w:tc>
        <w:tc>
          <w:tcPr>
            <w:tcW w:w="1132" w:type="dxa"/>
            <w:tcBorders>
              <w:top w:val="nil"/>
              <w:left w:val="nil"/>
              <w:bottom w:val="single" w:sz="8" w:space="0" w:color="auto"/>
              <w:right w:val="single" w:sz="8" w:space="0" w:color="auto"/>
            </w:tcBorders>
            <w:shd w:val="clear" w:color="auto" w:fill="auto"/>
            <w:noWrap/>
            <w:vAlign w:val="center"/>
            <w:hideMark/>
          </w:tcPr>
          <w:p w14:paraId="6DFB727C" w14:textId="77777777" w:rsidR="00B524C4" w:rsidRPr="004532CD" w:rsidRDefault="00B524C4" w:rsidP="00A61E95">
            <w:pPr>
              <w:spacing w:after="0" w:line="240" w:lineRule="auto"/>
              <w:jc w:val="center"/>
              <w:rPr>
                <w:rFonts w:ascii="Arial" w:eastAsia="Times New Roman" w:hAnsi="Arial" w:cs="Arial"/>
                <w:color w:val="000000"/>
                <w:sz w:val="20"/>
                <w:szCs w:val="20"/>
                <w:lang w:eastAsia="en-IN"/>
              </w:rPr>
            </w:pPr>
            <w:r>
              <w:rPr>
                <w:rFonts w:ascii="Arial" w:eastAsia="Times New Roman" w:hAnsi="Arial" w:cs="Arial"/>
                <w:color w:val="000000"/>
                <w:sz w:val="20"/>
                <w:szCs w:val="20"/>
                <w:lang w:eastAsia="en-IN"/>
              </w:rPr>
              <w:t>0.</w:t>
            </w:r>
            <w:r w:rsidRPr="004532CD">
              <w:rPr>
                <w:rFonts w:ascii="Arial" w:eastAsia="Times New Roman" w:hAnsi="Arial" w:cs="Arial"/>
                <w:color w:val="000000"/>
                <w:sz w:val="20"/>
                <w:szCs w:val="20"/>
                <w:lang w:eastAsia="en-IN"/>
              </w:rPr>
              <w:t>355</w:t>
            </w:r>
          </w:p>
        </w:tc>
        <w:tc>
          <w:tcPr>
            <w:tcW w:w="1720" w:type="dxa"/>
            <w:tcBorders>
              <w:top w:val="nil"/>
              <w:left w:val="nil"/>
              <w:bottom w:val="single" w:sz="8" w:space="0" w:color="auto"/>
              <w:right w:val="single" w:sz="8" w:space="0" w:color="auto"/>
            </w:tcBorders>
            <w:shd w:val="clear" w:color="auto" w:fill="auto"/>
            <w:noWrap/>
            <w:vAlign w:val="center"/>
            <w:hideMark/>
          </w:tcPr>
          <w:p w14:paraId="6263E4A6" w14:textId="77777777" w:rsidR="00B524C4" w:rsidRPr="004532CD" w:rsidRDefault="00B524C4" w:rsidP="00A61E95">
            <w:pPr>
              <w:spacing w:after="0" w:line="240" w:lineRule="auto"/>
              <w:jc w:val="center"/>
              <w:rPr>
                <w:rFonts w:ascii="Arial" w:eastAsia="Times New Roman" w:hAnsi="Arial" w:cs="Arial"/>
                <w:color w:val="000000"/>
                <w:sz w:val="20"/>
                <w:szCs w:val="20"/>
                <w:lang w:eastAsia="en-IN"/>
              </w:rPr>
            </w:pPr>
            <w:r w:rsidRPr="004532CD">
              <w:rPr>
                <w:rFonts w:ascii="Arial" w:eastAsia="Times New Roman" w:hAnsi="Arial" w:cs="Arial"/>
                <w:color w:val="000000"/>
                <w:sz w:val="20"/>
                <w:szCs w:val="20"/>
                <w:lang w:eastAsia="en-IN"/>
              </w:rPr>
              <w:t>Auxiliary</w:t>
            </w:r>
          </w:p>
        </w:tc>
      </w:tr>
      <w:tr w:rsidR="00B524C4" w:rsidRPr="004532CD" w14:paraId="62B9A185" w14:textId="77777777" w:rsidTr="00A61E95">
        <w:trPr>
          <w:trHeight w:val="319"/>
        </w:trPr>
        <w:tc>
          <w:tcPr>
            <w:tcW w:w="521" w:type="dxa"/>
            <w:tcBorders>
              <w:top w:val="nil"/>
              <w:left w:val="single" w:sz="8" w:space="0" w:color="auto"/>
              <w:bottom w:val="single" w:sz="8" w:space="0" w:color="auto"/>
              <w:right w:val="single" w:sz="8" w:space="0" w:color="auto"/>
            </w:tcBorders>
            <w:shd w:val="clear" w:color="auto" w:fill="auto"/>
            <w:noWrap/>
            <w:vAlign w:val="center"/>
            <w:hideMark/>
          </w:tcPr>
          <w:p w14:paraId="2EE55EF1" w14:textId="77777777" w:rsidR="00B524C4" w:rsidRPr="004532CD" w:rsidRDefault="00B524C4" w:rsidP="00A61E95">
            <w:pPr>
              <w:spacing w:after="0" w:line="240" w:lineRule="auto"/>
              <w:jc w:val="center"/>
              <w:rPr>
                <w:rFonts w:ascii="Calibri" w:eastAsia="Times New Roman" w:hAnsi="Calibri" w:cs="Calibri"/>
                <w:color w:val="000000"/>
                <w:lang w:eastAsia="en-IN"/>
              </w:rPr>
            </w:pPr>
            <w:r w:rsidRPr="004532CD">
              <w:rPr>
                <w:rFonts w:ascii="Calibri" w:eastAsia="Times New Roman" w:hAnsi="Calibri" w:cs="Calibri"/>
                <w:color w:val="000000"/>
                <w:lang w:eastAsia="en-IN"/>
              </w:rPr>
              <w:t>14</w:t>
            </w:r>
          </w:p>
        </w:tc>
        <w:tc>
          <w:tcPr>
            <w:tcW w:w="4336" w:type="dxa"/>
            <w:tcBorders>
              <w:top w:val="nil"/>
              <w:left w:val="nil"/>
              <w:bottom w:val="single" w:sz="8" w:space="0" w:color="auto"/>
              <w:right w:val="single" w:sz="8" w:space="0" w:color="auto"/>
            </w:tcBorders>
            <w:shd w:val="clear" w:color="auto" w:fill="auto"/>
            <w:noWrap/>
            <w:vAlign w:val="center"/>
            <w:hideMark/>
          </w:tcPr>
          <w:p w14:paraId="3077FFDF" w14:textId="77777777" w:rsidR="00B524C4" w:rsidRPr="004532CD" w:rsidRDefault="00B524C4" w:rsidP="00A61E95">
            <w:pPr>
              <w:spacing w:after="0" w:line="240" w:lineRule="auto"/>
              <w:rPr>
                <w:rFonts w:ascii="Arial" w:eastAsia="Times New Roman" w:hAnsi="Arial" w:cs="Arial"/>
                <w:color w:val="000000"/>
                <w:sz w:val="20"/>
                <w:szCs w:val="20"/>
                <w:lang w:eastAsia="en-IN"/>
              </w:rPr>
            </w:pPr>
            <w:r w:rsidRPr="004532CD">
              <w:rPr>
                <w:rFonts w:ascii="Arial" w:eastAsia="Times New Roman" w:hAnsi="Arial" w:cs="Arial"/>
                <w:color w:val="000000"/>
                <w:sz w:val="20"/>
                <w:szCs w:val="20"/>
                <w:lang w:eastAsia="en-IN"/>
              </w:rPr>
              <w:t>Feed Pump</w:t>
            </w:r>
          </w:p>
        </w:tc>
        <w:tc>
          <w:tcPr>
            <w:tcW w:w="1482" w:type="dxa"/>
            <w:tcBorders>
              <w:top w:val="nil"/>
              <w:left w:val="nil"/>
              <w:bottom w:val="single" w:sz="8" w:space="0" w:color="auto"/>
              <w:right w:val="single" w:sz="8" w:space="0" w:color="auto"/>
            </w:tcBorders>
            <w:shd w:val="clear" w:color="auto" w:fill="auto"/>
            <w:noWrap/>
            <w:vAlign w:val="center"/>
            <w:hideMark/>
          </w:tcPr>
          <w:p w14:paraId="069FC9F5" w14:textId="77777777" w:rsidR="00B524C4" w:rsidRPr="004532CD" w:rsidRDefault="00B524C4" w:rsidP="00A61E95">
            <w:pPr>
              <w:spacing w:after="0" w:line="240" w:lineRule="auto"/>
              <w:jc w:val="center"/>
              <w:rPr>
                <w:rFonts w:ascii="Arial" w:eastAsia="Times New Roman" w:hAnsi="Arial" w:cs="Arial"/>
                <w:color w:val="000000"/>
                <w:sz w:val="20"/>
                <w:szCs w:val="20"/>
                <w:lang w:eastAsia="en-IN"/>
              </w:rPr>
            </w:pPr>
            <w:r w:rsidRPr="004532CD">
              <w:rPr>
                <w:rFonts w:ascii="Arial" w:eastAsia="Times New Roman" w:hAnsi="Arial" w:cs="Arial"/>
                <w:color w:val="000000"/>
                <w:sz w:val="20"/>
                <w:szCs w:val="20"/>
                <w:lang w:eastAsia="en-IN"/>
              </w:rPr>
              <w:t>m^3/h</w:t>
            </w:r>
          </w:p>
        </w:tc>
        <w:tc>
          <w:tcPr>
            <w:tcW w:w="809" w:type="dxa"/>
            <w:tcBorders>
              <w:top w:val="nil"/>
              <w:left w:val="nil"/>
              <w:bottom w:val="single" w:sz="8" w:space="0" w:color="auto"/>
              <w:right w:val="single" w:sz="8" w:space="0" w:color="auto"/>
            </w:tcBorders>
            <w:shd w:val="clear" w:color="auto" w:fill="auto"/>
            <w:noWrap/>
            <w:vAlign w:val="center"/>
            <w:hideMark/>
          </w:tcPr>
          <w:p w14:paraId="3B137B78" w14:textId="77777777" w:rsidR="00B524C4" w:rsidRPr="004532CD" w:rsidRDefault="00B524C4" w:rsidP="00A61E95">
            <w:pPr>
              <w:spacing w:after="0" w:line="240" w:lineRule="auto"/>
              <w:jc w:val="center"/>
              <w:rPr>
                <w:rFonts w:ascii="Arial" w:eastAsia="Times New Roman" w:hAnsi="Arial" w:cs="Arial"/>
                <w:color w:val="000000"/>
                <w:sz w:val="20"/>
                <w:szCs w:val="20"/>
                <w:lang w:eastAsia="en-IN"/>
              </w:rPr>
            </w:pPr>
            <w:r w:rsidRPr="004532CD">
              <w:rPr>
                <w:rFonts w:ascii="Arial" w:eastAsia="Times New Roman" w:hAnsi="Arial" w:cs="Arial"/>
                <w:color w:val="000000"/>
                <w:sz w:val="20"/>
                <w:szCs w:val="20"/>
                <w:lang w:eastAsia="en-IN"/>
              </w:rPr>
              <w:t>6</w:t>
            </w:r>
          </w:p>
        </w:tc>
        <w:tc>
          <w:tcPr>
            <w:tcW w:w="1132" w:type="dxa"/>
            <w:tcBorders>
              <w:top w:val="nil"/>
              <w:left w:val="nil"/>
              <w:bottom w:val="single" w:sz="8" w:space="0" w:color="auto"/>
              <w:right w:val="single" w:sz="8" w:space="0" w:color="auto"/>
            </w:tcBorders>
            <w:shd w:val="clear" w:color="auto" w:fill="auto"/>
            <w:noWrap/>
            <w:vAlign w:val="center"/>
            <w:hideMark/>
          </w:tcPr>
          <w:p w14:paraId="75747EA9" w14:textId="77777777" w:rsidR="00B524C4" w:rsidRPr="004532CD" w:rsidRDefault="00B524C4" w:rsidP="00A61E95">
            <w:pPr>
              <w:spacing w:after="0" w:line="240" w:lineRule="auto"/>
              <w:jc w:val="center"/>
              <w:rPr>
                <w:rFonts w:ascii="Arial" w:eastAsia="Times New Roman" w:hAnsi="Arial" w:cs="Arial"/>
                <w:color w:val="000000"/>
                <w:sz w:val="20"/>
                <w:szCs w:val="20"/>
                <w:lang w:eastAsia="en-IN"/>
              </w:rPr>
            </w:pPr>
            <w:r>
              <w:rPr>
                <w:rFonts w:ascii="Arial" w:eastAsia="Times New Roman" w:hAnsi="Arial" w:cs="Arial"/>
                <w:color w:val="000000"/>
                <w:sz w:val="20"/>
                <w:szCs w:val="20"/>
                <w:lang w:eastAsia="en-IN"/>
              </w:rPr>
              <w:t>0.</w:t>
            </w:r>
            <w:r w:rsidRPr="004532CD">
              <w:rPr>
                <w:rFonts w:ascii="Arial" w:eastAsia="Times New Roman" w:hAnsi="Arial" w:cs="Arial"/>
                <w:color w:val="000000"/>
                <w:sz w:val="20"/>
                <w:szCs w:val="20"/>
                <w:lang w:eastAsia="en-IN"/>
              </w:rPr>
              <w:t>115</w:t>
            </w:r>
          </w:p>
        </w:tc>
        <w:tc>
          <w:tcPr>
            <w:tcW w:w="1720" w:type="dxa"/>
            <w:tcBorders>
              <w:top w:val="nil"/>
              <w:left w:val="nil"/>
              <w:bottom w:val="single" w:sz="8" w:space="0" w:color="auto"/>
              <w:right w:val="single" w:sz="8" w:space="0" w:color="auto"/>
            </w:tcBorders>
            <w:shd w:val="clear" w:color="auto" w:fill="auto"/>
            <w:noWrap/>
            <w:vAlign w:val="center"/>
            <w:hideMark/>
          </w:tcPr>
          <w:p w14:paraId="112C11F5" w14:textId="77777777" w:rsidR="00B524C4" w:rsidRPr="004532CD" w:rsidRDefault="00B524C4" w:rsidP="00A61E95">
            <w:pPr>
              <w:spacing w:after="0" w:line="240" w:lineRule="auto"/>
              <w:jc w:val="center"/>
              <w:rPr>
                <w:rFonts w:ascii="Arial" w:eastAsia="Times New Roman" w:hAnsi="Arial" w:cs="Arial"/>
                <w:color w:val="000000"/>
                <w:sz w:val="20"/>
                <w:szCs w:val="20"/>
                <w:lang w:eastAsia="en-IN"/>
              </w:rPr>
            </w:pPr>
            <w:r w:rsidRPr="004532CD">
              <w:rPr>
                <w:rFonts w:ascii="Arial" w:eastAsia="Times New Roman" w:hAnsi="Arial" w:cs="Arial"/>
                <w:color w:val="000000"/>
                <w:sz w:val="20"/>
                <w:szCs w:val="20"/>
                <w:lang w:eastAsia="en-IN"/>
              </w:rPr>
              <w:t>Indigenous</w:t>
            </w:r>
          </w:p>
        </w:tc>
      </w:tr>
      <w:tr w:rsidR="00B524C4" w:rsidRPr="004532CD" w14:paraId="320E0FA0" w14:textId="77777777" w:rsidTr="00A61E95">
        <w:trPr>
          <w:trHeight w:val="319"/>
        </w:trPr>
        <w:tc>
          <w:tcPr>
            <w:tcW w:w="521" w:type="dxa"/>
            <w:tcBorders>
              <w:top w:val="nil"/>
              <w:left w:val="single" w:sz="8" w:space="0" w:color="auto"/>
              <w:bottom w:val="single" w:sz="8" w:space="0" w:color="auto"/>
              <w:right w:val="single" w:sz="8" w:space="0" w:color="auto"/>
            </w:tcBorders>
            <w:shd w:val="clear" w:color="auto" w:fill="auto"/>
            <w:noWrap/>
            <w:vAlign w:val="center"/>
            <w:hideMark/>
          </w:tcPr>
          <w:p w14:paraId="06764A08" w14:textId="77777777" w:rsidR="00B524C4" w:rsidRPr="004532CD" w:rsidRDefault="00B524C4" w:rsidP="00A61E95">
            <w:pPr>
              <w:spacing w:after="0" w:line="240" w:lineRule="auto"/>
              <w:jc w:val="center"/>
              <w:rPr>
                <w:rFonts w:ascii="Calibri" w:eastAsia="Times New Roman" w:hAnsi="Calibri" w:cs="Calibri"/>
                <w:color w:val="000000"/>
                <w:lang w:eastAsia="en-IN"/>
              </w:rPr>
            </w:pPr>
            <w:r w:rsidRPr="004532CD">
              <w:rPr>
                <w:rFonts w:ascii="Calibri" w:eastAsia="Times New Roman" w:hAnsi="Calibri" w:cs="Calibri"/>
                <w:color w:val="000000"/>
                <w:lang w:eastAsia="en-IN"/>
              </w:rPr>
              <w:t>15</w:t>
            </w:r>
          </w:p>
        </w:tc>
        <w:tc>
          <w:tcPr>
            <w:tcW w:w="4336" w:type="dxa"/>
            <w:tcBorders>
              <w:top w:val="nil"/>
              <w:left w:val="nil"/>
              <w:bottom w:val="single" w:sz="8" w:space="0" w:color="auto"/>
              <w:right w:val="single" w:sz="8" w:space="0" w:color="auto"/>
            </w:tcBorders>
            <w:shd w:val="clear" w:color="auto" w:fill="auto"/>
            <w:noWrap/>
            <w:vAlign w:val="center"/>
            <w:hideMark/>
          </w:tcPr>
          <w:p w14:paraId="0302B8CD" w14:textId="77777777" w:rsidR="00B524C4" w:rsidRPr="004532CD" w:rsidRDefault="00B524C4" w:rsidP="00A61E95">
            <w:pPr>
              <w:spacing w:after="0" w:line="240" w:lineRule="auto"/>
              <w:rPr>
                <w:rFonts w:ascii="Arial" w:eastAsia="Times New Roman" w:hAnsi="Arial" w:cs="Arial"/>
                <w:color w:val="000000"/>
                <w:sz w:val="20"/>
                <w:szCs w:val="20"/>
                <w:lang w:eastAsia="en-IN"/>
              </w:rPr>
            </w:pPr>
            <w:r w:rsidRPr="004532CD">
              <w:rPr>
                <w:rFonts w:ascii="Arial" w:eastAsia="Times New Roman" w:hAnsi="Arial" w:cs="Arial"/>
                <w:color w:val="000000"/>
                <w:sz w:val="20"/>
                <w:szCs w:val="20"/>
                <w:lang w:eastAsia="en-IN"/>
              </w:rPr>
              <w:t>Dust Collector</w:t>
            </w:r>
          </w:p>
        </w:tc>
        <w:tc>
          <w:tcPr>
            <w:tcW w:w="1482" w:type="dxa"/>
            <w:tcBorders>
              <w:top w:val="nil"/>
              <w:left w:val="nil"/>
              <w:bottom w:val="single" w:sz="8" w:space="0" w:color="auto"/>
              <w:right w:val="single" w:sz="8" w:space="0" w:color="auto"/>
            </w:tcBorders>
            <w:shd w:val="clear" w:color="auto" w:fill="auto"/>
            <w:noWrap/>
            <w:vAlign w:val="center"/>
            <w:hideMark/>
          </w:tcPr>
          <w:p w14:paraId="1A78442D" w14:textId="77777777" w:rsidR="00B524C4" w:rsidRPr="004532CD" w:rsidRDefault="00B524C4" w:rsidP="00A61E95">
            <w:pPr>
              <w:spacing w:after="0" w:line="240" w:lineRule="auto"/>
              <w:jc w:val="center"/>
              <w:rPr>
                <w:rFonts w:ascii="Arial" w:eastAsia="Times New Roman" w:hAnsi="Arial" w:cs="Arial"/>
                <w:color w:val="000000"/>
                <w:sz w:val="20"/>
                <w:szCs w:val="20"/>
                <w:lang w:eastAsia="en-IN"/>
              </w:rPr>
            </w:pPr>
            <w:r w:rsidRPr="004532CD">
              <w:rPr>
                <w:rFonts w:ascii="Arial" w:eastAsia="Times New Roman" w:hAnsi="Arial" w:cs="Arial"/>
                <w:color w:val="000000"/>
                <w:sz w:val="20"/>
                <w:szCs w:val="20"/>
                <w:lang w:eastAsia="en-IN"/>
              </w:rPr>
              <w:t>m^3/h</w:t>
            </w:r>
          </w:p>
        </w:tc>
        <w:tc>
          <w:tcPr>
            <w:tcW w:w="809" w:type="dxa"/>
            <w:tcBorders>
              <w:top w:val="nil"/>
              <w:left w:val="nil"/>
              <w:bottom w:val="single" w:sz="8" w:space="0" w:color="auto"/>
              <w:right w:val="single" w:sz="8" w:space="0" w:color="auto"/>
            </w:tcBorders>
            <w:shd w:val="clear" w:color="auto" w:fill="auto"/>
            <w:noWrap/>
            <w:vAlign w:val="center"/>
            <w:hideMark/>
          </w:tcPr>
          <w:p w14:paraId="12DC3291" w14:textId="77777777" w:rsidR="00B524C4" w:rsidRPr="004532CD" w:rsidRDefault="00B524C4" w:rsidP="00A61E95">
            <w:pPr>
              <w:spacing w:after="0" w:line="240" w:lineRule="auto"/>
              <w:jc w:val="center"/>
              <w:rPr>
                <w:rFonts w:ascii="Arial" w:eastAsia="Times New Roman" w:hAnsi="Arial" w:cs="Arial"/>
                <w:color w:val="000000"/>
                <w:sz w:val="20"/>
                <w:szCs w:val="20"/>
                <w:lang w:eastAsia="en-IN"/>
              </w:rPr>
            </w:pPr>
            <w:r w:rsidRPr="004532CD">
              <w:rPr>
                <w:rFonts w:ascii="Arial" w:eastAsia="Times New Roman" w:hAnsi="Arial" w:cs="Arial"/>
                <w:color w:val="000000"/>
                <w:sz w:val="20"/>
                <w:szCs w:val="20"/>
                <w:lang w:eastAsia="en-IN"/>
              </w:rPr>
              <w:t>3</w:t>
            </w:r>
          </w:p>
        </w:tc>
        <w:tc>
          <w:tcPr>
            <w:tcW w:w="1132" w:type="dxa"/>
            <w:tcBorders>
              <w:top w:val="nil"/>
              <w:left w:val="nil"/>
              <w:bottom w:val="single" w:sz="8" w:space="0" w:color="auto"/>
              <w:right w:val="single" w:sz="8" w:space="0" w:color="auto"/>
            </w:tcBorders>
            <w:shd w:val="clear" w:color="auto" w:fill="auto"/>
            <w:noWrap/>
            <w:vAlign w:val="center"/>
            <w:hideMark/>
          </w:tcPr>
          <w:p w14:paraId="248CA258" w14:textId="77777777" w:rsidR="00B524C4" w:rsidRPr="004532CD" w:rsidRDefault="00B524C4" w:rsidP="00A61E95">
            <w:pPr>
              <w:spacing w:after="0" w:line="240" w:lineRule="auto"/>
              <w:jc w:val="center"/>
              <w:rPr>
                <w:rFonts w:ascii="Arial" w:eastAsia="Times New Roman" w:hAnsi="Arial" w:cs="Arial"/>
                <w:color w:val="000000"/>
                <w:sz w:val="20"/>
                <w:szCs w:val="20"/>
                <w:lang w:eastAsia="en-IN"/>
              </w:rPr>
            </w:pPr>
            <w:r w:rsidRPr="004532CD">
              <w:rPr>
                <w:rFonts w:ascii="Arial" w:eastAsia="Times New Roman" w:hAnsi="Arial" w:cs="Arial"/>
                <w:color w:val="000000"/>
                <w:sz w:val="20"/>
                <w:szCs w:val="20"/>
                <w:lang w:eastAsia="en-IN"/>
              </w:rPr>
              <w:t>0.</w:t>
            </w:r>
            <w:r>
              <w:rPr>
                <w:rFonts w:ascii="Arial" w:eastAsia="Times New Roman" w:hAnsi="Arial" w:cs="Arial"/>
                <w:color w:val="000000"/>
                <w:sz w:val="20"/>
                <w:szCs w:val="20"/>
                <w:lang w:eastAsia="en-IN"/>
              </w:rPr>
              <w:t>0</w:t>
            </w:r>
            <w:r w:rsidRPr="004532CD">
              <w:rPr>
                <w:rFonts w:ascii="Arial" w:eastAsia="Times New Roman" w:hAnsi="Arial" w:cs="Arial"/>
                <w:color w:val="000000"/>
                <w:sz w:val="20"/>
                <w:szCs w:val="20"/>
                <w:lang w:eastAsia="en-IN"/>
              </w:rPr>
              <w:t>71</w:t>
            </w:r>
          </w:p>
        </w:tc>
        <w:tc>
          <w:tcPr>
            <w:tcW w:w="1720" w:type="dxa"/>
            <w:tcBorders>
              <w:top w:val="nil"/>
              <w:left w:val="nil"/>
              <w:bottom w:val="single" w:sz="8" w:space="0" w:color="auto"/>
              <w:right w:val="single" w:sz="8" w:space="0" w:color="auto"/>
            </w:tcBorders>
            <w:shd w:val="clear" w:color="auto" w:fill="auto"/>
            <w:noWrap/>
            <w:vAlign w:val="center"/>
            <w:hideMark/>
          </w:tcPr>
          <w:p w14:paraId="423CD040" w14:textId="77777777" w:rsidR="00B524C4" w:rsidRPr="004532CD" w:rsidRDefault="00B524C4" w:rsidP="00A61E95">
            <w:pPr>
              <w:spacing w:after="0" w:line="240" w:lineRule="auto"/>
              <w:jc w:val="center"/>
              <w:rPr>
                <w:rFonts w:ascii="Arial" w:eastAsia="Times New Roman" w:hAnsi="Arial" w:cs="Arial"/>
                <w:color w:val="000000"/>
                <w:sz w:val="20"/>
                <w:szCs w:val="20"/>
                <w:lang w:eastAsia="en-IN"/>
              </w:rPr>
            </w:pPr>
            <w:r w:rsidRPr="004532CD">
              <w:rPr>
                <w:rFonts w:ascii="Arial" w:eastAsia="Times New Roman" w:hAnsi="Arial" w:cs="Arial"/>
                <w:color w:val="000000"/>
                <w:sz w:val="20"/>
                <w:szCs w:val="20"/>
                <w:lang w:eastAsia="en-IN"/>
              </w:rPr>
              <w:t>Indigenous</w:t>
            </w:r>
          </w:p>
        </w:tc>
      </w:tr>
      <w:tr w:rsidR="00B524C4" w:rsidRPr="004532CD" w14:paraId="63CD6873" w14:textId="77777777" w:rsidTr="00A61E95">
        <w:trPr>
          <w:trHeight w:val="319"/>
        </w:trPr>
        <w:tc>
          <w:tcPr>
            <w:tcW w:w="521" w:type="dxa"/>
            <w:tcBorders>
              <w:top w:val="nil"/>
              <w:left w:val="single" w:sz="8" w:space="0" w:color="auto"/>
              <w:bottom w:val="single" w:sz="8" w:space="0" w:color="auto"/>
              <w:right w:val="single" w:sz="8" w:space="0" w:color="auto"/>
            </w:tcBorders>
            <w:shd w:val="clear" w:color="auto" w:fill="auto"/>
            <w:noWrap/>
            <w:vAlign w:val="center"/>
            <w:hideMark/>
          </w:tcPr>
          <w:p w14:paraId="607A47F0" w14:textId="77777777" w:rsidR="00B524C4" w:rsidRPr="004532CD" w:rsidRDefault="00B524C4" w:rsidP="00A61E95">
            <w:pPr>
              <w:spacing w:after="0" w:line="240" w:lineRule="auto"/>
              <w:jc w:val="center"/>
              <w:rPr>
                <w:rFonts w:ascii="Calibri" w:eastAsia="Times New Roman" w:hAnsi="Calibri" w:cs="Calibri"/>
                <w:color w:val="000000"/>
                <w:lang w:eastAsia="en-IN"/>
              </w:rPr>
            </w:pPr>
            <w:r w:rsidRPr="004532CD">
              <w:rPr>
                <w:rFonts w:ascii="Calibri" w:eastAsia="Times New Roman" w:hAnsi="Calibri" w:cs="Calibri"/>
                <w:color w:val="000000"/>
                <w:lang w:eastAsia="en-IN"/>
              </w:rPr>
              <w:t>16</w:t>
            </w:r>
          </w:p>
        </w:tc>
        <w:tc>
          <w:tcPr>
            <w:tcW w:w="4336" w:type="dxa"/>
            <w:tcBorders>
              <w:top w:val="nil"/>
              <w:left w:val="nil"/>
              <w:bottom w:val="single" w:sz="8" w:space="0" w:color="auto"/>
              <w:right w:val="single" w:sz="8" w:space="0" w:color="auto"/>
            </w:tcBorders>
            <w:shd w:val="clear" w:color="auto" w:fill="auto"/>
            <w:noWrap/>
            <w:vAlign w:val="center"/>
            <w:hideMark/>
          </w:tcPr>
          <w:p w14:paraId="4E26A1B8" w14:textId="77777777" w:rsidR="00B524C4" w:rsidRPr="004532CD" w:rsidRDefault="00B524C4" w:rsidP="00A61E95">
            <w:pPr>
              <w:spacing w:after="0" w:line="240" w:lineRule="auto"/>
              <w:rPr>
                <w:rFonts w:ascii="Arial" w:eastAsia="Times New Roman" w:hAnsi="Arial" w:cs="Arial"/>
                <w:color w:val="000000"/>
                <w:sz w:val="20"/>
                <w:szCs w:val="20"/>
                <w:lang w:eastAsia="en-IN"/>
              </w:rPr>
            </w:pPr>
            <w:r w:rsidRPr="004532CD">
              <w:rPr>
                <w:rFonts w:ascii="Arial" w:eastAsia="Times New Roman" w:hAnsi="Arial" w:cs="Arial"/>
                <w:color w:val="000000"/>
                <w:sz w:val="20"/>
                <w:szCs w:val="20"/>
                <w:lang w:eastAsia="en-IN"/>
              </w:rPr>
              <w:t>Product Tank</w:t>
            </w:r>
          </w:p>
        </w:tc>
        <w:tc>
          <w:tcPr>
            <w:tcW w:w="1482" w:type="dxa"/>
            <w:tcBorders>
              <w:top w:val="nil"/>
              <w:left w:val="nil"/>
              <w:bottom w:val="single" w:sz="8" w:space="0" w:color="auto"/>
              <w:right w:val="single" w:sz="8" w:space="0" w:color="auto"/>
            </w:tcBorders>
            <w:shd w:val="clear" w:color="auto" w:fill="auto"/>
            <w:noWrap/>
            <w:vAlign w:val="center"/>
            <w:hideMark/>
          </w:tcPr>
          <w:p w14:paraId="3B170063" w14:textId="77777777" w:rsidR="00B524C4" w:rsidRPr="004532CD" w:rsidRDefault="00B524C4" w:rsidP="00A61E95">
            <w:pPr>
              <w:spacing w:after="0" w:line="240" w:lineRule="auto"/>
              <w:jc w:val="center"/>
              <w:rPr>
                <w:rFonts w:ascii="Arial" w:eastAsia="Times New Roman" w:hAnsi="Arial" w:cs="Arial"/>
                <w:color w:val="000000"/>
                <w:sz w:val="20"/>
                <w:szCs w:val="20"/>
                <w:lang w:eastAsia="en-IN"/>
              </w:rPr>
            </w:pPr>
            <w:r w:rsidRPr="004532CD">
              <w:rPr>
                <w:rFonts w:ascii="Arial" w:eastAsia="Times New Roman" w:hAnsi="Arial" w:cs="Arial"/>
                <w:color w:val="000000"/>
                <w:sz w:val="20"/>
                <w:szCs w:val="20"/>
                <w:lang w:eastAsia="en-IN"/>
              </w:rPr>
              <w:t>m^3</w:t>
            </w:r>
          </w:p>
        </w:tc>
        <w:tc>
          <w:tcPr>
            <w:tcW w:w="809" w:type="dxa"/>
            <w:tcBorders>
              <w:top w:val="nil"/>
              <w:left w:val="nil"/>
              <w:bottom w:val="single" w:sz="8" w:space="0" w:color="auto"/>
              <w:right w:val="single" w:sz="8" w:space="0" w:color="auto"/>
            </w:tcBorders>
            <w:shd w:val="clear" w:color="auto" w:fill="auto"/>
            <w:noWrap/>
            <w:vAlign w:val="center"/>
            <w:hideMark/>
          </w:tcPr>
          <w:p w14:paraId="7C76A90F" w14:textId="77777777" w:rsidR="00B524C4" w:rsidRPr="004532CD" w:rsidRDefault="00B524C4" w:rsidP="00A61E95">
            <w:pPr>
              <w:spacing w:after="0" w:line="240" w:lineRule="auto"/>
              <w:jc w:val="center"/>
              <w:rPr>
                <w:rFonts w:ascii="Arial" w:eastAsia="Times New Roman" w:hAnsi="Arial" w:cs="Arial"/>
                <w:color w:val="000000"/>
                <w:sz w:val="20"/>
                <w:szCs w:val="20"/>
                <w:lang w:eastAsia="en-IN"/>
              </w:rPr>
            </w:pPr>
            <w:r w:rsidRPr="004532CD">
              <w:rPr>
                <w:rFonts w:ascii="Arial" w:eastAsia="Times New Roman" w:hAnsi="Arial" w:cs="Arial"/>
                <w:color w:val="000000"/>
                <w:sz w:val="20"/>
                <w:szCs w:val="20"/>
                <w:lang w:eastAsia="en-IN"/>
              </w:rPr>
              <w:t>3</w:t>
            </w:r>
          </w:p>
        </w:tc>
        <w:tc>
          <w:tcPr>
            <w:tcW w:w="1132" w:type="dxa"/>
            <w:tcBorders>
              <w:top w:val="nil"/>
              <w:left w:val="nil"/>
              <w:bottom w:val="single" w:sz="8" w:space="0" w:color="auto"/>
              <w:right w:val="single" w:sz="8" w:space="0" w:color="auto"/>
            </w:tcBorders>
            <w:shd w:val="clear" w:color="auto" w:fill="auto"/>
            <w:noWrap/>
            <w:vAlign w:val="center"/>
            <w:hideMark/>
          </w:tcPr>
          <w:p w14:paraId="6F408F25" w14:textId="77777777" w:rsidR="00B524C4" w:rsidRPr="004532CD" w:rsidRDefault="00B524C4" w:rsidP="00A61E95">
            <w:pPr>
              <w:spacing w:after="0" w:line="240" w:lineRule="auto"/>
              <w:jc w:val="center"/>
              <w:rPr>
                <w:rFonts w:ascii="Arial" w:eastAsia="Times New Roman" w:hAnsi="Arial" w:cs="Arial"/>
                <w:color w:val="000000"/>
                <w:sz w:val="20"/>
                <w:szCs w:val="20"/>
                <w:lang w:eastAsia="en-IN"/>
              </w:rPr>
            </w:pPr>
            <w:r>
              <w:rPr>
                <w:rFonts w:ascii="Arial" w:eastAsia="Times New Roman" w:hAnsi="Arial" w:cs="Arial"/>
                <w:color w:val="000000"/>
                <w:sz w:val="20"/>
                <w:szCs w:val="20"/>
                <w:lang w:eastAsia="en-IN"/>
              </w:rPr>
              <w:t>0.</w:t>
            </w:r>
            <w:r w:rsidRPr="004532CD">
              <w:rPr>
                <w:rFonts w:ascii="Arial" w:eastAsia="Times New Roman" w:hAnsi="Arial" w:cs="Arial"/>
                <w:color w:val="000000"/>
                <w:sz w:val="20"/>
                <w:szCs w:val="20"/>
                <w:lang w:eastAsia="en-IN"/>
              </w:rPr>
              <w:t>532</w:t>
            </w:r>
          </w:p>
        </w:tc>
        <w:tc>
          <w:tcPr>
            <w:tcW w:w="1720" w:type="dxa"/>
            <w:tcBorders>
              <w:top w:val="nil"/>
              <w:left w:val="nil"/>
              <w:bottom w:val="single" w:sz="8" w:space="0" w:color="auto"/>
              <w:right w:val="single" w:sz="8" w:space="0" w:color="auto"/>
            </w:tcBorders>
            <w:shd w:val="clear" w:color="auto" w:fill="auto"/>
            <w:noWrap/>
            <w:vAlign w:val="center"/>
            <w:hideMark/>
          </w:tcPr>
          <w:p w14:paraId="1AC07175" w14:textId="77777777" w:rsidR="00B524C4" w:rsidRPr="004532CD" w:rsidRDefault="00B524C4" w:rsidP="00A61E95">
            <w:pPr>
              <w:spacing w:after="0" w:line="240" w:lineRule="auto"/>
              <w:jc w:val="center"/>
              <w:rPr>
                <w:rFonts w:ascii="Arial" w:eastAsia="Times New Roman" w:hAnsi="Arial" w:cs="Arial"/>
                <w:color w:val="000000"/>
                <w:sz w:val="20"/>
                <w:szCs w:val="20"/>
                <w:lang w:eastAsia="en-IN"/>
              </w:rPr>
            </w:pPr>
            <w:r w:rsidRPr="004532CD">
              <w:rPr>
                <w:rFonts w:ascii="Arial" w:eastAsia="Times New Roman" w:hAnsi="Arial" w:cs="Arial"/>
                <w:color w:val="000000"/>
                <w:sz w:val="20"/>
                <w:szCs w:val="20"/>
                <w:lang w:eastAsia="en-IN"/>
              </w:rPr>
              <w:t>Indigenous</w:t>
            </w:r>
          </w:p>
        </w:tc>
      </w:tr>
      <w:tr w:rsidR="00B524C4" w:rsidRPr="004532CD" w14:paraId="27CABC97" w14:textId="77777777" w:rsidTr="00A61E95">
        <w:trPr>
          <w:trHeight w:val="319"/>
        </w:trPr>
        <w:tc>
          <w:tcPr>
            <w:tcW w:w="521" w:type="dxa"/>
            <w:tcBorders>
              <w:top w:val="nil"/>
              <w:left w:val="single" w:sz="8" w:space="0" w:color="auto"/>
              <w:bottom w:val="single" w:sz="8" w:space="0" w:color="auto"/>
              <w:right w:val="single" w:sz="8" w:space="0" w:color="auto"/>
            </w:tcBorders>
            <w:shd w:val="clear" w:color="auto" w:fill="auto"/>
            <w:noWrap/>
            <w:vAlign w:val="center"/>
            <w:hideMark/>
          </w:tcPr>
          <w:p w14:paraId="5A2CE08A" w14:textId="77777777" w:rsidR="00B524C4" w:rsidRPr="004532CD" w:rsidRDefault="00B524C4" w:rsidP="00A61E95">
            <w:pPr>
              <w:spacing w:after="0" w:line="240" w:lineRule="auto"/>
              <w:jc w:val="center"/>
              <w:rPr>
                <w:rFonts w:ascii="Calibri" w:eastAsia="Times New Roman" w:hAnsi="Calibri" w:cs="Calibri"/>
                <w:color w:val="000000"/>
                <w:lang w:eastAsia="en-IN"/>
              </w:rPr>
            </w:pPr>
            <w:r w:rsidRPr="004532CD">
              <w:rPr>
                <w:rFonts w:ascii="Calibri" w:eastAsia="Times New Roman" w:hAnsi="Calibri" w:cs="Calibri"/>
                <w:color w:val="000000"/>
                <w:lang w:eastAsia="en-IN"/>
              </w:rPr>
              <w:t>17</w:t>
            </w:r>
          </w:p>
        </w:tc>
        <w:tc>
          <w:tcPr>
            <w:tcW w:w="4336" w:type="dxa"/>
            <w:tcBorders>
              <w:top w:val="nil"/>
              <w:left w:val="nil"/>
              <w:bottom w:val="single" w:sz="8" w:space="0" w:color="auto"/>
              <w:right w:val="single" w:sz="8" w:space="0" w:color="auto"/>
            </w:tcBorders>
            <w:shd w:val="clear" w:color="auto" w:fill="auto"/>
            <w:noWrap/>
            <w:vAlign w:val="center"/>
            <w:hideMark/>
          </w:tcPr>
          <w:p w14:paraId="06AEE308" w14:textId="77777777" w:rsidR="00B524C4" w:rsidRPr="004532CD" w:rsidRDefault="00B524C4" w:rsidP="00A61E95">
            <w:pPr>
              <w:spacing w:after="0" w:line="240" w:lineRule="auto"/>
              <w:rPr>
                <w:rFonts w:ascii="Arial" w:eastAsia="Times New Roman" w:hAnsi="Arial" w:cs="Arial"/>
                <w:color w:val="000000"/>
                <w:sz w:val="20"/>
                <w:szCs w:val="20"/>
                <w:lang w:eastAsia="en-IN"/>
              </w:rPr>
            </w:pPr>
            <w:r w:rsidRPr="004532CD">
              <w:rPr>
                <w:rFonts w:ascii="Arial" w:eastAsia="Times New Roman" w:hAnsi="Arial" w:cs="Arial"/>
                <w:color w:val="000000"/>
                <w:sz w:val="20"/>
                <w:szCs w:val="20"/>
                <w:lang w:eastAsia="en-IN"/>
              </w:rPr>
              <w:t>Packaging Equipment</w:t>
            </w:r>
          </w:p>
        </w:tc>
        <w:tc>
          <w:tcPr>
            <w:tcW w:w="1482" w:type="dxa"/>
            <w:tcBorders>
              <w:top w:val="nil"/>
              <w:left w:val="nil"/>
              <w:bottom w:val="single" w:sz="8" w:space="0" w:color="auto"/>
              <w:right w:val="single" w:sz="8" w:space="0" w:color="auto"/>
            </w:tcBorders>
            <w:shd w:val="clear" w:color="auto" w:fill="auto"/>
            <w:noWrap/>
            <w:vAlign w:val="center"/>
            <w:hideMark/>
          </w:tcPr>
          <w:p w14:paraId="7E4855A9" w14:textId="77777777" w:rsidR="00B524C4" w:rsidRPr="004532CD" w:rsidRDefault="00B524C4" w:rsidP="00A61E95">
            <w:pPr>
              <w:spacing w:after="0" w:line="240" w:lineRule="auto"/>
              <w:jc w:val="center"/>
              <w:rPr>
                <w:rFonts w:ascii="Arial" w:eastAsia="Times New Roman" w:hAnsi="Arial" w:cs="Arial"/>
                <w:color w:val="000000"/>
                <w:sz w:val="20"/>
                <w:szCs w:val="20"/>
                <w:lang w:eastAsia="en-IN"/>
              </w:rPr>
            </w:pPr>
            <w:r w:rsidRPr="004532CD">
              <w:rPr>
                <w:rFonts w:ascii="Arial" w:eastAsia="Times New Roman" w:hAnsi="Arial" w:cs="Arial"/>
                <w:color w:val="000000"/>
                <w:sz w:val="20"/>
                <w:szCs w:val="20"/>
                <w:lang w:eastAsia="en-IN"/>
              </w:rPr>
              <w:t>KG/bag</w:t>
            </w:r>
          </w:p>
        </w:tc>
        <w:tc>
          <w:tcPr>
            <w:tcW w:w="809" w:type="dxa"/>
            <w:tcBorders>
              <w:top w:val="nil"/>
              <w:left w:val="nil"/>
              <w:bottom w:val="single" w:sz="8" w:space="0" w:color="auto"/>
              <w:right w:val="single" w:sz="8" w:space="0" w:color="auto"/>
            </w:tcBorders>
            <w:shd w:val="clear" w:color="auto" w:fill="auto"/>
            <w:noWrap/>
            <w:vAlign w:val="center"/>
            <w:hideMark/>
          </w:tcPr>
          <w:p w14:paraId="380B3798" w14:textId="77777777" w:rsidR="00B524C4" w:rsidRPr="004532CD" w:rsidRDefault="00B524C4" w:rsidP="00A61E95">
            <w:pPr>
              <w:spacing w:after="0" w:line="240" w:lineRule="auto"/>
              <w:jc w:val="center"/>
              <w:rPr>
                <w:rFonts w:ascii="Arial" w:eastAsia="Times New Roman" w:hAnsi="Arial" w:cs="Arial"/>
                <w:color w:val="000000"/>
                <w:sz w:val="20"/>
                <w:szCs w:val="20"/>
                <w:lang w:eastAsia="en-IN"/>
              </w:rPr>
            </w:pPr>
            <w:r w:rsidRPr="004532CD">
              <w:rPr>
                <w:rFonts w:ascii="Arial" w:eastAsia="Times New Roman" w:hAnsi="Arial" w:cs="Arial"/>
                <w:color w:val="000000"/>
                <w:sz w:val="20"/>
                <w:szCs w:val="20"/>
                <w:lang w:eastAsia="en-IN"/>
              </w:rPr>
              <w:t>3</w:t>
            </w:r>
          </w:p>
        </w:tc>
        <w:tc>
          <w:tcPr>
            <w:tcW w:w="1132" w:type="dxa"/>
            <w:tcBorders>
              <w:top w:val="nil"/>
              <w:left w:val="nil"/>
              <w:bottom w:val="single" w:sz="8" w:space="0" w:color="auto"/>
              <w:right w:val="single" w:sz="8" w:space="0" w:color="auto"/>
            </w:tcBorders>
            <w:shd w:val="clear" w:color="auto" w:fill="auto"/>
            <w:noWrap/>
            <w:vAlign w:val="center"/>
            <w:hideMark/>
          </w:tcPr>
          <w:p w14:paraId="21609E28" w14:textId="77777777" w:rsidR="00B524C4" w:rsidRPr="004532CD" w:rsidRDefault="00B524C4" w:rsidP="00A61E95">
            <w:pPr>
              <w:spacing w:after="0" w:line="240" w:lineRule="auto"/>
              <w:jc w:val="center"/>
              <w:rPr>
                <w:rFonts w:ascii="Arial" w:eastAsia="Times New Roman" w:hAnsi="Arial" w:cs="Arial"/>
                <w:color w:val="000000"/>
                <w:sz w:val="20"/>
                <w:szCs w:val="20"/>
                <w:lang w:eastAsia="en-IN"/>
              </w:rPr>
            </w:pPr>
            <w:r>
              <w:rPr>
                <w:rFonts w:ascii="Arial" w:eastAsia="Times New Roman" w:hAnsi="Arial" w:cs="Arial"/>
                <w:color w:val="000000"/>
                <w:sz w:val="20"/>
                <w:szCs w:val="20"/>
                <w:lang w:eastAsia="en-IN"/>
              </w:rPr>
              <w:t>0.</w:t>
            </w:r>
            <w:r w:rsidRPr="004532CD">
              <w:rPr>
                <w:rFonts w:ascii="Arial" w:eastAsia="Times New Roman" w:hAnsi="Arial" w:cs="Arial"/>
                <w:color w:val="000000"/>
                <w:sz w:val="20"/>
                <w:szCs w:val="20"/>
                <w:lang w:eastAsia="en-IN"/>
              </w:rPr>
              <w:t>150</w:t>
            </w:r>
          </w:p>
        </w:tc>
        <w:tc>
          <w:tcPr>
            <w:tcW w:w="1720" w:type="dxa"/>
            <w:tcBorders>
              <w:top w:val="nil"/>
              <w:left w:val="nil"/>
              <w:bottom w:val="single" w:sz="8" w:space="0" w:color="auto"/>
              <w:right w:val="single" w:sz="8" w:space="0" w:color="auto"/>
            </w:tcBorders>
            <w:shd w:val="clear" w:color="auto" w:fill="auto"/>
            <w:noWrap/>
            <w:vAlign w:val="center"/>
            <w:hideMark/>
          </w:tcPr>
          <w:p w14:paraId="12A03981" w14:textId="77777777" w:rsidR="00B524C4" w:rsidRPr="004532CD" w:rsidRDefault="00B524C4" w:rsidP="00A61E95">
            <w:pPr>
              <w:spacing w:after="0" w:line="240" w:lineRule="auto"/>
              <w:jc w:val="center"/>
              <w:rPr>
                <w:rFonts w:ascii="Arial" w:eastAsia="Times New Roman" w:hAnsi="Arial" w:cs="Arial"/>
                <w:color w:val="000000"/>
                <w:sz w:val="20"/>
                <w:szCs w:val="20"/>
                <w:lang w:eastAsia="en-IN"/>
              </w:rPr>
            </w:pPr>
            <w:r w:rsidRPr="004532CD">
              <w:rPr>
                <w:rFonts w:ascii="Arial" w:eastAsia="Times New Roman" w:hAnsi="Arial" w:cs="Arial"/>
                <w:color w:val="000000"/>
                <w:sz w:val="20"/>
                <w:szCs w:val="20"/>
                <w:lang w:eastAsia="en-IN"/>
              </w:rPr>
              <w:t>Indigenous</w:t>
            </w:r>
          </w:p>
        </w:tc>
      </w:tr>
      <w:tr w:rsidR="00B524C4" w:rsidRPr="004532CD" w14:paraId="5D58257A" w14:textId="77777777" w:rsidTr="00A61E95">
        <w:trPr>
          <w:trHeight w:val="319"/>
        </w:trPr>
        <w:tc>
          <w:tcPr>
            <w:tcW w:w="521" w:type="dxa"/>
            <w:tcBorders>
              <w:top w:val="nil"/>
              <w:left w:val="nil"/>
              <w:bottom w:val="nil"/>
              <w:right w:val="nil"/>
            </w:tcBorders>
            <w:shd w:val="clear" w:color="auto" w:fill="auto"/>
            <w:noWrap/>
            <w:vAlign w:val="bottom"/>
            <w:hideMark/>
          </w:tcPr>
          <w:p w14:paraId="27B1C593" w14:textId="77777777" w:rsidR="00B524C4" w:rsidRPr="004532CD" w:rsidRDefault="00B524C4" w:rsidP="00A61E95">
            <w:pPr>
              <w:spacing w:after="0" w:line="240" w:lineRule="auto"/>
              <w:rPr>
                <w:rFonts w:ascii="Arial" w:eastAsia="Times New Roman" w:hAnsi="Arial" w:cs="Arial"/>
                <w:color w:val="000000"/>
                <w:sz w:val="20"/>
                <w:szCs w:val="20"/>
                <w:lang w:eastAsia="en-IN"/>
              </w:rPr>
            </w:pPr>
          </w:p>
        </w:tc>
        <w:tc>
          <w:tcPr>
            <w:tcW w:w="4336" w:type="dxa"/>
            <w:tcBorders>
              <w:top w:val="nil"/>
              <w:left w:val="nil"/>
              <w:bottom w:val="single" w:sz="8" w:space="0" w:color="000000"/>
              <w:right w:val="nil"/>
            </w:tcBorders>
            <w:shd w:val="clear" w:color="auto" w:fill="auto"/>
            <w:vAlign w:val="center"/>
            <w:hideMark/>
          </w:tcPr>
          <w:p w14:paraId="69F54E46" w14:textId="77777777" w:rsidR="00B524C4" w:rsidRPr="00CB1DB6" w:rsidRDefault="00B524C4" w:rsidP="00A61E95">
            <w:pPr>
              <w:spacing w:after="0" w:line="240" w:lineRule="auto"/>
              <w:rPr>
                <w:rFonts w:ascii="Palladio Uralic" w:eastAsia="Times New Roman" w:hAnsi="Palladio Uralic" w:cs="Calibri"/>
                <w:b/>
                <w:bCs/>
                <w:color w:val="000000"/>
                <w:sz w:val="16"/>
                <w:szCs w:val="16"/>
                <w:lang w:eastAsia="en-IN"/>
              </w:rPr>
            </w:pPr>
            <w:r w:rsidRPr="00CB1DB6">
              <w:rPr>
                <w:rFonts w:ascii="Palladio Uralic" w:eastAsia="Times New Roman" w:hAnsi="Palladio Uralic" w:cs="Calibri"/>
                <w:b/>
                <w:bCs/>
                <w:color w:val="000000"/>
                <w:sz w:val="16"/>
                <w:szCs w:val="16"/>
                <w:lang w:eastAsia="en-IN"/>
              </w:rPr>
              <w:t>TOTAL MAIN EQUIPMENT COST</w:t>
            </w:r>
          </w:p>
        </w:tc>
        <w:tc>
          <w:tcPr>
            <w:tcW w:w="1482" w:type="dxa"/>
            <w:tcBorders>
              <w:top w:val="nil"/>
              <w:left w:val="nil"/>
              <w:bottom w:val="single" w:sz="8" w:space="0" w:color="auto"/>
              <w:right w:val="single" w:sz="8" w:space="0" w:color="auto"/>
            </w:tcBorders>
            <w:shd w:val="clear" w:color="auto" w:fill="auto"/>
            <w:noWrap/>
            <w:vAlign w:val="center"/>
            <w:hideMark/>
          </w:tcPr>
          <w:p w14:paraId="02C8C447" w14:textId="77777777" w:rsidR="00B524C4" w:rsidRPr="00CB1DB6" w:rsidRDefault="00B524C4" w:rsidP="00A61E95">
            <w:pPr>
              <w:spacing w:after="0" w:line="240" w:lineRule="auto"/>
              <w:rPr>
                <w:rFonts w:ascii="Arial" w:eastAsia="Times New Roman" w:hAnsi="Arial" w:cs="Arial"/>
                <w:b/>
                <w:bCs/>
                <w:color w:val="000000"/>
                <w:sz w:val="20"/>
                <w:szCs w:val="20"/>
                <w:lang w:eastAsia="en-IN"/>
              </w:rPr>
            </w:pPr>
            <w:r w:rsidRPr="00CB1DB6">
              <w:rPr>
                <w:rFonts w:ascii="Arial" w:eastAsia="Times New Roman" w:hAnsi="Arial" w:cs="Arial"/>
                <w:b/>
                <w:bCs/>
                <w:color w:val="000000"/>
                <w:sz w:val="20"/>
                <w:szCs w:val="20"/>
                <w:lang w:eastAsia="en-IN"/>
              </w:rPr>
              <w:t> </w:t>
            </w:r>
          </w:p>
        </w:tc>
        <w:tc>
          <w:tcPr>
            <w:tcW w:w="809" w:type="dxa"/>
            <w:tcBorders>
              <w:top w:val="nil"/>
              <w:left w:val="nil"/>
              <w:bottom w:val="single" w:sz="8" w:space="0" w:color="auto"/>
              <w:right w:val="single" w:sz="8" w:space="0" w:color="auto"/>
            </w:tcBorders>
            <w:shd w:val="clear" w:color="auto" w:fill="auto"/>
            <w:noWrap/>
            <w:vAlign w:val="center"/>
            <w:hideMark/>
          </w:tcPr>
          <w:p w14:paraId="6B1E7A08" w14:textId="77777777" w:rsidR="00B524C4" w:rsidRPr="00CB1DB6" w:rsidRDefault="00B524C4" w:rsidP="00A61E95">
            <w:pPr>
              <w:spacing w:after="0" w:line="240" w:lineRule="auto"/>
              <w:rPr>
                <w:rFonts w:ascii="Arial" w:eastAsia="Times New Roman" w:hAnsi="Arial" w:cs="Arial"/>
                <w:b/>
                <w:bCs/>
                <w:color w:val="000000"/>
                <w:sz w:val="20"/>
                <w:szCs w:val="20"/>
                <w:lang w:eastAsia="en-IN"/>
              </w:rPr>
            </w:pPr>
            <w:r w:rsidRPr="00CB1DB6">
              <w:rPr>
                <w:rFonts w:ascii="Arial" w:eastAsia="Times New Roman" w:hAnsi="Arial" w:cs="Arial"/>
                <w:b/>
                <w:bCs/>
                <w:color w:val="000000"/>
                <w:sz w:val="20"/>
                <w:szCs w:val="20"/>
                <w:lang w:eastAsia="en-IN"/>
              </w:rPr>
              <w:t> </w:t>
            </w:r>
          </w:p>
        </w:tc>
        <w:tc>
          <w:tcPr>
            <w:tcW w:w="1132" w:type="dxa"/>
            <w:tcBorders>
              <w:top w:val="nil"/>
              <w:left w:val="nil"/>
              <w:bottom w:val="single" w:sz="8" w:space="0" w:color="auto"/>
              <w:right w:val="single" w:sz="8" w:space="0" w:color="auto"/>
            </w:tcBorders>
            <w:shd w:val="clear" w:color="auto" w:fill="auto"/>
            <w:noWrap/>
            <w:vAlign w:val="center"/>
            <w:hideMark/>
          </w:tcPr>
          <w:p w14:paraId="0B3C857D" w14:textId="77777777" w:rsidR="00B524C4" w:rsidRPr="00CB1DB6" w:rsidRDefault="00B524C4" w:rsidP="00A61E95">
            <w:pPr>
              <w:spacing w:after="0" w:line="240" w:lineRule="auto"/>
              <w:jc w:val="center"/>
              <w:rPr>
                <w:rFonts w:ascii="Arial" w:eastAsia="Times New Roman" w:hAnsi="Arial" w:cs="Arial"/>
                <w:b/>
                <w:bCs/>
                <w:color w:val="000000"/>
                <w:sz w:val="20"/>
                <w:szCs w:val="20"/>
                <w:lang w:eastAsia="en-IN"/>
              </w:rPr>
            </w:pPr>
            <w:r w:rsidRPr="00CB1DB6">
              <w:rPr>
                <w:rFonts w:ascii="Arial" w:eastAsia="Times New Roman" w:hAnsi="Arial" w:cs="Arial"/>
                <w:b/>
                <w:bCs/>
                <w:color w:val="000000"/>
                <w:sz w:val="20"/>
                <w:szCs w:val="20"/>
                <w:lang w:eastAsia="en-IN"/>
              </w:rPr>
              <w:t>2.73</w:t>
            </w:r>
          </w:p>
        </w:tc>
        <w:tc>
          <w:tcPr>
            <w:tcW w:w="1720" w:type="dxa"/>
            <w:tcBorders>
              <w:top w:val="nil"/>
              <w:left w:val="nil"/>
              <w:bottom w:val="single" w:sz="8" w:space="0" w:color="auto"/>
              <w:right w:val="single" w:sz="8" w:space="0" w:color="auto"/>
            </w:tcBorders>
            <w:shd w:val="clear" w:color="auto" w:fill="auto"/>
            <w:noWrap/>
            <w:vAlign w:val="center"/>
            <w:hideMark/>
          </w:tcPr>
          <w:p w14:paraId="2BD9CB47" w14:textId="77777777" w:rsidR="00B524C4" w:rsidRPr="00CB1DB6" w:rsidRDefault="00B524C4" w:rsidP="00A61E95">
            <w:pPr>
              <w:spacing w:after="0" w:line="240" w:lineRule="auto"/>
              <w:rPr>
                <w:rFonts w:ascii="Arial" w:eastAsia="Times New Roman" w:hAnsi="Arial" w:cs="Arial"/>
                <w:b/>
                <w:bCs/>
                <w:color w:val="000000"/>
                <w:sz w:val="20"/>
                <w:szCs w:val="20"/>
                <w:lang w:eastAsia="en-IN"/>
              </w:rPr>
            </w:pPr>
            <w:r w:rsidRPr="00CB1DB6">
              <w:rPr>
                <w:rFonts w:ascii="Arial" w:eastAsia="Times New Roman" w:hAnsi="Arial" w:cs="Arial"/>
                <w:b/>
                <w:bCs/>
                <w:color w:val="000000"/>
                <w:sz w:val="20"/>
                <w:szCs w:val="20"/>
                <w:lang w:eastAsia="en-IN"/>
              </w:rPr>
              <w:t> </w:t>
            </w:r>
          </w:p>
        </w:tc>
      </w:tr>
    </w:tbl>
    <w:p w14:paraId="10BFF1DC" w14:textId="22F424A2" w:rsidR="00B524C4" w:rsidRDefault="00B524C4" w:rsidP="00B524C4">
      <w:pPr>
        <w:tabs>
          <w:tab w:val="left" w:pos="1365"/>
        </w:tabs>
        <w:spacing w:line="360" w:lineRule="auto"/>
        <w:jc w:val="both"/>
        <w:rPr>
          <w:rFonts w:ascii="Arial" w:eastAsia="Arial" w:hAnsi="Arial" w:cs="Arial"/>
          <w:b/>
          <w:bCs/>
          <w:sz w:val="24"/>
          <w:szCs w:val="24"/>
          <w:lang w:val="en-US"/>
        </w:rPr>
      </w:pPr>
      <w:r>
        <w:rPr>
          <w:rFonts w:ascii="Arial" w:eastAsia="Arial" w:hAnsi="Arial" w:cs="Arial"/>
          <w:b/>
          <w:bCs/>
          <w:sz w:val="24"/>
          <w:szCs w:val="24"/>
          <w:lang w:val="en-US"/>
        </w:rPr>
        <w:t>5.4. Annual Cost of Production</w:t>
      </w:r>
    </w:p>
    <w:p w14:paraId="2EAE2C1C" w14:textId="1F132158" w:rsidR="00B524C4" w:rsidRDefault="00B524C4" w:rsidP="003D4F29">
      <w:pPr>
        <w:spacing w:line="360" w:lineRule="auto"/>
        <w:jc w:val="both"/>
        <w:rPr>
          <w:rFonts w:ascii="Arial" w:hAnsi="Arial" w:cs="Arial"/>
          <w:sz w:val="24"/>
          <w:szCs w:val="24"/>
        </w:rPr>
      </w:pPr>
      <w:r>
        <w:rPr>
          <w:rFonts w:ascii="Arial" w:hAnsi="Arial" w:cs="Arial"/>
          <w:sz w:val="24"/>
          <w:szCs w:val="24"/>
        </w:rPr>
        <w:t>Raw Material Cost is considered as t</w:t>
      </w:r>
      <w:r w:rsidRPr="004532CD">
        <w:rPr>
          <w:rFonts w:ascii="Arial" w:hAnsi="Arial" w:cs="Arial"/>
          <w:sz w:val="24"/>
          <w:szCs w:val="24"/>
        </w:rPr>
        <w:t xml:space="preserve">he base case, the annual cost of raw materials reached a value of </w:t>
      </w:r>
      <w:r>
        <w:rPr>
          <w:rFonts w:ascii="Arial" w:hAnsi="Arial" w:cs="Arial"/>
          <w:sz w:val="24"/>
          <w:szCs w:val="24"/>
        </w:rPr>
        <w:t xml:space="preserve">USD </w:t>
      </w:r>
      <w:r w:rsidRPr="004532CD">
        <w:rPr>
          <w:rFonts w:ascii="Arial" w:hAnsi="Arial" w:cs="Arial"/>
          <w:sz w:val="24"/>
          <w:szCs w:val="24"/>
        </w:rPr>
        <w:t>61</w:t>
      </w:r>
      <w:r>
        <w:rPr>
          <w:rFonts w:ascii="Arial" w:hAnsi="Arial" w:cs="Arial"/>
          <w:sz w:val="24"/>
          <w:szCs w:val="24"/>
        </w:rPr>
        <w:t>.</w:t>
      </w:r>
      <w:r w:rsidRPr="004532CD">
        <w:rPr>
          <w:rFonts w:ascii="Arial" w:hAnsi="Arial" w:cs="Arial"/>
          <w:sz w:val="24"/>
          <w:szCs w:val="24"/>
        </w:rPr>
        <w:t>7</w:t>
      </w:r>
      <w:r>
        <w:rPr>
          <w:rFonts w:ascii="Arial" w:hAnsi="Arial" w:cs="Arial"/>
          <w:sz w:val="24"/>
          <w:szCs w:val="24"/>
        </w:rPr>
        <w:t xml:space="preserve"> Million</w:t>
      </w:r>
      <w:r>
        <w:rPr>
          <w:rFonts w:ascii="Palladio Uralic" w:eastAsia="Times New Roman" w:hAnsi="Palladio Uralic" w:cs="Calibri"/>
          <w:b/>
          <w:bCs/>
          <w:color w:val="000000"/>
          <w:sz w:val="18"/>
          <w:szCs w:val="18"/>
          <w:lang w:eastAsia="en-IN"/>
        </w:rPr>
        <w:t xml:space="preserve"> </w:t>
      </w:r>
      <w:r w:rsidRPr="004532CD">
        <w:rPr>
          <w:rFonts w:ascii="Arial" w:hAnsi="Arial" w:cs="Arial"/>
          <w:sz w:val="24"/>
          <w:szCs w:val="24"/>
        </w:rPr>
        <w:t xml:space="preserve">per year for </w:t>
      </w:r>
      <w:r>
        <w:rPr>
          <w:rFonts w:ascii="Arial" w:hAnsi="Arial" w:cs="Arial"/>
          <w:sz w:val="24"/>
          <w:szCs w:val="24"/>
        </w:rPr>
        <w:t>30</w:t>
      </w:r>
      <w:r w:rsidRPr="004532CD">
        <w:rPr>
          <w:rFonts w:ascii="Arial" w:hAnsi="Arial" w:cs="Arial"/>
          <w:sz w:val="24"/>
          <w:szCs w:val="24"/>
        </w:rPr>
        <w:t xml:space="preserve"> </w:t>
      </w:r>
      <w:r>
        <w:rPr>
          <w:rFonts w:ascii="Arial" w:hAnsi="Arial" w:cs="Arial"/>
          <w:sz w:val="24"/>
          <w:szCs w:val="24"/>
        </w:rPr>
        <w:t>thousand tonnes per a</w:t>
      </w:r>
      <w:r w:rsidRPr="004532CD">
        <w:rPr>
          <w:rFonts w:ascii="Arial" w:hAnsi="Arial" w:cs="Arial"/>
          <w:sz w:val="24"/>
          <w:szCs w:val="24"/>
        </w:rPr>
        <w:t xml:space="preserve">nnum plant capacity. </w:t>
      </w:r>
      <w:r w:rsidR="00A73944" w:rsidRPr="004532CD">
        <w:rPr>
          <w:rFonts w:ascii="Arial" w:hAnsi="Arial" w:cs="Arial"/>
          <w:sz w:val="24"/>
          <w:szCs w:val="24"/>
        </w:rPr>
        <w:t>Ma</w:t>
      </w:r>
      <w:r w:rsidR="00A73944">
        <w:rPr>
          <w:rFonts w:ascii="Arial" w:hAnsi="Arial" w:cs="Arial"/>
          <w:sz w:val="24"/>
          <w:szCs w:val="24"/>
        </w:rPr>
        <w:t xml:space="preserve">jor </w:t>
      </w:r>
      <w:r w:rsidR="00A73944" w:rsidRPr="004532CD">
        <w:rPr>
          <w:rFonts w:ascii="Arial" w:hAnsi="Arial" w:cs="Arial"/>
          <w:sz w:val="24"/>
          <w:szCs w:val="24"/>
        </w:rPr>
        <w:t>raw</w:t>
      </w:r>
      <w:r w:rsidRPr="004532CD">
        <w:rPr>
          <w:rFonts w:ascii="Arial" w:hAnsi="Arial" w:cs="Arial"/>
          <w:sz w:val="24"/>
          <w:szCs w:val="24"/>
        </w:rPr>
        <w:t xml:space="preserve"> </w:t>
      </w:r>
      <w:r>
        <w:rPr>
          <w:rFonts w:ascii="Arial" w:hAnsi="Arial" w:cs="Arial"/>
          <w:sz w:val="24"/>
          <w:szCs w:val="24"/>
        </w:rPr>
        <w:t>m</w:t>
      </w:r>
      <w:r w:rsidRPr="004532CD">
        <w:rPr>
          <w:rFonts w:ascii="Arial" w:hAnsi="Arial" w:cs="Arial"/>
          <w:sz w:val="24"/>
          <w:szCs w:val="24"/>
        </w:rPr>
        <w:t>aterial</w:t>
      </w:r>
      <w:r>
        <w:rPr>
          <w:rFonts w:ascii="Arial" w:hAnsi="Arial" w:cs="Arial"/>
          <w:sz w:val="24"/>
          <w:szCs w:val="24"/>
        </w:rPr>
        <w:t>s</w:t>
      </w:r>
      <w:r w:rsidRPr="004532CD">
        <w:rPr>
          <w:rFonts w:ascii="Arial" w:hAnsi="Arial" w:cs="Arial"/>
          <w:sz w:val="24"/>
          <w:szCs w:val="24"/>
        </w:rPr>
        <w:t xml:space="preserve"> considered </w:t>
      </w:r>
      <w:r>
        <w:rPr>
          <w:rFonts w:ascii="Arial" w:hAnsi="Arial" w:cs="Arial"/>
          <w:sz w:val="24"/>
          <w:szCs w:val="24"/>
        </w:rPr>
        <w:t>are Epoxy Resin</w:t>
      </w:r>
      <w:r w:rsidRPr="004532CD">
        <w:rPr>
          <w:rFonts w:ascii="Arial" w:hAnsi="Arial" w:cs="Arial"/>
          <w:sz w:val="24"/>
          <w:szCs w:val="24"/>
        </w:rPr>
        <w:t xml:space="preserve">, </w:t>
      </w:r>
      <w:r>
        <w:rPr>
          <w:rFonts w:ascii="Arial" w:hAnsi="Arial" w:cs="Arial"/>
          <w:sz w:val="24"/>
          <w:szCs w:val="24"/>
        </w:rPr>
        <w:t xml:space="preserve">Bisphenol A, Styrene, </w:t>
      </w:r>
      <w:r w:rsidRPr="004532CD">
        <w:rPr>
          <w:rFonts w:ascii="Arial" w:hAnsi="Arial" w:cs="Arial"/>
          <w:sz w:val="24"/>
          <w:szCs w:val="24"/>
        </w:rPr>
        <w:t>Methacrylic Acid</w:t>
      </w:r>
      <w:r>
        <w:rPr>
          <w:rFonts w:ascii="Arial" w:hAnsi="Arial" w:cs="Arial"/>
          <w:sz w:val="24"/>
          <w:szCs w:val="24"/>
        </w:rPr>
        <w:t xml:space="preserve"> </w:t>
      </w:r>
      <w:r w:rsidRPr="004532CD">
        <w:rPr>
          <w:rFonts w:ascii="Arial" w:hAnsi="Arial" w:cs="Arial"/>
          <w:sz w:val="24"/>
          <w:szCs w:val="24"/>
        </w:rPr>
        <w:t>with</w:t>
      </w:r>
      <w:r>
        <w:rPr>
          <w:rFonts w:ascii="Arial" w:hAnsi="Arial" w:cs="Arial"/>
          <w:sz w:val="24"/>
          <w:szCs w:val="24"/>
        </w:rPr>
        <w:t xml:space="preserve"> stoichiometry ratio </w:t>
      </w:r>
      <w:r w:rsidRPr="004532CD">
        <w:rPr>
          <w:rFonts w:ascii="Arial" w:hAnsi="Arial" w:cs="Arial"/>
          <w:sz w:val="24"/>
          <w:szCs w:val="24"/>
        </w:rPr>
        <w:t>of 0.</w:t>
      </w:r>
      <w:r>
        <w:rPr>
          <w:rFonts w:ascii="Arial" w:hAnsi="Arial" w:cs="Arial"/>
          <w:sz w:val="24"/>
          <w:szCs w:val="24"/>
        </w:rPr>
        <w:t>3</w:t>
      </w:r>
      <w:r w:rsidRPr="004532CD">
        <w:rPr>
          <w:rFonts w:ascii="Arial" w:hAnsi="Arial" w:cs="Arial"/>
          <w:sz w:val="24"/>
          <w:szCs w:val="24"/>
        </w:rPr>
        <w:t>, 0.</w:t>
      </w:r>
      <w:r>
        <w:rPr>
          <w:rFonts w:ascii="Arial" w:hAnsi="Arial" w:cs="Arial"/>
          <w:sz w:val="24"/>
          <w:szCs w:val="24"/>
        </w:rPr>
        <w:t>14, 0.45</w:t>
      </w:r>
      <w:r w:rsidRPr="004532CD">
        <w:rPr>
          <w:rFonts w:ascii="Arial" w:hAnsi="Arial" w:cs="Arial"/>
          <w:sz w:val="24"/>
          <w:szCs w:val="24"/>
        </w:rPr>
        <w:t xml:space="preserve"> &amp; 0.</w:t>
      </w:r>
      <w:r>
        <w:rPr>
          <w:rFonts w:ascii="Arial" w:hAnsi="Arial" w:cs="Arial"/>
          <w:sz w:val="24"/>
          <w:szCs w:val="24"/>
        </w:rPr>
        <w:t>11 respectively</w:t>
      </w:r>
      <w:r w:rsidRPr="004532CD">
        <w:rPr>
          <w:rFonts w:ascii="Arial" w:hAnsi="Arial" w:cs="Arial"/>
          <w:sz w:val="24"/>
          <w:szCs w:val="24"/>
        </w:rPr>
        <w:t xml:space="preserve">. </w:t>
      </w:r>
    </w:p>
    <w:tbl>
      <w:tblPr>
        <w:tblW w:w="9770" w:type="dxa"/>
        <w:tblInd w:w="-20" w:type="dxa"/>
        <w:tblLook w:val="04A0" w:firstRow="1" w:lastRow="0" w:firstColumn="1" w:lastColumn="0" w:noHBand="0" w:noVBand="1"/>
      </w:tblPr>
      <w:tblGrid>
        <w:gridCol w:w="1065"/>
        <w:gridCol w:w="5251"/>
        <w:gridCol w:w="2275"/>
        <w:gridCol w:w="1179"/>
      </w:tblGrid>
      <w:tr w:rsidR="00B524C4" w:rsidRPr="0010555F" w14:paraId="4E28A0AC" w14:textId="77777777" w:rsidTr="00A61E95">
        <w:trPr>
          <w:trHeight w:val="305"/>
        </w:trPr>
        <w:tc>
          <w:tcPr>
            <w:tcW w:w="1065" w:type="dxa"/>
            <w:tcBorders>
              <w:top w:val="single" w:sz="4" w:space="0" w:color="auto"/>
              <w:left w:val="single" w:sz="4" w:space="0" w:color="auto"/>
              <w:bottom w:val="single" w:sz="4" w:space="0" w:color="auto"/>
              <w:right w:val="single" w:sz="4" w:space="0" w:color="auto"/>
            </w:tcBorders>
            <w:shd w:val="clear" w:color="000000" w:fill="5B9BD5"/>
            <w:vAlign w:val="center"/>
            <w:hideMark/>
          </w:tcPr>
          <w:p w14:paraId="6ADF07EF" w14:textId="77777777" w:rsidR="00B524C4" w:rsidRPr="0010555F" w:rsidRDefault="00B524C4" w:rsidP="00A61E95">
            <w:pPr>
              <w:spacing w:after="0" w:line="240" w:lineRule="auto"/>
              <w:rPr>
                <w:rFonts w:ascii="Arial" w:eastAsia="Times New Roman" w:hAnsi="Arial" w:cs="Arial"/>
                <w:color w:val="000000"/>
                <w:sz w:val="18"/>
                <w:szCs w:val="18"/>
                <w:lang w:eastAsia="en-IN"/>
              </w:rPr>
            </w:pPr>
          </w:p>
        </w:tc>
        <w:tc>
          <w:tcPr>
            <w:tcW w:w="5251" w:type="dxa"/>
            <w:tcBorders>
              <w:top w:val="single" w:sz="4" w:space="0" w:color="auto"/>
              <w:left w:val="nil"/>
              <w:bottom w:val="single" w:sz="4" w:space="0" w:color="auto"/>
              <w:right w:val="single" w:sz="4" w:space="0" w:color="auto"/>
            </w:tcBorders>
            <w:shd w:val="clear" w:color="000000" w:fill="5B9BD5"/>
            <w:vAlign w:val="center"/>
            <w:hideMark/>
          </w:tcPr>
          <w:p w14:paraId="09404CE5" w14:textId="77777777" w:rsidR="00B524C4" w:rsidRPr="0010555F" w:rsidRDefault="00B524C4" w:rsidP="00A61E95">
            <w:pPr>
              <w:spacing w:after="0" w:line="240" w:lineRule="auto"/>
              <w:ind w:firstLineChars="100" w:firstLine="181"/>
              <w:rPr>
                <w:rFonts w:ascii="Arial" w:eastAsia="Times New Roman" w:hAnsi="Arial" w:cs="Arial"/>
                <w:b/>
                <w:bCs/>
                <w:color w:val="000000"/>
                <w:sz w:val="18"/>
                <w:szCs w:val="18"/>
                <w:lang w:eastAsia="en-IN"/>
              </w:rPr>
            </w:pPr>
            <w:r w:rsidRPr="0010555F">
              <w:rPr>
                <w:rFonts w:ascii="Arial" w:eastAsia="Times New Roman" w:hAnsi="Arial" w:cs="Arial"/>
                <w:b/>
                <w:bCs/>
                <w:color w:val="000000"/>
                <w:sz w:val="18"/>
                <w:szCs w:val="18"/>
                <w:lang w:eastAsia="en-IN"/>
              </w:rPr>
              <w:t>ITEM</w:t>
            </w:r>
          </w:p>
        </w:tc>
        <w:tc>
          <w:tcPr>
            <w:tcW w:w="2275" w:type="dxa"/>
            <w:tcBorders>
              <w:top w:val="single" w:sz="4" w:space="0" w:color="auto"/>
              <w:left w:val="nil"/>
              <w:bottom w:val="single" w:sz="4" w:space="0" w:color="auto"/>
              <w:right w:val="single" w:sz="4" w:space="0" w:color="auto"/>
            </w:tcBorders>
            <w:shd w:val="clear" w:color="000000" w:fill="5B9BD5"/>
            <w:vAlign w:val="center"/>
            <w:hideMark/>
          </w:tcPr>
          <w:p w14:paraId="02D2A46B" w14:textId="77777777" w:rsidR="00B524C4" w:rsidRPr="0010555F" w:rsidRDefault="00B524C4" w:rsidP="00A61E95">
            <w:pPr>
              <w:spacing w:after="0" w:line="240" w:lineRule="auto"/>
              <w:jc w:val="center"/>
              <w:rPr>
                <w:rFonts w:ascii="Arial" w:eastAsia="Times New Roman" w:hAnsi="Arial" w:cs="Arial"/>
                <w:b/>
                <w:bCs/>
                <w:color w:val="000000"/>
                <w:sz w:val="18"/>
                <w:szCs w:val="18"/>
                <w:lang w:eastAsia="en-IN"/>
              </w:rPr>
            </w:pPr>
            <w:r w:rsidRPr="0010555F">
              <w:rPr>
                <w:rFonts w:ascii="Arial" w:eastAsia="Times New Roman" w:hAnsi="Arial" w:cs="Arial"/>
                <w:b/>
                <w:bCs/>
                <w:color w:val="000000"/>
                <w:sz w:val="18"/>
                <w:szCs w:val="18"/>
                <w:lang w:eastAsia="en-IN"/>
              </w:rPr>
              <w:t>[USD</w:t>
            </w:r>
            <w:r>
              <w:rPr>
                <w:rFonts w:ascii="Arial" w:eastAsia="Times New Roman" w:hAnsi="Arial" w:cs="Arial"/>
                <w:b/>
                <w:bCs/>
                <w:color w:val="000000"/>
                <w:sz w:val="18"/>
                <w:szCs w:val="18"/>
                <w:lang w:eastAsia="en-IN"/>
              </w:rPr>
              <w:t xml:space="preserve"> Million</w:t>
            </w:r>
            <w:r w:rsidRPr="0010555F">
              <w:rPr>
                <w:rFonts w:ascii="Arial" w:eastAsia="Times New Roman" w:hAnsi="Arial" w:cs="Arial"/>
                <w:b/>
                <w:bCs/>
                <w:color w:val="000000"/>
                <w:sz w:val="18"/>
                <w:szCs w:val="18"/>
                <w:lang w:eastAsia="en-IN"/>
              </w:rPr>
              <w:t>]</w:t>
            </w:r>
          </w:p>
        </w:tc>
        <w:tc>
          <w:tcPr>
            <w:tcW w:w="1179" w:type="dxa"/>
            <w:tcBorders>
              <w:top w:val="single" w:sz="4" w:space="0" w:color="auto"/>
              <w:left w:val="nil"/>
              <w:bottom w:val="single" w:sz="4" w:space="0" w:color="auto"/>
              <w:right w:val="single" w:sz="4" w:space="0" w:color="auto"/>
            </w:tcBorders>
            <w:shd w:val="clear" w:color="auto" w:fill="auto"/>
            <w:noWrap/>
            <w:vAlign w:val="bottom"/>
            <w:hideMark/>
          </w:tcPr>
          <w:p w14:paraId="65FA4B53" w14:textId="77777777" w:rsidR="00B524C4" w:rsidRPr="0010555F" w:rsidRDefault="00B524C4" w:rsidP="00A61E95">
            <w:pPr>
              <w:spacing w:after="0" w:line="240" w:lineRule="auto"/>
              <w:rPr>
                <w:rFonts w:ascii="Arial" w:eastAsia="Times New Roman" w:hAnsi="Arial" w:cs="Arial"/>
                <w:color w:val="000000"/>
                <w:lang w:eastAsia="en-IN"/>
              </w:rPr>
            </w:pPr>
            <w:r w:rsidRPr="0010555F">
              <w:rPr>
                <w:rFonts w:ascii="Arial" w:eastAsia="Times New Roman" w:hAnsi="Arial" w:cs="Arial"/>
                <w:color w:val="000000"/>
                <w:lang w:eastAsia="en-IN"/>
              </w:rPr>
              <w:t> </w:t>
            </w:r>
          </w:p>
        </w:tc>
      </w:tr>
      <w:tr w:rsidR="00B524C4" w:rsidRPr="0010555F" w14:paraId="69410CBD" w14:textId="77777777" w:rsidTr="00A61E95">
        <w:trPr>
          <w:trHeight w:val="305"/>
        </w:trPr>
        <w:tc>
          <w:tcPr>
            <w:tcW w:w="1065" w:type="dxa"/>
            <w:tcBorders>
              <w:top w:val="nil"/>
              <w:left w:val="single" w:sz="4" w:space="0" w:color="auto"/>
              <w:bottom w:val="single" w:sz="4" w:space="0" w:color="auto"/>
              <w:right w:val="single" w:sz="4" w:space="0" w:color="auto"/>
            </w:tcBorders>
            <w:shd w:val="clear" w:color="auto" w:fill="A8D08D" w:themeFill="accent6" w:themeFillTint="99"/>
            <w:vAlign w:val="center"/>
            <w:hideMark/>
          </w:tcPr>
          <w:p w14:paraId="07A8B816" w14:textId="77777777" w:rsidR="00B524C4" w:rsidRPr="0010555F" w:rsidRDefault="00B524C4" w:rsidP="00A61E95">
            <w:pPr>
              <w:spacing w:after="0" w:line="240" w:lineRule="auto"/>
              <w:jc w:val="center"/>
              <w:rPr>
                <w:rFonts w:ascii="Arial" w:eastAsia="Times New Roman" w:hAnsi="Arial" w:cs="Arial"/>
                <w:b/>
                <w:bCs/>
                <w:color w:val="000000"/>
                <w:sz w:val="18"/>
                <w:szCs w:val="18"/>
                <w:lang w:eastAsia="en-IN"/>
              </w:rPr>
            </w:pPr>
            <w:r>
              <w:rPr>
                <w:rFonts w:ascii="Arial" w:eastAsia="Times New Roman" w:hAnsi="Arial" w:cs="Arial"/>
                <w:b/>
                <w:bCs/>
                <w:color w:val="000000"/>
                <w:sz w:val="18"/>
                <w:szCs w:val="18"/>
                <w:lang w:eastAsia="en-IN"/>
              </w:rPr>
              <w:t>C</w:t>
            </w:r>
          </w:p>
        </w:tc>
        <w:tc>
          <w:tcPr>
            <w:tcW w:w="5251" w:type="dxa"/>
            <w:tcBorders>
              <w:top w:val="nil"/>
              <w:left w:val="nil"/>
              <w:bottom w:val="single" w:sz="4" w:space="0" w:color="auto"/>
              <w:right w:val="single" w:sz="4" w:space="0" w:color="auto"/>
            </w:tcBorders>
            <w:shd w:val="clear" w:color="auto" w:fill="A8D08D" w:themeFill="accent6" w:themeFillTint="99"/>
            <w:vAlign w:val="center"/>
            <w:hideMark/>
          </w:tcPr>
          <w:p w14:paraId="6EAAD00C" w14:textId="77777777" w:rsidR="00B524C4" w:rsidRPr="0010555F" w:rsidRDefault="00B524C4" w:rsidP="00A61E95">
            <w:pPr>
              <w:spacing w:after="0" w:line="240" w:lineRule="auto"/>
              <w:ind w:firstLineChars="100" w:firstLine="181"/>
              <w:rPr>
                <w:rFonts w:ascii="Arial" w:eastAsia="Times New Roman" w:hAnsi="Arial" w:cs="Arial"/>
                <w:b/>
                <w:bCs/>
                <w:color w:val="000000"/>
                <w:sz w:val="18"/>
                <w:szCs w:val="18"/>
                <w:lang w:eastAsia="en-IN"/>
              </w:rPr>
            </w:pPr>
            <w:r>
              <w:rPr>
                <w:rFonts w:ascii="Arial" w:eastAsia="Times New Roman" w:hAnsi="Arial" w:cs="Arial"/>
                <w:b/>
                <w:bCs/>
                <w:color w:val="000000"/>
                <w:sz w:val="18"/>
                <w:szCs w:val="18"/>
                <w:lang w:eastAsia="en-IN"/>
              </w:rPr>
              <w:t>Manufacturing Cost</w:t>
            </w:r>
          </w:p>
        </w:tc>
        <w:tc>
          <w:tcPr>
            <w:tcW w:w="2275" w:type="dxa"/>
            <w:tcBorders>
              <w:top w:val="nil"/>
              <w:left w:val="nil"/>
              <w:bottom w:val="single" w:sz="4" w:space="0" w:color="auto"/>
              <w:right w:val="single" w:sz="4" w:space="0" w:color="auto"/>
            </w:tcBorders>
            <w:shd w:val="clear" w:color="auto" w:fill="A8D08D" w:themeFill="accent6" w:themeFillTint="99"/>
            <w:vAlign w:val="bottom"/>
            <w:hideMark/>
          </w:tcPr>
          <w:p w14:paraId="29FC5512" w14:textId="77777777" w:rsidR="00B524C4" w:rsidRPr="0010555F" w:rsidRDefault="00B524C4" w:rsidP="00A61E95">
            <w:pPr>
              <w:spacing w:after="0" w:line="240" w:lineRule="auto"/>
              <w:jc w:val="center"/>
              <w:rPr>
                <w:rFonts w:ascii="Arial" w:eastAsia="Times New Roman" w:hAnsi="Arial" w:cs="Arial"/>
                <w:b/>
                <w:bCs/>
                <w:color w:val="000000"/>
                <w:sz w:val="18"/>
                <w:szCs w:val="18"/>
                <w:lang w:eastAsia="en-IN"/>
              </w:rPr>
            </w:pPr>
            <w:r>
              <w:rPr>
                <w:rFonts w:ascii="Calibri" w:hAnsi="Calibri"/>
                <w:color w:val="000000"/>
              </w:rPr>
              <w:t>63.33</w:t>
            </w:r>
          </w:p>
        </w:tc>
        <w:tc>
          <w:tcPr>
            <w:tcW w:w="1179" w:type="dxa"/>
            <w:tcBorders>
              <w:top w:val="nil"/>
              <w:left w:val="nil"/>
              <w:bottom w:val="single" w:sz="4" w:space="0" w:color="auto"/>
              <w:right w:val="single" w:sz="4" w:space="0" w:color="auto"/>
            </w:tcBorders>
            <w:shd w:val="clear" w:color="auto" w:fill="auto"/>
            <w:noWrap/>
            <w:vAlign w:val="bottom"/>
            <w:hideMark/>
          </w:tcPr>
          <w:p w14:paraId="50585EFE" w14:textId="77777777" w:rsidR="00B524C4" w:rsidRPr="0010555F" w:rsidRDefault="00B524C4" w:rsidP="00A61E95">
            <w:pPr>
              <w:spacing w:after="0" w:line="240" w:lineRule="auto"/>
              <w:rPr>
                <w:rFonts w:ascii="Arial" w:eastAsia="Times New Roman" w:hAnsi="Arial" w:cs="Arial"/>
                <w:color w:val="000000"/>
                <w:lang w:eastAsia="en-IN"/>
              </w:rPr>
            </w:pPr>
            <w:r w:rsidRPr="0010555F">
              <w:rPr>
                <w:rFonts w:ascii="Arial" w:eastAsia="Times New Roman" w:hAnsi="Arial" w:cs="Arial"/>
                <w:color w:val="000000"/>
                <w:lang w:eastAsia="en-IN"/>
              </w:rPr>
              <w:t> </w:t>
            </w:r>
          </w:p>
        </w:tc>
      </w:tr>
      <w:tr w:rsidR="00B524C4" w:rsidRPr="0010555F" w14:paraId="2D296910" w14:textId="77777777" w:rsidTr="00A61E95">
        <w:trPr>
          <w:trHeight w:val="305"/>
        </w:trPr>
        <w:tc>
          <w:tcPr>
            <w:tcW w:w="1065" w:type="dxa"/>
            <w:tcBorders>
              <w:top w:val="nil"/>
              <w:left w:val="single" w:sz="4" w:space="0" w:color="auto"/>
              <w:bottom w:val="single" w:sz="4" w:space="0" w:color="auto"/>
              <w:right w:val="single" w:sz="4" w:space="0" w:color="auto"/>
            </w:tcBorders>
            <w:shd w:val="clear" w:color="auto" w:fill="auto"/>
            <w:vAlign w:val="center"/>
          </w:tcPr>
          <w:p w14:paraId="7F92A006" w14:textId="77777777" w:rsidR="00B524C4" w:rsidRPr="00330A91" w:rsidRDefault="00B524C4" w:rsidP="00A61E95">
            <w:pPr>
              <w:spacing w:after="0" w:line="240" w:lineRule="auto"/>
              <w:jc w:val="center"/>
              <w:rPr>
                <w:rFonts w:ascii="Arial" w:eastAsia="Times New Roman" w:hAnsi="Arial" w:cs="Arial"/>
                <w:b/>
                <w:bCs/>
                <w:color w:val="000000"/>
                <w:sz w:val="18"/>
                <w:szCs w:val="18"/>
                <w:lang w:eastAsia="en-IN"/>
              </w:rPr>
            </w:pPr>
            <w:r>
              <w:rPr>
                <w:rFonts w:ascii="Arial" w:eastAsia="Times New Roman" w:hAnsi="Arial" w:cs="Arial"/>
                <w:b/>
                <w:bCs/>
                <w:color w:val="000000"/>
                <w:sz w:val="18"/>
                <w:szCs w:val="18"/>
                <w:lang w:eastAsia="en-IN"/>
              </w:rPr>
              <w:t>C1</w:t>
            </w:r>
          </w:p>
        </w:tc>
        <w:tc>
          <w:tcPr>
            <w:tcW w:w="5251" w:type="dxa"/>
            <w:tcBorders>
              <w:top w:val="nil"/>
              <w:left w:val="nil"/>
              <w:bottom w:val="single" w:sz="4" w:space="0" w:color="auto"/>
              <w:right w:val="single" w:sz="4" w:space="0" w:color="auto"/>
            </w:tcBorders>
            <w:shd w:val="clear" w:color="auto" w:fill="auto"/>
            <w:vAlign w:val="center"/>
            <w:hideMark/>
          </w:tcPr>
          <w:p w14:paraId="3711FF90" w14:textId="77777777" w:rsidR="00B524C4" w:rsidRPr="00330A91" w:rsidRDefault="00B524C4" w:rsidP="00A61E95">
            <w:pPr>
              <w:spacing w:after="0" w:line="240" w:lineRule="auto"/>
              <w:rPr>
                <w:rFonts w:ascii="Arial" w:eastAsia="Times New Roman" w:hAnsi="Arial" w:cs="Arial"/>
                <w:b/>
                <w:bCs/>
                <w:color w:val="000000"/>
                <w:sz w:val="18"/>
                <w:szCs w:val="18"/>
                <w:lang w:eastAsia="en-IN"/>
              </w:rPr>
            </w:pPr>
            <w:r w:rsidRPr="00330A91">
              <w:rPr>
                <w:rFonts w:ascii="Arial" w:eastAsia="Times New Roman" w:hAnsi="Arial" w:cs="Arial"/>
                <w:b/>
                <w:bCs/>
                <w:color w:val="000000"/>
                <w:sz w:val="18"/>
                <w:szCs w:val="18"/>
                <w:lang w:eastAsia="en-IN"/>
              </w:rPr>
              <w:t xml:space="preserve">Raw materials </w:t>
            </w:r>
          </w:p>
        </w:tc>
        <w:tc>
          <w:tcPr>
            <w:tcW w:w="2275" w:type="dxa"/>
            <w:tcBorders>
              <w:top w:val="nil"/>
              <w:left w:val="nil"/>
              <w:bottom w:val="single" w:sz="4" w:space="0" w:color="auto"/>
              <w:right w:val="single" w:sz="4" w:space="0" w:color="auto"/>
            </w:tcBorders>
            <w:shd w:val="clear" w:color="auto" w:fill="auto"/>
            <w:vAlign w:val="bottom"/>
            <w:hideMark/>
          </w:tcPr>
          <w:p w14:paraId="48861B0B" w14:textId="77777777" w:rsidR="00B524C4" w:rsidRPr="00330A91" w:rsidRDefault="00B524C4" w:rsidP="00A61E95">
            <w:pPr>
              <w:spacing w:after="0" w:line="240" w:lineRule="auto"/>
              <w:jc w:val="center"/>
              <w:rPr>
                <w:rFonts w:ascii="Arial" w:eastAsia="Times New Roman" w:hAnsi="Arial" w:cs="Arial"/>
                <w:b/>
                <w:bCs/>
                <w:color w:val="000000"/>
                <w:sz w:val="18"/>
                <w:szCs w:val="18"/>
                <w:lang w:eastAsia="en-IN"/>
              </w:rPr>
            </w:pPr>
            <w:r w:rsidRPr="00330A91">
              <w:rPr>
                <w:rFonts w:ascii="Calibri" w:hAnsi="Calibri"/>
                <w:color w:val="000000"/>
              </w:rPr>
              <w:t>61.71</w:t>
            </w:r>
          </w:p>
        </w:tc>
        <w:tc>
          <w:tcPr>
            <w:tcW w:w="1179" w:type="dxa"/>
            <w:tcBorders>
              <w:top w:val="nil"/>
              <w:left w:val="nil"/>
              <w:bottom w:val="single" w:sz="4" w:space="0" w:color="auto"/>
              <w:right w:val="single" w:sz="4" w:space="0" w:color="auto"/>
            </w:tcBorders>
            <w:shd w:val="clear" w:color="auto" w:fill="auto"/>
            <w:noWrap/>
            <w:vAlign w:val="bottom"/>
            <w:hideMark/>
          </w:tcPr>
          <w:p w14:paraId="5BC845C4" w14:textId="77777777" w:rsidR="00B524C4" w:rsidRPr="0010555F" w:rsidRDefault="00B524C4" w:rsidP="00A61E95">
            <w:pPr>
              <w:spacing w:after="0" w:line="240" w:lineRule="auto"/>
              <w:rPr>
                <w:rFonts w:ascii="Arial" w:eastAsia="Times New Roman" w:hAnsi="Arial" w:cs="Arial"/>
                <w:b/>
                <w:bCs/>
                <w:color w:val="000000"/>
                <w:lang w:eastAsia="en-IN"/>
              </w:rPr>
            </w:pPr>
            <w:r w:rsidRPr="0010555F">
              <w:rPr>
                <w:rFonts w:ascii="Arial" w:eastAsia="Times New Roman" w:hAnsi="Arial" w:cs="Arial"/>
                <w:b/>
                <w:bCs/>
                <w:color w:val="000000"/>
                <w:lang w:eastAsia="en-IN"/>
              </w:rPr>
              <w:t> </w:t>
            </w:r>
          </w:p>
        </w:tc>
      </w:tr>
      <w:tr w:rsidR="00B524C4" w:rsidRPr="0010555F" w14:paraId="32CFC875" w14:textId="77777777" w:rsidTr="00A61E95">
        <w:trPr>
          <w:trHeight w:val="305"/>
        </w:trPr>
        <w:tc>
          <w:tcPr>
            <w:tcW w:w="1065" w:type="dxa"/>
            <w:tcBorders>
              <w:top w:val="nil"/>
              <w:left w:val="single" w:sz="4" w:space="0" w:color="auto"/>
              <w:bottom w:val="single" w:sz="4" w:space="0" w:color="auto"/>
              <w:right w:val="single" w:sz="4" w:space="0" w:color="auto"/>
            </w:tcBorders>
            <w:shd w:val="clear" w:color="auto" w:fill="auto"/>
            <w:vAlign w:val="center"/>
          </w:tcPr>
          <w:p w14:paraId="28B06421" w14:textId="77777777" w:rsidR="00B524C4" w:rsidRPr="00330A91" w:rsidRDefault="00B524C4" w:rsidP="00A61E95">
            <w:pPr>
              <w:spacing w:after="0" w:line="240" w:lineRule="auto"/>
              <w:jc w:val="center"/>
              <w:rPr>
                <w:rFonts w:ascii="Arial" w:eastAsia="Times New Roman" w:hAnsi="Arial" w:cs="Arial"/>
                <w:b/>
                <w:bCs/>
                <w:color w:val="000000"/>
                <w:sz w:val="18"/>
                <w:szCs w:val="18"/>
                <w:lang w:eastAsia="en-IN"/>
              </w:rPr>
            </w:pPr>
            <w:r>
              <w:rPr>
                <w:rFonts w:ascii="Arial" w:eastAsia="Times New Roman" w:hAnsi="Arial" w:cs="Arial"/>
                <w:b/>
                <w:bCs/>
                <w:color w:val="000000"/>
                <w:sz w:val="18"/>
                <w:szCs w:val="18"/>
                <w:lang w:eastAsia="en-IN"/>
              </w:rPr>
              <w:t>C2</w:t>
            </w:r>
          </w:p>
        </w:tc>
        <w:tc>
          <w:tcPr>
            <w:tcW w:w="5251" w:type="dxa"/>
            <w:tcBorders>
              <w:top w:val="nil"/>
              <w:left w:val="nil"/>
              <w:bottom w:val="single" w:sz="4" w:space="0" w:color="auto"/>
              <w:right w:val="single" w:sz="4" w:space="0" w:color="auto"/>
            </w:tcBorders>
            <w:shd w:val="clear" w:color="auto" w:fill="auto"/>
            <w:vAlign w:val="center"/>
            <w:hideMark/>
          </w:tcPr>
          <w:p w14:paraId="11FE0D40" w14:textId="77777777" w:rsidR="00B524C4" w:rsidRPr="00330A91" w:rsidRDefault="00B524C4" w:rsidP="00A61E95">
            <w:pPr>
              <w:spacing w:after="0" w:line="240" w:lineRule="auto"/>
              <w:rPr>
                <w:rFonts w:ascii="Arial" w:eastAsia="Times New Roman" w:hAnsi="Arial" w:cs="Arial"/>
                <w:b/>
                <w:bCs/>
                <w:color w:val="000000"/>
                <w:sz w:val="18"/>
                <w:szCs w:val="18"/>
                <w:lang w:eastAsia="en-IN"/>
              </w:rPr>
            </w:pPr>
            <w:r w:rsidRPr="00330A91">
              <w:rPr>
                <w:rFonts w:ascii="Arial" w:eastAsia="Times New Roman" w:hAnsi="Arial" w:cs="Arial"/>
                <w:b/>
                <w:bCs/>
                <w:color w:val="000000"/>
                <w:sz w:val="18"/>
                <w:szCs w:val="18"/>
                <w:lang w:eastAsia="en-IN"/>
              </w:rPr>
              <w:t>Labour</w:t>
            </w:r>
          </w:p>
        </w:tc>
        <w:tc>
          <w:tcPr>
            <w:tcW w:w="2275" w:type="dxa"/>
            <w:tcBorders>
              <w:top w:val="nil"/>
              <w:left w:val="nil"/>
              <w:bottom w:val="single" w:sz="4" w:space="0" w:color="auto"/>
              <w:right w:val="single" w:sz="4" w:space="0" w:color="auto"/>
            </w:tcBorders>
            <w:shd w:val="clear" w:color="auto" w:fill="auto"/>
            <w:vAlign w:val="bottom"/>
            <w:hideMark/>
          </w:tcPr>
          <w:p w14:paraId="5A4EF9C2" w14:textId="77777777" w:rsidR="00B524C4" w:rsidRPr="00330A91" w:rsidRDefault="00B524C4" w:rsidP="00A61E95">
            <w:pPr>
              <w:spacing w:after="0" w:line="240" w:lineRule="auto"/>
              <w:jc w:val="center"/>
              <w:rPr>
                <w:rFonts w:ascii="Arial" w:eastAsia="Times New Roman" w:hAnsi="Arial" w:cs="Arial"/>
                <w:b/>
                <w:bCs/>
                <w:color w:val="000000"/>
                <w:sz w:val="18"/>
                <w:szCs w:val="18"/>
                <w:lang w:eastAsia="en-IN"/>
              </w:rPr>
            </w:pPr>
            <w:r w:rsidRPr="00330A91">
              <w:rPr>
                <w:rFonts w:ascii="Calibri" w:hAnsi="Calibri"/>
                <w:color w:val="000000"/>
              </w:rPr>
              <w:t>0.57</w:t>
            </w:r>
          </w:p>
        </w:tc>
        <w:tc>
          <w:tcPr>
            <w:tcW w:w="1179" w:type="dxa"/>
            <w:tcBorders>
              <w:top w:val="nil"/>
              <w:left w:val="nil"/>
              <w:bottom w:val="single" w:sz="4" w:space="0" w:color="auto"/>
              <w:right w:val="single" w:sz="4" w:space="0" w:color="auto"/>
            </w:tcBorders>
            <w:shd w:val="clear" w:color="auto" w:fill="auto"/>
            <w:noWrap/>
            <w:vAlign w:val="bottom"/>
            <w:hideMark/>
          </w:tcPr>
          <w:p w14:paraId="22D07972" w14:textId="77777777" w:rsidR="00B524C4" w:rsidRPr="0010555F" w:rsidRDefault="00B524C4" w:rsidP="00A61E95">
            <w:pPr>
              <w:spacing w:after="0" w:line="240" w:lineRule="auto"/>
              <w:rPr>
                <w:rFonts w:ascii="Arial" w:eastAsia="Times New Roman" w:hAnsi="Arial" w:cs="Arial"/>
                <w:b/>
                <w:bCs/>
                <w:color w:val="000000"/>
                <w:lang w:eastAsia="en-IN"/>
              </w:rPr>
            </w:pPr>
            <w:r w:rsidRPr="0010555F">
              <w:rPr>
                <w:rFonts w:ascii="Arial" w:eastAsia="Times New Roman" w:hAnsi="Arial" w:cs="Arial"/>
                <w:b/>
                <w:bCs/>
                <w:color w:val="000000"/>
                <w:lang w:eastAsia="en-IN"/>
              </w:rPr>
              <w:t> </w:t>
            </w:r>
          </w:p>
        </w:tc>
      </w:tr>
      <w:tr w:rsidR="00B524C4" w:rsidRPr="0010555F" w14:paraId="4C6FEAC3" w14:textId="77777777" w:rsidTr="00A61E95">
        <w:trPr>
          <w:trHeight w:val="305"/>
        </w:trPr>
        <w:tc>
          <w:tcPr>
            <w:tcW w:w="1065" w:type="dxa"/>
            <w:tcBorders>
              <w:top w:val="nil"/>
              <w:left w:val="single" w:sz="4" w:space="0" w:color="auto"/>
              <w:bottom w:val="single" w:sz="4" w:space="0" w:color="auto"/>
              <w:right w:val="single" w:sz="4" w:space="0" w:color="auto"/>
            </w:tcBorders>
            <w:shd w:val="clear" w:color="auto" w:fill="auto"/>
            <w:vAlign w:val="center"/>
          </w:tcPr>
          <w:p w14:paraId="6849F343" w14:textId="77777777" w:rsidR="00B524C4" w:rsidRPr="00330A91" w:rsidRDefault="00B524C4" w:rsidP="00A61E95">
            <w:pPr>
              <w:spacing w:after="0" w:line="240" w:lineRule="auto"/>
              <w:jc w:val="center"/>
              <w:rPr>
                <w:rFonts w:ascii="Arial" w:eastAsia="Times New Roman" w:hAnsi="Arial" w:cs="Arial"/>
                <w:b/>
                <w:bCs/>
                <w:color w:val="000000"/>
                <w:sz w:val="18"/>
                <w:szCs w:val="18"/>
                <w:lang w:eastAsia="en-IN"/>
              </w:rPr>
            </w:pPr>
            <w:r>
              <w:rPr>
                <w:rFonts w:ascii="Arial" w:eastAsia="Times New Roman" w:hAnsi="Arial" w:cs="Arial"/>
                <w:b/>
                <w:bCs/>
                <w:color w:val="000000"/>
                <w:sz w:val="18"/>
                <w:szCs w:val="18"/>
                <w:lang w:eastAsia="en-IN"/>
              </w:rPr>
              <w:t>C3</w:t>
            </w:r>
          </w:p>
        </w:tc>
        <w:tc>
          <w:tcPr>
            <w:tcW w:w="5251" w:type="dxa"/>
            <w:tcBorders>
              <w:top w:val="nil"/>
              <w:left w:val="nil"/>
              <w:bottom w:val="single" w:sz="4" w:space="0" w:color="auto"/>
              <w:right w:val="single" w:sz="4" w:space="0" w:color="auto"/>
            </w:tcBorders>
            <w:shd w:val="clear" w:color="auto" w:fill="auto"/>
            <w:vAlign w:val="center"/>
            <w:hideMark/>
          </w:tcPr>
          <w:p w14:paraId="78064B78" w14:textId="77777777" w:rsidR="00B524C4" w:rsidRPr="00330A91" w:rsidRDefault="00B524C4" w:rsidP="00A61E95">
            <w:pPr>
              <w:spacing w:after="0" w:line="240" w:lineRule="auto"/>
              <w:rPr>
                <w:rFonts w:ascii="Arial" w:eastAsia="Times New Roman" w:hAnsi="Arial" w:cs="Arial"/>
                <w:b/>
                <w:bCs/>
                <w:color w:val="000000"/>
                <w:sz w:val="18"/>
                <w:szCs w:val="18"/>
                <w:lang w:eastAsia="en-IN"/>
              </w:rPr>
            </w:pPr>
            <w:r w:rsidRPr="00330A91">
              <w:rPr>
                <w:rFonts w:ascii="Arial" w:eastAsia="Times New Roman" w:hAnsi="Arial" w:cs="Arial"/>
                <w:b/>
                <w:bCs/>
                <w:color w:val="000000"/>
                <w:sz w:val="18"/>
                <w:szCs w:val="18"/>
                <w:lang w:eastAsia="en-IN"/>
              </w:rPr>
              <w:t>Variable Overheads</w:t>
            </w:r>
            <w:r>
              <w:rPr>
                <w:rFonts w:ascii="Arial" w:eastAsia="Times New Roman" w:hAnsi="Arial" w:cs="Arial"/>
                <w:b/>
                <w:bCs/>
                <w:color w:val="000000"/>
                <w:sz w:val="18"/>
                <w:szCs w:val="18"/>
                <w:lang w:eastAsia="en-IN"/>
              </w:rPr>
              <w:t xml:space="preserve"> including Utilities</w:t>
            </w:r>
          </w:p>
        </w:tc>
        <w:tc>
          <w:tcPr>
            <w:tcW w:w="2275" w:type="dxa"/>
            <w:tcBorders>
              <w:top w:val="nil"/>
              <w:left w:val="nil"/>
              <w:bottom w:val="single" w:sz="4" w:space="0" w:color="auto"/>
              <w:right w:val="single" w:sz="4" w:space="0" w:color="auto"/>
            </w:tcBorders>
            <w:shd w:val="clear" w:color="auto" w:fill="auto"/>
            <w:vAlign w:val="bottom"/>
            <w:hideMark/>
          </w:tcPr>
          <w:p w14:paraId="248A3DA5" w14:textId="77777777" w:rsidR="00B524C4" w:rsidRPr="00330A91" w:rsidRDefault="00B524C4" w:rsidP="00A61E95">
            <w:pPr>
              <w:spacing w:after="0" w:line="240" w:lineRule="auto"/>
              <w:jc w:val="center"/>
              <w:rPr>
                <w:rFonts w:ascii="Arial" w:eastAsia="Times New Roman" w:hAnsi="Arial" w:cs="Arial"/>
                <w:b/>
                <w:bCs/>
                <w:color w:val="000000"/>
                <w:sz w:val="18"/>
                <w:szCs w:val="18"/>
                <w:lang w:eastAsia="en-IN"/>
              </w:rPr>
            </w:pPr>
            <w:r w:rsidRPr="00330A91">
              <w:rPr>
                <w:rFonts w:ascii="Calibri" w:hAnsi="Calibri"/>
                <w:color w:val="000000"/>
              </w:rPr>
              <w:t>1.05</w:t>
            </w:r>
          </w:p>
        </w:tc>
        <w:tc>
          <w:tcPr>
            <w:tcW w:w="1179" w:type="dxa"/>
            <w:tcBorders>
              <w:top w:val="nil"/>
              <w:left w:val="nil"/>
              <w:bottom w:val="single" w:sz="4" w:space="0" w:color="auto"/>
              <w:right w:val="single" w:sz="4" w:space="0" w:color="auto"/>
            </w:tcBorders>
            <w:shd w:val="clear" w:color="auto" w:fill="auto"/>
            <w:noWrap/>
            <w:vAlign w:val="bottom"/>
            <w:hideMark/>
          </w:tcPr>
          <w:p w14:paraId="666BB0F1" w14:textId="77777777" w:rsidR="00B524C4" w:rsidRPr="0010555F" w:rsidRDefault="00B524C4" w:rsidP="00A61E95">
            <w:pPr>
              <w:spacing w:after="0" w:line="240" w:lineRule="auto"/>
              <w:rPr>
                <w:rFonts w:ascii="Arial" w:eastAsia="Times New Roman" w:hAnsi="Arial" w:cs="Arial"/>
                <w:b/>
                <w:bCs/>
                <w:color w:val="000000"/>
                <w:lang w:eastAsia="en-IN"/>
              </w:rPr>
            </w:pPr>
            <w:r w:rsidRPr="0010555F">
              <w:rPr>
                <w:rFonts w:ascii="Arial" w:eastAsia="Times New Roman" w:hAnsi="Arial" w:cs="Arial"/>
                <w:b/>
                <w:bCs/>
                <w:color w:val="000000"/>
                <w:lang w:eastAsia="en-IN"/>
              </w:rPr>
              <w:t> </w:t>
            </w:r>
          </w:p>
        </w:tc>
      </w:tr>
      <w:tr w:rsidR="00B524C4" w:rsidRPr="0010555F" w14:paraId="0F641307" w14:textId="77777777" w:rsidTr="00A61E95">
        <w:trPr>
          <w:trHeight w:val="305"/>
        </w:trPr>
        <w:tc>
          <w:tcPr>
            <w:tcW w:w="1065" w:type="dxa"/>
            <w:tcBorders>
              <w:top w:val="nil"/>
              <w:left w:val="single" w:sz="4" w:space="0" w:color="auto"/>
              <w:bottom w:val="single" w:sz="4" w:space="0" w:color="auto"/>
              <w:right w:val="single" w:sz="4" w:space="0" w:color="auto"/>
            </w:tcBorders>
            <w:shd w:val="clear" w:color="auto" w:fill="A8D08D" w:themeFill="accent6" w:themeFillTint="99"/>
            <w:vAlign w:val="center"/>
            <w:hideMark/>
          </w:tcPr>
          <w:p w14:paraId="7C8E132D" w14:textId="77777777" w:rsidR="00B524C4" w:rsidRPr="00330A91" w:rsidRDefault="00B524C4" w:rsidP="00A61E95">
            <w:pPr>
              <w:spacing w:after="0" w:line="240" w:lineRule="auto"/>
              <w:jc w:val="center"/>
              <w:rPr>
                <w:rFonts w:ascii="Arial" w:eastAsia="Times New Roman" w:hAnsi="Arial" w:cs="Arial"/>
                <w:b/>
                <w:bCs/>
                <w:color w:val="000000"/>
                <w:sz w:val="18"/>
                <w:szCs w:val="18"/>
                <w:lang w:eastAsia="en-IN"/>
              </w:rPr>
            </w:pPr>
            <w:r>
              <w:rPr>
                <w:rFonts w:ascii="Arial" w:eastAsia="Times New Roman" w:hAnsi="Arial" w:cs="Arial"/>
                <w:b/>
                <w:bCs/>
                <w:color w:val="000000"/>
                <w:sz w:val="18"/>
                <w:szCs w:val="18"/>
                <w:lang w:eastAsia="en-IN"/>
              </w:rPr>
              <w:t>D</w:t>
            </w:r>
          </w:p>
        </w:tc>
        <w:tc>
          <w:tcPr>
            <w:tcW w:w="5251" w:type="dxa"/>
            <w:tcBorders>
              <w:top w:val="nil"/>
              <w:left w:val="nil"/>
              <w:bottom w:val="single" w:sz="4" w:space="0" w:color="auto"/>
              <w:right w:val="single" w:sz="4" w:space="0" w:color="auto"/>
            </w:tcBorders>
            <w:shd w:val="clear" w:color="auto" w:fill="A8D08D" w:themeFill="accent6" w:themeFillTint="99"/>
            <w:vAlign w:val="center"/>
            <w:hideMark/>
          </w:tcPr>
          <w:p w14:paraId="7182AB77" w14:textId="77777777" w:rsidR="00B524C4" w:rsidRPr="00330A91" w:rsidRDefault="00B524C4" w:rsidP="00A61E95">
            <w:pPr>
              <w:spacing w:after="0" w:line="240" w:lineRule="auto"/>
              <w:rPr>
                <w:rFonts w:ascii="Arial" w:eastAsia="Times New Roman" w:hAnsi="Arial" w:cs="Arial"/>
                <w:b/>
                <w:bCs/>
                <w:color w:val="000000"/>
                <w:sz w:val="18"/>
                <w:szCs w:val="18"/>
                <w:lang w:eastAsia="en-IN"/>
              </w:rPr>
            </w:pPr>
            <w:r w:rsidRPr="00330A91">
              <w:rPr>
                <w:rFonts w:ascii="Arial" w:eastAsia="Times New Roman" w:hAnsi="Arial" w:cs="Arial"/>
                <w:b/>
                <w:bCs/>
                <w:color w:val="000000"/>
                <w:sz w:val="18"/>
                <w:szCs w:val="18"/>
                <w:lang w:eastAsia="en-IN"/>
              </w:rPr>
              <w:t>Fixed Overheads</w:t>
            </w:r>
          </w:p>
        </w:tc>
        <w:tc>
          <w:tcPr>
            <w:tcW w:w="2275" w:type="dxa"/>
            <w:tcBorders>
              <w:top w:val="nil"/>
              <w:left w:val="nil"/>
              <w:bottom w:val="single" w:sz="4" w:space="0" w:color="auto"/>
              <w:right w:val="single" w:sz="4" w:space="0" w:color="auto"/>
            </w:tcBorders>
            <w:shd w:val="clear" w:color="auto" w:fill="A8D08D" w:themeFill="accent6" w:themeFillTint="99"/>
            <w:vAlign w:val="bottom"/>
            <w:hideMark/>
          </w:tcPr>
          <w:p w14:paraId="3CF8F9D4" w14:textId="77777777" w:rsidR="00B524C4" w:rsidRPr="0010555F" w:rsidRDefault="00B524C4" w:rsidP="00A61E95">
            <w:pPr>
              <w:spacing w:after="0" w:line="240" w:lineRule="auto"/>
              <w:jc w:val="center"/>
              <w:rPr>
                <w:rFonts w:ascii="Arial" w:eastAsia="Times New Roman" w:hAnsi="Arial" w:cs="Arial"/>
                <w:b/>
                <w:bCs/>
                <w:color w:val="000000"/>
                <w:sz w:val="18"/>
                <w:szCs w:val="18"/>
                <w:lang w:eastAsia="en-IN"/>
              </w:rPr>
            </w:pPr>
            <w:r>
              <w:rPr>
                <w:rFonts w:ascii="Calibri" w:hAnsi="Calibri"/>
                <w:color w:val="000000"/>
              </w:rPr>
              <w:t>1.45</w:t>
            </w:r>
          </w:p>
        </w:tc>
        <w:tc>
          <w:tcPr>
            <w:tcW w:w="1179" w:type="dxa"/>
            <w:tcBorders>
              <w:top w:val="nil"/>
              <w:left w:val="nil"/>
              <w:bottom w:val="single" w:sz="4" w:space="0" w:color="auto"/>
              <w:right w:val="single" w:sz="4" w:space="0" w:color="auto"/>
            </w:tcBorders>
            <w:shd w:val="clear" w:color="auto" w:fill="auto"/>
            <w:noWrap/>
            <w:vAlign w:val="bottom"/>
            <w:hideMark/>
          </w:tcPr>
          <w:p w14:paraId="36950EC3" w14:textId="77777777" w:rsidR="00B524C4" w:rsidRPr="0010555F" w:rsidRDefault="00B524C4" w:rsidP="00A61E95">
            <w:pPr>
              <w:spacing w:after="0" w:line="240" w:lineRule="auto"/>
              <w:jc w:val="center"/>
              <w:rPr>
                <w:rFonts w:ascii="Arial" w:eastAsia="Times New Roman" w:hAnsi="Arial" w:cs="Arial"/>
                <w:color w:val="000000"/>
                <w:lang w:eastAsia="en-IN"/>
              </w:rPr>
            </w:pPr>
          </w:p>
        </w:tc>
      </w:tr>
      <w:tr w:rsidR="00B524C4" w:rsidRPr="0010555F" w14:paraId="43C7DE21" w14:textId="77777777" w:rsidTr="00A61E95">
        <w:trPr>
          <w:trHeight w:val="305"/>
        </w:trPr>
        <w:tc>
          <w:tcPr>
            <w:tcW w:w="1065" w:type="dxa"/>
            <w:tcBorders>
              <w:top w:val="nil"/>
              <w:left w:val="single" w:sz="4" w:space="0" w:color="auto"/>
              <w:bottom w:val="single" w:sz="4" w:space="0" w:color="auto"/>
              <w:right w:val="single" w:sz="4" w:space="0" w:color="auto"/>
            </w:tcBorders>
            <w:shd w:val="clear" w:color="auto" w:fill="auto"/>
            <w:vAlign w:val="center"/>
          </w:tcPr>
          <w:p w14:paraId="0D3AB243" w14:textId="77777777" w:rsidR="00B524C4" w:rsidRPr="0010555F" w:rsidRDefault="00B524C4" w:rsidP="00A61E95">
            <w:pPr>
              <w:spacing w:after="0" w:line="240" w:lineRule="auto"/>
              <w:jc w:val="center"/>
              <w:rPr>
                <w:rFonts w:ascii="Arial" w:eastAsia="Times New Roman" w:hAnsi="Arial" w:cs="Arial"/>
                <w:color w:val="000000"/>
                <w:sz w:val="18"/>
                <w:szCs w:val="18"/>
                <w:lang w:eastAsia="en-IN"/>
              </w:rPr>
            </w:pPr>
            <w:r>
              <w:rPr>
                <w:rFonts w:ascii="Arial" w:eastAsia="Times New Roman" w:hAnsi="Arial" w:cs="Arial"/>
                <w:color w:val="000000"/>
                <w:sz w:val="18"/>
                <w:szCs w:val="18"/>
                <w:lang w:eastAsia="en-IN"/>
              </w:rPr>
              <w:t>D1</w:t>
            </w:r>
          </w:p>
        </w:tc>
        <w:tc>
          <w:tcPr>
            <w:tcW w:w="5251" w:type="dxa"/>
            <w:tcBorders>
              <w:top w:val="nil"/>
              <w:left w:val="nil"/>
              <w:bottom w:val="single" w:sz="4" w:space="0" w:color="auto"/>
              <w:right w:val="single" w:sz="4" w:space="0" w:color="auto"/>
            </w:tcBorders>
            <w:shd w:val="clear" w:color="auto" w:fill="auto"/>
            <w:vAlign w:val="center"/>
            <w:hideMark/>
          </w:tcPr>
          <w:p w14:paraId="1FD56917" w14:textId="77777777" w:rsidR="00B524C4" w:rsidRPr="0010555F" w:rsidRDefault="00B524C4" w:rsidP="00A61E95">
            <w:pPr>
              <w:spacing w:after="0" w:line="240" w:lineRule="auto"/>
              <w:rPr>
                <w:rFonts w:ascii="Arial" w:eastAsia="Times New Roman" w:hAnsi="Arial" w:cs="Arial"/>
                <w:color w:val="000000"/>
                <w:sz w:val="18"/>
                <w:szCs w:val="18"/>
                <w:lang w:eastAsia="en-IN"/>
              </w:rPr>
            </w:pPr>
            <w:r w:rsidRPr="0010555F">
              <w:rPr>
                <w:rFonts w:ascii="Arial" w:eastAsia="Times New Roman" w:hAnsi="Arial" w:cs="Arial"/>
                <w:color w:val="000000"/>
                <w:sz w:val="18"/>
                <w:szCs w:val="18"/>
                <w:lang w:eastAsia="en-IN"/>
              </w:rPr>
              <w:t>Maintenance and repairs</w:t>
            </w:r>
          </w:p>
        </w:tc>
        <w:tc>
          <w:tcPr>
            <w:tcW w:w="2275" w:type="dxa"/>
            <w:tcBorders>
              <w:top w:val="nil"/>
              <w:left w:val="nil"/>
              <w:bottom w:val="single" w:sz="4" w:space="0" w:color="auto"/>
              <w:right w:val="single" w:sz="4" w:space="0" w:color="auto"/>
            </w:tcBorders>
            <w:shd w:val="clear" w:color="auto" w:fill="auto"/>
            <w:vAlign w:val="bottom"/>
            <w:hideMark/>
          </w:tcPr>
          <w:p w14:paraId="592D6C66" w14:textId="77777777" w:rsidR="00B524C4" w:rsidRPr="0010555F" w:rsidRDefault="00B524C4" w:rsidP="00A61E95">
            <w:pPr>
              <w:spacing w:after="0" w:line="240" w:lineRule="auto"/>
              <w:jc w:val="center"/>
              <w:rPr>
                <w:rFonts w:ascii="Arial" w:eastAsia="Times New Roman" w:hAnsi="Arial" w:cs="Arial"/>
                <w:color w:val="000000"/>
                <w:sz w:val="18"/>
                <w:szCs w:val="18"/>
                <w:lang w:eastAsia="en-IN"/>
              </w:rPr>
            </w:pPr>
            <w:r>
              <w:rPr>
                <w:rFonts w:ascii="Calibri" w:hAnsi="Calibri"/>
                <w:color w:val="000000"/>
              </w:rPr>
              <w:t>0.53</w:t>
            </w:r>
          </w:p>
        </w:tc>
        <w:tc>
          <w:tcPr>
            <w:tcW w:w="1179" w:type="dxa"/>
            <w:tcBorders>
              <w:top w:val="nil"/>
              <w:left w:val="nil"/>
              <w:bottom w:val="single" w:sz="4" w:space="0" w:color="auto"/>
              <w:right w:val="single" w:sz="4" w:space="0" w:color="auto"/>
            </w:tcBorders>
            <w:shd w:val="clear" w:color="auto" w:fill="auto"/>
            <w:noWrap/>
            <w:vAlign w:val="bottom"/>
            <w:hideMark/>
          </w:tcPr>
          <w:p w14:paraId="3EA4651D" w14:textId="77777777" w:rsidR="00B524C4" w:rsidRPr="0010555F" w:rsidRDefault="00B524C4" w:rsidP="00A61E95">
            <w:pPr>
              <w:spacing w:after="0" w:line="240" w:lineRule="auto"/>
              <w:jc w:val="center"/>
              <w:rPr>
                <w:rFonts w:ascii="Arial" w:eastAsia="Times New Roman" w:hAnsi="Arial" w:cs="Arial"/>
                <w:color w:val="000000"/>
                <w:lang w:eastAsia="en-IN"/>
              </w:rPr>
            </w:pPr>
            <w:r w:rsidRPr="0010555F">
              <w:rPr>
                <w:rFonts w:ascii="Arial" w:eastAsia="Times New Roman" w:hAnsi="Arial" w:cs="Arial"/>
                <w:color w:val="000000"/>
                <w:lang w:eastAsia="en-IN"/>
              </w:rPr>
              <w:t>Fixed</w:t>
            </w:r>
          </w:p>
        </w:tc>
      </w:tr>
      <w:tr w:rsidR="00B524C4" w:rsidRPr="0010555F" w14:paraId="07B3692D" w14:textId="77777777" w:rsidTr="00A61E95">
        <w:trPr>
          <w:trHeight w:val="305"/>
        </w:trPr>
        <w:tc>
          <w:tcPr>
            <w:tcW w:w="1065" w:type="dxa"/>
            <w:tcBorders>
              <w:top w:val="nil"/>
              <w:left w:val="single" w:sz="4" w:space="0" w:color="auto"/>
              <w:bottom w:val="single" w:sz="4" w:space="0" w:color="auto"/>
              <w:right w:val="single" w:sz="4" w:space="0" w:color="auto"/>
            </w:tcBorders>
            <w:shd w:val="clear" w:color="auto" w:fill="auto"/>
            <w:vAlign w:val="center"/>
          </w:tcPr>
          <w:p w14:paraId="65A17499" w14:textId="77777777" w:rsidR="00B524C4" w:rsidRPr="0010555F" w:rsidRDefault="00B524C4" w:rsidP="00A61E95">
            <w:pPr>
              <w:spacing w:after="0" w:line="240" w:lineRule="auto"/>
              <w:jc w:val="center"/>
              <w:rPr>
                <w:rFonts w:ascii="Arial" w:eastAsia="Times New Roman" w:hAnsi="Arial" w:cs="Arial"/>
                <w:color w:val="000000"/>
                <w:sz w:val="18"/>
                <w:szCs w:val="18"/>
                <w:lang w:eastAsia="en-IN"/>
              </w:rPr>
            </w:pPr>
            <w:r>
              <w:rPr>
                <w:rFonts w:ascii="Arial" w:eastAsia="Times New Roman" w:hAnsi="Arial" w:cs="Arial"/>
                <w:color w:val="000000"/>
                <w:sz w:val="18"/>
                <w:szCs w:val="18"/>
                <w:lang w:eastAsia="en-IN"/>
              </w:rPr>
              <w:t>D2</w:t>
            </w:r>
          </w:p>
        </w:tc>
        <w:tc>
          <w:tcPr>
            <w:tcW w:w="5251" w:type="dxa"/>
            <w:tcBorders>
              <w:top w:val="nil"/>
              <w:left w:val="nil"/>
              <w:bottom w:val="single" w:sz="4" w:space="0" w:color="auto"/>
              <w:right w:val="single" w:sz="4" w:space="0" w:color="auto"/>
            </w:tcBorders>
            <w:shd w:val="clear" w:color="auto" w:fill="auto"/>
            <w:vAlign w:val="center"/>
            <w:hideMark/>
          </w:tcPr>
          <w:p w14:paraId="7E02FEE6" w14:textId="77777777" w:rsidR="00B524C4" w:rsidRPr="0010555F" w:rsidRDefault="00B524C4" w:rsidP="00A61E95">
            <w:pPr>
              <w:spacing w:after="0" w:line="240" w:lineRule="auto"/>
              <w:rPr>
                <w:rFonts w:ascii="Arial" w:eastAsia="Times New Roman" w:hAnsi="Arial" w:cs="Arial"/>
                <w:color w:val="000000"/>
                <w:sz w:val="18"/>
                <w:szCs w:val="18"/>
                <w:lang w:eastAsia="en-IN"/>
              </w:rPr>
            </w:pPr>
            <w:r w:rsidRPr="0010555F">
              <w:rPr>
                <w:rFonts w:ascii="Arial" w:eastAsia="Times New Roman" w:hAnsi="Arial" w:cs="Arial"/>
                <w:color w:val="000000"/>
                <w:sz w:val="18"/>
                <w:szCs w:val="18"/>
                <w:lang w:eastAsia="en-IN"/>
              </w:rPr>
              <w:t>Operating supplies</w:t>
            </w:r>
          </w:p>
        </w:tc>
        <w:tc>
          <w:tcPr>
            <w:tcW w:w="2275" w:type="dxa"/>
            <w:tcBorders>
              <w:top w:val="nil"/>
              <w:left w:val="nil"/>
              <w:bottom w:val="single" w:sz="4" w:space="0" w:color="auto"/>
              <w:right w:val="single" w:sz="4" w:space="0" w:color="auto"/>
            </w:tcBorders>
            <w:shd w:val="clear" w:color="auto" w:fill="auto"/>
            <w:vAlign w:val="bottom"/>
            <w:hideMark/>
          </w:tcPr>
          <w:p w14:paraId="53F9BE48" w14:textId="77777777" w:rsidR="00B524C4" w:rsidRPr="0010555F" w:rsidRDefault="00B524C4" w:rsidP="00A61E95">
            <w:pPr>
              <w:spacing w:after="0" w:line="240" w:lineRule="auto"/>
              <w:jc w:val="center"/>
              <w:rPr>
                <w:rFonts w:ascii="Arial" w:eastAsia="Times New Roman" w:hAnsi="Arial" w:cs="Arial"/>
                <w:color w:val="000000"/>
                <w:sz w:val="18"/>
                <w:szCs w:val="18"/>
                <w:lang w:eastAsia="en-IN"/>
              </w:rPr>
            </w:pPr>
            <w:r>
              <w:rPr>
                <w:rFonts w:ascii="Calibri" w:hAnsi="Calibri"/>
                <w:color w:val="000000"/>
              </w:rPr>
              <w:t>0.08</w:t>
            </w:r>
          </w:p>
        </w:tc>
        <w:tc>
          <w:tcPr>
            <w:tcW w:w="1179" w:type="dxa"/>
            <w:tcBorders>
              <w:top w:val="nil"/>
              <w:left w:val="nil"/>
              <w:bottom w:val="single" w:sz="4" w:space="0" w:color="auto"/>
              <w:right w:val="single" w:sz="4" w:space="0" w:color="auto"/>
            </w:tcBorders>
            <w:shd w:val="clear" w:color="auto" w:fill="auto"/>
            <w:noWrap/>
            <w:vAlign w:val="bottom"/>
            <w:hideMark/>
          </w:tcPr>
          <w:p w14:paraId="2F05AC65" w14:textId="77777777" w:rsidR="00B524C4" w:rsidRPr="0010555F" w:rsidRDefault="00B524C4" w:rsidP="00A61E95">
            <w:pPr>
              <w:spacing w:after="0" w:line="240" w:lineRule="auto"/>
              <w:jc w:val="center"/>
              <w:rPr>
                <w:rFonts w:ascii="Arial" w:eastAsia="Times New Roman" w:hAnsi="Arial" w:cs="Arial"/>
                <w:color w:val="000000"/>
                <w:lang w:eastAsia="en-IN"/>
              </w:rPr>
            </w:pPr>
            <w:r w:rsidRPr="0010555F">
              <w:rPr>
                <w:rFonts w:ascii="Arial" w:eastAsia="Times New Roman" w:hAnsi="Arial" w:cs="Arial"/>
                <w:color w:val="000000"/>
                <w:lang w:eastAsia="en-IN"/>
              </w:rPr>
              <w:t>Fixed</w:t>
            </w:r>
          </w:p>
        </w:tc>
      </w:tr>
      <w:tr w:rsidR="00B524C4" w:rsidRPr="0010555F" w14:paraId="4592D717" w14:textId="77777777" w:rsidTr="00A61E95">
        <w:trPr>
          <w:trHeight w:val="305"/>
        </w:trPr>
        <w:tc>
          <w:tcPr>
            <w:tcW w:w="1065" w:type="dxa"/>
            <w:tcBorders>
              <w:top w:val="nil"/>
              <w:left w:val="single" w:sz="4" w:space="0" w:color="auto"/>
              <w:bottom w:val="single" w:sz="4" w:space="0" w:color="auto"/>
              <w:right w:val="single" w:sz="4" w:space="0" w:color="auto"/>
            </w:tcBorders>
            <w:shd w:val="clear" w:color="auto" w:fill="auto"/>
            <w:vAlign w:val="center"/>
          </w:tcPr>
          <w:p w14:paraId="08D68598" w14:textId="77777777" w:rsidR="00B524C4" w:rsidRPr="0010555F" w:rsidRDefault="00B524C4" w:rsidP="00A61E95">
            <w:pPr>
              <w:spacing w:after="0" w:line="240" w:lineRule="auto"/>
              <w:jc w:val="center"/>
              <w:rPr>
                <w:rFonts w:ascii="Arial" w:eastAsia="Times New Roman" w:hAnsi="Arial" w:cs="Arial"/>
                <w:color w:val="000000"/>
                <w:sz w:val="18"/>
                <w:szCs w:val="18"/>
                <w:lang w:eastAsia="en-IN"/>
              </w:rPr>
            </w:pPr>
            <w:r>
              <w:rPr>
                <w:rFonts w:ascii="Arial" w:eastAsia="Times New Roman" w:hAnsi="Arial" w:cs="Arial"/>
                <w:color w:val="000000"/>
                <w:sz w:val="18"/>
                <w:szCs w:val="18"/>
                <w:lang w:eastAsia="en-IN"/>
              </w:rPr>
              <w:t>D3</w:t>
            </w:r>
          </w:p>
        </w:tc>
        <w:tc>
          <w:tcPr>
            <w:tcW w:w="5251" w:type="dxa"/>
            <w:tcBorders>
              <w:top w:val="nil"/>
              <w:left w:val="nil"/>
              <w:bottom w:val="single" w:sz="4" w:space="0" w:color="auto"/>
              <w:right w:val="single" w:sz="4" w:space="0" w:color="auto"/>
            </w:tcBorders>
            <w:shd w:val="clear" w:color="auto" w:fill="auto"/>
            <w:vAlign w:val="center"/>
            <w:hideMark/>
          </w:tcPr>
          <w:p w14:paraId="28CFCC12" w14:textId="77777777" w:rsidR="00B524C4" w:rsidRPr="0010555F" w:rsidRDefault="00B524C4" w:rsidP="00A61E95">
            <w:pPr>
              <w:spacing w:after="0" w:line="240" w:lineRule="auto"/>
              <w:rPr>
                <w:rFonts w:ascii="Arial" w:eastAsia="Times New Roman" w:hAnsi="Arial" w:cs="Arial"/>
                <w:color w:val="000000"/>
                <w:sz w:val="18"/>
                <w:szCs w:val="18"/>
                <w:lang w:eastAsia="en-IN"/>
              </w:rPr>
            </w:pPr>
            <w:r w:rsidRPr="0010555F">
              <w:rPr>
                <w:rFonts w:ascii="Arial" w:eastAsia="Times New Roman" w:hAnsi="Arial" w:cs="Arial"/>
                <w:color w:val="000000"/>
                <w:sz w:val="18"/>
                <w:szCs w:val="18"/>
                <w:lang w:eastAsia="en-IN"/>
              </w:rPr>
              <w:t>Laboratory charge</w:t>
            </w:r>
          </w:p>
        </w:tc>
        <w:tc>
          <w:tcPr>
            <w:tcW w:w="2275" w:type="dxa"/>
            <w:tcBorders>
              <w:top w:val="nil"/>
              <w:left w:val="nil"/>
              <w:bottom w:val="single" w:sz="4" w:space="0" w:color="auto"/>
              <w:right w:val="single" w:sz="4" w:space="0" w:color="auto"/>
            </w:tcBorders>
            <w:shd w:val="clear" w:color="auto" w:fill="auto"/>
            <w:vAlign w:val="bottom"/>
            <w:hideMark/>
          </w:tcPr>
          <w:p w14:paraId="46D49CB0" w14:textId="77777777" w:rsidR="00B524C4" w:rsidRPr="0010555F" w:rsidRDefault="00B524C4" w:rsidP="00A61E95">
            <w:pPr>
              <w:spacing w:after="0" w:line="240" w:lineRule="auto"/>
              <w:jc w:val="center"/>
              <w:rPr>
                <w:rFonts w:ascii="Arial" w:eastAsia="Times New Roman" w:hAnsi="Arial" w:cs="Arial"/>
                <w:color w:val="000000"/>
                <w:sz w:val="18"/>
                <w:szCs w:val="18"/>
                <w:lang w:eastAsia="en-IN"/>
              </w:rPr>
            </w:pPr>
            <w:r>
              <w:rPr>
                <w:rFonts w:ascii="Calibri" w:hAnsi="Calibri"/>
                <w:color w:val="000000"/>
              </w:rPr>
              <w:t>0.07</w:t>
            </w:r>
          </w:p>
        </w:tc>
        <w:tc>
          <w:tcPr>
            <w:tcW w:w="1179" w:type="dxa"/>
            <w:tcBorders>
              <w:top w:val="nil"/>
              <w:left w:val="nil"/>
              <w:bottom w:val="single" w:sz="4" w:space="0" w:color="auto"/>
              <w:right w:val="single" w:sz="4" w:space="0" w:color="auto"/>
            </w:tcBorders>
            <w:shd w:val="clear" w:color="auto" w:fill="auto"/>
            <w:noWrap/>
            <w:vAlign w:val="bottom"/>
            <w:hideMark/>
          </w:tcPr>
          <w:p w14:paraId="658BF715" w14:textId="77777777" w:rsidR="00B524C4" w:rsidRPr="0010555F" w:rsidRDefault="00B524C4" w:rsidP="00A61E95">
            <w:pPr>
              <w:spacing w:after="0" w:line="240" w:lineRule="auto"/>
              <w:jc w:val="center"/>
              <w:rPr>
                <w:rFonts w:ascii="Arial" w:eastAsia="Times New Roman" w:hAnsi="Arial" w:cs="Arial"/>
                <w:color w:val="000000"/>
                <w:lang w:eastAsia="en-IN"/>
              </w:rPr>
            </w:pPr>
            <w:r w:rsidRPr="0010555F">
              <w:rPr>
                <w:rFonts w:ascii="Arial" w:eastAsia="Times New Roman" w:hAnsi="Arial" w:cs="Arial"/>
                <w:color w:val="000000"/>
                <w:lang w:eastAsia="en-IN"/>
              </w:rPr>
              <w:t>Fixed</w:t>
            </w:r>
          </w:p>
        </w:tc>
      </w:tr>
      <w:tr w:rsidR="00B524C4" w:rsidRPr="0010555F" w14:paraId="454A8C5C" w14:textId="77777777" w:rsidTr="00A61E95">
        <w:trPr>
          <w:trHeight w:val="305"/>
        </w:trPr>
        <w:tc>
          <w:tcPr>
            <w:tcW w:w="1065" w:type="dxa"/>
            <w:tcBorders>
              <w:top w:val="nil"/>
              <w:left w:val="single" w:sz="4" w:space="0" w:color="auto"/>
              <w:bottom w:val="single" w:sz="4" w:space="0" w:color="auto"/>
              <w:right w:val="single" w:sz="4" w:space="0" w:color="auto"/>
            </w:tcBorders>
            <w:shd w:val="clear" w:color="auto" w:fill="auto"/>
            <w:vAlign w:val="center"/>
          </w:tcPr>
          <w:p w14:paraId="2D526DDD" w14:textId="77777777" w:rsidR="00B524C4" w:rsidRPr="0010555F" w:rsidRDefault="00B524C4" w:rsidP="00A61E95">
            <w:pPr>
              <w:spacing w:after="0" w:line="240" w:lineRule="auto"/>
              <w:jc w:val="center"/>
              <w:rPr>
                <w:rFonts w:ascii="Arial" w:eastAsia="Times New Roman" w:hAnsi="Arial" w:cs="Arial"/>
                <w:color w:val="000000"/>
                <w:sz w:val="18"/>
                <w:szCs w:val="18"/>
                <w:lang w:eastAsia="en-IN"/>
              </w:rPr>
            </w:pPr>
            <w:r>
              <w:rPr>
                <w:rFonts w:ascii="Arial" w:eastAsia="Times New Roman" w:hAnsi="Arial" w:cs="Arial"/>
                <w:color w:val="000000"/>
                <w:sz w:val="18"/>
                <w:szCs w:val="18"/>
                <w:lang w:eastAsia="en-IN"/>
              </w:rPr>
              <w:t>D4</w:t>
            </w:r>
          </w:p>
        </w:tc>
        <w:tc>
          <w:tcPr>
            <w:tcW w:w="5251" w:type="dxa"/>
            <w:tcBorders>
              <w:top w:val="nil"/>
              <w:left w:val="nil"/>
              <w:bottom w:val="single" w:sz="4" w:space="0" w:color="auto"/>
              <w:right w:val="single" w:sz="4" w:space="0" w:color="auto"/>
            </w:tcBorders>
            <w:shd w:val="clear" w:color="auto" w:fill="auto"/>
            <w:vAlign w:val="center"/>
            <w:hideMark/>
          </w:tcPr>
          <w:p w14:paraId="4E4D8F53" w14:textId="77777777" w:rsidR="00B524C4" w:rsidRPr="0010555F" w:rsidRDefault="00B524C4" w:rsidP="00A61E95">
            <w:pPr>
              <w:spacing w:after="0" w:line="240" w:lineRule="auto"/>
              <w:rPr>
                <w:rFonts w:ascii="Arial" w:eastAsia="Times New Roman" w:hAnsi="Arial" w:cs="Arial"/>
                <w:color w:val="000000"/>
                <w:sz w:val="18"/>
                <w:szCs w:val="18"/>
                <w:lang w:eastAsia="en-IN"/>
              </w:rPr>
            </w:pPr>
            <w:r w:rsidRPr="0010555F">
              <w:rPr>
                <w:rFonts w:ascii="Arial" w:eastAsia="Times New Roman" w:hAnsi="Arial" w:cs="Arial"/>
                <w:color w:val="000000"/>
                <w:sz w:val="18"/>
                <w:szCs w:val="18"/>
                <w:lang w:eastAsia="en-IN"/>
              </w:rPr>
              <w:t>P</w:t>
            </w:r>
            <w:r>
              <w:rPr>
                <w:rFonts w:ascii="Arial" w:eastAsia="Times New Roman" w:hAnsi="Arial" w:cs="Arial"/>
                <w:color w:val="000000"/>
                <w:sz w:val="18"/>
                <w:szCs w:val="18"/>
                <w:lang w:eastAsia="en-IN"/>
              </w:rPr>
              <w:t>lant Overhead Cost</w:t>
            </w:r>
          </w:p>
        </w:tc>
        <w:tc>
          <w:tcPr>
            <w:tcW w:w="2275" w:type="dxa"/>
            <w:tcBorders>
              <w:top w:val="nil"/>
              <w:left w:val="nil"/>
              <w:bottom w:val="single" w:sz="4" w:space="0" w:color="auto"/>
              <w:right w:val="single" w:sz="4" w:space="0" w:color="auto"/>
            </w:tcBorders>
            <w:shd w:val="clear" w:color="auto" w:fill="auto"/>
            <w:vAlign w:val="bottom"/>
            <w:hideMark/>
          </w:tcPr>
          <w:p w14:paraId="10804D67" w14:textId="77777777" w:rsidR="00B524C4" w:rsidRPr="0010555F" w:rsidRDefault="00B524C4" w:rsidP="00A61E95">
            <w:pPr>
              <w:spacing w:after="0" w:line="240" w:lineRule="auto"/>
              <w:jc w:val="center"/>
              <w:rPr>
                <w:rFonts w:ascii="Arial" w:eastAsia="Times New Roman" w:hAnsi="Arial" w:cs="Arial"/>
                <w:color w:val="000000"/>
                <w:sz w:val="18"/>
                <w:szCs w:val="18"/>
                <w:lang w:eastAsia="en-IN"/>
              </w:rPr>
            </w:pPr>
            <w:r>
              <w:rPr>
                <w:rFonts w:ascii="Calibri" w:hAnsi="Calibri"/>
                <w:color w:val="000000"/>
              </w:rPr>
              <w:t>0.66</w:t>
            </w:r>
          </w:p>
        </w:tc>
        <w:tc>
          <w:tcPr>
            <w:tcW w:w="1179" w:type="dxa"/>
            <w:tcBorders>
              <w:top w:val="nil"/>
              <w:left w:val="nil"/>
              <w:bottom w:val="single" w:sz="4" w:space="0" w:color="auto"/>
              <w:right w:val="single" w:sz="4" w:space="0" w:color="auto"/>
            </w:tcBorders>
            <w:shd w:val="clear" w:color="auto" w:fill="auto"/>
            <w:noWrap/>
            <w:vAlign w:val="bottom"/>
            <w:hideMark/>
          </w:tcPr>
          <w:p w14:paraId="252631A0" w14:textId="77777777" w:rsidR="00B524C4" w:rsidRPr="0010555F" w:rsidRDefault="00B524C4" w:rsidP="00A61E95">
            <w:pPr>
              <w:spacing w:after="0" w:line="240" w:lineRule="auto"/>
              <w:jc w:val="center"/>
              <w:rPr>
                <w:rFonts w:ascii="Arial" w:eastAsia="Times New Roman" w:hAnsi="Arial" w:cs="Arial"/>
                <w:color w:val="000000"/>
                <w:lang w:eastAsia="en-IN"/>
              </w:rPr>
            </w:pPr>
            <w:r w:rsidRPr="0010555F">
              <w:rPr>
                <w:rFonts w:ascii="Arial" w:eastAsia="Times New Roman" w:hAnsi="Arial" w:cs="Arial"/>
                <w:color w:val="000000"/>
                <w:lang w:eastAsia="en-IN"/>
              </w:rPr>
              <w:t>Fixed</w:t>
            </w:r>
          </w:p>
        </w:tc>
      </w:tr>
      <w:tr w:rsidR="00B524C4" w:rsidRPr="0010555F" w14:paraId="2AB07E67" w14:textId="77777777" w:rsidTr="00A61E95">
        <w:trPr>
          <w:trHeight w:val="305"/>
        </w:trPr>
        <w:tc>
          <w:tcPr>
            <w:tcW w:w="1065" w:type="dxa"/>
            <w:tcBorders>
              <w:top w:val="nil"/>
              <w:left w:val="single" w:sz="4" w:space="0" w:color="auto"/>
              <w:bottom w:val="single" w:sz="4" w:space="0" w:color="auto"/>
              <w:right w:val="single" w:sz="4" w:space="0" w:color="auto"/>
            </w:tcBorders>
            <w:shd w:val="clear" w:color="auto" w:fill="auto"/>
            <w:vAlign w:val="center"/>
          </w:tcPr>
          <w:p w14:paraId="57F778F7" w14:textId="77777777" w:rsidR="00B524C4" w:rsidRPr="0010555F" w:rsidRDefault="00B524C4" w:rsidP="00A61E95">
            <w:pPr>
              <w:spacing w:after="0" w:line="240" w:lineRule="auto"/>
              <w:jc w:val="center"/>
              <w:rPr>
                <w:rFonts w:ascii="Arial" w:eastAsia="Times New Roman" w:hAnsi="Arial" w:cs="Arial"/>
                <w:color w:val="000000"/>
                <w:sz w:val="18"/>
                <w:szCs w:val="18"/>
                <w:lang w:eastAsia="en-IN"/>
              </w:rPr>
            </w:pPr>
            <w:r>
              <w:rPr>
                <w:rFonts w:ascii="Arial" w:eastAsia="Times New Roman" w:hAnsi="Arial" w:cs="Arial"/>
                <w:color w:val="000000"/>
                <w:sz w:val="18"/>
                <w:szCs w:val="18"/>
                <w:lang w:eastAsia="en-IN"/>
              </w:rPr>
              <w:t>D5</w:t>
            </w:r>
          </w:p>
        </w:tc>
        <w:tc>
          <w:tcPr>
            <w:tcW w:w="5251" w:type="dxa"/>
            <w:tcBorders>
              <w:top w:val="nil"/>
              <w:left w:val="nil"/>
              <w:bottom w:val="single" w:sz="4" w:space="0" w:color="auto"/>
              <w:right w:val="single" w:sz="4" w:space="0" w:color="auto"/>
            </w:tcBorders>
            <w:shd w:val="clear" w:color="auto" w:fill="auto"/>
            <w:vAlign w:val="center"/>
            <w:hideMark/>
          </w:tcPr>
          <w:p w14:paraId="4BE889E0" w14:textId="77777777" w:rsidR="00B524C4" w:rsidRPr="0010555F" w:rsidRDefault="00B524C4" w:rsidP="00A61E95">
            <w:pPr>
              <w:spacing w:after="0" w:line="240" w:lineRule="auto"/>
              <w:rPr>
                <w:rFonts w:ascii="Arial" w:eastAsia="Times New Roman" w:hAnsi="Arial" w:cs="Arial"/>
                <w:color w:val="000000"/>
                <w:sz w:val="18"/>
                <w:szCs w:val="18"/>
                <w:lang w:eastAsia="en-IN"/>
              </w:rPr>
            </w:pPr>
            <w:r w:rsidRPr="0010555F">
              <w:rPr>
                <w:rFonts w:ascii="Arial" w:eastAsia="Times New Roman" w:hAnsi="Arial" w:cs="Arial"/>
                <w:color w:val="000000"/>
                <w:sz w:val="18"/>
                <w:szCs w:val="18"/>
                <w:lang w:eastAsia="en-IN"/>
              </w:rPr>
              <w:t>Administrativ</w:t>
            </w:r>
            <w:r>
              <w:rPr>
                <w:rFonts w:ascii="Arial" w:eastAsia="Times New Roman" w:hAnsi="Arial" w:cs="Arial"/>
                <w:color w:val="000000"/>
                <w:sz w:val="18"/>
                <w:szCs w:val="18"/>
                <w:lang w:eastAsia="en-IN"/>
              </w:rPr>
              <w:t>e Cost</w:t>
            </w:r>
          </w:p>
        </w:tc>
        <w:tc>
          <w:tcPr>
            <w:tcW w:w="2275" w:type="dxa"/>
            <w:tcBorders>
              <w:top w:val="nil"/>
              <w:left w:val="nil"/>
              <w:bottom w:val="single" w:sz="4" w:space="0" w:color="auto"/>
              <w:right w:val="single" w:sz="4" w:space="0" w:color="auto"/>
            </w:tcBorders>
            <w:shd w:val="clear" w:color="auto" w:fill="auto"/>
            <w:vAlign w:val="bottom"/>
            <w:hideMark/>
          </w:tcPr>
          <w:p w14:paraId="32FE30AA" w14:textId="77777777" w:rsidR="00B524C4" w:rsidRPr="0010555F" w:rsidRDefault="00B524C4" w:rsidP="00A61E95">
            <w:pPr>
              <w:spacing w:after="0" w:line="240" w:lineRule="auto"/>
              <w:jc w:val="center"/>
              <w:rPr>
                <w:rFonts w:ascii="Arial" w:eastAsia="Times New Roman" w:hAnsi="Arial" w:cs="Arial"/>
                <w:color w:val="000000"/>
                <w:sz w:val="18"/>
                <w:szCs w:val="18"/>
                <w:lang w:eastAsia="en-IN"/>
              </w:rPr>
            </w:pPr>
            <w:r>
              <w:rPr>
                <w:rFonts w:ascii="Calibri" w:hAnsi="Calibri"/>
                <w:color w:val="000000"/>
              </w:rPr>
              <w:t>0.11</w:t>
            </w:r>
          </w:p>
        </w:tc>
        <w:tc>
          <w:tcPr>
            <w:tcW w:w="1179" w:type="dxa"/>
            <w:tcBorders>
              <w:top w:val="nil"/>
              <w:left w:val="nil"/>
              <w:bottom w:val="single" w:sz="4" w:space="0" w:color="auto"/>
              <w:right w:val="single" w:sz="4" w:space="0" w:color="auto"/>
            </w:tcBorders>
            <w:shd w:val="clear" w:color="auto" w:fill="auto"/>
            <w:noWrap/>
            <w:vAlign w:val="bottom"/>
            <w:hideMark/>
          </w:tcPr>
          <w:p w14:paraId="5C9DBEE0" w14:textId="77777777" w:rsidR="00B524C4" w:rsidRPr="0010555F" w:rsidRDefault="00B524C4" w:rsidP="00A61E95">
            <w:pPr>
              <w:spacing w:after="0" w:line="240" w:lineRule="auto"/>
              <w:jc w:val="center"/>
              <w:rPr>
                <w:rFonts w:ascii="Arial" w:eastAsia="Times New Roman" w:hAnsi="Arial" w:cs="Arial"/>
                <w:color w:val="000000"/>
                <w:lang w:eastAsia="en-IN"/>
              </w:rPr>
            </w:pPr>
            <w:r w:rsidRPr="0010555F">
              <w:rPr>
                <w:rFonts w:ascii="Arial" w:eastAsia="Times New Roman" w:hAnsi="Arial" w:cs="Arial"/>
                <w:color w:val="000000"/>
                <w:lang w:eastAsia="en-IN"/>
              </w:rPr>
              <w:t>Fixed</w:t>
            </w:r>
          </w:p>
        </w:tc>
      </w:tr>
      <w:tr w:rsidR="00B524C4" w:rsidRPr="0010555F" w14:paraId="26892875" w14:textId="77777777" w:rsidTr="00A61E95">
        <w:trPr>
          <w:trHeight w:val="305"/>
        </w:trPr>
        <w:tc>
          <w:tcPr>
            <w:tcW w:w="1065" w:type="dxa"/>
            <w:tcBorders>
              <w:top w:val="nil"/>
              <w:left w:val="single" w:sz="4" w:space="0" w:color="auto"/>
              <w:bottom w:val="single" w:sz="4" w:space="0" w:color="auto"/>
              <w:right w:val="single" w:sz="4" w:space="0" w:color="auto"/>
            </w:tcBorders>
            <w:shd w:val="clear" w:color="000000" w:fill="A9D08E"/>
            <w:vAlign w:val="center"/>
            <w:hideMark/>
          </w:tcPr>
          <w:p w14:paraId="4FEE05E4" w14:textId="77777777" w:rsidR="00B524C4" w:rsidRPr="0010555F" w:rsidRDefault="00B524C4" w:rsidP="00A61E95">
            <w:pPr>
              <w:spacing w:after="0" w:line="240" w:lineRule="auto"/>
              <w:rPr>
                <w:rFonts w:ascii="Arial" w:eastAsia="Times New Roman" w:hAnsi="Arial" w:cs="Arial"/>
                <w:b/>
                <w:bCs/>
                <w:color w:val="000000"/>
                <w:sz w:val="18"/>
                <w:szCs w:val="18"/>
                <w:lang w:eastAsia="en-IN"/>
              </w:rPr>
            </w:pPr>
            <w:r>
              <w:rPr>
                <w:rFonts w:ascii="Arial" w:eastAsia="Times New Roman" w:hAnsi="Arial" w:cs="Arial"/>
                <w:b/>
                <w:bCs/>
                <w:color w:val="000000"/>
                <w:sz w:val="18"/>
                <w:szCs w:val="18"/>
                <w:lang w:eastAsia="en-IN"/>
              </w:rPr>
              <w:t xml:space="preserve">      E</w:t>
            </w:r>
          </w:p>
        </w:tc>
        <w:tc>
          <w:tcPr>
            <w:tcW w:w="5251" w:type="dxa"/>
            <w:tcBorders>
              <w:top w:val="nil"/>
              <w:left w:val="nil"/>
              <w:bottom w:val="single" w:sz="4" w:space="0" w:color="auto"/>
              <w:right w:val="single" w:sz="4" w:space="0" w:color="auto"/>
            </w:tcBorders>
            <w:shd w:val="clear" w:color="000000" w:fill="A9D08E"/>
            <w:vAlign w:val="center"/>
            <w:hideMark/>
          </w:tcPr>
          <w:p w14:paraId="7964D8D0" w14:textId="77777777" w:rsidR="00B524C4" w:rsidRPr="0010555F" w:rsidRDefault="00B524C4" w:rsidP="00A61E95">
            <w:pPr>
              <w:spacing w:after="0" w:line="240" w:lineRule="auto"/>
              <w:ind w:firstLineChars="100" w:firstLine="181"/>
              <w:rPr>
                <w:rFonts w:ascii="Arial" w:eastAsia="Times New Roman" w:hAnsi="Arial" w:cs="Arial"/>
                <w:b/>
                <w:bCs/>
                <w:color w:val="000000"/>
                <w:sz w:val="18"/>
                <w:szCs w:val="18"/>
                <w:lang w:eastAsia="en-IN"/>
              </w:rPr>
            </w:pPr>
            <w:r w:rsidRPr="0010555F">
              <w:rPr>
                <w:rFonts w:ascii="Arial" w:eastAsia="Times New Roman" w:hAnsi="Arial" w:cs="Arial"/>
                <w:b/>
                <w:bCs/>
                <w:color w:val="000000"/>
                <w:sz w:val="18"/>
                <w:szCs w:val="18"/>
                <w:lang w:eastAsia="en-IN"/>
              </w:rPr>
              <w:t>Selling Overheads</w:t>
            </w:r>
          </w:p>
        </w:tc>
        <w:tc>
          <w:tcPr>
            <w:tcW w:w="2275" w:type="dxa"/>
            <w:tcBorders>
              <w:top w:val="nil"/>
              <w:left w:val="nil"/>
              <w:bottom w:val="single" w:sz="4" w:space="0" w:color="auto"/>
              <w:right w:val="single" w:sz="4" w:space="0" w:color="auto"/>
            </w:tcBorders>
            <w:shd w:val="clear" w:color="000000" w:fill="A9D08E"/>
            <w:vAlign w:val="bottom"/>
            <w:hideMark/>
          </w:tcPr>
          <w:p w14:paraId="2CDE8D5D" w14:textId="77777777" w:rsidR="00B524C4" w:rsidRPr="0010555F" w:rsidRDefault="00B524C4" w:rsidP="00A61E95">
            <w:pPr>
              <w:spacing w:after="0" w:line="240" w:lineRule="auto"/>
              <w:jc w:val="center"/>
              <w:rPr>
                <w:rFonts w:ascii="Arial" w:eastAsia="Times New Roman" w:hAnsi="Arial" w:cs="Arial"/>
                <w:b/>
                <w:bCs/>
                <w:color w:val="000000"/>
                <w:sz w:val="18"/>
                <w:szCs w:val="18"/>
                <w:lang w:eastAsia="en-IN"/>
              </w:rPr>
            </w:pPr>
            <w:r>
              <w:rPr>
                <w:rFonts w:ascii="Calibri" w:hAnsi="Calibri"/>
                <w:color w:val="000000"/>
              </w:rPr>
              <w:t>8.42</w:t>
            </w:r>
          </w:p>
        </w:tc>
        <w:tc>
          <w:tcPr>
            <w:tcW w:w="1179" w:type="dxa"/>
            <w:tcBorders>
              <w:top w:val="nil"/>
              <w:left w:val="nil"/>
              <w:bottom w:val="single" w:sz="4" w:space="0" w:color="auto"/>
              <w:right w:val="single" w:sz="4" w:space="0" w:color="auto"/>
            </w:tcBorders>
            <w:shd w:val="clear" w:color="auto" w:fill="auto"/>
            <w:noWrap/>
            <w:vAlign w:val="bottom"/>
            <w:hideMark/>
          </w:tcPr>
          <w:p w14:paraId="70E1EE8A" w14:textId="77777777" w:rsidR="00B524C4" w:rsidRPr="0010555F" w:rsidRDefault="00B524C4" w:rsidP="00A61E95">
            <w:pPr>
              <w:spacing w:after="0" w:line="240" w:lineRule="auto"/>
              <w:rPr>
                <w:rFonts w:ascii="Arial" w:eastAsia="Times New Roman" w:hAnsi="Arial" w:cs="Arial"/>
                <w:color w:val="000000"/>
                <w:lang w:eastAsia="en-IN"/>
              </w:rPr>
            </w:pPr>
            <w:r w:rsidRPr="0010555F">
              <w:rPr>
                <w:rFonts w:ascii="Arial" w:eastAsia="Times New Roman" w:hAnsi="Arial" w:cs="Arial"/>
                <w:color w:val="000000"/>
                <w:lang w:eastAsia="en-IN"/>
              </w:rPr>
              <w:t> </w:t>
            </w:r>
          </w:p>
        </w:tc>
      </w:tr>
      <w:tr w:rsidR="00B524C4" w:rsidRPr="0010555F" w14:paraId="413CA2FF" w14:textId="77777777" w:rsidTr="00A61E95">
        <w:trPr>
          <w:trHeight w:val="305"/>
        </w:trPr>
        <w:tc>
          <w:tcPr>
            <w:tcW w:w="1065" w:type="dxa"/>
            <w:tcBorders>
              <w:top w:val="nil"/>
              <w:left w:val="single" w:sz="4" w:space="0" w:color="auto"/>
              <w:bottom w:val="single" w:sz="4" w:space="0" w:color="auto"/>
              <w:right w:val="single" w:sz="4" w:space="0" w:color="auto"/>
            </w:tcBorders>
            <w:shd w:val="clear" w:color="000000" w:fill="F4B084"/>
            <w:vAlign w:val="center"/>
            <w:hideMark/>
          </w:tcPr>
          <w:p w14:paraId="76E1E1F3" w14:textId="77777777" w:rsidR="00B524C4" w:rsidRPr="0010555F" w:rsidRDefault="00B524C4" w:rsidP="00A61E95">
            <w:pPr>
              <w:spacing w:after="0" w:line="240" w:lineRule="auto"/>
              <w:rPr>
                <w:rFonts w:ascii="Arial" w:eastAsia="Times New Roman" w:hAnsi="Arial" w:cs="Arial"/>
                <w:color w:val="000000"/>
                <w:sz w:val="18"/>
                <w:szCs w:val="18"/>
                <w:lang w:eastAsia="en-IN"/>
              </w:rPr>
            </w:pPr>
            <w:r w:rsidRPr="0010555F">
              <w:rPr>
                <w:rFonts w:ascii="Arial" w:eastAsia="Times New Roman" w:hAnsi="Arial" w:cs="Arial"/>
                <w:color w:val="000000"/>
                <w:sz w:val="18"/>
                <w:szCs w:val="18"/>
                <w:lang w:eastAsia="en-IN"/>
              </w:rPr>
              <w:t> </w:t>
            </w:r>
          </w:p>
        </w:tc>
        <w:tc>
          <w:tcPr>
            <w:tcW w:w="5251" w:type="dxa"/>
            <w:tcBorders>
              <w:top w:val="nil"/>
              <w:left w:val="nil"/>
              <w:bottom w:val="single" w:sz="4" w:space="0" w:color="auto"/>
              <w:right w:val="single" w:sz="4" w:space="0" w:color="auto"/>
            </w:tcBorders>
            <w:shd w:val="clear" w:color="000000" w:fill="F4B084"/>
            <w:vAlign w:val="center"/>
            <w:hideMark/>
          </w:tcPr>
          <w:p w14:paraId="52A61220" w14:textId="77777777" w:rsidR="00B524C4" w:rsidRPr="0010555F" w:rsidRDefault="00B524C4" w:rsidP="00A61E95">
            <w:pPr>
              <w:spacing w:after="0" w:line="240" w:lineRule="auto"/>
              <w:ind w:firstLineChars="100" w:firstLine="181"/>
              <w:rPr>
                <w:rFonts w:ascii="Arial" w:eastAsia="Times New Roman" w:hAnsi="Arial" w:cs="Arial"/>
                <w:b/>
                <w:bCs/>
                <w:color w:val="000000"/>
                <w:sz w:val="18"/>
                <w:szCs w:val="18"/>
                <w:lang w:eastAsia="en-IN"/>
              </w:rPr>
            </w:pPr>
            <w:r w:rsidRPr="0010555F">
              <w:rPr>
                <w:rFonts w:ascii="Arial" w:eastAsia="Times New Roman" w:hAnsi="Arial" w:cs="Arial"/>
                <w:b/>
                <w:bCs/>
                <w:color w:val="000000"/>
                <w:sz w:val="18"/>
                <w:szCs w:val="18"/>
                <w:lang w:eastAsia="en-IN"/>
              </w:rPr>
              <w:t>Total Production Cost</w:t>
            </w:r>
            <w:r>
              <w:rPr>
                <w:rFonts w:ascii="Arial" w:eastAsia="Times New Roman" w:hAnsi="Arial" w:cs="Arial"/>
                <w:b/>
                <w:bCs/>
                <w:color w:val="000000"/>
                <w:sz w:val="18"/>
                <w:szCs w:val="18"/>
                <w:lang w:eastAsia="en-IN"/>
              </w:rPr>
              <w:t xml:space="preserve"> (C+D+E)</w:t>
            </w:r>
          </w:p>
        </w:tc>
        <w:tc>
          <w:tcPr>
            <w:tcW w:w="2275" w:type="dxa"/>
            <w:tcBorders>
              <w:top w:val="nil"/>
              <w:left w:val="nil"/>
              <w:bottom w:val="single" w:sz="4" w:space="0" w:color="auto"/>
              <w:right w:val="single" w:sz="4" w:space="0" w:color="auto"/>
            </w:tcBorders>
            <w:shd w:val="clear" w:color="000000" w:fill="F4B084"/>
            <w:vAlign w:val="bottom"/>
            <w:hideMark/>
          </w:tcPr>
          <w:p w14:paraId="4812305D" w14:textId="77777777" w:rsidR="00B524C4" w:rsidRPr="00330A91" w:rsidRDefault="00B524C4" w:rsidP="00A61E95">
            <w:pPr>
              <w:spacing w:after="0" w:line="240" w:lineRule="auto"/>
              <w:jc w:val="center"/>
              <w:rPr>
                <w:rFonts w:ascii="Arial" w:eastAsia="Times New Roman" w:hAnsi="Arial" w:cs="Arial"/>
                <w:b/>
                <w:bCs/>
                <w:color w:val="000000"/>
                <w:sz w:val="18"/>
                <w:szCs w:val="18"/>
                <w:lang w:eastAsia="en-IN"/>
              </w:rPr>
            </w:pPr>
            <w:r w:rsidRPr="00330A91">
              <w:rPr>
                <w:rFonts w:ascii="Calibri" w:hAnsi="Calibri"/>
                <w:b/>
                <w:bCs/>
                <w:color w:val="000000"/>
              </w:rPr>
              <w:t>73.20</w:t>
            </w:r>
          </w:p>
        </w:tc>
        <w:tc>
          <w:tcPr>
            <w:tcW w:w="1179" w:type="dxa"/>
            <w:tcBorders>
              <w:top w:val="nil"/>
              <w:left w:val="nil"/>
              <w:bottom w:val="single" w:sz="4" w:space="0" w:color="auto"/>
              <w:right w:val="single" w:sz="4" w:space="0" w:color="auto"/>
            </w:tcBorders>
            <w:shd w:val="clear" w:color="auto" w:fill="auto"/>
            <w:noWrap/>
            <w:vAlign w:val="bottom"/>
            <w:hideMark/>
          </w:tcPr>
          <w:p w14:paraId="7CD63859" w14:textId="77777777" w:rsidR="00B524C4" w:rsidRPr="0010555F" w:rsidRDefault="00B524C4" w:rsidP="00A61E95">
            <w:pPr>
              <w:spacing w:after="0" w:line="240" w:lineRule="auto"/>
              <w:rPr>
                <w:rFonts w:ascii="Arial" w:eastAsia="Times New Roman" w:hAnsi="Arial" w:cs="Arial"/>
                <w:color w:val="000000"/>
                <w:lang w:eastAsia="en-IN"/>
              </w:rPr>
            </w:pPr>
            <w:r w:rsidRPr="0010555F">
              <w:rPr>
                <w:rFonts w:ascii="Arial" w:eastAsia="Times New Roman" w:hAnsi="Arial" w:cs="Arial"/>
                <w:color w:val="000000"/>
                <w:lang w:eastAsia="en-IN"/>
              </w:rPr>
              <w:t> </w:t>
            </w:r>
          </w:p>
        </w:tc>
      </w:tr>
    </w:tbl>
    <w:p w14:paraId="4E45E36F" w14:textId="77777777" w:rsidR="00B524C4" w:rsidRPr="00CB1DB6" w:rsidRDefault="00B524C4" w:rsidP="00B524C4">
      <w:pPr>
        <w:pStyle w:val="ListParagraph"/>
        <w:tabs>
          <w:tab w:val="left" w:pos="1365"/>
        </w:tabs>
        <w:spacing w:line="360" w:lineRule="auto"/>
        <w:ind w:left="2160" w:firstLine="0"/>
        <w:rPr>
          <w:b/>
          <w:bCs/>
          <w:i/>
          <w:iCs/>
          <w:sz w:val="20"/>
          <w:szCs w:val="20"/>
        </w:rPr>
      </w:pPr>
    </w:p>
    <w:p w14:paraId="6A32E826" w14:textId="77777777" w:rsidR="00B524C4" w:rsidRPr="00CB1DB6" w:rsidRDefault="00B524C4" w:rsidP="00B524C4">
      <w:pPr>
        <w:pStyle w:val="ListParagraph"/>
        <w:tabs>
          <w:tab w:val="left" w:pos="1365"/>
        </w:tabs>
        <w:spacing w:line="360" w:lineRule="auto"/>
        <w:ind w:left="2160" w:firstLine="0"/>
        <w:jc w:val="right"/>
        <w:rPr>
          <w:b/>
          <w:bCs/>
          <w:i/>
          <w:iCs/>
          <w:sz w:val="20"/>
          <w:szCs w:val="20"/>
        </w:rPr>
      </w:pPr>
      <w:r>
        <w:rPr>
          <w:i/>
          <w:iCs/>
          <w:sz w:val="20"/>
          <w:szCs w:val="20"/>
        </w:rPr>
        <w:t>*</w:t>
      </w:r>
      <w:r>
        <w:rPr>
          <w:i/>
          <w:iCs/>
          <w:sz w:val="20"/>
          <w:szCs w:val="20"/>
        </w:rPr>
        <w:tab/>
      </w:r>
      <w:r w:rsidRPr="00CB1DB6">
        <w:rPr>
          <w:i/>
          <w:iCs/>
          <w:sz w:val="20"/>
          <w:szCs w:val="20"/>
        </w:rPr>
        <w:t>The Overall Cost accuracy is ± 25-30%.</w:t>
      </w:r>
    </w:p>
    <w:p w14:paraId="3E00D6F1" w14:textId="77777777" w:rsidR="00B524C4" w:rsidRDefault="00B524C4" w:rsidP="00B524C4">
      <w:pPr>
        <w:tabs>
          <w:tab w:val="left" w:pos="1365"/>
        </w:tabs>
        <w:spacing w:line="360" w:lineRule="auto"/>
        <w:jc w:val="both"/>
        <w:rPr>
          <w:rFonts w:ascii="Arial" w:eastAsia="Arial" w:hAnsi="Arial" w:cs="Arial"/>
          <w:b/>
          <w:bCs/>
          <w:sz w:val="24"/>
          <w:szCs w:val="24"/>
          <w:lang w:val="en-US"/>
        </w:rPr>
      </w:pPr>
    </w:p>
    <w:p w14:paraId="4142ACEC" w14:textId="77777777" w:rsidR="00B524C4" w:rsidRPr="000B6683" w:rsidRDefault="00B524C4" w:rsidP="00B524C4">
      <w:pPr>
        <w:tabs>
          <w:tab w:val="left" w:pos="1365"/>
        </w:tabs>
        <w:spacing w:line="360" w:lineRule="auto"/>
        <w:jc w:val="both"/>
        <w:rPr>
          <w:rFonts w:ascii="Arial" w:hAnsi="Arial" w:cs="Arial"/>
          <w:sz w:val="24"/>
          <w:szCs w:val="24"/>
        </w:rPr>
      </w:pPr>
      <w:r>
        <w:rPr>
          <w:rFonts w:ascii="Arial" w:eastAsia="Arial" w:hAnsi="Arial" w:cs="Arial"/>
          <w:b/>
          <w:bCs/>
          <w:sz w:val="24"/>
          <w:szCs w:val="24"/>
          <w:lang w:val="en-US"/>
        </w:rPr>
        <w:t>5.5. Payback Period:</w:t>
      </w:r>
      <w:r w:rsidRPr="001E0939">
        <w:t xml:space="preserve"> </w:t>
      </w:r>
    </w:p>
    <w:tbl>
      <w:tblPr>
        <w:tblW w:w="10359" w:type="dxa"/>
        <w:tblLook w:val="04A0" w:firstRow="1" w:lastRow="0" w:firstColumn="1" w:lastColumn="0" w:noHBand="0" w:noVBand="1"/>
      </w:tblPr>
      <w:tblGrid>
        <w:gridCol w:w="5224"/>
        <w:gridCol w:w="5135"/>
      </w:tblGrid>
      <w:tr w:rsidR="00B524C4" w:rsidRPr="00425BF5" w14:paraId="6FA70EBE" w14:textId="77777777" w:rsidTr="00A61E95">
        <w:trPr>
          <w:trHeight w:val="326"/>
        </w:trPr>
        <w:tc>
          <w:tcPr>
            <w:tcW w:w="10359" w:type="dxa"/>
            <w:gridSpan w:val="2"/>
            <w:tcBorders>
              <w:top w:val="single" w:sz="4" w:space="0" w:color="auto"/>
              <w:left w:val="single" w:sz="4" w:space="0" w:color="auto"/>
              <w:bottom w:val="single" w:sz="4" w:space="0" w:color="auto"/>
              <w:right w:val="single" w:sz="4" w:space="0" w:color="auto"/>
            </w:tcBorders>
            <w:shd w:val="clear" w:color="auto" w:fill="A8D08D" w:themeFill="accent6" w:themeFillTint="99"/>
            <w:noWrap/>
            <w:vAlign w:val="bottom"/>
            <w:hideMark/>
          </w:tcPr>
          <w:p w14:paraId="35F0BD9D" w14:textId="77777777" w:rsidR="00B524C4" w:rsidRPr="00425BF5" w:rsidRDefault="00B524C4" w:rsidP="00A61E95">
            <w:pPr>
              <w:spacing w:after="0" w:line="240" w:lineRule="auto"/>
              <w:jc w:val="center"/>
              <w:rPr>
                <w:rFonts w:ascii="Arial" w:eastAsia="Times New Roman" w:hAnsi="Arial" w:cs="Arial"/>
                <w:b/>
                <w:bCs/>
                <w:color w:val="000000"/>
                <w:sz w:val="24"/>
                <w:szCs w:val="24"/>
                <w:lang w:val="en-US"/>
              </w:rPr>
            </w:pPr>
            <w:r w:rsidRPr="00425BF5">
              <w:rPr>
                <w:rFonts w:ascii="Arial" w:eastAsia="Times New Roman" w:hAnsi="Arial" w:cs="Arial"/>
                <w:b/>
                <w:bCs/>
                <w:color w:val="000000"/>
                <w:sz w:val="24"/>
                <w:szCs w:val="24"/>
                <w:lang w:val="en-US"/>
              </w:rPr>
              <w:t>PROFITABILITY PARAMETER</w:t>
            </w:r>
          </w:p>
        </w:tc>
      </w:tr>
      <w:tr w:rsidR="00B524C4" w:rsidRPr="00425BF5" w14:paraId="7E2AAA19" w14:textId="77777777" w:rsidTr="00A61E95">
        <w:trPr>
          <w:trHeight w:val="326"/>
        </w:trPr>
        <w:tc>
          <w:tcPr>
            <w:tcW w:w="5224" w:type="dxa"/>
            <w:tcBorders>
              <w:top w:val="nil"/>
              <w:left w:val="single" w:sz="4" w:space="0" w:color="auto"/>
              <w:bottom w:val="single" w:sz="4" w:space="0" w:color="auto"/>
              <w:right w:val="single" w:sz="4" w:space="0" w:color="auto"/>
            </w:tcBorders>
            <w:shd w:val="clear" w:color="000000" w:fill="FFFFFF"/>
            <w:vAlign w:val="center"/>
            <w:hideMark/>
          </w:tcPr>
          <w:p w14:paraId="76ED7FA3" w14:textId="77777777" w:rsidR="00B524C4" w:rsidRPr="00425BF5" w:rsidRDefault="00B524C4" w:rsidP="00A61E95">
            <w:pPr>
              <w:spacing w:after="0" w:line="240" w:lineRule="auto"/>
              <w:rPr>
                <w:rFonts w:ascii="Arial" w:eastAsia="Times New Roman" w:hAnsi="Arial" w:cs="Arial"/>
                <w:b/>
                <w:bCs/>
                <w:color w:val="000000"/>
                <w:sz w:val="24"/>
                <w:szCs w:val="24"/>
                <w:lang w:val="en-US"/>
              </w:rPr>
            </w:pPr>
            <w:r w:rsidRPr="00425BF5">
              <w:rPr>
                <w:rFonts w:ascii="Arial" w:eastAsia="Times New Roman" w:hAnsi="Arial" w:cs="Arial"/>
                <w:b/>
                <w:bCs/>
                <w:color w:val="000000"/>
                <w:sz w:val="24"/>
                <w:szCs w:val="24"/>
                <w:lang w:val="en-US"/>
              </w:rPr>
              <w:t> </w:t>
            </w:r>
          </w:p>
        </w:tc>
        <w:tc>
          <w:tcPr>
            <w:tcW w:w="5135" w:type="dxa"/>
            <w:tcBorders>
              <w:top w:val="nil"/>
              <w:left w:val="nil"/>
              <w:bottom w:val="single" w:sz="4" w:space="0" w:color="auto"/>
              <w:right w:val="single" w:sz="4" w:space="0" w:color="auto"/>
            </w:tcBorders>
            <w:shd w:val="clear" w:color="000000" w:fill="FFFFFF"/>
            <w:vAlign w:val="center"/>
            <w:hideMark/>
          </w:tcPr>
          <w:p w14:paraId="104690B8" w14:textId="77777777" w:rsidR="00B524C4" w:rsidRPr="00425BF5" w:rsidRDefault="00B524C4" w:rsidP="00A61E95">
            <w:pPr>
              <w:spacing w:after="0" w:line="240" w:lineRule="auto"/>
              <w:jc w:val="center"/>
              <w:rPr>
                <w:rFonts w:ascii="Arial" w:eastAsia="Times New Roman" w:hAnsi="Arial" w:cs="Arial"/>
                <w:b/>
                <w:bCs/>
                <w:color w:val="000000"/>
                <w:sz w:val="24"/>
                <w:szCs w:val="24"/>
                <w:lang w:val="en-US"/>
              </w:rPr>
            </w:pPr>
            <w:r w:rsidRPr="00425BF5">
              <w:rPr>
                <w:rFonts w:ascii="Arial" w:eastAsia="Times New Roman" w:hAnsi="Arial" w:cs="Arial"/>
                <w:b/>
                <w:bCs/>
                <w:color w:val="000000"/>
                <w:sz w:val="24"/>
                <w:szCs w:val="24"/>
              </w:rPr>
              <w:t>Value (USD Million)</w:t>
            </w:r>
          </w:p>
        </w:tc>
      </w:tr>
      <w:tr w:rsidR="00B524C4" w:rsidRPr="00425BF5" w14:paraId="193EF2D8" w14:textId="77777777" w:rsidTr="00A61E95">
        <w:trPr>
          <w:trHeight w:val="449"/>
        </w:trPr>
        <w:tc>
          <w:tcPr>
            <w:tcW w:w="5224" w:type="dxa"/>
            <w:tcBorders>
              <w:top w:val="nil"/>
              <w:left w:val="single" w:sz="4" w:space="0" w:color="auto"/>
              <w:bottom w:val="single" w:sz="4" w:space="0" w:color="auto"/>
              <w:right w:val="single" w:sz="4" w:space="0" w:color="auto"/>
            </w:tcBorders>
            <w:shd w:val="clear" w:color="000000" w:fill="FFFFFF"/>
            <w:vAlign w:val="center"/>
            <w:hideMark/>
          </w:tcPr>
          <w:p w14:paraId="45CC7752" w14:textId="77777777" w:rsidR="00B524C4" w:rsidRDefault="00B524C4" w:rsidP="00A61E95">
            <w:pPr>
              <w:spacing w:after="0" w:line="240" w:lineRule="auto"/>
              <w:rPr>
                <w:rFonts w:ascii="Arial" w:eastAsia="Times New Roman" w:hAnsi="Arial" w:cs="Arial"/>
                <w:b/>
                <w:bCs/>
                <w:color w:val="000000"/>
                <w:sz w:val="24"/>
                <w:szCs w:val="24"/>
              </w:rPr>
            </w:pPr>
            <w:r w:rsidRPr="00425BF5">
              <w:rPr>
                <w:rFonts w:ascii="Arial" w:eastAsia="Times New Roman" w:hAnsi="Arial" w:cs="Arial"/>
                <w:b/>
                <w:bCs/>
                <w:color w:val="000000"/>
                <w:sz w:val="24"/>
                <w:szCs w:val="24"/>
              </w:rPr>
              <w:t>NPV @ 1</w:t>
            </w:r>
            <w:r>
              <w:rPr>
                <w:rFonts w:ascii="Arial" w:eastAsia="Times New Roman" w:hAnsi="Arial" w:cs="Arial"/>
                <w:b/>
                <w:bCs/>
                <w:color w:val="000000"/>
                <w:sz w:val="24"/>
                <w:szCs w:val="24"/>
              </w:rPr>
              <w:t>0</w:t>
            </w:r>
            <w:r w:rsidRPr="00425BF5">
              <w:rPr>
                <w:rFonts w:ascii="Arial" w:eastAsia="Times New Roman" w:hAnsi="Arial" w:cs="Arial"/>
                <w:b/>
                <w:bCs/>
                <w:color w:val="000000"/>
                <w:sz w:val="24"/>
                <w:szCs w:val="24"/>
              </w:rPr>
              <w:t>%</w:t>
            </w:r>
          </w:p>
          <w:p w14:paraId="500A508A" w14:textId="77777777" w:rsidR="00B524C4" w:rsidRPr="00425BF5" w:rsidRDefault="00B524C4" w:rsidP="00A61E95">
            <w:pPr>
              <w:spacing w:after="0" w:line="240" w:lineRule="auto"/>
              <w:rPr>
                <w:rFonts w:ascii="Arial" w:eastAsia="Times New Roman" w:hAnsi="Arial" w:cs="Arial"/>
                <w:b/>
                <w:bCs/>
                <w:color w:val="000000"/>
                <w:sz w:val="24"/>
                <w:szCs w:val="24"/>
                <w:lang w:val="en-US"/>
              </w:rPr>
            </w:pPr>
          </w:p>
        </w:tc>
        <w:tc>
          <w:tcPr>
            <w:tcW w:w="5135" w:type="dxa"/>
            <w:tcBorders>
              <w:top w:val="nil"/>
              <w:left w:val="nil"/>
              <w:bottom w:val="single" w:sz="4" w:space="0" w:color="auto"/>
              <w:right w:val="single" w:sz="4" w:space="0" w:color="auto"/>
            </w:tcBorders>
            <w:shd w:val="clear" w:color="000000" w:fill="FFFFFF"/>
            <w:vAlign w:val="center"/>
            <w:hideMark/>
          </w:tcPr>
          <w:p w14:paraId="36C0B079" w14:textId="77777777" w:rsidR="00B524C4" w:rsidRPr="00425BF5" w:rsidRDefault="00B524C4" w:rsidP="00A61E95">
            <w:pPr>
              <w:spacing w:after="0" w:line="240" w:lineRule="auto"/>
              <w:jc w:val="center"/>
              <w:rPr>
                <w:rFonts w:ascii="Arial" w:eastAsia="Times New Roman" w:hAnsi="Arial" w:cs="Arial"/>
                <w:color w:val="000000"/>
                <w:sz w:val="24"/>
                <w:szCs w:val="24"/>
                <w:lang w:val="en-US"/>
              </w:rPr>
            </w:pPr>
            <w:r w:rsidRPr="00425BF5">
              <w:rPr>
                <w:rFonts w:ascii="Arial" w:eastAsia="Times New Roman" w:hAnsi="Arial" w:cs="Arial"/>
                <w:color w:val="000000"/>
                <w:sz w:val="24"/>
                <w:szCs w:val="24"/>
              </w:rPr>
              <w:t>3</w:t>
            </w:r>
            <w:r>
              <w:rPr>
                <w:rFonts w:ascii="Arial" w:eastAsia="Times New Roman" w:hAnsi="Arial" w:cs="Arial"/>
                <w:color w:val="000000"/>
                <w:sz w:val="24"/>
                <w:szCs w:val="24"/>
              </w:rPr>
              <w:t>1</w:t>
            </w:r>
            <w:r w:rsidRPr="00425BF5">
              <w:rPr>
                <w:rFonts w:ascii="Arial" w:eastAsia="Times New Roman" w:hAnsi="Arial" w:cs="Arial"/>
                <w:color w:val="000000"/>
                <w:sz w:val="24"/>
                <w:szCs w:val="24"/>
              </w:rPr>
              <w:t>.</w:t>
            </w:r>
            <w:r>
              <w:rPr>
                <w:rFonts w:ascii="Arial" w:eastAsia="Times New Roman" w:hAnsi="Arial" w:cs="Arial"/>
                <w:color w:val="000000"/>
                <w:sz w:val="24"/>
                <w:szCs w:val="24"/>
              </w:rPr>
              <w:t>40</w:t>
            </w:r>
          </w:p>
        </w:tc>
      </w:tr>
      <w:tr w:rsidR="00B524C4" w:rsidRPr="00425BF5" w14:paraId="7C20F8ED" w14:textId="77777777" w:rsidTr="00A61E95">
        <w:trPr>
          <w:trHeight w:val="963"/>
        </w:trPr>
        <w:tc>
          <w:tcPr>
            <w:tcW w:w="5224" w:type="dxa"/>
            <w:tcBorders>
              <w:top w:val="nil"/>
              <w:left w:val="single" w:sz="4" w:space="0" w:color="auto"/>
              <w:bottom w:val="single" w:sz="4" w:space="0" w:color="auto"/>
              <w:right w:val="single" w:sz="4" w:space="0" w:color="auto"/>
            </w:tcBorders>
            <w:shd w:val="clear" w:color="000000" w:fill="FFFFFF"/>
            <w:vAlign w:val="center"/>
            <w:hideMark/>
          </w:tcPr>
          <w:p w14:paraId="1EF6F6A0" w14:textId="77777777" w:rsidR="00B524C4" w:rsidRDefault="00B524C4" w:rsidP="00A61E95">
            <w:pPr>
              <w:spacing w:after="0" w:line="240" w:lineRule="auto"/>
              <w:rPr>
                <w:rFonts w:ascii="Arial" w:eastAsia="Times New Roman" w:hAnsi="Arial" w:cs="Arial"/>
                <w:b/>
                <w:bCs/>
                <w:color w:val="000000"/>
                <w:sz w:val="24"/>
                <w:szCs w:val="24"/>
              </w:rPr>
            </w:pPr>
            <w:r w:rsidRPr="00425BF5">
              <w:rPr>
                <w:rFonts w:ascii="Arial" w:eastAsia="Times New Roman" w:hAnsi="Arial" w:cs="Arial"/>
                <w:b/>
                <w:bCs/>
                <w:color w:val="000000"/>
                <w:sz w:val="24"/>
                <w:szCs w:val="24"/>
              </w:rPr>
              <w:t xml:space="preserve">Internal Rate Of Return (%)  </w:t>
            </w:r>
          </w:p>
          <w:p w14:paraId="03602DC6" w14:textId="77777777" w:rsidR="00B524C4" w:rsidRPr="00425BF5" w:rsidRDefault="00B524C4" w:rsidP="00A61E95">
            <w:pPr>
              <w:spacing w:after="0" w:line="240" w:lineRule="auto"/>
              <w:rPr>
                <w:rFonts w:ascii="Arial" w:eastAsia="Times New Roman" w:hAnsi="Arial" w:cs="Arial"/>
                <w:b/>
                <w:bCs/>
                <w:color w:val="000000"/>
                <w:sz w:val="24"/>
                <w:szCs w:val="24"/>
                <w:lang w:val="en-US"/>
              </w:rPr>
            </w:pPr>
            <w:r w:rsidRPr="00425BF5">
              <w:rPr>
                <w:rFonts w:ascii="Arial" w:eastAsia="Times New Roman" w:hAnsi="Arial" w:cs="Arial"/>
                <w:b/>
                <w:bCs/>
                <w:i/>
                <w:iCs/>
                <w:color w:val="000000"/>
                <w:sz w:val="24"/>
                <w:szCs w:val="24"/>
              </w:rPr>
              <w:t>On Total Capital -</w:t>
            </w:r>
            <w:r w:rsidRPr="00425BF5">
              <w:rPr>
                <w:rFonts w:ascii="Arial" w:eastAsia="Times New Roman" w:hAnsi="Arial" w:cs="Arial"/>
                <w:color w:val="000000"/>
                <w:sz w:val="24"/>
                <w:szCs w:val="24"/>
              </w:rPr>
              <w:t xml:space="preserve"> </w:t>
            </w:r>
            <w:r w:rsidRPr="00425BF5">
              <w:rPr>
                <w:rFonts w:ascii="Arial" w:eastAsia="Times New Roman" w:hAnsi="Arial" w:cs="Arial"/>
                <w:b/>
                <w:bCs/>
                <w:i/>
                <w:iCs/>
                <w:color w:val="000000"/>
                <w:sz w:val="24"/>
                <w:szCs w:val="24"/>
              </w:rPr>
              <w:t>Before Taxes</w:t>
            </w:r>
          </w:p>
        </w:tc>
        <w:tc>
          <w:tcPr>
            <w:tcW w:w="5135" w:type="dxa"/>
            <w:tcBorders>
              <w:top w:val="nil"/>
              <w:left w:val="nil"/>
              <w:bottom w:val="single" w:sz="4" w:space="0" w:color="auto"/>
              <w:right w:val="single" w:sz="4" w:space="0" w:color="auto"/>
            </w:tcBorders>
            <w:shd w:val="clear" w:color="000000" w:fill="FFFFFF"/>
            <w:vAlign w:val="center"/>
            <w:hideMark/>
          </w:tcPr>
          <w:p w14:paraId="1BC8A9A6" w14:textId="77777777" w:rsidR="00B524C4" w:rsidRPr="00425BF5" w:rsidRDefault="00B524C4" w:rsidP="00A61E95">
            <w:pPr>
              <w:spacing w:after="0" w:line="240" w:lineRule="auto"/>
              <w:jc w:val="center"/>
              <w:rPr>
                <w:rFonts w:ascii="Arial" w:eastAsia="Times New Roman" w:hAnsi="Arial" w:cs="Arial"/>
                <w:color w:val="000000"/>
                <w:sz w:val="24"/>
                <w:szCs w:val="24"/>
                <w:lang w:val="en-US"/>
              </w:rPr>
            </w:pPr>
            <w:r>
              <w:rPr>
                <w:rFonts w:ascii="Arial" w:eastAsia="Times New Roman" w:hAnsi="Arial" w:cs="Arial"/>
                <w:color w:val="000000"/>
                <w:sz w:val="24"/>
                <w:szCs w:val="24"/>
                <w:lang w:val="en-US"/>
              </w:rPr>
              <w:t>50.02%</w:t>
            </w:r>
          </w:p>
        </w:tc>
      </w:tr>
      <w:tr w:rsidR="00B524C4" w:rsidRPr="00425BF5" w14:paraId="789EF7E9" w14:textId="77777777" w:rsidTr="00A61E95">
        <w:trPr>
          <w:trHeight w:val="326"/>
        </w:trPr>
        <w:tc>
          <w:tcPr>
            <w:tcW w:w="5224" w:type="dxa"/>
            <w:tcBorders>
              <w:top w:val="nil"/>
              <w:left w:val="single" w:sz="4" w:space="0" w:color="auto"/>
              <w:bottom w:val="single" w:sz="4" w:space="0" w:color="auto"/>
              <w:right w:val="single" w:sz="4" w:space="0" w:color="auto"/>
            </w:tcBorders>
            <w:shd w:val="clear" w:color="000000" w:fill="FFFFFF"/>
            <w:vAlign w:val="center"/>
            <w:hideMark/>
          </w:tcPr>
          <w:p w14:paraId="17FAA212" w14:textId="77777777" w:rsidR="00B524C4" w:rsidRPr="00425BF5" w:rsidRDefault="00B524C4" w:rsidP="00A61E95">
            <w:pPr>
              <w:spacing w:after="0" w:line="240" w:lineRule="auto"/>
              <w:rPr>
                <w:rFonts w:ascii="Arial" w:eastAsia="Times New Roman" w:hAnsi="Arial" w:cs="Arial"/>
                <w:b/>
                <w:bCs/>
                <w:color w:val="000000"/>
                <w:sz w:val="24"/>
                <w:szCs w:val="24"/>
                <w:lang w:val="en-US"/>
              </w:rPr>
            </w:pPr>
            <w:r w:rsidRPr="00425BF5">
              <w:rPr>
                <w:rFonts w:ascii="Arial" w:eastAsia="Times New Roman" w:hAnsi="Arial" w:cs="Arial"/>
                <w:b/>
                <w:bCs/>
                <w:color w:val="000000"/>
                <w:sz w:val="24"/>
                <w:szCs w:val="24"/>
              </w:rPr>
              <w:t>Payback Period, Years</w:t>
            </w:r>
          </w:p>
        </w:tc>
        <w:tc>
          <w:tcPr>
            <w:tcW w:w="5135" w:type="dxa"/>
            <w:tcBorders>
              <w:top w:val="nil"/>
              <w:left w:val="nil"/>
              <w:bottom w:val="single" w:sz="4" w:space="0" w:color="auto"/>
              <w:right w:val="single" w:sz="4" w:space="0" w:color="auto"/>
            </w:tcBorders>
            <w:shd w:val="clear" w:color="000000" w:fill="FFFFFF"/>
            <w:vAlign w:val="center"/>
            <w:hideMark/>
          </w:tcPr>
          <w:p w14:paraId="05285DB1" w14:textId="77777777" w:rsidR="00B524C4" w:rsidRPr="00425BF5" w:rsidRDefault="00B524C4" w:rsidP="00A61E95">
            <w:pPr>
              <w:spacing w:after="0" w:line="240" w:lineRule="auto"/>
              <w:jc w:val="center"/>
              <w:rPr>
                <w:rFonts w:ascii="Arial" w:eastAsia="Times New Roman" w:hAnsi="Arial" w:cs="Arial"/>
                <w:color w:val="000000"/>
                <w:sz w:val="24"/>
                <w:szCs w:val="24"/>
                <w:lang w:val="en-US"/>
              </w:rPr>
            </w:pPr>
            <w:r>
              <w:rPr>
                <w:rFonts w:ascii="Arial" w:eastAsia="Times New Roman" w:hAnsi="Arial" w:cs="Arial"/>
                <w:color w:val="000000"/>
                <w:sz w:val="24"/>
                <w:szCs w:val="24"/>
              </w:rPr>
              <w:t>2.36</w:t>
            </w:r>
            <w:r w:rsidRPr="00425BF5">
              <w:rPr>
                <w:rFonts w:ascii="Arial" w:eastAsia="Times New Roman" w:hAnsi="Arial" w:cs="Arial"/>
                <w:color w:val="000000"/>
                <w:sz w:val="24"/>
                <w:szCs w:val="24"/>
              </w:rPr>
              <w:t> </w:t>
            </w:r>
          </w:p>
        </w:tc>
      </w:tr>
      <w:tr w:rsidR="00B524C4" w:rsidRPr="00425BF5" w14:paraId="2B4233F5" w14:textId="77777777" w:rsidTr="00A61E95">
        <w:trPr>
          <w:trHeight w:val="326"/>
        </w:trPr>
        <w:tc>
          <w:tcPr>
            <w:tcW w:w="5224" w:type="dxa"/>
            <w:tcBorders>
              <w:top w:val="nil"/>
              <w:left w:val="single" w:sz="4" w:space="0" w:color="auto"/>
              <w:bottom w:val="single" w:sz="4" w:space="0" w:color="auto"/>
              <w:right w:val="single" w:sz="4" w:space="0" w:color="auto"/>
            </w:tcBorders>
            <w:shd w:val="clear" w:color="000000" w:fill="FFFFFF"/>
            <w:vAlign w:val="center"/>
            <w:hideMark/>
          </w:tcPr>
          <w:p w14:paraId="059990B9" w14:textId="77777777" w:rsidR="00B524C4" w:rsidRPr="00425BF5" w:rsidRDefault="00B524C4" w:rsidP="00A61E95">
            <w:pPr>
              <w:spacing w:after="0" w:line="240" w:lineRule="auto"/>
              <w:rPr>
                <w:rFonts w:ascii="Arial" w:eastAsia="Times New Roman" w:hAnsi="Arial" w:cs="Arial"/>
                <w:color w:val="000000"/>
                <w:sz w:val="24"/>
                <w:szCs w:val="24"/>
                <w:lang w:val="en-US"/>
              </w:rPr>
            </w:pPr>
            <w:r w:rsidRPr="00425BF5">
              <w:rPr>
                <w:rFonts w:ascii="Arial" w:eastAsia="Times New Roman" w:hAnsi="Arial" w:cs="Arial"/>
                <w:color w:val="000000"/>
                <w:sz w:val="24"/>
                <w:szCs w:val="24"/>
              </w:rPr>
              <w:t xml:space="preserve">    Simple</w:t>
            </w:r>
          </w:p>
        </w:tc>
        <w:tc>
          <w:tcPr>
            <w:tcW w:w="5135" w:type="dxa"/>
            <w:tcBorders>
              <w:top w:val="nil"/>
              <w:left w:val="nil"/>
              <w:bottom w:val="single" w:sz="4" w:space="0" w:color="auto"/>
              <w:right w:val="single" w:sz="4" w:space="0" w:color="auto"/>
            </w:tcBorders>
            <w:shd w:val="clear" w:color="000000" w:fill="FFFFFF"/>
            <w:vAlign w:val="center"/>
            <w:hideMark/>
          </w:tcPr>
          <w:p w14:paraId="6F51AC0C" w14:textId="77777777" w:rsidR="00B524C4" w:rsidRPr="00425BF5" w:rsidRDefault="00B524C4" w:rsidP="00A61E95">
            <w:pPr>
              <w:spacing w:after="0" w:line="240" w:lineRule="auto"/>
              <w:jc w:val="center"/>
              <w:rPr>
                <w:rFonts w:ascii="Arial" w:eastAsia="Times New Roman" w:hAnsi="Arial" w:cs="Arial"/>
                <w:color w:val="000000"/>
                <w:sz w:val="24"/>
                <w:szCs w:val="24"/>
                <w:lang w:val="en-US"/>
              </w:rPr>
            </w:pPr>
            <w:r w:rsidRPr="00425BF5">
              <w:rPr>
                <w:rFonts w:ascii="Arial" w:eastAsia="Times New Roman" w:hAnsi="Arial" w:cs="Arial"/>
                <w:color w:val="000000"/>
                <w:sz w:val="24"/>
                <w:szCs w:val="24"/>
              </w:rPr>
              <w:t>2.51%</w:t>
            </w:r>
          </w:p>
        </w:tc>
      </w:tr>
      <w:tr w:rsidR="00B524C4" w:rsidRPr="00425BF5" w14:paraId="7ADEFEA6" w14:textId="77777777" w:rsidTr="00A61E95">
        <w:trPr>
          <w:trHeight w:val="326"/>
        </w:trPr>
        <w:tc>
          <w:tcPr>
            <w:tcW w:w="5224" w:type="dxa"/>
            <w:tcBorders>
              <w:top w:val="nil"/>
              <w:left w:val="single" w:sz="4" w:space="0" w:color="auto"/>
              <w:bottom w:val="single" w:sz="4" w:space="0" w:color="auto"/>
              <w:right w:val="single" w:sz="4" w:space="0" w:color="auto"/>
            </w:tcBorders>
            <w:shd w:val="clear" w:color="000000" w:fill="FFFFFF"/>
            <w:vAlign w:val="center"/>
            <w:hideMark/>
          </w:tcPr>
          <w:p w14:paraId="25D0118D" w14:textId="77777777" w:rsidR="00B524C4" w:rsidRPr="00425BF5" w:rsidRDefault="00B524C4" w:rsidP="00A61E95">
            <w:pPr>
              <w:spacing w:after="0" w:line="240" w:lineRule="auto"/>
              <w:ind w:firstLineChars="100" w:firstLine="240"/>
              <w:rPr>
                <w:rFonts w:ascii="Arial" w:eastAsia="Times New Roman" w:hAnsi="Arial" w:cs="Arial"/>
                <w:color w:val="000000"/>
                <w:sz w:val="24"/>
                <w:szCs w:val="24"/>
                <w:lang w:val="en-US"/>
              </w:rPr>
            </w:pPr>
            <w:r w:rsidRPr="00425BF5">
              <w:rPr>
                <w:rFonts w:ascii="Arial" w:eastAsia="Times New Roman" w:hAnsi="Arial" w:cs="Arial"/>
                <w:color w:val="000000"/>
                <w:sz w:val="24"/>
                <w:szCs w:val="24"/>
              </w:rPr>
              <w:t>Discounted @ 12%</w:t>
            </w:r>
          </w:p>
        </w:tc>
        <w:tc>
          <w:tcPr>
            <w:tcW w:w="5135" w:type="dxa"/>
            <w:tcBorders>
              <w:top w:val="nil"/>
              <w:left w:val="nil"/>
              <w:bottom w:val="single" w:sz="4" w:space="0" w:color="auto"/>
              <w:right w:val="single" w:sz="4" w:space="0" w:color="auto"/>
            </w:tcBorders>
            <w:shd w:val="clear" w:color="000000" w:fill="FFFFFF"/>
            <w:vAlign w:val="center"/>
            <w:hideMark/>
          </w:tcPr>
          <w:p w14:paraId="3A3E1601" w14:textId="77777777" w:rsidR="00B524C4" w:rsidRPr="00425BF5" w:rsidRDefault="00B524C4" w:rsidP="00A61E95">
            <w:pPr>
              <w:spacing w:after="0" w:line="240" w:lineRule="auto"/>
              <w:jc w:val="center"/>
              <w:rPr>
                <w:rFonts w:ascii="Arial" w:eastAsia="Times New Roman" w:hAnsi="Arial" w:cs="Arial"/>
                <w:color w:val="000000"/>
                <w:sz w:val="24"/>
                <w:szCs w:val="24"/>
                <w:lang w:val="en-US"/>
              </w:rPr>
            </w:pPr>
            <w:r w:rsidRPr="00425BF5">
              <w:rPr>
                <w:rFonts w:ascii="Arial" w:eastAsia="Times New Roman" w:hAnsi="Arial" w:cs="Arial"/>
                <w:color w:val="000000"/>
                <w:sz w:val="24"/>
                <w:szCs w:val="24"/>
                <w:lang w:val="en-US"/>
              </w:rPr>
              <w:t> 3.46%</w:t>
            </w:r>
          </w:p>
        </w:tc>
      </w:tr>
    </w:tbl>
    <w:p w14:paraId="57DC21C9" w14:textId="77777777" w:rsidR="00B524C4" w:rsidRDefault="00B524C4" w:rsidP="00B524C4">
      <w:pPr>
        <w:tabs>
          <w:tab w:val="left" w:pos="1365"/>
        </w:tabs>
        <w:spacing w:line="360" w:lineRule="auto"/>
        <w:jc w:val="both"/>
        <w:rPr>
          <w:rFonts w:ascii="Arial" w:eastAsia="Arial" w:hAnsi="Arial" w:cs="Arial"/>
          <w:b/>
          <w:bCs/>
          <w:sz w:val="24"/>
          <w:szCs w:val="24"/>
          <w:lang w:val="en-US"/>
        </w:rPr>
      </w:pPr>
    </w:p>
    <w:p w14:paraId="3309030C" w14:textId="3BFC32A7" w:rsidR="00B524C4" w:rsidRDefault="00B524C4" w:rsidP="00B524C4">
      <w:pPr>
        <w:tabs>
          <w:tab w:val="left" w:pos="1365"/>
        </w:tabs>
        <w:spacing w:line="360" w:lineRule="auto"/>
        <w:jc w:val="both"/>
        <w:rPr>
          <w:rFonts w:ascii="Arial" w:eastAsia="Arial" w:hAnsi="Arial" w:cs="Arial"/>
          <w:b/>
          <w:bCs/>
          <w:sz w:val="24"/>
          <w:szCs w:val="24"/>
          <w:lang w:val="en-US"/>
        </w:rPr>
      </w:pPr>
      <w:r>
        <w:rPr>
          <w:rFonts w:ascii="Arial" w:eastAsia="Arial" w:hAnsi="Arial" w:cs="Arial"/>
          <w:b/>
          <w:bCs/>
          <w:sz w:val="24"/>
          <w:szCs w:val="24"/>
          <w:lang w:val="en-US"/>
        </w:rPr>
        <w:t>5.6. Project Sensitivity Analysis:</w:t>
      </w:r>
    </w:p>
    <w:tbl>
      <w:tblPr>
        <w:tblW w:w="10171" w:type="dxa"/>
        <w:tblLook w:val="04A0" w:firstRow="1" w:lastRow="0" w:firstColumn="1" w:lastColumn="0" w:noHBand="0" w:noVBand="1"/>
      </w:tblPr>
      <w:tblGrid>
        <w:gridCol w:w="1422"/>
        <w:gridCol w:w="1666"/>
        <w:gridCol w:w="1666"/>
        <w:gridCol w:w="1666"/>
        <w:gridCol w:w="1875"/>
        <w:gridCol w:w="1876"/>
      </w:tblGrid>
      <w:tr w:rsidR="00B524C4" w:rsidRPr="00E25F8F" w14:paraId="10EDCF5E" w14:textId="77777777" w:rsidTr="00A61E95">
        <w:trPr>
          <w:trHeight w:val="310"/>
        </w:trPr>
        <w:tc>
          <w:tcPr>
            <w:tcW w:w="10171" w:type="dxa"/>
            <w:gridSpan w:val="6"/>
            <w:tcBorders>
              <w:top w:val="nil"/>
              <w:left w:val="single" w:sz="8" w:space="0" w:color="auto"/>
              <w:bottom w:val="single" w:sz="8" w:space="0" w:color="auto"/>
              <w:right w:val="single" w:sz="8" w:space="0" w:color="000000"/>
            </w:tcBorders>
            <w:shd w:val="clear" w:color="auto" w:fill="auto"/>
            <w:noWrap/>
            <w:vAlign w:val="center"/>
            <w:hideMark/>
          </w:tcPr>
          <w:p w14:paraId="7BC6B3D4" w14:textId="77777777" w:rsidR="00B524C4" w:rsidRPr="00E25F8F" w:rsidRDefault="00B524C4" w:rsidP="00A61E95">
            <w:pPr>
              <w:spacing w:after="0" w:line="240" w:lineRule="auto"/>
              <w:jc w:val="center"/>
              <w:rPr>
                <w:rFonts w:ascii="Arial" w:eastAsia="Times New Roman" w:hAnsi="Arial" w:cs="Arial"/>
                <w:b/>
                <w:bCs/>
                <w:i/>
                <w:iCs/>
                <w:color w:val="000000"/>
                <w:sz w:val="24"/>
                <w:szCs w:val="24"/>
                <w:lang w:val="en-US"/>
              </w:rPr>
            </w:pPr>
            <w:r w:rsidRPr="00E25F8F">
              <w:rPr>
                <w:rFonts w:ascii="Arial" w:eastAsia="Times New Roman" w:hAnsi="Arial" w:cs="Arial"/>
                <w:b/>
                <w:bCs/>
                <w:i/>
                <w:iCs/>
                <w:color w:val="000000"/>
                <w:sz w:val="24"/>
                <w:szCs w:val="24"/>
                <w:lang w:val="en-US"/>
              </w:rPr>
              <w:t>NPV in USD Million</w:t>
            </w:r>
          </w:p>
        </w:tc>
      </w:tr>
      <w:tr w:rsidR="00B524C4" w:rsidRPr="00E25F8F" w14:paraId="7F1E54EC" w14:textId="77777777" w:rsidTr="00A61E95">
        <w:trPr>
          <w:trHeight w:val="636"/>
        </w:trPr>
        <w:tc>
          <w:tcPr>
            <w:tcW w:w="1422" w:type="dxa"/>
            <w:tcBorders>
              <w:top w:val="nil"/>
              <w:left w:val="single" w:sz="8" w:space="0" w:color="auto"/>
              <w:bottom w:val="single" w:sz="8" w:space="0" w:color="auto"/>
              <w:right w:val="single" w:sz="8" w:space="0" w:color="auto"/>
            </w:tcBorders>
            <w:shd w:val="clear" w:color="auto" w:fill="auto"/>
            <w:vAlign w:val="center"/>
            <w:hideMark/>
          </w:tcPr>
          <w:p w14:paraId="0E390CAA" w14:textId="77777777" w:rsidR="00B524C4" w:rsidRPr="00E25F8F" w:rsidRDefault="00B524C4" w:rsidP="00A61E95">
            <w:pPr>
              <w:spacing w:after="0" w:line="240" w:lineRule="auto"/>
              <w:jc w:val="center"/>
              <w:rPr>
                <w:rFonts w:ascii="Arial" w:eastAsia="Times New Roman" w:hAnsi="Arial" w:cs="Arial"/>
                <w:color w:val="000000"/>
                <w:sz w:val="24"/>
                <w:szCs w:val="24"/>
                <w:lang w:val="en-US"/>
              </w:rPr>
            </w:pPr>
            <w:r w:rsidRPr="00E25F8F">
              <w:rPr>
                <w:rFonts w:ascii="Arial" w:eastAsia="Times New Roman" w:hAnsi="Arial" w:cs="Arial"/>
                <w:color w:val="000000"/>
                <w:sz w:val="24"/>
                <w:szCs w:val="24"/>
                <w:lang w:val="en-US"/>
              </w:rPr>
              <w:t> </w:t>
            </w:r>
          </w:p>
        </w:tc>
        <w:tc>
          <w:tcPr>
            <w:tcW w:w="1666" w:type="dxa"/>
            <w:tcBorders>
              <w:top w:val="nil"/>
              <w:left w:val="nil"/>
              <w:bottom w:val="single" w:sz="8" w:space="0" w:color="auto"/>
              <w:right w:val="single" w:sz="8" w:space="0" w:color="auto"/>
            </w:tcBorders>
            <w:shd w:val="clear" w:color="auto" w:fill="auto"/>
            <w:vAlign w:val="center"/>
            <w:hideMark/>
          </w:tcPr>
          <w:p w14:paraId="3DA77C1F" w14:textId="77777777" w:rsidR="00B524C4" w:rsidRPr="00E25F8F" w:rsidRDefault="00B524C4" w:rsidP="00A61E95">
            <w:pPr>
              <w:spacing w:after="0" w:line="240" w:lineRule="auto"/>
              <w:jc w:val="center"/>
              <w:rPr>
                <w:rFonts w:ascii="Arial" w:eastAsia="Times New Roman" w:hAnsi="Arial" w:cs="Arial"/>
                <w:color w:val="000000"/>
                <w:sz w:val="24"/>
                <w:szCs w:val="24"/>
                <w:lang w:val="en-US"/>
              </w:rPr>
            </w:pPr>
            <w:r w:rsidRPr="00E25F8F">
              <w:rPr>
                <w:rFonts w:ascii="Arial" w:eastAsia="Times New Roman" w:hAnsi="Arial" w:cs="Arial"/>
                <w:color w:val="000000"/>
                <w:sz w:val="24"/>
                <w:szCs w:val="24"/>
                <w:lang w:val="en-US"/>
              </w:rPr>
              <w:t>BASE CASE</w:t>
            </w:r>
          </w:p>
        </w:tc>
        <w:tc>
          <w:tcPr>
            <w:tcW w:w="1666" w:type="dxa"/>
            <w:tcBorders>
              <w:top w:val="nil"/>
              <w:left w:val="nil"/>
              <w:bottom w:val="single" w:sz="8" w:space="0" w:color="auto"/>
              <w:right w:val="single" w:sz="8" w:space="0" w:color="auto"/>
            </w:tcBorders>
            <w:shd w:val="clear" w:color="auto" w:fill="auto"/>
            <w:vAlign w:val="center"/>
            <w:hideMark/>
          </w:tcPr>
          <w:p w14:paraId="5D518B19" w14:textId="77777777" w:rsidR="00B524C4" w:rsidRPr="00E25F8F" w:rsidRDefault="00B524C4" w:rsidP="00A61E95">
            <w:pPr>
              <w:spacing w:after="0" w:line="240" w:lineRule="auto"/>
              <w:jc w:val="center"/>
              <w:rPr>
                <w:rFonts w:ascii="Arial" w:eastAsia="Times New Roman" w:hAnsi="Arial" w:cs="Arial"/>
                <w:color w:val="000000"/>
                <w:sz w:val="24"/>
                <w:szCs w:val="24"/>
                <w:lang w:val="en-US"/>
              </w:rPr>
            </w:pPr>
            <w:r w:rsidRPr="00E25F8F">
              <w:rPr>
                <w:rFonts w:ascii="Arial" w:eastAsia="Times New Roman" w:hAnsi="Arial" w:cs="Arial"/>
                <w:color w:val="000000"/>
                <w:sz w:val="24"/>
                <w:szCs w:val="24"/>
                <w:lang w:val="en-US"/>
              </w:rPr>
              <w:t>90.00%</w:t>
            </w:r>
          </w:p>
        </w:tc>
        <w:tc>
          <w:tcPr>
            <w:tcW w:w="1666" w:type="dxa"/>
            <w:tcBorders>
              <w:top w:val="nil"/>
              <w:left w:val="nil"/>
              <w:bottom w:val="single" w:sz="8" w:space="0" w:color="auto"/>
              <w:right w:val="single" w:sz="8" w:space="0" w:color="auto"/>
            </w:tcBorders>
            <w:shd w:val="clear" w:color="auto" w:fill="auto"/>
            <w:vAlign w:val="center"/>
            <w:hideMark/>
          </w:tcPr>
          <w:p w14:paraId="1C52361F" w14:textId="77777777" w:rsidR="00B524C4" w:rsidRPr="00E25F8F" w:rsidRDefault="00B524C4" w:rsidP="00A61E95">
            <w:pPr>
              <w:spacing w:after="0" w:line="240" w:lineRule="auto"/>
              <w:jc w:val="center"/>
              <w:rPr>
                <w:rFonts w:ascii="Arial" w:eastAsia="Times New Roman" w:hAnsi="Arial" w:cs="Arial"/>
                <w:color w:val="000000"/>
                <w:sz w:val="24"/>
                <w:szCs w:val="24"/>
                <w:lang w:val="en-US"/>
              </w:rPr>
            </w:pPr>
            <w:r w:rsidRPr="00E25F8F">
              <w:rPr>
                <w:rFonts w:ascii="Arial" w:eastAsia="Times New Roman" w:hAnsi="Arial" w:cs="Arial"/>
                <w:color w:val="000000"/>
                <w:sz w:val="24"/>
                <w:szCs w:val="24"/>
                <w:lang w:val="en-US"/>
              </w:rPr>
              <w:t>95.00%</w:t>
            </w:r>
          </w:p>
        </w:tc>
        <w:tc>
          <w:tcPr>
            <w:tcW w:w="1875" w:type="dxa"/>
            <w:tcBorders>
              <w:top w:val="nil"/>
              <w:left w:val="nil"/>
              <w:bottom w:val="single" w:sz="8" w:space="0" w:color="auto"/>
              <w:right w:val="single" w:sz="8" w:space="0" w:color="auto"/>
            </w:tcBorders>
            <w:shd w:val="clear" w:color="auto" w:fill="auto"/>
            <w:vAlign w:val="center"/>
            <w:hideMark/>
          </w:tcPr>
          <w:p w14:paraId="18F2F64A" w14:textId="77777777" w:rsidR="00B524C4" w:rsidRPr="00E25F8F" w:rsidRDefault="00B524C4" w:rsidP="00A61E95">
            <w:pPr>
              <w:spacing w:after="0" w:line="240" w:lineRule="auto"/>
              <w:jc w:val="center"/>
              <w:rPr>
                <w:rFonts w:ascii="Arial" w:eastAsia="Times New Roman" w:hAnsi="Arial" w:cs="Arial"/>
                <w:color w:val="000000"/>
                <w:sz w:val="24"/>
                <w:szCs w:val="24"/>
                <w:lang w:val="en-US"/>
              </w:rPr>
            </w:pPr>
            <w:r w:rsidRPr="00E25F8F">
              <w:rPr>
                <w:rFonts w:ascii="Arial" w:eastAsia="Times New Roman" w:hAnsi="Arial" w:cs="Arial"/>
                <w:color w:val="000000"/>
                <w:sz w:val="24"/>
                <w:szCs w:val="24"/>
                <w:lang w:val="en-US"/>
              </w:rPr>
              <w:t>105.00%</w:t>
            </w:r>
          </w:p>
        </w:tc>
        <w:tc>
          <w:tcPr>
            <w:tcW w:w="1875" w:type="dxa"/>
            <w:tcBorders>
              <w:top w:val="nil"/>
              <w:left w:val="nil"/>
              <w:bottom w:val="single" w:sz="8" w:space="0" w:color="auto"/>
              <w:right w:val="single" w:sz="8" w:space="0" w:color="auto"/>
            </w:tcBorders>
            <w:shd w:val="clear" w:color="auto" w:fill="auto"/>
            <w:vAlign w:val="center"/>
            <w:hideMark/>
          </w:tcPr>
          <w:p w14:paraId="3BDF431C" w14:textId="77777777" w:rsidR="00B524C4" w:rsidRPr="00E25F8F" w:rsidRDefault="00B524C4" w:rsidP="00A61E95">
            <w:pPr>
              <w:spacing w:after="0" w:line="240" w:lineRule="auto"/>
              <w:jc w:val="center"/>
              <w:rPr>
                <w:rFonts w:ascii="Arial" w:eastAsia="Times New Roman" w:hAnsi="Arial" w:cs="Arial"/>
                <w:color w:val="000000"/>
                <w:sz w:val="24"/>
                <w:szCs w:val="24"/>
                <w:lang w:val="en-US"/>
              </w:rPr>
            </w:pPr>
            <w:r w:rsidRPr="00E25F8F">
              <w:rPr>
                <w:rFonts w:ascii="Arial" w:eastAsia="Times New Roman" w:hAnsi="Arial" w:cs="Arial"/>
                <w:color w:val="000000"/>
                <w:sz w:val="24"/>
                <w:szCs w:val="24"/>
                <w:lang w:val="en-US"/>
              </w:rPr>
              <w:t>110.00%</w:t>
            </w:r>
          </w:p>
        </w:tc>
      </w:tr>
      <w:tr w:rsidR="00B524C4" w:rsidRPr="00E25F8F" w14:paraId="62935C47" w14:textId="77777777" w:rsidTr="00A61E95">
        <w:trPr>
          <w:trHeight w:val="488"/>
        </w:trPr>
        <w:tc>
          <w:tcPr>
            <w:tcW w:w="1422" w:type="dxa"/>
            <w:tcBorders>
              <w:top w:val="nil"/>
              <w:left w:val="single" w:sz="8" w:space="0" w:color="auto"/>
              <w:bottom w:val="single" w:sz="8" w:space="0" w:color="auto"/>
              <w:right w:val="single" w:sz="8" w:space="0" w:color="auto"/>
            </w:tcBorders>
            <w:shd w:val="clear" w:color="auto" w:fill="auto"/>
            <w:vAlign w:val="center"/>
            <w:hideMark/>
          </w:tcPr>
          <w:p w14:paraId="49ACD413" w14:textId="77777777" w:rsidR="00B524C4" w:rsidRPr="00E25F8F" w:rsidRDefault="00B524C4" w:rsidP="00A61E95">
            <w:pPr>
              <w:spacing w:after="0" w:line="240" w:lineRule="auto"/>
              <w:jc w:val="center"/>
              <w:rPr>
                <w:rFonts w:ascii="Arial" w:eastAsia="Times New Roman" w:hAnsi="Arial" w:cs="Arial"/>
                <w:b/>
                <w:bCs/>
                <w:color w:val="000000"/>
                <w:sz w:val="24"/>
                <w:szCs w:val="24"/>
                <w:lang w:val="en-US"/>
              </w:rPr>
            </w:pPr>
            <w:r w:rsidRPr="00E25F8F">
              <w:rPr>
                <w:rFonts w:ascii="Arial" w:eastAsia="Times New Roman" w:hAnsi="Arial" w:cs="Arial"/>
                <w:b/>
                <w:bCs/>
                <w:color w:val="000000"/>
                <w:sz w:val="24"/>
                <w:szCs w:val="24"/>
                <w:lang w:val="en-US"/>
              </w:rPr>
              <w:t> </w:t>
            </w:r>
          </w:p>
        </w:tc>
        <w:tc>
          <w:tcPr>
            <w:tcW w:w="8748" w:type="dxa"/>
            <w:gridSpan w:val="5"/>
            <w:tcBorders>
              <w:top w:val="single" w:sz="8" w:space="0" w:color="auto"/>
              <w:left w:val="nil"/>
              <w:bottom w:val="single" w:sz="8" w:space="0" w:color="auto"/>
              <w:right w:val="single" w:sz="8" w:space="0" w:color="000000"/>
            </w:tcBorders>
            <w:shd w:val="clear" w:color="auto" w:fill="auto"/>
            <w:vAlign w:val="center"/>
            <w:hideMark/>
          </w:tcPr>
          <w:p w14:paraId="0650BDF0" w14:textId="77777777" w:rsidR="00B524C4" w:rsidRPr="00E25F8F" w:rsidRDefault="00B524C4" w:rsidP="00A61E95">
            <w:pPr>
              <w:spacing w:after="0" w:line="240" w:lineRule="auto"/>
              <w:jc w:val="center"/>
              <w:rPr>
                <w:rFonts w:ascii="Arial" w:eastAsia="Times New Roman" w:hAnsi="Arial" w:cs="Arial"/>
                <w:b/>
                <w:bCs/>
                <w:color w:val="000000"/>
                <w:sz w:val="24"/>
                <w:szCs w:val="24"/>
                <w:lang w:val="en-US"/>
              </w:rPr>
            </w:pPr>
            <w:r w:rsidRPr="00E25F8F">
              <w:rPr>
                <w:rFonts w:ascii="Arial" w:eastAsia="Times New Roman" w:hAnsi="Arial" w:cs="Arial"/>
                <w:b/>
                <w:bCs/>
                <w:color w:val="000000"/>
                <w:sz w:val="24"/>
                <w:szCs w:val="24"/>
                <w:lang w:val="en-US"/>
              </w:rPr>
              <w:t>CAPITAL COST</w:t>
            </w:r>
          </w:p>
        </w:tc>
      </w:tr>
      <w:tr w:rsidR="00B524C4" w:rsidRPr="00E25F8F" w14:paraId="2DE22E82" w14:textId="77777777" w:rsidTr="00A61E95">
        <w:trPr>
          <w:trHeight w:val="325"/>
        </w:trPr>
        <w:tc>
          <w:tcPr>
            <w:tcW w:w="1422" w:type="dxa"/>
            <w:tcBorders>
              <w:top w:val="nil"/>
              <w:left w:val="single" w:sz="8" w:space="0" w:color="auto"/>
              <w:bottom w:val="single" w:sz="8" w:space="0" w:color="auto"/>
              <w:right w:val="single" w:sz="8" w:space="0" w:color="auto"/>
            </w:tcBorders>
            <w:shd w:val="clear" w:color="auto" w:fill="auto"/>
            <w:vAlign w:val="center"/>
            <w:hideMark/>
          </w:tcPr>
          <w:p w14:paraId="4A48038F" w14:textId="77777777" w:rsidR="00B524C4" w:rsidRPr="00E25F8F" w:rsidRDefault="00B524C4" w:rsidP="00A61E95">
            <w:pPr>
              <w:spacing w:after="0" w:line="240" w:lineRule="auto"/>
              <w:jc w:val="center"/>
              <w:rPr>
                <w:rFonts w:ascii="Arial" w:eastAsia="Times New Roman" w:hAnsi="Arial" w:cs="Arial"/>
                <w:color w:val="000000"/>
                <w:sz w:val="24"/>
                <w:szCs w:val="24"/>
                <w:lang w:val="en-US"/>
              </w:rPr>
            </w:pPr>
            <w:r w:rsidRPr="00E25F8F">
              <w:rPr>
                <w:rFonts w:ascii="Arial" w:eastAsia="Times New Roman" w:hAnsi="Arial" w:cs="Arial"/>
                <w:color w:val="000000"/>
                <w:sz w:val="24"/>
                <w:szCs w:val="24"/>
                <w:lang w:val="en-US"/>
              </w:rPr>
              <w:t>IRR%</w:t>
            </w:r>
          </w:p>
        </w:tc>
        <w:tc>
          <w:tcPr>
            <w:tcW w:w="1666" w:type="dxa"/>
            <w:tcBorders>
              <w:top w:val="nil"/>
              <w:left w:val="nil"/>
              <w:bottom w:val="single" w:sz="8" w:space="0" w:color="auto"/>
              <w:right w:val="single" w:sz="8" w:space="0" w:color="auto"/>
            </w:tcBorders>
            <w:shd w:val="clear" w:color="auto" w:fill="auto"/>
            <w:vAlign w:val="center"/>
            <w:hideMark/>
          </w:tcPr>
          <w:p w14:paraId="47BD50C7" w14:textId="77777777" w:rsidR="00B524C4" w:rsidRPr="00E25F8F" w:rsidRDefault="00B524C4" w:rsidP="00A61E95">
            <w:pPr>
              <w:spacing w:after="0" w:line="240" w:lineRule="auto"/>
              <w:jc w:val="center"/>
              <w:rPr>
                <w:rFonts w:ascii="Arial" w:eastAsia="Times New Roman" w:hAnsi="Arial" w:cs="Arial"/>
                <w:color w:val="000000"/>
                <w:sz w:val="24"/>
                <w:szCs w:val="24"/>
                <w:lang w:val="en-US"/>
              </w:rPr>
            </w:pPr>
            <w:r w:rsidRPr="00E25F8F">
              <w:rPr>
                <w:rFonts w:ascii="Arial" w:eastAsia="Times New Roman" w:hAnsi="Arial" w:cs="Arial"/>
                <w:color w:val="000000"/>
                <w:sz w:val="24"/>
                <w:szCs w:val="24"/>
                <w:lang w:val="en-US"/>
              </w:rPr>
              <w:t>50.02%</w:t>
            </w:r>
          </w:p>
        </w:tc>
        <w:tc>
          <w:tcPr>
            <w:tcW w:w="1666" w:type="dxa"/>
            <w:tcBorders>
              <w:top w:val="nil"/>
              <w:left w:val="nil"/>
              <w:bottom w:val="single" w:sz="8" w:space="0" w:color="auto"/>
              <w:right w:val="single" w:sz="8" w:space="0" w:color="auto"/>
            </w:tcBorders>
            <w:shd w:val="clear" w:color="000000" w:fill="FFFF00"/>
            <w:vAlign w:val="center"/>
            <w:hideMark/>
          </w:tcPr>
          <w:p w14:paraId="44D0B53D" w14:textId="77777777" w:rsidR="00B524C4" w:rsidRPr="00E25F8F" w:rsidRDefault="00B524C4" w:rsidP="00A61E95">
            <w:pPr>
              <w:spacing w:after="0" w:line="240" w:lineRule="auto"/>
              <w:jc w:val="center"/>
              <w:rPr>
                <w:rFonts w:ascii="Arial" w:eastAsia="Times New Roman" w:hAnsi="Arial" w:cs="Arial"/>
                <w:color w:val="000000"/>
                <w:sz w:val="24"/>
                <w:szCs w:val="24"/>
                <w:lang w:val="en-US"/>
              </w:rPr>
            </w:pPr>
            <w:r w:rsidRPr="00E25F8F">
              <w:rPr>
                <w:rFonts w:ascii="Arial" w:eastAsia="Times New Roman" w:hAnsi="Arial" w:cs="Arial"/>
                <w:color w:val="000000"/>
                <w:sz w:val="24"/>
                <w:szCs w:val="24"/>
                <w:lang w:val="en-US"/>
              </w:rPr>
              <w:t>54.25%</w:t>
            </w:r>
          </w:p>
        </w:tc>
        <w:tc>
          <w:tcPr>
            <w:tcW w:w="1666" w:type="dxa"/>
            <w:tcBorders>
              <w:top w:val="nil"/>
              <w:left w:val="nil"/>
              <w:bottom w:val="single" w:sz="8" w:space="0" w:color="auto"/>
              <w:right w:val="single" w:sz="8" w:space="0" w:color="auto"/>
            </w:tcBorders>
            <w:shd w:val="clear" w:color="000000" w:fill="FFFF00"/>
            <w:vAlign w:val="center"/>
            <w:hideMark/>
          </w:tcPr>
          <w:p w14:paraId="15C5C1ED" w14:textId="77777777" w:rsidR="00B524C4" w:rsidRPr="00E25F8F" w:rsidRDefault="00B524C4" w:rsidP="00A61E95">
            <w:pPr>
              <w:spacing w:after="0" w:line="240" w:lineRule="auto"/>
              <w:jc w:val="center"/>
              <w:rPr>
                <w:rFonts w:ascii="Arial" w:eastAsia="Times New Roman" w:hAnsi="Arial" w:cs="Arial"/>
                <w:color w:val="000000"/>
                <w:sz w:val="24"/>
                <w:szCs w:val="24"/>
                <w:lang w:val="en-US"/>
              </w:rPr>
            </w:pPr>
            <w:r w:rsidRPr="00E25F8F">
              <w:rPr>
                <w:rFonts w:ascii="Arial" w:eastAsia="Times New Roman" w:hAnsi="Arial" w:cs="Arial"/>
                <w:color w:val="000000"/>
                <w:sz w:val="24"/>
                <w:szCs w:val="24"/>
                <w:lang w:val="en-US"/>
              </w:rPr>
              <w:t>52.04%</w:t>
            </w:r>
          </w:p>
        </w:tc>
        <w:tc>
          <w:tcPr>
            <w:tcW w:w="1875" w:type="dxa"/>
            <w:tcBorders>
              <w:top w:val="nil"/>
              <w:left w:val="nil"/>
              <w:bottom w:val="single" w:sz="8" w:space="0" w:color="auto"/>
              <w:right w:val="single" w:sz="8" w:space="0" w:color="auto"/>
            </w:tcBorders>
            <w:shd w:val="clear" w:color="000000" w:fill="FFFF00"/>
            <w:vAlign w:val="center"/>
            <w:hideMark/>
          </w:tcPr>
          <w:p w14:paraId="5EAD4FA0" w14:textId="77777777" w:rsidR="00B524C4" w:rsidRPr="00E25F8F" w:rsidRDefault="00B524C4" w:rsidP="00A61E95">
            <w:pPr>
              <w:spacing w:after="0" w:line="240" w:lineRule="auto"/>
              <w:jc w:val="center"/>
              <w:rPr>
                <w:rFonts w:ascii="Arial" w:eastAsia="Times New Roman" w:hAnsi="Arial" w:cs="Arial"/>
                <w:color w:val="000000"/>
                <w:sz w:val="24"/>
                <w:szCs w:val="24"/>
                <w:lang w:val="en-US"/>
              </w:rPr>
            </w:pPr>
            <w:r w:rsidRPr="00E25F8F">
              <w:rPr>
                <w:rFonts w:ascii="Arial" w:eastAsia="Times New Roman" w:hAnsi="Arial" w:cs="Arial"/>
                <w:color w:val="000000"/>
                <w:sz w:val="24"/>
                <w:szCs w:val="24"/>
                <w:lang w:val="en-US"/>
              </w:rPr>
              <w:t>48.16%</w:t>
            </w:r>
          </w:p>
        </w:tc>
        <w:tc>
          <w:tcPr>
            <w:tcW w:w="1875" w:type="dxa"/>
            <w:tcBorders>
              <w:top w:val="nil"/>
              <w:left w:val="nil"/>
              <w:bottom w:val="single" w:sz="8" w:space="0" w:color="auto"/>
              <w:right w:val="single" w:sz="8" w:space="0" w:color="auto"/>
            </w:tcBorders>
            <w:shd w:val="clear" w:color="000000" w:fill="FFFF00"/>
            <w:noWrap/>
            <w:vAlign w:val="center"/>
            <w:hideMark/>
          </w:tcPr>
          <w:p w14:paraId="39D4A59C" w14:textId="77777777" w:rsidR="00B524C4" w:rsidRPr="00E25F8F" w:rsidRDefault="00B524C4" w:rsidP="00A61E95">
            <w:pPr>
              <w:spacing w:after="0" w:line="240" w:lineRule="auto"/>
              <w:jc w:val="center"/>
              <w:rPr>
                <w:rFonts w:ascii="Arial" w:eastAsia="Times New Roman" w:hAnsi="Arial" w:cs="Arial"/>
                <w:color w:val="000000"/>
                <w:sz w:val="24"/>
                <w:szCs w:val="24"/>
                <w:lang w:val="en-US"/>
              </w:rPr>
            </w:pPr>
            <w:r w:rsidRPr="00E25F8F">
              <w:rPr>
                <w:rFonts w:ascii="Arial" w:eastAsia="Times New Roman" w:hAnsi="Arial" w:cs="Arial"/>
                <w:color w:val="000000"/>
                <w:sz w:val="24"/>
                <w:szCs w:val="24"/>
                <w:lang w:val="en-US"/>
              </w:rPr>
              <w:t>46.44%</w:t>
            </w:r>
          </w:p>
        </w:tc>
      </w:tr>
      <w:tr w:rsidR="00B524C4" w:rsidRPr="00E25F8F" w14:paraId="4E249AF7" w14:textId="77777777" w:rsidTr="00A61E95">
        <w:trPr>
          <w:trHeight w:val="325"/>
        </w:trPr>
        <w:tc>
          <w:tcPr>
            <w:tcW w:w="1422" w:type="dxa"/>
            <w:tcBorders>
              <w:top w:val="nil"/>
              <w:left w:val="single" w:sz="8" w:space="0" w:color="auto"/>
              <w:bottom w:val="single" w:sz="8" w:space="0" w:color="auto"/>
              <w:right w:val="single" w:sz="8" w:space="0" w:color="auto"/>
            </w:tcBorders>
            <w:shd w:val="clear" w:color="auto" w:fill="auto"/>
            <w:vAlign w:val="center"/>
            <w:hideMark/>
          </w:tcPr>
          <w:p w14:paraId="591F0D16" w14:textId="77777777" w:rsidR="00B524C4" w:rsidRPr="00E25F8F" w:rsidRDefault="00B524C4" w:rsidP="00A61E95">
            <w:pPr>
              <w:spacing w:after="0" w:line="240" w:lineRule="auto"/>
              <w:jc w:val="center"/>
              <w:rPr>
                <w:rFonts w:ascii="Arial" w:eastAsia="Times New Roman" w:hAnsi="Arial" w:cs="Arial"/>
                <w:color w:val="000000"/>
                <w:sz w:val="24"/>
                <w:szCs w:val="24"/>
                <w:lang w:val="en-US"/>
              </w:rPr>
            </w:pPr>
            <w:r w:rsidRPr="00E25F8F">
              <w:rPr>
                <w:rFonts w:ascii="Arial" w:eastAsia="Times New Roman" w:hAnsi="Arial" w:cs="Arial"/>
                <w:color w:val="000000"/>
                <w:sz w:val="24"/>
                <w:szCs w:val="24"/>
                <w:lang w:val="en-US"/>
              </w:rPr>
              <w:t>NPV</w:t>
            </w:r>
          </w:p>
        </w:tc>
        <w:tc>
          <w:tcPr>
            <w:tcW w:w="1666" w:type="dxa"/>
            <w:tcBorders>
              <w:top w:val="nil"/>
              <w:left w:val="nil"/>
              <w:bottom w:val="single" w:sz="8" w:space="0" w:color="auto"/>
              <w:right w:val="single" w:sz="8" w:space="0" w:color="auto"/>
            </w:tcBorders>
            <w:shd w:val="clear" w:color="auto" w:fill="auto"/>
            <w:vAlign w:val="center"/>
            <w:hideMark/>
          </w:tcPr>
          <w:p w14:paraId="1745F95C" w14:textId="77777777" w:rsidR="00B524C4" w:rsidRPr="00E25F8F" w:rsidRDefault="00B524C4" w:rsidP="00A61E95">
            <w:pPr>
              <w:spacing w:after="0" w:line="240" w:lineRule="auto"/>
              <w:jc w:val="center"/>
              <w:rPr>
                <w:rFonts w:ascii="Arial" w:eastAsia="Times New Roman" w:hAnsi="Arial" w:cs="Arial"/>
                <w:color w:val="000000"/>
                <w:sz w:val="24"/>
                <w:szCs w:val="24"/>
                <w:lang w:val="en-US"/>
              </w:rPr>
            </w:pPr>
            <w:r w:rsidRPr="00E25F8F">
              <w:rPr>
                <w:rFonts w:ascii="Arial" w:eastAsia="Times New Roman" w:hAnsi="Arial" w:cs="Arial"/>
                <w:color w:val="000000"/>
                <w:sz w:val="24"/>
                <w:szCs w:val="24"/>
                <w:lang w:val="en-US"/>
              </w:rPr>
              <w:t>31.4</w:t>
            </w:r>
          </w:p>
        </w:tc>
        <w:tc>
          <w:tcPr>
            <w:tcW w:w="1666" w:type="dxa"/>
            <w:tcBorders>
              <w:top w:val="nil"/>
              <w:left w:val="nil"/>
              <w:bottom w:val="single" w:sz="8" w:space="0" w:color="auto"/>
              <w:right w:val="single" w:sz="8" w:space="0" w:color="auto"/>
            </w:tcBorders>
            <w:shd w:val="clear" w:color="000000" w:fill="FFFF00"/>
            <w:vAlign w:val="center"/>
            <w:hideMark/>
          </w:tcPr>
          <w:p w14:paraId="727BF544" w14:textId="77777777" w:rsidR="00B524C4" w:rsidRPr="00E25F8F" w:rsidRDefault="00B524C4" w:rsidP="00A61E95">
            <w:pPr>
              <w:spacing w:after="0" w:line="240" w:lineRule="auto"/>
              <w:jc w:val="center"/>
              <w:rPr>
                <w:rFonts w:ascii="Arial" w:eastAsia="Times New Roman" w:hAnsi="Arial" w:cs="Arial"/>
                <w:color w:val="000000"/>
                <w:sz w:val="24"/>
                <w:szCs w:val="24"/>
                <w:lang w:val="en-US"/>
              </w:rPr>
            </w:pPr>
            <w:r w:rsidRPr="00E25F8F">
              <w:rPr>
                <w:rFonts w:ascii="Arial" w:eastAsia="Times New Roman" w:hAnsi="Arial" w:cs="Arial"/>
                <w:color w:val="000000"/>
                <w:sz w:val="24"/>
                <w:szCs w:val="24"/>
                <w:lang w:val="en-US"/>
              </w:rPr>
              <w:t>32.02</w:t>
            </w:r>
          </w:p>
        </w:tc>
        <w:tc>
          <w:tcPr>
            <w:tcW w:w="1666" w:type="dxa"/>
            <w:tcBorders>
              <w:top w:val="nil"/>
              <w:left w:val="nil"/>
              <w:bottom w:val="single" w:sz="8" w:space="0" w:color="auto"/>
              <w:right w:val="single" w:sz="8" w:space="0" w:color="auto"/>
            </w:tcBorders>
            <w:shd w:val="clear" w:color="000000" w:fill="FFFF00"/>
            <w:vAlign w:val="center"/>
            <w:hideMark/>
          </w:tcPr>
          <w:p w14:paraId="187D3069" w14:textId="77777777" w:rsidR="00B524C4" w:rsidRPr="00E25F8F" w:rsidRDefault="00B524C4" w:rsidP="00A61E95">
            <w:pPr>
              <w:spacing w:after="0" w:line="240" w:lineRule="auto"/>
              <w:jc w:val="center"/>
              <w:rPr>
                <w:rFonts w:ascii="Arial" w:eastAsia="Times New Roman" w:hAnsi="Arial" w:cs="Arial"/>
                <w:color w:val="000000"/>
                <w:sz w:val="24"/>
                <w:szCs w:val="24"/>
                <w:lang w:val="en-US"/>
              </w:rPr>
            </w:pPr>
            <w:r w:rsidRPr="00E25F8F">
              <w:rPr>
                <w:rFonts w:ascii="Arial" w:eastAsia="Times New Roman" w:hAnsi="Arial" w:cs="Arial"/>
                <w:color w:val="000000"/>
                <w:sz w:val="24"/>
                <w:szCs w:val="24"/>
                <w:lang w:val="en-US"/>
              </w:rPr>
              <w:t>31.7</w:t>
            </w:r>
          </w:p>
        </w:tc>
        <w:tc>
          <w:tcPr>
            <w:tcW w:w="1875" w:type="dxa"/>
            <w:tcBorders>
              <w:top w:val="nil"/>
              <w:left w:val="nil"/>
              <w:bottom w:val="single" w:sz="8" w:space="0" w:color="auto"/>
              <w:right w:val="single" w:sz="8" w:space="0" w:color="auto"/>
            </w:tcBorders>
            <w:shd w:val="clear" w:color="000000" w:fill="FFFF00"/>
            <w:vAlign w:val="center"/>
            <w:hideMark/>
          </w:tcPr>
          <w:p w14:paraId="15B6E59E" w14:textId="77777777" w:rsidR="00B524C4" w:rsidRPr="00E25F8F" w:rsidRDefault="00B524C4" w:rsidP="00A61E95">
            <w:pPr>
              <w:spacing w:after="0" w:line="240" w:lineRule="auto"/>
              <w:jc w:val="center"/>
              <w:rPr>
                <w:rFonts w:ascii="Arial" w:eastAsia="Times New Roman" w:hAnsi="Arial" w:cs="Arial"/>
                <w:color w:val="000000"/>
                <w:sz w:val="24"/>
                <w:szCs w:val="24"/>
                <w:lang w:val="en-US"/>
              </w:rPr>
            </w:pPr>
            <w:r w:rsidRPr="00E25F8F">
              <w:rPr>
                <w:rFonts w:ascii="Arial" w:eastAsia="Times New Roman" w:hAnsi="Arial" w:cs="Arial"/>
                <w:color w:val="000000"/>
                <w:sz w:val="24"/>
                <w:szCs w:val="24"/>
                <w:lang w:val="en-US"/>
              </w:rPr>
              <w:t>31.1</w:t>
            </w:r>
          </w:p>
        </w:tc>
        <w:tc>
          <w:tcPr>
            <w:tcW w:w="1875" w:type="dxa"/>
            <w:tcBorders>
              <w:top w:val="nil"/>
              <w:left w:val="nil"/>
              <w:bottom w:val="single" w:sz="8" w:space="0" w:color="auto"/>
              <w:right w:val="single" w:sz="8" w:space="0" w:color="auto"/>
            </w:tcBorders>
            <w:shd w:val="clear" w:color="000000" w:fill="FFFF00"/>
            <w:vAlign w:val="center"/>
            <w:hideMark/>
          </w:tcPr>
          <w:p w14:paraId="24939E17" w14:textId="77777777" w:rsidR="00B524C4" w:rsidRPr="00E25F8F" w:rsidRDefault="00B524C4" w:rsidP="00A61E95">
            <w:pPr>
              <w:spacing w:after="0" w:line="240" w:lineRule="auto"/>
              <w:jc w:val="center"/>
              <w:rPr>
                <w:rFonts w:ascii="Arial" w:eastAsia="Times New Roman" w:hAnsi="Arial" w:cs="Arial"/>
                <w:color w:val="000000"/>
                <w:sz w:val="24"/>
                <w:szCs w:val="24"/>
                <w:lang w:val="en-US"/>
              </w:rPr>
            </w:pPr>
            <w:r w:rsidRPr="00E25F8F">
              <w:rPr>
                <w:rFonts w:ascii="Arial" w:eastAsia="Times New Roman" w:hAnsi="Arial" w:cs="Arial"/>
                <w:color w:val="000000"/>
                <w:sz w:val="24"/>
                <w:szCs w:val="24"/>
                <w:lang w:val="en-US"/>
              </w:rPr>
              <w:t>30.79</w:t>
            </w:r>
          </w:p>
        </w:tc>
      </w:tr>
      <w:tr w:rsidR="00B524C4" w:rsidRPr="00E25F8F" w14:paraId="40E8A7CB" w14:textId="77777777" w:rsidTr="00A61E95">
        <w:trPr>
          <w:trHeight w:val="325"/>
        </w:trPr>
        <w:tc>
          <w:tcPr>
            <w:tcW w:w="1422" w:type="dxa"/>
            <w:tcBorders>
              <w:top w:val="nil"/>
              <w:left w:val="single" w:sz="8" w:space="0" w:color="auto"/>
              <w:bottom w:val="single" w:sz="8" w:space="0" w:color="auto"/>
              <w:right w:val="single" w:sz="8" w:space="0" w:color="auto"/>
            </w:tcBorders>
            <w:shd w:val="clear" w:color="auto" w:fill="auto"/>
            <w:vAlign w:val="center"/>
            <w:hideMark/>
          </w:tcPr>
          <w:p w14:paraId="6D59E1ED" w14:textId="77777777" w:rsidR="00B524C4" w:rsidRPr="00E25F8F" w:rsidRDefault="00B524C4" w:rsidP="00A61E95">
            <w:pPr>
              <w:spacing w:after="0" w:line="240" w:lineRule="auto"/>
              <w:jc w:val="center"/>
              <w:rPr>
                <w:rFonts w:ascii="Arial" w:eastAsia="Times New Roman" w:hAnsi="Arial" w:cs="Arial"/>
                <w:b/>
                <w:bCs/>
                <w:color w:val="000000"/>
                <w:sz w:val="24"/>
                <w:szCs w:val="24"/>
                <w:lang w:val="en-US"/>
              </w:rPr>
            </w:pPr>
            <w:r w:rsidRPr="00E25F8F">
              <w:rPr>
                <w:rFonts w:ascii="Arial" w:eastAsia="Times New Roman" w:hAnsi="Arial" w:cs="Arial"/>
                <w:b/>
                <w:bCs/>
                <w:color w:val="000000"/>
                <w:sz w:val="24"/>
                <w:szCs w:val="24"/>
                <w:lang w:val="en-US"/>
              </w:rPr>
              <w:t> </w:t>
            </w:r>
          </w:p>
        </w:tc>
        <w:tc>
          <w:tcPr>
            <w:tcW w:w="8748" w:type="dxa"/>
            <w:gridSpan w:val="5"/>
            <w:tcBorders>
              <w:top w:val="single" w:sz="8" w:space="0" w:color="auto"/>
              <w:left w:val="nil"/>
              <w:bottom w:val="single" w:sz="8" w:space="0" w:color="auto"/>
              <w:right w:val="single" w:sz="8" w:space="0" w:color="000000"/>
            </w:tcBorders>
            <w:shd w:val="clear" w:color="auto" w:fill="auto"/>
            <w:vAlign w:val="center"/>
            <w:hideMark/>
          </w:tcPr>
          <w:p w14:paraId="2C3D2607" w14:textId="77777777" w:rsidR="00B524C4" w:rsidRPr="00E25F8F" w:rsidRDefault="00B524C4" w:rsidP="00A61E95">
            <w:pPr>
              <w:spacing w:after="0" w:line="240" w:lineRule="auto"/>
              <w:jc w:val="center"/>
              <w:rPr>
                <w:rFonts w:ascii="Arial" w:eastAsia="Times New Roman" w:hAnsi="Arial" w:cs="Arial"/>
                <w:b/>
                <w:bCs/>
                <w:color w:val="000000"/>
                <w:sz w:val="24"/>
                <w:szCs w:val="24"/>
                <w:lang w:val="en-US"/>
              </w:rPr>
            </w:pPr>
            <w:r w:rsidRPr="00E25F8F">
              <w:rPr>
                <w:rFonts w:ascii="Arial" w:eastAsia="Times New Roman" w:hAnsi="Arial" w:cs="Arial"/>
                <w:b/>
                <w:bCs/>
                <w:color w:val="000000"/>
                <w:sz w:val="24"/>
                <w:szCs w:val="24"/>
                <w:lang w:val="en-US"/>
              </w:rPr>
              <w:t>REVENUE</w:t>
            </w:r>
          </w:p>
        </w:tc>
      </w:tr>
      <w:tr w:rsidR="00B524C4" w:rsidRPr="00E25F8F" w14:paraId="20DA34AA" w14:textId="77777777" w:rsidTr="00A61E95">
        <w:trPr>
          <w:trHeight w:val="325"/>
        </w:trPr>
        <w:tc>
          <w:tcPr>
            <w:tcW w:w="1422" w:type="dxa"/>
            <w:tcBorders>
              <w:top w:val="nil"/>
              <w:left w:val="single" w:sz="8" w:space="0" w:color="auto"/>
              <w:bottom w:val="single" w:sz="8" w:space="0" w:color="auto"/>
              <w:right w:val="single" w:sz="8" w:space="0" w:color="auto"/>
            </w:tcBorders>
            <w:shd w:val="clear" w:color="auto" w:fill="auto"/>
            <w:vAlign w:val="center"/>
            <w:hideMark/>
          </w:tcPr>
          <w:p w14:paraId="3879FB00" w14:textId="77777777" w:rsidR="00B524C4" w:rsidRPr="00E25F8F" w:rsidRDefault="00B524C4" w:rsidP="00A61E95">
            <w:pPr>
              <w:spacing w:after="0" w:line="240" w:lineRule="auto"/>
              <w:jc w:val="center"/>
              <w:rPr>
                <w:rFonts w:ascii="Arial" w:eastAsia="Times New Roman" w:hAnsi="Arial" w:cs="Arial"/>
                <w:color w:val="000000"/>
                <w:sz w:val="24"/>
                <w:szCs w:val="24"/>
                <w:lang w:val="en-US"/>
              </w:rPr>
            </w:pPr>
            <w:r w:rsidRPr="00E25F8F">
              <w:rPr>
                <w:rFonts w:ascii="Arial" w:eastAsia="Times New Roman" w:hAnsi="Arial" w:cs="Arial"/>
                <w:color w:val="000000"/>
                <w:sz w:val="24"/>
                <w:szCs w:val="24"/>
                <w:lang w:val="en-US"/>
              </w:rPr>
              <w:t>IRR%</w:t>
            </w:r>
          </w:p>
        </w:tc>
        <w:tc>
          <w:tcPr>
            <w:tcW w:w="1666" w:type="dxa"/>
            <w:tcBorders>
              <w:top w:val="nil"/>
              <w:left w:val="nil"/>
              <w:bottom w:val="single" w:sz="8" w:space="0" w:color="auto"/>
              <w:right w:val="single" w:sz="8" w:space="0" w:color="auto"/>
            </w:tcBorders>
            <w:shd w:val="clear" w:color="auto" w:fill="auto"/>
            <w:vAlign w:val="center"/>
            <w:hideMark/>
          </w:tcPr>
          <w:p w14:paraId="3A9F0A30" w14:textId="77777777" w:rsidR="00B524C4" w:rsidRPr="00E25F8F" w:rsidRDefault="00B524C4" w:rsidP="00A61E95">
            <w:pPr>
              <w:spacing w:after="0" w:line="240" w:lineRule="auto"/>
              <w:jc w:val="center"/>
              <w:rPr>
                <w:rFonts w:ascii="Arial" w:eastAsia="Times New Roman" w:hAnsi="Arial" w:cs="Arial"/>
                <w:color w:val="000000"/>
                <w:sz w:val="24"/>
                <w:szCs w:val="24"/>
                <w:lang w:val="en-US"/>
              </w:rPr>
            </w:pPr>
            <w:r w:rsidRPr="00E25F8F">
              <w:rPr>
                <w:rFonts w:ascii="Arial" w:eastAsia="Times New Roman" w:hAnsi="Arial" w:cs="Arial"/>
                <w:color w:val="000000"/>
                <w:sz w:val="24"/>
                <w:szCs w:val="24"/>
                <w:lang w:val="en-US"/>
              </w:rPr>
              <w:t>50.02%</w:t>
            </w:r>
          </w:p>
        </w:tc>
        <w:tc>
          <w:tcPr>
            <w:tcW w:w="1666" w:type="dxa"/>
            <w:tcBorders>
              <w:top w:val="nil"/>
              <w:left w:val="nil"/>
              <w:bottom w:val="single" w:sz="8" w:space="0" w:color="auto"/>
              <w:right w:val="single" w:sz="8" w:space="0" w:color="auto"/>
            </w:tcBorders>
            <w:shd w:val="clear" w:color="000000" w:fill="FFFF00"/>
            <w:vAlign w:val="center"/>
            <w:hideMark/>
          </w:tcPr>
          <w:p w14:paraId="0256AF74" w14:textId="77777777" w:rsidR="00B524C4" w:rsidRPr="00E25F8F" w:rsidRDefault="00B524C4" w:rsidP="00A61E95">
            <w:pPr>
              <w:spacing w:after="0" w:line="240" w:lineRule="auto"/>
              <w:jc w:val="center"/>
              <w:rPr>
                <w:rFonts w:ascii="Arial" w:eastAsia="Times New Roman" w:hAnsi="Arial" w:cs="Arial"/>
                <w:color w:val="000000"/>
                <w:sz w:val="24"/>
                <w:szCs w:val="24"/>
                <w:lang w:val="en-US"/>
              </w:rPr>
            </w:pPr>
            <w:r w:rsidRPr="00E25F8F">
              <w:rPr>
                <w:rFonts w:ascii="Arial" w:eastAsia="Times New Roman" w:hAnsi="Arial" w:cs="Arial"/>
                <w:color w:val="000000"/>
                <w:sz w:val="24"/>
                <w:szCs w:val="24"/>
                <w:lang w:val="en-US"/>
              </w:rPr>
              <w:t>27.48%</w:t>
            </w:r>
          </w:p>
        </w:tc>
        <w:tc>
          <w:tcPr>
            <w:tcW w:w="1666" w:type="dxa"/>
            <w:tcBorders>
              <w:top w:val="nil"/>
              <w:left w:val="nil"/>
              <w:bottom w:val="single" w:sz="8" w:space="0" w:color="auto"/>
              <w:right w:val="single" w:sz="8" w:space="0" w:color="auto"/>
            </w:tcBorders>
            <w:shd w:val="clear" w:color="000000" w:fill="FFFF00"/>
            <w:vAlign w:val="center"/>
            <w:hideMark/>
          </w:tcPr>
          <w:p w14:paraId="5295AAB7" w14:textId="77777777" w:rsidR="00B524C4" w:rsidRPr="00E25F8F" w:rsidRDefault="00B524C4" w:rsidP="00A61E95">
            <w:pPr>
              <w:spacing w:after="0" w:line="240" w:lineRule="auto"/>
              <w:jc w:val="center"/>
              <w:rPr>
                <w:rFonts w:ascii="Arial" w:eastAsia="Times New Roman" w:hAnsi="Arial" w:cs="Arial"/>
                <w:color w:val="000000"/>
                <w:sz w:val="24"/>
                <w:szCs w:val="24"/>
                <w:lang w:val="en-US"/>
              </w:rPr>
            </w:pPr>
            <w:r w:rsidRPr="00E25F8F">
              <w:rPr>
                <w:rFonts w:ascii="Arial" w:eastAsia="Times New Roman" w:hAnsi="Arial" w:cs="Arial"/>
                <w:color w:val="000000"/>
                <w:sz w:val="24"/>
                <w:szCs w:val="24"/>
                <w:lang w:val="en-US"/>
              </w:rPr>
              <w:t>39.23%</w:t>
            </w:r>
          </w:p>
        </w:tc>
        <w:tc>
          <w:tcPr>
            <w:tcW w:w="1875" w:type="dxa"/>
            <w:tcBorders>
              <w:top w:val="nil"/>
              <w:left w:val="nil"/>
              <w:bottom w:val="single" w:sz="8" w:space="0" w:color="auto"/>
              <w:right w:val="single" w:sz="8" w:space="0" w:color="auto"/>
            </w:tcBorders>
            <w:shd w:val="clear" w:color="000000" w:fill="FFFF00"/>
            <w:vAlign w:val="center"/>
            <w:hideMark/>
          </w:tcPr>
          <w:p w14:paraId="52C30373" w14:textId="77777777" w:rsidR="00B524C4" w:rsidRPr="00E25F8F" w:rsidRDefault="00B524C4" w:rsidP="00A61E95">
            <w:pPr>
              <w:spacing w:after="0" w:line="240" w:lineRule="auto"/>
              <w:jc w:val="center"/>
              <w:rPr>
                <w:rFonts w:ascii="Arial" w:eastAsia="Times New Roman" w:hAnsi="Arial" w:cs="Arial"/>
                <w:color w:val="000000"/>
                <w:sz w:val="24"/>
                <w:szCs w:val="24"/>
                <w:lang w:val="en-US"/>
              </w:rPr>
            </w:pPr>
            <w:r w:rsidRPr="00E25F8F">
              <w:rPr>
                <w:rFonts w:ascii="Arial" w:eastAsia="Times New Roman" w:hAnsi="Arial" w:cs="Arial"/>
                <w:color w:val="000000"/>
                <w:sz w:val="24"/>
                <w:szCs w:val="24"/>
                <w:lang w:val="en-US"/>
              </w:rPr>
              <w:t>60.22%</w:t>
            </w:r>
          </w:p>
        </w:tc>
        <w:tc>
          <w:tcPr>
            <w:tcW w:w="1875" w:type="dxa"/>
            <w:tcBorders>
              <w:top w:val="nil"/>
              <w:left w:val="nil"/>
              <w:bottom w:val="single" w:sz="8" w:space="0" w:color="auto"/>
              <w:right w:val="single" w:sz="8" w:space="0" w:color="auto"/>
            </w:tcBorders>
            <w:shd w:val="clear" w:color="000000" w:fill="FFFF00"/>
            <w:vAlign w:val="center"/>
            <w:hideMark/>
          </w:tcPr>
          <w:p w14:paraId="1E6842DF" w14:textId="77777777" w:rsidR="00B524C4" w:rsidRPr="00E25F8F" w:rsidRDefault="00B524C4" w:rsidP="00A61E95">
            <w:pPr>
              <w:spacing w:after="0" w:line="240" w:lineRule="auto"/>
              <w:jc w:val="center"/>
              <w:rPr>
                <w:rFonts w:ascii="Arial" w:eastAsia="Times New Roman" w:hAnsi="Arial" w:cs="Arial"/>
                <w:color w:val="000000"/>
                <w:sz w:val="24"/>
                <w:szCs w:val="24"/>
                <w:lang w:val="en-US"/>
              </w:rPr>
            </w:pPr>
            <w:r w:rsidRPr="00E25F8F">
              <w:rPr>
                <w:rFonts w:ascii="Arial" w:eastAsia="Times New Roman" w:hAnsi="Arial" w:cs="Arial"/>
                <w:color w:val="000000"/>
                <w:sz w:val="24"/>
                <w:szCs w:val="24"/>
                <w:lang w:val="en-US"/>
              </w:rPr>
              <w:t>70.04%</w:t>
            </w:r>
          </w:p>
        </w:tc>
      </w:tr>
      <w:tr w:rsidR="00B524C4" w:rsidRPr="00E25F8F" w14:paraId="628C74FC" w14:textId="77777777" w:rsidTr="00A61E95">
        <w:trPr>
          <w:trHeight w:val="325"/>
        </w:trPr>
        <w:tc>
          <w:tcPr>
            <w:tcW w:w="1422" w:type="dxa"/>
            <w:tcBorders>
              <w:top w:val="nil"/>
              <w:left w:val="single" w:sz="8" w:space="0" w:color="auto"/>
              <w:bottom w:val="single" w:sz="8" w:space="0" w:color="auto"/>
              <w:right w:val="single" w:sz="8" w:space="0" w:color="auto"/>
            </w:tcBorders>
            <w:shd w:val="clear" w:color="auto" w:fill="auto"/>
            <w:vAlign w:val="center"/>
            <w:hideMark/>
          </w:tcPr>
          <w:p w14:paraId="6E231474" w14:textId="77777777" w:rsidR="00B524C4" w:rsidRPr="00E25F8F" w:rsidRDefault="00B524C4" w:rsidP="00A61E95">
            <w:pPr>
              <w:spacing w:after="0" w:line="240" w:lineRule="auto"/>
              <w:jc w:val="center"/>
              <w:rPr>
                <w:rFonts w:ascii="Arial" w:eastAsia="Times New Roman" w:hAnsi="Arial" w:cs="Arial"/>
                <w:color w:val="000000"/>
                <w:sz w:val="24"/>
                <w:szCs w:val="24"/>
                <w:lang w:val="en-US"/>
              </w:rPr>
            </w:pPr>
            <w:r w:rsidRPr="00E25F8F">
              <w:rPr>
                <w:rFonts w:ascii="Arial" w:eastAsia="Times New Roman" w:hAnsi="Arial" w:cs="Arial"/>
                <w:color w:val="000000"/>
                <w:sz w:val="24"/>
                <w:szCs w:val="24"/>
                <w:lang w:val="en-US"/>
              </w:rPr>
              <w:t>NPV</w:t>
            </w:r>
          </w:p>
        </w:tc>
        <w:tc>
          <w:tcPr>
            <w:tcW w:w="1666" w:type="dxa"/>
            <w:tcBorders>
              <w:top w:val="nil"/>
              <w:left w:val="nil"/>
              <w:bottom w:val="single" w:sz="8" w:space="0" w:color="auto"/>
              <w:right w:val="single" w:sz="8" w:space="0" w:color="auto"/>
            </w:tcBorders>
            <w:shd w:val="clear" w:color="auto" w:fill="auto"/>
            <w:vAlign w:val="center"/>
            <w:hideMark/>
          </w:tcPr>
          <w:p w14:paraId="52D496E8" w14:textId="77777777" w:rsidR="00B524C4" w:rsidRPr="00E25F8F" w:rsidRDefault="00B524C4" w:rsidP="00A61E95">
            <w:pPr>
              <w:spacing w:after="0" w:line="240" w:lineRule="auto"/>
              <w:jc w:val="center"/>
              <w:rPr>
                <w:rFonts w:ascii="Arial" w:eastAsia="Times New Roman" w:hAnsi="Arial" w:cs="Arial"/>
                <w:color w:val="000000"/>
                <w:sz w:val="24"/>
                <w:szCs w:val="24"/>
                <w:lang w:val="en-US"/>
              </w:rPr>
            </w:pPr>
            <w:r w:rsidRPr="00E25F8F">
              <w:rPr>
                <w:rFonts w:ascii="Arial" w:eastAsia="Times New Roman" w:hAnsi="Arial" w:cs="Arial"/>
                <w:color w:val="000000"/>
                <w:sz w:val="24"/>
                <w:szCs w:val="24"/>
                <w:lang w:val="en-US"/>
              </w:rPr>
              <w:t>31.4</w:t>
            </w:r>
          </w:p>
        </w:tc>
        <w:tc>
          <w:tcPr>
            <w:tcW w:w="1666" w:type="dxa"/>
            <w:tcBorders>
              <w:top w:val="nil"/>
              <w:left w:val="nil"/>
              <w:bottom w:val="single" w:sz="8" w:space="0" w:color="auto"/>
              <w:right w:val="single" w:sz="8" w:space="0" w:color="auto"/>
            </w:tcBorders>
            <w:shd w:val="clear" w:color="000000" w:fill="FFFF00"/>
            <w:vAlign w:val="center"/>
            <w:hideMark/>
          </w:tcPr>
          <w:p w14:paraId="40AE2A5B" w14:textId="77777777" w:rsidR="00B524C4" w:rsidRPr="00E25F8F" w:rsidRDefault="00B524C4" w:rsidP="00A61E95">
            <w:pPr>
              <w:spacing w:after="0" w:line="240" w:lineRule="auto"/>
              <w:jc w:val="center"/>
              <w:rPr>
                <w:rFonts w:ascii="Arial" w:eastAsia="Times New Roman" w:hAnsi="Arial" w:cs="Arial"/>
                <w:color w:val="000000"/>
                <w:sz w:val="24"/>
                <w:szCs w:val="24"/>
                <w:lang w:val="en-US"/>
              </w:rPr>
            </w:pPr>
            <w:r w:rsidRPr="00E25F8F">
              <w:rPr>
                <w:rFonts w:ascii="Arial" w:eastAsia="Times New Roman" w:hAnsi="Arial" w:cs="Arial"/>
                <w:color w:val="000000"/>
                <w:sz w:val="24"/>
                <w:szCs w:val="24"/>
                <w:lang w:val="en-US"/>
              </w:rPr>
              <w:t>10.6</w:t>
            </w:r>
          </w:p>
        </w:tc>
        <w:tc>
          <w:tcPr>
            <w:tcW w:w="1666" w:type="dxa"/>
            <w:tcBorders>
              <w:top w:val="nil"/>
              <w:left w:val="nil"/>
              <w:bottom w:val="single" w:sz="8" w:space="0" w:color="auto"/>
              <w:right w:val="single" w:sz="8" w:space="0" w:color="auto"/>
            </w:tcBorders>
            <w:shd w:val="clear" w:color="000000" w:fill="FFFF00"/>
            <w:vAlign w:val="center"/>
            <w:hideMark/>
          </w:tcPr>
          <w:p w14:paraId="749BCA5C" w14:textId="77777777" w:rsidR="00B524C4" w:rsidRPr="00E25F8F" w:rsidRDefault="00B524C4" w:rsidP="00A61E95">
            <w:pPr>
              <w:spacing w:after="0" w:line="240" w:lineRule="auto"/>
              <w:jc w:val="center"/>
              <w:rPr>
                <w:rFonts w:ascii="Arial" w:eastAsia="Times New Roman" w:hAnsi="Arial" w:cs="Arial"/>
                <w:color w:val="000000"/>
                <w:sz w:val="24"/>
                <w:szCs w:val="24"/>
                <w:lang w:val="en-US"/>
              </w:rPr>
            </w:pPr>
            <w:r w:rsidRPr="00E25F8F">
              <w:rPr>
                <w:rFonts w:ascii="Arial" w:eastAsia="Times New Roman" w:hAnsi="Arial" w:cs="Arial"/>
                <w:color w:val="000000"/>
                <w:sz w:val="24"/>
                <w:szCs w:val="24"/>
                <w:lang w:val="en-US"/>
              </w:rPr>
              <w:t>21</w:t>
            </w:r>
          </w:p>
        </w:tc>
        <w:tc>
          <w:tcPr>
            <w:tcW w:w="1875" w:type="dxa"/>
            <w:tcBorders>
              <w:top w:val="nil"/>
              <w:left w:val="nil"/>
              <w:bottom w:val="single" w:sz="8" w:space="0" w:color="auto"/>
              <w:right w:val="single" w:sz="8" w:space="0" w:color="auto"/>
            </w:tcBorders>
            <w:shd w:val="clear" w:color="000000" w:fill="FFFF00"/>
            <w:vAlign w:val="center"/>
            <w:hideMark/>
          </w:tcPr>
          <w:p w14:paraId="17AF1B71" w14:textId="77777777" w:rsidR="00B524C4" w:rsidRPr="00E25F8F" w:rsidRDefault="00B524C4" w:rsidP="00A61E95">
            <w:pPr>
              <w:spacing w:after="0" w:line="240" w:lineRule="auto"/>
              <w:jc w:val="center"/>
              <w:rPr>
                <w:rFonts w:ascii="Arial" w:eastAsia="Times New Roman" w:hAnsi="Arial" w:cs="Arial"/>
                <w:color w:val="000000"/>
                <w:sz w:val="24"/>
                <w:szCs w:val="24"/>
                <w:lang w:val="en-US"/>
              </w:rPr>
            </w:pPr>
            <w:r w:rsidRPr="00E25F8F">
              <w:rPr>
                <w:rFonts w:ascii="Arial" w:eastAsia="Times New Roman" w:hAnsi="Arial" w:cs="Arial"/>
                <w:color w:val="000000"/>
                <w:sz w:val="24"/>
                <w:szCs w:val="24"/>
                <w:lang w:val="en-US"/>
              </w:rPr>
              <w:t>41.8</w:t>
            </w:r>
          </w:p>
        </w:tc>
        <w:tc>
          <w:tcPr>
            <w:tcW w:w="1875" w:type="dxa"/>
            <w:tcBorders>
              <w:top w:val="nil"/>
              <w:left w:val="nil"/>
              <w:bottom w:val="single" w:sz="8" w:space="0" w:color="auto"/>
              <w:right w:val="single" w:sz="8" w:space="0" w:color="auto"/>
            </w:tcBorders>
            <w:shd w:val="clear" w:color="000000" w:fill="FFFF00"/>
            <w:vAlign w:val="center"/>
            <w:hideMark/>
          </w:tcPr>
          <w:p w14:paraId="33BC86CF" w14:textId="77777777" w:rsidR="00B524C4" w:rsidRPr="00E25F8F" w:rsidRDefault="00B524C4" w:rsidP="00A61E95">
            <w:pPr>
              <w:spacing w:after="0" w:line="240" w:lineRule="auto"/>
              <w:jc w:val="center"/>
              <w:rPr>
                <w:rFonts w:ascii="Arial" w:eastAsia="Times New Roman" w:hAnsi="Arial" w:cs="Arial"/>
                <w:color w:val="000000"/>
                <w:sz w:val="24"/>
                <w:szCs w:val="24"/>
                <w:lang w:val="en-US"/>
              </w:rPr>
            </w:pPr>
            <w:r w:rsidRPr="00E25F8F">
              <w:rPr>
                <w:rFonts w:ascii="Arial" w:eastAsia="Times New Roman" w:hAnsi="Arial" w:cs="Arial"/>
                <w:color w:val="000000"/>
                <w:sz w:val="24"/>
                <w:szCs w:val="24"/>
                <w:lang w:val="en-US"/>
              </w:rPr>
              <w:t>52.2</w:t>
            </w:r>
          </w:p>
        </w:tc>
      </w:tr>
      <w:tr w:rsidR="00B524C4" w:rsidRPr="00E25F8F" w14:paraId="25A93BB6" w14:textId="77777777" w:rsidTr="00A61E95">
        <w:trPr>
          <w:trHeight w:val="325"/>
        </w:trPr>
        <w:tc>
          <w:tcPr>
            <w:tcW w:w="1422" w:type="dxa"/>
            <w:tcBorders>
              <w:top w:val="nil"/>
              <w:left w:val="single" w:sz="8" w:space="0" w:color="auto"/>
              <w:bottom w:val="single" w:sz="8" w:space="0" w:color="auto"/>
              <w:right w:val="single" w:sz="8" w:space="0" w:color="auto"/>
            </w:tcBorders>
            <w:shd w:val="clear" w:color="auto" w:fill="auto"/>
            <w:vAlign w:val="center"/>
            <w:hideMark/>
          </w:tcPr>
          <w:p w14:paraId="4170D3D2" w14:textId="77777777" w:rsidR="00B524C4" w:rsidRPr="00E25F8F" w:rsidRDefault="00B524C4" w:rsidP="00A61E95">
            <w:pPr>
              <w:spacing w:after="0" w:line="240" w:lineRule="auto"/>
              <w:jc w:val="center"/>
              <w:rPr>
                <w:rFonts w:ascii="Arial" w:eastAsia="Times New Roman" w:hAnsi="Arial" w:cs="Arial"/>
                <w:b/>
                <w:bCs/>
                <w:color w:val="000000"/>
                <w:sz w:val="24"/>
                <w:szCs w:val="24"/>
                <w:lang w:val="en-US"/>
              </w:rPr>
            </w:pPr>
            <w:r w:rsidRPr="00E25F8F">
              <w:rPr>
                <w:rFonts w:ascii="Arial" w:eastAsia="Times New Roman" w:hAnsi="Arial" w:cs="Arial"/>
                <w:b/>
                <w:bCs/>
                <w:color w:val="000000"/>
                <w:sz w:val="24"/>
                <w:szCs w:val="24"/>
                <w:lang w:val="en-US"/>
              </w:rPr>
              <w:t> </w:t>
            </w:r>
          </w:p>
        </w:tc>
        <w:tc>
          <w:tcPr>
            <w:tcW w:w="8748" w:type="dxa"/>
            <w:gridSpan w:val="5"/>
            <w:tcBorders>
              <w:top w:val="single" w:sz="8" w:space="0" w:color="auto"/>
              <w:left w:val="nil"/>
              <w:bottom w:val="single" w:sz="8" w:space="0" w:color="auto"/>
              <w:right w:val="single" w:sz="8" w:space="0" w:color="000000"/>
            </w:tcBorders>
            <w:shd w:val="clear" w:color="auto" w:fill="auto"/>
            <w:vAlign w:val="center"/>
            <w:hideMark/>
          </w:tcPr>
          <w:p w14:paraId="207AE4D3" w14:textId="77777777" w:rsidR="00B524C4" w:rsidRPr="00E25F8F" w:rsidRDefault="00B524C4" w:rsidP="00A61E95">
            <w:pPr>
              <w:spacing w:after="0" w:line="240" w:lineRule="auto"/>
              <w:jc w:val="center"/>
              <w:rPr>
                <w:rFonts w:ascii="Arial" w:eastAsia="Times New Roman" w:hAnsi="Arial" w:cs="Arial"/>
                <w:b/>
                <w:bCs/>
                <w:color w:val="000000"/>
                <w:sz w:val="24"/>
                <w:szCs w:val="24"/>
                <w:lang w:val="en-US"/>
              </w:rPr>
            </w:pPr>
            <w:r w:rsidRPr="00E25F8F">
              <w:rPr>
                <w:rFonts w:ascii="Arial" w:eastAsia="Times New Roman" w:hAnsi="Arial" w:cs="Arial"/>
                <w:b/>
                <w:bCs/>
                <w:color w:val="000000"/>
                <w:sz w:val="24"/>
                <w:szCs w:val="24"/>
                <w:lang w:val="en-US"/>
              </w:rPr>
              <w:t>RAW MATERIALS COST</w:t>
            </w:r>
          </w:p>
        </w:tc>
      </w:tr>
      <w:tr w:rsidR="00B524C4" w:rsidRPr="00E25F8F" w14:paraId="6EB706F7" w14:textId="77777777" w:rsidTr="00A61E95">
        <w:trPr>
          <w:trHeight w:val="325"/>
        </w:trPr>
        <w:tc>
          <w:tcPr>
            <w:tcW w:w="1422" w:type="dxa"/>
            <w:tcBorders>
              <w:top w:val="nil"/>
              <w:left w:val="single" w:sz="8" w:space="0" w:color="auto"/>
              <w:bottom w:val="single" w:sz="8" w:space="0" w:color="auto"/>
              <w:right w:val="single" w:sz="8" w:space="0" w:color="auto"/>
            </w:tcBorders>
            <w:shd w:val="clear" w:color="auto" w:fill="auto"/>
            <w:vAlign w:val="center"/>
            <w:hideMark/>
          </w:tcPr>
          <w:p w14:paraId="68646C6A" w14:textId="77777777" w:rsidR="00B524C4" w:rsidRPr="00E25F8F" w:rsidRDefault="00B524C4" w:rsidP="00A61E95">
            <w:pPr>
              <w:spacing w:after="0" w:line="240" w:lineRule="auto"/>
              <w:jc w:val="center"/>
              <w:rPr>
                <w:rFonts w:ascii="Arial" w:eastAsia="Times New Roman" w:hAnsi="Arial" w:cs="Arial"/>
                <w:color w:val="000000"/>
                <w:sz w:val="24"/>
                <w:szCs w:val="24"/>
                <w:lang w:val="en-US"/>
              </w:rPr>
            </w:pPr>
            <w:r w:rsidRPr="00E25F8F">
              <w:rPr>
                <w:rFonts w:ascii="Arial" w:eastAsia="Times New Roman" w:hAnsi="Arial" w:cs="Arial"/>
                <w:color w:val="000000"/>
                <w:sz w:val="24"/>
                <w:szCs w:val="24"/>
                <w:lang w:val="en-US"/>
              </w:rPr>
              <w:t>IRR%</w:t>
            </w:r>
          </w:p>
        </w:tc>
        <w:tc>
          <w:tcPr>
            <w:tcW w:w="1666" w:type="dxa"/>
            <w:tcBorders>
              <w:top w:val="nil"/>
              <w:left w:val="nil"/>
              <w:bottom w:val="single" w:sz="8" w:space="0" w:color="auto"/>
              <w:right w:val="single" w:sz="8" w:space="0" w:color="auto"/>
            </w:tcBorders>
            <w:shd w:val="clear" w:color="auto" w:fill="auto"/>
            <w:vAlign w:val="center"/>
            <w:hideMark/>
          </w:tcPr>
          <w:p w14:paraId="6F9FFA4B" w14:textId="77777777" w:rsidR="00B524C4" w:rsidRPr="00E25F8F" w:rsidRDefault="00B524C4" w:rsidP="00A61E95">
            <w:pPr>
              <w:spacing w:after="0" w:line="240" w:lineRule="auto"/>
              <w:jc w:val="center"/>
              <w:rPr>
                <w:rFonts w:ascii="Arial" w:eastAsia="Times New Roman" w:hAnsi="Arial" w:cs="Arial"/>
                <w:color w:val="000000"/>
                <w:sz w:val="24"/>
                <w:szCs w:val="24"/>
                <w:lang w:val="en-US"/>
              </w:rPr>
            </w:pPr>
            <w:r w:rsidRPr="00E25F8F">
              <w:rPr>
                <w:rFonts w:ascii="Arial" w:eastAsia="Times New Roman" w:hAnsi="Arial" w:cs="Arial"/>
                <w:color w:val="000000"/>
                <w:sz w:val="24"/>
                <w:szCs w:val="24"/>
                <w:lang w:val="en-US"/>
              </w:rPr>
              <w:t>50.02%</w:t>
            </w:r>
          </w:p>
        </w:tc>
        <w:tc>
          <w:tcPr>
            <w:tcW w:w="1666" w:type="dxa"/>
            <w:tcBorders>
              <w:top w:val="nil"/>
              <w:left w:val="nil"/>
              <w:bottom w:val="single" w:sz="8" w:space="0" w:color="auto"/>
              <w:right w:val="single" w:sz="8" w:space="0" w:color="auto"/>
            </w:tcBorders>
            <w:shd w:val="clear" w:color="000000" w:fill="FFFF00"/>
            <w:vAlign w:val="center"/>
            <w:hideMark/>
          </w:tcPr>
          <w:p w14:paraId="6751FCA4" w14:textId="77777777" w:rsidR="00B524C4" w:rsidRPr="00E25F8F" w:rsidRDefault="00B524C4" w:rsidP="00A61E95">
            <w:pPr>
              <w:spacing w:after="0" w:line="240" w:lineRule="auto"/>
              <w:jc w:val="center"/>
              <w:rPr>
                <w:rFonts w:ascii="Arial" w:eastAsia="Times New Roman" w:hAnsi="Arial" w:cs="Arial"/>
                <w:color w:val="000000"/>
                <w:sz w:val="24"/>
                <w:szCs w:val="24"/>
                <w:lang w:val="en-US"/>
              </w:rPr>
            </w:pPr>
            <w:r w:rsidRPr="00E25F8F">
              <w:rPr>
                <w:rFonts w:ascii="Arial" w:eastAsia="Times New Roman" w:hAnsi="Arial" w:cs="Arial"/>
                <w:color w:val="000000"/>
                <w:sz w:val="24"/>
                <w:szCs w:val="24"/>
                <w:lang w:val="en-US"/>
              </w:rPr>
              <w:t>63.99%</w:t>
            </w:r>
          </w:p>
        </w:tc>
        <w:tc>
          <w:tcPr>
            <w:tcW w:w="1666" w:type="dxa"/>
            <w:tcBorders>
              <w:top w:val="nil"/>
              <w:left w:val="nil"/>
              <w:bottom w:val="single" w:sz="8" w:space="0" w:color="auto"/>
              <w:right w:val="single" w:sz="8" w:space="0" w:color="auto"/>
            </w:tcBorders>
            <w:shd w:val="clear" w:color="000000" w:fill="FFFF00"/>
            <w:vAlign w:val="center"/>
            <w:hideMark/>
          </w:tcPr>
          <w:p w14:paraId="4F5600E9" w14:textId="77777777" w:rsidR="00B524C4" w:rsidRPr="00E25F8F" w:rsidRDefault="00B524C4" w:rsidP="00A61E95">
            <w:pPr>
              <w:spacing w:after="0" w:line="240" w:lineRule="auto"/>
              <w:jc w:val="center"/>
              <w:rPr>
                <w:rFonts w:ascii="Arial" w:eastAsia="Times New Roman" w:hAnsi="Arial" w:cs="Arial"/>
                <w:color w:val="000000"/>
                <w:sz w:val="24"/>
                <w:szCs w:val="24"/>
                <w:lang w:val="en-US"/>
              </w:rPr>
            </w:pPr>
            <w:r w:rsidRPr="00E25F8F">
              <w:rPr>
                <w:rFonts w:ascii="Arial" w:eastAsia="Times New Roman" w:hAnsi="Arial" w:cs="Arial"/>
                <w:color w:val="000000"/>
                <w:sz w:val="24"/>
                <w:szCs w:val="24"/>
                <w:lang w:val="en-US"/>
              </w:rPr>
              <w:t>57.09%</w:t>
            </w:r>
          </w:p>
        </w:tc>
        <w:tc>
          <w:tcPr>
            <w:tcW w:w="1875" w:type="dxa"/>
            <w:tcBorders>
              <w:top w:val="nil"/>
              <w:left w:val="nil"/>
              <w:bottom w:val="single" w:sz="8" w:space="0" w:color="auto"/>
              <w:right w:val="single" w:sz="8" w:space="0" w:color="auto"/>
            </w:tcBorders>
            <w:shd w:val="clear" w:color="000000" w:fill="FFFF00"/>
            <w:vAlign w:val="center"/>
            <w:hideMark/>
          </w:tcPr>
          <w:p w14:paraId="316DC29D" w14:textId="77777777" w:rsidR="00B524C4" w:rsidRPr="00E25F8F" w:rsidRDefault="00B524C4" w:rsidP="00A61E95">
            <w:pPr>
              <w:spacing w:after="0" w:line="240" w:lineRule="auto"/>
              <w:jc w:val="center"/>
              <w:rPr>
                <w:rFonts w:ascii="Arial" w:eastAsia="Times New Roman" w:hAnsi="Arial" w:cs="Arial"/>
                <w:color w:val="000000"/>
                <w:sz w:val="24"/>
                <w:szCs w:val="24"/>
                <w:lang w:val="en-US"/>
              </w:rPr>
            </w:pPr>
            <w:r w:rsidRPr="00E25F8F">
              <w:rPr>
                <w:rFonts w:ascii="Arial" w:eastAsia="Times New Roman" w:hAnsi="Arial" w:cs="Arial"/>
                <w:color w:val="000000"/>
                <w:sz w:val="24"/>
                <w:szCs w:val="24"/>
                <w:lang w:val="en-US"/>
              </w:rPr>
              <w:t>42.71%</w:t>
            </w:r>
          </w:p>
        </w:tc>
        <w:tc>
          <w:tcPr>
            <w:tcW w:w="1875" w:type="dxa"/>
            <w:tcBorders>
              <w:top w:val="nil"/>
              <w:left w:val="nil"/>
              <w:bottom w:val="single" w:sz="8" w:space="0" w:color="auto"/>
              <w:right w:val="single" w:sz="8" w:space="0" w:color="auto"/>
            </w:tcBorders>
            <w:shd w:val="clear" w:color="000000" w:fill="FFFF00"/>
            <w:vAlign w:val="center"/>
            <w:hideMark/>
          </w:tcPr>
          <w:p w14:paraId="5ACFBDF3" w14:textId="77777777" w:rsidR="00B524C4" w:rsidRPr="00E25F8F" w:rsidRDefault="00B524C4" w:rsidP="00A61E95">
            <w:pPr>
              <w:spacing w:after="0" w:line="240" w:lineRule="auto"/>
              <w:jc w:val="center"/>
              <w:rPr>
                <w:rFonts w:ascii="Arial" w:eastAsia="Times New Roman" w:hAnsi="Arial" w:cs="Arial"/>
                <w:color w:val="000000"/>
                <w:sz w:val="24"/>
                <w:szCs w:val="24"/>
                <w:lang w:val="en-US"/>
              </w:rPr>
            </w:pPr>
            <w:r w:rsidRPr="00E25F8F">
              <w:rPr>
                <w:rFonts w:ascii="Arial" w:eastAsia="Times New Roman" w:hAnsi="Arial" w:cs="Arial"/>
                <w:color w:val="000000"/>
                <w:sz w:val="24"/>
                <w:szCs w:val="24"/>
                <w:lang w:val="en-US"/>
              </w:rPr>
              <w:t>35.09%</w:t>
            </w:r>
          </w:p>
        </w:tc>
      </w:tr>
      <w:tr w:rsidR="00B524C4" w:rsidRPr="00E25F8F" w14:paraId="399717A2" w14:textId="77777777" w:rsidTr="00A61E95">
        <w:trPr>
          <w:trHeight w:val="325"/>
        </w:trPr>
        <w:tc>
          <w:tcPr>
            <w:tcW w:w="1422" w:type="dxa"/>
            <w:tcBorders>
              <w:top w:val="nil"/>
              <w:left w:val="single" w:sz="8" w:space="0" w:color="auto"/>
              <w:bottom w:val="single" w:sz="8" w:space="0" w:color="auto"/>
              <w:right w:val="single" w:sz="8" w:space="0" w:color="auto"/>
            </w:tcBorders>
            <w:shd w:val="clear" w:color="auto" w:fill="auto"/>
            <w:vAlign w:val="center"/>
            <w:hideMark/>
          </w:tcPr>
          <w:p w14:paraId="7E931CF3" w14:textId="77777777" w:rsidR="00B524C4" w:rsidRPr="00E25F8F" w:rsidRDefault="00B524C4" w:rsidP="00A61E95">
            <w:pPr>
              <w:spacing w:after="0" w:line="240" w:lineRule="auto"/>
              <w:jc w:val="center"/>
              <w:rPr>
                <w:rFonts w:ascii="Arial" w:eastAsia="Times New Roman" w:hAnsi="Arial" w:cs="Arial"/>
                <w:color w:val="000000"/>
                <w:sz w:val="24"/>
                <w:szCs w:val="24"/>
                <w:lang w:val="en-US"/>
              </w:rPr>
            </w:pPr>
            <w:r w:rsidRPr="00E25F8F">
              <w:rPr>
                <w:rFonts w:ascii="Arial" w:eastAsia="Times New Roman" w:hAnsi="Arial" w:cs="Arial"/>
                <w:color w:val="000000"/>
                <w:sz w:val="24"/>
                <w:szCs w:val="24"/>
                <w:lang w:val="en-US"/>
              </w:rPr>
              <w:t>NPV</w:t>
            </w:r>
          </w:p>
        </w:tc>
        <w:tc>
          <w:tcPr>
            <w:tcW w:w="1666" w:type="dxa"/>
            <w:tcBorders>
              <w:top w:val="nil"/>
              <w:left w:val="nil"/>
              <w:bottom w:val="single" w:sz="8" w:space="0" w:color="auto"/>
              <w:right w:val="single" w:sz="8" w:space="0" w:color="auto"/>
            </w:tcBorders>
            <w:shd w:val="clear" w:color="auto" w:fill="auto"/>
            <w:vAlign w:val="center"/>
            <w:hideMark/>
          </w:tcPr>
          <w:p w14:paraId="6CCA93C8" w14:textId="77777777" w:rsidR="00B524C4" w:rsidRPr="00E25F8F" w:rsidRDefault="00B524C4" w:rsidP="00A61E95">
            <w:pPr>
              <w:spacing w:after="0" w:line="240" w:lineRule="auto"/>
              <w:jc w:val="center"/>
              <w:rPr>
                <w:rFonts w:ascii="Arial" w:eastAsia="Times New Roman" w:hAnsi="Arial" w:cs="Arial"/>
                <w:color w:val="000000"/>
                <w:sz w:val="24"/>
                <w:szCs w:val="24"/>
                <w:lang w:val="en-US"/>
              </w:rPr>
            </w:pPr>
            <w:r w:rsidRPr="00E25F8F">
              <w:rPr>
                <w:rFonts w:ascii="Arial" w:eastAsia="Times New Roman" w:hAnsi="Arial" w:cs="Arial"/>
                <w:color w:val="000000"/>
                <w:sz w:val="24"/>
                <w:szCs w:val="24"/>
                <w:lang w:val="en-US"/>
              </w:rPr>
              <w:t>31.4</w:t>
            </w:r>
          </w:p>
        </w:tc>
        <w:tc>
          <w:tcPr>
            <w:tcW w:w="1666" w:type="dxa"/>
            <w:tcBorders>
              <w:top w:val="nil"/>
              <w:left w:val="nil"/>
              <w:bottom w:val="single" w:sz="8" w:space="0" w:color="auto"/>
              <w:right w:val="single" w:sz="8" w:space="0" w:color="auto"/>
            </w:tcBorders>
            <w:shd w:val="clear" w:color="000000" w:fill="FFFF00"/>
            <w:vAlign w:val="center"/>
            <w:hideMark/>
          </w:tcPr>
          <w:p w14:paraId="32944316" w14:textId="77777777" w:rsidR="00B524C4" w:rsidRPr="00E25F8F" w:rsidRDefault="00B524C4" w:rsidP="00A61E95">
            <w:pPr>
              <w:spacing w:after="0" w:line="240" w:lineRule="auto"/>
              <w:jc w:val="center"/>
              <w:rPr>
                <w:rFonts w:ascii="Arial" w:eastAsia="Times New Roman" w:hAnsi="Arial" w:cs="Arial"/>
                <w:color w:val="000000"/>
                <w:sz w:val="24"/>
                <w:szCs w:val="24"/>
                <w:lang w:val="en-US"/>
              </w:rPr>
            </w:pPr>
            <w:r w:rsidRPr="00E25F8F">
              <w:rPr>
                <w:rFonts w:ascii="Arial" w:eastAsia="Times New Roman" w:hAnsi="Arial" w:cs="Arial"/>
                <w:color w:val="000000"/>
                <w:sz w:val="24"/>
                <w:szCs w:val="24"/>
                <w:lang w:val="en-US"/>
              </w:rPr>
              <w:t>45.8</w:t>
            </w:r>
          </w:p>
        </w:tc>
        <w:tc>
          <w:tcPr>
            <w:tcW w:w="1666" w:type="dxa"/>
            <w:tcBorders>
              <w:top w:val="nil"/>
              <w:left w:val="nil"/>
              <w:bottom w:val="single" w:sz="8" w:space="0" w:color="auto"/>
              <w:right w:val="single" w:sz="8" w:space="0" w:color="auto"/>
            </w:tcBorders>
            <w:shd w:val="clear" w:color="000000" w:fill="FFFF00"/>
            <w:vAlign w:val="center"/>
            <w:hideMark/>
          </w:tcPr>
          <w:p w14:paraId="7CDE7E54" w14:textId="77777777" w:rsidR="00B524C4" w:rsidRPr="00E25F8F" w:rsidRDefault="00B524C4" w:rsidP="00A61E95">
            <w:pPr>
              <w:spacing w:after="0" w:line="240" w:lineRule="auto"/>
              <w:jc w:val="center"/>
              <w:rPr>
                <w:rFonts w:ascii="Arial" w:eastAsia="Times New Roman" w:hAnsi="Arial" w:cs="Arial"/>
                <w:color w:val="000000"/>
                <w:sz w:val="24"/>
                <w:szCs w:val="24"/>
                <w:lang w:val="en-US"/>
              </w:rPr>
            </w:pPr>
            <w:r w:rsidRPr="00E25F8F">
              <w:rPr>
                <w:rFonts w:ascii="Arial" w:eastAsia="Times New Roman" w:hAnsi="Arial" w:cs="Arial"/>
                <w:color w:val="000000"/>
                <w:sz w:val="24"/>
                <w:szCs w:val="24"/>
                <w:lang w:val="en-US"/>
              </w:rPr>
              <w:t>38.6</w:t>
            </w:r>
          </w:p>
        </w:tc>
        <w:tc>
          <w:tcPr>
            <w:tcW w:w="1875" w:type="dxa"/>
            <w:tcBorders>
              <w:top w:val="nil"/>
              <w:left w:val="nil"/>
              <w:bottom w:val="single" w:sz="8" w:space="0" w:color="auto"/>
              <w:right w:val="single" w:sz="8" w:space="0" w:color="auto"/>
            </w:tcBorders>
            <w:shd w:val="clear" w:color="000000" w:fill="FFFF00"/>
            <w:vAlign w:val="center"/>
            <w:hideMark/>
          </w:tcPr>
          <w:p w14:paraId="7EA14676" w14:textId="77777777" w:rsidR="00B524C4" w:rsidRPr="00E25F8F" w:rsidRDefault="00B524C4" w:rsidP="00A61E95">
            <w:pPr>
              <w:spacing w:after="0" w:line="240" w:lineRule="auto"/>
              <w:jc w:val="center"/>
              <w:rPr>
                <w:rFonts w:ascii="Arial" w:eastAsia="Times New Roman" w:hAnsi="Arial" w:cs="Arial"/>
                <w:color w:val="000000"/>
                <w:sz w:val="24"/>
                <w:szCs w:val="24"/>
                <w:lang w:val="en-US"/>
              </w:rPr>
            </w:pPr>
            <w:r w:rsidRPr="00E25F8F">
              <w:rPr>
                <w:rFonts w:ascii="Arial" w:eastAsia="Times New Roman" w:hAnsi="Arial" w:cs="Arial"/>
                <w:color w:val="000000"/>
                <w:sz w:val="24"/>
                <w:szCs w:val="24"/>
                <w:lang w:val="en-US"/>
              </w:rPr>
              <w:t>24.2</w:t>
            </w:r>
          </w:p>
        </w:tc>
        <w:tc>
          <w:tcPr>
            <w:tcW w:w="1875" w:type="dxa"/>
            <w:tcBorders>
              <w:top w:val="nil"/>
              <w:left w:val="nil"/>
              <w:bottom w:val="single" w:sz="8" w:space="0" w:color="auto"/>
              <w:right w:val="single" w:sz="8" w:space="0" w:color="auto"/>
            </w:tcBorders>
            <w:shd w:val="clear" w:color="000000" w:fill="FFFF00"/>
            <w:vAlign w:val="center"/>
            <w:hideMark/>
          </w:tcPr>
          <w:p w14:paraId="0C191714" w14:textId="77777777" w:rsidR="00B524C4" w:rsidRPr="00E25F8F" w:rsidRDefault="00B524C4" w:rsidP="00A61E95">
            <w:pPr>
              <w:spacing w:after="0" w:line="240" w:lineRule="auto"/>
              <w:jc w:val="center"/>
              <w:rPr>
                <w:rFonts w:ascii="Arial" w:eastAsia="Times New Roman" w:hAnsi="Arial" w:cs="Arial"/>
                <w:color w:val="000000"/>
                <w:sz w:val="24"/>
                <w:szCs w:val="24"/>
                <w:lang w:val="en-US"/>
              </w:rPr>
            </w:pPr>
            <w:r w:rsidRPr="00E25F8F">
              <w:rPr>
                <w:rFonts w:ascii="Arial" w:eastAsia="Times New Roman" w:hAnsi="Arial" w:cs="Arial"/>
                <w:color w:val="000000"/>
                <w:sz w:val="24"/>
                <w:szCs w:val="24"/>
                <w:lang w:val="en-US"/>
              </w:rPr>
              <w:t>17.1</w:t>
            </w:r>
          </w:p>
        </w:tc>
      </w:tr>
    </w:tbl>
    <w:p w14:paraId="7472729F" w14:textId="77777777" w:rsidR="00B524C4" w:rsidRDefault="00B524C4" w:rsidP="00B524C4">
      <w:pPr>
        <w:jc w:val="center"/>
        <w:rPr>
          <w:rFonts w:ascii="Arial" w:hAnsi="Arial" w:cs="Arial"/>
          <w:sz w:val="24"/>
          <w:szCs w:val="24"/>
        </w:rPr>
      </w:pPr>
    </w:p>
    <w:p w14:paraId="65A4369E" w14:textId="77777777" w:rsidR="00B524C4" w:rsidRPr="00425BF5" w:rsidRDefault="00B524C4" w:rsidP="00F14E20">
      <w:pPr>
        <w:pStyle w:val="PlainText"/>
        <w:numPr>
          <w:ilvl w:val="0"/>
          <w:numId w:val="25"/>
        </w:numPr>
        <w:rPr>
          <w:rFonts w:ascii="Arial" w:hAnsi="Arial" w:cs="Arial"/>
          <w:color w:val="000000"/>
          <w:sz w:val="24"/>
          <w:szCs w:val="24"/>
        </w:rPr>
      </w:pPr>
      <w:r w:rsidRPr="00425BF5">
        <w:rPr>
          <w:rFonts w:ascii="Arial" w:hAnsi="Arial" w:cs="Arial"/>
          <w:color w:val="000000"/>
          <w:sz w:val="24"/>
          <w:szCs w:val="24"/>
        </w:rPr>
        <w:t xml:space="preserve">IRR is highly attractive </w:t>
      </w:r>
    </w:p>
    <w:p w14:paraId="3CDFE565" w14:textId="77777777" w:rsidR="00B524C4" w:rsidRPr="00425BF5" w:rsidRDefault="00B524C4" w:rsidP="00F14E20">
      <w:pPr>
        <w:pStyle w:val="PlainText"/>
        <w:numPr>
          <w:ilvl w:val="0"/>
          <w:numId w:val="25"/>
        </w:numPr>
        <w:rPr>
          <w:rFonts w:ascii="Arial" w:hAnsi="Arial" w:cs="Arial"/>
          <w:color w:val="000000"/>
          <w:sz w:val="24"/>
          <w:szCs w:val="24"/>
        </w:rPr>
      </w:pPr>
      <w:r w:rsidRPr="00425BF5">
        <w:rPr>
          <w:rFonts w:ascii="Arial" w:hAnsi="Arial" w:cs="Arial"/>
          <w:color w:val="000000"/>
          <w:sz w:val="24"/>
          <w:szCs w:val="24"/>
        </w:rPr>
        <w:t>Project is moderately sensitive to variations in Investment and highly sensitive to Selling Price as also the Feedstock prices. Relative sensitivity, in decreasing order is:</w:t>
      </w:r>
    </w:p>
    <w:p w14:paraId="74701F71" w14:textId="77777777" w:rsidR="00B524C4" w:rsidRPr="00597A96" w:rsidRDefault="00B524C4" w:rsidP="00F14E20">
      <w:pPr>
        <w:pStyle w:val="PlainText"/>
        <w:numPr>
          <w:ilvl w:val="1"/>
          <w:numId w:val="25"/>
        </w:numPr>
        <w:rPr>
          <w:rFonts w:ascii="Arial" w:eastAsia="Times New Roman" w:hAnsi="Arial" w:cs="Arial"/>
          <w:color w:val="000000"/>
          <w:sz w:val="24"/>
          <w:szCs w:val="24"/>
        </w:rPr>
      </w:pPr>
      <w:r w:rsidRPr="00425BF5">
        <w:rPr>
          <w:rFonts w:ascii="Arial" w:eastAsia="Times New Roman" w:hAnsi="Arial" w:cs="Arial"/>
          <w:color w:val="000000"/>
          <w:sz w:val="24"/>
          <w:szCs w:val="24"/>
        </w:rPr>
        <w:t>Selling Price (i.e., Revenue)</w:t>
      </w:r>
    </w:p>
    <w:p w14:paraId="0C732465" w14:textId="77777777" w:rsidR="00B524C4" w:rsidRPr="00425BF5" w:rsidRDefault="00B524C4" w:rsidP="00F14E20">
      <w:pPr>
        <w:pStyle w:val="PlainText"/>
        <w:numPr>
          <w:ilvl w:val="1"/>
          <w:numId w:val="25"/>
        </w:numPr>
        <w:rPr>
          <w:rFonts w:ascii="Arial" w:eastAsia="Times New Roman" w:hAnsi="Arial" w:cs="Arial"/>
          <w:color w:val="000000"/>
          <w:sz w:val="24"/>
          <w:szCs w:val="24"/>
        </w:rPr>
      </w:pPr>
      <w:r w:rsidRPr="00425BF5">
        <w:rPr>
          <w:rFonts w:ascii="Arial" w:eastAsia="Times New Roman" w:hAnsi="Arial" w:cs="Arial"/>
          <w:color w:val="000000"/>
          <w:sz w:val="24"/>
          <w:szCs w:val="24"/>
        </w:rPr>
        <w:t>Feedstock Prices (i.e., Raw Material Costs)</w:t>
      </w:r>
    </w:p>
    <w:p w14:paraId="3847F15C" w14:textId="77777777" w:rsidR="00B524C4" w:rsidRDefault="00B524C4" w:rsidP="00F14E20">
      <w:pPr>
        <w:pStyle w:val="PlainText"/>
        <w:numPr>
          <w:ilvl w:val="1"/>
          <w:numId w:val="25"/>
        </w:numPr>
        <w:rPr>
          <w:rFonts w:ascii="Arial" w:eastAsia="Times New Roman" w:hAnsi="Arial" w:cs="Arial"/>
          <w:color w:val="000000"/>
          <w:sz w:val="24"/>
          <w:szCs w:val="24"/>
        </w:rPr>
      </w:pPr>
      <w:r w:rsidRPr="00425BF5">
        <w:rPr>
          <w:rFonts w:ascii="Arial" w:eastAsia="Times New Roman" w:hAnsi="Arial" w:cs="Arial"/>
          <w:color w:val="000000"/>
          <w:sz w:val="24"/>
          <w:szCs w:val="24"/>
        </w:rPr>
        <w:t>Investment (i.e., Capital Cost</w:t>
      </w:r>
      <w:r>
        <w:rPr>
          <w:rFonts w:ascii="Arial" w:eastAsia="Times New Roman" w:hAnsi="Arial" w:cs="Arial"/>
          <w:color w:val="000000"/>
          <w:sz w:val="24"/>
          <w:szCs w:val="24"/>
        </w:rPr>
        <w:t>)</w:t>
      </w:r>
    </w:p>
    <w:p w14:paraId="2EDDE191" w14:textId="4E77A3AC" w:rsidR="005D7DD5" w:rsidRDefault="005D7DD5" w:rsidP="009B2E78">
      <w:pPr>
        <w:spacing w:line="360" w:lineRule="auto"/>
        <w:jc w:val="both"/>
        <w:rPr>
          <w:rFonts w:ascii="Arial" w:hAnsi="Arial" w:cs="Arial"/>
          <w:b/>
          <w:bCs/>
          <w:sz w:val="24"/>
          <w:szCs w:val="24"/>
        </w:rPr>
      </w:pPr>
    </w:p>
    <w:p w14:paraId="5028DF33" w14:textId="78FF0CD9" w:rsidR="009B2E78" w:rsidRDefault="00F24D83" w:rsidP="009B2E78">
      <w:pPr>
        <w:spacing w:line="360" w:lineRule="auto"/>
        <w:jc w:val="both"/>
        <w:rPr>
          <w:rFonts w:ascii="Arial" w:hAnsi="Arial" w:cs="Arial"/>
          <w:b/>
          <w:bCs/>
          <w:sz w:val="24"/>
          <w:szCs w:val="24"/>
        </w:rPr>
      </w:pPr>
      <w:r>
        <w:rPr>
          <w:rFonts w:ascii="Arial" w:hAnsi="Arial" w:cs="Arial"/>
          <w:b/>
          <w:bCs/>
          <w:sz w:val="24"/>
          <w:szCs w:val="24"/>
        </w:rPr>
        <w:t>6.</w:t>
      </w:r>
      <w:r w:rsidR="009B2E78">
        <w:rPr>
          <w:rFonts w:ascii="Arial" w:hAnsi="Arial" w:cs="Arial"/>
          <w:b/>
          <w:bCs/>
          <w:sz w:val="24"/>
          <w:szCs w:val="24"/>
        </w:rPr>
        <w:t xml:space="preserve"> Project Schedule</w:t>
      </w:r>
    </w:p>
    <w:tbl>
      <w:tblPr>
        <w:tblW w:w="10272" w:type="dxa"/>
        <w:tblLook w:val="04A0" w:firstRow="1" w:lastRow="0" w:firstColumn="1" w:lastColumn="0" w:noHBand="0" w:noVBand="1"/>
      </w:tblPr>
      <w:tblGrid>
        <w:gridCol w:w="2136"/>
        <w:gridCol w:w="860"/>
        <w:gridCol w:w="860"/>
        <w:gridCol w:w="860"/>
        <w:gridCol w:w="860"/>
        <w:gridCol w:w="782"/>
        <w:gridCol w:w="782"/>
        <w:gridCol w:w="782"/>
        <w:gridCol w:w="782"/>
        <w:gridCol w:w="782"/>
        <w:gridCol w:w="786"/>
      </w:tblGrid>
      <w:tr w:rsidR="009760D5" w:rsidRPr="009760D5" w14:paraId="2801E7E4" w14:textId="77777777" w:rsidTr="009760D5">
        <w:trPr>
          <w:trHeight w:val="367"/>
        </w:trPr>
        <w:tc>
          <w:tcPr>
            <w:tcW w:w="2136" w:type="dxa"/>
            <w:tcBorders>
              <w:top w:val="nil"/>
              <w:left w:val="nil"/>
              <w:bottom w:val="nil"/>
              <w:right w:val="nil"/>
            </w:tcBorders>
            <w:shd w:val="clear" w:color="auto" w:fill="auto"/>
            <w:noWrap/>
            <w:vAlign w:val="bottom"/>
            <w:hideMark/>
          </w:tcPr>
          <w:p w14:paraId="72F81E58" w14:textId="77777777" w:rsidR="009760D5" w:rsidRPr="009760D5" w:rsidRDefault="009760D5" w:rsidP="009760D5">
            <w:pPr>
              <w:spacing w:after="0" w:line="240" w:lineRule="auto"/>
              <w:rPr>
                <w:rFonts w:ascii="Times New Roman" w:eastAsia="Times New Roman" w:hAnsi="Times New Roman" w:cs="Times New Roman"/>
                <w:sz w:val="24"/>
                <w:szCs w:val="24"/>
                <w:lang w:val="en-US"/>
              </w:rPr>
            </w:pPr>
          </w:p>
        </w:tc>
        <w:tc>
          <w:tcPr>
            <w:tcW w:w="3440" w:type="dxa"/>
            <w:gridSpan w:val="4"/>
            <w:tcBorders>
              <w:top w:val="single" w:sz="4" w:space="0" w:color="auto"/>
              <w:left w:val="single" w:sz="4" w:space="0" w:color="auto"/>
              <w:bottom w:val="single" w:sz="4" w:space="0" w:color="auto"/>
              <w:right w:val="single" w:sz="4" w:space="0" w:color="auto"/>
            </w:tcBorders>
            <w:shd w:val="clear" w:color="000000" w:fill="F4B084"/>
            <w:noWrap/>
            <w:vAlign w:val="bottom"/>
            <w:hideMark/>
          </w:tcPr>
          <w:p w14:paraId="33B10AB5" w14:textId="77777777" w:rsidR="009760D5" w:rsidRPr="009760D5" w:rsidRDefault="009760D5" w:rsidP="009760D5">
            <w:pPr>
              <w:spacing w:after="0" w:line="240" w:lineRule="auto"/>
              <w:jc w:val="center"/>
              <w:rPr>
                <w:rFonts w:ascii="Calibri" w:eastAsia="Times New Roman" w:hAnsi="Calibri" w:cs="Times New Roman"/>
                <w:b/>
                <w:bCs/>
                <w:color w:val="000000"/>
                <w:lang w:val="en-US"/>
              </w:rPr>
            </w:pPr>
            <w:r w:rsidRPr="009760D5">
              <w:rPr>
                <w:rFonts w:ascii="Calibri" w:eastAsia="Times New Roman" w:hAnsi="Calibri" w:cs="Times New Roman"/>
                <w:b/>
                <w:bCs/>
                <w:color w:val="000000"/>
                <w:lang w:val="en-US"/>
              </w:rPr>
              <w:t>Phase 1</w:t>
            </w:r>
          </w:p>
        </w:tc>
        <w:tc>
          <w:tcPr>
            <w:tcW w:w="4696" w:type="dxa"/>
            <w:gridSpan w:val="6"/>
            <w:tcBorders>
              <w:top w:val="single" w:sz="4" w:space="0" w:color="auto"/>
              <w:left w:val="nil"/>
              <w:bottom w:val="single" w:sz="4" w:space="0" w:color="auto"/>
              <w:right w:val="single" w:sz="4" w:space="0" w:color="auto"/>
            </w:tcBorders>
            <w:shd w:val="clear" w:color="000000" w:fill="A9D08E"/>
            <w:noWrap/>
            <w:vAlign w:val="bottom"/>
            <w:hideMark/>
          </w:tcPr>
          <w:p w14:paraId="29F49B98" w14:textId="77777777" w:rsidR="009760D5" w:rsidRPr="009760D5" w:rsidRDefault="009760D5" w:rsidP="009760D5">
            <w:pPr>
              <w:spacing w:after="0" w:line="240" w:lineRule="auto"/>
              <w:jc w:val="center"/>
              <w:rPr>
                <w:rFonts w:ascii="Calibri" w:eastAsia="Times New Roman" w:hAnsi="Calibri" w:cs="Times New Roman"/>
                <w:b/>
                <w:bCs/>
                <w:color w:val="000000"/>
                <w:lang w:val="en-US"/>
              </w:rPr>
            </w:pPr>
            <w:r w:rsidRPr="009760D5">
              <w:rPr>
                <w:rFonts w:ascii="Calibri" w:eastAsia="Times New Roman" w:hAnsi="Calibri" w:cs="Times New Roman"/>
                <w:b/>
                <w:bCs/>
                <w:color w:val="000000"/>
                <w:lang w:val="en-US"/>
              </w:rPr>
              <w:t>Phase 2</w:t>
            </w:r>
          </w:p>
        </w:tc>
      </w:tr>
      <w:tr w:rsidR="009760D5" w:rsidRPr="009760D5" w14:paraId="3FAEE788" w14:textId="77777777" w:rsidTr="009760D5">
        <w:trPr>
          <w:trHeight w:val="367"/>
        </w:trPr>
        <w:tc>
          <w:tcPr>
            <w:tcW w:w="2136" w:type="dxa"/>
            <w:tcBorders>
              <w:top w:val="single" w:sz="8" w:space="0" w:color="auto"/>
              <w:left w:val="single" w:sz="8" w:space="0" w:color="auto"/>
              <w:bottom w:val="single" w:sz="8" w:space="0" w:color="auto"/>
              <w:right w:val="single" w:sz="8" w:space="0" w:color="auto"/>
            </w:tcBorders>
            <w:shd w:val="clear" w:color="000000" w:fill="9BC2E6"/>
            <w:noWrap/>
            <w:vAlign w:val="center"/>
            <w:hideMark/>
          </w:tcPr>
          <w:p w14:paraId="6C29EF37" w14:textId="77777777" w:rsidR="009760D5" w:rsidRPr="009760D5" w:rsidRDefault="009760D5" w:rsidP="009760D5">
            <w:pPr>
              <w:spacing w:after="0" w:line="240" w:lineRule="auto"/>
              <w:rPr>
                <w:rFonts w:ascii="Arial" w:eastAsia="Times New Roman" w:hAnsi="Arial" w:cs="Arial"/>
                <w:color w:val="000000"/>
                <w:sz w:val="20"/>
                <w:szCs w:val="20"/>
                <w:lang w:val="en-US"/>
              </w:rPr>
            </w:pPr>
            <w:r w:rsidRPr="009760D5">
              <w:rPr>
                <w:rFonts w:ascii="Arial" w:eastAsia="Times New Roman" w:hAnsi="Arial" w:cs="Arial"/>
                <w:color w:val="000000"/>
                <w:sz w:val="20"/>
                <w:szCs w:val="20"/>
                <w:lang w:val="en-US"/>
              </w:rPr>
              <w:t> </w:t>
            </w:r>
          </w:p>
        </w:tc>
        <w:tc>
          <w:tcPr>
            <w:tcW w:w="860" w:type="dxa"/>
            <w:tcBorders>
              <w:top w:val="nil"/>
              <w:left w:val="nil"/>
              <w:bottom w:val="single" w:sz="8" w:space="0" w:color="auto"/>
              <w:right w:val="single" w:sz="8" w:space="0" w:color="auto"/>
            </w:tcBorders>
            <w:shd w:val="clear" w:color="000000" w:fill="9BC2E6"/>
            <w:noWrap/>
            <w:vAlign w:val="center"/>
            <w:hideMark/>
          </w:tcPr>
          <w:p w14:paraId="1FCB0592" w14:textId="77777777" w:rsidR="009760D5" w:rsidRPr="009760D5" w:rsidRDefault="009760D5" w:rsidP="009760D5">
            <w:pPr>
              <w:spacing w:after="0" w:line="240" w:lineRule="auto"/>
              <w:jc w:val="right"/>
              <w:rPr>
                <w:rFonts w:ascii="Arial" w:eastAsia="Times New Roman" w:hAnsi="Arial" w:cs="Arial"/>
                <w:b/>
                <w:bCs/>
                <w:color w:val="000000"/>
                <w:sz w:val="20"/>
                <w:szCs w:val="20"/>
                <w:lang w:val="en-US"/>
              </w:rPr>
            </w:pPr>
            <w:r w:rsidRPr="009760D5">
              <w:rPr>
                <w:rFonts w:ascii="Arial" w:eastAsia="Times New Roman" w:hAnsi="Arial" w:cs="Arial"/>
                <w:b/>
                <w:bCs/>
                <w:color w:val="000000"/>
                <w:sz w:val="20"/>
                <w:szCs w:val="20"/>
                <w:lang w:val="en-US"/>
              </w:rPr>
              <w:t>2023</w:t>
            </w:r>
          </w:p>
        </w:tc>
        <w:tc>
          <w:tcPr>
            <w:tcW w:w="860" w:type="dxa"/>
            <w:tcBorders>
              <w:top w:val="nil"/>
              <w:left w:val="nil"/>
              <w:bottom w:val="single" w:sz="8" w:space="0" w:color="auto"/>
              <w:right w:val="single" w:sz="8" w:space="0" w:color="auto"/>
            </w:tcBorders>
            <w:shd w:val="clear" w:color="000000" w:fill="9BC2E6"/>
            <w:noWrap/>
            <w:vAlign w:val="center"/>
            <w:hideMark/>
          </w:tcPr>
          <w:p w14:paraId="4AA17DCB" w14:textId="77777777" w:rsidR="009760D5" w:rsidRPr="009760D5" w:rsidRDefault="009760D5" w:rsidP="009760D5">
            <w:pPr>
              <w:spacing w:after="0" w:line="240" w:lineRule="auto"/>
              <w:jc w:val="right"/>
              <w:rPr>
                <w:rFonts w:ascii="Arial" w:eastAsia="Times New Roman" w:hAnsi="Arial" w:cs="Arial"/>
                <w:b/>
                <w:bCs/>
                <w:color w:val="000000"/>
                <w:sz w:val="20"/>
                <w:szCs w:val="20"/>
                <w:lang w:val="en-US"/>
              </w:rPr>
            </w:pPr>
            <w:r w:rsidRPr="009760D5">
              <w:rPr>
                <w:rFonts w:ascii="Arial" w:eastAsia="Times New Roman" w:hAnsi="Arial" w:cs="Arial"/>
                <w:b/>
                <w:bCs/>
                <w:color w:val="000000"/>
                <w:sz w:val="20"/>
                <w:szCs w:val="20"/>
                <w:lang w:val="en-US"/>
              </w:rPr>
              <w:t>2024</w:t>
            </w:r>
          </w:p>
        </w:tc>
        <w:tc>
          <w:tcPr>
            <w:tcW w:w="860" w:type="dxa"/>
            <w:tcBorders>
              <w:top w:val="nil"/>
              <w:left w:val="nil"/>
              <w:bottom w:val="single" w:sz="8" w:space="0" w:color="auto"/>
              <w:right w:val="single" w:sz="8" w:space="0" w:color="auto"/>
            </w:tcBorders>
            <w:shd w:val="clear" w:color="000000" w:fill="9BC2E6"/>
            <w:noWrap/>
            <w:vAlign w:val="center"/>
            <w:hideMark/>
          </w:tcPr>
          <w:p w14:paraId="3063A0BA" w14:textId="77777777" w:rsidR="009760D5" w:rsidRPr="009760D5" w:rsidRDefault="009760D5" w:rsidP="009760D5">
            <w:pPr>
              <w:spacing w:after="0" w:line="240" w:lineRule="auto"/>
              <w:jc w:val="right"/>
              <w:rPr>
                <w:rFonts w:ascii="Arial" w:eastAsia="Times New Roman" w:hAnsi="Arial" w:cs="Arial"/>
                <w:b/>
                <w:bCs/>
                <w:color w:val="000000"/>
                <w:sz w:val="20"/>
                <w:szCs w:val="20"/>
                <w:lang w:val="en-US"/>
              </w:rPr>
            </w:pPr>
            <w:r w:rsidRPr="009760D5">
              <w:rPr>
                <w:rFonts w:ascii="Arial" w:eastAsia="Times New Roman" w:hAnsi="Arial" w:cs="Arial"/>
                <w:b/>
                <w:bCs/>
                <w:color w:val="000000"/>
                <w:sz w:val="20"/>
                <w:szCs w:val="20"/>
                <w:lang w:val="en-US"/>
              </w:rPr>
              <w:t>2025</w:t>
            </w:r>
          </w:p>
        </w:tc>
        <w:tc>
          <w:tcPr>
            <w:tcW w:w="860" w:type="dxa"/>
            <w:tcBorders>
              <w:top w:val="nil"/>
              <w:left w:val="nil"/>
              <w:bottom w:val="single" w:sz="8" w:space="0" w:color="auto"/>
              <w:right w:val="single" w:sz="8" w:space="0" w:color="auto"/>
            </w:tcBorders>
            <w:shd w:val="clear" w:color="000000" w:fill="9BC2E6"/>
            <w:noWrap/>
            <w:vAlign w:val="center"/>
            <w:hideMark/>
          </w:tcPr>
          <w:p w14:paraId="7919BA16" w14:textId="77777777" w:rsidR="009760D5" w:rsidRPr="009760D5" w:rsidRDefault="009760D5" w:rsidP="009760D5">
            <w:pPr>
              <w:spacing w:after="0" w:line="240" w:lineRule="auto"/>
              <w:jc w:val="right"/>
              <w:rPr>
                <w:rFonts w:ascii="Arial" w:eastAsia="Times New Roman" w:hAnsi="Arial" w:cs="Arial"/>
                <w:b/>
                <w:bCs/>
                <w:color w:val="000000"/>
                <w:sz w:val="20"/>
                <w:szCs w:val="20"/>
                <w:lang w:val="en-US"/>
              </w:rPr>
            </w:pPr>
            <w:r w:rsidRPr="009760D5">
              <w:rPr>
                <w:rFonts w:ascii="Arial" w:eastAsia="Times New Roman" w:hAnsi="Arial" w:cs="Arial"/>
                <w:b/>
                <w:bCs/>
                <w:color w:val="000000"/>
                <w:sz w:val="20"/>
                <w:szCs w:val="20"/>
                <w:lang w:val="en-US"/>
              </w:rPr>
              <w:t>2026</w:t>
            </w:r>
          </w:p>
        </w:tc>
        <w:tc>
          <w:tcPr>
            <w:tcW w:w="782" w:type="dxa"/>
            <w:tcBorders>
              <w:top w:val="nil"/>
              <w:left w:val="nil"/>
              <w:bottom w:val="single" w:sz="8" w:space="0" w:color="auto"/>
              <w:right w:val="single" w:sz="8" w:space="0" w:color="auto"/>
            </w:tcBorders>
            <w:shd w:val="clear" w:color="000000" w:fill="9BC2E6"/>
            <w:noWrap/>
            <w:vAlign w:val="center"/>
            <w:hideMark/>
          </w:tcPr>
          <w:p w14:paraId="6B04D8DF" w14:textId="77777777" w:rsidR="009760D5" w:rsidRPr="009760D5" w:rsidRDefault="009760D5" w:rsidP="009760D5">
            <w:pPr>
              <w:spacing w:after="0" w:line="240" w:lineRule="auto"/>
              <w:jc w:val="right"/>
              <w:rPr>
                <w:rFonts w:ascii="Arial" w:eastAsia="Times New Roman" w:hAnsi="Arial" w:cs="Arial"/>
                <w:b/>
                <w:bCs/>
                <w:color w:val="000000"/>
                <w:sz w:val="20"/>
                <w:szCs w:val="20"/>
                <w:lang w:val="en-US"/>
              </w:rPr>
            </w:pPr>
            <w:r w:rsidRPr="009760D5">
              <w:rPr>
                <w:rFonts w:ascii="Arial" w:eastAsia="Times New Roman" w:hAnsi="Arial" w:cs="Arial"/>
                <w:b/>
                <w:bCs/>
                <w:color w:val="000000"/>
                <w:sz w:val="20"/>
                <w:szCs w:val="20"/>
                <w:lang w:val="en-US"/>
              </w:rPr>
              <w:t>2027</w:t>
            </w:r>
          </w:p>
        </w:tc>
        <w:tc>
          <w:tcPr>
            <w:tcW w:w="782" w:type="dxa"/>
            <w:tcBorders>
              <w:top w:val="nil"/>
              <w:left w:val="nil"/>
              <w:bottom w:val="single" w:sz="8" w:space="0" w:color="auto"/>
              <w:right w:val="single" w:sz="8" w:space="0" w:color="auto"/>
            </w:tcBorders>
            <w:shd w:val="clear" w:color="000000" w:fill="9BC2E6"/>
            <w:noWrap/>
            <w:vAlign w:val="center"/>
            <w:hideMark/>
          </w:tcPr>
          <w:p w14:paraId="3400DF05" w14:textId="77777777" w:rsidR="009760D5" w:rsidRPr="009760D5" w:rsidRDefault="009760D5" w:rsidP="009760D5">
            <w:pPr>
              <w:spacing w:after="0" w:line="240" w:lineRule="auto"/>
              <w:jc w:val="right"/>
              <w:rPr>
                <w:rFonts w:ascii="Arial" w:eastAsia="Times New Roman" w:hAnsi="Arial" w:cs="Arial"/>
                <w:b/>
                <w:bCs/>
                <w:color w:val="000000"/>
                <w:sz w:val="20"/>
                <w:szCs w:val="20"/>
                <w:lang w:val="en-US"/>
              </w:rPr>
            </w:pPr>
            <w:r w:rsidRPr="009760D5">
              <w:rPr>
                <w:rFonts w:ascii="Arial" w:eastAsia="Times New Roman" w:hAnsi="Arial" w:cs="Arial"/>
                <w:b/>
                <w:bCs/>
                <w:color w:val="000000"/>
                <w:sz w:val="20"/>
                <w:szCs w:val="20"/>
                <w:lang w:val="en-US"/>
              </w:rPr>
              <w:t>2028</w:t>
            </w:r>
          </w:p>
        </w:tc>
        <w:tc>
          <w:tcPr>
            <w:tcW w:w="782" w:type="dxa"/>
            <w:tcBorders>
              <w:top w:val="nil"/>
              <w:left w:val="nil"/>
              <w:bottom w:val="single" w:sz="8" w:space="0" w:color="auto"/>
              <w:right w:val="single" w:sz="8" w:space="0" w:color="auto"/>
            </w:tcBorders>
            <w:shd w:val="clear" w:color="000000" w:fill="9BC2E6"/>
            <w:noWrap/>
            <w:vAlign w:val="center"/>
            <w:hideMark/>
          </w:tcPr>
          <w:p w14:paraId="20788DF9" w14:textId="77777777" w:rsidR="009760D5" w:rsidRPr="009760D5" w:rsidRDefault="009760D5" w:rsidP="009760D5">
            <w:pPr>
              <w:spacing w:after="0" w:line="240" w:lineRule="auto"/>
              <w:jc w:val="right"/>
              <w:rPr>
                <w:rFonts w:ascii="Arial" w:eastAsia="Times New Roman" w:hAnsi="Arial" w:cs="Arial"/>
                <w:b/>
                <w:bCs/>
                <w:color w:val="000000"/>
                <w:sz w:val="20"/>
                <w:szCs w:val="20"/>
                <w:lang w:val="en-US"/>
              </w:rPr>
            </w:pPr>
            <w:r w:rsidRPr="009760D5">
              <w:rPr>
                <w:rFonts w:ascii="Arial" w:eastAsia="Times New Roman" w:hAnsi="Arial" w:cs="Arial"/>
                <w:b/>
                <w:bCs/>
                <w:color w:val="000000"/>
                <w:sz w:val="20"/>
                <w:szCs w:val="20"/>
                <w:lang w:val="en-US"/>
              </w:rPr>
              <w:t>2029</w:t>
            </w:r>
          </w:p>
        </w:tc>
        <w:tc>
          <w:tcPr>
            <w:tcW w:w="782" w:type="dxa"/>
            <w:tcBorders>
              <w:top w:val="nil"/>
              <w:left w:val="nil"/>
              <w:bottom w:val="single" w:sz="8" w:space="0" w:color="auto"/>
              <w:right w:val="single" w:sz="8" w:space="0" w:color="auto"/>
            </w:tcBorders>
            <w:shd w:val="clear" w:color="000000" w:fill="9BC2E6"/>
            <w:noWrap/>
            <w:vAlign w:val="center"/>
            <w:hideMark/>
          </w:tcPr>
          <w:p w14:paraId="4BEB440D" w14:textId="77777777" w:rsidR="009760D5" w:rsidRPr="009760D5" w:rsidRDefault="009760D5" w:rsidP="009760D5">
            <w:pPr>
              <w:spacing w:after="0" w:line="240" w:lineRule="auto"/>
              <w:jc w:val="right"/>
              <w:rPr>
                <w:rFonts w:ascii="Arial" w:eastAsia="Times New Roman" w:hAnsi="Arial" w:cs="Arial"/>
                <w:b/>
                <w:bCs/>
                <w:color w:val="000000"/>
                <w:sz w:val="20"/>
                <w:szCs w:val="20"/>
                <w:lang w:val="en-US"/>
              </w:rPr>
            </w:pPr>
            <w:r w:rsidRPr="009760D5">
              <w:rPr>
                <w:rFonts w:ascii="Arial" w:eastAsia="Times New Roman" w:hAnsi="Arial" w:cs="Arial"/>
                <w:b/>
                <w:bCs/>
                <w:color w:val="000000"/>
                <w:sz w:val="20"/>
                <w:szCs w:val="20"/>
                <w:lang w:val="en-US"/>
              </w:rPr>
              <w:t>2030</w:t>
            </w:r>
          </w:p>
        </w:tc>
        <w:tc>
          <w:tcPr>
            <w:tcW w:w="782" w:type="dxa"/>
            <w:tcBorders>
              <w:top w:val="nil"/>
              <w:left w:val="nil"/>
              <w:bottom w:val="single" w:sz="8" w:space="0" w:color="auto"/>
              <w:right w:val="single" w:sz="8" w:space="0" w:color="auto"/>
            </w:tcBorders>
            <w:shd w:val="clear" w:color="000000" w:fill="9BC2E6"/>
            <w:noWrap/>
            <w:vAlign w:val="center"/>
            <w:hideMark/>
          </w:tcPr>
          <w:p w14:paraId="1B9E8236" w14:textId="77777777" w:rsidR="009760D5" w:rsidRPr="009760D5" w:rsidRDefault="009760D5" w:rsidP="009760D5">
            <w:pPr>
              <w:spacing w:after="0" w:line="240" w:lineRule="auto"/>
              <w:jc w:val="right"/>
              <w:rPr>
                <w:rFonts w:ascii="Arial" w:eastAsia="Times New Roman" w:hAnsi="Arial" w:cs="Arial"/>
                <w:b/>
                <w:bCs/>
                <w:color w:val="000000"/>
                <w:sz w:val="20"/>
                <w:szCs w:val="20"/>
                <w:lang w:val="en-US"/>
              </w:rPr>
            </w:pPr>
            <w:r w:rsidRPr="009760D5">
              <w:rPr>
                <w:rFonts w:ascii="Arial" w:eastAsia="Times New Roman" w:hAnsi="Arial" w:cs="Arial"/>
                <w:b/>
                <w:bCs/>
                <w:color w:val="000000"/>
                <w:sz w:val="20"/>
                <w:szCs w:val="20"/>
                <w:lang w:val="en-US"/>
              </w:rPr>
              <w:t>2031</w:t>
            </w:r>
          </w:p>
        </w:tc>
        <w:tc>
          <w:tcPr>
            <w:tcW w:w="782" w:type="dxa"/>
            <w:tcBorders>
              <w:top w:val="nil"/>
              <w:left w:val="nil"/>
              <w:bottom w:val="single" w:sz="8" w:space="0" w:color="auto"/>
              <w:right w:val="single" w:sz="8" w:space="0" w:color="auto"/>
            </w:tcBorders>
            <w:shd w:val="clear" w:color="000000" w:fill="9BC2E6"/>
            <w:noWrap/>
            <w:vAlign w:val="center"/>
            <w:hideMark/>
          </w:tcPr>
          <w:p w14:paraId="2AF62324" w14:textId="77777777" w:rsidR="009760D5" w:rsidRPr="009760D5" w:rsidRDefault="009760D5" w:rsidP="009760D5">
            <w:pPr>
              <w:spacing w:after="0" w:line="240" w:lineRule="auto"/>
              <w:jc w:val="right"/>
              <w:rPr>
                <w:rFonts w:ascii="Arial" w:eastAsia="Times New Roman" w:hAnsi="Arial" w:cs="Arial"/>
                <w:b/>
                <w:bCs/>
                <w:color w:val="000000"/>
                <w:sz w:val="20"/>
                <w:szCs w:val="20"/>
                <w:lang w:val="en-US"/>
              </w:rPr>
            </w:pPr>
            <w:r w:rsidRPr="009760D5">
              <w:rPr>
                <w:rFonts w:ascii="Arial" w:eastAsia="Times New Roman" w:hAnsi="Arial" w:cs="Arial"/>
                <w:b/>
                <w:bCs/>
                <w:color w:val="000000"/>
                <w:sz w:val="20"/>
                <w:szCs w:val="20"/>
                <w:lang w:val="en-US"/>
              </w:rPr>
              <w:t>2032</w:t>
            </w:r>
          </w:p>
        </w:tc>
      </w:tr>
      <w:tr w:rsidR="009760D5" w:rsidRPr="009760D5" w14:paraId="6C547D9D" w14:textId="77777777" w:rsidTr="009760D5">
        <w:trPr>
          <w:trHeight w:val="367"/>
        </w:trPr>
        <w:tc>
          <w:tcPr>
            <w:tcW w:w="2136" w:type="dxa"/>
            <w:tcBorders>
              <w:top w:val="nil"/>
              <w:left w:val="single" w:sz="8" w:space="0" w:color="auto"/>
              <w:bottom w:val="single" w:sz="8" w:space="0" w:color="auto"/>
              <w:right w:val="single" w:sz="8" w:space="0" w:color="auto"/>
            </w:tcBorders>
            <w:shd w:val="clear" w:color="000000" w:fill="FFD966"/>
            <w:vAlign w:val="center"/>
            <w:hideMark/>
          </w:tcPr>
          <w:p w14:paraId="33F522E0" w14:textId="77777777" w:rsidR="009760D5" w:rsidRPr="009760D5" w:rsidRDefault="009760D5" w:rsidP="009760D5">
            <w:pPr>
              <w:spacing w:after="0" w:line="240" w:lineRule="auto"/>
              <w:rPr>
                <w:rFonts w:ascii="Arial" w:eastAsia="Times New Roman" w:hAnsi="Arial" w:cs="Arial"/>
                <w:b/>
                <w:bCs/>
                <w:color w:val="000000"/>
                <w:sz w:val="20"/>
                <w:szCs w:val="20"/>
                <w:lang w:val="en-US"/>
              </w:rPr>
            </w:pPr>
            <w:r w:rsidRPr="009760D5">
              <w:rPr>
                <w:rFonts w:ascii="Arial" w:eastAsia="Times New Roman" w:hAnsi="Arial" w:cs="Arial"/>
                <w:b/>
                <w:bCs/>
                <w:color w:val="000000"/>
                <w:sz w:val="20"/>
                <w:szCs w:val="20"/>
                <w:lang w:val="en-US"/>
              </w:rPr>
              <w:t>Operating Rate</w:t>
            </w:r>
          </w:p>
        </w:tc>
        <w:tc>
          <w:tcPr>
            <w:tcW w:w="860" w:type="dxa"/>
            <w:tcBorders>
              <w:top w:val="nil"/>
              <w:left w:val="nil"/>
              <w:bottom w:val="single" w:sz="8" w:space="0" w:color="auto"/>
              <w:right w:val="single" w:sz="8" w:space="0" w:color="auto"/>
            </w:tcBorders>
            <w:shd w:val="clear" w:color="auto" w:fill="auto"/>
            <w:noWrap/>
            <w:vAlign w:val="center"/>
            <w:hideMark/>
          </w:tcPr>
          <w:p w14:paraId="5E47B660" w14:textId="77777777" w:rsidR="009760D5" w:rsidRPr="009760D5" w:rsidRDefault="009760D5" w:rsidP="009760D5">
            <w:pPr>
              <w:spacing w:after="0" w:line="240" w:lineRule="auto"/>
              <w:jc w:val="right"/>
              <w:rPr>
                <w:rFonts w:ascii="Arial" w:eastAsia="Times New Roman" w:hAnsi="Arial" w:cs="Arial"/>
                <w:color w:val="000000"/>
                <w:sz w:val="20"/>
                <w:szCs w:val="20"/>
                <w:lang w:val="en-US"/>
              </w:rPr>
            </w:pPr>
            <w:r w:rsidRPr="009760D5">
              <w:rPr>
                <w:rFonts w:ascii="Arial" w:eastAsia="Times New Roman" w:hAnsi="Arial" w:cs="Arial"/>
                <w:color w:val="000000"/>
                <w:sz w:val="20"/>
                <w:szCs w:val="20"/>
                <w:lang w:val="en-US"/>
              </w:rPr>
              <w:t>30%</w:t>
            </w:r>
          </w:p>
        </w:tc>
        <w:tc>
          <w:tcPr>
            <w:tcW w:w="860" w:type="dxa"/>
            <w:tcBorders>
              <w:top w:val="nil"/>
              <w:left w:val="nil"/>
              <w:bottom w:val="single" w:sz="8" w:space="0" w:color="auto"/>
              <w:right w:val="single" w:sz="8" w:space="0" w:color="auto"/>
            </w:tcBorders>
            <w:shd w:val="clear" w:color="auto" w:fill="auto"/>
            <w:noWrap/>
            <w:vAlign w:val="center"/>
            <w:hideMark/>
          </w:tcPr>
          <w:p w14:paraId="002C7A43" w14:textId="77777777" w:rsidR="009760D5" w:rsidRPr="009760D5" w:rsidRDefault="009760D5" w:rsidP="009760D5">
            <w:pPr>
              <w:spacing w:after="0" w:line="240" w:lineRule="auto"/>
              <w:jc w:val="right"/>
              <w:rPr>
                <w:rFonts w:ascii="Arial" w:eastAsia="Times New Roman" w:hAnsi="Arial" w:cs="Arial"/>
                <w:color w:val="000000"/>
                <w:sz w:val="20"/>
                <w:szCs w:val="20"/>
                <w:lang w:val="en-US"/>
              </w:rPr>
            </w:pPr>
            <w:r w:rsidRPr="009760D5">
              <w:rPr>
                <w:rFonts w:ascii="Arial" w:eastAsia="Times New Roman" w:hAnsi="Arial" w:cs="Arial"/>
                <w:color w:val="000000"/>
                <w:sz w:val="20"/>
                <w:szCs w:val="20"/>
                <w:lang w:val="en-US"/>
              </w:rPr>
              <w:t>40%</w:t>
            </w:r>
          </w:p>
        </w:tc>
        <w:tc>
          <w:tcPr>
            <w:tcW w:w="860" w:type="dxa"/>
            <w:tcBorders>
              <w:top w:val="nil"/>
              <w:left w:val="nil"/>
              <w:bottom w:val="single" w:sz="8" w:space="0" w:color="auto"/>
              <w:right w:val="single" w:sz="8" w:space="0" w:color="auto"/>
            </w:tcBorders>
            <w:shd w:val="clear" w:color="auto" w:fill="auto"/>
            <w:noWrap/>
            <w:vAlign w:val="center"/>
            <w:hideMark/>
          </w:tcPr>
          <w:p w14:paraId="455B19B5" w14:textId="77777777" w:rsidR="009760D5" w:rsidRPr="009760D5" w:rsidRDefault="009760D5" w:rsidP="009760D5">
            <w:pPr>
              <w:spacing w:after="0" w:line="240" w:lineRule="auto"/>
              <w:jc w:val="right"/>
              <w:rPr>
                <w:rFonts w:ascii="Arial" w:eastAsia="Times New Roman" w:hAnsi="Arial" w:cs="Arial"/>
                <w:color w:val="000000"/>
                <w:sz w:val="20"/>
                <w:szCs w:val="20"/>
                <w:lang w:val="en-US"/>
              </w:rPr>
            </w:pPr>
            <w:r w:rsidRPr="009760D5">
              <w:rPr>
                <w:rFonts w:ascii="Arial" w:eastAsia="Times New Roman" w:hAnsi="Arial" w:cs="Arial"/>
                <w:color w:val="000000"/>
                <w:sz w:val="20"/>
                <w:szCs w:val="20"/>
                <w:lang w:val="en-US"/>
              </w:rPr>
              <w:t>45%</w:t>
            </w:r>
          </w:p>
        </w:tc>
        <w:tc>
          <w:tcPr>
            <w:tcW w:w="860" w:type="dxa"/>
            <w:tcBorders>
              <w:top w:val="nil"/>
              <w:left w:val="nil"/>
              <w:bottom w:val="single" w:sz="8" w:space="0" w:color="auto"/>
              <w:right w:val="single" w:sz="8" w:space="0" w:color="auto"/>
            </w:tcBorders>
            <w:shd w:val="clear" w:color="auto" w:fill="auto"/>
            <w:noWrap/>
            <w:vAlign w:val="center"/>
            <w:hideMark/>
          </w:tcPr>
          <w:p w14:paraId="52F60587" w14:textId="77777777" w:rsidR="009760D5" w:rsidRPr="009760D5" w:rsidRDefault="009760D5" w:rsidP="009760D5">
            <w:pPr>
              <w:spacing w:after="0" w:line="240" w:lineRule="auto"/>
              <w:jc w:val="right"/>
              <w:rPr>
                <w:rFonts w:ascii="Arial" w:eastAsia="Times New Roman" w:hAnsi="Arial" w:cs="Arial"/>
                <w:color w:val="000000"/>
                <w:sz w:val="20"/>
                <w:szCs w:val="20"/>
                <w:lang w:val="en-US"/>
              </w:rPr>
            </w:pPr>
            <w:r w:rsidRPr="009760D5">
              <w:rPr>
                <w:rFonts w:ascii="Arial" w:eastAsia="Times New Roman" w:hAnsi="Arial" w:cs="Arial"/>
                <w:color w:val="000000"/>
                <w:sz w:val="20"/>
                <w:szCs w:val="20"/>
                <w:lang w:val="en-US"/>
              </w:rPr>
              <w:t>50%</w:t>
            </w:r>
          </w:p>
        </w:tc>
        <w:tc>
          <w:tcPr>
            <w:tcW w:w="782" w:type="dxa"/>
            <w:tcBorders>
              <w:top w:val="nil"/>
              <w:left w:val="nil"/>
              <w:bottom w:val="single" w:sz="8" w:space="0" w:color="auto"/>
              <w:right w:val="single" w:sz="8" w:space="0" w:color="auto"/>
            </w:tcBorders>
            <w:shd w:val="clear" w:color="auto" w:fill="auto"/>
            <w:noWrap/>
            <w:vAlign w:val="center"/>
            <w:hideMark/>
          </w:tcPr>
          <w:p w14:paraId="433EECED" w14:textId="77777777" w:rsidR="009760D5" w:rsidRPr="009760D5" w:rsidRDefault="009760D5" w:rsidP="009760D5">
            <w:pPr>
              <w:spacing w:after="0" w:line="240" w:lineRule="auto"/>
              <w:jc w:val="right"/>
              <w:rPr>
                <w:rFonts w:ascii="Arial" w:eastAsia="Times New Roman" w:hAnsi="Arial" w:cs="Arial"/>
                <w:color w:val="000000"/>
                <w:sz w:val="20"/>
                <w:szCs w:val="20"/>
                <w:lang w:val="en-US"/>
              </w:rPr>
            </w:pPr>
            <w:r w:rsidRPr="009760D5">
              <w:rPr>
                <w:rFonts w:ascii="Arial" w:eastAsia="Times New Roman" w:hAnsi="Arial" w:cs="Arial"/>
                <w:color w:val="000000"/>
                <w:sz w:val="20"/>
                <w:szCs w:val="20"/>
                <w:lang w:val="en-US"/>
              </w:rPr>
              <w:t>55%</w:t>
            </w:r>
          </w:p>
        </w:tc>
        <w:tc>
          <w:tcPr>
            <w:tcW w:w="782" w:type="dxa"/>
            <w:tcBorders>
              <w:top w:val="nil"/>
              <w:left w:val="nil"/>
              <w:bottom w:val="single" w:sz="8" w:space="0" w:color="auto"/>
              <w:right w:val="single" w:sz="8" w:space="0" w:color="auto"/>
            </w:tcBorders>
            <w:shd w:val="clear" w:color="auto" w:fill="auto"/>
            <w:noWrap/>
            <w:vAlign w:val="center"/>
            <w:hideMark/>
          </w:tcPr>
          <w:p w14:paraId="6014149D" w14:textId="77777777" w:rsidR="009760D5" w:rsidRPr="009760D5" w:rsidRDefault="009760D5" w:rsidP="009760D5">
            <w:pPr>
              <w:spacing w:after="0" w:line="240" w:lineRule="auto"/>
              <w:jc w:val="right"/>
              <w:rPr>
                <w:rFonts w:ascii="Arial" w:eastAsia="Times New Roman" w:hAnsi="Arial" w:cs="Arial"/>
                <w:color w:val="000000"/>
                <w:sz w:val="20"/>
                <w:szCs w:val="20"/>
                <w:lang w:val="en-US"/>
              </w:rPr>
            </w:pPr>
            <w:r w:rsidRPr="009760D5">
              <w:rPr>
                <w:rFonts w:ascii="Arial" w:eastAsia="Times New Roman" w:hAnsi="Arial" w:cs="Arial"/>
                <w:color w:val="000000"/>
                <w:sz w:val="20"/>
                <w:szCs w:val="20"/>
                <w:lang w:val="en-US"/>
              </w:rPr>
              <w:t>60%</w:t>
            </w:r>
          </w:p>
        </w:tc>
        <w:tc>
          <w:tcPr>
            <w:tcW w:w="782" w:type="dxa"/>
            <w:tcBorders>
              <w:top w:val="nil"/>
              <w:left w:val="nil"/>
              <w:bottom w:val="single" w:sz="8" w:space="0" w:color="auto"/>
              <w:right w:val="single" w:sz="8" w:space="0" w:color="auto"/>
            </w:tcBorders>
            <w:shd w:val="clear" w:color="auto" w:fill="auto"/>
            <w:noWrap/>
            <w:vAlign w:val="center"/>
            <w:hideMark/>
          </w:tcPr>
          <w:p w14:paraId="7D67C70A" w14:textId="77777777" w:rsidR="009760D5" w:rsidRPr="009760D5" w:rsidRDefault="009760D5" w:rsidP="009760D5">
            <w:pPr>
              <w:spacing w:after="0" w:line="240" w:lineRule="auto"/>
              <w:jc w:val="right"/>
              <w:rPr>
                <w:rFonts w:ascii="Arial" w:eastAsia="Times New Roman" w:hAnsi="Arial" w:cs="Arial"/>
                <w:color w:val="000000"/>
                <w:sz w:val="20"/>
                <w:szCs w:val="20"/>
                <w:lang w:val="en-US"/>
              </w:rPr>
            </w:pPr>
            <w:r w:rsidRPr="009760D5">
              <w:rPr>
                <w:rFonts w:ascii="Arial" w:eastAsia="Times New Roman" w:hAnsi="Arial" w:cs="Arial"/>
                <w:color w:val="000000"/>
                <w:sz w:val="20"/>
                <w:szCs w:val="20"/>
                <w:lang w:val="en-US"/>
              </w:rPr>
              <w:t>65%</w:t>
            </w:r>
          </w:p>
        </w:tc>
        <w:tc>
          <w:tcPr>
            <w:tcW w:w="782" w:type="dxa"/>
            <w:tcBorders>
              <w:top w:val="nil"/>
              <w:left w:val="nil"/>
              <w:bottom w:val="single" w:sz="8" w:space="0" w:color="auto"/>
              <w:right w:val="single" w:sz="8" w:space="0" w:color="auto"/>
            </w:tcBorders>
            <w:shd w:val="clear" w:color="auto" w:fill="auto"/>
            <w:noWrap/>
            <w:vAlign w:val="center"/>
            <w:hideMark/>
          </w:tcPr>
          <w:p w14:paraId="114BBC14" w14:textId="77777777" w:rsidR="009760D5" w:rsidRPr="009760D5" w:rsidRDefault="009760D5" w:rsidP="009760D5">
            <w:pPr>
              <w:spacing w:after="0" w:line="240" w:lineRule="auto"/>
              <w:jc w:val="right"/>
              <w:rPr>
                <w:rFonts w:ascii="Arial" w:eastAsia="Times New Roman" w:hAnsi="Arial" w:cs="Arial"/>
                <w:color w:val="000000"/>
                <w:sz w:val="20"/>
                <w:szCs w:val="20"/>
                <w:lang w:val="en-US"/>
              </w:rPr>
            </w:pPr>
            <w:r w:rsidRPr="009760D5">
              <w:rPr>
                <w:rFonts w:ascii="Arial" w:eastAsia="Times New Roman" w:hAnsi="Arial" w:cs="Arial"/>
                <w:color w:val="000000"/>
                <w:sz w:val="20"/>
                <w:szCs w:val="20"/>
                <w:lang w:val="en-US"/>
              </w:rPr>
              <w:t>70%</w:t>
            </w:r>
          </w:p>
        </w:tc>
        <w:tc>
          <w:tcPr>
            <w:tcW w:w="782" w:type="dxa"/>
            <w:tcBorders>
              <w:top w:val="nil"/>
              <w:left w:val="nil"/>
              <w:bottom w:val="single" w:sz="8" w:space="0" w:color="auto"/>
              <w:right w:val="single" w:sz="8" w:space="0" w:color="auto"/>
            </w:tcBorders>
            <w:shd w:val="clear" w:color="auto" w:fill="auto"/>
            <w:noWrap/>
            <w:vAlign w:val="center"/>
            <w:hideMark/>
          </w:tcPr>
          <w:p w14:paraId="217AFF0B" w14:textId="77777777" w:rsidR="009760D5" w:rsidRPr="009760D5" w:rsidRDefault="009760D5" w:rsidP="009760D5">
            <w:pPr>
              <w:spacing w:after="0" w:line="240" w:lineRule="auto"/>
              <w:jc w:val="right"/>
              <w:rPr>
                <w:rFonts w:ascii="Arial" w:eastAsia="Times New Roman" w:hAnsi="Arial" w:cs="Arial"/>
                <w:color w:val="000000"/>
                <w:sz w:val="20"/>
                <w:szCs w:val="20"/>
                <w:lang w:val="en-US"/>
              </w:rPr>
            </w:pPr>
            <w:r w:rsidRPr="009760D5">
              <w:rPr>
                <w:rFonts w:ascii="Arial" w:eastAsia="Times New Roman" w:hAnsi="Arial" w:cs="Arial"/>
                <w:color w:val="000000"/>
                <w:sz w:val="20"/>
                <w:szCs w:val="20"/>
                <w:lang w:val="en-US"/>
              </w:rPr>
              <w:t>70%</w:t>
            </w:r>
          </w:p>
        </w:tc>
        <w:tc>
          <w:tcPr>
            <w:tcW w:w="782" w:type="dxa"/>
            <w:tcBorders>
              <w:top w:val="nil"/>
              <w:left w:val="nil"/>
              <w:bottom w:val="single" w:sz="8" w:space="0" w:color="auto"/>
              <w:right w:val="single" w:sz="8" w:space="0" w:color="auto"/>
            </w:tcBorders>
            <w:shd w:val="clear" w:color="auto" w:fill="auto"/>
            <w:noWrap/>
            <w:vAlign w:val="center"/>
            <w:hideMark/>
          </w:tcPr>
          <w:p w14:paraId="0697102F" w14:textId="77777777" w:rsidR="009760D5" w:rsidRPr="009760D5" w:rsidRDefault="009760D5" w:rsidP="009760D5">
            <w:pPr>
              <w:spacing w:after="0" w:line="240" w:lineRule="auto"/>
              <w:jc w:val="right"/>
              <w:rPr>
                <w:rFonts w:ascii="Arial" w:eastAsia="Times New Roman" w:hAnsi="Arial" w:cs="Arial"/>
                <w:color w:val="000000"/>
                <w:sz w:val="20"/>
                <w:szCs w:val="20"/>
                <w:lang w:val="en-US"/>
              </w:rPr>
            </w:pPr>
            <w:r w:rsidRPr="009760D5">
              <w:rPr>
                <w:rFonts w:ascii="Arial" w:eastAsia="Times New Roman" w:hAnsi="Arial" w:cs="Arial"/>
                <w:color w:val="000000"/>
                <w:sz w:val="20"/>
                <w:szCs w:val="20"/>
                <w:lang w:val="en-US"/>
              </w:rPr>
              <w:t>70%</w:t>
            </w:r>
          </w:p>
        </w:tc>
      </w:tr>
      <w:tr w:rsidR="009760D5" w:rsidRPr="009760D5" w14:paraId="0BA8AC4E" w14:textId="77777777" w:rsidTr="009760D5">
        <w:trPr>
          <w:trHeight w:val="613"/>
        </w:trPr>
        <w:tc>
          <w:tcPr>
            <w:tcW w:w="2136" w:type="dxa"/>
            <w:tcBorders>
              <w:top w:val="nil"/>
              <w:left w:val="single" w:sz="8" w:space="0" w:color="auto"/>
              <w:bottom w:val="single" w:sz="8" w:space="0" w:color="auto"/>
              <w:right w:val="single" w:sz="8" w:space="0" w:color="auto"/>
            </w:tcBorders>
            <w:shd w:val="clear" w:color="000000" w:fill="FFD966"/>
            <w:vAlign w:val="center"/>
            <w:hideMark/>
          </w:tcPr>
          <w:p w14:paraId="0063E620" w14:textId="77777777" w:rsidR="009760D5" w:rsidRPr="009760D5" w:rsidRDefault="009760D5" w:rsidP="009760D5">
            <w:pPr>
              <w:spacing w:after="0" w:line="240" w:lineRule="auto"/>
              <w:rPr>
                <w:rFonts w:ascii="Arial" w:eastAsia="Times New Roman" w:hAnsi="Arial" w:cs="Arial"/>
                <w:b/>
                <w:bCs/>
                <w:color w:val="000000"/>
                <w:sz w:val="20"/>
                <w:szCs w:val="20"/>
                <w:lang w:val="en-US"/>
              </w:rPr>
            </w:pPr>
            <w:r w:rsidRPr="009760D5">
              <w:rPr>
                <w:rFonts w:ascii="Arial" w:eastAsia="Times New Roman" w:hAnsi="Arial" w:cs="Arial"/>
                <w:b/>
                <w:bCs/>
                <w:color w:val="000000"/>
                <w:sz w:val="20"/>
                <w:szCs w:val="20"/>
                <w:lang w:val="en-US"/>
              </w:rPr>
              <w:t>Operating Revenue (USD Million)</w:t>
            </w:r>
          </w:p>
        </w:tc>
        <w:tc>
          <w:tcPr>
            <w:tcW w:w="860" w:type="dxa"/>
            <w:tcBorders>
              <w:top w:val="nil"/>
              <w:left w:val="nil"/>
              <w:bottom w:val="single" w:sz="8" w:space="0" w:color="auto"/>
              <w:right w:val="single" w:sz="8" w:space="0" w:color="auto"/>
            </w:tcBorders>
            <w:shd w:val="clear" w:color="auto" w:fill="auto"/>
            <w:noWrap/>
            <w:vAlign w:val="center"/>
            <w:hideMark/>
          </w:tcPr>
          <w:p w14:paraId="1380174B" w14:textId="77777777" w:rsidR="009760D5" w:rsidRPr="009760D5" w:rsidRDefault="009760D5" w:rsidP="009760D5">
            <w:pPr>
              <w:spacing w:after="0" w:line="240" w:lineRule="auto"/>
              <w:jc w:val="right"/>
              <w:rPr>
                <w:rFonts w:ascii="Arial" w:eastAsia="Times New Roman" w:hAnsi="Arial" w:cs="Arial"/>
                <w:color w:val="000000"/>
                <w:sz w:val="20"/>
                <w:szCs w:val="20"/>
                <w:lang w:val="en-US"/>
              </w:rPr>
            </w:pPr>
            <w:r w:rsidRPr="009760D5">
              <w:rPr>
                <w:rFonts w:ascii="Arial" w:eastAsia="Times New Roman" w:hAnsi="Arial" w:cs="Arial"/>
                <w:color w:val="000000"/>
                <w:sz w:val="20"/>
                <w:szCs w:val="20"/>
                <w:lang w:val="en-US"/>
              </w:rPr>
              <w:t>26</w:t>
            </w:r>
          </w:p>
        </w:tc>
        <w:tc>
          <w:tcPr>
            <w:tcW w:w="860" w:type="dxa"/>
            <w:tcBorders>
              <w:top w:val="nil"/>
              <w:left w:val="nil"/>
              <w:bottom w:val="single" w:sz="8" w:space="0" w:color="auto"/>
              <w:right w:val="single" w:sz="8" w:space="0" w:color="auto"/>
            </w:tcBorders>
            <w:shd w:val="clear" w:color="auto" w:fill="auto"/>
            <w:noWrap/>
            <w:vAlign w:val="center"/>
            <w:hideMark/>
          </w:tcPr>
          <w:p w14:paraId="340A5E88" w14:textId="77777777" w:rsidR="009760D5" w:rsidRPr="009760D5" w:rsidRDefault="009760D5" w:rsidP="009760D5">
            <w:pPr>
              <w:spacing w:after="0" w:line="240" w:lineRule="auto"/>
              <w:jc w:val="right"/>
              <w:rPr>
                <w:rFonts w:ascii="Arial" w:eastAsia="Times New Roman" w:hAnsi="Arial" w:cs="Arial"/>
                <w:color w:val="000000"/>
                <w:sz w:val="20"/>
                <w:szCs w:val="20"/>
                <w:lang w:val="en-US"/>
              </w:rPr>
            </w:pPr>
            <w:r w:rsidRPr="009760D5">
              <w:rPr>
                <w:rFonts w:ascii="Arial" w:eastAsia="Times New Roman" w:hAnsi="Arial" w:cs="Arial"/>
                <w:color w:val="000000"/>
                <w:sz w:val="20"/>
                <w:szCs w:val="20"/>
                <w:lang w:val="en-US"/>
              </w:rPr>
              <w:t>35</w:t>
            </w:r>
          </w:p>
        </w:tc>
        <w:tc>
          <w:tcPr>
            <w:tcW w:w="860" w:type="dxa"/>
            <w:tcBorders>
              <w:top w:val="nil"/>
              <w:left w:val="nil"/>
              <w:bottom w:val="single" w:sz="8" w:space="0" w:color="auto"/>
              <w:right w:val="single" w:sz="8" w:space="0" w:color="auto"/>
            </w:tcBorders>
            <w:shd w:val="clear" w:color="auto" w:fill="auto"/>
            <w:noWrap/>
            <w:vAlign w:val="center"/>
            <w:hideMark/>
          </w:tcPr>
          <w:p w14:paraId="0CD957CA" w14:textId="77777777" w:rsidR="009760D5" w:rsidRPr="009760D5" w:rsidRDefault="009760D5" w:rsidP="009760D5">
            <w:pPr>
              <w:spacing w:after="0" w:line="240" w:lineRule="auto"/>
              <w:jc w:val="right"/>
              <w:rPr>
                <w:rFonts w:ascii="Arial" w:eastAsia="Times New Roman" w:hAnsi="Arial" w:cs="Arial"/>
                <w:color w:val="000000"/>
                <w:sz w:val="20"/>
                <w:szCs w:val="20"/>
                <w:lang w:val="en-US"/>
              </w:rPr>
            </w:pPr>
            <w:r w:rsidRPr="009760D5">
              <w:rPr>
                <w:rFonts w:ascii="Arial" w:eastAsia="Times New Roman" w:hAnsi="Arial" w:cs="Arial"/>
                <w:color w:val="000000"/>
                <w:sz w:val="20"/>
                <w:szCs w:val="20"/>
                <w:lang w:val="en-US"/>
              </w:rPr>
              <w:t>40</w:t>
            </w:r>
          </w:p>
        </w:tc>
        <w:tc>
          <w:tcPr>
            <w:tcW w:w="860" w:type="dxa"/>
            <w:tcBorders>
              <w:top w:val="nil"/>
              <w:left w:val="nil"/>
              <w:bottom w:val="single" w:sz="8" w:space="0" w:color="auto"/>
              <w:right w:val="single" w:sz="8" w:space="0" w:color="auto"/>
            </w:tcBorders>
            <w:shd w:val="clear" w:color="auto" w:fill="auto"/>
            <w:noWrap/>
            <w:vAlign w:val="center"/>
            <w:hideMark/>
          </w:tcPr>
          <w:p w14:paraId="090997E9" w14:textId="77777777" w:rsidR="009760D5" w:rsidRPr="009760D5" w:rsidRDefault="009760D5" w:rsidP="009760D5">
            <w:pPr>
              <w:spacing w:after="0" w:line="240" w:lineRule="auto"/>
              <w:jc w:val="right"/>
              <w:rPr>
                <w:rFonts w:ascii="Arial" w:eastAsia="Times New Roman" w:hAnsi="Arial" w:cs="Arial"/>
                <w:color w:val="000000"/>
                <w:sz w:val="20"/>
                <w:szCs w:val="20"/>
                <w:lang w:val="en-US"/>
              </w:rPr>
            </w:pPr>
            <w:r w:rsidRPr="009760D5">
              <w:rPr>
                <w:rFonts w:ascii="Arial" w:eastAsia="Times New Roman" w:hAnsi="Arial" w:cs="Arial"/>
                <w:color w:val="000000"/>
                <w:sz w:val="20"/>
                <w:szCs w:val="20"/>
                <w:lang w:val="en-US"/>
              </w:rPr>
              <w:t>45</w:t>
            </w:r>
          </w:p>
        </w:tc>
        <w:tc>
          <w:tcPr>
            <w:tcW w:w="782" w:type="dxa"/>
            <w:tcBorders>
              <w:top w:val="nil"/>
              <w:left w:val="nil"/>
              <w:bottom w:val="single" w:sz="8" w:space="0" w:color="auto"/>
              <w:right w:val="single" w:sz="8" w:space="0" w:color="auto"/>
            </w:tcBorders>
            <w:shd w:val="clear" w:color="auto" w:fill="auto"/>
            <w:noWrap/>
            <w:vAlign w:val="center"/>
            <w:hideMark/>
          </w:tcPr>
          <w:p w14:paraId="5015699C" w14:textId="77777777" w:rsidR="009760D5" w:rsidRPr="009760D5" w:rsidRDefault="009760D5" w:rsidP="009760D5">
            <w:pPr>
              <w:spacing w:after="0" w:line="240" w:lineRule="auto"/>
              <w:jc w:val="right"/>
              <w:rPr>
                <w:rFonts w:ascii="Arial" w:eastAsia="Times New Roman" w:hAnsi="Arial" w:cs="Arial"/>
                <w:color w:val="000000"/>
                <w:sz w:val="20"/>
                <w:szCs w:val="20"/>
                <w:lang w:val="en-US"/>
              </w:rPr>
            </w:pPr>
            <w:r w:rsidRPr="009760D5">
              <w:rPr>
                <w:rFonts w:ascii="Arial" w:eastAsia="Times New Roman" w:hAnsi="Arial" w:cs="Arial"/>
                <w:color w:val="000000"/>
                <w:sz w:val="20"/>
                <w:szCs w:val="20"/>
                <w:lang w:val="en-US"/>
              </w:rPr>
              <w:t>51</w:t>
            </w:r>
          </w:p>
        </w:tc>
        <w:tc>
          <w:tcPr>
            <w:tcW w:w="782" w:type="dxa"/>
            <w:tcBorders>
              <w:top w:val="nil"/>
              <w:left w:val="nil"/>
              <w:bottom w:val="single" w:sz="8" w:space="0" w:color="auto"/>
              <w:right w:val="single" w:sz="8" w:space="0" w:color="auto"/>
            </w:tcBorders>
            <w:shd w:val="clear" w:color="auto" w:fill="auto"/>
            <w:noWrap/>
            <w:vAlign w:val="center"/>
            <w:hideMark/>
          </w:tcPr>
          <w:p w14:paraId="608166B4" w14:textId="77777777" w:rsidR="009760D5" w:rsidRPr="009760D5" w:rsidRDefault="009760D5" w:rsidP="009760D5">
            <w:pPr>
              <w:spacing w:after="0" w:line="240" w:lineRule="auto"/>
              <w:jc w:val="right"/>
              <w:rPr>
                <w:rFonts w:ascii="Arial" w:eastAsia="Times New Roman" w:hAnsi="Arial" w:cs="Arial"/>
                <w:color w:val="000000"/>
                <w:sz w:val="20"/>
                <w:szCs w:val="20"/>
                <w:lang w:val="en-US"/>
              </w:rPr>
            </w:pPr>
            <w:r w:rsidRPr="009760D5">
              <w:rPr>
                <w:rFonts w:ascii="Arial" w:eastAsia="Times New Roman" w:hAnsi="Arial" w:cs="Arial"/>
                <w:color w:val="000000"/>
                <w:sz w:val="20"/>
                <w:szCs w:val="20"/>
                <w:lang w:val="en-US"/>
              </w:rPr>
              <w:t>56</w:t>
            </w:r>
          </w:p>
        </w:tc>
        <w:tc>
          <w:tcPr>
            <w:tcW w:w="782" w:type="dxa"/>
            <w:tcBorders>
              <w:top w:val="nil"/>
              <w:left w:val="nil"/>
              <w:bottom w:val="single" w:sz="8" w:space="0" w:color="auto"/>
              <w:right w:val="single" w:sz="8" w:space="0" w:color="auto"/>
            </w:tcBorders>
            <w:shd w:val="clear" w:color="auto" w:fill="auto"/>
            <w:noWrap/>
            <w:vAlign w:val="center"/>
            <w:hideMark/>
          </w:tcPr>
          <w:p w14:paraId="5F4DE9D8" w14:textId="77777777" w:rsidR="009760D5" w:rsidRPr="009760D5" w:rsidRDefault="009760D5" w:rsidP="009760D5">
            <w:pPr>
              <w:spacing w:after="0" w:line="240" w:lineRule="auto"/>
              <w:jc w:val="right"/>
              <w:rPr>
                <w:rFonts w:ascii="Arial" w:eastAsia="Times New Roman" w:hAnsi="Arial" w:cs="Arial"/>
                <w:color w:val="000000"/>
                <w:sz w:val="20"/>
                <w:szCs w:val="20"/>
                <w:lang w:val="en-US"/>
              </w:rPr>
            </w:pPr>
            <w:r w:rsidRPr="009760D5">
              <w:rPr>
                <w:rFonts w:ascii="Arial" w:eastAsia="Times New Roman" w:hAnsi="Arial" w:cs="Arial"/>
                <w:color w:val="000000"/>
                <w:sz w:val="20"/>
                <w:szCs w:val="20"/>
                <w:lang w:val="en-US"/>
              </w:rPr>
              <w:t>62</w:t>
            </w:r>
          </w:p>
        </w:tc>
        <w:tc>
          <w:tcPr>
            <w:tcW w:w="782" w:type="dxa"/>
            <w:tcBorders>
              <w:top w:val="nil"/>
              <w:left w:val="nil"/>
              <w:bottom w:val="single" w:sz="8" w:space="0" w:color="auto"/>
              <w:right w:val="single" w:sz="8" w:space="0" w:color="auto"/>
            </w:tcBorders>
            <w:shd w:val="clear" w:color="auto" w:fill="auto"/>
            <w:noWrap/>
            <w:vAlign w:val="center"/>
            <w:hideMark/>
          </w:tcPr>
          <w:p w14:paraId="4B10F73C" w14:textId="77777777" w:rsidR="009760D5" w:rsidRPr="009760D5" w:rsidRDefault="009760D5" w:rsidP="009760D5">
            <w:pPr>
              <w:spacing w:after="0" w:line="240" w:lineRule="auto"/>
              <w:jc w:val="right"/>
              <w:rPr>
                <w:rFonts w:ascii="Arial" w:eastAsia="Times New Roman" w:hAnsi="Arial" w:cs="Arial"/>
                <w:color w:val="000000"/>
                <w:sz w:val="20"/>
                <w:szCs w:val="20"/>
                <w:lang w:val="en-US"/>
              </w:rPr>
            </w:pPr>
            <w:r w:rsidRPr="009760D5">
              <w:rPr>
                <w:rFonts w:ascii="Arial" w:eastAsia="Times New Roman" w:hAnsi="Arial" w:cs="Arial"/>
                <w:color w:val="000000"/>
                <w:sz w:val="20"/>
                <w:szCs w:val="20"/>
                <w:lang w:val="en-US"/>
              </w:rPr>
              <w:t>68</w:t>
            </w:r>
          </w:p>
        </w:tc>
        <w:tc>
          <w:tcPr>
            <w:tcW w:w="782" w:type="dxa"/>
            <w:tcBorders>
              <w:top w:val="nil"/>
              <w:left w:val="nil"/>
              <w:bottom w:val="single" w:sz="8" w:space="0" w:color="auto"/>
              <w:right w:val="single" w:sz="8" w:space="0" w:color="auto"/>
            </w:tcBorders>
            <w:shd w:val="clear" w:color="auto" w:fill="auto"/>
            <w:noWrap/>
            <w:vAlign w:val="center"/>
            <w:hideMark/>
          </w:tcPr>
          <w:p w14:paraId="64E9849F" w14:textId="77777777" w:rsidR="009760D5" w:rsidRPr="009760D5" w:rsidRDefault="009760D5" w:rsidP="009760D5">
            <w:pPr>
              <w:spacing w:after="0" w:line="240" w:lineRule="auto"/>
              <w:jc w:val="right"/>
              <w:rPr>
                <w:rFonts w:ascii="Arial" w:eastAsia="Times New Roman" w:hAnsi="Arial" w:cs="Arial"/>
                <w:color w:val="000000"/>
                <w:sz w:val="20"/>
                <w:szCs w:val="20"/>
                <w:lang w:val="en-US"/>
              </w:rPr>
            </w:pPr>
            <w:r w:rsidRPr="009760D5">
              <w:rPr>
                <w:rFonts w:ascii="Arial" w:eastAsia="Times New Roman" w:hAnsi="Arial" w:cs="Arial"/>
                <w:color w:val="000000"/>
                <w:sz w:val="20"/>
                <w:szCs w:val="20"/>
                <w:lang w:val="en-US"/>
              </w:rPr>
              <w:t>69</w:t>
            </w:r>
          </w:p>
        </w:tc>
        <w:tc>
          <w:tcPr>
            <w:tcW w:w="782" w:type="dxa"/>
            <w:tcBorders>
              <w:top w:val="nil"/>
              <w:left w:val="nil"/>
              <w:bottom w:val="single" w:sz="8" w:space="0" w:color="auto"/>
              <w:right w:val="single" w:sz="8" w:space="0" w:color="auto"/>
            </w:tcBorders>
            <w:shd w:val="clear" w:color="auto" w:fill="auto"/>
            <w:noWrap/>
            <w:vAlign w:val="center"/>
            <w:hideMark/>
          </w:tcPr>
          <w:p w14:paraId="6D91C111" w14:textId="77777777" w:rsidR="009760D5" w:rsidRPr="009760D5" w:rsidRDefault="009760D5" w:rsidP="009760D5">
            <w:pPr>
              <w:spacing w:after="0" w:line="240" w:lineRule="auto"/>
              <w:jc w:val="right"/>
              <w:rPr>
                <w:rFonts w:ascii="Arial" w:eastAsia="Times New Roman" w:hAnsi="Arial" w:cs="Arial"/>
                <w:color w:val="000000"/>
                <w:sz w:val="20"/>
                <w:szCs w:val="20"/>
                <w:lang w:val="en-US"/>
              </w:rPr>
            </w:pPr>
            <w:r w:rsidRPr="009760D5">
              <w:rPr>
                <w:rFonts w:ascii="Arial" w:eastAsia="Times New Roman" w:hAnsi="Arial" w:cs="Arial"/>
                <w:color w:val="000000"/>
                <w:sz w:val="20"/>
                <w:szCs w:val="20"/>
                <w:lang w:val="en-US"/>
              </w:rPr>
              <w:t>70</w:t>
            </w:r>
          </w:p>
        </w:tc>
      </w:tr>
      <w:tr w:rsidR="009760D5" w:rsidRPr="009760D5" w14:paraId="769D7117" w14:textId="77777777" w:rsidTr="009760D5">
        <w:trPr>
          <w:trHeight w:val="613"/>
        </w:trPr>
        <w:tc>
          <w:tcPr>
            <w:tcW w:w="2136" w:type="dxa"/>
            <w:tcBorders>
              <w:top w:val="nil"/>
              <w:left w:val="single" w:sz="8" w:space="0" w:color="auto"/>
              <w:bottom w:val="single" w:sz="8" w:space="0" w:color="auto"/>
              <w:right w:val="single" w:sz="8" w:space="0" w:color="auto"/>
            </w:tcBorders>
            <w:shd w:val="clear" w:color="000000" w:fill="FFD966"/>
            <w:vAlign w:val="center"/>
            <w:hideMark/>
          </w:tcPr>
          <w:p w14:paraId="60E6DB04" w14:textId="77777777" w:rsidR="009760D5" w:rsidRPr="009760D5" w:rsidRDefault="009760D5" w:rsidP="009760D5">
            <w:pPr>
              <w:spacing w:after="0" w:line="240" w:lineRule="auto"/>
              <w:rPr>
                <w:rFonts w:ascii="Arial" w:eastAsia="Times New Roman" w:hAnsi="Arial" w:cs="Arial"/>
                <w:b/>
                <w:bCs/>
                <w:color w:val="000000"/>
                <w:sz w:val="20"/>
                <w:szCs w:val="20"/>
                <w:lang w:val="en-US"/>
              </w:rPr>
            </w:pPr>
            <w:r w:rsidRPr="009760D5">
              <w:rPr>
                <w:rFonts w:ascii="Arial" w:eastAsia="Times New Roman" w:hAnsi="Arial" w:cs="Arial"/>
                <w:b/>
                <w:bCs/>
                <w:color w:val="000000"/>
                <w:sz w:val="20"/>
                <w:szCs w:val="20"/>
                <w:lang w:val="en-US"/>
              </w:rPr>
              <w:t>Quantity Produced (Thousand Tonnes)</w:t>
            </w:r>
          </w:p>
        </w:tc>
        <w:tc>
          <w:tcPr>
            <w:tcW w:w="860" w:type="dxa"/>
            <w:tcBorders>
              <w:top w:val="nil"/>
              <w:left w:val="nil"/>
              <w:bottom w:val="single" w:sz="8" w:space="0" w:color="auto"/>
              <w:right w:val="single" w:sz="8" w:space="0" w:color="auto"/>
            </w:tcBorders>
            <w:shd w:val="clear" w:color="auto" w:fill="auto"/>
            <w:noWrap/>
            <w:vAlign w:val="center"/>
            <w:hideMark/>
          </w:tcPr>
          <w:p w14:paraId="136D0884" w14:textId="77777777" w:rsidR="009760D5" w:rsidRPr="009760D5" w:rsidRDefault="009760D5" w:rsidP="009760D5">
            <w:pPr>
              <w:spacing w:after="0" w:line="240" w:lineRule="auto"/>
              <w:jc w:val="right"/>
              <w:rPr>
                <w:rFonts w:ascii="Arial" w:eastAsia="Times New Roman" w:hAnsi="Arial" w:cs="Arial"/>
                <w:color w:val="000000"/>
                <w:sz w:val="20"/>
                <w:szCs w:val="20"/>
                <w:lang w:val="en-US"/>
              </w:rPr>
            </w:pPr>
            <w:r w:rsidRPr="009760D5">
              <w:rPr>
                <w:rFonts w:ascii="Arial" w:eastAsia="Times New Roman" w:hAnsi="Arial" w:cs="Arial"/>
                <w:color w:val="000000"/>
                <w:sz w:val="20"/>
                <w:szCs w:val="20"/>
                <w:lang w:val="en-US"/>
              </w:rPr>
              <w:t>9</w:t>
            </w:r>
          </w:p>
        </w:tc>
        <w:tc>
          <w:tcPr>
            <w:tcW w:w="860" w:type="dxa"/>
            <w:tcBorders>
              <w:top w:val="nil"/>
              <w:left w:val="nil"/>
              <w:bottom w:val="single" w:sz="8" w:space="0" w:color="auto"/>
              <w:right w:val="single" w:sz="8" w:space="0" w:color="auto"/>
            </w:tcBorders>
            <w:shd w:val="clear" w:color="auto" w:fill="auto"/>
            <w:noWrap/>
            <w:vAlign w:val="center"/>
            <w:hideMark/>
          </w:tcPr>
          <w:p w14:paraId="58EC5E2F" w14:textId="77777777" w:rsidR="009760D5" w:rsidRPr="009760D5" w:rsidRDefault="009760D5" w:rsidP="009760D5">
            <w:pPr>
              <w:spacing w:after="0" w:line="240" w:lineRule="auto"/>
              <w:jc w:val="right"/>
              <w:rPr>
                <w:rFonts w:ascii="Arial" w:eastAsia="Times New Roman" w:hAnsi="Arial" w:cs="Arial"/>
                <w:color w:val="000000"/>
                <w:sz w:val="20"/>
                <w:szCs w:val="20"/>
                <w:lang w:val="en-US"/>
              </w:rPr>
            </w:pPr>
            <w:r w:rsidRPr="009760D5">
              <w:rPr>
                <w:rFonts w:ascii="Arial" w:eastAsia="Times New Roman" w:hAnsi="Arial" w:cs="Arial"/>
                <w:color w:val="000000"/>
                <w:sz w:val="20"/>
                <w:szCs w:val="20"/>
                <w:lang w:val="en-US"/>
              </w:rPr>
              <w:t>12</w:t>
            </w:r>
          </w:p>
        </w:tc>
        <w:tc>
          <w:tcPr>
            <w:tcW w:w="860" w:type="dxa"/>
            <w:tcBorders>
              <w:top w:val="nil"/>
              <w:left w:val="nil"/>
              <w:bottom w:val="single" w:sz="8" w:space="0" w:color="auto"/>
              <w:right w:val="single" w:sz="8" w:space="0" w:color="auto"/>
            </w:tcBorders>
            <w:shd w:val="clear" w:color="auto" w:fill="auto"/>
            <w:noWrap/>
            <w:vAlign w:val="center"/>
            <w:hideMark/>
          </w:tcPr>
          <w:p w14:paraId="7EE60DAF" w14:textId="77777777" w:rsidR="009760D5" w:rsidRPr="009760D5" w:rsidRDefault="009760D5" w:rsidP="009760D5">
            <w:pPr>
              <w:spacing w:after="0" w:line="240" w:lineRule="auto"/>
              <w:jc w:val="right"/>
              <w:rPr>
                <w:rFonts w:ascii="Arial" w:eastAsia="Times New Roman" w:hAnsi="Arial" w:cs="Arial"/>
                <w:color w:val="000000"/>
                <w:sz w:val="20"/>
                <w:szCs w:val="20"/>
                <w:lang w:val="en-US"/>
              </w:rPr>
            </w:pPr>
            <w:r w:rsidRPr="009760D5">
              <w:rPr>
                <w:rFonts w:ascii="Arial" w:eastAsia="Times New Roman" w:hAnsi="Arial" w:cs="Arial"/>
                <w:color w:val="000000"/>
                <w:sz w:val="20"/>
                <w:szCs w:val="20"/>
                <w:lang w:val="en-US"/>
              </w:rPr>
              <w:t>14</w:t>
            </w:r>
          </w:p>
        </w:tc>
        <w:tc>
          <w:tcPr>
            <w:tcW w:w="860" w:type="dxa"/>
            <w:tcBorders>
              <w:top w:val="nil"/>
              <w:left w:val="nil"/>
              <w:bottom w:val="single" w:sz="8" w:space="0" w:color="auto"/>
              <w:right w:val="single" w:sz="8" w:space="0" w:color="auto"/>
            </w:tcBorders>
            <w:shd w:val="clear" w:color="auto" w:fill="auto"/>
            <w:noWrap/>
            <w:vAlign w:val="center"/>
            <w:hideMark/>
          </w:tcPr>
          <w:p w14:paraId="5AA7DFE5" w14:textId="77777777" w:rsidR="009760D5" w:rsidRPr="009760D5" w:rsidRDefault="009760D5" w:rsidP="009760D5">
            <w:pPr>
              <w:spacing w:after="0" w:line="240" w:lineRule="auto"/>
              <w:jc w:val="right"/>
              <w:rPr>
                <w:rFonts w:ascii="Arial" w:eastAsia="Times New Roman" w:hAnsi="Arial" w:cs="Arial"/>
                <w:color w:val="000000"/>
                <w:sz w:val="20"/>
                <w:szCs w:val="20"/>
                <w:lang w:val="en-US"/>
              </w:rPr>
            </w:pPr>
            <w:r w:rsidRPr="009760D5">
              <w:rPr>
                <w:rFonts w:ascii="Arial" w:eastAsia="Times New Roman" w:hAnsi="Arial" w:cs="Arial"/>
                <w:color w:val="000000"/>
                <w:sz w:val="20"/>
                <w:szCs w:val="20"/>
                <w:lang w:val="en-US"/>
              </w:rPr>
              <w:t>15</w:t>
            </w:r>
          </w:p>
        </w:tc>
        <w:tc>
          <w:tcPr>
            <w:tcW w:w="782" w:type="dxa"/>
            <w:tcBorders>
              <w:top w:val="nil"/>
              <w:left w:val="nil"/>
              <w:bottom w:val="single" w:sz="8" w:space="0" w:color="auto"/>
              <w:right w:val="single" w:sz="8" w:space="0" w:color="auto"/>
            </w:tcBorders>
            <w:shd w:val="clear" w:color="auto" w:fill="auto"/>
            <w:noWrap/>
            <w:vAlign w:val="center"/>
            <w:hideMark/>
          </w:tcPr>
          <w:p w14:paraId="75452EA0" w14:textId="77777777" w:rsidR="009760D5" w:rsidRPr="009760D5" w:rsidRDefault="009760D5" w:rsidP="009760D5">
            <w:pPr>
              <w:spacing w:after="0" w:line="240" w:lineRule="auto"/>
              <w:jc w:val="right"/>
              <w:rPr>
                <w:rFonts w:ascii="Arial" w:eastAsia="Times New Roman" w:hAnsi="Arial" w:cs="Arial"/>
                <w:color w:val="000000"/>
                <w:sz w:val="20"/>
                <w:szCs w:val="20"/>
                <w:lang w:val="en-US"/>
              </w:rPr>
            </w:pPr>
            <w:r w:rsidRPr="009760D5">
              <w:rPr>
                <w:rFonts w:ascii="Arial" w:eastAsia="Times New Roman" w:hAnsi="Arial" w:cs="Arial"/>
                <w:color w:val="000000"/>
                <w:sz w:val="20"/>
                <w:szCs w:val="20"/>
                <w:lang w:val="en-US"/>
              </w:rPr>
              <w:t>17</w:t>
            </w:r>
          </w:p>
        </w:tc>
        <w:tc>
          <w:tcPr>
            <w:tcW w:w="782" w:type="dxa"/>
            <w:tcBorders>
              <w:top w:val="nil"/>
              <w:left w:val="nil"/>
              <w:bottom w:val="single" w:sz="8" w:space="0" w:color="auto"/>
              <w:right w:val="single" w:sz="8" w:space="0" w:color="auto"/>
            </w:tcBorders>
            <w:shd w:val="clear" w:color="auto" w:fill="auto"/>
            <w:noWrap/>
            <w:vAlign w:val="center"/>
            <w:hideMark/>
          </w:tcPr>
          <w:p w14:paraId="7A1AB98A" w14:textId="77777777" w:rsidR="009760D5" w:rsidRPr="009760D5" w:rsidRDefault="009760D5" w:rsidP="009760D5">
            <w:pPr>
              <w:spacing w:after="0" w:line="240" w:lineRule="auto"/>
              <w:jc w:val="right"/>
              <w:rPr>
                <w:rFonts w:ascii="Arial" w:eastAsia="Times New Roman" w:hAnsi="Arial" w:cs="Arial"/>
                <w:color w:val="000000"/>
                <w:sz w:val="20"/>
                <w:szCs w:val="20"/>
                <w:lang w:val="en-US"/>
              </w:rPr>
            </w:pPr>
            <w:r w:rsidRPr="009760D5">
              <w:rPr>
                <w:rFonts w:ascii="Arial" w:eastAsia="Times New Roman" w:hAnsi="Arial" w:cs="Arial"/>
                <w:color w:val="000000"/>
                <w:sz w:val="20"/>
                <w:szCs w:val="20"/>
                <w:lang w:val="en-US"/>
              </w:rPr>
              <w:t>18</w:t>
            </w:r>
          </w:p>
        </w:tc>
        <w:tc>
          <w:tcPr>
            <w:tcW w:w="782" w:type="dxa"/>
            <w:tcBorders>
              <w:top w:val="nil"/>
              <w:left w:val="nil"/>
              <w:bottom w:val="single" w:sz="8" w:space="0" w:color="auto"/>
              <w:right w:val="single" w:sz="8" w:space="0" w:color="auto"/>
            </w:tcBorders>
            <w:shd w:val="clear" w:color="auto" w:fill="auto"/>
            <w:noWrap/>
            <w:vAlign w:val="center"/>
            <w:hideMark/>
          </w:tcPr>
          <w:p w14:paraId="6E4CE86E" w14:textId="77777777" w:rsidR="009760D5" w:rsidRPr="009760D5" w:rsidRDefault="009760D5" w:rsidP="009760D5">
            <w:pPr>
              <w:spacing w:after="0" w:line="240" w:lineRule="auto"/>
              <w:jc w:val="right"/>
              <w:rPr>
                <w:rFonts w:ascii="Arial" w:eastAsia="Times New Roman" w:hAnsi="Arial" w:cs="Arial"/>
                <w:color w:val="000000"/>
                <w:sz w:val="20"/>
                <w:szCs w:val="20"/>
                <w:lang w:val="en-US"/>
              </w:rPr>
            </w:pPr>
            <w:r w:rsidRPr="009760D5">
              <w:rPr>
                <w:rFonts w:ascii="Arial" w:eastAsia="Times New Roman" w:hAnsi="Arial" w:cs="Arial"/>
                <w:color w:val="000000"/>
                <w:sz w:val="20"/>
                <w:szCs w:val="20"/>
                <w:lang w:val="en-US"/>
              </w:rPr>
              <w:t>20</w:t>
            </w:r>
          </w:p>
        </w:tc>
        <w:tc>
          <w:tcPr>
            <w:tcW w:w="782" w:type="dxa"/>
            <w:tcBorders>
              <w:top w:val="nil"/>
              <w:left w:val="nil"/>
              <w:bottom w:val="single" w:sz="8" w:space="0" w:color="auto"/>
              <w:right w:val="single" w:sz="8" w:space="0" w:color="auto"/>
            </w:tcBorders>
            <w:shd w:val="clear" w:color="auto" w:fill="auto"/>
            <w:noWrap/>
            <w:vAlign w:val="center"/>
            <w:hideMark/>
          </w:tcPr>
          <w:p w14:paraId="177DA333" w14:textId="77777777" w:rsidR="009760D5" w:rsidRPr="009760D5" w:rsidRDefault="009760D5" w:rsidP="009760D5">
            <w:pPr>
              <w:spacing w:after="0" w:line="240" w:lineRule="auto"/>
              <w:jc w:val="right"/>
              <w:rPr>
                <w:rFonts w:ascii="Arial" w:eastAsia="Times New Roman" w:hAnsi="Arial" w:cs="Arial"/>
                <w:color w:val="000000"/>
                <w:sz w:val="20"/>
                <w:szCs w:val="20"/>
                <w:lang w:val="en-US"/>
              </w:rPr>
            </w:pPr>
            <w:r w:rsidRPr="009760D5">
              <w:rPr>
                <w:rFonts w:ascii="Arial" w:eastAsia="Times New Roman" w:hAnsi="Arial" w:cs="Arial"/>
                <w:color w:val="000000"/>
                <w:sz w:val="20"/>
                <w:szCs w:val="20"/>
                <w:lang w:val="en-US"/>
              </w:rPr>
              <w:t>21</w:t>
            </w:r>
          </w:p>
        </w:tc>
        <w:tc>
          <w:tcPr>
            <w:tcW w:w="782" w:type="dxa"/>
            <w:tcBorders>
              <w:top w:val="nil"/>
              <w:left w:val="nil"/>
              <w:bottom w:val="single" w:sz="8" w:space="0" w:color="auto"/>
              <w:right w:val="single" w:sz="8" w:space="0" w:color="auto"/>
            </w:tcBorders>
            <w:shd w:val="clear" w:color="auto" w:fill="auto"/>
            <w:noWrap/>
            <w:vAlign w:val="center"/>
            <w:hideMark/>
          </w:tcPr>
          <w:p w14:paraId="49EA89E8" w14:textId="77777777" w:rsidR="009760D5" w:rsidRPr="009760D5" w:rsidRDefault="009760D5" w:rsidP="009760D5">
            <w:pPr>
              <w:spacing w:after="0" w:line="240" w:lineRule="auto"/>
              <w:jc w:val="right"/>
              <w:rPr>
                <w:rFonts w:ascii="Arial" w:eastAsia="Times New Roman" w:hAnsi="Arial" w:cs="Arial"/>
                <w:color w:val="000000"/>
                <w:sz w:val="20"/>
                <w:szCs w:val="20"/>
                <w:lang w:val="en-US"/>
              </w:rPr>
            </w:pPr>
            <w:r w:rsidRPr="009760D5">
              <w:rPr>
                <w:rFonts w:ascii="Arial" w:eastAsia="Times New Roman" w:hAnsi="Arial" w:cs="Arial"/>
                <w:color w:val="000000"/>
                <w:sz w:val="20"/>
                <w:szCs w:val="20"/>
                <w:lang w:val="en-US"/>
              </w:rPr>
              <w:t>21</w:t>
            </w:r>
          </w:p>
        </w:tc>
        <w:tc>
          <w:tcPr>
            <w:tcW w:w="782" w:type="dxa"/>
            <w:tcBorders>
              <w:top w:val="nil"/>
              <w:left w:val="nil"/>
              <w:bottom w:val="single" w:sz="8" w:space="0" w:color="auto"/>
              <w:right w:val="single" w:sz="8" w:space="0" w:color="auto"/>
            </w:tcBorders>
            <w:shd w:val="clear" w:color="auto" w:fill="auto"/>
            <w:noWrap/>
            <w:vAlign w:val="center"/>
            <w:hideMark/>
          </w:tcPr>
          <w:p w14:paraId="45B973D4" w14:textId="77777777" w:rsidR="009760D5" w:rsidRPr="009760D5" w:rsidRDefault="009760D5" w:rsidP="009760D5">
            <w:pPr>
              <w:spacing w:after="0" w:line="240" w:lineRule="auto"/>
              <w:jc w:val="right"/>
              <w:rPr>
                <w:rFonts w:ascii="Arial" w:eastAsia="Times New Roman" w:hAnsi="Arial" w:cs="Arial"/>
                <w:color w:val="000000"/>
                <w:sz w:val="20"/>
                <w:szCs w:val="20"/>
                <w:lang w:val="en-US"/>
              </w:rPr>
            </w:pPr>
            <w:r w:rsidRPr="009760D5">
              <w:rPr>
                <w:rFonts w:ascii="Arial" w:eastAsia="Times New Roman" w:hAnsi="Arial" w:cs="Arial"/>
                <w:color w:val="000000"/>
                <w:sz w:val="20"/>
                <w:szCs w:val="20"/>
                <w:lang w:val="en-US"/>
              </w:rPr>
              <w:t>21</w:t>
            </w:r>
          </w:p>
        </w:tc>
      </w:tr>
    </w:tbl>
    <w:p w14:paraId="1244A0AB" w14:textId="66162587" w:rsidR="009B2E78" w:rsidRDefault="009B2E78" w:rsidP="009B2E78">
      <w:pPr>
        <w:spacing w:line="360" w:lineRule="auto"/>
        <w:jc w:val="both"/>
        <w:rPr>
          <w:rFonts w:ascii="Arial" w:hAnsi="Arial" w:cs="Arial"/>
          <w:b/>
          <w:bCs/>
          <w:sz w:val="24"/>
          <w:szCs w:val="24"/>
        </w:rPr>
      </w:pPr>
    </w:p>
    <w:p w14:paraId="79B28292" w14:textId="1E958331" w:rsidR="00C221CF" w:rsidRDefault="00D92F63" w:rsidP="009B2E78">
      <w:pPr>
        <w:spacing w:line="360" w:lineRule="auto"/>
        <w:jc w:val="both"/>
        <w:rPr>
          <w:rFonts w:ascii="Arial" w:hAnsi="Arial" w:cs="Arial"/>
          <w:sz w:val="24"/>
          <w:szCs w:val="24"/>
        </w:rPr>
      </w:pPr>
      <w:r>
        <w:rPr>
          <w:rFonts w:ascii="Arial" w:hAnsi="Arial" w:cs="Arial"/>
          <w:sz w:val="24"/>
          <w:szCs w:val="24"/>
        </w:rPr>
        <w:t xml:space="preserve">The demand of vinyl ester resin is totally </w:t>
      </w:r>
      <w:r w:rsidR="004C5356">
        <w:rPr>
          <w:rFonts w:ascii="Arial" w:hAnsi="Arial" w:cs="Arial"/>
          <w:sz w:val="24"/>
          <w:szCs w:val="24"/>
        </w:rPr>
        <w:t>project based</w:t>
      </w:r>
      <w:r w:rsidR="00741D3D">
        <w:rPr>
          <w:rFonts w:ascii="Arial" w:hAnsi="Arial" w:cs="Arial"/>
          <w:sz w:val="24"/>
          <w:szCs w:val="24"/>
        </w:rPr>
        <w:t xml:space="preserve"> </w:t>
      </w:r>
      <w:r w:rsidR="00254BD8">
        <w:rPr>
          <w:rFonts w:ascii="Arial" w:hAnsi="Arial" w:cs="Arial"/>
          <w:sz w:val="24"/>
          <w:szCs w:val="24"/>
        </w:rPr>
        <w:t xml:space="preserve">therefore the operating rate has been taken as per industrial norms. </w:t>
      </w:r>
      <w:r w:rsidR="007C7DF2">
        <w:rPr>
          <w:rFonts w:ascii="Arial" w:hAnsi="Arial" w:cs="Arial"/>
          <w:sz w:val="24"/>
          <w:szCs w:val="24"/>
        </w:rPr>
        <w:t xml:space="preserve">Due to its </w:t>
      </w:r>
      <w:r w:rsidR="005D7DD5">
        <w:rPr>
          <w:rFonts w:ascii="Arial" w:hAnsi="Arial" w:cs="Arial"/>
          <w:sz w:val="24"/>
          <w:szCs w:val="24"/>
        </w:rPr>
        <w:t>diverse</w:t>
      </w:r>
      <w:r w:rsidR="007C7DF2">
        <w:rPr>
          <w:rFonts w:ascii="Arial" w:hAnsi="Arial" w:cs="Arial"/>
          <w:sz w:val="24"/>
          <w:szCs w:val="24"/>
        </w:rPr>
        <w:t xml:space="preserve"> application</w:t>
      </w:r>
      <w:r w:rsidR="005D7DD5">
        <w:rPr>
          <w:rFonts w:ascii="Arial" w:hAnsi="Arial" w:cs="Arial"/>
          <w:sz w:val="24"/>
          <w:szCs w:val="24"/>
        </w:rPr>
        <w:t xml:space="preserve"> in specialised products</w:t>
      </w:r>
      <w:r w:rsidR="007C7DF2">
        <w:rPr>
          <w:rFonts w:ascii="Arial" w:hAnsi="Arial" w:cs="Arial"/>
          <w:sz w:val="24"/>
          <w:szCs w:val="24"/>
        </w:rPr>
        <w:t xml:space="preserve">, the demand is anticipated to further increase therefore, the plant can operate at a maximum of 70%. </w:t>
      </w:r>
      <w:r w:rsidR="008954E5">
        <w:rPr>
          <w:rFonts w:ascii="Arial" w:hAnsi="Arial" w:cs="Arial"/>
          <w:sz w:val="24"/>
          <w:szCs w:val="24"/>
        </w:rPr>
        <w:t>As per the Industry practice, in the same reactor other UPR</w:t>
      </w:r>
      <w:r w:rsidR="005D7DD5">
        <w:rPr>
          <w:rFonts w:ascii="Arial" w:hAnsi="Arial" w:cs="Arial"/>
          <w:sz w:val="24"/>
          <w:szCs w:val="24"/>
        </w:rPr>
        <w:t xml:space="preserve"> </w:t>
      </w:r>
      <w:r w:rsidR="008954E5">
        <w:rPr>
          <w:rFonts w:ascii="Arial" w:hAnsi="Arial" w:cs="Arial"/>
          <w:sz w:val="24"/>
          <w:szCs w:val="24"/>
        </w:rPr>
        <w:t xml:space="preserve">can also be produced, therefore </w:t>
      </w:r>
      <w:r w:rsidR="005D7DD5">
        <w:rPr>
          <w:rFonts w:ascii="Arial" w:hAnsi="Arial" w:cs="Arial"/>
          <w:sz w:val="24"/>
          <w:szCs w:val="24"/>
        </w:rPr>
        <w:t>it cannot operate at an optimum capacity i.e., between 85% to 95%. The same applies for Reliance Industries Ltd.</w:t>
      </w:r>
    </w:p>
    <w:p w14:paraId="68D6A379" w14:textId="0D4A4D66" w:rsidR="00016348" w:rsidRDefault="00016348" w:rsidP="009B2E78">
      <w:pPr>
        <w:spacing w:line="360" w:lineRule="auto"/>
        <w:jc w:val="both"/>
        <w:rPr>
          <w:rFonts w:ascii="Arial" w:hAnsi="Arial" w:cs="Arial"/>
          <w:sz w:val="24"/>
          <w:szCs w:val="24"/>
        </w:rPr>
      </w:pPr>
    </w:p>
    <w:p w14:paraId="7687FFDE" w14:textId="5A6FE23B" w:rsidR="00016348" w:rsidRDefault="00016348" w:rsidP="009B2E78">
      <w:pPr>
        <w:spacing w:line="360" w:lineRule="auto"/>
        <w:jc w:val="both"/>
        <w:rPr>
          <w:rFonts w:ascii="Arial" w:hAnsi="Arial" w:cs="Arial"/>
          <w:sz w:val="24"/>
          <w:szCs w:val="24"/>
        </w:rPr>
      </w:pPr>
    </w:p>
    <w:p w14:paraId="1146D192" w14:textId="64E2833C" w:rsidR="00016348" w:rsidRDefault="00016348" w:rsidP="009B2E78">
      <w:pPr>
        <w:spacing w:line="360" w:lineRule="auto"/>
        <w:jc w:val="both"/>
        <w:rPr>
          <w:rFonts w:ascii="Arial" w:hAnsi="Arial" w:cs="Arial"/>
          <w:sz w:val="24"/>
          <w:szCs w:val="24"/>
        </w:rPr>
      </w:pPr>
    </w:p>
    <w:p w14:paraId="60D193A6" w14:textId="631A34FF" w:rsidR="00016348" w:rsidRDefault="00016348" w:rsidP="009B2E78">
      <w:pPr>
        <w:spacing w:line="360" w:lineRule="auto"/>
        <w:jc w:val="both"/>
        <w:rPr>
          <w:rFonts w:ascii="Arial" w:hAnsi="Arial" w:cs="Arial"/>
          <w:sz w:val="24"/>
          <w:szCs w:val="24"/>
        </w:rPr>
      </w:pPr>
    </w:p>
    <w:p w14:paraId="7F7017D7" w14:textId="0A4F80F4" w:rsidR="00016348" w:rsidRDefault="00016348" w:rsidP="009B2E78">
      <w:pPr>
        <w:spacing w:line="360" w:lineRule="auto"/>
        <w:jc w:val="both"/>
        <w:rPr>
          <w:rFonts w:ascii="Arial" w:hAnsi="Arial" w:cs="Arial"/>
          <w:sz w:val="24"/>
          <w:szCs w:val="24"/>
        </w:rPr>
      </w:pPr>
    </w:p>
    <w:p w14:paraId="2712CF35" w14:textId="17A3F16F" w:rsidR="00016348" w:rsidRDefault="00016348" w:rsidP="009B2E78">
      <w:pPr>
        <w:spacing w:line="360" w:lineRule="auto"/>
        <w:jc w:val="both"/>
        <w:rPr>
          <w:rFonts w:ascii="Arial" w:hAnsi="Arial" w:cs="Arial"/>
          <w:sz w:val="24"/>
          <w:szCs w:val="24"/>
        </w:rPr>
      </w:pPr>
    </w:p>
    <w:p w14:paraId="0771E640" w14:textId="379ADE32" w:rsidR="00016348" w:rsidRDefault="00016348" w:rsidP="009B2E78">
      <w:pPr>
        <w:spacing w:line="360" w:lineRule="auto"/>
        <w:jc w:val="both"/>
        <w:rPr>
          <w:rFonts w:ascii="Arial" w:hAnsi="Arial" w:cs="Arial"/>
          <w:sz w:val="24"/>
          <w:szCs w:val="24"/>
        </w:rPr>
      </w:pPr>
    </w:p>
    <w:p w14:paraId="4B4AFFCD" w14:textId="17443AEF" w:rsidR="00016348" w:rsidRDefault="00016348" w:rsidP="009B2E78">
      <w:pPr>
        <w:spacing w:line="360" w:lineRule="auto"/>
        <w:jc w:val="both"/>
        <w:rPr>
          <w:rFonts w:ascii="Arial" w:hAnsi="Arial" w:cs="Arial"/>
          <w:sz w:val="24"/>
          <w:szCs w:val="24"/>
        </w:rPr>
      </w:pPr>
    </w:p>
    <w:p w14:paraId="2F95A609" w14:textId="1B0F7E7D" w:rsidR="00016348" w:rsidRDefault="00016348" w:rsidP="009B2E78">
      <w:pPr>
        <w:spacing w:line="360" w:lineRule="auto"/>
        <w:jc w:val="both"/>
        <w:rPr>
          <w:rFonts w:ascii="Arial" w:hAnsi="Arial" w:cs="Arial"/>
          <w:sz w:val="24"/>
          <w:szCs w:val="24"/>
        </w:rPr>
      </w:pPr>
    </w:p>
    <w:p w14:paraId="3C74455F" w14:textId="53961DAF" w:rsidR="00016348" w:rsidRDefault="00016348" w:rsidP="009B2E78">
      <w:pPr>
        <w:spacing w:line="360" w:lineRule="auto"/>
        <w:jc w:val="both"/>
        <w:rPr>
          <w:rFonts w:ascii="Arial" w:hAnsi="Arial" w:cs="Arial"/>
          <w:sz w:val="24"/>
          <w:szCs w:val="24"/>
        </w:rPr>
      </w:pPr>
    </w:p>
    <w:p w14:paraId="40FDAA0D" w14:textId="5E7188A4" w:rsidR="00016348" w:rsidRDefault="00016348" w:rsidP="009B2E78">
      <w:pPr>
        <w:spacing w:line="360" w:lineRule="auto"/>
        <w:jc w:val="both"/>
        <w:rPr>
          <w:rFonts w:ascii="Arial" w:hAnsi="Arial" w:cs="Arial"/>
          <w:sz w:val="24"/>
          <w:szCs w:val="24"/>
        </w:rPr>
      </w:pPr>
    </w:p>
    <w:p w14:paraId="4493E633" w14:textId="78F31E92" w:rsidR="00016348" w:rsidRDefault="00016348" w:rsidP="009B2E78">
      <w:pPr>
        <w:spacing w:line="360" w:lineRule="auto"/>
        <w:jc w:val="both"/>
        <w:rPr>
          <w:rFonts w:ascii="Arial" w:hAnsi="Arial" w:cs="Arial"/>
          <w:sz w:val="24"/>
          <w:szCs w:val="24"/>
        </w:rPr>
      </w:pPr>
    </w:p>
    <w:p w14:paraId="21E8C465" w14:textId="79C32C2E" w:rsidR="00016348" w:rsidRDefault="00016348" w:rsidP="009B2E78">
      <w:pPr>
        <w:spacing w:line="360" w:lineRule="auto"/>
        <w:jc w:val="both"/>
        <w:rPr>
          <w:rFonts w:ascii="Arial" w:hAnsi="Arial" w:cs="Arial"/>
          <w:sz w:val="24"/>
          <w:szCs w:val="24"/>
        </w:rPr>
      </w:pPr>
    </w:p>
    <w:p w14:paraId="4C74A15E" w14:textId="4F048A1F" w:rsidR="00613AE6" w:rsidRDefault="00F24D83" w:rsidP="00695ED4">
      <w:pPr>
        <w:tabs>
          <w:tab w:val="left" w:pos="1365"/>
        </w:tabs>
        <w:spacing w:line="360" w:lineRule="auto"/>
        <w:jc w:val="both"/>
        <w:rPr>
          <w:rFonts w:ascii="Arial" w:hAnsi="Arial" w:cs="Arial"/>
          <w:b/>
          <w:bCs/>
          <w:sz w:val="24"/>
          <w:szCs w:val="24"/>
        </w:rPr>
      </w:pPr>
      <w:r>
        <w:rPr>
          <w:rFonts w:ascii="Arial" w:hAnsi="Arial" w:cs="Arial"/>
          <w:b/>
          <w:bCs/>
          <w:sz w:val="24"/>
          <w:szCs w:val="24"/>
        </w:rPr>
        <w:t xml:space="preserve">7. </w:t>
      </w:r>
      <w:r w:rsidRPr="00F24D83">
        <w:rPr>
          <w:rFonts w:ascii="Arial" w:hAnsi="Arial" w:cs="Arial"/>
          <w:b/>
          <w:bCs/>
          <w:sz w:val="24"/>
          <w:szCs w:val="24"/>
        </w:rPr>
        <w:t>Project and Business Risk on setting up Vinyl Ester resin plant in West Region of India</w:t>
      </w:r>
    </w:p>
    <w:p w14:paraId="7C33B5C7" w14:textId="77777777" w:rsidR="003538C8" w:rsidRDefault="003538C8" w:rsidP="00695ED4">
      <w:pPr>
        <w:tabs>
          <w:tab w:val="left" w:pos="1365"/>
        </w:tabs>
        <w:spacing w:line="360" w:lineRule="auto"/>
        <w:jc w:val="both"/>
        <w:rPr>
          <w:rFonts w:ascii="Arial" w:hAnsi="Arial" w:cs="Arial"/>
          <w:b/>
          <w:bCs/>
          <w:sz w:val="24"/>
          <w:szCs w:val="24"/>
        </w:rPr>
      </w:pPr>
    </w:p>
    <w:p w14:paraId="05D21873" w14:textId="1549603D" w:rsidR="00ED3745" w:rsidRDefault="00E42DA9" w:rsidP="00F14E20">
      <w:pPr>
        <w:pStyle w:val="ListParagraph"/>
        <w:numPr>
          <w:ilvl w:val="0"/>
          <w:numId w:val="24"/>
        </w:numPr>
        <w:tabs>
          <w:tab w:val="left" w:pos="1365"/>
        </w:tabs>
        <w:spacing w:line="360" w:lineRule="auto"/>
        <w:jc w:val="both"/>
        <w:rPr>
          <w:sz w:val="24"/>
          <w:szCs w:val="24"/>
          <w:lang w:val="en-IN"/>
        </w:rPr>
      </w:pPr>
      <w:bookmarkStart w:id="47" w:name="_Hlk86079741"/>
      <w:r w:rsidRPr="00E42DA9">
        <w:rPr>
          <w:b/>
          <w:bCs/>
          <w:sz w:val="24"/>
          <w:szCs w:val="24"/>
        </w:rPr>
        <w:t>Cost Escalation-</w:t>
      </w:r>
      <w:r>
        <w:rPr>
          <w:b/>
          <w:bCs/>
          <w:sz w:val="24"/>
          <w:szCs w:val="24"/>
        </w:rPr>
        <w:t xml:space="preserve"> </w:t>
      </w:r>
      <w:r w:rsidR="00613F0D" w:rsidRPr="008B0D63">
        <w:rPr>
          <w:sz w:val="24"/>
          <w:szCs w:val="24"/>
        </w:rPr>
        <w:t>T</w:t>
      </w:r>
      <w:r w:rsidR="00613F0D" w:rsidRPr="008B0D63">
        <w:rPr>
          <w:sz w:val="24"/>
          <w:szCs w:val="24"/>
          <w:lang w:val="en-IN"/>
        </w:rPr>
        <w:t>h</w:t>
      </w:r>
      <w:r w:rsidR="00613F0D" w:rsidRPr="00613F0D">
        <w:rPr>
          <w:sz w:val="24"/>
          <w:szCs w:val="24"/>
          <w:lang w:val="en-IN"/>
        </w:rPr>
        <w:t xml:space="preserve">ere </w:t>
      </w:r>
      <w:r w:rsidR="00613F0D">
        <w:rPr>
          <w:sz w:val="24"/>
          <w:szCs w:val="24"/>
          <w:lang w:val="en-IN"/>
        </w:rPr>
        <w:t xml:space="preserve">may be cost escalation and </w:t>
      </w:r>
      <w:r w:rsidR="00613F0D" w:rsidRPr="00613F0D">
        <w:rPr>
          <w:sz w:val="24"/>
          <w:szCs w:val="24"/>
          <w:lang w:val="en-IN"/>
        </w:rPr>
        <w:t>time overrun due to Covid-19 pandemic-related challenges</w:t>
      </w:r>
      <w:r w:rsidR="00613F0D">
        <w:rPr>
          <w:sz w:val="24"/>
          <w:szCs w:val="24"/>
          <w:lang w:val="en-IN"/>
        </w:rPr>
        <w:t>, unusual rise in commodity prices</w:t>
      </w:r>
      <w:r w:rsidR="00613F0D" w:rsidRPr="00613F0D">
        <w:rPr>
          <w:sz w:val="24"/>
          <w:szCs w:val="24"/>
          <w:lang w:val="en-IN"/>
        </w:rPr>
        <w:t xml:space="preserve"> and land conversion issues. It </w:t>
      </w:r>
      <w:r w:rsidR="00613F0D">
        <w:rPr>
          <w:sz w:val="24"/>
          <w:szCs w:val="24"/>
          <w:lang w:val="en-IN"/>
        </w:rPr>
        <w:t xml:space="preserve">may also </w:t>
      </w:r>
      <w:r w:rsidR="00613F0D" w:rsidRPr="00613F0D">
        <w:rPr>
          <w:sz w:val="24"/>
          <w:szCs w:val="24"/>
          <w:lang w:val="en-IN"/>
        </w:rPr>
        <w:t xml:space="preserve">face cost overrun </w:t>
      </w:r>
      <w:r w:rsidR="00613F0D">
        <w:rPr>
          <w:sz w:val="24"/>
          <w:szCs w:val="24"/>
          <w:lang w:val="en-IN"/>
        </w:rPr>
        <w:t xml:space="preserve">due to </w:t>
      </w:r>
      <w:r w:rsidR="00613F0D" w:rsidRPr="00613F0D">
        <w:rPr>
          <w:sz w:val="24"/>
          <w:szCs w:val="24"/>
          <w:lang w:val="en-IN"/>
        </w:rPr>
        <w:t>increase in foreign exchange component, increase in cost towards storage and preservation of equipment and interest during construction (IDC).</w:t>
      </w:r>
      <w:r w:rsidR="00613F0D">
        <w:rPr>
          <w:sz w:val="24"/>
          <w:szCs w:val="24"/>
          <w:lang w:val="en-IN"/>
        </w:rPr>
        <w:t xml:space="preserve"> </w:t>
      </w:r>
      <w:r w:rsidRPr="00E42DA9">
        <w:rPr>
          <w:sz w:val="24"/>
          <w:szCs w:val="24"/>
          <w:lang w:val="en-IN"/>
        </w:rPr>
        <w:t>As commodity prices like</w:t>
      </w:r>
      <w:r>
        <w:rPr>
          <w:sz w:val="24"/>
          <w:szCs w:val="24"/>
          <w:lang w:val="en-IN"/>
        </w:rPr>
        <w:t xml:space="preserve"> crude </w:t>
      </w:r>
      <w:r w:rsidR="00613F0D">
        <w:rPr>
          <w:sz w:val="24"/>
          <w:szCs w:val="24"/>
          <w:lang w:val="en-IN"/>
        </w:rPr>
        <w:t xml:space="preserve">oil, </w:t>
      </w:r>
      <w:r w:rsidR="00613F0D" w:rsidRPr="00E42DA9">
        <w:rPr>
          <w:sz w:val="24"/>
          <w:szCs w:val="24"/>
          <w:lang w:val="en-IN"/>
        </w:rPr>
        <w:t>steel</w:t>
      </w:r>
      <w:r w:rsidRPr="00E42DA9">
        <w:rPr>
          <w:sz w:val="24"/>
          <w:szCs w:val="24"/>
          <w:lang w:val="en-IN"/>
        </w:rPr>
        <w:t>, natural gas, coal &amp; electricity are increasing</w:t>
      </w:r>
      <w:r w:rsidR="00613F0D">
        <w:rPr>
          <w:sz w:val="24"/>
          <w:szCs w:val="24"/>
          <w:lang w:val="en-IN"/>
        </w:rPr>
        <w:t xml:space="preserve"> which will be impacting the overall cost of the project. As per industry experts, the bullish market for the next few months</w:t>
      </w:r>
      <w:r w:rsidR="008E5E5B">
        <w:rPr>
          <w:sz w:val="24"/>
          <w:szCs w:val="24"/>
          <w:lang w:val="en-IN"/>
        </w:rPr>
        <w:t xml:space="preserve"> will be noticing the upward trend in the commodity prices.</w:t>
      </w:r>
    </w:p>
    <w:p w14:paraId="3AFDC6B2" w14:textId="3AFE1CB6" w:rsidR="008E5E5B" w:rsidRPr="00613F0D" w:rsidRDefault="000C2F23" w:rsidP="00F14E20">
      <w:pPr>
        <w:pStyle w:val="ListParagraph"/>
        <w:numPr>
          <w:ilvl w:val="0"/>
          <w:numId w:val="24"/>
        </w:numPr>
        <w:tabs>
          <w:tab w:val="left" w:pos="1365"/>
        </w:tabs>
        <w:spacing w:line="360" w:lineRule="auto"/>
        <w:jc w:val="both"/>
        <w:rPr>
          <w:sz w:val="24"/>
          <w:szCs w:val="24"/>
          <w:lang w:val="en-IN"/>
        </w:rPr>
      </w:pPr>
      <w:r>
        <w:rPr>
          <w:b/>
          <w:bCs/>
          <w:sz w:val="24"/>
          <w:szCs w:val="24"/>
        </w:rPr>
        <w:t>Domestic/ Geo-Political</w:t>
      </w:r>
      <w:r w:rsidR="008E5E5B">
        <w:rPr>
          <w:b/>
          <w:bCs/>
          <w:sz w:val="24"/>
          <w:szCs w:val="24"/>
        </w:rPr>
        <w:t xml:space="preserve"> scenario- </w:t>
      </w:r>
      <w:r w:rsidR="008E5E5B">
        <w:rPr>
          <w:sz w:val="24"/>
          <w:szCs w:val="24"/>
        </w:rPr>
        <w:t xml:space="preserve">In western India, Gujarat, </w:t>
      </w:r>
      <w:r w:rsidR="008B0D63">
        <w:rPr>
          <w:sz w:val="24"/>
          <w:szCs w:val="24"/>
        </w:rPr>
        <w:t>Maharashtra,</w:t>
      </w:r>
      <w:r w:rsidR="008E5E5B">
        <w:rPr>
          <w:sz w:val="24"/>
          <w:szCs w:val="24"/>
        </w:rPr>
        <w:t xml:space="preserve"> and Madhya Pradesh are three major states</w:t>
      </w:r>
      <w:r w:rsidR="005417FC">
        <w:rPr>
          <w:sz w:val="24"/>
          <w:szCs w:val="24"/>
        </w:rPr>
        <w:t xml:space="preserve">, where setting up of plant can be considered. </w:t>
      </w:r>
      <w:r w:rsidR="008B0D63">
        <w:rPr>
          <w:sz w:val="24"/>
          <w:szCs w:val="24"/>
        </w:rPr>
        <w:t>The political scenario will not be much impac</w:t>
      </w:r>
      <w:r w:rsidR="005417FC">
        <w:rPr>
          <w:sz w:val="24"/>
          <w:szCs w:val="24"/>
        </w:rPr>
        <w:t xml:space="preserve">t on the </w:t>
      </w:r>
      <w:r w:rsidR="008B0D63">
        <w:rPr>
          <w:sz w:val="24"/>
          <w:szCs w:val="24"/>
        </w:rPr>
        <w:t>project and business</w:t>
      </w:r>
      <w:r w:rsidR="005417FC">
        <w:rPr>
          <w:sz w:val="24"/>
          <w:szCs w:val="24"/>
        </w:rPr>
        <w:t>es</w:t>
      </w:r>
      <w:r w:rsidR="008B0D63">
        <w:rPr>
          <w:sz w:val="24"/>
          <w:szCs w:val="24"/>
        </w:rPr>
        <w:t xml:space="preserve"> as </w:t>
      </w:r>
      <w:r w:rsidR="005417FC">
        <w:rPr>
          <w:sz w:val="24"/>
          <w:szCs w:val="24"/>
        </w:rPr>
        <w:t xml:space="preserve">any incumbent </w:t>
      </w:r>
      <w:r w:rsidR="008B0D63">
        <w:rPr>
          <w:sz w:val="24"/>
          <w:szCs w:val="24"/>
        </w:rPr>
        <w:t xml:space="preserve">government majorly focuses on </w:t>
      </w:r>
      <w:r>
        <w:rPr>
          <w:sz w:val="24"/>
          <w:szCs w:val="24"/>
        </w:rPr>
        <w:t xml:space="preserve">industrial development. </w:t>
      </w:r>
      <w:r w:rsidR="005417FC">
        <w:rPr>
          <w:sz w:val="24"/>
          <w:szCs w:val="24"/>
        </w:rPr>
        <w:t xml:space="preserve">Moreover, </w:t>
      </w:r>
      <w:r>
        <w:rPr>
          <w:sz w:val="24"/>
          <w:szCs w:val="24"/>
        </w:rPr>
        <w:t xml:space="preserve">Reliance as a brand is considered as the major contributor for the socio-economic growth </w:t>
      </w:r>
      <w:r w:rsidR="005417FC">
        <w:rPr>
          <w:sz w:val="24"/>
          <w:szCs w:val="24"/>
        </w:rPr>
        <w:t>in Western region.</w:t>
      </w:r>
    </w:p>
    <w:bookmarkEnd w:id="47"/>
    <w:p w14:paraId="5027B7D7" w14:textId="6D9D0E7E" w:rsidR="00F24D83" w:rsidRDefault="000C2F23" w:rsidP="000C2F23">
      <w:pPr>
        <w:pStyle w:val="ListParagraph"/>
        <w:numPr>
          <w:ilvl w:val="0"/>
          <w:numId w:val="24"/>
        </w:numPr>
        <w:tabs>
          <w:tab w:val="left" w:pos="1365"/>
        </w:tabs>
        <w:spacing w:line="360" w:lineRule="auto"/>
        <w:jc w:val="both"/>
        <w:rPr>
          <w:sz w:val="24"/>
          <w:szCs w:val="24"/>
        </w:rPr>
      </w:pPr>
      <w:r>
        <w:rPr>
          <w:b/>
          <w:bCs/>
          <w:sz w:val="24"/>
          <w:szCs w:val="24"/>
        </w:rPr>
        <w:t>International/ Geo-Political Scenario-</w:t>
      </w:r>
      <w:r w:rsidR="00056727">
        <w:rPr>
          <w:b/>
          <w:bCs/>
          <w:sz w:val="24"/>
          <w:szCs w:val="24"/>
        </w:rPr>
        <w:t xml:space="preserve"> </w:t>
      </w:r>
      <w:r w:rsidR="00056727">
        <w:rPr>
          <w:sz w:val="24"/>
          <w:szCs w:val="24"/>
        </w:rPr>
        <w:t>India is not immune to geo-political scenario prevailing all over the global. In recent years, the following points have impacted the geopolitical scenario of India-</w:t>
      </w:r>
    </w:p>
    <w:p w14:paraId="3A3A7B18" w14:textId="0DE851A4" w:rsidR="00056727" w:rsidRDefault="00056727" w:rsidP="00056727">
      <w:pPr>
        <w:pStyle w:val="ListParagraph"/>
        <w:numPr>
          <w:ilvl w:val="0"/>
          <w:numId w:val="29"/>
        </w:numPr>
        <w:tabs>
          <w:tab w:val="left" w:pos="1365"/>
        </w:tabs>
        <w:spacing w:line="360" w:lineRule="auto"/>
        <w:jc w:val="both"/>
        <w:rPr>
          <w:sz w:val="24"/>
          <w:szCs w:val="24"/>
        </w:rPr>
      </w:pPr>
      <w:r>
        <w:rPr>
          <w:sz w:val="24"/>
          <w:szCs w:val="24"/>
        </w:rPr>
        <w:t>The conflict among GCC (Gulf Cooperation Council) nations</w:t>
      </w:r>
      <w:r w:rsidR="005417FC">
        <w:rPr>
          <w:sz w:val="24"/>
          <w:szCs w:val="24"/>
        </w:rPr>
        <w:t xml:space="preserve"> </w:t>
      </w:r>
      <w:r w:rsidR="00D8329D">
        <w:rPr>
          <w:sz w:val="24"/>
          <w:szCs w:val="24"/>
        </w:rPr>
        <w:t>have impacted the prices of commodities</w:t>
      </w:r>
      <w:r w:rsidR="005417FC">
        <w:rPr>
          <w:sz w:val="24"/>
          <w:szCs w:val="24"/>
        </w:rPr>
        <w:t xml:space="preserve"> (crude oil, natural gas)</w:t>
      </w:r>
      <w:r w:rsidR="00D8329D">
        <w:rPr>
          <w:sz w:val="24"/>
          <w:szCs w:val="24"/>
        </w:rPr>
        <w:t>.</w:t>
      </w:r>
    </w:p>
    <w:p w14:paraId="024D9F18" w14:textId="3921200B" w:rsidR="00D8329D" w:rsidRDefault="005417FC" w:rsidP="00056727">
      <w:pPr>
        <w:pStyle w:val="ListParagraph"/>
        <w:numPr>
          <w:ilvl w:val="0"/>
          <w:numId w:val="29"/>
        </w:numPr>
        <w:tabs>
          <w:tab w:val="left" w:pos="1365"/>
        </w:tabs>
        <w:spacing w:line="360" w:lineRule="auto"/>
        <w:jc w:val="both"/>
        <w:rPr>
          <w:sz w:val="24"/>
          <w:szCs w:val="24"/>
        </w:rPr>
      </w:pPr>
      <w:r>
        <w:rPr>
          <w:sz w:val="24"/>
          <w:szCs w:val="24"/>
        </w:rPr>
        <w:t>In past, t</w:t>
      </w:r>
      <w:r w:rsidR="00D8329D">
        <w:rPr>
          <w:sz w:val="24"/>
          <w:szCs w:val="24"/>
        </w:rPr>
        <w:t xml:space="preserve">he trade war between US – </w:t>
      </w:r>
      <w:r>
        <w:rPr>
          <w:sz w:val="24"/>
          <w:szCs w:val="24"/>
        </w:rPr>
        <w:t>China, have</w:t>
      </w:r>
      <w:r w:rsidR="00D8329D">
        <w:rPr>
          <w:sz w:val="24"/>
          <w:szCs w:val="24"/>
        </w:rPr>
        <w:t xml:space="preserve"> </w:t>
      </w:r>
      <w:r w:rsidR="00D8329D" w:rsidRPr="005417FC">
        <w:rPr>
          <w:sz w:val="24"/>
          <w:szCs w:val="24"/>
        </w:rPr>
        <w:t xml:space="preserve">impacted the </w:t>
      </w:r>
      <w:r w:rsidRPr="005417FC">
        <w:rPr>
          <w:sz w:val="24"/>
          <w:szCs w:val="24"/>
        </w:rPr>
        <w:t>global foreign trade from and to India</w:t>
      </w:r>
      <w:r w:rsidR="00D8329D" w:rsidRPr="005417FC">
        <w:rPr>
          <w:sz w:val="24"/>
          <w:szCs w:val="24"/>
        </w:rPr>
        <w:t>.</w:t>
      </w:r>
      <w:r w:rsidR="00D8329D">
        <w:rPr>
          <w:sz w:val="24"/>
          <w:szCs w:val="24"/>
        </w:rPr>
        <w:t xml:space="preserve"> </w:t>
      </w:r>
    </w:p>
    <w:p w14:paraId="19B5C26C" w14:textId="3A009A28" w:rsidR="00D8329D" w:rsidRPr="00D8329D" w:rsidRDefault="00D8329D" w:rsidP="00D8329D">
      <w:pPr>
        <w:pStyle w:val="ListParagraph"/>
        <w:numPr>
          <w:ilvl w:val="0"/>
          <w:numId w:val="29"/>
        </w:numPr>
        <w:tabs>
          <w:tab w:val="left" w:pos="1365"/>
        </w:tabs>
        <w:spacing w:line="360" w:lineRule="auto"/>
        <w:jc w:val="both"/>
        <w:rPr>
          <w:sz w:val="24"/>
          <w:szCs w:val="24"/>
        </w:rPr>
      </w:pPr>
      <w:r>
        <w:rPr>
          <w:sz w:val="24"/>
          <w:szCs w:val="24"/>
        </w:rPr>
        <w:t xml:space="preserve">The natural calamities like </w:t>
      </w:r>
      <w:r w:rsidR="005417FC">
        <w:rPr>
          <w:sz w:val="24"/>
          <w:szCs w:val="24"/>
        </w:rPr>
        <w:t>h</w:t>
      </w:r>
      <w:r w:rsidRPr="005417FC">
        <w:rPr>
          <w:sz w:val="24"/>
          <w:szCs w:val="24"/>
        </w:rPr>
        <w:t xml:space="preserve">urricanes, </w:t>
      </w:r>
      <w:r w:rsidR="005417FC" w:rsidRPr="005417FC">
        <w:rPr>
          <w:sz w:val="24"/>
          <w:szCs w:val="24"/>
        </w:rPr>
        <w:t>f</w:t>
      </w:r>
      <w:r w:rsidRPr="005417FC">
        <w:rPr>
          <w:sz w:val="24"/>
          <w:szCs w:val="24"/>
        </w:rPr>
        <w:t xml:space="preserve">loods </w:t>
      </w:r>
      <w:r w:rsidR="005417FC" w:rsidRPr="005417FC">
        <w:rPr>
          <w:sz w:val="24"/>
          <w:szCs w:val="24"/>
        </w:rPr>
        <w:t xml:space="preserve">etc. </w:t>
      </w:r>
      <w:r w:rsidRPr="005417FC">
        <w:rPr>
          <w:sz w:val="24"/>
          <w:szCs w:val="24"/>
        </w:rPr>
        <w:t xml:space="preserve">are prevalent in the </w:t>
      </w:r>
      <w:r w:rsidR="005417FC" w:rsidRPr="005417FC">
        <w:rPr>
          <w:sz w:val="24"/>
          <w:szCs w:val="24"/>
        </w:rPr>
        <w:t>North America and Europe which</w:t>
      </w:r>
      <w:r w:rsidRPr="005417FC">
        <w:rPr>
          <w:sz w:val="24"/>
          <w:szCs w:val="24"/>
        </w:rPr>
        <w:t xml:space="preserve"> hampers the export market</w:t>
      </w:r>
      <w:r>
        <w:rPr>
          <w:sz w:val="24"/>
          <w:szCs w:val="24"/>
        </w:rPr>
        <w:t>.</w:t>
      </w:r>
    </w:p>
    <w:p w14:paraId="13708978" w14:textId="51198631" w:rsidR="008D4946" w:rsidRDefault="008D4946" w:rsidP="008D4946">
      <w:pPr>
        <w:pStyle w:val="ListParagraph"/>
        <w:numPr>
          <w:ilvl w:val="0"/>
          <w:numId w:val="31"/>
        </w:numPr>
        <w:tabs>
          <w:tab w:val="left" w:pos="1365"/>
        </w:tabs>
        <w:spacing w:line="360" w:lineRule="auto"/>
        <w:jc w:val="both"/>
        <w:rPr>
          <w:sz w:val="24"/>
          <w:szCs w:val="24"/>
        </w:rPr>
      </w:pPr>
      <w:r w:rsidRPr="008D4946">
        <w:rPr>
          <w:b/>
          <w:bCs/>
          <w:sz w:val="24"/>
          <w:szCs w:val="24"/>
        </w:rPr>
        <w:t>Trade Barriers</w:t>
      </w:r>
      <w:r w:rsidR="003538C8">
        <w:rPr>
          <w:b/>
          <w:bCs/>
          <w:sz w:val="24"/>
          <w:szCs w:val="24"/>
        </w:rPr>
        <w:t xml:space="preserve"> and Free Trade Agreement </w:t>
      </w:r>
      <w:r w:rsidRPr="008D4946">
        <w:rPr>
          <w:b/>
          <w:bCs/>
          <w:sz w:val="24"/>
          <w:szCs w:val="24"/>
        </w:rPr>
        <w:t>-</w:t>
      </w:r>
      <w:r w:rsidRPr="008D4946">
        <w:rPr>
          <w:sz w:val="24"/>
          <w:szCs w:val="24"/>
        </w:rPr>
        <w:t xml:space="preserve"> Many countries impose trade barriers / anti-dumping duties to protect their domestic industry. For initial period of operation, Reliance needs to explore export market. If any </w:t>
      </w:r>
      <w:r w:rsidR="003538C8">
        <w:rPr>
          <w:sz w:val="24"/>
          <w:szCs w:val="24"/>
        </w:rPr>
        <w:t xml:space="preserve">country </w:t>
      </w:r>
      <w:r w:rsidRPr="008D4946">
        <w:rPr>
          <w:sz w:val="24"/>
          <w:szCs w:val="24"/>
        </w:rPr>
        <w:t>imposes any safeguard duty</w:t>
      </w:r>
      <w:r w:rsidR="003538C8">
        <w:rPr>
          <w:sz w:val="24"/>
          <w:szCs w:val="24"/>
        </w:rPr>
        <w:t xml:space="preserve"> from India’s import</w:t>
      </w:r>
      <w:r w:rsidRPr="008D4946">
        <w:rPr>
          <w:sz w:val="24"/>
          <w:szCs w:val="24"/>
        </w:rPr>
        <w:t xml:space="preserve">, then it may impact realization/revenue. </w:t>
      </w:r>
    </w:p>
    <w:p w14:paraId="53938E12" w14:textId="3895344F" w:rsidR="003538C8" w:rsidRPr="003538C8" w:rsidRDefault="003538C8" w:rsidP="003538C8">
      <w:pPr>
        <w:pStyle w:val="ListParagraph"/>
        <w:tabs>
          <w:tab w:val="left" w:pos="1365"/>
        </w:tabs>
        <w:spacing w:line="360" w:lineRule="auto"/>
        <w:ind w:left="720" w:firstLine="0"/>
        <w:jc w:val="both"/>
        <w:rPr>
          <w:sz w:val="24"/>
          <w:szCs w:val="24"/>
        </w:rPr>
      </w:pPr>
      <w:r w:rsidRPr="003538C8">
        <w:rPr>
          <w:sz w:val="24"/>
          <w:szCs w:val="24"/>
        </w:rPr>
        <w:t>India has agreement with ASEAN nations for trade which attracts zero or lesser custom duties which has resulted in increased import from South Korea and Thailand in recent years.</w:t>
      </w:r>
    </w:p>
    <w:p w14:paraId="109E6644" w14:textId="77777777" w:rsidR="003538C8" w:rsidRDefault="003538C8" w:rsidP="00130345">
      <w:pPr>
        <w:rPr>
          <w:rFonts w:ascii="Arial" w:hAnsi="Arial" w:cs="Arial"/>
          <w:b/>
          <w:color w:val="000000" w:themeColor="text1"/>
          <w:sz w:val="24"/>
          <w:szCs w:val="24"/>
        </w:rPr>
      </w:pPr>
    </w:p>
    <w:p w14:paraId="2A450A25" w14:textId="66D1906C" w:rsidR="00130345" w:rsidRDefault="00130345" w:rsidP="00130345">
      <w:pPr>
        <w:rPr>
          <w:rFonts w:ascii="Arial" w:hAnsi="Arial" w:cs="Arial"/>
          <w:b/>
          <w:color w:val="000000" w:themeColor="text1"/>
          <w:sz w:val="24"/>
          <w:szCs w:val="24"/>
        </w:rPr>
      </w:pPr>
      <w:r>
        <w:rPr>
          <w:rFonts w:ascii="Arial" w:hAnsi="Arial" w:cs="Arial"/>
          <w:b/>
          <w:color w:val="000000" w:themeColor="text1"/>
          <w:sz w:val="24"/>
          <w:szCs w:val="24"/>
        </w:rPr>
        <w:t>9. Annexures</w:t>
      </w:r>
    </w:p>
    <w:p w14:paraId="4EBE0F70" w14:textId="29E3FBF1" w:rsidR="00C64819" w:rsidRPr="00C64819" w:rsidRDefault="00C64819" w:rsidP="00130345">
      <w:pPr>
        <w:rPr>
          <w:rFonts w:ascii="Arial" w:hAnsi="Arial" w:cs="Arial"/>
          <w:b/>
          <w:color w:val="000000" w:themeColor="text1"/>
          <w:sz w:val="24"/>
          <w:szCs w:val="24"/>
        </w:rPr>
      </w:pPr>
      <w:r w:rsidRPr="00C64819">
        <w:rPr>
          <w:rFonts w:ascii="Arial" w:hAnsi="Arial" w:cs="Arial"/>
          <w:b/>
          <w:color w:val="000000" w:themeColor="text1"/>
          <w:sz w:val="24"/>
          <w:szCs w:val="24"/>
        </w:rPr>
        <w:t>Abbreviations</w:t>
      </w:r>
    </w:p>
    <w:tbl>
      <w:tblPr>
        <w:tblStyle w:val="GridTable6Colorful-Accent1"/>
        <w:tblW w:w="10113" w:type="dxa"/>
        <w:tblLook w:val="04A0" w:firstRow="1" w:lastRow="0" w:firstColumn="1" w:lastColumn="0" w:noHBand="0" w:noVBand="1"/>
      </w:tblPr>
      <w:tblGrid>
        <w:gridCol w:w="1970"/>
        <w:gridCol w:w="8143"/>
      </w:tblGrid>
      <w:tr w:rsidR="00130345" w:rsidRPr="00130345" w14:paraId="4AA88EA8" w14:textId="77777777" w:rsidTr="003538C8">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1970" w:type="dxa"/>
          </w:tcPr>
          <w:p w14:paraId="6C632BB4" w14:textId="77777777" w:rsidR="00C64819" w:rsidRPr="00130345" w:rsidRDefault="00C64819" w:rsidP="00927E84">
            <w:pPr>
              <w:jc w:val="center"/>
              <w:rPr>
                <w:rFonts w:ascii="Arial" w:eastAsia="Arial" w:hAnsi="Arial" w:cs="Arial"/>
                <w:bCs w:val="0"/>
                <w:color w:val="000000" w:themeColor="text1"/>
                <w:sz w:val="20"/>
                <w:szCs w:val="20"/>
              </w:rPr>
            </w:pPr>
            <w:bookmarkStart w:id="48" w:name="_Hlk86091768"/>
            <w:r w:rsidRPr="00130345">
              <w:rPr>
                <w:rFonts w:ascii="Arial" w:eastAsia="Arial" w:hAnsi="Arial" w:cs="Arial"/>
                <w:bCs w:val="0"/>
                <w:color w:val="000000" w:themeColor="text1"/>
                <w:sz w:val="20"/>
                <w:szCs w:val="20"/>
              </w:rPr>
              <w:t>FY</w:t>
            </w:r>
          </w:p>
        </w:tc>
        <w:tc>
          <w:tcPr>
            <w:tcW w:w="8143" w:type="dxa"/>
          </w:tcPr>
          <w:p w14:paraId="3390876F" w14:textId="77777777" w:rsidR="00C64819" w:rsidRPr="00130345" w:rsidRDefault="00C64819" w:rsidP="00927E84">
            <w:pPr>
              <w:jc w:val="center"/>
              <w:cnfStyle w:val="100000000000" w:firstRow="1" w:lastRow="0" w:firstColumn="0" w:lastColumn="0" w:oddVBand="0" w:evenVBand="0" w:oddHBand="0" w:evenHBand="0" w:firstRowFirstColumn="0" w:firstRowLastColumn="0" w:lastRowFirstColumn="0" w:lastRowLastColumn="0"/>
              <w:rPr>
                <w:rFonts w:ascii="Arial" w:eastAsia="Arial" w:hAnsi="Arial" w:cs="Arial"/>
                <w:b w:val="0"/>
                <w:color w:val="000000" w:themeColor="text1"/>
                <w:sz w:val="20"/>
                <w:szCs w:val="20"/>
              </w:rPr>
            </w:pPr>
            <w:r w:rsidRPr="00130345">
              <w:rPr>
                <w:rFonts w:ascii="Arial" w:eastAsia="Arial" w:hAnsi="Arial" w:cs="Arial"/>
                <w:b w:val="0"/>
                <w:color w:val="000000" w:themeColor="text1"/>
                <w:sz w:val="20"/>
                <w:szCs w:val="20"/>
              </w:rPr>
              <w:t>Financial Year</w:t>
            </w:r>
          </w:p>
        </w:tc>
      </w:tr>
      <w:tr w:rsidR="00130345" w:rsidRPr="00130345" w14:paraId="1E7E03B3" w14:textId="77777777" w:rsidTr="003538C8">
        <w:trPr>
          <w:cnfStyle w:val="000000100000" w:firstRow="0" w:lastRow="0" w:firstColumn="0" w:lastColumn="0" w:oddVBand="0" w:evenVBand="0" w:oddHBand="1"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1970" w:type="dxa"/>
          </w:tcPr>
          <w:p w14:paraId="3F759AFF" w14:textId="77777777" w:rsidR="00C64819" w:rsidRPr="00130345" w:rsidRDefault="00C64819" w:rsidP="00927E84">
            <w:pPr>
              <w:jc w:val="center"/>
              <w:rPr>
                <w:rFonts w:ascii="Arial" w:eastAsia="Arial" w:hAnsi="Arial" w:cs="Arial"/>
                <w:bCs w:val="0"/>
                <w:color w:val="000000" w:themeColor="text1"/>
                <w:sz w:val="20"/>
                <w:szCs w:val="20"/>
              </w:rPr>
            </w:pPr>
            <w:r w:rsidRPr="00130345">
              <w:rPr>
                <w:rFonts w:ascii="Arial" w:eastAsia="Arial" w:hAnsi="Arial" w:cs="Arial"/>
                <w:bCs w:val="0"/>
                <w:color w:val="000000" w:themeColor="text1"/>
                <w:sz w:val="20"/>
                <w:szCs w:val="20"/>
              </w:rPr>
              <w:t>VER</w:t>
            </w:r>
          </w:p>
        </w:tc>
        <w:tc>
          <w:tcPr>
            <w:tcW w:w="8143" w:type="dxa"/>
          </w:tcPr>
          <w:p w14:paraId="1DC80BEB" w14:textId="77777777" w:rsidR="00C64819" w:rsidRPr="00130345" w:rsidRDefault="00C64819" w:rsidP="00927E84">
            <w:pPr>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bCs/>
                <w:color w:val="000000" w:themeColor="text1"/>
                <w:sz w:val="20"/>
                <w:szCs w:val="20"/>
              </w:rPr>
            </w:pPr>
            <w:r w:rsidRPr="00130345">
              <w:rPr>
                <w:rFonts w:ascii="Arial" w:eastAsia="Arial" w:hAnsi="Arial" w:cs="Arial"/>
                <w:bCs/>
                <w:color w:val="000000" w:themeColor="text1"/>
                <w:sz w:val="20"/>
                <w:szCs w:val="20"/>
              </w:rPr>
              <w:t>Vinyl Ester Resin</w:t>
            </w:r>
          </w:p>
        </w:tc>
      </w:tr>
      <w:tr w:rsidR="00130345" w:rsidRPr="00130345" w14:paraId="29076ACB" w14:textId="77777777" w:rsidTr="003538C8">
        <w:trPr>
          <w:trHeight w:val="321"/>
        </w:trPr>
        <w:tc>
          <w:tcPr>
            <w:cnfStyle w:val="001000000000" w:firstRow="0" w:lastRow="0" w:firstColumn="1" w:lastColumn="0" w:oddVBand="0" w:evenVBand="0" w:oddHBand="0" w:evenHBand="0" w:firstRowFirstColumn="0" w:firstRowLastColumn="0" w:lastRowFirstColumn="0" w:lastRowLastColumn="0"/>
            <w:tcW w:w="1970" w:type="dxa"/>
          </w:tcPr>
          <w:p w14:paraId="6360AEE2" w14:textId="77777777" w:rsidR="00C64819" w:rsidRPr="00130345" w:rsidRDefault="00C64819" w:rsidP="00927E84">
            <w:pPr>
              <w:jc w:val="center"/>
              <w:rPr>
                <w:rFonts w:ascii="Arial" w:eastAsia="Arial" w:hAnsi="Arial" w:cs="Arial"/>
                <w:bCs w:val="0"/>
                <w:color w:val="000000" w:themeColor="text1"/>
                <w:sz w:val="20"/>
                <w:szCs w:val="20"/>
              </w:rPr>
            </w:pPr>
            <w:r w:rsidRPr="00130345">
              <w:rPr>
                <w:rFonts w:ascii="Arial" w:eastAsia="Arial" w:hAnsi="Arial" w:cs="Arial"/>
                <w:bCs w:val="0"/>
                <w:color w:val="000000" w:themeColor="text1"/>
                <w:sz w:val="20"/>
                <w:szCs w:val="20"/>
              </w:rPr>
              <w:t>PE</w:t>
            </w:r>
          </w:p>
        </w:tc>
        <w:tc>
          <w:tcPr>
            <w:tcW w:w="8143" w:type="dxa"/>
          </w:tcPr>
          <w:p w14:paraId="0F221189" w14:textId="77777777" w:rsidR="00C64819" w:rsidRPr="00130345" w:rsidRDefault="00C64819" w:rsidP="00927E84">
            <w:pPr>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bCs/>
                <w:color w:val="000000" w:themeColor="text1"/>
                <w:sz w:val="20"/>
                <w:szCs w:val="20"/>
              </w:rPr>
            </w:pPr>
            <w:r w:rsidRPr="00130345">
              <w:rPr>
                <w:rFonts w:ascii="Arial" w:eastAsia="Arial" w:hAnsi="Arial" w:cs="Arial"/>
                <w:bCs/>
                <w:color w:val="000000" w:themeColor="text1"/>
                <w:sz w:val="20"/>
                <w:szCs w:val="20"/>
              </w:rPr>
              <w:t>Polyethylene</w:t>
            </w:r>
          </w:p>
        </w:tc>
      </w:tr>
      <w:tr w:rsidR="00130345" w:rsidRPr="00130345" w14:paraId="3CD323BA" w14:textId="77777777" w:rsidTr="003538C8">
        <w:trPr>
          <w:cnfStyle w:val="000000100000" w:firstRow="0" w:lastRow="0" w:firstColumn="0" w:lastColumn="0" w:oddVBand="0" w:evenVBand="0" w:oddHBand="1"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1970" w:type="dxa"/>
          </w:tcPr>
          <w:p w14:paraId="1C98C62A" w14:textId="77777777" w:rsidR="00C64819" w:rsidRPr="00130345" w:rsidRDefault="00C64819" w:rsidP="00927E84">
            <w:pPr>
              <w:jc w:val="center"/>
              <w:rPr>
                <w:rFonts w:ascii="Arial" w:eastAsia="Arial" w:hAnsi="Arial" w:cs="Arial"/>
                <w:bCs w:val="0"/>
                <w:color w:val="000000" w:themeColor="text1"/>
                <w:sz w:val="20"/>
                <w:szCs w:val="20"/>
              </w:rPr>
            </w:pPr>
            <w:r w:rsidRPr="00130345">
              <w:rPr>
                <w:rFonts w:ascii="Arial" w:eastAsia="Arial" w:hAnsi="Arial" w:cs="Arial"/>
                <w:bCs w:val="0"/>
                <w:color w:val="000000" w:themeColor="text1"/>
                <w:sz w:val="20"/>
                <w:szCs w:val="20"/>
              </w:rPr>
              <w:t>PP</w:t>
            </w:r>
          </w:p>
        </w:tc>
        <w:tc>
          <w:tcPr>
            <w:tcW w:w="8143" w:type="dxa"/>
          </w:tcPr>
          <w:p w14:paraId="2BF6F99F" w14:textId="77777777" w:rsidR="00C64819" w:rsidRPr="00130345" w:rsidRDefault="00C64819" w:rsidP="00927E84">
            <w:pPr>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bCs/>
                <w:color w:val="000000" w:themeColor="text1"/>
                <w:sz w:val="20"/>
                <w:szCs w:val="20"/>
              </w:rPr>
            </w:pPr>
            <w:r w:rsidRPr="00130345">
              <w:rPr>
                <w:rFonts w:ascii="Arial" w:eastAsia="Arial" w:hAnsi="Arial" w:cs="Arial"/>
                <w:bCs/>
                <w:color w:val="000000" w:themeColor="text1"/>
                <w:sz w:val="20"/>
                <w:szCs w:val="20"/>
              </w:rPr>
              <w:t>Polypropylene</w:t>
            </w:r>
          </w:p>
        </w:tc>
      </w:tr>
      <w:tr w:rsidR="00130345" w:rsidRPr="00130345" w14:paraId="67BBEBA6" w14:textId="77777777" w:rsidTr="003538C8">
        <w:trPr>
          <w:trHeight w:val="292"/>
        </w:trPr>
        <w:tc>
          <w:tcPr>
            <w:cnfStyle w:val="001000000000" w:firstRow="0" w:lastRow="0" w:firstColumn="1" w:lastColumn="0" w:oddVBand="0" w:evenVBand="0" w:oddHBand="0" w:evenHBand="0" w:firstRowFirstColumn="0" w:firstRowLastColumn="0" w:lastRowFirstColumn="0" w:lastRowLastColumn="0"/>
            <w:tcW w:w="1970" w:type="dxa"/>
          </w:tcPr>
          <w:p w14:paraId="0B0E5DAE" w14:textId="77777777" w:rsidR="00C64819" w:rsidRPr="00130345" w:rsidRDefault="00C64819" w:rsidP="00927E84">
            <w:pPr>
              <w:jc w:val="center"/>
              <w:rPr>
                <w:rFonts w:ascii="Arial" w:eastAsia="Arial" w:hAnsi="Arial" w:cs="Arial"/>
                <w:bCs w:val="0"/>
                <w:color w:val="000000" w:themeColor="text1"/>
                <w:sz w:val="20"/>
                <w:szCs w:val="20"/>
              </w:rPr>
            </w:pPr>
            <w:r w:rsidRPr="00130345">
              <w:rPr>
                <w:rFonts w:ascii="Arial" w:eastAsia="Arial" w:hAnsi="Arial" w:cs="Arial"/>
                <w:bCs w:val="0"/>
                <w:color w:val="000000" w:themeColor="text1"/>
                <w:sz w:val="20"/>
                <w:szCs w:val="20"/>
              </w:rPr>
              <w:t>PVC</w:t>
            </w:r>
          </w:p>
        </w:tc>
        <w:tc>
          <w:tcPr>
            <w:tcW w:w="8143" w:type="dxa"/>
          </w:tcPr>
          <w:p w14:paraId="412C9E26" w14:textId="77777777" w:rsidR="00C64819" w:rsidRPr="00130345" w:rsidRDefault="00C64819" w:rsidP="00927E84">
            <w:pPr>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bCs/>
                <w:color w:val="000000" w:themeColor="text1"/>
                <w:sz w:val="20"/>
                <w:szCs w:val="20"/>
              </w:rPr>
            </w:pPr>
            <w:r w:rsidRPr="00130345">
              <w:rPr>
                <w:rFonts w:ascii="Arial" w:eastAsia="Arial" w:hAnsi="Arial" w:cs="Arial"/>
                <w:bCs/>
                <w:color w:val="000000" w:themeColor="text1"/>
                <w:sz w:val="20"/>
                <w:szCs w:val="20"/>
              </w:rPr>
              <w:t>Polyvinyl Chloride</w:t>
            </w:r>
          </w:p>
        </w:tc>
      </w:tr>
      <w:tr w:rsidR="00130345" w:rsidRPr="00130345" w14:paraId="10C7CB9B" w14:textId="77777777" w:rsidTr="003538C8">
        <w:trPr>
          <w:cnfStyle w:val="000000100000" w:firstRow="0" w:lastRow="0" w:firstColumn="0" w:lastColumn="0" w:oddVBand="0" w:evenVBand="0" w:oddHBand="1"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1970" w:type="dxa"/>
          </w:tcPr>
          <w:p w14:paraId="2F4C22F6" w14:textId="77777777" w:rsidR="00C64819" w:rsidRPr="00130345" w:rsidRDefault="00C64819" w:rsidP="00927E84">
            <w:pPr>
              <w:jc w:val="center"/>
              <w:rPr>
                <w:rFonts w:ascii="Arial" w:eastAsia="Arial" w:hAnsi="Arial" w:cs="Arial"/>
                <w:bCs w:val="0"/>
                <w:color w:val="000000" w:themeColor="text1"/>
                <w:sz w:val="20"/>
                <w:szCs w:val="20"/>
              </w:rPr>
            </w:pPr>
            <w:r w:rsidRPr="00130345">
              <w:rPr>
                <w:rFonts w:ascii="Arial" w:eastAsia="Arial" w:hAnsi="Arial" w:cs="Arial"/>
                <w:bCs w:val="0"/>
                <w:color w:val="000000" w:themeColor="text1"/>
                <w:sz w:val="20"/>
                <w:szCs w:val="20"/>
              </w:rPr>
              <w:t>MT</w:t>
            </w:r>
          </w:p>
        </w:tc>
        <w:tc>
          <w:tcPr>
            <w:tcW w:w="8143" w:type="dxa"/>
          </w:tcPr>
          <w:p w14:paraId="16E6012D" w14:textId="77777777" w:rsidR="00C64819" w:rsidRPr="00130345" w:rsidRDefault="00C64819" w:rsidP="00927E84">
            <w:pPr>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bCs/>
                <w:color w:val="000000" w:themeColor="text1"/>
                <w:sz w:val="20"/>
                <w:szCs w:val="20"/>
              </w:rPr>
            </w:pPr>
            <w:r w:rsidRPr="00130345">
              <w:rPr>
                <w:rFonts w:ascii="Arial" w:eastAsia="Arial" w:hAnsi="Arial" w:cs="Arial"/>
                <w:bCs/>
                <w:color w:val="000000" w:themeColor="text1"/>
                <w:sz w:val="20"/>
                <w:szCs w:val="20"/>
              </w:rPr>
              <w:t>Metric Tonne</w:t>
            </w:r>
          </w:p>
        </w:tc>
      </w:tr>
      <w:tr w:rsidR="00130345" w:rsidRPr="00130345" w14:paraId="11C0A501" w14:textId="77777777" w:rsidTr="003538C8">
        <w:trPr>
          <w:trHeight w:val="292"/>
        </w:trPr>
        <w:tc>
          <w:tcPr>
            <w:cnfStyle w:val="001000000000" w:firstRow="0" w:lastRow="0" w:firstColumn="1" w:lastColumn="0" w:oddVBand="0" w:evenVBand="0" w:oddHBand="0" w:evenHBand="0" w:firstRowFirstColumn="0" w:firstRowLastColumn="0" w:lastRowFirstColumn="0" w:lastRowLastColumn="0"/>
            <w:tcW w:w="1970" w:type="dxa"/>
          </w:tcPr>
          <w:p w14:paraId="5BDAABE2" w14:textId="77777777" w:rsidR="00C64819" w:rsidRPr="00130345" w:rsidRDefault="00C64819" w:rsidP="00927E84">
            <w:pPr>
              <w:jc w:val="center"/>
              <w:rPr>
                <w:rFonts w:ascii="Arial" w:eastAsia="Arial" w:hAnsi="Arial" w:cs="Arial"/>
                <w:bCs w:val="0"/>
                <w:color w:val="000000" w:themeColor="text1"/>
                <w:sz w:val="20"/>
                <w:szCs w:val="20"/>
              </w:rPr>
            </w:pPr>
            <w:r w:rsidRPr="00130345">
              <w:rPr>
                <w:rFonts w:ascii="Arial" w:eastAsia="Arial" w:hAnsi="Arial" w:cs="Arial"/>
                <w:bCs w:val="0"/>
                <w:color w:val="000000" w:themeColor="text1"/>
                <w:sz w:val="20"/>
                <w:szCs w:val="20"/>
              </w:rPr>
              <w:t>FDI</w:t>
            </w:r>
          </w:p>
        </w:tc>
        <w:tc>
          <w:tcPr>
            <w:tcW w:w="8143" w:type="dxa"/>
          </w:tcPr>
          <w:p w14:paraId="6F00EE3E" w14:textId="77777777" w:rsidR="00C64819" w:rsidRPr="00130345" w:rsidRDefault="00C64819" w:rsidP="00927E84">
            <w:pPr>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bCs/>
                <w:color w:val="000000" w:themeColor="text1"/>
                <w:sz w:val="20"/>
                <w:szCs w:val="20"/>
              </w:rPr>
            </w:pPr>
            <w:r w:rsidRPr="00130345">
              <w:rPr>
                <w:rFonts w:ascii="Arial" w:eastAsia="Arial" w:hAnsi="Arial" w:cs="Arial"/>
                <w:bCs/>
                <w:color w:val="000000" w:themeColor="text1"/>
                <w:sz w:val="20"/>
                <w:szCs w:val="20"/>
              </w:rPr>
              <w:t>Foreign Direct Investment</w:t>
            </w:r>
          </w:p>
        </w:tc>
      </w:tr>
      <w:tr w:rsidR="00130345" w:rsidRPr="00130345" w14:paraId="00CACE1B" w14:textId="77777777" w:rsidTr="003538C8">
        <w:trPr>
          <w:cnfStyle w:val="000000100000" w:firstRow="0" w:lastRow="0" w:firstColumn="0" w:lastColumn="0" w:oddVBand="0" w:evenVBand="0" w:oddHBand="1" w:evenHBand="0" w:firstRowFirstColumn="0" w:firstRowLastColumn="0" w:lastRowFirstColumn="0" w:lastRowLastColumn="0"/>
          <w:trHeight w:val="321"/>
        </w:trPr>
        <w:tc>
          <w:tcPr>
            <w:cnfStyle w:val="001000000000" w:firstRow="0" w:lastRow="0" w:firstColumn="1" w:lastColumn="0" w:oddVBand="0" w:evenVBand="0" w:oddHBand="0" w:evenHBand="0" w:firstRowFirstColumn="0" w:firstRowLastColumn="0" w:lastRowFirstColumn="0" w:lastRowLastColumn="0"/>
            <w:tcW w:w="1970" w:type="dxa"/>
          </w:tcPr>
          <w:p w14:paraId="2686E12B" w14:textId="77777777" w:rsidR="00C64819" w:rsidRPr="00130345" w:rsidRDefault="00C64819" w:rsidP="00927E84">
            <w:pPr>
              <w:jc w:val="center"/>
              <w:rPr>
                <w:rFonts w:ascii="Arial" w:eastAsia="Arial" w:hAnsi="Arial" w:cs="Arial"/>
                <w:bCs w:val="0"/>
                <w:color w:val="000000" w:themeColor="text1"/>
                <w:sz w:val="20"/>
                <w:szCs w:val="20"/>
              </w:rPr>
            </w:pPr>
            <w:r w:rsidRPr="00130345">
              <w:rPr>
                <w:rFonts w:ascii="Arial" w:eastAsia="Arial" w:hAnsi="Arial" w:cs="Arial"/>
                <w:bCs w:val="0"/>
                <w:color w:val="000000" w:themeColor="text1"/>
                <w:sz w:val="20"/>
                <w:szCs w:val="20"/>
              </w:rPr>
              <w:t>FRP</w:t>
            </w:r>
          </w:p>
        </w:tc>
        <w:tc>
          <w:tcPr>
            <w:tcW w:w="8143" w:type="dxa"/>
          </w:tcPr>
          <w:p w14:paraId="1F79053E" w14:textId="77777777" w:rsidR="00C64819" w:rsidRPr="00130345" w:rsidRDefault="00C64819" w:rsidP="00927E84">
            <w:pPr>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bCs/>
                <w:color w:val="000000" w:themeColor="text1"/>
                <w:sz w:val="20"/>
                <w:szCs w:val="20"/>
              </w:rPr>
            </w:pPr>
            <w:r w:rsidRPr="00130345">
              <w:rPr>
                <w:rFonts w:ascii="Arial" w:hAnsi="Arial" w:cs="Arial"/>
                <w:bCs/>
                <w:color w:val="000000" w:themeColor="text1"/>
                <w:sz w:val="20"/>
                <w:szCs w:val="20"/>
              </w:rPr>
              <w:t>Fiberglass Reinforced Plastics</w:t>
            </w:r>
          </w:p>
        </w:tc>
      </w:tr>
      <w:tr w:rsidR="00130345" w:rsidRPr="00130345" w14:paraId="41478FC8" w14:textId="77777777" w:rsidTr="003538C8">
        <w:trPr>
          <w:trHeight w:val="321"/>
        </w:trPr>
        <w:tc>
          <w:tcPr>
            <w:cnfStyle w:val="001000000000" w:firstRow="0" w:lastRow="0" w:firstColumn="1" w:lastColumn="0" w:oddVBand="0" w:evenVBand="0" w:oddHBand="0" w:evenHBand="0" w:firstRowFirstColumn="0" w:firstRowLastColumn="0" w:lastRowFirstColumn="0" w:lastRowLastColumn="0"/>
            <w:tcW w:w="1970" w:type="dxa"/>
          </w:tcPr>
          <w:p w14:paraId="7F518638" w14:textId="77777777" w:rsidR="00C64819" w:rsidRPr="00130345" w:rsidRDefault="00C64819" w:rsidP="00927E84">
            <w:pPr>
              <w:jc w:val="center"/>
              <w:rPr>
                <w:rFonts w:ascii="Arial" w:eastAsia="Arial" w:hAnsi="Arial" w:cs="Arial"/>
                <w:bCs w:val="0"/>
                <w:color w:val="000000" w:themeColor="text1"/>
                <w:sz w:val="20"/>
                <w:szCs w:val="20"/>
              </w:rPr>
            </w:pPr>
            <w:r w:rsidRPr="00130345">
              <w:rPr>
                <w:rFonts w:ascii="Arial" w:eastAsia="Arial" w:hAnsi="Arial" w:cs="Arial"/>
                <w:bCs w:val="0"/>
                <w:color w:val="000000" w:themeColor="text1"/>
                <w:sz w:val="20"/>
                <w:szCs w:val="20"/>
              </w:rPr>
              <w:t>EPI</w:t>
            </w:r>
          </w:p>
        </w:tc>
        <w:tc>
          <w:tcPr>
            <w:tcW w:w="8143" w:type="dxa"/>
          </w:tcPr>
          <w:p w14:paraId="75971D2F" w14:textId="77777777" w:rsidR="00C64819" w:rsidRPr="00130345" w:rsidRDefault="00C64819" w:rsidP="00927E84">
            <w:pPr>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bCs/>
                <w:color w:val="000000" w:themeColor="text1"/>
                <w:sz w:val="20"/>
                <w:szCs w:val="20"/>
              </w:rPr>
            </w:pPr>
            <w:r w:rsidRPr="00130345">
              <w:rPr>
                <w:rFonts w:ascii="Arial" w:hAnsi="Arial" w:cs="Arial"/>
                <w:bCs/>
                <w:color w:val="000000" w:themeColor="text1"/>
                <w:sz w:val="20"/>
                <w:szCs w:val="20"/>
              </w:rPr>
              <w:t>Environment Pollution Index</w:t>
            </w:r>
          </w:p>
        </w:tc>
      </w:tr>
      <w:tr w:rsidR="00130345" w:rsidRPr="00130345" w14:paraId="56DC595C" w14:textId="77777777" w:rsidTr="003538C8">
        <w:trPr>
          <w:cnfStyle w:val="000000100000" w:firstRow="0" w:lastRow="0" w:firstColumn="0" w:lastColumn="0" w:oddVBand="0" w:evenVBand="0" w:oddHBand="1" w:evenHBand="0" w:firstRowFirstColumn="0" w:firstRowLastColumn="0" w:lastRowFirstColumn="0" w:lastRowLastColumn="0"/>
          <w:trHeight w:val="321"/>
        </w:trPr>
        <w:tc>
          <w:tcPr>
            <w:cnfStyle w:val="001000000000" w:firstRow="0" w:lastRow="0" w:firstColumn="1" w:lastColumn="0" w:oddVBand="0" w:evenVBand="0" w:oddHBand="0" w:evenHBand="0" w:firstRowFirstColumn="0" w:firstRowLastColumn="0" w:lastRowFirstColumn="0" w:lastRowLastColumn="0"/>
            <w:tcW w:w="1970" w:type="dxa"/>
          </w:tcPr>
          <w:p w14:paraId="3EBB3EBD" w14:textId="77777777" w:rsidR="00C64819" w:rsidRPr="00130345" w:rsidRDefault="00C64819" w:rsidP="00927E84">
            <w:pPr>
              <w:jc w:val="center"/>
              <w:rPr>
                <w:rFonts w:ascii="Arial" w:eastAsia="Arial" w:hAnsi="Arial" w:cs="Arial"/>
                <w:bCs w:val="0"/>
                <w:color w:val="000000" w:themeColor="text1"/>
                <w:sz w:val="20"/>
                <w:szCs w:val="20"/>
              </w:rPr>
            </w:pPr>
            <w:r w:rsidRPr="00130345">
              <w:rPr>
                <w:rFonts w:ascii="Arial" w:eastAsia="Arial" w:hAnsi="Arial" w:cs="Arial"/>
                <w:bCs w:val="0"/>
                <w:color w:val="000000" w:themeColor="text1"/>
                <w:sz w:val="20"/>
                <w:szCs w:val="20"/>
              </w:rPr>
              <w:t>CAGR</w:t>
            </w:r>
          </w:p>
        </w:tc>
        <w:tc>
          <w:tcPr>
            <w:tcW w:w="8143" w:type="dxa"/>
          </w:tcPr>
          <w:p w14:paraId="3062BC3E" w14:textId="77777777" w:rsidR="00C64819" w:rsidRPr="00130345" w:rsidRDefault="00C64819" w:rsidP="00927E84">
            <w:pPr>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bCs/>
                <w:color w:val="000000" w:themeColor="text1"/>
                <w:sz w:val="20"/>
                <w:szCs w:val="20"/>
              </w:rPr>
            </w:pPr>
            <w:r w:rsidRPr="00130345">
              <w:rPr>
                <w:rFonts w:ascii="Arial" w:eastAsia="Arial" w:hAnsi="Arial" w:cs="Arial"/>
                <w:bCs/>
                <w:color w:val="000000" w:themeColor="text1"/>
                <w:sz w:val="20"/>
                <w:szCs w:val="20"/>
              </w:rPr>
              <w:t>Compound Annual Growth Rate</w:t>
            </w:r>
          </w:p>
        </w:tc>
      </w:tr>
      <w:tr w:rsidR="00130345" w:rsidRPr="00130345" w14:paraId="4466E72B" w14:textId="77777777" w:rsidTr="003538C8">
        <w:trPr>
          <w:trHeight w:val="321"/>
        </w:trPr>
        <w:tc>
          <w:tcPr>
            <w:cnfStyle w:val="001000000000" w:firstRow="0" w:lastRow="0" w:firstColumn="1" w:lastColumn="0" w:oddVBand="0" w:evenVBand="0" w:oddHBand="0" w:evenHBand="0" w:firstRowFirstColumn="0" w:firstRowLastColumn="0" w:lastRowFirstColumn="0" w:lastRowLastColumn="0"/>
            <w:tcW w:w="1970" w:type="dxa"/>
          </w:tcPr>
          <w:p w14:paraId="5E5CF929" w14:textId="77777777" w:rsidR="00C64819" w:rsidRPr="00130345" w:rsidRDefault="00C64819" w:rsidP="00927E84">
            <w:pPr>
              <w:jc w:val="center"/>
              <w:rPr>
                <w:rFonts w:ascii="Arial" w:eastAsia="Arial" w:hAnsi="Arial" w:cs="Arial"/>
                <w:bCs w:val="0"/>
                <w:color w:val="000000" w:themeColor="text1"/>
                <w:sz w:val="20"/>
                <w:szCs w:val="20"/>
              </w:rPr>
            </w:pPr>
            <w:r w:rsidRPr="00130345">
              <w:rPr>
                <w:rFonts w:ascii="Arial" w:eastAsia="Arial" w:hAnsi="Arial" w:cs="Arial"/>
                <w:bCs w:val="0"/>
                <w:color w:val="000000" w:themeColor="text1"/>
                <w:sz w:val="20"/>
                <w:szCs w:val="20"/>
              </w:rPr>
              <w:t>BPA</w:t>
            </w:r>
          </w:p>
        </w:tc>
        <w:tc>
          <w:tcPr>
            <w:tcW w:w="8143" w:type="dxa"/>
          </w:tcPr>
          <w:p w14:paraId="2FCF7276" w14:textId="77777777" w:rsidR="00C64819" w:rsidRPr="00130345" w:rsidRDefault="00C64819" w:rsidP="00927E84">
            <w:pPr>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bCs/>
                <w:color w:val="000000" w:themeColor="text1"/>
                <w:sz w:val="20"/>
                <w:szCs w:val="20"/>
              </w:rPr>
            </w:pPr>
            <w:r w:rsidRPr="00130345">
              <w:rPr>
                <w:rFonts w:ascii="Arial" w:eastAsia="Arial" w:hAnsi="Arial" w:cs="Arial"/>
                <w:bCs/>
                <w:color w:val="000000" w:themeColor="text1"/>
                <w:sz w:val="20"/>
                <w:szCs w:val="20"/>
              </w:rPr>
              <w:t>Bisphenol A</w:t>
            </w:r>
          </w:p>
        </w:tc>
      </w:tr>
      <w:tr w:rsidR="00130345" w:rsidRPr="00130345" w14:paraId="251421E9" w14:textId="77777777" w:rsidTr="003538C8">
        <w:trPr>
          <w:cnfStyle w:val="000000100000" w:firstRow="0" w:lastRow="0" w:firstColumn="0" w:lastColumn="0" w:oddVBand="0" w:evenVBand="0" w:oddHBand="1" w:evenHBand="0" w:firstRowFirstColumn="0" w:firstRowLastColumn="0" w:lastRowFirstColumn="0" w:lastRowLastColumn="0"/>
          <w:trHeight w:val="321"/>
        </w:trPr>
        <w:tc>
          <w:tcPr>
            <w:cnfStyle w:val="001000000000" w:firstRow="0" w:lastRow="0" w:firstColumn="1" w:lastColumn="0" w:oddVBand="0" w:evenVBand="0" w:oddHBand="0" w:evenHBand="0" w:firstRowFirstColumn="0" w:firstRowLastColumn="0" w:lastRowFirstColumn="0" w:lastRowLastColumn="0"/>
            <w:tcW w:w="1970" w:type="dxa"/>
          </w:tcPr>
          <w:p w14:paraId="3ABF2F58" w14:textId="77777777" w:rsidR="00C64819" w:rsidRPr="00130345" w:rsidRDefault="00C64819" w:rsidP="00927E84">
            <w:pPr>
              <w:jc w:val="center"/>
              <w:rPr>
                <w:rFonts w:ascii="Arial" w:eastAsia="Arial" w:hAnsi="Arial" w:cs="Arial"/>
                <w:bCs w:val="0"/>
                <w:color w:val="000000" w:themeColor="text1"/>
                <w:sz w:val="20"/>
                <w:szCs w:val="20"/>
              </w:rPr>
            </w:pPr>
            <w:r w:rsidRPr="00130345">
              <w:rPr>
                <w:rFonts w:ascii="Arial" w:eastAsia="Arial" w:hAnsi="Arial" w:cs="Arial"/>
                <w:bCs w:val="0"/>
                <w:color w:val="000000" w:themeColor="text1"/>
                <w:sz w:val="20"/>
                <w:szCs w:val="20"/>
              </w:rPr>
              <w:t>KTPA</w:t>
            </w:r>
          </w:p>
        </w:tc>
        <w:tc>
          <w:tcPr>
            <w:tcW w:w="8143" w:type="dxa"/>
          </w:tcPr>
          <w:p w14:paraId="53880AD3" w14:textId="77777777" w:rsidR="00C64819" w:rsidRPr="00130345" w:rsidRDefault="00C64819" w:rsidP="00927E84">
            <w:pPr>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bCs/>
                <w:color w:val="000000" w:themeColor="text1"/>
                <w:sz w:val="20"/>
                <w:szCs w:val="20"/>
              </w:rPr>
            </w:pPr>
            <w:r w:rsidRPr="00130345">
              <w:rPr>
                <w:rFonts w:ascii="Arial" w:eastAsia="Arial" w:hAnsi="Arial" w:cs="Arial"/>
                <w:bCs/>
                <w:color w:val="000000" w:themeColor="text1"/>
                <w:sz w:val="20"/>
                <w:szCs w:val="20"/>
              </w:rPr>
              <w:t>Kilotonne per annum</w:t>
            </w:r>
          </w:p>
        </w:tc>
      </w:tr>
      <w:tr w:rsidR="003538C8" w:rsidRPr="00130345" w14:paraId="531F603A" w14:textId="77777777" w:rsidTr="003538C8">
        <w:trPr>
          <w:trHeight w:val="321"/>
        </w:trPr>
        <w:tc>
          <w:tcPr>
            <w:cnfStyle w:val="001000000000" w:firstRow="0" w:lastRow="0" w:firstColumn="1" w:lastColumn="0" w:oddVBand="0" w:evenVBand="0" w:oddHBand="0" w:evenHBand="0" w:firstRowFirstColumn="0" w:firstRowLastColumn="0" w:lastRowFirstColumn="0" w:lastRowLastColumn="0"/>
            <w:tcW w:w="1970" w:type="dxa"/>
          </w:tcPr>
          <w:p w14:paraId="36ACAF17" w14:textId="0AEF79DF" w:rsidR="003538C8" w:rsidRPr="00130345" w:rsidRDefault="003538C8" w:rsidP="00927E84">
            <w:pPr>
              <w:jc w:val="center"/>
              <w:rPr>
                <w:rFonts w:ascii="Arial" w:eastAsia="Arial" w:hAnsi="Arial" w:cs="Arial"/>
                <w:bCs w:val="0"/>
                <w:color w:val="000000" w:themeColor="text1"/>
                <w:sz w:val="20"/>
                <w:szCs w:val="20"/>
              </w:rPr>
            </w:pPr>
            <w:r>
              <w:rPr>
                <w:rFonts w:ascii="Arial" w:eastAsia="Arial" w:hAnsi="Arial" w:cs="Arial"/>
                <w:bCs w:val="0"/>
                <w:color w:val="000000" w:themeColor="text1"/>
                <w:sz w:val="20"/>
                <w:szCs w:val="20"/>
              </w:rPr>
              <w:t>MEKPO</w:t>
            </w:r>
          </w:p>
        </w:tc>
        <w:tc>
          <w:tcPr>
            <w:tcW w:w="8143" w:type="dxa"/>
          </w:tcPr>
          <w:p w14:paraId="19C5C4E6" w14:textId="6557946A" w:rsidR="003538C8" w:rsidRPr="00130345" w:rsidRDefault="003538C8" w:rsidP="00927E84">
            <w:pPr>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bCs/>
                <w:color w:val="000000" w:themeColor="text1"/>
                <w:sz w:val="20"/>
                <w:szCs w:val="20"/>
              </w:rPr>
            </w:pPr>
            <w:r w:rsidRPr="003538C8">
              <w:rPr>
                <w:rFonts w:ascii="Arial" w:eastAsia="Arial" w:hAnsi="Arial" w:cs="Arial"/>
                <w:bCs/>
                <w:color w:val="000000" w:themeColor="text1"/>
                <w:sz w:val="20"/>
                <w:szCs w:val="20"/>
              </w:rPr>
              <w:t>Methyl ethyl ketone peroxide</w:t>
            </w:r>
          </w:p>
        </w:tc>
      </w:tr>
      <w:tr w:rsidR="00130345" w:rsidRPr="00130345" w14:paraId="48A13422" w14:textId="77777777" w:rsidTr="003538C8">
        <w:trPr>
          <w:cnfStyle w:val="000000100000" w:firstRow="0" w:lastRow="0" w:firstColumn="0" w:lastColumn="0" w:oddVBand="0" w:evenVBand="0" w:oddHBand="1" w:evenHBand="0" w:firstRowFirstColumn="0" w:firstRowLastColumn="0" w:lastRowFirstColumn="0" w:lastRowLastColumn="0"/>
          <w:trHeight w:val="321"/>
        </w:trPr>
        <w:tc>
          <w:tcPr>
            <w:cnfStyle w:val="001000000000" w:firstRow="0" w:lastRow="0" w:firstColumn="1" w:lastColumn="0" w:oddVBand="0" w:evenVBand="0" w:oddHBand="0" w:evenHBand="0" w:firstRowFirstColumn="0" w:firstRowLastColumn="0" w:lastRowFirstColumn="0" w:lastRowLastColumn="0"/>
            <w:tcW w:w="1970" w:type="dxa"/>
          </w:tcPr>
          <w:p w14:paraId="1065B8A5" w14:textId="77777777" w:rsidR="00C64819" w:rsidRPr="00130345" w:rsidRDefault="00C64819" w:rsidP="00927E84">
            <w:pPr>
              <w:jc w:val="center"/>
              <w:rPr>
                <w:rFonts w:ascii="Arial" w:eastAsia="Arial" w:hAnsi="Arial" w:cs="Arial"/>
                <w:bCs w:val="0"/>
                <w:color w:val="000000" w:themeColor="text1"/>
                <w:sz w:val="20"/>
                <w:szCs w:val="20"/>
              </w:rPr>
            </w:pPr>
            <w:r w:rsidRPr="00130345">
              <w:rPr>
                <w:rFonts w:ascii="Arial" w:eastAsia="Arial" w:hAnsi="Arial" w:cs="Arial"/>
                <w:bCs w:val="0"/>
                <w:color w:val="000000" w:themeColor="text1"/>
                <w:sz w:val="20"/>
                <w:szCs w:val="20"/>
              </w:rPr>
              <w:t>GCC</w:t>
            </w:r>
          </w:p>
        </w:tc>
        <w:tc>
          <w:tcPr>
            <w:tcW w:w="8143" w:type="dxa"/>
          </w:tcPr>
          <w:p w14:paraId="296952FB" w14:textId="77777777" w:rsidR="00C64819" w:rsidRPr="00130345" w:rsidRDefault="00C64819" w:rsidP="00927E84">
            <w:pPr>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bCs/>
                <w:color w:val="000000" w:themeColor="text1"/>
                <w:sz w:val="20"/>
                <w:szCs w:val="20"/>
              </w:rPr>
            </w:pPr>
            <w:r w:rsidRPr="00130345">
              <w:rPr>
                <w:rFonts w:ascii="Arial" w:eastAsia="Arial" w:hAnsi="Arial" w:cs="Arial"/>
                <w:bCs/>
                <w:color w:val="000000" w:themeColor="text1"/>
                <w:sz w:val="20"/>
                <w:szCs w:val="20"/>
              </w:rPr>
              <w:t>Gulf Cooperation Council</w:t>
            </w:r>
          </w:p>
        </w:tc>
      </w:tr>
      <w:tr w:rsidR="00130345" w:rsidRPr="00130345" w14:paraId="64CC4DEA" w14:textId="77777777" w:rsidTr="003538C8">
        <w:trPr>
          <w:trHeight w:val="321"/>
        </w:trPr>
        <w:tc>
          <w:tcPr>
            <w:cnfStyle w:val="001000000000" w:firstRow="0" w:lastRow="0" w:firstColumn="1" w:lastColumn="0" w:oddVBand="0" w:evenVBand="0" w:oddHBand="0" w:evenHBand="0" w:firstRowFirstColumn="0" w:firstRowLastColumn="0" w:lastRowFirstColumn="0" w:lastRowLastColumn="0"/>
            <w:tcW w:w="1970" w:type="dxa"/>
          </w:tcPr>
          <w:p w14:paraId="6B59EB18" w14:textId="77777777" w:rsidR="00C64819" w:rsidRPr="00130345" w:rsidRDefault="00C64819" w:rsidP="00927E84">
            <w:pPr>
              <w:jc w:val="center"/>
              <w:rPr>
                <w:rFonts w:ascii="Arial" w:eastAsia="Arial" w:hAnsi="Arial" w:cs="Arial"/>
                <w:bCs w:val="0"/>
                <w:color w:val="000000" w:themeColor="text1"/>
                <w:sz w:val="20"/>
                <w:szCs w:val="20"/>
              </w:rPr>
            </w:pPr>
            <w:r w:rsidRPr="00130345">
              <w:rPr>
                <w:rFonts w:ascii="Arial" w:eastAsia="Arial" w:hAnsi="Arial" w:cs="Arial"/>
                <w:bCs w:val="0"/>
                <w:color w:val="000000" w:themeColor="text1"/>
                <w:sz w:val="20"/>
                <w:szCs w:val="20"/>
              </w:rPr>
              <w:t>IoT</w:t>
            </w:r>
          </w:p>
        </w:tc>
        <w:tc>
          <w:tcPr>
            <w:tcW w:w="8143" w:type="dxa"/>
          </w:tcPr>
          <w:p w14:paraId="739CE363" w14:textId="77777777" w:rsidR="00C64819" w:rsidRPr="00130345" w:rsidRDefault="00C64819" w:rsidP="00927E84">
            <w:pPr>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bCs/>
                <w:color w:val="000000" w:themeColor="text1"/>
                <w:sz w:val="20"/>
                <w:szCs w:val="20"/>
              </w:rPr>
            </w:pPr>
            <w:r w:rsidRPr="00130345">
              <w:rPr>
                <w:rFonts w:ascii="Arial" w:eastAsia="Arial" w:hAnsi="Arial" w:cs="Arial"/>
                <w:bCs/>
                <w:color w:val="000000" w:themeColor="text1"/>
                <w:sz w:val="20"/>
                <w:szCs w:val="20"/>
              </w:rPr>
              <w:t>Internet of Things</w:t>
            </w:r>
          </w:p>
        </w:tc>
      </w:tr>
      <w:tr w:rsidR="00130345" w:rsidRPr="00130345" w14:paraId="1826E15C" w14:textId="77777777" w:rsidTr="003538C8">
        <w:trPr>
          <w:cnfStyle w:val="000000100000" w:firstRow="0" w:lastRow="0" w:firstColumn="0" w:lastColumn="0" w:oddVBand="0" w:evenVBand="0" w:oddHBand="1" w:evenHBand="0" w:firstRowFirstColumn="0" w:firstRowLastColumn="0" w:lastRowFirstColumn="0" w:lastRowLastColumn="0"/>
          <w:trHeight w:val="321"/>
        </w:trPr>
        <w:tc>
          <w:tcPr>
            <w:cnfStyle w:val="001000000000" w:firstRow="0" w:lastRow="0" w:firstColumn="1" w:lastColumn="0" w:oddVBand="0" w:evenVBand="0" w:oddHBand="0" w:evenHBand="0" w:firstRowFirstColumn="0" w:firstRowLastColumn="0" w:lastRowFirstColumn="0" w:lastRowLastColumn="0"/>
            <w:tcW w:w="1970" w:type="dxa"/>
          </w:tcPr>
          <w:p w14:paraId="0CD5FB14" w14:textId="77777777" w:rsidR="00C64819" w:rsidRPr="00130345" w:rsidRDefault="00C64819" w:rsidP="00927E84">
            <w:pPr>
              <w:jc w:val="center"/>
              <w:rPr>
                <w:rFonts w:ascii="Arial" w:eastAsia="Arial" w:hAnsi="Arial" w:cs="Arial"/>
                <w:bCs w:val="0"/>
                <w:color w:val="000000" w:themeColor="text1"/>
                <w:sz w:val="20"/>
                <w:szCs w:val="20"/>
              </w:rPr>
            </w:pPr>
            <w:r w:rsidRPr="00130345">
              <w:rPr>
                <w:rFonts w:ascii="Arial" w:eastAsia="Arial" w:hAnsi="Arial" w:cs="Arial"/>
                <w:bCs w:val="0"/>
                <w:color w:val="000000" w:themeColor="text1"/>
                <w:sz w:val="20"/>
                <w:szCs w:val="20"/>
              </w:rPr>
              <w:t>KT</w:t>
            </w:r>
          </w:p>
        </w:tc>
        <w:tc>
          <w:tcPr>
            <w:tcW w:w="8143" w:type="dxa"/>
          </w:tcPr>
          <w:p w14:paraId="080DE56B" w14:textId="77777777" w:rsidR="00C64819" w:rsidRPr="00130345" w:rsidRDefault="00C64819" w:rsidP="00927E84">
            <w:pPr>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bCs/>
                <w:color w:val="000000" w:themeColor="text1"/>
                <w:sz w:val="20"/>
                <w:szCs w:val="20"/>
              </w:rPr>
            </w:pPr>
            <w:r w:rsidRPr="00130345">
              <w:rPr>
                <w:rFonts w:ascii="Arial" w:eastAsia="Arial" w:hAnsi="Arial" w:cs="Arial"/>
                <w:bCs/>
                <w:color w:val="000000" w:themeColor="text1"/>
                <w:sz w:val="20"/>
                <w:szCs w:val="20"/>
              </w:rPr>
              <w:t>Kilotonne</w:t>
            </w:r>
          </w:p>
        </w:tc>
      </w:tr>
      <w:tr w:rsidR="00130345" w:rsidRPr="00130345" w14:paraId="750645E5" w14:textId="77777777" w:rsidTr="003538C8">
        <w:trPr>
          <w:trHeight w:val="321"/>
        </w:trPr>
        <w:tc>
          <w:tcPr>
            <w:cnfStyle w:val="001000000000" w:firstRow="0" w:lastRow="0" w:firstColumn="1" w:lastColumn="0" w:oddVBand="0" w:evenVBand="0" w:oddHBand="0" w:evenHBand="0" w:firstRowFirstColumn="0" w:firstRowLastColumn="0" w:lastRowFirstColumn="0" w:lastRowLastColumn="0"/>
            <w:tcW w:w="1970" w:type="dxa"/>
          </w:tcPr>
          <w:p w14:paraId="26A055B3" w14:textId="77777777" w:rsidR="00C64819" w:rsidRPr="00130345" w:rsidRDefault="00C64819" w:rsidP="00927E84">
            <w:pPr>
              <w:jc w:val="center"/>
              <w:rPr>
                <w:rFonts w:ascii="Arial" w:eastAsia="Arial" w:hAnsi="Arial" w:cs="Arial"/>
                <w:bCs w:val="0"/>
                <w:color w:val="000000" w:themeColor="text1"/>
                <w:sz w:val="20"/>
                <w:szCs w:val="20"/>
              </w:rPr>
            </w:pPr>
            <w:r w:rsidRPr="00130345">
              <w:rPr>
                <w:rFonts w:ascii="Arial" w:eastAsia="Arial" w:hAnsi="Arial" w:cs="Arial"/>
                <w:bCs w:val="0"/>
                <w:color w:val="000000" w:themeColor="text1"/>
                <w:sz w:val="20"/>
                <w:szCs w:val="20"/>
              </w:rPr>
              <w:t>Kg</w:t>
            </w:r>
          </w:p>
        </w:tc>
        <w:tc>
          <w:tcPr>
            <w:tcW w:w="8143" w:type="dxa"/>
          </w:tcPr>
          <w:p w14:paraId="70046E3E" w14:textId="77777777" w:rsidR="00C64819" w:rsidRPr="00130345" w:rsidRDefault="00C64819" w:rsidP="00927E84">
            <w:pPr>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bCs/>
                <w:color w:val="000000" w:themeColor="text1"/>
                <w:sz w:val="20"/>
                <w:szCs w:val="20"/>
              </w:rPr>
            </w:pPr>
            <w:r w:rsidRPr="00130345">
              <w:rPr>
                <w:rFonts w:ascii="Arial" w:eastAsia="Arial" w:hAnsi="Arial" w:cs="Arial"/>
                <w:bCs/>
                <w:color w:val="000000" w:themeColor="text1"/>
                <w:sz w:val="20"/>
                <w:szCs w:val="20"/>
              </w:rPr>
              <w:t>Kilograms</w:t>
            </w:r>
          </w:p>
        </w:tc>
      </w:tr>
      <w:tr w:rsidR="00130345" w:rsidRPr="00130345" w14:paraId="76C04D17" w14:textId="77777777" w:rsidTr="003538C8">
        <w:trPr>
          <w:cnfStyle w:val="000000100000" w:firstRow="0" w:lastRow="0" w:firstColumn="0" w:lastColumn="0" w:oddVBand="0" w:evenVBand="0" w:oddHBand="1" w:evenHBand="0" w:firstRowFirstColumn="0" w:firstRowLastColumn="0" w:lastRowFirstColumn="0" w:lastRowLastColumn="0"/>
          <w:trHeight w:val="321"/>
        </w:trPr>
        <w:tc>
          <w:tcPr>
            <w:cnfStyle w:val="001000000000" w:firstRow="0" w:lastRow="0" w:firstColumn="1" w:lastColumn="0" w:oddVBand="0" w:evenVBand="0" w:oddHBand="0" w:evenHBand="0" w:firstRowFirstColumn="0" w:firstRowLastColumn="0" w:lastRowFirstColumn="0" w:lastRowLastColumn="0"/>
            <w:tcW w:w="1970" w:type="dxa"/>
          </w:tcPr>
          <w:p w14:paraId="0CB44852" w14:textId="77777777" w:rsidR="00C64819" w:rsidRPr="00130345" w:rsidRDefault="00C64819" w:rsidP="00927E84">
            <w:pPr>
              <w:jc w:val="center"/>
              <w:rPr>
                <w:rFonts w:ascii="Arial" w:eastAsia="Arial" w:hAnsi="Arial" w:cs="Arial"/>
                <w:bCs w:val="0"/>
                <w:color w:val="000000" w:themeColor="text1"/>
                <w:sz w:val="20"/>
                <w:szCs w:val="20"/>
              </w:rPr>
            </w:pPr>
            <w:r w:rsidRPr="00130345">
              <w:rPr>
                <w:rFonts w:ascii="Arial" w:eastAsia="Arial" w:hAnsi="Arial" w:cs="Arial"/>
                <w:bCs w:val="0"/>
                <w:color w:val="000000" w:themeColor="text1"/>
                <w:sz w:val="20"/>
                <w:szCs w:val="20"/>
              </w:rPr>
              <w:t>LCD</w:t>
            </w:r>
          </w:p>
        </w:tc>
        <w:tc>
          <w:tcPr>
            <w:tcW w:w="8143" w:type="dxa"/>
          </w:tcPr>
          <w:p w14:paraId="7B473B71" w14:textId="77777777" w:rsidR="00C64819" w:rsidRPr="00130345" w:rsidRDefault="00C64819" w:rsidP="00927E84">
            <w:pPr>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bCs/>
                <w:color w:val="000000" w:themeColor="text1"/>
                <w:sz w:val="20"/>
                <w:szCs w:val="20"/>
              </w:rPr>
            </w:pPr>
            <w:r w:rsidRPr="00130345">
              <w:rPr>
                <w:rFonts w:ascii="Arial" w:eastAsia="Arial" w:hAnsi="Arial" w:cs="Arial"/>
                <w:bCs/>
                <w:color w:val="000000" w:themeColor="text1"/>
                <w:sz w:val="20"/>
                <w:szCs w:val="20"/>
              </w:rPr>
              <w:t>Liquid Crystal Displays</w:t>
            </w:r>
          </w:p>
        </w:tc>
      </w:tr>
      <w:tr w:rsidR="00130345" w:rsidRPr="00130345" w14:paraId="52D38668" w14:textId="77777777" w:rsidTr="003538C8">
        <w:trPr>
          <w:trHeight w:val="321"/>
        </w:trPr>
        <w:tc>
          <w:tcPr>
            <w:cnfStyle w:val="001000000000" w:firstRow="0" w:lastRow="0" w:firstColumn="1" w:lastColumn="0" w:oddVBand="0" w:evenVBand="0" w:oddHBand="0" w:evenHBand="0" w:firstRowFirstColumn="0" w:firstRowLastColumn="0" w:lastRowFirstColumn="0" w:lastRowLastColumn="0"/>
            <w:tcW w:w="1970" w:type="dxa"/>
          </w:tcPr>
          <w:p w14:paraId="00EBCB91" w14:textId="77777777" w:rsidR="00C64819" w:rsidRPr="00130345" w:rsidRDefault="00C64819" w:rsidP="00927E84">
            <w:pPr>
              <w:jc w:val="center"/>
              <w:rPr>
                <w:rFonts w:ascii="Arial" w:eastAsia="Arial" w:hAnsi="Arial" w:cs="Arial"/>
                <w:bCs w:val="0"/>
                <w:color w:val="000000" w:themeColor="text1"/>
                <w:sz w:val="20"/>
                <w:szCs w:val="20"/>
              </w:rPr>
            </w:pPr>
            <w:r w:rsidRPr="00130345">
              <w:rPr>
                <w:rFonts w:ascii="Arial" w:eastAsia="Arial" w:hAnsi="Arial" w:cs="Arial"/>
                <w:bCs w:val="0"/>
                <w:color w:val="000000" w:themeColor="text1"/>
                <w:sz w:val="20"/>
                <w:szCs w:val="20"/>
              </w:rPr>
              <w:t>TRAI</w:t>
            </w:r>
          </w:p>
        </w:tc>
        <w:tc>
          <w:tcPr>
            <w:tcW w:w="8143" w:type="dxa"/>
          </w:tcPr>
          <w:p w14:paraId="70ED188B" w14:textId="77777777" w:rsidR="00C64819" w:rsidRPr="00130345" w:rsidRDefault="00C64819" w:rsidP="00927E84">
            <w:pPr>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bCs/>
                <w:color w:val="000000" w:themeColor="text1"/>
                <w:sz w:val="20"/>
                <w:szCs w:val="20"/>
              </w:rPr>
            </w:pPr>
            <w:r w:rsidRPr="00130345">
              <w:rPr>
                <w:rFonts w:ascii="Arial" w:eastAsia="Arial" w:hAnsi="Arial" w:cs="Arial"/>
                <w:bCs/>
                <w:color w:val="000000" w:themeColor="text1"/>
                <w:sz w:val="20"/>
                <w:szCs w:val="20"/>
              </w:rPr>
              <w:t>Telecom Regulatory Authority of India</w:t>
            </w:r>
          </w:p>
        </w:tc>
      </w:tr>
      <w:tr w:rsidR="00130345" w:rsidRPr="00130345" w14:paraId="455B9F1E" w14:textId="77777777" w:rsidTr="003538C8">
        <w:trPr>
          <w:cnfStyle w:val="000000100000" w:firstRow="0" w:lastRow="0" w:firstColumn="0" w:lastColumn="0" w:oddVBand="0" w:evenVBand="0" w:oddHBand="1" w:evenHBand="0" w:firstRowFirstColumn="0" w:firstRowLastColumn="0" w:lastRowFirstColumn="0" w:lastRowLastColumn="0"/>
          <w:trHeight w:val="321"/>
        </w:trPr>
        <w:tc>
          <w:tcPr>
            <w:cnfStyle w:val="001000000000" w:firstRow="0" w:lastRow="0" w:firstColumn="1" w:lastColumn="0" w:oddVBand="0" w:evenVBand="0" w:oddHBand="0" w:evenHBand="0" w:firstRowFirstColumn="0" w:firstRowLastColumn="0" w:lastRowFirstColumn="0" w:lastRowLastColumn="0"/>
            <w:tcW w:w="1970" w:type="dxa"/>
          </w:tcPr>
          <w:p w14:paraId="17D8172E" w14:textId="77777777" w:rsidR="00C64819" w:rsidRPr="00130345" w:rsidRDefault="00C64819" w:rsidP="00927E84">
            <w:pPr>
              <w:jc w:val="center"/>
              <w:rPr>
                <w:rFonts w:ascii="Arial" w:eastAsia="Arial" w:hAnsi="Arial" w:cs="Arial"/>
                <w:bCs w:val="0"/>
                <w:color w:val="000000" w:themeColor="text1"/>
                <w:sz w:val="20"/>
                <w:szCs w:val="20"/>
              </w:rPr>
            </w:pPr>
            <w:r w:rsidRPr="00130345">
              <w:rPr>
                <w:rFonts w:ascii="Arial" w:eastAsia="Arial" w:hAnsi="Arial" w:cs="Arial"/>
                <w:bCs w:val="0"/>
                <w:color w:val="000000" w:themeColor="text1"/>
                <w:sz w:val="20"/>
                <w:szCs w:val="20"/>
              </w:rPr>
              <w:t>Inc.</w:t>
            </w:r>
          </w:p>
        </w:tc>
        <w:tc>
          <w:tcPr>
            <w:tcW w:w="8143" w:type="dxa"/>
          </w:tcPr>
          <w:p w14:paraId="57FDF98E" w14:textId="77777777" w:rsidR="00C64819" w:rsidRPr="00130345" w:rsidRDefault="00C64819" w:rsidP="00927E84">
            <w:pPr>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bCs/>
                <w:color w:val="000000" w:themeColor="text1"/>
                <w:sz w:val="20"/>
                <w:szCs w:val="20"/>
              </w:rPr>
            </w:pPr>
            <w:r w:rsidRPr="00130345">
              <w:rPr>
                <w:rFonts w:ascii="Arial" w:eastAsia="Arial" w:hAnsi="Arial" w:cs="Arial"/>
                <w:bCs/>
                <w:color w:val="000000" w:themeColor="text1"/>
                <w:sz w:val="20"/>
                <w:szCs w:val="20"/>
              </w:rPr>
              <w:t>Incorporated</w:t>
            </w:r>
          </w:p>
        </w:tc>
      </w:tr>
      <w:tr w:rsidR="00130345" w:rsidRPr="00130345" w14:paraId="54E7AB40" w14:textId="77777777" w:rsidTr="003538C8">
        <w:trPr>
          <w:trHeight w:val="321"/>
        </w:trPr>
        <w:tc>
          <w:tcPr>
            <w:cnfStyle w:val="001000000000" w:firstRow="0" w:lastRow="0" w:firstColumn="1" w:lastColumn="0" w:oddVBand="0" w:evenVBand="0" w:oddHBand="0" w:evenHBand="0" w:firstRowFirstColumn="0" w:firstRowLastColumn="0" w:lastRowFirstColumn="0" w:lastRowLastColumn="0"/>
            <w:tcW w:w="1970" w:type="dxa"/>
          </w:tcPr>
          <w:p w14:paraId="66F41644" w14:textId="77777777" w:rsidR="00C64819" w:rsidRPr="00130345" w:rsidRDefault="00C64819" w:rsidP="00927E84">
            <w:pPr>
              <w:jc w:val="center"/>
              <w:rPr>
                <w:rFonts w:ascii="Arial" w:eastAsia="Arial" w:hAnsi="Arial" w:cs="Arial"/>
                <w:bCs w:val="0"/>
                <w:color w:val="000000" w:themeColor="text1"/>
                <w:sz w:val="20"/>
                <w:szCs w:val="20"/>
              </w:rPr>
            </w:pPr>
            <w:r w:rsidRPr="00130345">
              <w:rPr>
                <w:rFonts w:ascii="Arial" w:eastAsia="Arial" w:hAnsi="Arial" w:cs="Arial"/>
                <w:bCs w:val="0"/>
                <w:color w:val="000000" w:themeColor="text1"/>
                <w:sz w:val="20"/>
                <w:szCs w:val="20"/>
              </w:rPr>
              <w:t>ECH</w:t>
            </w:r>
          </w:p>
        </w:tc>
        <w:tc>
          <w:tcPr>
            <w:tcW w:w="8143" w:type="dxa"/>
          </w:tcPr>
          <w:p w14:paraId="3D071CC6" w14:textId="77777777" w:rsidR="00C64819" w:rsidRPr="00130345" w:rsidRDefault="00C64819" w:rsidP="00927E84">
            <w:pPr>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bCs/>
                <w:color w:val="000000" w:themeColor="text1"/>
                <w:sz w:val="20"/>
                <w:szCs w:val="20"/>
              </w:rPr>
            </w:pPr>
            <w:r w:rsidRPr="00130345">
              <w:rPr>
                <w:rFonts w:ascii="Arial" w:eastAsia="Arial" w:hAnsi="Arial" w:cs="Arial"/>
                <w:bCs/>
                <w:color w:val="000000" w:themeColor="text1"/>
                <w:sz w:val="20"/>
                <w:szCs w:val="20"/>
              </w:rPr>
              <w:t>Epichlorohydrin</w:t>
            </w:r>
          </w:p>
        </w:tc>
      </w:tr>
      <w:tr w:rsidR="00130345" w:rsidRPr="00130345" w14:paraId="3A2F271F" w14:textId="77777777" w:rsidTr="003538C8">
        <w:trPr>
          <w:cnfStyle w:val="000000100000" w:firstRow="0" w:lastRow="0" w:firstColumn="0" w:lastColumn="0" w:oddVBand="0" w:evenVBand="0" w:oddHBand="1" w:evenHBand="0" w:firstRowFirstColumn="0" w:firstRowLastColumn="0" w:lastRowFirstColumn="0" w:lastRowLastColumn="0"/>
          <w:trHeight w:val="321"/>
        </w:trPr>
        <w:tc>
          <w:tcPr>
            <w:cnfStyle w:val="001000000000" w:firstRow="0" w:lastRow="0" w:firstColumn="1" w:lastColumn="0" w:oddVBand="0" w:evenVBand="0" w:oddHBand="0" w:evenHBand="0" w:firstRowFirstColumn="0" w:firstRowLastColumn="0" w:lastRowFirstColumn="0" w:lastRowLastColumn="0"/>
            <w:tcW w:w="1970" w:type="dxa"/>
          </w:tcPr>
          <w:p w14:paraId="7C79826D" w14:textId="77777777" w:rsidR="00C64819" w:rsidRPr="00130345" w:rsidRDefault="00C64819" w:rsidP="00927E84">
            <w:pPr>
              <w:jc w:val="center"/>
              <w:rPr>
                <w:rFonts w:ascii="Arial" w:eastAsia="Arial" w:hAnsi="Arial" w:cs="Arial"/>
                <w:bCs w:val="0"/>
                <w:color w:val="000000" w:themeColor="text1"/>
                <w:sz w:val="20"/>
                <w:szCs w:val="20"/>
              </w:rPr>
            </w:pPr>
            <w:r w:rsidRPr="00130345">
              <w:rPr>
                <w:rFonts w:ascii="Arial" w:eastAsia="Arial" w:hAnsi="Arial" w:cs="Arial"/>
                <w:bCs w:val="0"/>
                <w:color w:val="000000" w:themeColor="text1"/>
                <w:sz w:val="20"/>
                <w:szCs w:val="20"/>
              </w:rPr>
              <w:t>EPA</w:t>
            </w:r>
          </w:p>
        </w:tc>
        <w:tc>
          <w:tcPr>
            <w:tcW w:w="8143" w:type="dxa"/>
          </w:tcPr>
          <w:p w14:paraId="5C8D7786" w14:textId="77777777" w:rsidR="00C64819" w:rsidRPr="00130345" w:rsidRDefault="00C64819" w:rsidP="00927E84">
            <w:pPr>
              <w:tabs>
                <w:tab w:val="left" w:pos="1837"/>
              </w:tabs>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bCs/>
                <w:color w:val="000000" w:themeColor="text1"/>
                <w:sz w:val="20"/>
                <w:szCs w:val="20"/>
              </w:rPr>
            </w:pPr>
            <w:r w:rsidRPr="00130345">
              <w:rPr>
                <w:rFonts w:ascii="Arial" w:hAnsi="Arial" w:cs="Arial"/>
                <w:bCs/>
                <w:color w:val="000000" w:themeColor="text1"/>
                <w:sz w:val="20"/>
                <w:szCs w:val="20"/>
              </w:rPr>
              <w:t>Environmental protection Agency</w:t>
            </w:r>
          </w:p>
        </w:tc>
      </w:tr>
      <w:tr w:rsidR="00130345" w:rsidRPr="00130345" w14:paraId="5C9DECB5" w14:textId="77777777" w:rsidTr="003538C8">
        <w:trPr>
          <w:trHeight w:val="321"/>
        </w:trPr>
        <w:tc>
          <w:tcPr>
            <w:cnfStyle w:val="001000000000" w:firstRow="0" w:lastRow="0" w:firstColumn="1" w:lastColumn="0" w:oddVBand="0" w:evenVBand="0" w:oddHBand="0" w:evenHBand="0" w:firstRowFirstColumn="0" w:firstRowLastColumn="0" w:lastRowFirstColumn="0" w:lastRowLastColumn="0"/>
            <w:tcW w:w="1970" w:type="dxa"/>
          </w:tcPr>
          <w:p w14:paraId="3DFCA921" w14:textId="77777777" w:rsidR="00C64819" w:rsidRPr="00130345" w:rsidRDefault="00C64819" w:rsidP="00927E84">
            <w:pPr>
              <w:jc w:val="center"/>
              <w:rPr>
                <w:rFonts w:ascii="Arial" w:eastAsia="Arial" w:hAnsi="Arial" w:cs="Arial"/>
                <w:bCs w:val="0"/>
                <w:color w:val="000000" w:themeColor="text1"/>
                <w:sz w:val="20"/>
                <w:szCs w:val="20"/>
              </w:rPr>
            </w:pPr>
            <w:r w:rsidRPr="00130345">
              <w:rPr>
                <w:rFonts w:ascii="Arial" w:eastAsia="Arial" w:hAnsi="Arial" w:cs="Arial"/>
                <w:bCs w:val="0"/>
                <w:color w:val="000000" w:themeColor="text1"/>
                <w:sz w:val="20"/>
                <w:szCs w:val="20"/>
              </w:rPr>
              <w:t>EW</w:t>
            </w:r>
          </w:p>
        </w:tc>
        <w:tc>
          <w:tcPr>
            <w:tcW w:w="8143" w:type="dxa"/>
          </w:tcPr>
          <w:p w14:paraId="20F11ACD" w14:textId="77777777" w:rsidR="00C64819" w:rsidRPr="00130345" w:rsidRDefault="00C64819" w:rsidP="00927E84">
            <w:pPr>
              <w:tabs>
                <w:tab w:val="left" w:pos="1837"/>
              </w:tabs>
              <w:jc w:val="center"/>
              <w:cnfStyle w:val="000000000000" w:firstRow="0" w:lastRow="0" w:firstColumn="0" w:lastColumn="0" w:oddVBand="0" w:evenVBand="0" w:oddHBand="0" w:evenHBand="0" w:firstRowFirstColumn="0" w:firstRowLastColumn="0" w:lastRowFirstColumn="0" w:lastRowLastColumn="0"/>
              <w:rPr>
                <w:rFonts w:ascii="Arial" w:hAnsi="Arial" w:cs="Arial"/>
                <w:bCs/>
                <w:color w:val="000000" w:themeColor="text1"/>
                <w:sz w:val="20"/>
                <w:szCs w:val="20"/>
              </w:rPr>
            </w:pPr>
            <w:r w:rsidRPr="00130345">
              <w:rPr>
                <w:rFonts w:ascii="Arial" w:hAnsi="Arial" w:cs="Arial"/>
                <w:bCs/>
                <w:color w:val="000000" w:themeColor="text1"/>
                <w:sz w:val="20"/>
                <w:szCs w:val="20"/>
              </w:rPr>
              <w:t>Equivalent Weight</w:t>
            </w:r>
          </w:p>
        </w:tc>
      </w:tr>
      <w:tr w:rsidR="00130345" w:rsidRPr="00130345" w14:paraId="57AB214A" w14:textId="77777777" w:rsidTr="003538C8">
        <w:trPr>
          <w:cnfStyle w:val="000000100000" w:firstRow="0" w:lastRow="0" w:firstColumn="0" w:lastColumn="0" w:oddVBand="0" w:evenVBand="0" w:oddHBand="1" w:evenHBand="0" w:firstRowFirstColumn="0" w:firstRowLastColumn="0" w:lastRowFirstColumn="0" w:lastRowLastColumn="0"/>
          <w:trHeight w:val="321"/>
        </w:trPr>
        <w:tc>
          <w:tcPr>
            <w:cnfStyle w:val="001000000000" w:firstRow="0" w:lastRow="0" w:firstColumn="1" w:lastColumn="0" w:oddVBand="0" w:evenVBand="0" w:oddHBand="0" w:evenHBand="0" w:firstRowFirstColumn="0" w:firstRowLastColumn="0" w:lastRowFirstColumn="0" w:lastRowLastColumn="0"/>
            <w:tcW w:w="1970" w:type="dxa"/>
          </w:tcPr>
          <w:p w14:paraId="318ECB79" w14:textId="77777777" w:rsidR="00C64819" w:rsidRPr="00130345" w:rsidRDefault="00C64819" w:rsidP="00927E84">
            <w:pPr>
              <w:jc w:val="center"/>
              <w:rPr>
                <w:rFonts w:ascii="Arial" w:eastAsia="Arial" w:hAnsi="Arial" w:cs="Arial"/>
                <w:bCs w:val="0"/>
                <w:color w:val="000000" w:themeColor="text1"/>
                <w:sz w:val="20"/>
                <w:szCs w:val="20"/>
              </w:rPr>
            </w:pPr>
            <w:r w:rsidRPr="00130345">
              <w:rPr>
                <w:rFonts w:ascii="Arial" w:eastAsia="Arial" w:hAnsi="Arial" w:cs="Arial"/>
                <w:bCs w:val="0"/>
                <w:color w:val="000000" w:themeColor="text1"/>
                <w:sz w:val="20"/>
                <w:szCs w:val="20"/>
              </w:rPr>
              <w:t>KW</w:t>
            </w:r>
          </w:p>
        </w:tc>
        <w:tc>
          <w:tcPr>
            <w:tcW w:w="8143" w:type="dxa"/>
          </w:tcPr>
          <w:p w14:paraId="4E20B420" w14:textId="77777777" w:rsidR="00C64819" w:rsidRPr="00130345" w:rsidRDefault="00C64819" w:rsidP="00927E84">
            <w:pPr>
              <w:tabs>
                <w:tab w:val="left" w:pos="1837"/>
              </w:tabs>
              <w:jc w:val="center"/>
              <w:cnfStyle w:val="000000100000" w:firstRow="0" w:lastRow="0" w:firstColumn="0" w:lastColumn="0" w:oddVBand="0" w:evenVBand="0" w:oddHBand="1" w:evenHBand="0" w:firstRowFirstColumn="0" w:firstRowLastColumn="0" w:lastRowFirstColumn="0" w:lastRowLastColumn="0"/>
              <w:rPr>
                <w:rFonts w:ascii="Arial" w:hAnsi="Arial" w:cs="Arial"/>
                <w:bCs/>
                <w:color w:val="000000" w:themeColor="text1"/>
                <w:sz w:val="20"/>
                <w:szCs w:val="20"/>
              </w:rPr>
            </w:pPr>
            <w:r w:rsidRPr="00130345">
              <w:rPr>
                <w:rFonts w:ascii="Arial" w:hAnsi="Arial" w:cs="Arial"/>
                <w:bCs/>
                <w:color w:val="000000" w:themeColor="text1"/>
                <w:sz w:val="20"/>
                <w:szCs w:val="20"/>
              </w:rPr>
              <w:t>Kilo watt</w:t>
            </w:r>
          </w:p>
        </w:tc>
      </w:tr>
      <w:tr w:rsidR="00130345" w:rsidRPr="00130345" w14:paraId="25CA0368" w14:textId="77777777" w:rsidTr="003538C8">
        <w:trPr>
          <w:trHeight w:val="321"/>
        </w:trPr>
        <w:tc>
          <w:tcPr>
            <w:cnfStyle w:val="001000000000" w:firstRow="0" w:lastRow="0" w:firstColumn="1" w:lastColumn="0" w:oddVBand="0" w:evenVBand="0" w:oddHBand="0" w:evenHBand="0" w:firstRowFirstColumn="0" w:firstRowLastColumn="0" w:lastRowFirstColumn="0" w:lastRowLastColumn="0"/>
            <w:tcW w:w="1970" w:type="dxa"/>
          </w:tcPr>
          <w:p w14:paraId="5B2902C6" w14:textId="77777777" w:rsidR="00C64819" w:rsidRPr="00130345" w:rsidRDefault="00C64819" w:rsidP="00927E84">
            <w:pPr>
              <w:jc w:val="center"/>
              <w:rPr>
                <w:rFonts w:ascii="Arial" w:eastAsia="Arial" w:hAnsi="Arial" w:cs="Arial"/>
                <w:bCs w:val="0"/>
                <w:color w:val="000000" w:themeColor="text1"/>
                <w:sz w:val="20"/>
                <w:szCs w:val="20"/>
              </w:rPr>
            </w:pPr>
            <w:r w:rsidRPr="00130345">
              <w:rPr>
                <w:rFonts w:ascii="Arial" w:eastAsia="Arial" w:hAnsi="Arial" w:cs="Arial"/>
                <w:bCs w:val="0"/>
                <w:color w:val="000000" w:themeColor="text1"/>
                <w:sz w:val="20"/>
                <w:szCs w:val="20"/>
              </w:rPr>
              <w:t>Lit/Hr</w:t>
            </w:r>
          </w:p>
        </w:tc>
        <w:tc>
          <w:tcPr>
            <w:tcW w:w="8143" w:type="dxa"/>
          </w:tcPr>
          <w:p w14:paraId="4F5C5F8A" w14:textId="77777777" w:rsidR="00C64819" w:rsidRPr="00130345" w:rsidRDefault="00C64819" w:rsidP="00927E84">
            <w:pPr>
              <w:tabs>
                <w:tab w:val="left" w:pos="1837"/>
              </w:tabs>
              <w:jc w:val="center"/>
              <w:cnfStyle w:val="000000000000" w:firstRow="0" w:lastRow="0" w:firstColumn="0" w:lastColumn="0" w:oddVBand="0" w:evenVBand="0" w:oddHBand="0" w:evenHBand="0" w:firstRowFirstColumn="0" w:firstRowLastColumn="0" w:lastRowFirstColumn="0" w:lastRowLastColumn="0"/>
              <w:rPr>
                <w:rFonts w:ascii="Arial" w:hAnsi="Arial" w:cs="Arial"/>
                <w:bCs/>
                <w:color w:val="000000" w:themeColor="text1"/>
                <w:sz w:val="20"/>
                <w:szCs w:val="20"/>
              </w:rPr>
            </w:pPr>
            <w:r w:rsidRPr="00130345">
              <w:rPr>
                <w:rFonts w:ascii="Arial" w:hAnsi="Arial" w:cs="Arial"/>
                <w:bCs/>
                <w:color w:val="000000" w:themeColor="text1"/>
                <w:sz w:val="20"/>
                <w:szCs w:val="20"/>
              </w:rPr>
              <w:t>Litre/Hour</w:t>
            </w:r>
          </w:p>
        </w:tc>
      </w:tr>
      <w:tr w:rsidR="00130345" w:rsidRPr="00130345" w14:paraId="55D155FC" w14:textId="77777777" w:rsidTr="003538C8">
        <w:trPr>
          <w:cnfStyle w:val="000000100000" w:firstRow="0" w:lastRow="0" w:firstColumn="0" w:lastColumn="0" w:oddVBand="0" w:evenVBand="0" w:oddHBand="1" w:evenHBand="0" w:firstRowFirstColumn="0" w:firstRowLastColumn="0" w:lastRowFirstColumn="0" w:lastRowLastColumn="0"/>
          <w:trHeight w:val="321"/>
        </w:trPr>
        <w:tc>
          <w:tcPr>
            <w:cnfStyle w:val="001000000000" w:firstRow="0" w:lastRow="0" w:firstColumn="1" w:lastColumn="0" w:oddVBand="0" w:evenVBand="0" w:oddHBand="0" w:evenHBand="0" w:firstRowFirstColumn="0" w:firstRowLastColumn="0" w:lastRowFirstColumn="0" w:lastRowLastColumn="0"/>
            <w:tcW w:w="1970" w:type="dxa"/>
          </w:tcPr>
          <w:p w14:paraId="51F17131" w14:textId="77777777" w:rsidR="00C64819" w:rsidRPr="00130345" w:rsidRDefault="00C64819" w:rsidP="00927E84">
            <w:pPr>
              <w:jc w:val="center"/>
              <w:rPr>
                <w:rFonts w:ascii="Arial" w:eastAsia="Arial" w:hAnsi="Arial" w:cs="Arial"/>
                <w:bCs w:val="0"/>
                <w:color w:val="000000" w:themeColor="text1"/>
                <w:sz w:val="20"/>
                <w:szCs w:val="20"/>
              </w:rPr>
            </w:pPr>
            <w:r w:rsidRPr="00130345">
              <w:rPr>
                <w:rFonts w:ascii="Arial" w:eastAsia="Arial" w:hAnsi="Arial" w:cs="Arial"/>
                <w:bCs w:val="0"/>
                <w:color w:val="000000" w:themeColor="text1"/>
                <w:sz w:val="20"/>
                <w:szCs w:val="20"/>
              </w:rPr>
              <w:t>KL/day</w:t>
            </w:r>
          </w:p>
        </w:tc>
        <w:tc>
          <w:tcPr>
            <w:tcW w:w="8143" w:type="dxa"/>
          </w:tcPr>
          <w:p w14:paraId="3690386C" w14:textId="77777777" w:rsidR="00C64819" w:rsidRPr="00130345" w:rsidRDefault="00C64819" w:rsidP="00927E84">
            <w:pPr>
              <w:tabs>
                <w:tab w:val="left" w:pos="1837"/>
              </w:tabs>
              <w:jc w:val="center"/>
              <w:cnfStyle w:val="000000100000" w:firstRow="0" w:lastRow="0" w:firstColumn="0" w:lastColumn="0" w:oddVBand="0" w:evenVBand="0" w:oddHBand="1" w:evenHBand="0" w:firstRowFirstColumn="0" w:firstRowLastColumn="0" w:lastRowFirstColumn="0" w:lastRowLastColumn="0"/>
              <w:rPr>
                <w:rFonts w:ascii="Arial" w:hAnsi="Arial" w:cs="Arial"/>
                <w:bCs/>
                <w:color w:val="000000" w:themeColor="text1"/>
                <w:sz w:val="20"/>
                <w:szCs w:val="20"/>
              </w:rPr>
            </w:pPr>
            <w:r w:rsidRPr="00130345">
              <w:rPr>
                <w:rFonts w:ascii="Arial" w:hAnsi="Arial" w:cs="Arial"/>
                <w:bCs/>
                <w:color w:val="000000" w:themeColor="text1"/>
                <w:sz w:val="20"/>
                <w:szCs w:val="20"/>
              </w:rPr>
              <w:t>Kilolitre/day</w:t>
            </w:r>
          </w:p>
        </w:tc>
      </w:tr>
      <w:tr w:rsidR="00130345" w:rsidRPr="00130345" w14:paraId="15A59AF7" w14:textId="77777777" w:rsidTr="003538C8">
        <w:trPr>
          <w:trHeight w:val="321"/>
        </w:trPr>
        <w:tc>
          <w:tcPr>
            <w:cnfStyle w:val="001000000000" w:firstRow="0" w:lastRow="0" w:firstColumn="1" w:lastColumn="0" w:oddVBand="0" w:evenVBand="0" w:oddHBand="0" w:evenHBand="0" w:firstRowFirstColumn="0" w:firstRowLastColumn="0" w:lastRowFirstColumn="0" w:lastRowLastColumn="0"/>
            <w:tcW w:w="1970" w:type="dxa"/>
          </w:tcPr>
          <w:p w14:paraId="5ADC7AB7" w14:textId="77777777" w:rsidR="00C64819" w:rsidRPr="00130345" w:rsidRDefault="00C64819" w:rsidP="00927E84">
            <w:pPr>
              <w:jc w:val="center"/>
              <w:rPr>
                <w:rFonts w:ascii="Arial" w:eastAsia="Arial" w:hAnsi="Arial" w:cs="Arial"/>
                <w:bCs w:val="0"/>
                <w:color w:val="000000" w:themeColor="text1"/>
                <w:sz w:val="20"/>
                <w:szCs w:val="20"/>
              </w:rPr>
            </w:pPr>
            <w:r w:rsidRPr="00130345">
              <w:rPr>
                <w:rFonts w:ascii="Arial" w:eastAsia="Arial" w:hAnsi="Arial" w:cs="Arial"/>
                <w:bCs w:val="0"/>
                <w:color w:val="000000" w:themeColor="text1"/>
                <w:sz w:val="20"/>
                <w:szCs w:val="20"/>
              </w:rPr>
              <w:t>ETP</w:t>
            </w:r>
          </w:p>
        </w:tc>
        <w:tc>
          <w:tcPr>
            <w:tcW w:w="8143" w:type="dxa"/>
          </w:tcPr>
          <w:p w14:paraId="575C93F9" w14:textId="77777777" w:rsidR="00C64819" w:rsidRPr="00130345" w:rsidRDefault="00C64819" w:rsidP="00927E84">
            <w:pPr>
              <w:tabs>
                <w:tab w:val="left" w:pos="1912"/>
              </w:tabs>
              <w:jc w:val="center"/>
              <w:cnfStyle w:val="000000000000" w:firstRow="0" w:lastRow="0" w:firstColumn="0" w:lastColumn="0" w:oddVBand="0" w:evenVBand="0" w:oddHBand="0" w:evenHBand="0" w:firstRowFirstColumn="0" w:firstRowLastColumn="0" w:lastRowFirstColumn="0" w:lastRowLastColumn="0"/>
              <w:rPr>
                <w:rFonts w:ascii="Arial" w:hAnsi="Arial" w:cs="Arial"/>
                <w:bCs/>
                <w:color w:val="000000" w:themeColor="text1"/>
                <w:sz w:val="20"/>
                <w:szCs w:val="20"/>
              </w:rPr>
            </w:pPr>
            <w:r w:rsidRPr="00130345">
              <w:rPr>
                <w:rFonts w:ascii="Arial" w:eastAsia="Arial" w:hAnsi="Arial" w:cs="Arial"/>
                <w:bCs/>
                <w:color w:val="000000" w:themeColor="text1"/>
                <w:sz w:val="20"/>
                <w:szCs w:val="20"/>
                <w:lang w:val="en-US"/>
              </w:rPr>
              <w:t>Effluent Treatment Plant</w:t>
            </w:r>
          </w:p>
        </w:tc>
      </w:tr>
      <w:tr w:rsidR="00130345" w:rsidRPr="00130345" w14:paraId="1704DC3F" w14:textId="77777777" w:rsidTr="003538C8">
        <w:trPr>
          <w:cnfStyle w:val="000000100000" w:firstRow="0" w:lastRow="0" w:firstColumn="0" w:lastColumn="0" w:oddVBand="0" w:evenVBand="0" w:oddHBand="1" w:evenHBand="0" w:firstRowFirstColumn="0" w:firstRowLastColumn="0" w:lastRowFirstColumn="0" w:lastRowLastColumn="0"/>
          <w:trHeight w:val="321"/>
        </w:trPr>
        <w:tc>
          <w:tcPr>
            <w:cnfStyle w:val="001000000000" w:firstRow="0" w:lastRow="0" w:firstColumn="1" w:lastColumn="0" w:oddVBand="0" w:evenVBand="0" w:oddHBand="0" w:evenHBand="0" w:firstRowFirstColumn="0" w:firstRowLastColumn="0" w:lastRowFirstColumn="0" w:lastRowLastColumn="0"/>
            <w:tcW w:w="1970" w:type="dxa"/>
          </w:tcPr>
          <w:p w14:paraId="0D36B19A" w14:textId="77777777" w:rsidR="00C64819" w:rsidRPr="00130345" w:rsidRDefault="00C64819" w:rsidP="00927E84">
            <w:pPr>
              <w:jc w:val="center"/>
              <w:rPr>
                <w:rFonts w:ascii="Arial" w:eastAsia="Arial" w:hAnsi="Arial" w:cs="Arial"/>
                <w:bCs w:val="0"/>
                <w:color w:val="000000" w:themeColor="text1"/>
                <w:sz w:val="20"/>
                <w:szCs w:val="20"/>
              </w:rPr>
            </w:pPr>
            <w:r w:rsidRPr="00130345">
              <w:rPr>
                <w:rFonts w:ascii="Arial" w:eastAsia="Arial" w:hAnsi="Arial" w:cs="Arial"/>
                <w:bCs w:val="0"/>
                <w:color w:val="000000" w:themeColor="text1"/>
                <w:sz w:val="20"/>
                <w:szCs w:val="20"/>
              </w:rPr>
              <w:t>LER</w:t>
            </w:r>
          </w:p>
        </w:tc>
        <w:tc>
          <w:tcPr>
            <w:tcW w:w="8143" w:type="dxa"/>
          </w:tcPr>
          <w:p w14:paraId="06481972" w14:textId="77777777" w:rsidR="00C64819" w:rsidRPr="00130345" w:rsidRDefault="00C64819" w:rsidP="00927E84">
            <w:pPr>
              <w:tabs>
                <w:tab w:val="left" w:pos="1912"/>
              </w:tabs>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bCs/>
                <w:color w:val="000000" w:themeColor="text1"/>
                <w:sz w:val="20"/>
                <w:szCs w:val="20"/>
                <w:lang w:val="en-US"/>
              </w:rPr>
            </w:pPr>
            <w:r w:rsidRPr="00130345">
              <w:rPr>
                <w:rFonts w:ascii="Arial" w:eastAsia="Arial" w:hAnsi="Arial" w:cs="Arial"/>
                <w:bCs/>
                <w:color w:val="000000" w:themeColor="text1"/>
                <w:sz w:val="20"/>
                <w:szCs w:val="20"/>
                <w:lang w:val="en-US"/>
              </w:rPr>
              <w:t>Liquid Epoxy Resin</w:t>
            </w:r>
          </w:p>
        </w:tc>
      </w:tr>
      <w:tr w:rsidR="00130345" w:rsidRPr="00130345" w14:paraId="60FCCC97" w14:textId="77777777" w:rsidTr="003538C8">
        <w:trPr>
          <w:trHeight w:val="321"/>
        </w:trPr>
        <w:tc>
          <w:tcPr>
            <w:cnfStyle w:val="001000000000" w:firstRow="0" w:lastRow="0" w:firstColumn="1" w:lastColumn="0" w:oddVBand="0" w:evenVBand="0" w:oddHBand="0" w:evenHBand="0" w:firstRowFirstColumn="0" w:firstRowLastColumn="0" w:lastRowFirstColumn="0" w:lastRowLastColumn="0"/>
            <w:tcW w:w="1970" w:type="dxa"/>
          </w:tcPr>
          <w:p w14:paraId="30820859" w14:textId="77777777" w:rsidR="00C64819" w:rsidRPr="00130345" w:rsidRDefault="00C64819" w:rsidP="00927E84">
            <w:pPr>
              <w:jc w:val="center"/>
              <w:rPr>
                <w:rFonts w:ascii="Arial" w:eastAsia="Arial" w:hAnsi="Arial" w:cs="Arial"/>
                <w:bCs w:val="0"/>
                <w:color w:val="000000" w:themeColor="text1"/>
                <w:sz w:val="20"/>
                <w:szCs w:val="20"/>
              </w:rPr>
            </w:pPr>
            <w:r w:rsidRPr="00130345">
              <w:rPr>
                <w:rFonts w:ascii="Arial" w:eastAsia="Arial" w:hAnsi="Arial" w:cs="Arial"/>
                <w:bCs w:val="0"/>
                <w:color w:val="000000" w:themeColor="text1"/>
                <w:sz w:val="20"/>
                <w:szCs w:val="20"/>
              </w:rPr>
              <w:t>NPV</w:t>
            </w:r>
          </w:p>
        </w:tc>
        <w:tc>
          <w:tcPr>
            <w:tcW w:w="8143" w:type="dxa"/>
          </w:tcPr>
          <w:p w14:paraId="0786FF4C" w14:textId="77777777" w:rsidR="00C64819" w:rsidRPr="00130345" w:rsidRDefault="00C64819" w:rsidP="00927E84">
            <w:pPr>
              <w:tabs>
                <w:tab w:val="left" w:pos="1912"/>
              </w:tabs>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bCs/>
                <w:color w:val="000000" w:themeColor="text1"/>
                <w:sz w:val="20"/>
                <w:szCs w:val="20"/>
                <w:lang w:val="en-US"/>
              </w:rPr>
            </w:pPr>
            <w:r w:rsidRPr="00130345">
              <w:rPr>
                <w:rFonts w:ascii="Arial" w:eastAsia="Arial" w:hAnsi="Arial" w:cs="Arial"/>
                <w:bCs/>
                <w:color w:val="000000" w:themeColor="text1"/>
                <w:sz w:val="20"/>
                <w:szCs w:val="20"/>
                <w:lang w:val="en-US"/>
              </w:rPr>
              <w:t>Net Present Value</w:t>
            </w:r>
          </w:p>
        </w:tc>
      </w:tr>
      <w:tr w:rsidR="00130345" w:rsidRPr="00130345" w14:paraId="4341701D" w14:textId="77777777" w:rsidTr="003538C8">
        <w:trPr>
          <w:cnfStyle w:val="000000100000" w:firstRow="0" w:lastRow="0" w:firstColumn="0" w:lastColumn="0" w:oddVBand="0" w:evenVBand="0" w:oddHBand="1" w:evenHBand="0" w:firstRowFirstColumn="0" w:firstRowLastColumn="0" w:lastRowFirstColumn="0" w:lastRowLastColumn="0"/>
          <w:trHeight w:val="321"/>
        </w:trPr>
        <w:tc>
          <w:tcPr>
            <w:cnfStyle w:val="001000000000" w:firstRow="0" w:lastRow="0" w:firstColumn="1" w:lastColumn="0" w:oddVBand="0" w:evenVBand="0" w:oddHBand="0" w:evenHBand="0" w:firstRowFirstColumn="0" w:firstRowLastColumn="0" w:lastRowFirstColumn="0" w:lastRowLastColumn="0"/>
            <w:tcW w:w="1970" w:type="dxa"/>
          </w:tcPr>
          <w:p w14:paraId="5D41AFB8" w14:textId="77777777" w:rsidR="00C64819" w:rsidRPr="00130345" w:rsidRDefault="00C64819" w:rsidP="00927E84">
            <w:pPr>
              <w:jc w:val="center"/>
              <w:rPr>
                <w:rFonts w:ascii="Arial" w:eastAsia="Arial" w:hAnsi="Arial" w:cs="Arial"/>
                <w:bCs w:val="0"/>
                <w:color w:val="000000" w:themeColor="text1"/>
                <w:sz w:val="20"/>
                <w:szCs w:val="20"/>
              </w:rPr>
            </w:pPr>
            <w:r w:rsidRPr="00130345">
              <w:rPr>
                <w:rFonts w:ascii="Arial" w:eastAsia="Arial" w:hAnsi="Arial" w:cs="Arial"/>
                <w:bCs w:val="0"/>
                <w:color w:val="000000" w:themeColor="text1"/>
                <w:sz w:val="20"/>
                <w:szCs w:val="20"/>
              </w:rPr>
              <w:t>IRR</w:t>
            </w:r>
          </w:p>
        </w:tc>
        <w:tc>
          <w:tcPr>
            <w:tcW w:w="8143" w:type="dxa"/>
          </w:tcPr>
          <w:p w14:paraId="3BFF1124" w14:textId="77777777" w:rsidR="00C64819" w:rsidRPr="00130345" w:rsidRDefault="00C64819" w:rsidP="00927E84">
            <w:pPr>
              <w:tabs>
                <w:tab w:val="left" w:pos="1912"/>
              </w:tabs>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bCs/>
                <w:color w:val="000000" w:themeColor="text1"/>
                <w:sz w:val="20"/>
                <w:szCs w:val="20"/>
                <w:lang w:val="en-US"/>
              </w:rPr>
            </w:pPr>
            <w:r w:rsidRPr="00130345">
              <w:rPr>
                <w:rFonts w:ascii="Arial" w:eastAsia="Arial" w:hAnsi="Arial" w:cs="Arial"/>
                <w:bCs/>
                <w:color w:val="000000" w:themeColor="text1"/>
                <w:sz w:val="20"/>
                <w:szCs w:val="20"/>
                <w:lang w:val="en-US"/>
              </w:rPr>
              <w:t>Internal Rate of Return</w:t>
            </w:r>
          </w:p>
        </w:tc>
      </w:tr>
      <w:tr w:rsidR="00130345" w:rsidRPr="00130345" w14:paraId="72267A8B" w14:textId="77777777" w:rsidTr="003538C8">
        <w:trPr>
          <w:trHeight w:val="321"/>
        </w:trPr>
        <w:tc>
          <w:tcPr>
            <w:cnfStyle w:val="001000000000" w:firstRow="0" w:lastRow="0" w:firstColumn="1" w:lastColumn="0" w:oddVBand="0" w:evenVBand="0" w:oddHBand="0" w:evenHBand="0" w:firstRowFirstColumn="0" w:firstRowLastColumn="0" w:lastRowFirstColumn="0" w:lastRowLastColumn="0"/>
            <w:tcW w:w="1970" w:type="dxa"/>
          </w:tcPr>
          <w:p w14:paraId="4076E0CD" w14:textId="77777777" w:rsidR="00C64819" w:rsidRPr="00130345" w:rsidRDefault="00C64819" w:rsidP="00927E84">
            <w:pPr>
              <w:jc w:val="center"/>
              <w:rPr>
                <w:rFonts w:ascii="Arial" w:eastAsia="Arial" w:hAnsi="Arial" w:cs="Arial"/>
                <w:bCs w:val="0"/>
                <w:color w:val="000000" w:themeColor="text1"/>
                <w:sz w:val="20"/>
                <w:szCs w:val="20"/>
              </w:rPr>
            </w:pPr>
            <w:r w:rsidRPr="00130345">
              <w:rPr>
                <w:rFonts w:ascii="Arial" w:eastAsia="Arial" w:hAnsi="Arial" w:cs="Arial"/>
                <w:bCs w:val="0"/>
                <w:color w:val="000000" w:themeColor="text1"/>
                <w:sz w:val="20"/>
                <w:szCs w:val="20"/>
              </w:rPr>
              <w:t>UPR</w:t>
            </w:r>
          </w:p>
        </w:tc>
        <w:tc>
          <w:tcPr>
            <w:tcW w:w="8143" w:type="dxa"/>
          </w:tcPr>
          <w:p w14:paraId="2B9AF144" w14:textId="77777777" w:rsidR="00C64819" w:rsidRPr="00130345" w:rsidRDefault="00C64819" w:rsidP="00927E84">
            <w:pPr>
              <w:tabs>
                <w:tab w:val="left" w:pos="1912"/>
              </w:tabs>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bCs/>
                <w:color w:val="000000" w:themeColor="text1"/>
                <w:sz w:val="20"/>
                <w:szCs w:val="20"/>
                <w:lang w:val="en-US"/>
              </w:rPr>
            </w:pPr>
            <w:r w:rsidRPr="00130345">
              <w:rPr>
                <w:rFonts w:ascii="Arial" w:eastAsia="Arial" w:hAnsi="Arial" w:cs="Arial"/>
                <w:bCs/>
                <w:color w:val="000000" w:themeColor="text1"/>
                <w:sz w:val="20"/>
                <w:szCs w:val="20"/>
                <w:lang w:val="en-US"/>
              </w:rPr>
              <w:t>Unsaturated Polyester Resin</w:t>
            </w:r>
          </w:p>
        </w:tc>
      </w:tr>
      <w:tr w:rsidR="00130345" w:rsidRPr="00130345" w14:paraId="26896AB8" w14:textId="77777777" w:rsidTr="003538C8">
        <w:trPr>
          <w:cnfStyle w:val="000000100000" w:firstRow="0" w:lastRow="0" w:firstColumn="0" w:lastColumn="0" w:oddVBand="0" w:evenVBand="0" w:oddHBand="1" w:evenHBand="0" w:firstRowFirstColumn="0" w:firstRowLastColumn="0" w:lastRowFirstColumn="0" w:lastRowLastColumn="0"/>
          <w:trHeight w:val="321"/>
        </w:trPr>
        <w:tc>
          <w:tcPr>
            <w:cnfStyle w:val="001000000000" w:firstRow="0" w:lastRow="0" w:firstColumn="1" w:lastColumn="0" w:oddVBand="0" w:evenVBand="0" w:oddHBand="0" w:evenHBand="0" w:firstRowFirstColumn="0" w:firstRowLastColumn="0" w:lastRowFirstColumn="0" w:lastRowLastColumn="0"/>
            <w:tcW w:w="1970" w:type="dxa"/>
          </w:tcPr>
          <w:p w14:paraId="49381338" w14:textId="77777777" w:rsidR="00C64819" w:rsidRPr="00130345" w:rsidRDefault="00C64819" w:rsidP="00927E84">
            <w:pPr>
              <w:jc w:val="center"/>
              <w:rPr>
                <w:rFonts w:ascii="Arial" w:eastAsia="Arial" w:hAnsi="Arial" w:cs="Arial"/>
                <w:bCs w:val="0"/>
                <w:color w:val="000000" w:themeColor="text1"/>
                <w:sz w:val="20"/>
                <w:szCs w:val="20"/>
              </w:rPr>
            </w:pPr>
            <w:r w:rsidRPr="00130345">
              <w:rPr>
                <w:rFonts w:ascii="Arial" w:eastAsia="Arial" w:hAnsi="Arial" w:cs="Arial"/>
                <w:bCs w:val="0"/>
                <w:color w:val="000000" w:themeColor="text1"/>
                <w:sz w:val="20"/>
                <w:szCs w:val="20"/>
              </w:rPr>
              <w:t>IDC</w:t>
            </w:r>
          </w:p>
        </w:tc>
        <w:tc>
          <w:tcPr>
            <w:tcW w:w="8143" w:type="dxa"/>
          </w:tcPr>
          <w:p w14:paraId="07461467" w14:textId="77777777" w:rsidR="00C64819" w:rsidRPr="00130345" w:rsidRDefault="00C64819" w:rsidP="00927E84">
            <w:pPr>
              <w:tabs>
                <w:tab w:val="left" w:pos="1912"/>
              </w:tabs>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bCs/>
                <w:color w:val="000000" w:themeColor="text1"/>
                <w:sz w:val="20"/>
                <w:szCs w:val="20"/>
                <w:lang w:val="en-US"/>
              </w:rPr>
            </w:pPr>
            <w:r w:rsidRPr="00130345">
              <w:rPr>
                <w:rFonts w:ascii="Arial" w:eastAsia="Arial" w:hAnsi="Arial" w:cs="Arial"/>
                <w:bCs/>
                <w:color w:val="000000" w:themeColor="text1"/>
                <w:sz w:val="20"/>
                <w:szCs w:val="20"/>
                <w:lang w:val="en-US"/>
              </w:rPr>
              <w:t>Interest during construction</w:t>
            </w:r>
          </w:p>
        </w:tc>
      </w:tr>
      <w:bookmarkEnd w:id="48"/>
    </w:tbl>
    <w:p w14:paraId="64CD30B7" w14:textId="6DF1428F" w:rsidR="00B524C4" w:rsidRPr="00613F0D" w:rsidRDefault="00B524C4" w:rsidP="00695ED4">
      <w:pPr>
        <w:tabs>
          <w:tab w:val="left" w:pos="1365"/>
        </w:tabs>
        <w:spacing w:line="360" w:lineRule="auto"/>
        <w:jc w:val="both"/>
        <w:rPr>
          <w:rFonts w:ascii="Arial" w:eastAsia="Arial" w:hAnsi="Arial" w:cs="Arial"/>
          <w:sz w:val="24"/>
          <w:szCs w:val="24"/>
        </w:rPr>
      </w:pPr>
    </w:p>
    <w:sectPr w:rsidR="00B524C4" w:rsidRPr="00613F0D" w:rsidSect="00600A5E">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F27E2C1" w14:textId="77777777" w:rsidR="00AA28AF" w:rsidRDefault="00AA28AF" w:rsidP="008D05CC">
      <w:pPr>
        <w:spacing w:after="0" w:line="240" w:lineRule="auto"/>
      </w:pPr>
      <w:r>
        <w:separator/>
      </w:r>
    </w:p>
  </w:endnote>
  <w:endnote w:type="continuationSeparator" w:id="0">
    <w:p w14:paraId="2D7102BE" w14:textId="77777777" w:rsidR="00AA28AF" w:rsidRDefault="00AA28AF" w:rsidP="008D05C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Franklin Gothic Book">
    <w:panose1 w:val="020B0503020102020204"/>
    <w:charset w:val="00"/>
    <w:family w:val="swiss"/>
    <w:pitch w:val="variable"/>
    <w:sig w:usb0="00000287" w:usb1="00000000" w:usb2="00000000" w:usb3="00000000" w:csb0="0000009F" w:csb1="00000000"/>
  </w:font>
  <w:font w:name="CNDBJG+TimesNewRoman">
    <w:altName w:val="Times New Roman"/>
    <w:panose1 w:val="00000000000000000000"/>
    <w:charset w:val="00"/>
    <w:family w:val="roman"/>
    <w:notTrueType/>
    <w:pitch w:val="default"/>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Palladio Uralic">
    <w:altName w:val="Calibri"/>
    <w:charset w:val="00"/>
    <w:family w:val="auto"/>
    <w:pitch w:val="variable"/>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83853288"/>
      <w:docPartObj>
        <w:docPartGallery w:val="Page Numbers (Bottom of Page)"/>
        <w:docPartUnique/>
      </w:docPartObj>
    </w:sdtPr>
    <w:sdtEndPr>
      <w:rPr>
        <w:noProof/>
      </w:rPr>
    </w:sdtEndPr>
    <w:sdtContent>
      <w:p w14:paraId="20A951D3" w14:textId="26765FBC" w:rsidR="002C67EF" w:rsidRDefault="002C67E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4D0E329" w14:textId="77777777" w:rsidR="002C67EF" w:rsidRDefault="002C67E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5C4F2C1" w14:textId="77777777" w:rsidR="00AA28AF" w:rsidRDefault="00AA28AF" w:rsidP="008D05CC">
      <w:pPr>
        <w:spacing w:after="0" w:line="240" w:lineRule="auto"/>
      </w:pPr>
      <w:r>
        <w:separator/>
      </w:r>
    </w:p>
  </w:footnote>
  <w:footnote w:type="continuationSeparator" w:id="0">
    <w:p w14:paraId="1EF82F8E" w14:textId="77777777" w:rsidR="00AA28AF" w:rsidRDefault="00AA28AF" w:rsidP="008D05C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28EE23" w14:textId="66F7AB34" w:rsidR="008D05CC" w:rsidRDefault="00693833">
    <w:pPr>
      <w:pStyle w:val="Header"/>
    </w:pPr>
    <w:r>
      <w:rPr>
        <w:noProof/>
      </w:rPr>
      <w:drawing>
        <wp:anchor distT="0" distB="0" distL="114300" distR="114300" simplePos="0" relativeHeight="251659264" behindDoc="1" locked="0" layoutInCell="1" allowOverlap="1" wp14:anchorId="466FD9FC" wp14:editId="764F6BCB">
          <wp:simplePos x="0" y="0"/>
          <wp:positionH relativeFrom="page">
            <wp:posOffset>0</wp:posOffset>
          </wp:positionH>
          <wp:positionV relativeFrom="paragraph">
            <wp:posOffset>-430368</wp:posOffset>
          </wp:positionV>
          <wp:extent cx="7538484" cy="10666547"/>
          <wp:effectExtent l="0" t="0" r="5715" b="1905"/>
          <wp:wrapNone/>
          <wp:docPr id="129" name="Picture 129"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Background pattern&#10;&#10;Description automatically generated"/>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538484" cy="1066654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D05CC">
      <w:t xml:space="preserve">                                                                                                                                                                                                                                </w:t>
    </w:r>
    <w:r w:rsidR="008D05CC" w:rsidRPr="00CA025E">
      <w:rPr>
        <w:noProof/>
      </w:rPr>
      <w:drawing>
        <wp:inline distT="0" distB="0" distL="0" distR="0" wp14:anchorId="549E6418" wp14:editId="031E713E">
          <wp:extent cx="1938740" cy="481771"/>
          <wp:effectExtent l="0" t="0" r="4445" b="0"/>
          <wp:docPr id="2049" name="Picture 2049" descr="A picture containing food&#10;&#10;Description automatically generated">
            <a:extLst xmlns:a="http://schemas.openxmlformats.org/drawingml/2006/main">
              <a:ext uri="{FF2B5EF4-FFF2-40B4-BE49-F238E27FC236}">
                <a16:creationId xmlns:a16="http://schemas.microsoft.com/office/drawing/2014/main" id="{C389C2F3-3A7C-4677-AE60-D60724A54F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picture containing food&#10;&#10;Description automatically generated">
                    <a:extLst>
                      <a:ext uri="{FF2B5EF4-FFF2-40B4-BE49-F238E27FC236}">
                        <a16:creationId xmlns:a16="http://schemas.microsoft.com/office/drawing/2014/main" id="{C389C2F3-3A7C-4677-AE60-D60724A54FAC}"/>
                      </a:ext>
                    </a:extLst>
                  </pic:cNvPr>
                  <pic:cNvPicPr>
                    <a:picLocks noChangeAspect="1"/>
                  </pic:cNvPicPr>
                </pic:nvPicPr>
                <pic:blipFill>
                  <a:blip r:embed="rId2" cstate="print">
                    <a:extLst>
                      <a:ext uri="{28A0092B-C50C-407E-A947-70E740481C1C}">
                        <a14:useLocalDpi xmlns:a14="http://schemas.microsoft.com/office/drawing/2010/main" val="0"/>
                      </a:ext>
                    </a:extLst>
                  </a:blip>
                  <a:stretch>
                    <a:fillRect/>
                  </a:stretch>
                </pic:blipFill>
                <pic:spPr>
                  <a:xfrm>
                    <a:off x="0" y="0"/>
                    <a:ext cx="1980924" cy="492254"/>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9A23DA"/>
    <w:multiLevelType w:val="hybridMultilevel"/>
    <w:tmpl w:val="59768CD6"/>
    <w:lvl w:ilvl="0" w:tplc="A41AE538">
      <w:start w:val="1"/>
      <w:numFmt w:val="decimal"/>
      <w:lvlText w:val="%1"/>
      <w:lvlJc w:val="left"/>
      <w:pPr>
        <w:ind w:left="1440" w:hanging="720"/>
      </w:pPr>
    </w:lvl>
    <w:lvl w:ilvl="1" w:tplc="40090019">
      <w:start w:val="1"/>
      <w:numFmt w:val="lowerLetter"/>
      <w:lvlText w:val="%2."/>
      <w:lvlJc w:val="left"/>
      <w:pPr>
        <w:ind w:left="1800" w:hanging="360"/>
      </w:pPr>
    </w:lvl>
    <w:lvl w:ilvl="2" w:tplc="4009001B">
      <w:start w:val="1"/>
      <w:numFmt w:val="lowerRoman"/>
      <w:lvlText w:val="%3."/>
      <w:lvlJc w:val="right"/>
      <w:pPr>
        <w:ind w:left="2520" w:hanging="180"/>
      </w:pPr>
    </w:lvl>
    <w:lvl w:ilvl="3" w:tplc="4009000F">
      <w:start w:val="1"/>
      <w:numFmt w:val="decimal"/>
      <w:lvlText w:val="%4."/>
      <w:lvlJc w:val="left"/>
      <w:pPr>
        <w:ind w:left="3240" w:hanging="360"/>
      </w:pPr>
    </w:lvl>
    <w:lvl w:ilvl="4" w:tplc="40090019">
      <w:start w:val="1"/>
      <w:numFmt w:val="lowerLetter"/>
      <w:lvlText w:val="%5."/>
      <w:lvlJc w:val="left"/>
      <w:pPr>
        <w:ind w:left="3960" w:hanging="360"/>
      </w:pPr>
    </w:lvl>
    <w:lvl w:ilvl="5" w:tplc="4009001B">
      <w:start w:val="1"/>
      <w:numFmt w:val="lowerRoman"/>
      <w:lvlText w:val="%6."/>
      <w:lvlJc w:val="right"/>
      <w:pPr>
        <w:ind w:left="4680" w:hanging="180"/>
      </w:pPr>
    </w:lvl>
    <w:lvl w:ilvl="6" w:tplc="4009000F">
      <w:start w:val="1"/>
      <w:numFmt w:val="decimal"/>
      <w:lvlText w:val="%7."/>
      <w:lvlJc w:val="left"/>
      <w:pPr>
        <w:ind w:left="5400" w:hanging="360"/>
      </w:pPr>
    </w:lvl>
    <w:lvl w:ilvl="7" w:tplc="40090019">
      <w:start w:val="1"/>
      <w:numFmt w:val="lowerLetter"/>
      <w:lvlText w:val="%8."/>
      <w:lvlJc w:val="left"/>
      <w:pPr>
        <w:ind w:left="6120" w:hanging="360"/>
      </w:pPr>
    </w:lvl>
    <w:lvl w:ilvl="8" w:tplc="4009001B">
      <w:start w:val="1"/>
      <w:numFmt w:val="lowerRoman"/>
      <w:lvlText w:val="%9."/>
      <w:lvlJc w:val="right"/>
      <w:pPr>
        <w:ind w:left="6840" w:hanging="180"/>
      </w:pPr>
    </w:lvl>
  </w:abstractNum>
  <w:abstractNum w:abstractNumId="1" w15:restartNumberingAfterBreak="0">
    <w:nsid w:val="0D287690"/>
    <w:multiLevelType w:val="hybridMultilevel"/>
    <w:tmpl w:val="AD16D23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1504E92"/>
    <w:multiLevelType w:val="hybridMultilevel"/>
    <w:tmpl w:val="7CB480E0"/>
    <w:lvl w:ilvl="0" w:tplc="11B497EA">
      <w:start w:val="10"/>
      <w:numFmt w:val="bullet"/>
      <w:lvlText w:val=""/>
      <w:lvlJc w:val="left"/>
      <w:pPr>
        <w:ind w:left="1080" w:hanging="360"/>
      </w:pPr>
      <w:rPr>
        <w:rFonts w:ascii="Symbol" w:eastAsia="Verdana" w:hAnsi="Symbol" w:cs="Verdana"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12C36EF1"/>
    <w:multiLevelType w:val="hybridMultilevel"/>
    <w:tmpl w:val="D35E3ED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4357A5D"/>
    <w:multiLevelType w:val="hybridMultilevel"/>
    <w:tmpl w:val="24EA973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5" w15:restartNumberingAfterBreak="0">
    <w:nsid w:val="15F62E8E"/>
    <w:multiLevelType w:val="hybridMultilevel"/>
    <w:tmpl w:val="8D24258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AE16F5A"/>
    <w:multiLevelType w:val="hybridMultilevel"/>
    <w:tmpl w:val="2792945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B857B6B"/>
    <w:multiLevelType w:val="hybridMultilevel"/>
    <w:tmpl w:val="E2149AE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0F74B40"/>
    <w:multiLevelType w:val="hybridMultilevel"/>
    <w:tmpl w:val="3898760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585206E"/>
    <w:multiLevelType w:val="hybridMultilevel"/>
    <w:tmpl w:val="5C24656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0265504"/>
    <w:multiLevelType w:val="hybridMultilevel"/>
    <w:tmpl w:val="63B20E0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78055F5"/>
    <w:multiLevelType w:val="hybridMultilevel"/>
    <w:tmpl w:val="C850575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2E34876"/>
    <w:multiLevelType w:val="hybridMultilevel"/>
    <w:tmpl w:val="1BB2F28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9C37EE5"/>
    <w:multiLevelType w:val="hybridMultilevel"/>
    <w:tmpl w:val="CD1EB8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4434E47"/>
    <w:multiLevelType w:val="hybridMultilevel"/>
    <w:tmpl w:val="984042D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5C271535"/>
    <w:multiLevelType w:val="hybridMultilevel"/>
    <w:tmpl w:val="7F4861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3DD6A76"/>
    <w:multiLevelType w:val="hybridMultilevel"/>
    <w:tmpl w:val="FC2CDA3A"/>
    <w:lvl w:ilvl="0" w:tplc="679AFDCA">
      <w:start w:val="1"/>
      <w:numFmt w:val="bullet"/>
      <w:lvlText w:val="•"/>
      <w:lvlJc w:val="left"/>
      <w:pPr>
        <w:tabs>
          <w:tab w:val="num" w:pos="720"/>
        </w:tabs>
        <w:ind w:left="720" w:hanging="360"/>
      </w:pPr>
      <w:rPr>
        <w:rFonts w:ascii="Verdana" w:hAnsi="Verdana" w:hint="default"/>
      </w:rPr>
    </w:lvl>
    <w:lvl w:ilvl="1" w:tplc="E7A4219E">
      <w:start w:val="1"/>
      <w:numFmt w:val="bullet"/>
      <w:lvlText w:val="•"/>
      <w:lvlJc w:val="left"/>
      <w:pPr>
        <w:tabs>
          <w:tab w:val="num" w:pos="1440"/>
        </w:tabs>
        <w:ind w:left="1440" w:hanging="360"/>
      </w:pPr>
      <w:rPr>
        <w:rFonts w:ascii="Verdana" w:hAnsi="Verdana" w:hint="default"/>
      </w:rPr>
    </w:lvl>
    <w:lvl w:ilvl="2" w:tplc="F5DA7088">
      <w:start w:val="1"/>
      <w:numFmt w:val="bullet"/>
      <w:lvlText w:val="•"/>
      <w:lvlJc w:val="left"/>
      <w:pPr>
        <w:tabs>
          <w:tab w:val="num" w:pos="2160"/>
        </w:tabs>
        <w:ind w:left="2160" w:hanging="360"/>
      </w:pPr>
      <w:rPr>
        <w:rFonts w:ascii="Verdana" w:hAnsi="Verdana" w:hint="default"/>
      </w:rPr>
    </w:lvl>
    <w:lvl w:ilvl="3" w:tplc="826CE7A0">
      <w:start w:val="1"/>
      <w:numFmt w:val="bullet"/>
      <w:lvlText w:val="•"/>
      <w:lvlJc w:val="left"/>
      <w:pPr>
        <w:tabs>
          <w:tab w:val="num" w:pos="2880"/>
        </w:tabs>
        <w:ind w:left="2880" w:hanging="360"/>
      </w:pPr>
      <w:rPr>
        <w:rFonts w:ascii="Verdana" w:hAnsi="Verdana" w:hint="default"/>
      </w:rPr>
    </w:lvl>
    <w:lvl w:ilvl="4" w:tplc="7B92344A">
      <w:start w:val="1"/>
      <w:numFmt w:val="bullet"/>
      <w:lvlText w:val="•"/>
      <w:lvlJc w:val="left"/>
      <w:pPr>
        <w:tabs>
          <w:tab w:val="num" w:pos="3600"/>
        </w:tabs>
        <w:ind w:left="3600" w:hanging="360"/>
      </w:pPr>
      <w:rPr>
        <w:rFonts w:ascii="Verdana" w:hAnsi="Verdana" w:hint="default"/>
      </w:rPr>
    </w:lvl>
    <w:lvl w:ilvl="5" w:tplc="76E0CA80">
      <w:start w:val="1"/>
      <w:numFmt w:val="bullet"/>
      <w:lvlText w:val="•"/>
      <w:lvlJc w:val="left"/>
      <w:pPr>
        <w:tabs>
          <w:tab w:val="num" w:pos="4320"/>
        </w:tabs>
        <w:ind w:left="4320" w:hanging="360"/>
      </w:pPr>
      <w:rPr>
        <w:rFonts w:ascii="Verdana" w:hAnsi="Verdana" w:hint="default"/>
      </w:rPr>
    </w:lvl>
    <w:lvl w:ilvl="6" w:tplc="0BB6A6AA">
      <w:start w:val="1"/>
      <w:numFmt w:val="bullet"/>
      <w:lvlText w:val="•"/>
      <w:lvlJc w:val="left"/>
      <w:pPr>
        <w:tabs>
          <w:tab w:val="num" w:pos="5040"/>
        </w:tabs>
        <w:ind w:left="5040" w:hanging="360"/>
      </w:pPr>
      <w:rPr>
        <w:rFonts w:ascii="Verdana" w:hAnsi="Verdana" w:hint="default"/>
      </w:rPr>
    </w:lvl>
    <w:lvl w:ilvl="7" w:tplc="52B20866">
      <w:start w:val="1"/>
      <w:numFmt w:val="bullet"/>
      <w:lvlText w:val="•"/>
      <w:lvlJc w:val="left"/>
      <w:pPr>
        <w:tabs>
          <w:tab w:val="num" w:pos="5760"/>
        </w:tabs>
        <w:ind w:left="5760" w:hanging="360"/>
      </w:pPr>
      <w:rPr>
        <w:rFonts w:ascii="Verdana" w:hAnsi="Verdana" w:hint="default"/>
      </w:rPr>
    </w:lvl>
    <w:lvl w:ilvl="8" w:tplc="817E5A3C">
      <w:start w:val="1"/>
      <w:numFmt w:val="bullet"/>
      <w:lvlText w:val="•"/>
      <w:lvlJc w:val="left"/>
      <w:pPr>
        <w:tabs>
          <w:tab w:val="num" w:pos="6480"/>
        </w:tabs>
        <w:ind w:left="6480" w:hanging="360"/>
      </w:pPr>
      <w:rPr>
        <w:rFonts w:ascii="Verdana" w:hAnsi="Verdana" w:hint="default"/>
      </w:rPr>
    </w:lvl>
  </w:abstractNum>
  <w:abstractNum w:abstractNumId="17" w15:restartNumberingAfterBreak="0">
    <w:nsid w:val="657F7358"/>
    <w:multiLevelType w:val="hybridMultilevel"/>
    <w:tmpl w:val="74E2855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7F03C7E"/>
    <w:multiLevelType w:val="hybridMultilevel"/>
    <w:tmpl w:val="2F10DD5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9DD7EE5"/>
    <w:multiLevelType w:val="hybridMultilevel"/>
    <w:tmpl w:val="E536088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E254275"/>
    <w:multiLevelType w:val="multilevel"/>
    <w:tmpl w:val="7B54B2D8"/>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1" w15:restartNumberingAfterBreak="0">
    <w:nsid w:val="6E87753C"/>
    <w:multiLevelType w:val="hybridMultilevel"/>
    <w:tmpl w:val="8E18A370"/>
    <w:lvl w:ilvl="0" w:tplc="0E9CBE64">
      <w:start w:val="1"/>
      <w:numFmt w:val="bullet"/>
      <w:lvlText w:val="•"/>
      <w:lvlJc w:val="left"/>
      <w:pPr>
        <w:ind w:left="720" w:hanging="360"/>
      </w:pPr>
      <w:rPr>
        <w:rFonts w:ascii="Arial" w:eastAsiaTheme="minorHAnsi" w:hAnsi="Arial" w:cs="Aria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70844606"/>
    <w:multiLevelType w:val="hybridMultilevel"/>
    <w:tmpl w:val="4C4EB5A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1B03790"/>
    <w:multiLevelType w:val="hybridMultilevel"/>
    <w:tmpl w:val="A5AC6BC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7984CFB"/>
    <w:multiLevelType w:val="hybridMultilevel"/>
    <w:tmpl w:val="0EB0E61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8047415"/>
    <w:multiLevelType w:val="hybridMultilevel"/>
    <w:tmpl w:val="3BF45296"/>
    <w:lvl w:ilvl="0" w:tplc="0409000B">
      <w:start w:val="1"/>
      <w:numFmt w:val="bullet"/>
      <w:lvlText w:val=""/>
      <w:lvlJc w:val="left"/>
      <w:pPr>
        <w:tabs>
          <w:tab w:val="num" w:pos="720"/>
        </w:tabs>
        <w:ind w:left="720" w:hanging="360"/>
      </w:pPr>
      <w:rPr>
        <w:rFonts w:ascii="Wingdings" w:hAnsi="Wingdings" w:hint="default"/>
      </w:rPr>
    </w:lvl>
    <w:lvl w:ilvl="1" w:tplc="38E2A574" w:tentative="1">
      <w:start w:val="1"/>
      <w:numFmt w:val="bullet"/>
      <w:lvlText w:val=""/>
      <w:lvlJc w:val="left"/>
      <w:pPr>
        <w:tabs>
          <w:tab w:val="num" w:pos="1440"/>
        </w:tabs>
        <w:ind w:left="1440" w:hanging="360"/>
      </w:pPr>
      <w:rPr>
        <w:rFonts w:ascii="Wingdings" w:hAnsi="Wingdings" w:hint="default"/>
      </w:rPr>
    </w:lvl>
    <w:lvl w:ilvl="2" w:tplc="ED823E72" w:tentative="1">
      <w:start w:val="1"/>
      <w:numFmt w:val="bullet"/>
      <w:lvlText w:val=""/>
      <w:lvlJc w:val="left"/>
      <w:pPr>
        <w:tabs>
          <w:tab w:val="num" w:pos="2160"/>
        </w:tabs>
        <w:ind w:left="2160" w:hanging="360"/>
      </w:pPr>
      <w:rPr>
        <w:rFonts w:ascii="Wingdings" w:hAnsi="Wingdings" w:hint="default"/>
      </w:rPr>
    </w:lvl>
    <w:lvl w:ilvl="3" w:tplc="F42CDACE" w:tentative="1">
      <w:start w:val="1"/>
      <w:numFmt w:val="bullet"/>
      <w:lvlText w:val=""/>
      <w:lvlJc w:val="left"/>
      <w:pPr>
        <w:tabs>
          <w:tab w:val="num" w:pos="2880"/>
        </w:tabs>
        <w:ind w:left="2880" w:hanging="360"/>
      </w:pPr>
      <w:rPr>
        <w:rFonts w:ascii="Wingdings" w:hAnsi="Wingdings" w:hint="default"/>
      </w:rPr>
    </w:lvl>
    <w:lvl w:ilvl="4" w:tplc="A634B6DE" w:tentative="1">
      <w:start w:val="1"/>
      <w:numFmt w:val="bullet"/>
      <w:lvlText w:val=""/>
      <w:lvlJc w:val="left"/>
      <w:pPr>
        <w:tabs>
          <w:tab w:val="num" w:pos="3600"/>
        </w:tabs>
        <w:ind w:left="3600" w:hanging="360"/>
      </w:pPr>
      <w:rPr>
        <w:rFonts w:ascii="Wingdings" w:hAnsi="Wingdings" w:hint="default"/>
      </w:rPr>
    </w:lvl>
    <w:lvl w:ilvl="5" w:tplc="0B0404EC" w:tentative="1">
      <w:start w:val="1"/>
      <w:numFmt w:val="bullet"/>
      <w:lvlText w:val=""/>
      <w:lvlJc w:val="left"/>
      <w:pPr>
        <w:tabs>
          <w:tab w:val="num" w:pos="4320"/>
        </w:tabs>
        <w:ind w:left="4320" w:hanging="360"/>
      </w:pPr>
      <w:rPr>
        <w:rFonts w:ascii="Wingdings" w:hAnsi="Wingdings" w:hint="default"/>
      </w:rPr>
    </w:lvl>
    <w:lvl w:ilvl="6" w:tplc="1012DD2A" w:tentative="1">
      <w:start w:val="1"/>
      <w:numFmt w:val="bullet"/>
      <w:lvlText w:val=""/>
      <w:lvlJc w:val="left"/>
      <w:pPr>
        <w:tabs>
          <w:tab w:val="num" w:pos="5040"/>
        </w:tabs>
        <w:ind w:left="5040" w:hanging="360"/>
      </w:pPr>
      <w:rPr>
        <w:rFonts w:ascii="Wingdings" w:hAnsi="Wingdings" w:hint="default"/>
      </w:rPr>
    </w:lvl>
    <w:lvl w:ilvl="7" w:tplc="3AE8640C" w:tentative="1">
      <w:start w:val="1"/>
      <w:numFmt w:val="bullet"/>
      <w:lvlText w:val=""/>
      <w:lvlJc w:val="left"/>
      <w:pPr>
        <w:tabs>
          <w:tab w:val="num" w:pos="5760"/>
        </w:tabs>
        <w:ind w:left="5760" w:hanging="360"/>
      </w:pPr>
      <w:rPr>
        <w:rFonts w:ascii="Wingdings" w:hAnsi="Wingdings" w:hint="default"/>
      </w:rPr>
    </w:lvl>
    <w:lvl w:ilvl="8" w:tplc="97227748" w:tentative="1">
      <w:start w:val="1"/>
      <w:numFmt w:val="bullet"/>
      <w:lvlText w:val=""/>
      <w:lvlJc w:val="left"/>
      <w:pPr>
        <w:tabs>
          <w:tab w:val="num" w:pos="6480"/>
        </w:tabs>
        <w:ind w:left="6480" w:hanging="360"/>
      </w:pPr>
      <w:rPr>
        <w:rFonts w:ascii="Wingdings" w:hAnsi="Wingdings" w:hint="default"/>
      </w:rPr>
    </w:lvl>
  </w:abstractNum>
  <w:abstractNum w:abstractNumId="26" w15:restartNumberingAfterBreak="0">
    <w:nsid w:val="7C20285A"/>
    <w:multiLevelType w:val="hybridMultilevel"/>
    <w:tmpl w:val="6C0C7E7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C99434F"/>
    <w:multiLevelType w:val="hybridMultilevel"/>
    <w:tmpl w:val="CE70572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D050C76"/>
    <w:multiLevelType w:val="hybridMultilevel"/>
    <w:tmpl w:val="97E835A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D2A157B"/>
    <w:multiLevelType w:val="hybridMultilevel"/>
    <w:tmpl w:val="7BF4A66A"/>
    <w:lvl w:ilvl="0" w:tplc="0409000B">
      <w:start w:val="1"/>
      <w:numFmt w:val="bullet"/>
      <w:lvlText w:val=""/>
      <w:lvlJc w:val="left"/>
      <w:pPr>
        <w:ind w:left="630" w:hanging="360"/>
      </w:pPr>
      <w:rPr>
        <w:rFonts w:ascii="Wingdings" w:hAnsi="Wingdings"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30" w15:restartNumberingAfterBreak="0">
    <w:nsid w:val="7F4F5FEF"/>
    <w:multiLevelType w:val="hybridMultilevel"/>
    <w:tmpl w:val="092E82CA"/>
    <w:lvl w:ilvl="0" w:tplc="988E1884">
      <w:start w:val="6"/>
      <w:numFmt w:val="bullet"/>
      <w:lvlText w:val=""/>
      <w:lvlJc w:val="left"/>
      <w:pPr>
        <w:tabs>
          <w:tab w:val="num" w:pos="2160"/>
        </w:tabs>
        <w:ind w:left="2160" w:hanging="720"/>
      </w:pPr>
      <w:rPr>
        <w:rFonts w:ascii="Symbol" w:eastAsia="Times New Roman" w:hAnsi="Symbol" w:cs="Times New Roman" w:hint="default"/>
      </w:rPr>
    </w:lvl>
    <w:lvl w:ilvl="1" w:tplc="04090001">
      <w:start w:val="1"/>
      <w:numFmt w:val="bullet"/>
      <w:lvlText w:val=""/>
      <w:lvlJc w:val="left"/>
      <w:pPr>
        <w:tabs>
          <w:tab w:val="num" w:pos="2520"/>
        </w:tabs>
        <w:ind w:left="2520" w:hanging="360"/>
      </w:pPr>
      <w:rPr>
        <w:rFonts w:ascii="Symbol" w:hAnsi="Symbol" w:hint="default"/>
      </w:rPr>
    </w:lvl>
    <w:lvl w:ilvl="2" w:tplc="291C7226">
      <w:start w:val="4"/>
      <w:numFmt w:val="bullet"/>
      <w:lvlText w:val="-"/>
      <w:lvlJc w:val="left"/>
      <w:pPr>
        <w:tabs>
          <w:tab w:val="num" w:pos="3240"/>
        </w:tabs>
        <w:ind w:left="3240" w:hanging="360"/>
      </w:pPr>
      <w:rPr>
        <w:rFonts w:ascii="Times New Roman" w:eastAsia="Franklin Gothic Book" w:hAnsi="Times New Roman" w:cs="Times New Roman" w:hint="default"/>
      </w:rPr>
    </w:lvl>
    <w:lvl w:ilvl="3" w:tplc="04090001">
      <w:start w:val="1"/>
      <w:numFmt w:val="bullet"/>
      <w:lvlText w:val=""/>
      <w:lvlJc w:val="left"/>
      <w:pPr>
        <w:tabs>
          <w:tab w:val="num" w:pos="3960"/>
        </w:tabs>
        <w:ind w:left="3960" w:hanging="360"/>
      </w:pPr>
      <w:rPr>
        <w:rFonts w:ascii="Symbol" w:hAnsi="Symbol" w:hint="default"/>
      </w:rPr>
    </w:lvl>
    <w:lvl w:ilvl="4" w:tplc="04090003">
      <w:start w:val="1"/>
      <w:numFmt w:val="bullet"/>
      <w:lvlText w:val="o"/>
      <w:lvlJc w:val="left"/>
      <w:pPr>
        <w:tabs>
          <w:tab w:val="num" w:pos="4680"/>
        </w:tabs>
        <w:ind w:left="4680" w:hanging="360"/>
      </w:pPr>
      <w:rPr>
        <w:rFonts w:ascii="Courier New" w:hAnsi="Courier New" w:cs="Courier New" w:hint="default"/>
      </w:rPr>
    </w:lvl>
    <w:lvl w:ilvl="5" w:tplc="04090005">
      <w:start w:val="1"/>
      <w:numFmt w:val="bullet"/>
      <w:lvlText w:val=""/>
      <w:lvlJc w:val="left"/>
      <w:pPr>
        <w:tabs>
          <w:tab w:val="num" w:pos="5400"/>
        </w:tabs>
        <w:ind w:left="5400" w:hanging="360"/>
      </w:pPr>
      <w:rPr>
        <w:rFonts w:ascii="Wingdings" w:hAnsi="Wingdings" w:hint="default"/>
      </w:rPr>
    </w:lvl>
    <w:lvl w:ilvl="6" w:tplc="04090001">
      <w:start w:val="1"/>
      <w:numFmt w:val="bullet"/>
      <w:lvlText w:val=""/>
      <w:lvlJc w:val="left"/>
      <w:pPr>
        <w:tabs>
          <w:tab w:val="num" w:pos="6120"/>
        </w:tabs>
        <w:ind w:left="6120" w:hanging="360"/>
      </w:pPr>
      <w:rPr>
        <w:rFonts w:ascii="Symbol" w:hAnsi="Symbol" w:hint="default"/>
      </w:rPr>
    </w:lvl>
    <w:lvl w:ilvl="7" w:tplc="04090003">
      <w:start w:val="1"/>
      <w:numFmt w:val="bullet"/>
      <w:lvlText w:val="o"/>
      <w:lvlJc w:val="left"/>
      <w:pPr>
        <w:tabs>
          <w:tab w:val="num" w:pos="6840"/>
        </w:tabs>
        <w:ind w:left="6840" w:hanging="360"/>
      </w:pPr>
      <w:rPr>
        <w:rFonts w:ascii="Courier New" w:hAnsi="Courier New" w:cs="Courier New" w:hint="default"/>
      </w:rPr>
    </w:lvl>
    <w:lvl w:ilvl="8" w:tplc="04090005">
      <w:start w:val="1"/>
      <w:numFmt w:val="bullet"/>
      <w:lvlText w:val=""/>
      <w:lvlJc w:val="left"/>
      <w:pPr>
        <w:tabs>
          <w:tab w:val="num" w:pos="7560"/>
        </w:tabs>
        <w:ind w:left="7560" w:hanging="360"/>
      </w:pPr>
      <w:rPr>
        <w:rFonts w:ascii="Wingdings" w:hAnsi="Wingdings" w:hint="default"/>
      </w:rPr>
    </w:lvl>
  </w:abstractNum>
  <w:num w:numId="1">
    <w:abstractNumId w:val="16"/>
  </w:num>
  <w:num w:numId="2">
    <w:abstractNumId w:val="29"/>
  </w:num>
  <w:num w:numId="3">
    <w:abstractNumId w:val="1"/>
  </w:num>
  <w:num w:numId="4">
    <w:abstractNumId w:val="23"/>
  </w:num>
  <w:num w:numId="5">
    <w:abstractNumId w:val="12"/>
  </w:num>
  <w:num w:numId="6">
    <w:abstractNumId w:val="5"/>
  </w:num>
  <w:num w:numId="7">
    <w:abstractNumId w:val="4"/>
  </w:num>
  <w:num w:numId="8">
    <w:abstractNumId w:val="6"/>
  </w:num>
  <w:num w:numId="9">
    <w:abstractNumId w:val="3"/>
  </w:num>
  <w:num w:numId="10">
    <w:abstractNumId w:val="27"/>
  </w:num>
  <w:num w:numId="11">
    <w:abstractNumId w:val="7"/>
  </w:num>
  <w:num w:numId="12">
    <w:abstractNumId w:val="10"/>
  </w:num>
  <w:num w:numId="13">
    <w:abstractNumId w:val="19"/>
  </w:num>
  <w:num w:numId="14">
    <w:abstractNumId w:val="24"/>
  </w:num>
  <w:num w:numId="15">
    <w:abstractNumId w:val="26"/>
  </w:num>
  <w:num w:numId="16">
    <w:abstractNumId w:val="25"/>
  </w:num>
  <w:num w:numId="17">
    <w:abstractNumId w:val="11"/>
  </w:num>
  <w:num w:numId="18">
    <w:abstractNumId w:val="21"/>
  </w:num>
  <w:num w:numId="19">
    <w:abstractNumId w:val="30"/>
  </w:num>
  <w:num w:numId="20">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28"/>
  </w:num>
  <w:num w:numId="22">
    <w:abstractNumId w:val="13"/>
  </w:num>
  <w:num w:numId="23">
    <w:abstractNumId w:val="9"/>
  </w:num>
  <w:num w:numId="24">
    <w:abstractNumId w:val="18"/>
  </w:num>
  <w:num w:numId="2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5"/>
  </w:num>
  <w:num w:numId="27">
    <w:abstractNumId w:val="8"/>
  </w:num>
  <w:num w:numId="28">
    <w:abstractNumId w:val="2"/>
  </w:num>
  <w:num w:numId="29">
    <w:abstractNumId w:val="14"/>
  </w:num>
  <w:num w:numId="30">
    <w:abstractNumId w:val="22"/>
  </w:num>
  <w:num w:numId="31">
    <w:abstractNumId w:val="17"/>
  </w:num>
  <w:numIdMacAtCleanup w:val="28"/>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Hardik Malhotra">
    <w15:presenceInfo w15:providerId="AD" w15:userId="S-1-5-21-1964979238-429942662-834490965-160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D05CC"/>
    <w:rsid w:val="000005D5"/>
    <w:rsid w:val="0000268C"/>
    <w:rsid w:val="00003B6A"/>
    <w:rsid w:val="000048DF"/>
    <w:rsid w:val="00005343"/>
    <w:rsid w:val="00006856"/>
    <w:rsid w:val="00006986"/>
    <w:rsid w:val="00011781"/>
    <w:rsid w:val="00011DDF"/>
    <w:rsid w:val="00013A57"/>
    <w:rsid w:val="00014CE6"/>
    <w:rsid w:val="00016348"/>
    <w:rsid w:val="00023038"/>
    <w:rsid w:val="00026D43"/>
    <w:rsid w:val="0003030A"/>
    <w:rsid w:val="000304B9"/>
    <w:rsid w:val="000308F6"/>
    <w:rsid w:val="000322CD"/>
    <w:rsid w:val="00033723"/>
    <w:rsid w:val="00034F3C"/>
    <w:rsid w:val="00035944"/>
    <w:rsid w:val="000361EF"/>
    <w:rsid w:val="0003629E"/>
    <w:rsid w:val="000376C4"/>
    <w:rsid w:val="00040724"/>
    <w:rsid w:val="00050359"/>
    <w:rsid w:val="000513DF"/>
    <w:rsid w:val="00051677"/>
    <w:rsid w:val="00051A2F"/>
    <w:rsid w:val="00055EEA"/>
    <w:rsid w:val="00056727"/>
    <w:rsid w:val="000627CD"/>
    <w:rsid w:val="00064CBC"/>
    <w:rsid w:val="00066D13"/>
    <w:rsid w:val="00073AC3"/>
    <w:rsid w:val="00073ECE"/>
    <w:rsid w:val="00075068"/>
    <w:rsid w:val="00077181"/>
    <w:rsid w:val="000810D4"/>
    <w:rsid w:val="000810D5"/>
    <w:rsid w:val="0008641D"/>
    <w:rsid w:val="000867E6"/>
    <w:rsid w:val="0009066D"/>
    <w:rsid w:val="000926C4"/>
    <w:rsid w:val="00095264"/>
    <w:rsid w:val="000A0B5F"/>
    <w:rsid w:val="000A14D1"/>
    <w:rsid w:val="000A1623"/>
    <w:rsid w:val="000A2A66"/>
    <w:rsid w:val="000A4D93"/>
    <w:rsid w:val="000B2D47"/>
    <w:rsid w:val="000B2D97"/>
    <w:rsid w:val="000B3091"/>
    <w:rsid w:val="000B49B1"/>
    <w:rsid w:val="000B49EB"/>
    <w:rsid w:val="000B58BF"/>
    <w:rsid w:val="000B6683"/>
    <w:rsid w:val="000B7D58"/>
    <w:rsid w:val="000C07D2"/>
    <w:rsid w:val="000C0CB4"/>
    <w:rsid w:val="000C17B5"/>
    <w:rsid w:val="000C2F23"/>
    <w:rsid w:val="000C43F2"/>
    <w:rsid w:val="000D1A88"/>
    <w:rsid w:val="000D5CE6"/>
    <w:rsid w:val="000D7441"/>
    <w:rsid w:val="000E0C76"/>
    <w:rsid w:val="000E1358"/>
    <w:rsid w:val="000E17ED"/>
    <w:rsid w:val="000E1F6F"/>
    <w:rsid w:val="000E593E"/>
    <w:rsid w:val="000F47A0"/>
    <w:rsid w:val="000F51D6"/>
    <w:rsid w:val="000F635C"/>
    <w:rsid w:val="000F7639"/>
    <w:rsid w:val="001000E3"/>
    <w:rsid w:val="00103896"/>
    <w:rsid w:val="001039EA"/>
    <w:rsid w:val="0010555F"/>
    <w:rsid w:val="00106F9C"/>
    <w:rsid w:val="001104D9"/>
    <w:rsid w:val="00110D27"/>
    <w:rsid w:val="00110D4F"/>
    <w:rsid w:val="00112845"/>
    <w:rsid w:val="00113835"/>
    <w:rsid w:val="00113DAD"/>
    <w:rsid w:val="0011489A"/>
    <w:rsid w:val="00115B2E"/>
    <w:rsid w:val="00117792"/>
    <w:rsid w:val="00120FD9"/>
    <w:rsid w:val="001211F4"/>
    <w:rsid w:val="00126361"/>
    <w:rsid w:val="00130345"/>
    <w:rsid w:val="00130FFB"/>
    <w:rsid w:val="00132F25"/>
    <w:rsid w:val="001332E1"/>
    <w:rsid w:val="0013455C"/>
    <w:rsid w:val="001363CA"/>
    <w:rsid w:val="0013644D"/>
    <w:rsid w:val="00137284"/>
    <w:rsid w:val="00140705"/>
    <w:rsid w:val="00140B3B"/>
    <w:rsid w:val="00143C36"/>
    <w:rsid w:val="001452BB"/>
    <w:rsid w:val="001503A6"/>
    <w:rsid w:val="001520D8"/>
    <w:rsid w:val="00153617"/>
    <w:rsid w:val="001541CD"/>
    <w:rsid w:val="0015661D"/>
    <w:rsid w:val="0016073A"/>
    <w:rsid w:val="00160783"/>
    <w:rsid w:val="001644A2"/>
    <w:rsid w:val="0016779F"/>
    <w:rsid w:val="001704DC"/>
    <w:rsid w:val="001711D5"/>
    <w:rsid w:val="00172598"/>
    <w:rsid w:val="00180344"/>
    <w:rsid w:val="0018497E"/>
    <w:rsid w:val="00191273"/>
    <w:rsid w:val="001912FF"/>
    <w:rsid w:val="00191481"/>
    <w:rsid w:val="00192F97"/>
    <w:rsid w:val="001941A4"/>
    <w:rsid w:val="00195BC7"/>
    <w:rsid w:val="00195C31"/>
    <w:rsid w:val="001A371C"/>
    <w:rsid w:val="001A39CB"/>
    <w:rsid w:val="001A52E4"/>
    <w:rsid w:val="001A67E5"/>
    <w:rsid w:val="001B02CD"/>
    <w:rsid w:val="001B0748"/>
    <w:rsid w:val="001B0BD3"/>
    <w:rsid w:val="001B6E29"/>
    <w:rsid w:val="001B754E"/>
    <w:rsid w:val="001C16C1"/>
    <w:rsid w:val="001C2535"/>
    <w:rsid w:val="001C5EEE"/>
    <w:rsid w:val="001C74F9"/>
    <w:rsid w:val="001D1DD8"/>
    <w:rsid w:val="001D2CE0"/>
    <w:rsid w:val="001D619B"/>
    <w:rsid w:val="001D62DB"/>
    <w:rsid w:val="001D658E"/>
    <w:rsid w:val="001D6E1B"/>
    <w:rsid w:val="001E04BE"/>
    <w:rsid w:val="001E0939"/>
    <w:rsid w:val="001E434A"/>
    <w:rsid w:val="001F0937"/>
    <w:rsid w:val="001F26D3"/>
    <w:rsid w:val="001F31CB"/>
    <w:rsid w:val="001F4365"/>
    <w:rsid w:val="001F77E8"/>
    <w:rsid w:val="002007FC"/>
    <w:rsid w:val="00201F2A"/>
    <w:rsid w:val="00202D42"/>
    <w:rsid w:val="00203DE5"/>
    <w:rsid w:val="002064A9"/>
    <w:rsid w:val="00207EE0"/>
    <w:rsid w:val="002107B2"/>
    <w:rsid w:val="00212600"/>
    <w:rsid w:val="00214A75"/>
    <w:rsid w:val="00214D2B"/>
    <w:rsid w:val="002163E7"/>
    <w:rsid w:val="0021697F"/>
    <w:rsid w:val="0022004C"/>
    <w:rsid w:val="002244DD"/>
    <w:rsid w:val="0022576D"/>
    <w:rsid w:val="0022743F"/>
    <w:rsid w:val="00231F71"/>
    <w:rsid w:val="00243E52"/>
    <w:rsid w:val="00250604"/>
    <w:rsid w:val="00250F12"/>
    <w:rsid w:val="002524A3"/>
    <w:rsid w:val="00254BD8"/>
    <w:rsid w:val="00257384"/>
    <w:rsid w:val="00260328"/>
    <w:rsid w:val="0026043C"/>
    <w:rsid w:val="00260AC8"/>
    <w:rsid w:val="0026260F"/>
    <w:rsid w:val="00262A94"/>
    <w:rsid w:val="00262FD4"/>
    <w:rsid w:val="002656A0"/>
    <w:rsid w:val="002659CE"/>
    <w:rsid w:val="0026738B"/>
    <w:rsid w:val="002679BF"/>
    <w:rsid w:val="00271700"/>
    <w:rsid w:val="002717E8"/>
    <w:rsid w:val="002721FD"/>
    <w:rsid w:val="002729FD"/>
    <w:rsid w:val="00273BEB"/>
    <w:rsid w:val="00274195"/>
    <w:rsid w:val="002741D6"/>
    <w:rsid w:val="00274F09"/>
    <w:rsid w:val="002758F0"/>
    <w:rsid w:val="00275FDE"/>
    <w:rsid w:val="00276685"/>
    <w:rsid w:val="00280B0E"/>
    <w:rsid w:val="00282464"/>
    <w:rsid w:val="00282F0B"/>
    <w:rsid w:val="002854AF"/>
    <w:rsid w:val="0028688C"/>
    <w:rsid w:val="00287F16"/>
    <w:rsid w:val="002A0D03"/>
    <w:rsid w:val="002A1B7D"/>
    <w:rsid w:val="002A3B4A"/>
    <w:rsid w:val="002A5D60"/>
    <w:rsid w:val="002B1111"/>
    <w:rsid w:val="002B1115"/>
    <w:rsid w:val="002B30BC"/>
    <w:rsid w:val="002B3EE0"/>
    <w:rsid w:val="002B5226"/>
    <w:rsid w:val="002B5730"/>
    <w:rsid w:val="002B5C26"/>
    <w:rsid w:val="002B5F3D"/>
    <w:rsid w:val="002B6ED5"/>
    <w:rsid w:val="002C00DE"/>
    <w:rsid w:val="002C1239"/>
    <w:rsid w:val="002C3C4F"/>
    <w:rsid w:val="002C67EF"/>
    <w:rsid w:val="002D2A76"/>
    <w:rsid w:val="002D4881"/>
    <w:rsid w:val="002E02DE"/>
    <w:rsid w:val="002E58BF"/>
    <w:rsid w:val="002E63D5"/>
    <w:rsid w:val="002E71B5"/>
    <w:rsid w:val="002F031F"/>
    <w:rsid w:val="002F3659"/>
    <w:rsid w:val="002F41BC"/>
    <w:rsid w:val="002F55F5"/>
    <w:rsid w:val="00300302"/>
    <w:rsid w:val="003008F2"/>
    <w:rsid w:val="0030317B"/>
    <w:rsid w:val="00306C8D"/>
    <w:rsid w:val="0031035C"/>
    <w:rsid w:val="003108A6"/>
    <w:rsid w:val="00310C85"/>
    <w:rsid w:val="003115EC"/>
    <w:rsid w:val="00320BDD"/>
    <w:rsid w:val="003221BA"/>
    <w:rsid w:val="00326B72"/>
    <w:rsid w:val="00327180"/>
    <w:rsid w:val="003348F6"/>
    <w:rsid w:val="003353D1"/>
    <w:rsid w:val="00335B5D"/>
    <w:rsid w:val="0033724A"/>
    <w:rsid w:val="00340D03"/>
    <w:rsid w:val="0034106F"/>
    <w:rsid w:val="00341154"/>
    <w:rsid w:val="00341873"/>
    <w:rsid w:val="00342D7F"/>
    <w:rsid w:val="00345D9C"/>
    <w:rsid w:val="0034703B"/>
    <w:rsid w:val="003538C8"/>
    <w:rsid w:val="00360EFB"/>
    <w:rsid w:val="0036107B"/>
    <w:rsid w:val="003633BE"/>
    <w:rsid w:val="003723C4"/>
    <w:rsid w:val="0037280E"/>
    <w:rsid w:val="00373149"/>
    <w:rsid w:val="003757E0"/>
    <w:rsid w:val="00376389"/>
    <w:rsid w:val="00380E89"/>
    <w:rsid w:val="003832D4"/>
    <w:rsid w:val="00385CB4"/>
    <w:rsid w:val="00386584"/>
    <w:rsid w:val="003868E2"/>
    <w:rsid w:val="00391905"/>
    <w:rsid w:val="00395063"/>
    <w:rsid w:val="00395309"/>
    <w:rsid w:val="00396CE7"/>
    <w:rsid w:val="003A073B"/>
    <w:rsid w:val="003A22C7"/>
    <w:rsid w:val="003A525D"/>
    <w:rsid w:val="003A572C"/>
    <w:rsid w:val="003A664E"/>
    <w:rsid w:val="003B1BF5"/>
    <w:rsid w:val="003B264E"/>
    <w:rsid w:val="003B6E86"/>
    <w:rsid w:val="003C3DA7"/>
    <w:rsid w:val="003C4453"/>
    <w:rsid w:val="003C5EBA"/>
    <w:rsid w:val="003C5FBA"/>
    <w:rsid w:val="003C6DF1"/>
    <w:rsid w:val="003D084E"/>
    <w:rsid w:val="003D08D6"/>
    <w:rsid w:val="003D0E53"/>
    <w:rsid w:val="003D3AD1"/>
    <w:rsid w:val="003D4F29"/>
    <w:rsid w:val="003D57F0"/>
    <w:rsid w:val="003D6C91"/>
    <w:rsid w:val="003E0428"/>
    <w:rsid w:val="003E25D8"/>
    <w:rsid w:val="003E56A7"/>
    <w:rsid w:val="003E7320"/>
    <w:rsid w:val="003F1B4C"/>
    <w:rsid w:val="003F5DC8"/>
    <w:rsid w:val="003F6723"/>
    <w:rsid w:val="004001C6"/>
    <w:rsid w:val="00400E6B"/>
    <w:rsid w:val="004041BE"/>
    <w:rsid w:val="00404BB7"/>
    <w:rsid w:val="00404D50"/>
    <w:rsid w:val="004057FA"/>
    <w:rsid w:val="00406FAD"/>
    <w:rsid w:val="00410F69"/>
    <w:rsid w:val="00410F8C"/>
    <w:rsid w:val="00412782"/>
    <w:rsid w:val="00415705"/>
    <w:rsid w:val="00420375"/>
    <w:rsid w:val="004208B1"/>
    <w:rsid w:val="0042190E"/>
    <w:rsid w:val="00422A17"/>
    <w:rsid w:val="0042562F"/>
    <w:rsid w:val="00425BF5"/>
    <w:rsid w:val="00425C5B"/>
    <w:rsid w:val="00430014"/>
    <w:rsid w:val="00434420"/>
    <w:rsid w:val="004357B7"/>
    <w:rsid w:val="00436950"/>
    <w:rsid w:val="0044140B"/>
    <w:rsid w:val="0044631B"/>
    <w:rsid w:val="00447C32"/>
    <w:rsid w:val="00447DD2"/>
    <w:rsid w:val="00451AB0"/>
    <w:rsid w:val="00452F81"/>
    <w:rsid w:val="004532CD"/>
    <w:rsid w:val="00455D6D"/>
    <w:rsid w:val="004565D8"/>
    <w:rsid w:val="00457808"/>
    <w:rsid w:val="00460753"/>
    <w:rsid w:val="004644A7"/>
    <w:rsid w:val="0046512F"/>
    <w:rsid w:val="00467D8A"/>
    <w:rsid w:val="00471D9E"/>
    <w:rsid w:val="00472725"/>
    <w:rsid w:val="0047275D"/>
    <w:rsid w:val="00473435"/>
    <w:rsid w:val="00473C99"/>
    <w:rsid w:val="004742D1"/>
    <w:rsid w:val="00474607"/>
    <w:rsid w:val="0047652D"/>
    <w:rsid w:val="00477A6D"/>
    <w:rsid w:val="00477C5A"/>
    <w:rsid w:val="004831A7"/>
    <w:rsid w:val="004835F4"/>
    <w:rsid w:val="00490F7E"/>
    <w:rsid w:val="00494982"/>
    <w:rsid w:val="0049760F"/>
    <w:rsid w:val="004A33EF"/>
    <w:rsid w:val="004A7989"/>
    <w:rsid w:val="004B0F37"/>
    <w:rsid w:val="004B3126"/>
    <w:rsid w:val="004B3EB4"/>
    <w:rsid w:val="004B55BB"/>
    <w:rsid w:val="004B573B"/>
    <w:rsid w:val="004B57A6"/>
    <w:rsid w:val="004B6025"/>
    <w:rsid w:val="004C0566"/>
    <w:rsid w:val="004C1492"/>
    <w:rsid w:val="004C1B69"/>
    <w:rsid w:val="004C3B4B"/>
    <w:rsid w:val="004C40D2"/>
    <w:rsid w:val="004C5239"/>
    <w:rsid w:val="004C5356"/>
    <w:rsid w:val="004C7FEF"/>
    <w:rsid w:val="004D1280"/>
    <w:rsid w:val="004D184B"/>
    <w:rsid w:val="004E288D"/>
    <w:rsid w:val="004E4AE3"/>
    <w:rsid w:val="004E793B"/>
    <w:rsid w:val="004E7D07"/>
    <w:rsid w:val="004F0E69"/>
    <w:rsid w:val="004F2F72"/>
    <w:rsid w:val="004F4F10"/>
    <w:rsid w:val="004F5800"/>
    <w:rsid w:val="004F6C61"/>
    <w:rsid w:val="005024CD"/>
    <w:rsid w:val="00504354"/>
    <w:rsid w:val="00506B9C"/>
    <w:rsid w:val="00516229"/>
    <w:rsid w:val="00517E12"/>
    <w:rsid w:val="00520FFA"/>
    <w:rsid w:val="005227FA"/>
    <w:rsid w:val="00522867"/>
    <w:rsid w:val="00523848"/>
    <w:rsid w:val="00524229"/>
    <w:rsid w:val="00524A3E"/>
    <w:rsid w:val="0053102A"/>
    <w:rsid w:val="00531524"/>
    <w:rsid w:val="0053262B"/>
    <w:rsid w:val="00532E31"/>
    <w:rsid w:val="00532F51"/>
    <w:rsid w:val="005360C4"/>
    <w:rsid w:val="0054043B"/>
    <w:rsid w:val="00540F53"/>
    <w:rsid w:val="005417FC"/>
    <w:rsid w:val="00542947"/>
    <w:rsid w:val="0054390A"/>
    <w:rsid w:val="00545715"/>
    <w:rsid w:val="00547E79"/>
    <w:rsid w:val="00554D7E"/>
    <w:rsid w:val="00555BDB"/>
    <w:rsid w:val="00556419"/>
    <w:rsid w:val="00560A96"/>
    <w:rsid w:val="00561428"/>
    <w:rsid w:val="00566275"/>
    <w:rsid w:val="005664BA"/>
    <w:rsid w:val="00567621"/>
    <w:rsid w:val="00570FF1"/>
    <w:rsid w:val="00572AE1"/>
    <w:rsid w:val="005739CD"/>
    <w:rsid w:val="0057640A"/>
    <w:rsid w:val="00577755"/>
    <w:rsid w:val="005807B3"/>
    <w:rsid w:val="00583EFC"/>
    <w:rsid w:val="00585995"/>
    <w:rsid w:val="005923B3"/>
    <w:rsid w:val="00597A96"/>
    <w:rsid w:val="005A2ABC"/>
    <w:rsid w:val="005A3002"/>
    <w:rsid w:val="005A421B"/>
    <w:rsid w:val="005A543F"/>
    <w:rsid w:val="005A65C8"/>
    <w:rsid w:val="005A6B39"/>
    <w:rsid w:val="005B0E7E"/>
    <w:rsid w:val="005B2B5E"/>
    <w:rsid w:val="005B3A39"/>
    <w:rsid w:val="005B3E2E"/>
    <w:rsid w:val="005B4C86"/>
    <w:rsid w:val="005B4E93"/>
    <w:rsid w:val="005B76D3"/>
    <w:rsid w:val="005C125A"/>
    <w:rsid w:val="005C1BF1"/>
    <w:rsid w:val="005C62B5"/>
    <w:rsid w:val="005C7951"/>
    <w:rsid w:val="005C7CD6"/>
    <w:rsid w:val="005D037B"/>
    <w:rsid w:val="005D1814"/>
    <w:rsid w:val="005D2A6A"/>
    <w:rsid w:val="005D6C39"/>
    <w:rsid w:val="005D7DD5"/>
    <w:rsid w:val="005E0302"/>
    <w:rsid w:val="005E1EB5"/>
    <w:rsid w:val="005E717D"/>
    <w:rsid w:val="005F14DC"/>
    <w:rsid w:val="005F220B"/>
    <w:rsid w:val="005F2F9F"/>
    <w:rsid w:val="005F32CA"/>
    <w:rsid w:val="005F33B4"/>
    <w:rsid w:val="005F36B5"/>
    <w:rsid w:val="005F3916"/>
    <w:rsid w:val="005F5C58"/>
    <w:rsid w:val="005F6285"/>
    <w:rsid w:val="005F7076"/>
    <w:rsid w:val="00600A5E"/>
    <w:rsid w:val="0060224E"/>
    <w:rsid w:val="0060300B"/>
    <w:rsid w:val="006054B6"/>
    <w:rsid w:val="00607804"/>
    <w:rsid w:val="00611154"/>
    <w:rsid w:val="006111A4"/>
    <w:rsid w:val="00613AE6"/>
    <w:rsid w:val="00613F0D"/>
    <w:rsid w:val="0061645E"/>
    <w:rsid w:val="0062149D"/>
    <w:rsid w:val="006229D1"/>
    <w:rsid w:val="00623980"/>
    <w:rsid w:val="00624766"/>
    <w:rsid w:val="0062593B"/>
    <w:rsid w:val="00633590"/>
    <w:rsid w:val="00635D8F"/>
    <w:rsid w:val="006363BB"/>
    <w:rsid w:val="00636524"/>
    <w:rsid w:val="00636A27"/>
    <w:rsid w:val="00637D98"/>
    <w:rsid w:val="006439A1"/>
    <w:rsid w:val="00650D00"/>
    <w:rsid w:val="00653B9A"/>
    <w:rsid w:val="00654A4E"/>
    <w:rsid w:val="00654B40"/>
    <w:rsid w:val="00657CB7"/>
    <w:rsid w:val="00661514"/>
    <w:rsid w:val="00671F78"/>
    <w:rsid w:val="006721C8"/>
    <w:rsid w:val="00672393"/>
    <w:rsid w:val="00672544"/>
    <w:rsid w:val="00673CFE"/>
    <w:rsid w:val="00674114"/>
    <w:rsid w:val="00676954"/>
    <w:rsid w:val="00676DE5"/>
    <w:rsid w:val="00676FC6"/>
    <w:rsid w:val="006771F8"/>
    <w:rsid w:val="006774BD"/>
    <w:rsid w:val="00681F3A"/>
    <w:rsid w:val="006821B8"/>
    <w:rsid w:val="00682C42"/>
    <w:rsid w:val="00683029"/>
    <w:rsid w:val="0068383C"/>
    <w:rsid w:val="00684347"/>
    <w:rsid w:val="0068477D"/>
    <w:rsid w:val="00687E98"/>
    <w:rsid w:val="006903B5"/>
    <w:rsid w:val="00690962"/>
    <w:rsid w:val="0069198A"/>
    <w:rsid w:val="00693833"/>
    <w:rsid w:val="0069572C"/>
    <w:rsid w:val="00695ED4"/>
    <w:rsid w:val="00696F02"/>
    <w:rsid w:val="006A37C3"/>
    <w:rsid w:val="006A5316"/>
    <w:rsid w:val="006A5A76"/>
    <w:rsid w:val="006A5AAF"/>
    <w:rsid w:val="006A704D"/>
    <w:rsid w:val="006B0F8E"/>
    <w:rsid w:val="006B261A"/>
    <w:rsid w:val="006B748E"/>
    <w:rsid w:val="006C46AD"/>
    <w:rsid w:val="006C64FF"/>
    <w:rsid w:val="006D0D46"/>
    <w:rsid w:val="006D0FD0"/>
    <w:rsid w:val="006D1674"/>
    <w:rsid w:val="006D3F31"/>
    <w:rsid w:val="006D4425"/>
    <w:rsid w:val="006D6C42"/>
    <w:rsid w:val="006E64C2"/>
    <w:rsid w:val="006E66C6"/>
    <w:rsid w:val="006F0A18"/>
    <w:rsid w:val="006F1463"/>
    <w:rsid w:val="006F31E7"/>
    <w:rsid w:val="006F32F3"/>
    <w:rsid w:val="006F382A"/>
    <w:rsid w:val="006F5566"/>
    <w:rsid w:val="006F6D2F"/>
    <w:rsid w:val="007040EB"/>
    <w:rsid w:val="00705138"/>
    <w:rsid w:val="00705161"/>
    <w:rsid w:val="007127FF"/>
    <w:rsid w:val="007131CD"/>
    <w:rsid w:val="00714564"/>
    <w:rsid w:val="0072688E"/>
    <w:rsid w:val="00726D91"/>
    <w:rsid w:val="00730CCA"/>
    <w:rsid w:val="0073325C"/>
    <w:rsid w:val="00734486"/>
    <w:rsid w:val="00741D3D"/>
    <w:rsid w:val="0074313D"/>
    <w:rsid w:val="00745A65"/>
    <w:rsid w:val="00751D1F"/>
    <w:rsid w:val="00755D0C"/>
    <w:rsid w:val="00756FA1"/>
    <w:rsid w:val="00757242"/>
    <w:rsid w:val="00761A1F"/>
    <w:rsid w:val="00763FC8"/>
    <w:rsid w:val="007659F1"/>
    <w:rsid w:val="00767071"/>
    <w:rsid w:val="0077196C"/>
    <w:rsid w:val="00776D57"/>
    <w:rsid w:val="00777686"/>
    <w:rsid w:val="007837DB"/>
    <w:rsid w:val="007878E5"/>
    <w:rsid w:val="007922EB"/>
    <w:rsid w:val="00792B2F"/>
    <w:rsid w:val="007937F6"/>
    <w:rsid w:val="00793CDD"/>
    <w:rsid w:val="00794B26"/>
    <w:rsid w:val="00795374"/>
    <w:rsid w:val="007A223E"/>
    <w:rsid w:val="007A3424"/>
    <w:rsid w:val="007A359D"/>
    <w:rsid w:val="007A41B5"/>
    <w:rsid w:val="007A7901"/>
    <w:rsid w:val="007B1F49"/>
    <w:rsid w:val="007B275C"/>
    <w:rsid w:val="007B2784"/>
    <w:rsid w:val="007B2CA7"/>
    <w:rsid w:val="007B461A"/>
    <w:rsid w:val="007B6490"/>
    <w:rsid w:val="007B77F3"/>
    <w:rsid w:val="007B79AE"/>
    <w:rsid w:val="007C1ABD"/>
    <w:rsid w:val="007C1CD8"/>
    <w:rsid w:val="007C3E62"/>
    <w:rsid w:val="007C40BA"/>
    <w:rsid w:val="007C5B32"/>
    <w:rsid w:val="007C7DF2"/>
    <w:rsid w:val="007D14B0"/>
    <w:rsid w:val="007D30E7"/>
    <w:rsid w:val="007D3596"/>
    <w:rsid w:val="007D6637"/>
    <w:rsid w:val="007D6BEA"/>
    <w:rsid w:val="007E06F4"/>
    <w:rsid w:val="007E1CA0"/>
    <w:rsid w:val="007E23D4"/>
    <w:rsid w:val="007E26B0"/>
    <w:rsid w:val="007E5542"/>
    <w:rsid w:val="007E5877"/>
    <w:rsid w:val="007E6AFF"/>
    <w:rsid w:val="007E7092"/>
    <w:rsid w:val="007F0449"/>
    <w:rsid w:val="007F31F5"/>
    <w:rsid w:val="007F3910"/>
    <w:rsid w:val="007F7CAE"/>
    <w:rsid w:val="008008F9"/>
    <w:rsid w:val="0080147B"/>
    <w:rsid w:val="00802582"/>
    <w:rsid w:val="00806677"/>
    <w:rsid w:val="00812BE4"/>
    <w:rsid w:val="00812E3E"/>
    <w:rsid w:val="0081433A"/>
    <w:rsid w:val="008159BE"/>
    <w:rsid w:val="008178B0"/>
    <w:rsid w:val="00820CA1"/>
    <w:rsid w:val="008218A0"/>
    <w:rsid w:val="008304CE"/>
    <w:rsid w:val="00831834"/>
    <w:rsid w:val="00833605"/>
    <w:rsid w:val="008434C2"/>
    <w:rsid w:val="008441AB"/>
    <w:rsid w:val="008444C6"/>
    <w:rsid w:val="00845DA8"/>
    <w:rsid w:val="00846D5B"/>
    <w:rsid w:val="00846E30"/>
    <w:rsid w:val="00851D83"/>
    <w:rsid w:val="00851DFB"/>
    <w:rsid w:val="00852969"/>
    <w:rsid w:val="0085544B"/>
    <w:rsid w:val="008558BA"/>
    <w:rsid w:val="00855E27"/>
    <w:rsid w:val="00863CA8"/>
    <w:rsid w:val="008664DB"/>
    <w:rsid w:val="00870FD9"/>
    <w:rsid w:val="00871383"/>
    <w:rsid w:val="00873DB0"/>
    <w:rsid w:val="0087593C"/>
    <w:rsid w:val="008807FB"/>
    <w:rsid w:val="00881A72"/>
    <w:rsid w:val="00882C2E"/>
    <w:rsid w:val="00884E69"/>
    <w:rsid w:val="00885672"/>
    <w:rsid w:val="00887CB9"/>
    <w:rsid w:val="00891982"/>
    <w:rsid w:val="008954E5"/>
    <w:rsid w:val="00895648"/>
    <w:rsid w:val="008A09AD"/>
    <w:rsid w:val="008A26A6"/>
    <w:rsid w:val="008A2EA8"/>
    <w:rsid w:val="008A783A"/>
    <w:rsid w:val="008B0D63"/>
    <w:rsid w:val="008B1A2B"/>
    <w:rsid w:val="008B478A"/>
    <w:rsid w:val="008C4959"/>
    <w:rsid w:val="008C5BBD"/>
    <w:rsid w:val="008C5DB0"/>
    <w:rsid w:val="008D05CC"/>
    <w:rsid w:val="008D064F"/>
    <w:rsid w:val="008D1421"/>
    <w:rsid w:val="008D2E5D"/>
    <w:rsid w:val="008D3909"/>
    <w:rsid w:val="008D4784"/>
    <w:rsid w:val="008D4946"/>
    <w:rsid w:val="008D4A61"/>
    <w:rsid w:val="008D6F84"/>
    <w:rsid w:val="008D6F90"/>
    <w:rsid w:val="008E2D80"/>
    <w:rsid w:val="008E3A24"/>
    <w:rsid w:val="008E5E5B"/>
    <w:rsid w:val="008F0CA7"/>
    <w:rsid w:val="008F19F8"/>
    <w:rsid w:val="008F1ADA"/>
    <w:rsid w:val="008F2C22"/>
    <w:rsid w:val="008F6745"/>
    <w:rsid w:val="008F79CD"/>
    <w:rsid w:val="009006A2"/>
    <w:rsid w:val="009011DB"/>
    <w:rsid w:val="009014E6"/>
    <w:rsid w:val="00902C17"/>
    <w:rsid w:val="00905DCB"/>
    <w:rsid w:val="0090657B"/>
    <w:rsid w:val="00910CB5"/>
    <w:rsid w:val="00912B14"/>
    <w:rsid w:val="00913ABB"/>
    <w:rsid w:val="009154B9"/>
    <w:rsid w:val="009207A5"/>
    <w:rsid w:val="00920C8F"/>
    <w:rsid w:val="0092156D"/>
    <w:rsid w:val="00921D1A"/>
    <w:rsid w:val="00922187"/>
    <w:rsid w:val="00923038"/>
    <w:rsid w:val="009230A7"/>
    <w:rsid w:val="00924CE7"/>
    <w:rsid w:val="00925089"/>
    <w:rsid w:val="00927B06"/>
    <w:rsid w:val="00927B78"/>
    <w:rsid w:val="00927D76"/>
    <w:rsid w:val="00927F9E"/>
    <w:rsid w:val="009306AD"/>
    <w:rsid w:val="00932517"/>
    <w:rsid w:val="0093326E"/>
    <w:rsid w:val="00934485"/>
    <w:rsid w:val="00934B72"/>
    <w:rsid w:val="0093751A"/>
    <w:rsid w:val="00937D40"/>
    <w:rsid w:val="009417AD"/>
    <w:rsid w:val="00942B7D"/>
    <w:rsid w:val="00946CA0"/>
    <w:rsid w:val="009531BD"/>
    <w:rsid w:val="00954ADE"/>
    <w:rsid w:val="009574BA"/>
    <w:rsid w:val="00957CCA"/>
    <w:rsid w:val="00964856"/>
    <w:rsid w:val="00967807"/>
    <w:rsid w:val="0097059C"/>
    <w:rsid w:val="00971028"/>
    <w:rsid w:val="00974A90"/>
    <w:rsid w:val="009755DF"/>
    <w:rsid w:val="009760D5"/>
    <w:rsid w:val="00976256"/>
    <w:rsid w:val="009779AC"/>
    <w:rsid w:val="00981C62"/>
    <w:rsid w:val="00981DF2"/>
    <w:rsid w:val="00984D26"/>
    <w:rsid w:val="0098764C"/>
    <w:rsid w:val="009878FF"/>
    <w:rsid w:val="00990C86"/>
    <w:rsid w:val="00991017"/>
    <w:rsid w:val="00991C7E"/>
    <w:rsid w:val="00991F87"/>
    <w:rsid w:val="0099214A"/>
    <w:rsid w:val="0099232B"/>
    <w:rsid w:val="009923D2"/>
    <w:rsid w:val="00993983"/>
    <w:rsid w:val="009A19E3"/>
    <w:rsid w:val="009A269E"/>
    <w:rsid w:val="009A433D"/>
    <w:rsid w:val="009A663C"/>
    <w:rsid w:val="009B289C"/>
    <w:rsid w:val="009B2A94"/>
    <w:rsid w:val="009B2E78"/>
    <w:rsid w:val="009B3664"/>
    <w:rsid w:val="009B431C"/>
    <w:rsid w:val="009B4D35"/>
    <w:rsid w:val="009B5E8F"/>
    <w:rsid w:val="009B6B01"/>
    <w:rsid w:val="009C12B0"/>
    <w:rsid w:val="009C13CA"/>
    <w:rsid w:val="009C41AE"/>
    <w:rsid w:val="009C4E6A"/>
    <w:rsid w:val="009C7781"/>
    <w:rsid w:val="009D1165"/>
    <w:rsid w:val="009D1168"/>
    <w:rsid w:val="009D1AF1"/>
    <w:rsid w:val="009D5865"/>
    <w:rsid w:val="009D7B5D"/>
    <w:rsid w:val="009E0698"/>
    <w:rsid w:val="009E10C0"/>
    <w:rsid w:val="009E126D"/>
    <w:rsid w:val="009E2A18"/>
    <w:rsid w:val="009E2ACE"/>
    <w:rsid w:val="009E39D2"/>
    <w:rsid w:val="009E4278"/>
    <w:rsid w:val="009E6FDD"/>
    <w:rsid w:val="009F2529"/>
    <w:rsid w:val="009F4C84"/>
    <w:rsid w:val="009F5B91"/>
    <w:rsid w:val="009F5EE3"/>
    <w:rsid w:val="009F72C4"/>
    <w:rsid w:val="00A03ADD"/>
    <w:rsid w:val="00A05810"/>
    <w:rsid w:val="00A05C8F"/>
    <w:rsid w:val="00A10B97"/>
    <w:rsid w:val="00A118A8"/>
    <w:rsid w:val="00A14586"/>
    <w:rsid w:val="00A212FD"/>
    <w:rsid w:val="00A234C7"/>
    <w:rsid w:val="00A2687E"/>
    <w:rsid w:val="00A27E11"/>
    <w:rsid w:val="00A33042"/>
    <w:rsid w:val="00A34917"/>
    <w:rsid w:val="00A37795"/>
    <w:rsid w:val="00A41706"/>
    <w:rsid w:val="00A425CB"/>
    <w:rsid w:val="00A42B03"/>
    <w:rsid w:val="00A42F2F"/>
    <w:rsid w:val="00A44D2E"/>
    <w:rsid w:val="00A46582"/>
    <w:rsid w:val="00A47E7A"/>
    <w:rsid w:val="00A52274"/>
    <w:rsid w:val="00A5253A"/>
    <w:rsid w:val="00A562D7"/>
    <w:rsid w:val="00A566E5"/>
    <w:rsid w:val="00A5682A"/>
    <w:rsid w:val="00A63DF1"/>
    <w:rsid w:val="00A67ACD"/>
    <w:rsid w:val="00A67E99"/>
    <w:rsid w:val="00A70070"/>
    <w:rsid w:val="00A72FE3"/>
    <w:rsid w:val="00A733BB"/>
    <w:rsid w:val="00A73525"/>
    <w:rsid w:val="00A73944"/>
    <w:rsid w:val="00A75AB8"/>
    <w:rsid w:val="00A812E2"/>
    <w:rsid w:val="00A83FEB"/>
    <w:rsid w:val="00A85AA2"/>
    <w:rsid w:val="00A85FDA"/>
    <w:rsid w:val="00A869E3"/>
    <w:rsid w:val="00A93F5E"/>
    <w:rsid w:val="00AA28AF"/>
    <w:rsid w:val="00AA4CCC"/>
    <w:rsid w:val="00AA5794"/>
    <w:rsid w:val="00AA7B1B"/>
    <w:rsid w:val="00AB03C0"/>
    <w:rsid w:val="00AB11CA"/>
    <w:rsid w:val="00AB2271"/>
    <w:rsid w:val="00AB3E23"/>
    <w:rsid w:val="00AB624B"/>
    <w:rsid w:val="00AB7B64"/>
    <w:rsid w:val="00AC0A8A"/>
    <w:rsid w:val="00AC32F1"/>
    <w:rsid w:val="00AC40D7"/>
    <w:rsid w:val="00AC531E"/>
    <w:rsid w:val="00AC64CB"/>
    <w:rsid w:val="00AD561E"/>
    <w:rsid w:val="00AD70CB"/>
    <w:rsid w:val="00AE05DC"/>
    <w:rsid w:val="00AE2605"/>
    <w:rsid w:val="00AE39F3"/>
    <w:rsid w:val="00AE4C63"/>
    <w:rsid w:val="00AE69E4"/>
    <w:rsid w:val="00AF0610"/>
    <w:rsid w:val="00AF0679"/>
    <w:rsid w:val="00AF13FC"/>
    <w:rsid w:val="00AF20A2"/>
    <w:rsid w:val="00AF644B"/>
    <w:rsid w:val="00AF70FD"/>
    <w:rsid w:val="00B0208F"/>
    <w:rsid w:val="00B02181"/>
    <w:rsid w:val="00B02DA9"/>
    <w:rsid w:val="00B02DE3"/>
    <w:rsid w:val="00B03E75"/>
    <w:rsid w:val="00B04B17"/>
    <w:rsid w:val="00B05718"/>
    <w:rsid w:val="00B058B8"/>
    <w:rsid w:val="00B074E7"/>
    <w:rsid w:val="00B07577"/>
    <w:rsid w:val="00B10C42"/>
    <w:rsid w:val="00B12947"/>
    <w:rsid w:val="00B13F8D"/>
    <w:rsid w:val="00B20C6E"/>
    <w:rsid w:val="00B20FFC"/>
    <w:rsid w:val="00B21209"/>
    <w:rsid w:val="00B304B2"/>
    <w:rsid w:val="00B332DE"/>
    <w:rsid w:val="00B338F6"/>
    <w:rsid w:val="00B34B47"/>
    <w:rsid w:val="00B360A2"/>
    <w:rsid w:val="00B36DA0"/>
    <w:rsid w:val="00B40595"/>
    <w:rsid w:val="00B40829"/>
    <w:rsid w:val="00B41941"/>
    <w:rsid w:val="00B42407"/>
    <w:rsid w:val="00B45234"/>
    <w:rsid w:val="00B45899"/>
    <w:rsid w:val="00B46732"/>
    <w:rsid w:val="00B46B4C"/>
    <w:rsid w:val="00B52178"/>
    <w:rsid w:val="00B5218A"/>
    <w:rsid w:val="00B524C4"/>
    <w:rsid w:val="00B5444A"/>
    <w:rsid w:val="00B567F2"/>
    <w:rsid w:val="00B57048"/>
    <w:rsid w:val="00B57E9B"/>
    <w:rsid w:val="00B60EF0"/>
    <w:rsid w:val="00B62D18"/>
    <w:rsid w:val="00B64BC9"/>
    <w:rsid w:val="00B67897"/>
    <w:rsid w:val="00B75573"/>
    <w:rsid w:val="00B7780C"/>
    <w:rsid w:val="00B80BD6"/>
    <w:rsid w:val="00B8558D"/>
    <w:rsid w:val="00B912CD"/>
    <w:rsid w:val="00B91FFE"/>
    <w:rsid w:val="00B96BC7"/>
    <w:rsid w:val="00BA0EE1"/>
    <w:rsid w:val="00BA1709"/>
    <w:rsid w:val="00BA2998"/>
    <w:rsid w:val="00BA38F3"/>
    <w:rsid w:val="00BA50D4"/>
    <w:rsid w:val="00BB22ED"/>
    <w:rsid w:val="00BB2DD7"/>
    <w:rsid w:val="00BB31D2"/>
    <w:rsid w:val="00BB3259"/>
    <w:rsid w:val="00BB3C6A"/>
    <w:rsid w:val="00BB69B9"/>
    <w:rsid w:val="00BC0708"/>
    <w:rsid w:val="00BC081C"/>
    <w:rsid w:val="00BC25DF"/>
    <w:rsid w:val="00BC462E"/>
    <w:rsid w:val="00BC5C96"/>
    <w:rsid w:val="00BC6ABB"/>
    <w:rsid w:val="00BC7DE4"/>
    <w:rsid w:val="00BD1A4A"/>
    <w:rsid w:val="00BD21DA"/>
    <w:rsid w:val="00BD5150"/>
    <w:rsid w:val="00BE0DAB"/>
    <w:rsid w:val="00BE0EB2"/>
    <w:rsid w:val="00BE396A"/>
    <w:rsid w:val="00BE4C06"/>
    <w:rsid w:val="00BE5605"/>
    <w:rsid w:val="00BE6BBA"/>
    <w:rsid w:val="00BE75FA"/>
    <w:rsid w:val="00BF1726"/>
    <w:rsid w:val="00BF5D32"/>
    <w:rsid w:val="00BF7CF2"/>
    <w:rsid w:val="00BF7D58"/>
    <w:rsid w:val="00C005DB"/>
    <w:rsid w:val="00C029D6"/>
    <w:rsid w:val="00C0308C"/>
    <w:rsid w:val="00C04F5A"/>
    <w:rsid w:val="00C07E16"/>
    <w:rsid w:val="00C12C88"/>
    <w:rsid w:val="00C12F00"/>
    <w:rsid w:val="00C14303"/>
    <w:rsid w:val="00C16E46"/>
    <w:rsid w:val="00C1766E"/>
    <w:rsid w:val="00C221CF"/>
    <w:rsid w:val="00C22FCF"/>
    <w:rsid w:val="00C25995"/>
    <w:rsid w:val="00C317E6"/>
    <w:rsid w:val="00C34205"/>
    <w:rsid w:val="00C34663"/>
    <w:rsid w:val="00C34E60"/>
    <w:rsid w:val="00C363DD"/>
    <w:rsid w:val="00C36D81"/>
    <w:rsid w:val="00C427F6"/>
    <w:rsid w:val="00C4357C"/>
    <w:rsid w:val="00C45C7D"/>
    <w:rsid w:val="00C46EA7"/>
    <w:rsid w:val="00C52EDF"/>
    <w:rsid w:val="00C52F8D"/>
    <w:rsid w:val="00C538BF"/>
    <w:rsid w:val="00C556F0"/>
    <w:rsid w:val="00C55DE8"/>
    <w:rsid w:val="00C57F9F"/>
    <w:rsid w:val="00C601EB"/>
    <w:rsid w:val="00C62BA4"/>
    <w:rsid w:val="00C64819"/>
    <w:rsid w:val="00C64C55"/>
    <w:rsid w:val="00C6654F"/>
    <w:rsid w:val="00C739E7"/>
    <w:rsid w:val="00C75366"/>
    <w:rsid w:val="00C75EB9"/>
    <w:rsid w:val="00C77616"/>
    <w:rsid w:val="00C81EDB"/>
    <w:rsid w:val="00C83772"/>
    <w:rsid w:val="00C84C5C"/>
    <w:rsid w:val="00C8794A"/>
    <w:rsid w:val="00C9427C"/>
    <w:rsid w:val="00CA3653"/>
    <w:rsid w:val="00CA5DDE"/>
    <w:rsid w:val="00CB0FBC"/>
    <w:rsid w:val="00CB12E3"/>
    <w:rsid w:val="00CB1994"/>
    <w:rsid w:val="00CB1A69"/>
    <w:rsid w:val="00CB399B"/>
    <w:rsid w:val="00CB55FA"/>
    <w:rsid w:val="00CB5690"/>
    <w:rsid w:val="00CB66D6"/>
    <w:rsid w:val="00CB6C8F"/>
    <w:rsid w:val="00CC0286"/>
    <w:rsid w:val="00CC48BA"/>
    <w:rsid w:val="00CC6E76"/>
    <w:rsid w:val="00CC7F0F"/>
    <w:rsid w:val="00CD0007"/>
    <w:rsid w:val="00CD072A"/>
    <w:rsid w:val="00CD321F"/>
    <w:rsid w:val="00CD5A67"/>
    <w:rsid w:val="00CD6836"/>
    <w:rsid w:val="00CD684E"/>
    <w:rsid w:val="00CE0E1C"/>
    <w:rsid w:val="00CE21BE"/>
    <w:rsid w:val="00CE35EB"/>
    <w:rsid w:val="00CE5DDF"/>
    <w:rsid w:val="00CE6237"/>
    <w:rsid w:val="00CE6E4D"/>
    <w:rsid w:val="00CF274D"/>
    <w:rsid w:val="00CF60F6"/>
    <w:rsid w:val="00CF7EA4"/>
    <w:rsid w:val="00D01A04"/>
    <w:rsid w:val="00D020B8"/>
    <w:rsid w:val="00D023D4"/>
    <w:rsid w:val="00D02841"/>
    <w:rsid w:val="00D03E35"/>
    <w:rsid w:val="00D0516D"/>
    <w:rsid w:val="00D05FD1"/>
    <w:rsid w:val="00D11984"/>
    <w:rsid w:val="00D16404"/>
    <w:rsid w:val="00D16AB7"/>
    <w:rsid w:val="00D179B7"/>
    <w:rsid w:val="00D17F3B"/>
    <w:rsid w:val="00D2017D"/>
    <w:rsid w:val="00D21B54"/>
    <w:rsid w:val="00D229AA"/>
    <w:rsid w:val="00D2413C"/>
    <w:rsid w:val="00D301C6"/>
    <w:rsid w:val="00D30B6C"/>
    <w:rsid w:val="00D339E5"/>
    <w:rsid w:val="00D33AA9"/>
    <w:rsid w:val="00D34477"/>
    <w:rsid w:val="00D34863"/>
    <w:rsid w:val="00D35B4E"/>
    <w:rsid w:val="00D36E76"/>
    <w:rsid w:val="00D36FE7"/>
    <w:rsid w:val="00D41CF9"/>
    <w:rsid w:val="00D439E8"/>
    <w:rsid w:val="00D4440C"/>
    <w:rsid w:val="00D47A79"/>
    <w:rsid w:val="00D5063A"/>
    <w:rsid w:val="00D507AE"/>
    <w:rsid w:val="00D50BB5"/>
    <w:rsid w:val="00D51608"/>
    <w:rsid w:val="00D532F5"/>
    <w:rsid w:val="00D53C24"/>
    <w:rsid w:val="00D5446C"/>
    <w:rsid w:val="00D55339"/>
    <w:rsid w:val="00D5774F"/>
    <w:rsid w:val="00D612DA"/>
    <w:rsid w:val="00D61BEB"/>
    <w:rsid w:val="00D73C02"/>
    <w:rsid w:val="00D8123B"/>
    <w:rsid w:val="00D81746"/>
    <w:rsid w:val="00D81B09"/>
    <w:rsid w:val="00D820E2"/>
    <w:rsid w:val="00D8329D"/>
    <w:rsid w:val="00D86732"/>
    <w:rsid w:val="00D86735"/>
    <w:rsid w:val="00D87BF7"/>
    <w:rsid w:val="00D907FC"/>
    <w:rsid w:val="00D916CF"/>
    <w:rsid w:val="00D925E4"/>
    <w:rsid w:val="00D92F63"/>
    <w:rsid w:val="00D9326E"/>
    <w:rsid w:val="00D941A9"/>
    <w:rsid w:val="00DA27D1"/>
    <w:rsid w:val="00DA416C"/>
    <w:rsid w:val="00DA5DFB"/>
    <w:rsid w:val="00DA79BC"/>
    <w:rsid w:val="00DB016C"/>
    <w:rsid w:val="00DB0983"/>
    <w:rsid w:val="00DB283B"/>
    <w:rsid w:val="00DB326C"/>
    <w:rsid w:val="00DB41C2"/>
    <w:rsid w:val="00DC18DC"/>
    <w:rsid w:val="00DC29DC"/>
    <w:rsid w:val="00DC2CBD"/>
    <w:rsid w:val="00DD017A"/>
    <w:rsid w:val="00DD3E3D"/>
    <w:rsid w:val="00DD60F0"/>
    <w:rsid w:val="00DD678C"/>
    <w:rsid w:val="00DD708E"/>
    <w:rsid w:val="00DD75C7"/>
    <w:rsid w:val="00DE1E8C"/>
    <w:rsid w:val="00DE31A8"/>
    <w:rsid w:val="00DE5285"/>
    <w:rsid w:val="00DE5FFC"/>
    <w:rsid w:val="00DE6FBA"/>
    <w:rsid w:val="00DF0C76"/>
    <w:rsid w:val="00DF0E95"/>
    <w:rsid w:val="00DF1D63"/>
    <w:rsid w:val="00DF49E0"/>
    <w:rsid w:val="00DF53D3"/>
    <w:rsid w:val="00DF53F2"/>
    <w:rsid w:val="00DF6A2C"/>
    <w:rsid w:val="00DF7A10"/>
    <w:rsid w:val="00E03735"/>
    <w:rsid w:val="00E03D54"/>
    <w:rsid w:val="00E04951"/>
    <w:rsid w:val="00E04E77"/>
    <w:rsid w:val="00E05556"/>
    <w:rsid w:val="00E062C4"/>
    <w:rsid w:val="00E07721"/>
    <w:rsid w:val="00E077DA"/>
    <w:rsid w:val="00E1022E"/>
    <w:rsid w:val="00E17330"/>
    <w:rsid w:val="00E20B48"/>
    <w:rsid w:val="00E23A37"/>
    <w:rsid w:val="00E23B7C"/>
    <w:rsid w:val="00E248D4"/>
    <w:rsid w:val="00E24CB8"/>
    <w:rsid w:val="00E2530D"/>
    <w:rsid w:val="00E25B32"/>
    <w:rsid w:val="00E25F8F"/>
    <w:rsid w:val="00E2790D"/>
    <w:rsid w:val="00E30398"/>
    <w:rsid w:val="00E3120D"/>
    <w:rsid w:val="00E32EDF"/>
    <w:rsid w:val="00E33B0C"/>
    <w:rsid w:val="00E40A88"/>
    <w:rsid w:val="00E42DA9"/>
    <w:rsid w:val="00E433FC"/>
    <w:rsid w:val="00E44F83"/>
    <w:rsid w:val="00E45E28"/>
    <w:rsid w:val="00E46286"/>
    <w:rsid w:val="00E46A4A"/>
    <w:rsid w:val="00E5040D"/>
    <w:rsid w:val="00E544BF"/>
    <w:rsid w:val="00E561A5"/>
    <w:rsid w:val="00E56BA1"/>
    <w:rsid w:val="00E6073A"/>
    <w:rsid w:val="00E623F8"/>
    <w:rsid w:val="00E66BA4"/>
    <w:rsid w:val="00E72579"/>
    <w:rsid w:val="00E76080"/>
    <w:rsid w:val="00E772FA"/>
    <w:rsid w:val="00E77961"/>
    <w:rsid w:val="00E83C61"/>
    <w:rsid w:val="00E84733"/>
    <w:rsid w:val="00E860C0"/>
    <w:rsid w:val="00E90FAE"/>
    <w:rsid w:val="00E913AE"/>
    <w:rsid w:val="00E92D9E"/>
    <w:rsid w:val="00E946DB"/>
    <w:rsid w:val="00E9548B"/>
    <w:rsid w:val="00E9582F"/>
    <w:rsid w:val="00E97C7D"/>
    <w:rsid w:val="00EA1388"/>
    <w:rsid w:val="00EA5994"/>
    <w:rsid w:val="00EA61E7"/>
    <w:rsid w:val="00EA7D69"/>
    <w:rsid w:val="00EB1967"/>
    <w:rsid w:val="00EB2651"/>
    <w:rsid w:val="00EB2CC0"/>
    <w:rsid w:val="00EB2D44"/>
    <w:rsid w:val="00EB381E"/>
    <w:rsid w:val="00EB6A78"/>
    <w:rsid w:val="00EC0757"/>
    <w:rsid w:val="00EC330F"/>
    <w:rsid w:val="00EC338D"/>
    <w:rsid w:val="00EC6B81"/>
    <w:rsid w:val="00ED3745"/>
    <w:rsid w:val="00ED6669"/>
    <w:rsid w:val="00ED7D30"/>
    <w:rsid w:val="00ED7DD8"/>
    <w:rsid w:val="00EE0950"/>
    <w:rsid w:val="00EE267B"/>
    <w:rsid w:val="00EE26FC"/>
    <w:rsid w:val="00EE280F"/>
    <w:rsid w:val="00EE32EE"/>
    <w:rsid w:val="00EE4063"/>
    <w:rsid w:val="00EE74F9"/>
    <w:rsid w:val="00EF0061"/>
    <w:rsid w:val="00EF09E0"/>
    <w:rsid w:val="00EF635A"/>
    <w:rsid w:val="00F00943"/>
    <w:rsid w:val="00F067DA"/>
    <w:rsid w:val="00F07638"/>
    <w:rsid w:val="00F07DE6"/>
    <w:rsid w:val="00F112AA"/>
    <w:rsid w:val="00F14E20"/>
    <w:rsid w:val="00F15A3A"/>
    <w:rsid w:val="00F15D68"/>
    <w:rsid w:val="00F15E2C"/>
    <w:rsid w:val="00F16695"/>
    <w:rsid w:val="00F16CBC"/>
    <w:rsid w:val="00F21B11"/>
    <w:rsid w:val="00F24D83"/>
    <w:rsid w:val="00F25B3D"/>
    <w:rsid w:val="00F266E3"/>
    <w:rsid w:val="00F27D0D"/>
    <w:rsid w:val="00F310FA"/>
    <w:rsid w:val="00F32CBC"/>
    <w:rsid w:val="00F33054"/>
    <w:rsid w:val="00F3599D"/>
    <w:rsid w:val="00F40C84"/>
    <w:rsid w:val="00F42DBE"/>
    <w:rsid w:val="00F51AA5"/>
    <w:rsid w:val="00F523EC"/>
    <w:rsid w:val="00F56807"/>
    <w:rsid w:val="00F56843"/>
    <w:rsid w:val="00F6018B"/>
    <w:rsid w:val="00F62FF5"/>
    <w:rsid w:val="00F6403D"/>
    <w:rsid w:val="00F651EB"/>
    <w:rsid w:val="00F65635"/>
    <w:rsid w:val="00F70BDA"/>
    <w:rsid w:val="00F710B8"/>
    <w:rsid w:val="00F722F7"/>
    <w:rsid w:val="00F72716"/>
    <w:rsid w:val="00F7544A"/>
    <w:rsid w:val="00F76285"/>
    <w:rsid w:val="00F76DA0"/>
    <w:rsid w:val="00F806CE"/>
    <w:rsid w:val="00F81BEE"/>
    <w:rsid w:val="00F81E3C"/>
    <w:rsid w:val="00F867EA"/>
    <w:rsid w:val="00F87930"/>
    <w:rsid w:val="00F9062E"/>
    <w:rsid w:val="00F91C91"/>
    <w:rsid w:val="00F942B9"/>
    <w:rsid w:val="00F96927"/>
    <w:rsid w:val="00FA304B"/>
    <w:rsid w:val="00FB10D8"/>
    <w:rsid w:val="00FB4AAE"/>
    <w:rsid w:val="00FB55CD"/>
    <w:rsid w:val="00FB7540"/>
    <w:rsid w:val="00FB7C5A"/>
    <w:rsid w:val="00FC0117"/>
    <w:rsid w:val="00FC24ED"/>
    <w:rsid w:val="00FC68EF"/>
    <w:rsid w:val="00FD0C1D"/>
    <w:rsid w:val="00FD25B6"/>
    <w:rsid w:val="00FD46C6"/>
    <w:rsid w:val="00FD4CCD"/>
    <w:rsid w:val="00FD7DD8"/>
    <w:rsid w:val="00FE1CBA"/>
    <w:rsid w:val="00FE7172"/>
    <w:rsid w:val="00FF01E4"/>
    <w:rsid w:val="00FF2061"/>
    <w:rsid w:val="00FF25DD"/>
    <w:rsid w:val="00FF28D8"/>
    <w:rsid w:val="00FF3052"/>
    <w:rsid w:val="00FF55A8"/>
    <w:rsid w:val="00FF56B1"/>
    <w:rsid w:val="00FF5BD6"/>
    <w:rsid w:val="00FF65A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E69B162"/>
  <w15:chartTrackingRefBased/>
  <w15:docId w15:val="{290A2DC2-93FC-4CBC-B761-F39FE7D9C7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927B78"/>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D05CC"/>
    <w:pPr>
      <w:tabs>
        <w:tab w:val="center" w:pos="4513"/>
        <w:tab w:val="right" w:pos="9026"/>
      </w:tabs>
      <w:spacing w:after="0" w:line="240" w:lineRule="auto"/>
    </w:pPr>
  </w:style>
  <w:style w:type="character" w:customStyle="1" w:styleId="HeaderChar">
    <w:name w:val="Header Char"/>
    <w:basedOn w:val="DefaultParagraphFont"/>
    <w:link w:val="Header"/>
    <w:uiPriority w:val="99"/>
    <w:rsid w:val="008D05CC"/>
  </w:style>
  <w:style w:type="paragraph" w:styleId="Footer">
    <w:name w:val="footer"/>
    <w:basedOn w:val="Normal"/>
    <w:link w:val="FooterChar"/>
    <w:uiPriority w:val="99"/>
    <w:unhideWhenUsed/>
    <w:rsid w:val="008D05CC"/>
    <w:pPr>
      <w:tabs>
        <w:tab w:val="center" w:pos="4513"/>
        <w:tab w:val="right" w:pos="9026"/>
      </w:tabs>
      <w:spacing w:after="0" w:line="240" w:lineRule="auto"/>
    </w:pPr>
  </w:style>
  <w:style w:type="character" w:customStyle="1" w:styleId="FooterChar">
    <w:name w:val="Footer Char"/>
    <w:basedOn w:val="DefaultParagraphFont"/>
    <w:link w:val="Footer"/>
    <w:uiPriority w:val="99"/>
    <w:rsid w:val="008D05CC"/>
  </w:style>
  <w:style w:type="paragraph" w:styleId="BodyText">
    <w:name w:val="Body Text"/>
    <w:basedOn w:val="Normal"/>
    <w:link w:val="BodyTextChar"/>
    <w:uiPriority w:val="1"/>
    <w:qFormat/>
    <w:rsid w:val="0068477D"/>
    <w:pPr>
      <w:widowControl w:val="0"/>
      <w:autoSpaceDE w:val="0"/>
      <w:autoSpaceDN w:val="0"/>
      <w:spacing w:after="0" w:line="240" w:lineRule="auto"/>
    </w:pPr>
    <w:rPr>
      <w:rFonts w:ascii="Arial" w:eastAsia="Arial" w:hAnsi="Arial" w:cs="Arial"/>
      <w:sz w:val="24"/>
      <w:szCs w:val="24"/>
      <w:lang w:val="en-US"/>
    </w:rPr>
  </w:style>
  <w:style w:type="character" w:customStyle="1" w:styleId="BodyTextChar">
    <w:name w:val="Body Text Char"/>
    <w:basedOn w:val="DefaultParagraphFont"/>
    <w:link w:val="BodyText"/>
    <w:uiPriority w:val="1"/>
    <w:rsid w:val="0068477D"/>
    <w:rPr>
      <w:rFonts w:ascii="Arial" w:eastAsia="Arial" w:hAnsi="Arial" w:cs="Arial"/>
      <w:sz w:val="24"/>
      <w:szCs w:val="24"/>
      <w:lang w:val="en-US"/>
    </w:rPr>
  </w:style>
  <w:style w:type="paragraph" w:styleId="ListParagraph">
    <w:name w:val="List Paragraph"/>
    <w:basedOn w:val="Normal"/>
    <w:uiPriority w:val="34"/>
    <w:qFormat/>
    <w:rsid w:val="00A14586"/>
    <w:pPr>
      <w:widowControl w:val="0"/>
      <w:autoSpaceDE w:val="0"/>
      <w:autoSpaceDN w:val="0"/>
      <w:spacing w:after="0" w:line="240" w:lineRule="auto"/>
      <w:ind w:left="2080" w:hanging="361"/>
    </w:pPr>
    <w:rPr>
      <w:rFonts w:ascii="Arial" w:eastAsia="Arial" w:hAnsi="Arial" w:cs="Arial"/>
      <w:lang w:val="en-US"/>
    </w:rPr>
  </w:style>
  <w:style w:type="paragraph" w:styleId="NoSpacing">
    <w:name w:val="No Spacing"/>
    <w:uiPriority w:val="1"/>
    <w:qFormat/>
    <w:rsid w:val="00812BE4"/>
    <w:pPr>
      <w:spacing w:after="0" w:line="240" w:lineRule="auto"/>
    </w:pPr>
  </w:style>
  <w:style w:type="character" w:styleId="CommentReference">
    <w:name w:val="annotation reference"/>
    <w:basedOn w:val="DefaultParagraphFont"/>
    <w:uiPriority w:val="99"/>
    <w:semiHidden/>
    <w:unhideWhenUsed/>
    <w:rsid w:val="00991C7E"/>
    <w:rPr>
      <w:sz w:val="16"/>
      <w:szCs w:val="16"/>
    </w:rPr>
  </w:style>
  <w:style w:type="paragraph" w:styleId="CommentText">
    <w:name w:val="annotation text"/>
    <w:basedOn w:val="Normal"/>
    <w:link w:val="CommentTextChar"/>
    <w:uiPriority w:val="99"/>
    <w:semiHidden/>
    <w:unhideWhenUsed/>
    <w:rsid w:val="00991C7E"/>
    <w:pPr>
      <w:spacing w:line="240" w:lineRule="auto"/>
    </w:pPr>
    <w:rPr>
      <w:sz w:val="20"/>
      <w:szCs w:val="20"/>
    </w:rPr>
  </w:style>
  <w:style w:type="character" w:customStyle="1" w:styleId="CommentTextChar">
    <w:name w:val="Comment Text Char"/>
    <w:basedOn w:val="DefaultParagraphFont"/>
    <w:link w:val="CommentText"/>
    <w:uiPriority w:val="99"/>
    <w:semiHidden/>
    <w:rsid w:val="00991C7E"/>
    <w:rPr>
      <w:sz w:val="20"/>
      <w:szCs w:val="20"/>
    </w:rPr>
  </w:style>
  <w:style w:type="paragraph" w:styleId="CommentSubject">
    <w:name w:val="annotation subject"/>
    <w:basedOn w:val="CommentText"/>
    <w:next w:val="CommentText"/>
    <w:link w:val="CommentSubjectChar"/>
    <w:uiPriority w:val="99"/>
    <w:semiHidden/>
    <w:unhideWhenUsed/>
    <w:rsid w:val="00991C7E"/>
    <w:rPr>
      <w:b/>
      <w:bCs/>
    </w:rPr>
  </w:style>
  <w:style w:type="character" w:customStyle="1" w:styleId="CommentSubjectChar">
    <w:name w:val="Comment Subject Char"/>
    <w:basedOn w:val="CommentTextChar"/>
    <w:link w:val="CommentSubject"/>
    <w:uiPriority w:val="99"/>
    <w:semiHidden/>
    <w:rsid w:val="00991C7E"/>
    <w:rPr>
      <w:b/>
      <w:bCs/>
      <w:sz w:val="20"/>
      <w:szCs w:val="20"/>
    </w:rPr>
  </w:style>
  <w:style w:type="paragraph" w:styleId="Revision">
    <w:name w:val="Revision"/>
    <w:hidden/>
    <w:uiPriority w:val="99"/>
    <w:semiHidden/>
    <w:rsid w:val="00050359"/>
    <w:pPr>
      <w:spacing w:after="0" w:line="240" w:lineRule="auto"/>
    </w:pPr>
  </w:style>
  <w:style w:type="table" w:styleId="TableGrid">
    <w:name w:val="Table Grid"/>
    <w:basedOn w:val="TableNormal"/>
    <w:uiPriority w:val="39"/>
    <w:rsid w:val="00984D2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984D26"/>
    <w:pPr>
      <w:spacing w:before="100" w:beforeAutospacing="1" w:after="100" w:afterAutospacing="1" w:line="240" w:lineRule="auto"/>
    </w:pPr>
    <w:rPr>
      <w:rFonts w:ascii="Times New Roman" w:eastAsia="Times New Roman" w:hAnsi="Times New Roman" w:cs="Times New Roman"/>
      <w:sz w:val="24"/>
      <w:szCs w:val="24"/>
      <w:lang w:val="en-US"/>
    </w:rPr>
  </w:style>
  <w:style w:type="paragraph" w:customStyle="1" w:styleId="TableParagraph">
    <w:name w:val="Table Paragraph"/>
    <w:basedOn w:val="Normal"/>
    <w:uiPriority w:val="1"/>
    <w:qFormat/>
    <w:rsid w:val="00CF60F6"/>
    <w:pPr>
      <w:widowControl w:val="0"/>
      <w:autoSpaceDE w:val="0"/>
      <w:autoSpaceDN w:val="0"/>
      <w:spacing w:after="0" w:line="240" w:lineRule="auto"/>
      <w:jc w:val="center"/>
    </w:pPr>
    <w:rPr>
      <w:rFonts w:ascii="Arial" w:eastAsia="Arial" w:hAnsi="Arial" w:cs="Arial"/>
      <w:lang w:val="en-US"/>
    </w:rPr>
  </w:style>
  <w:style w:type="character" w:customStyle="1" w:styleId="Heading1Char">
    <w:name w:val="Heading 1 Char"/>
    <w:basedOn w:val="DefaultParagraphFont"/>
    <w:link w:val="Heading1"/>
    <w:uiPriority w:val="9"/>
    <w:rsid w:val="00927B78"/>
    <w:rPr>
      <w:rFonts w:ascii="Times New Roman" w:eastAsia="Times New Roman" w:hAnsi="Times New Roman" w:cs="Times New Roman"/>
      <w:b/>
      <w:bCs/>
      <w:kern w:val="36"/>
      <w:sz w:val="48"/>
      <w:szCs w:val="48"/>
      <w:lang w:eastAsia="en-IN"/>
    </w:rPr>
  </w:style>
  <w:style w:type="paragraph" w:customStyle="1" w:styleId="Default">
    <w:name w:val="Default"/>
    <w:rsid w:val="00B03E75"/>
    <w:pPr>
      <w:autoSpaceDE w:val="0"/>
      <w:autoSpaceDN w:val="0"/>
      <w:adjustRightInd w:val="0"/>
      <w:spacing w:after="0" w:line="240" w:lineRule="auto"/>
    </w:pPr>
    <w:rPr>
      <w:rFonts w:ascii="CNDBJG+TimesNewRoman" w:eastAsia="Times New Roman" w:hAnsi="CNDBJG+TimesNewRoman" w:cs="CNDBJG+TimesNewRoman"/>
      <w:color w:val="000000"/>
      <w:sz w:val="24"/>
      <w:szCs w:val="24"/>
      <w:lang w:val="en-US"/>
    </w:rPr>
  </w:style>
  <w:style w:type="paragraph" w:styleId="PlainText">
    <w:name w:val="Plain Text"/>
    <w:basedOn w:val="Normal"/>
    <w:link w:val="PlainTextChar"/>
    <w:uiPriority w:val="99"/>
    <w:unhideWhenUsed/>
    <w:rsid w:val="00425BF5"/>
    <w:pPr>
      <w:spacing w:after="120" w:line="360" w:lineRule="auto"/>
    </w:pPr>
    <w:rPr>
      <w:rFonts w:ascii="Consolas" w:hAnsi="Consolas" w:cs="Consolas"/>
      <w:color w:val="5A5A5A"/>
      <w:sz w:val="21"/>
      <w:szCs w:val="21"/>
      <w:lang w:val="en-US"/>
    </w:rPr>
  </w:style>
  <w:style w:type="character" w:customStyle="1" w:styleId="PlainTextChar">
    <w:name w:val="Plain Text Char"/>
    <w:basedOn w:val="DefaultParagraphFont"/>
    <w:link w:val="PlainText"/>
    <w:uiPriority w:val="99"/>
    <w:rsid w:val="00425BF5"/>
    <w:rPr>
      <w:rFonts w:ascii="Consolas" w:hAnsi="Consolas" w:cs="Consolas"/>
      <w:color w:val="5A5A5A"/>
      <w:sz w:val="21"/>
      <w:szCs w:val="21"/>
      <w:lang w:val="en-US"/>
    </w:rPr>
  </w:style>
  <w:style w:type="table" w:styleId="GridTable1Light-Accent3">
    <w:name w:val="Grid Table 1 Light Accent 3"/>
    <w:basedOn w:val="TableNormal"/>
    <w:uiPriority w:val="46"/>
    <w:rsid w:val="00130345"/>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GridTable1Light-Accent4">
    <w:name w:val="Grid Table 1 Light Accent 4"/>
    <w:basedOn w:val="TableNormal"/>
    <w:uiPriority w:val="46"/>
    <w:rsid w:val="00130345"/>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GridTable6Colorful-Accent1">
    <w:name w:val="Grid Table 6 Colorful Accent 1"/>
    <w:basedOn w:val="TableNormal"/>
    <w:uiPriority w:val="51"/>
    <w:rsid w:val="00130345"/>
    <w:pPr>
      <w:spacing w:after="0" w:line="240" w:lineRule="auto"/>
    </w:pPr>
    <w:rPr>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24841">
      <w:bodyDiv w:val="1"/>
      <w:marLeft w:val="0"/>
      <w:marRight w:val="0"/>
      <w:marTop w:val="0"/>
      <w:marBottom w:val="0"/>
      <w:divBdr>
        <w:top w:val="none" w:sz="0" w:space="0" w:color="auto"/>
        <w:left w:val="none" w:sz="0" w:space="0" w:color="auto"/>
        <w:bottom w:val="none" w:sz="0" w:space="0" w:color="auto"/>
        <w:right w:val="none" w:sz="0" w:space="0" w:color="auto"/>
      </w:divBdr>
    </w:div>
    <w:div w:id="2560808">
      <w:bodyDiv w:val="1"/>
      <w:marLeft w:val="0"/>
      <w:marRight w:val="0"/>
      <w:marTop w:val="0"/>
      <w:marBottom w:val="0"/>
      <w:divBdr>
        <w:top w:val="none" w:sz="0" w:space="0" w:color="auto"/>
        <w:left w:val="none" w:sz="0" w:space="0" w:color="auto"/>
        <w:bottom w:val="none" w:sz="0" w:space="0" w:color="auto"/>
        <w:right w:val="none" w:sz="0" w:space="0" w:color="auto"/>
      </w:divBdr>
    </w:div>
    <w:div w:id="20397553">
      <w:bodyDiv w:val="1"/>
      <w:marLeft w:val="0"/>
      <w:marRight w:val="0"/>
      <w:marTop w:val="0"/>
      <w:marBottom w:val="0"/>
      <w:divBdr>
        <w:top w:val="none" w:sz="0" w:space="0" w:color="auto"/>
        <w:left w:val="none" w:sz="0" w:space="0" w:color="auto"/>
        <w:bottom w:val="none" w:sz="0" w:space="0" w:color="auto"/>
        <w:right w:val="none" w:sz="0" w:space="0" w:color="auto"/>
      </w:divBdr>
    </w:div>
    <w:div w:id="38632793">
      <w:bodyDiv w:val="1"/>
      <w:marLeft w:val="0"/>
      <w:marRight w:val="0"/>
      <w:marTop w:val="0"/>
      <w:marBottom w:val="0"/>
      <w:divBdr>
        <w:top w:val="none" w:sz="0" w:space="0" w:color="auto"/>
        <w:left w:val="none" w:sz="0" w:space="0" w:color="auto"/>
        <w:bottom w:val="none" w:sz="0" w:space="0" w:color="auto"/>
        <w:right w:val="none" w:sz="0" w:space="0" w:color="auto"/>
      </w:divBdr>
    </w:div>
    <w:div w:id="75829525">
      <w:bodyDiv w:val="1"/>
      <w:marLeft w:val="0"/>
      <w:marRight w:val="0"/>
      <w:marTop w:val="0"/>
      <w:marBottom w:val="0"/>
      <w:divBdr>
        <w:top w:val="none" w:sz="0" w:space="0" w:color="auto"/>
        <w:left w:val="none" w:sz="0" w:space="0" w:color="auto"/>
        <w:bottom w:val="none" w:sz="0" w:space="0" w:color="auto"/>
        <w:right w:val="none" w:sz="0" w:space="0" w:color="auto"/>
      </w:divBdr>
    </w:div>
    <w:div w:id="78798350">
      <w:bodyDiv w:val="1"/>
      <w:marLeft w:val="0"/>
      <w:marRight w:val="0"/>
      <w:marTop w:val="0"/>
      <w:marBottom w:val="0"/>
      <w:divBdr>
        <w:top w:val="none" w:sz="0" w:space="0" w:color="auto"/>
        <w:left w:val="none" w:sz="0" w:space="0" w:color="auto"/>
        <w:bottom w:val="none" w:sz="0" w:space="0" w:color="auto"/>
        <w:right w:val="none" w:sz="0" w:space="0" w:color="auto"/>
      </w:divBdr>
    </w:div>
    <w:div w:id="79913231">
      <w:bodyDiv w:val="1"/>
      <w:marLeft w:val="0"/>
      <w:marRight w:val="0"/>
      <w:marTop w:val="0"/>
      <w:marBottom w:val="0"/>
      <w:divBdr>
        <w:top w:val="none" w:sz="0" w:space="0" w:color="auto"/>
        <w:left w:val="none" w:sz="0" w:space="0" w:color="auto"/>
        <w:bottom w:val="none" w:sz="0" w:space="0" w:color="auto"/>
        <w:right w:val="none" w:sz="0" w:space="0" w:color="auto"/>
      </w:divBdr>
    </w:div>
    <w:div w:id="84113029">
      <w:bodyDiv w:val="1"/>
      <w:marLeft w:val="0"/>
      <w:marRight w:val="0"/>
      <w:marTop w:val="0"/>
      <w:marBottom w:val="0"/>
      <w:divBdr>
        <w:top w:val="none" w:sz="0" w:space="0" w:color="auto"/>
        <w:left w:val="none" w:sz="0" w:space="0" w:color="auto"/>
        <w:bottom w:val="none" w:sz="0" w:space="0" w:color="auto"/>
        <w:right w:val="none" w:sz="0" w:space="0" w:color="auto"/>
      </w:divBdr>
    </w:div>
    <w:div w:id="90708492">
      <w:bodyDiv w:val="1"/>
      <w:marLeft w:val="0"/>
      <w:marRight w:val="0"/>
      <w:marTop w:val="0"/>
      <w:marBottom w:val="0"/>
      <w:divBdr>
        <w:top w:val="none" w:sz="0" w:space="0" w:color="auto"/>
        <w:left w:val="none" w:sz="0" w:space="0" w:color="auto"/>
        <w:bottom w:val="none" w:sz="0" w:space="0" w:color="auto"/>
        <w:right w:val="none" w:sz="0" w:space="0" w:color="auto"/>
      </w:divBdr>
    </w:div>
    <w:div w:id="90975077">
      <w:bodyDiv w:val="1"/>
      <w:marLeft w:val="0"/>
      <w:marRight w:val="0"/>
      <w:marTop w:val="0"/>
      <w:marBottom w:val="0"/>
      <w:divBdr>
        <w:top w:val="none" w:sz="0" w:space="0" w:color="auto"/>
        <w:left w:val="none" w:sz="0" w:space="0" w:color="auto"/>
        <w:bottom w:val="none" w:sz="0" w:space="0" w:color="auto"/>
        <w:right w:val="none" w:sz="0" w:space="0" w:color="auto"/>
      </w:divBdr>
    </w:div>
    <w:div w:id="125898946">
      <w:bodyDiv w:val="1"/>
      <w:marLeft w:val="0"/>
      <w:marRight w:val="0"/>
      <w:marTop w:val="0"/>
      <w:marBottom w:val="0"/>
      <w:divBdr>
        <w:top w:val="none" w:sz="0" w:space="0" w:color="auto"/>
        <w:left w:val="none" w:sz="0" w:space="0" w:color="auto"/>
        <w:bottom w:val="none" w:sz="0" w:space="0" w:color="auto"/>
        <w:right w:val="none" w:sz="0" w:space="0" w:color="auto"/>
      </w:divBdr>
    </w:div>
    <w:div w:id="128327523">
      <w:bodyDiv w:val="1"/>
      <w:marLeft w:val="0"/>
      <w:marRight w:val="0"/>
      <w:marTop w:val="0"/>
      <w:marBottom w:val="0"/>
      <w:divBdr>
        <w:top w:val="none" w:sz="0" w:space="0" w:color="auto"/>
        <w:left w:val="none" w:sz="0" w:space="0" w:color="auto"/>
        <w:bottom w:val="none" w:sz="0" w:space="0" w:color="auto"/>
        <w:right w:val="none" w:sz="0" w:space="0" w:color="auto"/>
      </w:divBdr>
    </w:div>
    <w:div w:id="161359106">
      <w:bodyDiv w:val="1"/>
      <w:marLeft w:val="0"/>
      <w:marRight w:val="0"/>
      <w:marTop w:val="0"/>
      <w:marBottom w:val="0"/>
      <w:divBdr>
        <w:top w:val="none" w:sz="0" w:space="0" w:color="auto"/>
        <w:left w:val="none" w:sz="0" w:space="0" w:color="auto"/>
        <w:bottom w:val="none" w:sz="0" w:space="0" w:color="auto"/>
        <w:right w:val="none" w:sz="0" w:space="0" w:color="auto"/>
      </w:divBdr>
      <w:divsChild>
        <w:div w:id="1557814969">
          <w:marLeft w:val="274"/>
          <w:marRight w:val="0"/>
          <w:marTop w:val="0"/>
          <w:marBottom w:val="0"/>
          <w:divBdr>
            <w:top w:val="none" w:sz="0" w:space="0" w:color="auto"/>
            <w:left w:val="none" w:sz="0" w:space="0" w:color="auto"/>
            <w:bottom w:val="none" w:sz="0" w:space="0" w:color="auto"/>
            <w:right w:val="none" w:sz="0" w:space="0" w:color="auto"/>
          </w:divBdr>
        </w:div>
      </w:divsChild>
    </w:div>
    <w:div w:id="168181821">
      <w:bodyDiv w:val="1"/>
      <w:marLeft w:val="0"/>
      <w:marRight w:val="0"/>
      <w:marTop w:val="0"/>
      <w:marBottom w:val="0"/>
      <w:divBdr>
        <w:top w:val="none" w:sz="0" w:space="0" w:color="auto"/>
        <w:left w:val="none" w:sz="0" w:space="0" w:color="auto"/>
        <w:bottom w:val="none" w:sz="0" w:space="0" w:color="auto"/>
        <w:right w:val="none" w:sz="0" w:space="0" w:color="auto"/>
      </w:divBdr>
    </w:div>
    <w:div w:id="188883601">
      <w:bodyDiv w:val="1"/>
      <w:marLeft w:val="0"/>
      <w:marRight w:val="0"/>
      <w:marTop w:val="0"/>
      <w:marBottom w:val="0"/>
      <w:divBdr>
        <w:top w:val="none" w:sz="0" w:space="0" w:color="auto"/>
        <w:left w:val="none" w:sz="0" w:space="0" w:color="auto"/>
        <w:bottom w:val="none" w:sz="0" w:space="0" w:color="auto"/>
        <w:right w:val="none" w:sz="0" w:space="0" w:color="auto"/>
      </w:divBdr>
    </w:div>
    <w:div w:id="192236114">
      <w:bodyDiv w:val="1"/>
      <w:marLeft w:val="0"/>
      <w:marRight w:val="0"/>
      <w:marTop w:val="0"/>
      <w:marBottom w:val="0"/>
      <w:divBdr>
        <w:top w:val="none" w:sz="0" w:space="0" w:color="auto"/>
        <w:left w:val="none" w:sz="0" w:space="0" w:color="auto"/>
        <w:bottom w:val="none" w:sz="0" w:space="0" w:color="auto"/>
        <w:right w:val="none" w:sz="0" w:space="0" w:color="auto"/>
      </w:divBdr>
    </w:div>
    <w:div w:id="192966000">
      <w:bodyDiv w:val="1"/>
      <w:marLeft w:val="0"/>
      <w:marRight w:val="0"/>
      <w:marTop w:val="0"/>
      <w:marBottom w:val="0"/>
      <w:divBdr>
        <w:top w:val="none" w:sz="0" w:space="0" w:color="auto"/>
        <w:left w:val="none" w:sz="0" w:space="0" w:color="auto"/>
        <w:bottom w:val="none" w:sz="0" w:space="0" w:color="auto"/>
        <w:right w:val="none" w:sz="0" w:space="0" w:color="auto"/>
      </w:divBdr>
    </w:div>
    <w:div w:id="196898501">
      <w:bodyDiv w:val="1"/>
      <w:marLeft w:val="0"/>
      <w:marRight w:val="0"/>
      <w:marTop w:val="0"/>
      <w:marBottom w:val="0"/>
      <w:divBdr>
        <w:top w:val="none" w:sz="0" w:space="0" w:color="auto"/>
        <w:left w:val="none" w:sz="0" w:space="0" w:color="auto"/>
        <w:bottom w:val="none" w:sz="0" w:space="0" w:color="auto"/>
        <w:right w:val="none" w:sz="0" w:space="0" w:color="auto"/>
      </w:divBdr>
    </w:div>
    <w:div w:id="206919243">
      <w:bodyDiv w:val="1"/>
      <w:marLeft w:val="0"/>
      <w:marRight w:val="0"/>
      <w:marTop w:val="0"/>
      <w:marBottom w:val="0"/>
      <w:divBdr>
        <w:top w:val="none" w:sz="0" w:space="0" w:color="auto"/>
        <w:left w:val="none" w:sz="0" w:space="0" w:color="auto"/>
        <w:bottom w:val="none" w:sz="0" w:space="0" w:color="auto"/>
        <w:right w:val="none" w:sz="0" w:space="0" w:color="auto"/>
      </w:divBdr>
    </w:div>
    <w:div w:id="211118665">
      <w:bodyDiv w:val="1"/>
      <w:marLeft w:val="0"/>
      <w:marRight w:val="0"/>
      <w:marTop w:val="0"/>
      <w:marBottom w:val="0"/>
      <w:divBdr>
        <w:top w:val="none" w:sz="0" w:space="0" w:color="auto"/>
        <w:left w:val="none" w:sz="0" w:space="0" w:color="auto"/>
        <w:bottom w:val="none" w:sz="0" w:space="0" w:color="auto"/>
        <w:right w:val="none" w:sz="0" w:space="0" w:color="auto"/>
      </w:divBdr>
    </w:div>
    <w:div w:id="238102811">
      <w:bodyDiv w:val="1"/>
      <w:marLeft w:val="0"/>
      <w:marRight w:val="0"/>
      <w:marTop w:val="0"/>
      <w:marBottom w:val="0"/>
      <w:divBdr>
        <w:top w:val="none" w:sz="0" w:space="0" w:color="auto"/>
        <w:left w:val="none" w:sz="0" w:space="0" w:color="auto"/>
        <w:bottom w:val="none" w:sz="0" w:space="0" w:color="auto"/>
        <w:right w:val="none" w:sz="0" w:space="0" w:color="auto"/>
      </w:divBdr>
    </w:div>
    <w:div w:id="238249404">
      <w:bodyDiv w:val="1"/>
      <w:marLeft w:val="0"/>
      <w:marRight w:val="0"/>
      <w:marTop w:val="0"/>
      <w:marBottom w:val="0"/>
      <w:divBdr>
        <w:top w:val="none" w:sz="0" w:space="0" w:color="auto"/>
        <w:left w:val="none" w:sz="0" w:space="0" w:color="auto"/>
        <w:bottom w:val="none" w:sz="0" w:space="0" w:color="auto"/>
        <w:right w:val="none" w:sz="0" w:space="0" w:color="auto"/>
      </w:divBdr>
    </w:div>
    <w:div w:id="242692051">
      <w:bodyDiv w:val="1"/>
      <w:marLeft w:val="0"/>
      <w:marRight w:val="0"/>
      <w:marTop w:val="0"/>
      <w:marBottom w:val="0"/>
      <w:divBdr>
        <w:top w:val="none" w:sz="0" w:space="0" w:color="auto"/>
        <w:left w:val="none" w:sz="0" w:space="0" w:color="auto"/>
        <w:bottom w:val="none" w:sz="0" w:space="0" w:color="auto"/>
        <w:right w:val="none" w:sz="0" w:space="0" w:color="auto"/>
      </w:divBdr>
    </w:div>
    <w:div w:id="273636322">
      <w:bodyDiv w:val="1"/>
      <w:marLeft w:val="0"/>
      <w:marRight w:val="0"/>
      <w:marTop w:val="0"/>
      <w:marBottom w:val="0"/>
      <w:divBdr>
        <w:top w:val="none" w:sz="0" w:space="0" w:color="auto"/>
        <w:left w:val="none" w:sz="0" w:space="0" w:color="auto"/>
        <w:bottom w:val="none" w:sz="0" w:space="0" w:color="auto"/>
        <w:right w:val="none" w:sz="0" w:space="0" w:color="auto"/>
      </w:divBdr>
    </w:div>
    <w:div w:id="314070392">
      <w:bodyDiv w:val="1"/>
      <w:marLeft w:val="0"/>
      <w:marRight w:val="0"/>
      <w:marTop w:val="0"/>
      <w:marBottom w:val="0"/>
      <w:divBdr>
        <w:top w:val="none" w:sz="0" w:space="0" w:color="auto"/>
        <w:left w:val="none" w:sz="0" w:space="0" w:color="auto"/>
        <w:bottom w:val="none" w:sz="0" w:space="0" w:color="auto"/>
        <w:right w:val="none" w:sz="0" w:space="0" w:color="auto"/>
      </w:divBdr>
    </w:div>
    <w:div w:id="336083912">
      <w:bodyDiv w:val="1"/>
      <w:marLeft w:val="0"/>
      <w:marRight w:val="0"/>
      <w:marTop w:val="0"/>
      <w:marBottom w:val="0"/>
      <w:divBdr>
        <w:top w:val="none" w:sz="0" w:space="0" w:color="auto"/>
        <w:left w:val="none" w:sz="0" w:space="0" w:color="auto"/>
        <w:bottom w:val="none" w:sz="0" w:space="0" w:color="auto"/>
        <w:right w:val="none" w:sz="0" w:space="0" w:color="auto"/>
      </w:divBdr>
    </w:div>
    <w:div w:id="358824197">
      <w:bodyDiv w:val="1"/>
      <w:marLeft w:val="0"/>
      <w:marRight w:val="0"/>
      <w:marTop w:val="0"/>
      <w:marBottom w:val="0"/>
      <w:divBdr>
        <w:top w:val="none" w:sz="0" w:space="0" w:color="auto"/>
        <w:left w:val="none" w:sz="0" w:space="0" w:color="auto"/>
        <w:bottom w:val="none" w:sz="0" w:space="0" w:color="auto"/>
        <w:right w:val="none" w:sz="0" w:space="0" w:color="auto"/>
      </w:divBdr>
    </w:div>
    <w:div w:id="386299716">
      <w:bodyDiv w:val="1"/>
      <w:marLeft w:val="0"/>
      <w:marRight w:val="0"/>
      <w:marTop w:val="0"/>
      <w:marBottom w:val="0"/>
      <w:divBdr>
        <w:top w:val="none" w:sz="0" w:space="0" w:color="auto"/>
        <w:left w:val="none" w:sz="0" w:space="0" w:color="auto"/>
        <w:bottom w:val="none" w:sz="0" w:space="0" w:color="auto"/>
        <w:right w:val="none" w:sz="0" w:space="0" w:color="auto"/>
      </w:divBdr>
    </w:div>
    <w:div w:id="402988645">
      <w:bodyDiv w:val="1"/>
      <w:marLeft w:val="0"/>
      <w:marRight w:val="0"/>
      <w:marTop w:val="0"/>
      <w:marBottom w:val="0"/>
      <w:divBdr>
        <w:top w:val="none" w:sz="0" w:space="0" w:color="auto"/>
        <w:left w:val="none" w:sz="0" w:space="0" w:color="auto"/>
        <w:bottom w:val="none" w:sz="0" w:space="0" w:color="auto"/>
        <w:right w:val="none" w:sz="0" w:space="0" w:color="auto"/>
      </w:divBdr>
    </w:div>
    <w:div w:id="405152765">
      <w:bodyDiv w:val="1"/>
      <w:marLeft w:val="0"/>
      <w:marRight w:val="0"/>
      <w:marTop w:val="0"/>
      <w:marBottom w:val="0"/>
      <w:divBdr>
        <w:top w:val="none" w:sz="0" w:space="0" w:color="auto"/>
        <w:left w:val="none" w:sz="0" w:space="0" w:color="auto"/>
        <w:bottom w:val="none" w:sz="0" w:space="0" w:color="auto"/>
        <w:right w:val="none" w:sz="0" w:space="0" w:color="auto"/>
      </w:divBdr>
    </w:div>
    <w:div w:id="417406790">
      <w:bodyDiv w:val="1"/>
      <w:marLeft w:val="0"/>
      <w:marRight w:val="0"/>
      <w:marTop w:val="0"/>
      <w:marBottom w:val="0"/>
      <w:divBdr>
        <w:top w:val="none" w:sz="0" w:space="0" w:color="auto"/>
        <w:left w:val="none" w:sz="0" w:space="0" w:color="auto"/>
        <w:bottom w:val="none" w:sz="0" w:space="0" w:color="auto"/>
        <w:right w:val="none" w:sz="0" w:space="0" w:color="auto"/>
      </w:divBdr>
    </w:div>
    <w:div w:id="495148451">
      <w:bodyDiv w:val="1"/>
      <w:marLeft w:val="0"/>
      <w:marRight w:val="0"/>
      <w:marTop w:val="0"/>
      <w:marBottom w:val="0"/>
      <w:divBdr>
        <w:top w:val="none" w:sz="0" w:space="0" w:color="auto"/>
        <w:left w:val="none" w:sz="0" w:space="0" w:color="auto"/>
        <w:bottom w:val="none" w:sz="0" w:space="0" w:color="auto"/>
        <w:right w:val="none" w:sz="0" w:space="0" w:color="auto"/>
      </w:divBdr>
    </w:div>
    <w:div w:id="496726134">
      <w:bodyDiv w:val="1"/>
      <w:marLeft w:val="0"/>
      <w:marRight w:val="0"/>
      <w:marTop w:val="0"/>
      <w:marBottom w:val="0"/>
      <w:divBdr>
        <w:top w:val="none" w:sz="0" w:space="0" w:color="auto"/>
        <w:left w:val="none" w:sz="0" w:space="0" w:color="auto"/>
        <w:bottom w:val="none" w:sz="0" w:space="0" w:color="auto"/>
        <w:right w:val="none" w:sz="0" w:space="0" w:color="auto"/>
      </w:divBdr>
    </w:div>
    <w:div w:id="505023588">
      <w:bodyDiv w:val="1"/>
      <w:marLeft w:val="0"/>
      <w:marRight w:val="0"/>
      <w:marTop w:val="0"/>
      <w:marBottom w:val="0"/>
      <w:divBdr>
        <w:top w:val="none" w:sz="0" w:space="0" w:color="auto"/>
        <w:left w:val="none" w:sz="0" w:space="0" w:color="auto"/>
        <w:bottom w:val="none" w:sz="0" w:space="0" w:color="auto"/>
        <w:right w:val="none" w:sz="0" w:space="0" w:color="auto"/>
      </w:divBdr>
    </w:div>
    <w:div w:id="525682157">
      <w:bodyDiv w:val="1"/>
      <w:marLeft w:val="0"/>
      <w:marRight w:val="0"/>
      <w:marTop w:val="0"/>
      <w:marBottom w:val="0"/>
      <w:divBdr>
        <w:top w:val="none" w:sz="0" w:space="0" w:color="auto"/>
        <w:left w:val="none" w:sz="0" w:space="0" w:color="auto"/>
        <w:bottom w:val="none" w:sz="0" w:space="0" w:color="auto"/>
        <w:right w:val="none" w:sz="0" w:space="0" w:color="auto"/>
      </w:divBdr>
    </w:div>
    <w:div w:id="540946566">
      <w:bodyDiv w:val="1"/>
      <w:marLeft w:val="0"/>
      <w:marRight w:val="0"/>
      <w:marTop w:val="0"/>
      <w:marBottom w:val="0"/>
      <w:divBdr>
        <w:top w:val="none" w:sz="0" w:space="0" w:color="auto"/>
        <w:left w:val="none" w:sz="0" w:space="0" w:color="auto"/>
        <w:bottom w:val="none" w:sz="0" w:space="0" w:color="auto"/>
        <w:right w:val="none" w:sz="0" w:space="0" w:color="auto"/>
      </w:divBdr>
    </w:div>
    <w:div w:id="546183238">
      <w:bodyDiv w:val="1"/>
      <w:marLeft w:val="0"/>
      <w:marRight w:val="0"/>
      <w:marTop w:val="0"/>
      <w:marBottom w:val="0"/>
      <w:divBdr>
        <w:top w:val="none" w:sz="0" w:space="0" w:color="auto"/>
        <w:left w:val="none" w:sz="0" w:space="0" w:color="auto"/>
        <w:bottom w:val="none" w:sz="0" w:space="0" w:color="auto"/>
        <w:right w:val="none" w:sz="0" w:space="0" w:color="auto"/>
      </w:divBdr>
    </w:div>
    <w:div w:id="575021362">
      <w:bodyDiv w:val="1"/>
      <w:marLeft w:val="0"/>
      <w:marRight w:val="0"/>
      <w:marTop w:val="0"/>
      <w:marBottom w:val="0"/>
      <w:divBdr>
        <w:top w:val="none" w:sz="0" w:space="0" w:color="auto"/>
        <w:left w:val="none" w:sz="0" w:space="0" w:color="auto"/>
        <w:bottom w:val="none" w:sz="0" w:space="0" w:color="auto"/>
        <w:right w:val="none" w:sz="0" w:space="0" w:color="auto"/>
      </w:divBdr>
    </w:div>
    <w:div w:id="617833556">
      <w:bodyDiv w:val="1"/>
      <w:marLeft w:val="0"/>
      <w:marRight w:val="0"/>
      <w:marTop w:val="0"/>
      <w:marBottom w:val="0"/>
      <w:divBdr>
        <w:top w:val="none" w:sz="0" w:space="0" w:color="auto"/>
        <w:left w:val="none" w:sz="0" w:space="0" w:color="auto"/>
        <w:bottom w:val="none" w:sz="0" w:space="0" w:color="auto"/>
        <w:right w:val="none" w:sz="0" w:space="0" w:color="auto"/>
      </w:divBdr>
    </w:div>
    <w:div w:id="625934373">
      <w:bodyDiv w:val="1"/>
      <w:marLeft w:val="0"/>
      <w:marRight w:val="0"/>
      <w:marTop w:val="0"/>
      <w:marBottom w:val="0"/>
      <w:divBdr>
        <w:top w:val="none" w:sz="0" w:space="0" w:color="auto"/>
        <w:left w:val="none" w:sz="0" w:space="0" w:color="auto"/>
        <w:bottom w:val="none" w:sz="0" w:space="0" w:color="auto"/>
        <w:right w:val="none" w:sz="0" w:space="0" w:color="auto"/>
      </w:divBdr>
    </w:div>
    <w:div w:id="687173826">
      <w:bodyDiv w:val="1"/>
      <w:marLeft w:val="0"/>
      <w:marRight w:val="0"/>
      <w:marTop w:val="0"/>
      <w:marBottom w:val="0"/>
      <w:divBdr>
        <w:top w:val="none" w:sz="0" w:space="0" w:color="auto"/>
        <w:left w:val="none" w:sz="0" w:space="0" w:color="auto"/>
        <w:bottom w:val="none" w:sz="0" w:space="0" w:color="auto"/>
        <w:right w:val="none" w:sz="0" w:space="0" w:color="auto"/>
      </w:divBdr>
    </w:div>
    <w:div w:id="699478018">
      <w:bodyDiv w:val="1"/>
      <w:marLeft w:val="0"/>
      <w:marRight w:val="0"/>
      <w:marTop w:val="0"/>
      <w:marBottom w:val="0"/>
      <w:divBdr>
        <w:top w:val="none" w:sz="0" w:space="0" w:color="auto"/>
        <w:left w:val="none" w:sz="0" w:space="0" w:color="auto"/>
        <w:bottom w:val="none" w:sz="0" w:space="0" w:color="auto"/>
        <w:right w:val="none" w:sz="0" w:space="0" w:color="auto"/>
      </w:divBdr>
    </w:div>
    <w:div w:id="723215162">
      <w:bodyDiv w:val="1"/>
      <w:marLeft w:val="0"/>
      <w:marRight w:val="0"/>
      <w:marTop w:val="0"/>
      <w:marBottom w:val="0"/>
      <w:divBdr>
        <w:top w:val="none" w:sz="0" w:space="0" w:color="auto"/>
        <w:left w:val="none" w:sz="0" w:space="0" w:color="auto"/>
        <w:bottom w:val="none" w:sz="0" w:space="0" w:color="auto"/>
        <w:right w:val="none" w:sz="0" w:space="0" w:color="auto"/>
      </w:divBdr>
    </w:div>
    <w:div w:id="748622334">
      <w:bodyDiv w:val="1"/>
      <w:marLeft w:val="0"/>
      <w:marRight w:val="0"/>
      <w:marTop w:val="0"/>
      <w:marBottom w:val="0"/>
      <w:divBdr>
        <w:top w:val="none" w:sz="0" w:space="0" w:color="auto"/>
        <w:left w:val="none" w:sz="0" w:space="0" w:color="auto"/>
        <w:bottom w:val="none" w:sz="0" w:space="0" w:color="auto"/>
        <w:right w:val="none" w:sz="0" w:space="0" w:color="auto"/>
      </w:divBdr>
    </w:div>
    <w:div w:id="793788373">
      <w:bodyDiv w:val="1"/>
      <w:marLeft w:val="0"/>
      <w:marRight w:val="0"/>
      <w:marTop w:val="0"/>
      <w:marBottom w:val="0"/>
      <w:divBdr>
        <w:top w:val="none" w:sz="0" w:space="0" w:color="auto"/>
        <w:left w:val="none" w:sz="0" w:space="0" w:color="auto"/>
        <w:bottom w:val="none" w:sz="0" w:space="0" w:color="auto"/>
        <w:right w:val="none" w:sz="0" w:space="0" w:color="auto"/>
      </w:divBdr>
    </w:div>
    <w:div w:id="797726447">
      <w:bodyDiv w:val="1"/>
      <w:marLeft w:val="0"/>
      <w:marRight w:val="0"/>
      <w:marTop w:val="0"/>
      <w:marBottom w:val="0"/>
      <w:divBdr>
        <w:top w:val="none" w:sz="0" w:space="0" w:color="auto"/>
        <w:left w:val="none" w:sz="0" w:space="0" w:color="auto"/>
        <w:bottom w:val="none" w:sz="0" w:space="0" w:color="auto"/>
        <w:right w:val="none" w:sz="0" w:space="0" w:color="auto"/>
      </w:divBdr>
    </w:div>
    <w:div w:id="805123184">
      <w:bodyDiv w:val="1"/>
      <w:marLeft w:val="0"/>
      <w:marRight w:val="0"/>
      <w:marTop w:val="0"/>
      <w:marBottom w:val="0"/>
      <w:divBdr>
        <w:top w:val="none" w:sz="0" w:space="0" w:color="auto"/>
        <w:left w:val="none" w:sz="0" w:space="0" w:color="auto"/>
        <w:bottom w:val="none" w:sz="0" w:space="0" w:color="auto"/>
        <w:right w:val="none" w:sz="0" w:space="0" w:color="auto"/>
      </w:divBdr>
    </w:div>
    <w:div w:id="828448633">
      <w:bodyDiv w:val="1"/>
      <w:marLeft w:val="0"/>
      <w:marRight w:val="0"/>
      <w:marTop w:val="0"/>
      <w:marBottom w:val="0"/>
      <w:divBdr>
        <w:top w:val="none" w:sz="0" w:space="0" w:color="auto"/>
        <w:left w:val="none" w:sz="0" w:space="0" w:color="auto"/>
        <w:bottom w:val="none" w:sz="0" w:space="0" w:color="auto"/>
        <w:right w:val="none" w:sz="0" w:space="0" w:color="auto"/>
      </w:divBdr>
    </w:div>
    <w:div w:id="837773093">
      <w:bodyDiv w:val="1"/>
      <w:marLeft w:val="0"/>
      <w:marRight w:val="0"/>
      <w:marTop w:val="0"/>
      <w:marBottom w:val="0"/>
      <w:divBdr>
        <w:top w:val="none" w:sz="0" w:space="0" w:color="auto"/>
        <w:left w:val="none" w:sz="0" w:space="0" w:color="auto"/>
        <w:bottom w:val="none" w:sz="0" w:space="0" w:color="auto"/>
        <w:right w:val="none" w:sz="0" w:space="0" w:color="auto"/>
      </w:divBdr>
    </w:div>
    <w:div w:id="849560743">
      <w:bodyDiv w:val="1"/>
      <w:marLeft w:val="0"/>
      <w:marRight w:val="0"/>
      <w:marTop w:val="0"/>
      <w:marBottom w:val="0"/>
      <w:divBdr>
        <w:top w:val="none" w:sz="0" w:space="0" w:color="auto"/>
        <w:left w:val="none" w:sz="0" w:space="0" w:color="auto"/>
        <w:bottom w:val="none" w:sz="0" w:space="0" w:color="auto"/>
        <w:right w:val="none" w:sz="0" w:space="0" w:color="auto"/>
      </w:divBdr>
    </w:div>
    <w:div w:id="862981839">
      <w:bodyDiv w:val="1"/>
      <w:marLeft w:val="0"/>
      <w:marRight w:val="0"/>
      <w:marTop w:val="0"/>
      <w:marBottom w:val="0"/>
      <w:divBdr>
        <w:top w:val="none" w:sz="0" w:space="0" w:color="auto"/>
        <w:left w:val="none" w:sz="0" w:space="0" w:color="auto"/>
        <w:bottom w:val="none" w:sz="0" w:space="0" w:color="auto"/>
        <w:right w:val="none" w:sz="0" w:space="0" w:color="auto"/>
      </w:divBdr>
    </w:div>
    <w:div w:id="866716570">
      <w:bodyDiv w:val="1"/>
      <w:marLeft w:val="0"/>
      <w:marRight w:val="0"/>
      <w:marTop w:val="0"/>
      <w:marBottom w:val="0"/>
      <w:divBdr>
        <w:top w:val="none" w:sz="0" w:space="0" w:color="auto"/>
        <w:left w:val="none" w:sz="0" w:space="0" w:color="auto"/>
        <w:bottom w:val="none" w:sz="0" w:space="0" w:color="auto"/>
        <w:right w:val="none" w:sz="0" w:space="0" w:color="auto"/>
      </w:divBdr>
    </w:div>
    <w:div w:id="877009355">
      <w:bodyDiv w:val="1"/>
      <w:marLeft w:val="0"/>
      <w:marRight w:val="0"/>
      <w:marTop w:val="0"/>
      <w:marBottom w:val="0"/>
      <w:divBdr>
        <w:top w:val="none" w:sz="0" w:space="0" w:color="auto"/>
        <w:left w:val="none" w:sz="0" w:space="0" w:color="auto"/>
        <w:bottom w:val="none" w:sz="0" w:space="0" w:color="auto"/>
        <w:right w:val="none" w:sz="0" w:space="0" w:color="auto"/>
      </w:divBdr>
    </w:div>
    <w:div w:id="895896097">
      <w:bodyDiv w:val="1"/>
      <w:marLeft w:val="0"/>
      <w:marRight w:val="0"/>
      <w:marTop w:val="0"/>
      <w:marBottom w:val="0"/>
      <w:divBdr>
        <w:top w:val="none" w:sz="0" w:space="0" w:color="auto"/>
        <w:left w:val="none" w:sz="0" w:space="0" w:color="auto"/>
        <w:bottom w:val="none" w:sz="0" w:space="0" w:color="auto"/>
        <w:right w:val="none" w:sz="0" w:space="0" w:color="auto"/>
      </w:divBdr>
    </w:div>
    <w:div w:id="907346114">
      <w:bodyDiv w:val="1"/>
      <w:marLeft w:val="0"/>
      <w:marRight w:val="0"/>
      <w:marTop w:val="0"/>
      <w:marBottom w:val="0"/>
      <w:divBdr>
        <w:top w:val="none" w:sz="0" w:space="0" w:color="auto"/>
        <w:left w:val="none" w:sz="0" w:space="0" w:color="auto"/>
        <w:bottom w:val="none" w:sz="0" w:space="0" w:color="auto"/>
        <w:right w:val="none" w:sz="0" w:space="0" w:color="auto"/>
      </w:divBdr>
    </w:div>
    <w:div w:id="925656115">
      <w:bodyDiv w:val="1"/>
      <w:marLeft w:val="0"/>
      <w:marRight w:val="0"/>
      <w:marTop w:val="0"/>
      <w:marBottom w:val="0"/>
      <w:divBdr>
        <w:top w:val="none" w:sz="0" w:space="0" w:color="auto"/>
        <w:left w:val="none" w:sz="0" w:space="0" w:color="auto"/>
        <w:bottom w:val="none" w:sz="0" w:space="0" w:color="auto"/>
        <w:right w:val="none" w:sz="0" w:space="0" w:color="auto"/>
      </w:divBdr>
    </w:div>
    <w:div w:id="949167211">
      <w:bodyDiv w:val="1"/>
      <w:marLeft w:val="0"/>
      <w:marRight w:val="0"/>
      <w:marTop w:val="0"/>
      <w:marBottom w:val="0"/>
      <w:divBdr>
        <w:top w:val="none" w:sz="0" w:space="0" w:color="auto"/>
        <w:left w:val="none" w:sz="0" w:space="0" w:color="auto"/>
        <w:bottom w:val="none" w:sz="0" w:space="0" w:color="auto"/>
        <w:right w:val="none" w:sz="0" w:space="0" w:color="auto"/>
      </w:divBdr>
    </w:div>
    <w:div w:id="962997384">
      <w:bodyDiv w:val="1"/>
      <w:marLeft w:val="0"/>
      <w:marRight w:val="0"/>
      <w:marTop w:val="0"/>
      <w:marBottom w:val="0"/>
      <w:divBdr>
        <w:top w:val="none" w:sz="0" w:space="0" w:color="auto"/>
        <w:left w:val="none" w:sz="0" w:space="0" w:color="auto"/>
        <w:bottom w:val="none" w:sz="0" w:space="0" w:color="auto"/>
        <w:right w:val="none" w:sz="0" w:space="0" w:color="auto"/>
      </w:divBdr>
    </w:div>
    <w:div w:id="990014960">
      <w:bodyDiv w:val="1"/>
      <w:marLeft w:val="0"/>
      <w:marRight w:val="0"/>
      <w:marTop w:val="0"/>
      <w:marBottom w:val="0"/>
      <w:divBdr>
        <w:top w:val="none" w:sz="0" w:space="0" w:color="auto"/>
        <w:left w:val="none" w:sz="0" w:space="0" w:color="auto"/>
        <w:bottom w:val="none" w:sz="0" w:space="0" w:color="auto"/>
        <w:right w:val="none" w:sz="0" w:space="0" w:color="auto"/>
      </w:divBdr>
    </w:div>
    <w:div w:id="994987439">
      <w:bodyDiv w:val="1"/>
      <w:marLeft w:val="0"/>
      <w:marRight w:val="0"/>
      <w:marTop w:val="0"/>
      <w:marBottom w:val="0"/>
      <w:divBdr>
        <w:top w:val="none" w:sz="0" w:space="0" w:color="auto"/>
        <w:left w:val="none" w:sz="0" w:space="0" w:color="auto"/>
        <w:bottom w:val="none" w:sz="0" w:space="0" w:color="auto"/>
        <w:right w:val="none" w:sz="0" w:space="0" w:color="auto"/>
      </w:divBdr>
    </w:div>
    <w:div w:id="998844634">
      <w:bodyDiv w:val="1"/>
      <w:marLeft w:val="0"/>
      <w:marRight w:val="0"/>
      <w:marTop w:val="0"/>
      <w:marBottom w:val="0"/>
      <w:divBdr>
        <w:top w:val="none" w:sz="0" w:space="0" w:color="auto"/>
        <w:left w:val="none" w:sz="0" w:space="0" w:color="auto"/>
        <w:bottom w:val="none" w:sz="0" w:space="0" w:color="auto"/>
        <w:right w:val="none" w:sz="0" w:space="0" w:color="auto"/>
      </w:divBdr>
    </w:div>
    <w:div w:id="1033843214">
      <w:bodyDiv w:val="1"/>
      <w:marLeft w:val="0"/>
      <w:marRight w:val="0"/>
      <w:marTop w:val="0"/>
      <w:marBottom w:val="0"/>
      <w:divBdr>
        <w:top w:val="none" w:sz="0" w:space="0" w:color="auto"/>
        <w:left w:val="none" w:sz="0" w:space="0" w:color="auto"/>
        <w:bottom w:val="none" w:sz="0" w:space="0" w:color="auto"/>
        <w:right w:val="none" w:sz="0" w:space="0" w:color="auto"/>
      </w:divBdr>
    </w:div>
    <w:div w:id="1064718516">
      <w:bodyDiv w:val="1"/>
      <w:marLeft w:val="0"/>
      <w:marRight w:val="0"/>
      <w:marTop w:val="0"/>
      <w:marBottom w:val="0"/>
      <w:divBdr>
        <w:top w:val="none" w:sz="0" w:space="0" w:color="auto"/>
        <w:left w:val="none" w:sz="0" w:space="0" w:color="auto"/>
        <w:bottom w:val="none" w:sz="0" w:space="0" w:color="auto"/>
        <w:right w:val="none" w:sz="0" w:space="0" w:color="auto"/>
      </w:divBdr>
    </w:div>
    <w:div w:id="1071390701">
      <w:bodyDiv w:val="1"/>
      <w:marLeft w:val="0"/>
      <w:marRight w:val="0"/>
      <w:marTop w:val="0"/>
      <w:marBottom w:val="0"/>
      <w:divBdr>
        <w:top w:val="none" w:sz="0" w:space="0" w:color="auto"/>
        <w:left w:val="none" w:sz="0" w:space="0" w:color="auto"/>
        <w:bottom w:val="none" w:sz="0" w:space="0" w:color="auto"/>
        <w:right w:val="none" w:sz="0" w:space="0" w:color="auto"/>
      </w:divBdr>
    </w:div>
    <w:div w:id="1091924952">
      <w:bodyDiv w:val="1"/>
      <w:marLeft w:val="0"/>
      <w:marRight w:val="0"/>
      <w:marTop w:val="0"/>
      <w:marBottom w:val="0"/>
      <w:divBdr>
        <w:top w:val="none" w:sz="0" w:space="0" w:color="auto"/>
        <w:left w:val="none" w:sz="0" w:space="0" w:color="auto"/>
        <w:bottom w:val="none" w:sz="0" w:space="0" w:color="auto"/>
        <w:right w:val="none" w:sz="0" w:space="0" w:color="auto"/>
      </w:divBdr>
    </w:div>
    <w:div w:id="1095204657">
      <w:bodyDiv w:val="1"/>
      <w:marLeft w:val="0"/>
      <w:marRight w:val="0"/>
      <w:marTop w:val="0"/>
      <w:marBottom w:val="0"/>
      <w:divBdr>
        <w:top w:val="none" w:sz="0" w:space="0" w:color="auto"/>
        <w:left w:val="none" w:sz="0" w:space="0" w:color="auto"/>
        <w:bottom w:val="none" w:sz="0" w:space="0" w:color="auto"/>
        <w:right w:val="none" w:sz="0" w:space="0" w:color="auto"/>
      </w:divBdr>
    </w:div>
    <w:div w:id="1115439571">
      <w:bodyDiv w:val="1"/>
      <w:marLeft w:val="0"/>
      <w:marRight w:val="0"/>
      <w:marTop w:val="0"/>
      <w:marBottom w:val="0"/>
      <w:divBdr>
        <w:top w:val="none" w:sz="0" w:space="0" w:color="auto"/>
        <w:left w:val="none" w:sz="0" w:space="0" w:color="auto"/>
        <w:bottom w:val="none" w:sz="0" w:space="0" w:color="auto"/>
        <w:right w:val="none" w:sz="0" w:space="0" w:color="auto"/>
      </w:divBdr>
    </w:div>
    <w:div w:id="1122843822">
      <w:bodyDiv w:val="1"/>
      <w:marLeft w:val="0"/>
      <w:marRight w:val="0"/>
      <w:marTop w:val="0"/>
      <w:marBottom w:val="0"/>
      <w:divBdr>
        <w:top w:val="none" w:sz="0" w:space="0" w:color="auto"/>
        <w:left w:val="none" w:sz="0" w:space="0" w:color="auto"/>
        <w:bottom w:val="none" w:sz="0" w:space="0" w:color="auto"/>
        <w:right w:val="none" w:sz="0" w:space="0" w:color="auto"/>
      </w:divBdr>
    </w:div>
    <w:div w:id="1147625398">
      <w:bodyDiv w:val="1"/>
      <w:marLeft w:val="0"/>
      <w:marRight w:val="0"/>
      <w:marTop w:val="0"/>
      <w:marBottom w:val="0"/>
      <w:divBdr>
        <w:top w:val="none" w:sz="0" w:space="0" w:color="auto"/>
        <w:left w:val="none" w:sz="0" w:space="0" w:color="auto"/>
        <w:bottom w:val="none" w:sz="0" w:space="0" w:color="auto"/>
        <w:right w:val="none" w:sz="0" w:space="0" w:color="auto"/>
      </w:divBdr>
    </w:div>
    <w:div w:id="1156921006">
      <w:bodyDiv w:val="1"/>
      <w:marLeft w:val="0"/>
      <w:marRight w:val="0"/>
      <w:marTop w:val="0"/>
      <w:marBottom w:val="0"/>
      <w:divBdr>
        <w:top w:val="none" w:sz="0" w:space="0" w:color="auto"/>
        <w:left w:val="none" w:sz="0" w:space="0" w:color="auto"/>
        <w:bottom w:val="none" w:sz="0" w:space="0" w:color="auto"/>
        <w:right w:val="none" w:sz="0" w:space="0" w:color="auto"/>
      </w:divBdr>
    </w:div>
    <w:div w:id="1160199771">
      <w:bodyDiv w:val="1"/>
      <w:marLeft w:val="0"/>
      <w:marRight w:val="0"/>
      <w:marTop w:val="0"/>
      <w:marBottom w:val="0"/>
      <w:divBdr>
        <w:top w:val="none" w:sz="0" w:space="0" w:color="auto"/>
        <w:left w:val="none" w:sz="0" w:space="0" w:color="auto"/>
        <w:bottom w:val="none" w:sz="0" w:space="0" w:color="auto"/>
        <w:right w:val="none" w:sz="0" w:space="0" w:color="auto"/>
      </w:divBdr>
    </w:div>
    <w:div w:id="1175270859">
      <w:bodyDiv w:val="1"/>
      <w:marLeft w:val="0"/>
      <w:marRight w:val="0"/>
      <w:marTop w:val="0"/>
      <w:marBottom w:val="0"/>
      <w:divBdr>
        <w:top w:val="none" w:sz="0" w:space="0" w:color="auto"/>
        <w:left w:val="none" w:sz="0" w:space="0" w:color="auto"/>
        <w:bottom w:val="none" w:sz="0" w:space="0" w:color="auto"/>
        <w:right w:val="none" w:sz="0" w:space="0" w:color="auto"/>
      </w:divBdr>
    </w:div>
    <w:div w:id="1182010362">
      <w:bodyDiv w:val="1"/>
      <w:marLeft w:val="0"/>
      <w:marRight w:val="0"/>
      <w:marTop w:val="0"/>
      <w:marBottom w:val="0"/>
      <w:divBdr>
        <w:top w:val="none" w:sz="0" w:space="0" w:color="auto"/>
        <w:left w:val="none" w:sz="0" w:space="0" w:color="auto"/>
        <w:bottom w:val="none" w:sz="0" w:space="0" w:color="auto"/>
        <w:right w:val="none" w:sz="0" w:space="0" w:color="auto"/>
      </w:divBdr>
    </w:div>
    <w:div w:id="1183863125">
      <w:bodyDiv w:val="1"/>
      <w:marLeft w:val="0"/>
      <w:marRight w:val="0"/>
      <w:marTop w:val="0"/>
      <w:marBottom w:val="0"/>
      <w:divBdr>
        <w:top w:val="none" w:sz="0" w:space="0" w:color="auto"/>
        <w:left w:val="none" w:sz="0" w:space="0" w:color="auto"/>
        <w:bottom w:val="none" w:sz="0" w:space="0" w:color="auto"/>
        <w:right w:val="none" w:sz="0" w:space="0" w:color="auto"/>
      </w:divBdr>
    </w:div>
    <w:div w:id="1198005206">
      <w:bodyDiv w:val="1"/>
      <w:marLeft w:val="0"/>
      <w:marRight w:val="0"/>
      <w:marTop w:val="0"/>
      <w:marBottom w:val="0"/>
      <w:divBdr>
        <w:top w:val="none" w:sz="0" w:space="0" w:color="auto"/>
        <w:left w:val="none" w:sz="0" w:space="0" w:color="auto"/>
        <w:bottom w:val="none" w:sz="0" w:space="0" w:color="auto"/>
        <w:right w:val="none" w:sz="0" w:space="0" w:color="auto"/>
      </w:divBdr>
    </w:div>
    <w:div w:id="1210920642">
      <w:bodyDiv w:val="1"/>
      <w:marLeft w:val="0"/>
      <w:marRight w:val="0"/>
      <w:marTop w:val="0"/>
      <w:marBottom w:val="0"/>
      <w:divBdr>
        <w:top w:val="none" w:sz="0" w:space="0" w:color="auto"/>
        <w:left w:val="none" w:sz="0" w:space="0" w:color="auto"/>
        <w:bottom w:val="none" w:sz="0" w:space="0" w:color="auto"/>
        <w:right w:val="none" w:sz="0" w:space="0" w:color="auto"/>
      </w:divBdr>
    </w:div>
    <w:div w:id="1232275297">
      <w:bodyDiv w:val="1"/>
      <w:marLeft w:val="0"/>
      <w:marRight w:val="0"/>
      <w:marTop w:val="0"/>
      <w:marBottom w:val="0"/>
      <w:divBdr>
        <w:top w:val="none" w:sz="0" w:space="0" w:color="auto"/>
        <w:left w:val="none" w:sz="0" w:space="0" w:color="auto"/>
        <w:bottom w:val="none" w:sz="0" w:space="0" w:color="auto"/>
        <w:right w:val="none" w:sz="0" w:space="0" w:color="auto"/>
      </w:divBdr>
    </w:div>
    <w:div w:id="1247881903">
      <w:bodyDiv w:val="1"/>
      <w:marLeft w:val="0"/>
      <w:marRight w:val="0"/>
      <w:marTop w:val="0"/>
      <w:marBottom w:val="0"/>
      <w:divBdr>
        <w:top w:val="none" w:sz="0" w:space="0" w:color="auto"/>
        <w:left w:val="none" w:sz="0" w:space="0" w:color="auto"/>
        <w:bottom w:val="none" w:sz="0" w:space="0" w:color="auto"/>
        <w:right w:val="none" w:sz="0" w:space="0" w:color="auto"/>
      </w:divBdr>
    </w:div>
    <w:div w:id="1259630736">
      <w:bodyDiv w:val="1"/>
      <w:marLeft w:val="0"/>
      <w:marRight w:val="0"/>
      <w:marTop w:val="0"/>
      <w:marBottom w:val="0"/>
      <w:divBdr>
        <w:top w:val="none" w:sz="0" w:space="0" w:color="auto"/>
        <w:left w:val="none" w:sz="0" w:space="0" w:color="auto"/>
        <w:bottom w:val="none" w:sz="0" w:space="0" w:color="auto"/>
        <w:right w:val="none" w:sz="0" w:space="0" w:color="auto"/>
      </w:divBdr>
    </w:div>
    <w:div w:id="1264024392">
      <w:bodyDiv w:val="1"/>
      <w:marLeft w:val="0"/>
      <w:marRight w:val="0"/>
      <w:marTop w:val="0"/>
      <w:marBottom w:val="0"/>
      <w:divBdr>
        <w:top w:val="none" w:sz="0" w:space="0" w:color="auto"/>
        <w:left w:val="none" w:sz="0" w:space="0" w:color="auto"/>
        <w:bottom w:val="none" w:sz="0" w:space="0" w:color="auto"/>
        <w:right w:val="none" w:sz="0" w:space="0" w:color="auto"/>
      </w:divBdr>
    </w:div>
    <w:div w:id="1264803593">
      <w:bodyDiv w:val="1"/>
      <w:marLeft w:val="0"/>
      <w:marRight w:val="0"/>
      <w:marTop w:val="0"/>
      <w:marBottom w:val="0"/>
      <w:divBdr>
        <w:top w:val="none" w:sz="0" w:space="0" w:color="auto"/>
        <w:left w:val="none" w:sz="0" w:space="0" w:color="auto"/>
        <w:bottom w:val="none" w:sz="0" w:space="0" w:color="auto"/>
        <w:right w:val="none" w:sz="0" w:space="0" w:color="auto"/>
      </w:divBdr>
    </w:div>
    <w:div w:id="1271746104">
      <w:bodyDiv w:val="1"/>
      <w:marLeft w:val="0"/>
      <w:marRight w:val="0"/>
      <w:marTop w:val="0"/>
      <w:marBottom w:val="0"/>
      <w:divBdr>
        <w:top w:val="none" w:sz="0" w:space="0" w:color="auto"/>
        <w:left w:val="none" w:sz="0" w:space="0" w:color="auto"/>
        <w:bottom w:val="none" w:sz="0" w:space="0" w:color="auto"/>
        <w:right w:val="none" w:sz="0" w:space="0" w:color="auto"/>
      </w:divBdr>
    </w:div>
    <w:div w:id="1283070383">
      <w:bodyDiv w:val="1"/>
      <w:marLeft w:val="0"/>
      <w:marRight w:val="0"/>
      <w:marTop w:val="0"/>
      <w:marBottom w:val="0"/>
      <w:divBdr>
        <w:top w:val="none" w:sz="0" w:space="0" w:color="auto"/>
        <w:left w:val="none" w:sz="0" w:space="0" w:color="auto"/>
        <w:bottom w:val="none" w:sz="0" w:space="0" w:color="auto"/>
        <w:right w:val="none" w:sz="0" w:space="0" w:color="auto"/>
      </w:divBdr>
    </w:div>
    <w:div w:id="1286692612">
      <w:bodyDiv w:val="1"/>
      <w:marLeft w:val="0"/>
      <w:marRight w:val="0"/>
      <w:marTop w:val="0"/>
      <w:marBottom w:val="0"/>
      <w:divBdr>
        <w:top w:val="none" w:sz="0" w:space="0" w:color="auto"/>
        <w:left w:val="none" w:sz="0" w:space="0" w:color="auto"/>
        <w:bottom w:val="none" w:sz="0" w:space="0" w:color="auto"/>
        <w:right w:val="none" w:sz="0" w:space="0" w:color="auto"/>
      </w:divBdr>
    </w:div>
    <w:div w:id="1300955524">
      <w:bodyDiv w:val="1"/>
      <w:marLeft w:val="0"/>
      <w:marRight w:val="0"/>
      <w:marTop w:val="0"/>
      <w:marBottom w:val="0"/>
      <w:divBdr>
        <w:top w:val="none" w:sz="0" w:space="0" w:color="auto"/>
        <w:left w:val="none" w:sz="0" w:space="0" w:color="auto"/>
        <w:bottom w:val="none" w:sz="0" w:space="0" w:color="auto"/>
        <w:right w:val="none" w:sz="0" w:space="0" w:color="auto"/>
      </w:divBdr>
    </w:div>
    <w:div w:id="1303923360">
      <w:bodyDiv w:val="1"/>
      <w:marLeft w:val="0"/>
      <w:marRight w:val="0"/>
      <w:marTop w:val="0"/>
      <w:marBottom w:val="0"/>
      <w:divBdr>
        <w:top w:val="none" w:sz="0" w:space="0" w:color="auto"/>
        <w:left w:val="none" w:sz="0" w:space="0" w:color="auto"/>
        <w:bottom w:val="none" w:sz="0" w:space="0" w:color="auto"/>
        <w:right w:val="none" w:sz="0" w:space="0" w:color="auto"/>
      </w:divBdr>
    </w:div>
    <w:div w:id="1306275269">
      <w:bodyDiv w:val="1"/>
      <w:marLeft w:val="0"/>
      <w:marRight w:val="0"/>
      <w:marTop w:val="0"/>
      <w:marBottom w:val="0"/>
      <w:divBdr>
        <w:top w:val="none" w:sz="0" w:space="0" w:color="auto"/>
        <w:left w:val="none" w:sz="0" w:space="0" w:color="auto"/>
        <w:bottom w:val="none" w:sz="0" w:space="0" w:color="auto"/>
        <w:right w:val="none" w:sz="0" w:space="0" w:color="auto"/>
      </w:divBdr>
    </w:div>
    <w:div w:id="1309632643">
      <w:bodyDiv w:val="1"/>
      <w:marLeft w:val="0"/>
      <w:marRight w:val="0"/>
      <w:marTop w:val="0"/>
      <w:marBottom w:val="0"/>
      <w:divBdr>
        <w:top w:val="none" w:sz="0" w:space="0" w:color="auto"/>
        <w:left w:val="none" w:sz="0" w:space="0" w:color="auto"/>
        <w:bottom w:val="none" w:sz="0" w:space="0" w:color="auto"/>
        <w:right w:val="none" w:sz="0" w:space="0" w:color="auto"/>
      </w:divBdr>
    </w:div>
    <w:div w:id="1333293424">
      <w:bodyDiv w:val="1"/>
      <w:marLeft w:val="0"/>
      <w:marRight w:val="0"/>
      <w:marTop w:val="0"/>
      <w:marBottom w:val="0"/>
      <w:divBdr>
        <w:top w:val="none" w:sz="0" w:space="0" w:color="auto"/>
        <w:left w:val="none" w:sz="0" w:space="0" w:color="auto"/>
        <w:bottom w:val="none" w:sz="0" w:space="0" w:color="auto"/>
        <w:right w:val="none" w:sz="0" w:space="0" w:color="auto"/>
      </w:divBdr>
    </w:div>
    <w:div w:id="1337000575">
      <w:bodyDiv w:val="1"/>
      <w:marLeft w:val="0"/>
      <w:marRight w:val="0"/>
      <w:marTop w:val="0"/>
      <w:marBottom w:val="0"/>
      <w:divBdr>
        <w:top w:val="none" w:sz="0" w:space="0" w:color="auto"/>
        <w:left w:val="none" w:sz="0" w:space="0" w:color="auto"/>
        <w:bottom w:val="none" w:sz="0" w:space="0" w:color="auto"/>
        <w:right w:val="none" w:sz="0" w:space="0" w:color="auto"/>
      </w:divBdr>
    </w:div>
    <w:div w:id="1360428098">
      <w:bodyDiv w:val="1"/>
      <w:marLeft w:val="0"/>
      <w:marRight w:val="0"/>
      <w:marTop w:val="0"/>
      <w:marBottom w:val="0"/>
      <w:divBdr>
        <w:top w:val="none" w:sz="0" w:space="0" w:color="auto"/>
        <w:left w:val="none" w:sz="0" w:space="0" w:color="auto"/>
        <w:bottom w:val="none" w:sz="0" w:space="0" w:color="auto"/>
        <w:right w:val="none" w:sz="0" w:space="0" w:color="auto"/>
      </w:divBdr>
    </w:div>
    <w:div w:id="1372344067">
      <w:bodyDiv w:val="1"/>
      <w:marLeft w:val="0"/>
      <w:marRight w:val="0"/>
      <w:marTop w:val="0"/>
      <w:marBottom w:val="0"/>
      <w:divBdr>
        <w:top w:val="none" w:sz="0" w:space="0" w:color="auto"/>
        <w:left w:val="none" w:sz="0" w:space="0" w:color="auto"/>
        <w:bottom w:val="none" w:sz="0" w:space="0" w:color="auto"/>
        <w:right w:val="none" w:sz="0" w:space="0" w:color="auto"/>
      </w:divBdr>
    </w:div>
    <w:div w:id="1384057618">
      <w:bodyDiv w:val="1"/>
      <w:marLeft w:val="0"/>
      <w:marRight w:val="0"/>
      <w:marTop w:val="0"/>
      <w:marBottom w:val="0"/>
      <w:divBdr>
        <w:top w:val="none" w:sz="0" w:space="0" w:color="auto"/>
        <w:left w:val="none" w:sz="0" w:space="0" w:color="auto"/>
        <w:bottom w:val="none" w:sz="0" w:space="0" w:color="auto"/>
        <w:right w:val="none" w:sz="0" w:space="0" w:color="auto"/>
      </w:divBdr>
    </w:div>
    <w:div w:id="1404570697">
      <w:bodyDiv w:val="1"/>
      <w:marLeft w:val="0"/>
      <w:marRight w:val="0"/>
      <w:marTop w:val="0"/>
      <w:marBottom w:val="0"/>
      <w:divBdr>
        <w:top w:val="none" w:sz="0" w:space="0" w:color="auto"/>
        <w:left w:val="none" w:sz="0" w:space="0" w:color="auto"/>
        <w:bottom w:val="none" w:sz="0" w:space="0" w:color="auto"/>
        <w:right w:val="none" w:sz="0" w:space="0" w:color="auto"/>
      </w:divBdr>
    </w:div>
    <w:div w:id="1431658651">
      <w:bodyDiv w:val="1"/>
      <w:marLeft w:val="0"/>
      <w:marRight w:val="0"/>
      <w:marTop w:val="0"/>
      <w:marBottom w:val="0"/>
      <w:divBdr>
        <w:top w:val="none" w:sz="0" w:space="0" w:color="auto"/>
        <w:left w:val="none" w:sz="0" w:space="0" w:color="auto"/>
        <w:bottom w:val="none" w:sz="0" w:space="0" w:color="auto"/>
        <w:right w:val="none" w:sz="0" w:space="0" w:color="auto"/>
      </w:divBdr>
    </w:div>
    <w:div w:id="1445881479">
      <w:bodyDiv w:val="1"/>
      <w:marLeft w:val="0"/>
      <w:marRight w:val="0"/>
      <w:marTop w:val="0"/>
      <w:marBottom w:val="0"/>
      <w:divBdr>
        <w:top w:val="none" w:sz="0" w:space="0" w:color="auto"/>
        <w:left w:val="none" w:sz="0" w:space="0" w:color="auto"/>
        <w:bottom w:val="none" w:sz="0" w:space="0" w:color="auto"/>
        <w:right w:val="none" w:sz="0" w:space="0" w:color="auto"/>
      </w:divBdr>
    </w:div>
    <w:div w:id="1447503272">
      <w:bodyDiv w:val="1"/>
      <w:marLeft w:val="0"/>
      <w:marRight w:val="0"/>
      <w:marTop w:val="0"/>
      <w:marBottom w:val="0"/>
      <w:divBdr>
        <w:top w:val="none" w:sz="0" w:space="0" w:color="auto"/>
        <w:left w:val="none" w:sz="0" w:space="0" w:color="auto"/>
        <w:bottom w:val="none" w:sz="0" w:space="0" w:color="auto"/>
        <w:right w:val="none" w:sz="0" w:space="0" w:color="auto"/>
      </w:divBdr>
    </w:div>
    <w:div w:id="1465736078">
      <w:bodyDiv w:val="1"/>
      <w:marLeft w:val="0"/>
      <w:marRight w:val="0"/>
      <w:marTop w:val="0"/>
      <w:marBottom w:val="0"/>
      <w:divBdr>
        <w:top w:val="none" w:sz="0" w:space="0" w:color="auto"/>
        <w:left w:val="none" w:sz="0" w:space="0" w:color="auto"/>
        <w:bottom w:val="none" w:sz="0" w:space="0" w:color="auto"/>
        <w:right w:val="none" w:sz="0" w:space="0" w:color="auto"/>
      </w:divBdr>
    </w:div>
    <w:div w:id="1477719542">
      <w:bodyDiv w:val="1"/>
      <w:marLeft w:val="0"/>
      <w:marRight w:val="0"/>
      <w:marTop w:val="0"/>
      <w:marBottom w:val="0"/>
      <w:divBdr>
        <w:top w:val="none" w:sz="0" w:space="0" w:color="auto"/>
        <w:left w:val="none" w:sz="0" w:space="0" w:color="auto"/>
        <w:bottom w:val="none" w:sz="0" w:space="0" w:color="auto"/>
        <w:right w:val="none" w:sz="0" w:space="0" w:color="auto"/>
      </w:divBdr>
    </w:div>
    <w:div w:id="1524782862">
      <w:bodyDiv w:val="1"/>
      <w:marLeft w:val="0"/>
      <w:marRight w:val="0"/>
      <w:marTop w:val="0"/>
      <w:marBottom w:val="0"/>
      <w:divBdr>
        <w:top w:val="none" w:sz="0" w:space="0" w:color="auto"/>
        <w:left w:val="none" w:sz="0" w:space="0" w:color="auto"/>
        <w:bottom w:val="none" w:sz="0" w:space="0" w:color="auto"/>
        <w:right w:val="none" w:sz="0" w:space="0" w:color="auto"/>
      </w:divBdr>
    </w:div>
    <w:div w:id="1526090933">
      <w:bodyDiv w:val="1"/>
      <w:marLeft w:val="0"/>
      <w:marRight w:val="0"/>
      <w:marTop w:val="0"/>
      <w:marBottom w:val="0"/>
      <w:divBdr>
        <w:top w:val="none" w:sz="0" w:space="0" w:color="auto"/>
        <w:left w:val="none" w:sz="0" w:space="0" w:color="auto"/>
        <w:bottom w:val="none" w:sz="0" w:space="0" w:color="auto"/>
        <w:right w:val="none" w:sz="0" w:space="0" w:color="auto"/>
      </w:divBdr>
    </w:div>
    <w:div w:id="1531722248">
      <w:bodyDiv w:val="1"/>
      <w:marLeft w:val="0"/>
      <w:marRight w:val="0"/>
      <w:marTop w:val="0"/>
      <w:marBottom w:val="0"/>
      <w:divBdr>
        <w:top w:val="none" w:sz="0" w:space="0" w:color="auto"/>
        <w:left w:val="none" w:sz="0" w:space="0" w:color="auto"/>
        <w:bottom w:val="none" w:sz="0" w:space="0" w:color="auto"/>
        <w:right w:val="none" w:sz="0" w:space="0" w:color="auto"/>
      </w:divBdr>
    </w:div>
    <w:div w:id="1534153255">
      <w:bodyDiv w:val="1"/>
      <w:marLeft w:val="0"/>
      <w:marRight w:val="0"/>
      <w:marTop w:val="0"/>
      <w:marBottom w:val="0"/>
      <w:divBdr>
        <w:top w:val="none" w:sz="0" w:space="0" w:color="auto"/>
        <w:left w:val="none" w:sz="0" w:space="0" w:color="auto"/>
        <w:bottom w:val="none" w:sz="0" w:space="0" w:color="auto"/>
        <w:right w:val="none" w:sz="0" w:space="0" w:color="auto"/>
      </w:divBdr>
    </w:div>
    <w:div w:id="1534999678">
      <w:bodyDiv w:val="1"/>
      <w:marLeft w:val="0"/>
      <w:marRight w:val="0"/>
      <w:marTop w:val="0"/>
      <w:marBottom w:val="0"/>
      <w:divBdr>
        <w:top w:val="none" w:sz="0" w:space="0" w:color="auto"/>
        <w:left w:val="none" w:sz="0" w:space="0" w:color="auto"/>
        <w:bottom w:val="none" w:sz="0" w:space="0" w:color="auto"/>
        <w:right w:val="none" w:sz="0" w:space="0" w:color="auto"/>
      </w:divBdr>
    </w:div>
    <w:div w:id="1565019979">
      <w:bodyDiv w:val="1"/>
      <w:marLeft w:val="0"/>
      <w:marRight w:val="0"/>
      <w:marTop w:val="0"/>
      <w:marBottom w:val="0"/>
      <w:divBdr>
        <w:top w:val="none" w:sz="0" w:space="0" w:color="auto"/>
        <w:left w:val="none" w:sz="0" w:space="0" w:color="auto"/>
        <w:bottom w:val="none" w:sz="0" w:space="0" w:color="auto"/>
        <w:right w:val="none" w:sz="0" w:space="0" w:color="auto"/>
      </w:divBdr>
    </w:div>
    <w:div w:id="1589734891">
      <w:bodyDiv w:val="1"/>
      <w:marLeft w:val="0"/>
      <w:marRight w:val="0"/>
      <w:marTop w:val="0"/>
      <w:marBottom w:val="0"/>
      <w:divBdr>
        <w:top w:val="none" w:sz="0" w:space="0" w:color="auto"/>
        <w:left w:val="none" w:sz="0" w:space="0" w:color="auto"/>
        <w:bottom w:val="none" w:sz="0" w:space="0" w:color="auto"/>
        <w:right w:val="none" w:sz="0" w:space="0" w:color="auto"/>
      </w:divBdr>
    </w:div>
    <w:div w:id="1606034340">
      <w:bodyDiv w:val="1"/>
      <w:marLeft w:val="0"/>
      <w:marRight w:val="0"/>
      <w:marTop w:val="0"/>
      <w:marBottom w:val="0"/>
      <w:divBdr>
        <w:top w:val="none" w:sz="0" w:space="0" w:color="auto"/>
        <w:left w:val="none" w:sz="0" w:space="0" w:color="auto"/>
        <w:bottom w:val="none" w:sz="0" w:space="0" w:color="auto"/>
        <w:right w:val="none" w:sz="0" w:space="0" w:color="auto"/>
      </w:divBdr>
    </w:div>
    <w:div w:id="1606770589">
      <w:bodyDiv w:val="1"/>
      <w:marLeft w:val="0"/>
      <w:marRight w:val="0"/>
      <w:marTop w:val="0"/>
      <w:marBottom w:val="0"/>
      <w:divBdr>
        <w:top w:val="none" w:sz="0" w:space="0" w:color="auto"/>
        <w:left w:val="none" w:sz="0" w:space="0" w:color="auto"/>
        <w:bottom w:val="none" w:sz="0" w:space="0" w:color="auto"/>
        <w:right w:val="none" w:sz="0" w:space="0" w:color="auto"/>
      </w:divBdr>
    </w:div>
    <w:div w:id="1608661496">
      <w:bodyDiv w:val="1"/>
      <w:marLeft w:val="0"/>
      <w:marRight w:val="0"/>
      <w:marTop w:val="0"/>
      <w:marBottom w:val="0"/>
      <w:divBdr>
        <w:top w:val="none" w:sz="0" w:space="0" w:color="auto"/>
        <w:left w:val="none" w:sz="0" w:space="0" w:color="auto"/>
        <w:bottom w:val="none" w:sz="0" w:space="0" w:color="auto"/>
        <w:right w:val="none" w:sz="0" w:space="0" w:color="auto"/>
      </w:divBdr>
    </w:div>
    <w:div w:id="1632174523">
      <w:bodyDiv w:val="1"/>
      <w:marLeft w:val="0"/>
      <w:marRight w:val="0"/>
      <w:marTop w:val="0"/>
      <w:marBottom w:val="0"/>
      <w:divBdr>
        <w:top w:val="none" w:sz="0" w:space="0" w:color="auto"/>
        <w:left w:val="none" w:sz="0" w:space="0" w:color="auto"/>
        <w:bottom w:val="none" w:sz="0" w:space="0" w:color="auto"/>
        <w:right w:val="none" w:sz="0" w:space="0" w:color="auto"/>
      </w:divBdr>
    </w:div>
    <w:div w:id="1634287098">
      <w:bodyDiv w:val="1"/>
      <w:marLeft w:val="0"/>
      <w:marRight w:val="0"/>
      <w:marTop w:val="0"/>
      <w:marBottom w:val="0"/>
      <w:divBdr>
        <w:top w:val="none" w:sz="0" w:space="0" w:color="auto"/>
        <w:left w:val="none" w:sz="0" w:space="0" w:color="auto"/>
        <w:bottom w:val="none" w:sz="0" w:space="0" w:color="auto"/>
        <w:right w:val="none" w:sz="0" w:space="0" w:color="auto"/>
      </w:divBdr>
    </w:div>
    <w:div w:id="1643344175">
      <w:bodyDiv w:val="1"/>
      <w:marLeft w:val="0"/>
      <w:marRight w:val="0"/>
      <w:marTop w:val="0"/>
      <w:marBottom w:val="0"/>
      <w:divBdr>
        <w:top w:val="none" w:sz="0" w:space="0" w:color="auto"/>
        <w:left w:val="none" w:sz="0" w:space="0" w:color="auto"/>
        <w:bottom w:val="none" w:sz="0" w:space="0" w:color="auto"/>
        <w:right w:val="none" w:sz="0" w:space="0" w:color="auto"/>
      </w:divBdr>
    </w:div>
    <w:div w:id="1658148293">
      <w:bodyDiv w:val="1"/>
      <w:marLeft w:val="0"/>
      <w:marRight w:val="0"/>
      <w:marTop w:val="0"/>
      <w:marBottom w:val="0"/>
      <w:divBdr>
        <w:top w:val="none" w:sz="0" w:space="0" w:color="auto"/>
        <w:left w:val="none" w:sz="0" w:space="0" w:color="auto"/>
        <w:bottom w:val="none" w:sz="0" w:space="0" w:color="auto"/>
        <w:right w:val="none" w:sz="0" w:space="0" w:color="auto"/>
      </w:divBdr>
    </w:div>
    <w:div w:id="1664049427">
      <w:bodyDiv w:val="1"/>
      <w:marLeft w:val="0"/>
      <w:marRight w:val="0"/>
      <w:marTop w:val="0"/>
      <w:marBottom w:val="0"/>
      <w:divBdr>
        <w:top w:val="none" w:sz="0" w:space="0" w:color="auto"/>
        <w:left w:val="none" w:sz="0" w:space="0" w:color="auto"/>
        <w:bottom w:val="none" w:sz="0" w:space="0" w:color="auto"/>
        <w:right w:val="none" w:sz="0" w:space="0" w:color="auto"/>
      </w:divBdr>
    </w:div>
    <w:div w:id="1683043441">
      <w:bodyDiv w:val="1"/>
      <w:marLeft w:val="0"/>
      <w:marRight w:val="0"/>
      <w:marTop w:val="0"/>
      <w:marBottom w:val="0"/>
      <w:divBdr>
        <w:top w:val="none" w:sz="0" w:space="0" w:color="auto"/>
        <w:left w:val="none" w:sz="0" w:space="0" w:color="auto"/>
        <w:bottom w:val="none" w:sz="0" w:space="0" w:color="auto"/>
        <w:right w:val="none" w:sz="0" w:space="0" w:color="auto"/>
      </w:divBdr>
    </w:div>
    <w:div w:id="1686593633">
      <w:bodyDiv w:val="1"/>
      <w:marLeft w:val="0"/>
      <w:marRight w:val="0"/>
      <w:marTop w:val="0"/>
      <w:marBottom w:val="0"/>
      <w:divBdr>
        <w:top w:val="none" w:sz="0" w:space="0" w:color="auto"/>
        <w:left w:val="none" w:sz="0" w:space="0" w:color="auto"/>
        <w:bottom w:val="none" w:sz="0" w:space="0" w:color="auto"/>
        <w:right w:val="none" w:sz="0" w:space="0" w:color="auto"/>
      </w:divBdr>
    </w:div>
    <w:div w:id="1689021686">
      <w:bodyDiv w:val="1"/>
      <w:marLeft w:val="0"/>
      <w:marRight w:val="0"/>
      <w:marTop w:val="0"/>
      <w:marBottom w:val="0"/>
      <w:divBdr>
        <w:top w:val="none" w:sz="0" w:space="0" w:color="auto"/>
        <w:left w:val="none" w:sz="0" w:space="0" w:color="auto"/>
        <w:bottom w:val="none" w:sz="0" w:space="0" w:color="auto"/>
        <w:right w:val="none" w:sz="0" w:space="0" w:color="auto"/>
      </w:divBdr>
    </w:div>
    <w:div w:id="1704287270">
      <w:bodyDiv w:val="1"/>
      <w:marLeft w:val="0"/>
      <w:marRight w:val="0"/>
      <w:marTop w:val="0"/>
      <w:marBottom w:val="0"/>
      <w:divBdr>
        <w:top w:val="none" w:sz="0" w:space="0" w:color="auto"/>
        <w:left w:val="none" w:sz="0" w:space="0" w:color="auto"/>
        <w:bottom w:val="none" w:sz="0" w:space="0" w:color="auto"/>
        <w:right w:val="none" w:sz="0" w:space="0" w:color="auto"/>
      </w:divBdr>
    </w:div>
    <w:div w:id="1741706287">
      <w:bodyDiv w:val="1"/>
      <w:marLeft w:val="0"/>
      <w:marRight w:val="0"/>
      <w:marTop w:val="0"/>
      <w:marBottom w:val="0"/>
      <w:divBdr>
        <w:top w:val="none" w:sz="0" w:space="0" w:color="auto"/>
        <w:left w:val="none" w:sz="0" w:space="0" w:color="auto"/>
        <w:bottom w:val="none" w:sz="0" w:space="0" w:color="auto"/>
        <w:right w:val="none" w:sz="0" w:space="0" w:color="auto"/>
      </w:divBdr>
    </w:div>
    <w:div w:id="1745444668">
      <w:bodyDiv w:val="1"/>
      <w:marLeft w:val="0"/>
      <w:marRight w:val="0"/>
      <w:marTop w:val="0"/>
      <w:marBottom w:val="0"/>
      <w:divBdr>
        <w:top w:val="none" w:sz="0" w:space="0" w:color="auto"/>
        <w:left w:val="none" w:sz="0" w:space="0" w:color="auto"/>
        <w:bottom w:val="none" w:sz="0" w:space="0" w:color="auto"/>
        <w:right w:val="none" w:sz="0" w:space="0" w:color="auto"/>
      </w:divBdr>
    </w:div>
    <w:div w:id="1795364706">
      <w:bodyDiv w:val="1"/>
      <w:marLeft w:val="0"/>
      <w:marRight w:val="0"/>
      <w:marTop w:val="0"/>
      <w:marBottom w:val="0"/>
      <w:divBdr>
        <w:top w:val="none" w:sz="0" w:space="0" w:color="auto"/>
        <w:left w:val="none" w:sz="0" w:space="0" w:color="auto"/>
        <w:bottom w:val="none" w:sz="0" w:space="0" w:color="auto"/>
        <w:right w:val="none" w:sz="0" w:space="0" w:color="auto"/>
      </w:divBdr>
    </w:div>
    <w:div w:id="1795444898">
      <w:bodyDiv w:val="1"/>
      <w:marLeft w:val="0"/>
      <w:marRight w:val="0"/>
      <w:marTop w:val="0"/>
      <w:marBottom w:val="0"/>
      <w:divBdr>
        <w:top w:val="none" w:sz="0" w:space="0" w:color="auto"/>
        <w:left w:val="none" w:sz="0" w:space="0" w:color="auto"/>
        <w:bottom w:val="none" w:sz="0" w:space="0" w:color="auto"/>
        <w:right w:val="none" w:sz="0" w:space="0" w:color="auto"/>
      </w:divBdr>
    </w:div>
    <w:div w:id="1804811894">
      <w:bodyDiv w:val="1"/>
      <w:marLeft w:val="0"/>
      <w:marRight w:val="0"/>
      <w:marTop w:val="0"/>
      <w:marBottom w:val="0"/>
      <w:divBdr>
        <w:top w:val="none" w:sz="0" w:space="0" w:color="auto"/>
        <w:left w:val="none" w:sz="0" w:space="0" w:color="auto"/>
        <w:bottom w:val="none" w:sz="0" w:space="0" w:color="auto"/>
        <w:right w:val="none" w:sz="0" w:space="0" w:color="auto"/>
      </w:divBdr>
    </w:div>
    <w:div w:id="1809198989">
      <w:bodyDiv w:val="1"/>
      <w:marLeft w:val="0"/>
      <w:marRight w:val="0"/>
      <w:marTop w:val="0"/>
      <w:marBottom w:val="0"/>
      <w:divBdr>
        <w:top w:val="none" w:sz="0" w:space="0" w:color="auto"/>
        <w:left w:val="none" w:sz="0" w:space="0" w:color="auto"/>
        <w:bottom w:val="none" w:sz="0" w:space="0" w:color="auto"/>
        <w:right w:val="none" w:sz="0" w:space="0" w:color="auto"/>
      </w:divBdr>
    </w:div>
    <w:div w:id="1811631100">
      <w:bodyDiv w:val="1"/>
      <w:marLeft w:val="0"/>
      <w:marRight w:val="0"/>
      <w:marTop w:val="0"/>
      <w:marBottom w:val="0"/>
      <w:divBdr>
        <w:top w:val="none" w:sz="0" w:space="0" w:color="auto"/>
        <w:left w:val="none" w:sz="0" w:space="0" w:color="auto"/>
        <w:bottom w:val="none" w:sz="0" w:space="0" w:color="auto"/>
        <w:right w:val="none" w:sz="0" w:space="0" w:color="auto"/>
      </w:divBdr>
    </w:div>
    <w:div w:id="1832597202">
      <w:bodyDiv w:val="1"/>
      <w:marLeft w:val="0"/>
      <w:marRight w:val="0"/>
      <w:marTop w:val="0"/>
      <w:marBottom w:val="0"/>
      <w:divBdr>
        <w:top w:val="none" w:sz="0" w:space="0" w:color="auto"/>
        <w:left w:val="none" w:sz="0" w:space="0" w:color="auto"/>
        <w:bottom w:val="none" w:sz="0" w:space="0" w:color="auto"/>
        <w:right w:val="none" w:sz="0" w:space="0" w:color="auto"/>
      </w:divBdr>
    </w:div>
    <w:div w:id="1840849137">
      <w:bodyDiv w:val="1"/>
      <w:marLeft w:val="0"/>
      <w:marRight w:val="0"/>
      <w:marTop w:val="0"/>
      <w:marBottom w:val="0"/>
      <w:divBdr>
        <w:top w:val="none" w:sz="0" w:space="0" w:color="auto"/>
        <w:left w:val="none" w:sz="0" w:space="0" w:color="auto"/>
        <w:bottom w:val="none" w:sz="0" w:space="0" w:color="auto"/>
        <w:right w:val="none" w:sz="0" w:space="0" w:color="auto"/>
      </w:divBdr>
    </w:div>
    <w:div w:id="1855486670">
      <w:bodyDiv w:val="1"/>
      <w:marLeft w:val="0"/>
      <w:marRight w:val="0"/>
      <w:marTop w:val="0"/>
      <w:marBottom w:val="0"/>
      <w:divBdr>
        <w:top w:val="none" w:sz="0" w:space="0" w:color="auto"/>
        <w:left w:val="none" w:sz="0" w:space="0" w:color="auto"/>
        <w:bottom w:val="none" w:sz="0" w:space="0" w:color="auto"/>
        <w:right w:val="none" w:sz="0" w:space="0" w:color="auto"/>
      </w:divBdr>
    </w:div>
    <w:div w:id="1867979329">
      <w:bodyDiv w:val="1"/>
      <w:marLeft w:val="0"/>
      <w:marRight w:val="0"/>
      <w:marTop w:val="0"/>
      <w:marBottom w:val="0"/>
      <w:divBdr>
        <w:top w:val="none" w:sz="0" w:space="0" w:color="auto"/>
        <w:left w:val="none" w:sz="0" w:space="0" w:color="auto"/>
        <w:bottom w:val="none" w:sz="0" w:space="0" w:color="auto"/>
        <w:right w:val="none" w:sz="0" w:space="0" w:color="auto"/>
      </w:divBdr>
    </w:div>
    <w:div w:id="1883245970">
      <w:bodyDiv w:val="1"/>
      <w:marLeft w:val="0"/>
      <w:marRight w:val="0"/>
      <w:marTop w:val="0"/>
      <w:marBottom w:val="0"/>
      <w:divBdr>
        <w:top w:val="none" w:sz="0" w:space="0" w:color="auto"/>
        <w:left w:val="none" w:sz="0" w:space="0" w:color="auto"/>
        <w:bottom w:val="none" w:sz="0" w:space="0" w:color="auto"/>
        <w:right w:val="none" w:sz="0" w:space="0" w:color="auto"/>
      </w:divBdr>
    </w:div>
    <w:div w:id="1884782425">
      <w:bodyDiv w:val="1"/>
      <w:marLeft w:val="0"/>
      <w:marRight w:val="0"/>
      <w:marTop w:val="0"/>
      <w:marBottom w:val="0"/>
      <w:divBdr>
        <w:top w:val="none" w:sz="0" w:space="0" w:color="auto"/>
        <w:left w:val="none" w:sz="0" w:space="0" w:color="auto"/>
        <w:bottom w:val="none" w:sz="0" w:space="0" w:color="auto"/>
        <w:right w:val="none" w:sz="0" w:space="0" w:color="auto"/>
      </w:divBdr>
    </w:div>
    <w:div w:id="1886018256">
      <w:bodyDiv w:val="1"/>
      <w:marLeft w:val="0"/>
      <w:marRight w:val="0"/>
      <w:marTop w:val="0"/>
      <w:marBottom w:val="0"/>
      <w:divBdr>
        <w:top w:val="none" w:sz="0" w:space="0" w:color="auto"/>
        <w:left w:val="none" w:sz="0" w:space="0" w:color="auto"/>
        <w:bottom w:val="none" w:sz="0" w:space="0" w:color="auto"/>
        <w:right w:val="none" w:sz="0" w:space="0" w:color="auto"/>
      </w:divBdr>
    </w:div>
    <w:div w:id="1908497452">
      <w:bodyDiv w:val="1"/>
      <w:marLeft w:val="0"/>
      <w:marRight w:val="0"/>
      <w:marTop w:val="0"/>
      <w:marBottom w:val="0"/>
      <w:divBdr>
        <w:top w:val="none" w:sz="0" w:space="0" w:color="auto"/>
        <w:left w:val="none" w:sz="0" w:space="0" w:color="auto"/>
        <w:bottom w:val="none" w:sz="0" w:space="0" w:color="auto"/>
        <w:right w:val="none" w:sz="0" w:space="0" w:color="auto"/>
      </w:divBdr>
    </w:div>
    <w:div w:id="1911495506">
      <w:bodyDiv w:val="1"/>
      <w:marLeft w:val="0"/>
      <w:marRight w:val="0"/>
      <w:marTop w:val="0"/>
      <w:marBottom w:val="0"/>
      <w:divBdr>
        <w:top w:val="none" w:sz="0" w:space="0" w:color="auto"/>
        <w:left w:val="none" w:sz="0" w:space="0" w:color="auto"/>
        <w:bottom w:val="none" w:sz="0" w:space="0" w:color="auto"/>
        <w:right w:val="none" w:sz="0" w:space="0" w:color="auto"/>
      </w:divBdr>
    </w:div>
    <w:div w:id="1918250167">
      <w:bodyDiv w:val="1"/>
      <w:marLeft w:val="0"/>
      <w:marRight w:val="0"/>
      <w:marTop w:val="0"/>
      <w:marBottom w:val="0"/>
      <w:divBdr>
        <w:top w:val="none" w:sz="0" w:space="0" w:color="auto"/>
        <w:left w:val="none" w:sz="0" w:space="0" w:color="auto"/>
        <w:bottom w:val="none" w:sz="0" w:space="0" w:color="auto"/>
        <w:right w:val="none" w:sz="0" w:space="0" w:color="auto"/>
      </w:divBdr>
    </w:div>
    <w:div w:id="1931113197">
      <w:bodyDiv w:val="1"/>
      <w:marLeft w:val="0"/>
      <w:marRight w:val="0"/>
      <w:marTop w:val="0"/>
      <w:marBottom w:val="0"/>
      <w:divBdr>
        <w:top w:val="none" w:sz="0" w:space="0" w:color="auto"/>
        <w:left w:val="none" w:sz="0" w:space="0" w:color="auto"/>
        <w:bottom w:val="none" w:sz="0" w:space="0" w:color="auto"/>
        <w:right w:val="none" w:sz="0" w:space="0" w:color="auto"/>
      </w:divBdr>
    </w:div>
    <w:div w:id="1968318417">
      <w:bodyDiv w:val="1"/>
      <w:marLeft w:val="0"/>
      <w:marRight w:val="0"/>
      <w:marTop w:val="0"/>
      <w:marBottom w:val="0"/>
      <w:divBdr>
        <w:top w:val="none" w:sz="0" w:space="0" w:color="auto"/>
        <w:left w:val="none" w:sz="0" w:space="0" w:color="auto"/>
        <w:bottom w:val="none" w:sz="0" w:space="0" w:color="auto"/>
        <w:right w:val="none" w:sz="0" w:space="0" w:color="auto"/>
      </w:divBdr>
    </w:div>
    <w:div w:id="1968925466">
      <w:bodyDiv w:val="1"/>
      <w:marLeft w:val="0"/>
      <w:marRight w:val="0"/>
      <w:marTop w:val="0"/>
      <w:marBottom w:val="0"/>
      <w:divBdr>
        <w:top w:val="none" w:sz="0" w:space="0" w:color="auto"/>
        <w:left w:val="none" w:sz="0" w:space="0" w:color="auto"/>
        <w:bottom w:val="none" w:sz="0" w:space="0" w:color="auto"/>
        <w:right w:val="none" w:sz="0" w:space="0" w:color="auto"/>
      </w:divBdr>
    </w:div>
    <w:div w:id="2004700655">
      <w:bodyDiv w:val="1"/>
      <w:marLeft w:val="0"/>
      <w:marRight w:val="0"/>
      <w:marTop w:val="0"/>
      <w:marBottom w:val="0"/>
      <w:divBdr>
        <w:top w:val="none" w:sz="0" w:space="0" w:color="auto"/>
        <w:left w:val="none" w:sz="0" w:space="0" w:color="auto"/>
        <w:bottom w:val="none" w:sz="0" w:space="0" w:color="auto"/>
        <w:right w:val="none" w:sz="0" w:space="0" w:color="auto"/>
      </w:divBdr>
    </w:div>
    <w:div w:id="2027369536">
      <w:bodyDiv w:val="1"/>
      <w:marLeft w:val="0"/>
      <w:marRight w:val="0"/>
      <w:marTop w:val="0"/>
      <w:marBottom w:val="0"/>
      <w:divBdr>
        <w:top w:val="none" w:sz="0" w:space="0" w:color="auto"/>
        <w:left w:val="none" w:sz="0" w:space="0" w:color="auto"/>
        <w:bottom w:val="none" w:sz="0" w:space="0" w:color="auto"/>
        <w:right w:val="none" w:sz="0" w:space="0" w:color="auto"/>
      </w:divBdr>
    </w:div>
    <w:div w:id="2042393049">
      <w:bodyDiv w:val="1"/>
      <w:marLeft w:val="0"/>
      <w:marRight w:val="0"/>
      <w:marTop w:val="0"/>
      <w:marBottom w:val="0"/>
      <w:divBdr>
        <w:top w:val="none" w:sz="0" w:space="0" w:color="auto"/>
        <w:left w:val="none" w:sz="0" w:space="0" w:color="auto"/>
        <w:bottom w:val="none" w:sz="0" w:space="0" w:color="auto"/>
        <w:right w:val="none" w:sz="0" w:space="0" w:color="auto"/>
      </w:divBdr>
    </w:div>
    <w:div w:id="2046903204">
      <w:bodyDiv w:val="1"/>
      <w:marLeft w:val="0"/>
      <w:marRight w:val="0"/>
      <w:marTop w:val="0"/>
      <w:marBottom w:val="0"/>
      <w:divBdr>
        <w:top w:val="none" w:sz="0" w:space="0" w:color="auto"/>
        <w:left w:val="none" w:sz="0" w:space="0" w:color="auto"/>
        <w:bottom w:val="none" w:sz="0" w:space="0" w:color="auto"/>
        <w:right w:val="none" w:sz="0" w:space="0" w:color="auto"/>
      </w:divBdr>
    </w:div>
    <w:div w:id="2079786418">
      <w:bodyDiv w:val="1"/>
      <w:marLeft w:val="0"/>
      <w:marRight w:val="0"/>
      <w:marTop w:val="0"/>
      <w:marBottom w:val="0"/>
      <w:divBdr>
        <w:top w:val="none" w:sz="0" w:space="0" w:color="auto"/>
        <w:left w:val="none" w:sz="0" w:space="0" w:color="auto"/>
        <w:bottom w:val="none" w:sz="0" w:space="0" w:color="auto"/>
        <w:right w:val="none" w:sz="0" w:space="0" w:color="auto"/>
      </w:divBdr>
    </w:div>
    <w:div w:id="2081294230">
      <w:bodyDiv w:val="1"/>
      <w:marLeft w:val="0"/>
      <w:marRight w:val="0"/>
      <w:marTop w:val="0"/>
      <w:marBottom w:val="0"/>
      <w:divBdr>
        <w:top w:val="none" w:sz="0" w:space="0" w:color="auto"/>
        <w:left w:val="none" w:sz="0" w:space="0" w:color="auto"/>
        <w:bottom w:val="none" w:sz="0" w:space="0" w:color="auto"/>
        <w:right w:val="none" w:sz="0" w:space="0" w:color="auto"/>
      </w:divBdr>
    </w:div>
    <w:div w:id="2096856661">
      <w:bodyDiv w:val="1"/>
      <w:marLeft w:val="0"/>
      <w:marRight w:val="0"/>
      <w:marTop w:val="0"/>
      <w:marBottom w:val="0"/>
      <w:divBdr>
        <w:top w:val="none" w:sz="0" w:space="0" w:color="auto"/>
        <w:left w:val="none" w:sz="0" w:space="0" w:color="auto"/>
        <w:bottom w:val="none" w:sz="0" w:space="0" w:color="auto"/>
        <w:right w:val="none" w:sz="0" w:space="0" w:color="auto"/>
      </w:divBdr>
    </w:div>
    <w:div w:id="2106654744">
      <w:bodyDiv w:val="1"/>
      <w:marLeft w:val="0"/>
      <w:marRight w:val="0"/>
      <w:marTop w:val="0"/>
      <w:marBottom w:val="0"/>
      <w:divBdr>
        <w:top w:val="none" w:sz="0" w:space="0" w:color="auto"/>
        <w:left w:val="none" w:sz="0" w:space="0" w:color="auto"/>
        <w:bottom w:val="none" w:sz="0" w:space="0" w:color="auto"/>
        <w:right w:val="none" w:sz="0" w:space="0" w:color="auto"/>
      </w:divBdr>
    </w:div>
    <w:div w:id="2115199245">
      <w:bodyDiv w:val="1"/>
      <w:marLeft w:val="0"/>
      <w:marRight w:val="0"/>
      <w:marTop w:val="0"/>
      <w:marBottom w:val="0"/>
      <w:divBdr>
        <w:top w:val="none" w:sz="0" w:space="0" w:color="auto"/>
        <w:left w:val="none" w:sz="0" w:space="0" w:color="auto"/>
        <w:bottom w:val="none" w:sz="0" w:space="0" w:color="auto"/>
        <w:right w:val="none" w:sz="0" w:space="0" w:color="auto"/>
      </w:divBdr>
    </w:div>
    <w:div w:id="2121100609">
      <w:bodyDiv w:val="1"/>
      <w:marLeft w:val="0"/>
      <w:marRight w:val="0"/>
      <w:marTop w:val="0"/>
      <w:marBottom w:val="0"/>
      <w:divBdr>
        <w:top w:val="none" w:sz="0" w:space="0" w:color="auto"/>
        <w:left w:val="none" w:sz="0" w:space="0" w:color="auto"/>
        <w:bottom w:val="none" w:sz="0" w:space="0" w:color="auto"/>
        <w:right w:val="none" w:sz="0" w:space="0" w:color="auto"/>
      </w:divBdr>
    </w:div>
    <w:div w:id="2128348484">
      <w:bodyDiv w:val="1"/>
      <w:marLeft w:val="0"/>
      <w:marRight w:val="0"/>
      <w:marTop w:val="0"/>
      <w:marBottom w:val="0"/>
      <w:divBdr>
        <w:top w:val="none" w:sz="0" w:space="0" w:color="auto"/>
        <w:left w:val="none" w:sz="0" w:space="0" w:color="auto"/>
        <w:bottom w:val="none" w:sz="0" w:space="0" w:color="auto"/>
        <w:right w:val="none" w:sz="0" w:space="0" w:color="auto"/>
      </w:divBdr>
    </w:div>
    <w:div w:id="21383295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chart" Target="charts/chart5.xml"/><Relationship Id="rId42" Type="http://schemas.openxmlformats.org/officeDocument/2006/relationships/chart" Target="charts/chart23.xml"/><Relationship Id="rId47" Type="http://schemas.openxmlformats.org/officeDocument/2006/relationships/chart" Target="charts/chart27.xml"/><Relationship Id="rId63" Type="http://schemas.openxmlformats.org/officeDocument/2006/relationships/chart" Target="charts/chart40.xml"/><Relationship Id="rId68" Type="http://schemas.openxmlformats.org/officeDocument/2006/relationships/chart" Target="charts/chart45.xml"/><Relationship Id="rId84" Type="http://schemas.openxmlformats.org/officeDocument/2006/relationships/image" Target="media/image21.png"/><Relationship Id="rId89" Type="http://schemas.openxmlformats.org/officeDocument/2006/relationships/diagramLayout" Target="diagrams/layout1.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chart" Target="charts/chart14.xml"/><Relationship Id="rId37" Type="http://schemas.openxmlformats.org/officeDocument/2006/relationships/chart" Target="charts/chart18.xml"/><Relationship Id="rId53" Type="http://schemas.openxmlformats.org/officeDocument/2006/relationships/image" Target="media/image13.png"/><Relationship Id="rId58" Type="http://schemas.openxmlformats.org/officeDocument/2006/relationships/chart" Target="charts/chart36.xml"/><Relationship Id="rId74" Type="http://schemas.openxmlformats.org/officeDocument/2006/relationships/image" Target="media/image15.png"/><Relationship Id="rId79" Type="http://schemas.openxmlformats.org/officeDocument/2006/relationships/chart" Target="charts/chart53.xml"/><Relationship Id="rId5" Type="http://schemas.openxmlformats.org/officeDocument/2006/relationships/webSettings" Target="webSettings.xml"/><Relationship Id="rId90" Type="http://schemas.openxmlformats.org/officeDocument/2006/relationships/diagramQuickStyle" Target="diagrams/quickStyle1.xml"/><Relationship Id="rId95" Type="http://schemas.openxmlformats.org/officeDocument/2006/relationships/theme" Target="theme/theme1.xml"/><Relationship Id="rId22" Type="http://schemas.openxmlformats.org/officeDocument/2006/relationships/chart" Target="charts/chart6.xml"/><Relationship Id="rId27" Type="http://schemas.openxmlformats.org/officeDocument/2006/relationships/chart" Target="charts/chart9.xml"/><Relationship Id="rId43" Type="http://schemas.openxmlformats.org/officeDocument/2006/relationships/chart" Target="charts/chart24.xml"/><Relationship Id="rId48" Type="http://schemas.openxmlformats.org/officeDocument/2006/relationships/chart" Target="charts/chart28.xml"/><Relationship Id="rId64" Type="http://schemas.openxmlformats.org/officeDocument/2006/relationships/chart" Target="charts/chart41.xml"/><Relationship Id="rId69" Type="http://schemas.openxmlformats.org/officeDocument/2006/relationships/chart" Target="charts/chart46.xml"/><Relationship Id="rId8" Type="http://schemas.openxmlformats.org/officeDocument/2006/relationships/image" Target="media/image1.jpeg"/><Relationship Id="rId51" Type="http://schemas.openxmlformats.org/officeDocument/2006/relationships/chart" Target="charts/chart30.xml"/><Relationship Id="rId72" Type="http://schemas.openxmlformats.org/officeDocument/2006/relationships/chart" Target="charts/chart49.xml"/><Relationship Id="rId80" Type="http://schemas.openxmlformats.org/officeDocument/2006/relationships/chart" Target="charts/chart54.xml"/><Relationship Id="rId85" Type="http://schemas.openxmlformats.org/officeDocument/2006/relationships/image" Target="media/image22.png"/><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chart" Target="charts/chart1.xml"/><Relationship Id="rId25" Type="http://schemas.openxmlformats.org/officeDocument/2006/relationships/image" Target="media/image9.jpeg"/><Relationship Id="rId33" Type="http://schemas.openxmlformats.org/officeDocument/2006/relationships/chart" Target="charts/chart15.xml"/><Relationship Id="rId38" Type="http://schemas.openxmlformats.org/officeDocument/2006/relationships/chart" Target="charts/chart19.xml"/><Relationship Id="rId46" Type="http://schemas.openxmlformats.org/officeDocument/2006/relationships/chart" Target="charts/chart26.xml"/><Relationship Id="rId59" Type="http://schemas.openxmlformats.org/officeDocument/2006/relationships/chart" Target="charts/chart37.xml"/><Relationship Id="rId67" Type="http://schemas.openxmlformats.org/officeDocument/2006/relationships/chart" Target="charts/chart44.xml"/><Relationship Id="rId20" Type="http://schemas.openxmlformats.org/officeDocument/2006/relationships/chart" Target="charts/chart4.xml"/><Relationship Id="rId41" Type="http://schemas.openxmlformats.org/officeDocument/2006/relationships/chart" Target="charts/chart22.xml"/><Relationship Id="rId54" Type="http://schemas.openxmlformats.org/officeDocument/2006/relationships/chart" Target="charts/chart32.xml"/><Relationship Id="rId62" Type="http://schemas.openxmlformats.org/officeDocument/2006/relationships/chart" Target="charts/chart39.xml"/><Relationship Id="rId70" Type="http://schemas.openxmlformats.org/officeDocument/2006/relationships/chart" Target="charts/chart47.xml"/><Relationship Id="rId75" Type="http://schemas.openxmlformats.org/officeDocument/2006/relationships/chart" Target="charts/chart51.xml"/><Relationship Id="rId83" Type="http://schemas.openxmlformats.org/officeDocument/2006/relationships/image" Target="media/image20.png"/><Relationship Id="rId88" Type="http://schemas.openxmlformats.org/officeDocument/2006/relationships/diagramData" Target="diagrams/data1.xml"/><Relationship Id="rId91" Type="http://schemas.openxmlformats.org/officeDocument/2006/relationships/diagramColors" Target="diagrams/colors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svg"/><Relationship Id="rId23" Type="http://schemas.openxmlformats.org/officeDocument/2006/relationships/chart" Target="charts/chart7.xml"/><Relationship Id="rId28" Type="http://schemas.openxmlformats.org/officeDocument/2006/relationships/chart" Target="charts/chart10.xml"/><Relationship Id="rId36" Type="http://schemas.openxmlformats.org/officeDocument/2006/relationships/image" Target="media/image11.png"/><Relationship Id="rId49" Type="http://schemas.openxmlformats.org/officeDocument/2006/relationships/chart" Target="charts/chart29.xml"/><Relationship Id="rId57" Type="http://schemas.openxmlformats.org/officeDocument/2006/relationships/chart" Target="charts/chart35.xml"/><Relationship Id="rId10" Type="http://schemas.openxmlformats.org/officeDocument/2006/relationships/image" Target="media/image3.png"/><Relationship Id="rId31" Type="http://schemas.openxmlformats.org/officeDocument/2006/relationships/chart" Target="charts/chart13.xml"/><Relationship Id="rId44" Type="http://schemas.openxmlformats.org/officeDocument/2006/relationships/image" Target="media/image12.png"/><Relationship Id="rId52" Type="http://schemas.openxmlformats.org/officeDocument/2006/relationships/chart" Target="charts/chart31.xml"/><Relationship Id="rId60" Type="http://schemas.openxmlformats.org/officeDocument/2006/relationships/chart" Target="charts/chart38.xml"/><Relationship Id="rId65" Type="http://schemas.openxmlformats.org/officeDocument/2006/relationships/chart" Target="charts/chart42.xml"/><Relationship Id="rId73" Type="http://schemas.openxmlformats.org/officeDocument/2006/relationships/chart" Target="charts/chart50.xml"/><Relationship Id="rId78" Type="http://schemas.openxmlformats.org/officeDocument/2006/relationships/image" Target="media/image17.jpeg"/><Relationship Id="rId81" Type="http://schemas.openxmlformats.org/officeDocument/2006/relationships/image" Target="media/image18.png"/><Relationship Id="rId86" Type="http://schemas.openxmlformats.org/officeDocument/2006/relationships/image" Target="media/image23.png"/><Relationship Id="rId94" Type="http://schemas.microsoft.com/office/2011/relationships/people" Target="peop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1.xml"/><Relationship Id="rId18" Type="http://schemas.openxmlformats.org/officeDocument/2006/relationships/chart" Target="charts/chart2.xml"/><Relationship Id="rId39" Type="http://schemas.openxmlformats.org/officeDocument/2006/relationships/chart" Target="charts/chart20.xml"/><Relationship Id="rId34" Type="http://schemas.openxmlformats.org/officeDocument/2006/relationships/chart" Target="charts/chart16.xml"/><Relationship Id="rId50" Type="http://schemas.openxmlformats.org/officeDocument/2006/relationships/chart" Target="charts/chart290.xml"/><Relationship Id="rId55" Type="http://schemas.openxmlformats.org/officeDocument/2006/relationships/chart" Target="charts/chart33.xml"/><Relationship Id="rId76" Type="http://schemas.openxmlformats.org/officeDocument/2006/relationships/chart" Target="charts/chart52.xml"/><Relationship Id="rId7" Type="http://schemas.openxmlformats.org/officeDocument/2006/relationships/endnotes" Target="endnotes.xml"/><Relationship Id="rId71" Type="http://schemas.openxmlformats.org/officeDocument/2006/relationships/chart" Target="charts/chart48.xml"/><Relationship Id="rId92" Type="http://schemas.microsoft.com/office/2007/relationships/diagramDrawing" Target="diagrams/drawing1.xml"/><Relationship Id="rId2" Type="http://schemas.openxmlformats.org/officeDocument/2006/relationships/numbering" Target="numbering.xml"/><Relationship Id="rId29" Type="http://schemas.openxmlformats.org/officeDocument/2006/relationships/chart" Target="charts/chart11.xml"/><Relationship Id="rId24" Type="http://schemas.openxmlformats.org/officeDocument/2006/relationships/chart" Target="charts/chart8.xml"/><Relationship Id="rId40" Type="http://schemas.openxmlformats.org/officeDocument/2006/relationships/chart" Target="charts/chart21.xml"/><Relationship Id="rId45" Type="http://schemas.openxmlformats.org/officeDocument/2006/relationships/chart" Target="charts/chart25.xml"/><Relationship Id="rId66" Type="http://schemas.openxmlformats.org/officeDocument/2006/relationships/chart" Target="charts/chart43.xml"/><Relationship Id="rId87" Type="http://schemas.openxmlformats.org/officeDocument/2006/relationships/image" Target="media/image24.png"/><Relationship Id="rId61" Type="http://schemas.openxmlformats.org/officeDocument/2006/relationships/image" Target="media/image14.png"/><Relationship Id="rId82" Type="http://schemas.openxmlformats.org/officeDocument/2006/relationships/image" Target="media/image19.png"/><Relationship Id="rId19" Type="http://schemas.openxmlformats.org/officeDocument/2006/relationships/chart" Target="charts/chart3.xml"/><Relationship Id="rId14" Type="http://schemas.openxmlformats.org/officeDocument/2006/relationships/image" Target="media/image7.png"/><Relationship Id="rId30" Type="http://schemas.openxmlformats.org/officeDocument/2006/relationships/chart" Target="charts/chart12.xml"/><Relationship Id="rId35" Type="http://schemas.openxmlformats.org/officeDocument/2006/relationships/chart" Target="charts/chart17.xml"/><Relationship Id="rId56" Type="http://schemas.openxmlformats.org/officeDocument/2006/relationships/chart" Target="charts/chart34.xml"/><Relationship Id="rId77" Type="http://schemas.openxmlformats.org/officeDocument/2006/relationships/image" Target="media/image16.jpeg"/></Relationships>
</file>

<file path=word/_rels/header1.xml.rels><?xml version="1.0" encoding="UTF-8" standalone="yes"?>
<Relationships xmlns="http://schemas.openxmlformats.org/package/2006/relationships"><Relationship Id="rId2" Type="http://schemas.openxmlformats.org/officeDocument/2006/relationships/image" Target="media/image6.png"/><Relationship Id="rId1" Type="http://schemas.openxmlformats.org/officeDocument/2006/relationships/image" Target="media/image5.jpe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chartUserShapes" Target="../drawings/drawing1.xml"/></Relationships>
</file>

<file path=word/charts/_rels/chart10.xml.rels><?xml version="1.0" encoding="UTF-8" standalone="yes"?>
<Relationships xmlns="http://schemas.openxmlformats.org/package/2006/relationships"><Relationship Id="rId3" Type="http://schemas.openxmlformats.org/officeDocument/2006/relationships/package" Target="../embeddings/Microsoft_Excel_Worksheet9.xlsx"/><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package" Target="../embeddings/Microsoft_Excel_Worksheet10.xlsx"/><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package" Target="../embeddings/Microsoft_Excel_Worksheet11.xlsx"/><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package" Target="../embeddings/Microsoft_Excel_Worksheet12.xlsx"/><Relationship Id="rId2" Type="http://schemas.microsoft.com/office/2011/relationships/chartColorStyle" Target="colors13.xml"/><Relationship Id="rId1" Type="http://schemas.microsoft.com/office/2011/relationships/chartStyle" Target="style13.xml"/><Relationship Id="rId4" Type="http://schemas.openxmlformats.org/officeDocument/2006/relationships/chartUserShapes" Target="../drawings/drawing3.xml"/></Relationships>
</file>

<file path=word/charts/_rels/chart14.xml.rels><?xml version="1.0" encoding="UTF-8" standalone="yes"?>
<Relationships xmlns="http://schemas.openxmlformats.org/package/2006/relationships"><Relationship Id="rId3" Type="http://schemas.openxmlformats.org/officeDocument/2006/relationships/package" Target="../embeddings/Microsoft_Excel_Worksheet13.xlsx"/><Relationship Id="rId2" Type="http://schemas.microsoft.com/office/2011/relationships/chartColorStyle" Target="colors14.xml"/><Relationship Id="rId1" Type="http://schemas.microsoft.com/office/2011/relationships/chartStyle" Target="style14.xml"/></Relationships>
</file>

<file path=word/charts/_rels/chart15.xml.rels><?xml version="1.0" encoding="UTF-8" standalone="yes"?>
<Relationships xmlns="http://schemas.openxmlformats.org/package/2006/relationships"><Relationship Id="rId3" Type="http://schemas.openxmlformats.org/officeDocument/2006/relationships/package" Target="../embeddings/Microsoft_Excel_Worksheet14.xlsx"/><Relationship Id="rId2" Type="http://schemas.microsoft.com/office/2011/relationships/chartColorStyle" Target="colors15.xml"/><Relationship Id="rId1" Type="http://schemas.microsoft.com/office/2011/relationships/chartStyle" Target="style15.xml"/></Relationships>
</file>

<file path=word/charts/_rels/chart16.xml.rels><?xml version="1.0" encoding="UTF-8" standalone="yes"?>
<Relationships xmlns="http://schemas.openxmlformats.org/package/2006/relationships"><Relationship Id="rId3" Type="http://schemas.openxmlformats.org/officeDocument/2006/relationships/package" Target="../embeddings/Microsoft_Excel_Worksheet15.xlsx"/><Relationship Id="rId2" Type="http://schemas.microsoft.com/office/2011/relationships/chartColorStyle" Target="colors16.xml"/><Relationship Id="rId1" Type="http://schemas.microsoft.com/office/2011/relationships/chartStyle" Target="style16.xml"/></Relationships>
</file>

<file path=word/charts/_rels/chart17.xml.rels><?xml version="1.0" encoding="UTF-8" standalone="yes"?>
<Relationships xmlns="http://schemas.openxmlformats.org/package/2006/relationships"><Relationship Id="rId3" Type="http://schemas.openxmlformats.org/officeDocument/2006/relationships/package" Target="../embeddings/Microsoft_Excel_Worksheet16.xlsx"/><Relationship Id="rId2" Type="http://schemas.microsoft.com/office/2011/relationships/chartColorStyle" Target="colors17.xml"/><Relationship Id="rId1" Type="http://schemas.microsoft.com/office/2011/relationships/chartStyle" Target="style17.xml"/></Relationships>
</file>

<file path=word/charts/_rels/chart18.xml.rels><?xml version="1.0" encoding="UTF-8" standalone="yes"?>
<Relationships xmlns="http://schemas.openxmlformats.org/package/2006/relationships"><Relationship Id="rId3" Type="http://schemas.openxmlformats.org/officeDocument/2006/relationships/package" Target="../embeddings/Microsoft_Excel_Worksheet17.xlsx"/><Relationship Id="rId2" Type="http://schemas.microsoft.com/office/2011/relationships/chartColorStyle" Target="colors18.xml"/><Relationship Id="rId1" Type="http://schemas.microsoft.com/office/2011/relationships/chartStyle" Target="style18.xml"/></Relationships>
</file>

<file path=word/charts/_rels/chart19.xml.rels><?xml version="1.0" encoding="UTF-8" standalone="yes"?>
<Relationships xmlns="http://schemas.openxmlformats.org/package/2006/relationships"><Relationship Id="rId3" Type="http://schemas.openxmlformats.org/officeDocument/2006/relationships/package" Target="../embeddings/Microsoft_Excel_Worksheet18.xlsx"/><Relationship Id="rId2" Type="http://schemas.microsoft.com/office/2011/relationships/chartColorStyle" Target="colors19.xml"/><Relationship Id="rId1" Type="http://schemas.microsoft.com/office/2011/relationships/chartStyle" Target="style19.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_rels/chart20.xml.rels><?xml version="1.0" encoding="UTF-8" standalone="yes"?>
<Relationships xmlns="http://schemas.openxmlformats.org/package/2006/relationships"><Relationship Id="rId3" Type="http://schemas.openxmlformats.org/officeDocument/2006/relationships/package" Target="../embeddings/Microsoft_Excel_Worksheet19.xlsx"/><Relationship Id="rId2" Type="http://schemas.microsoft.com/office/2011/relationships/chartColorStyle" Target="colors20.xml"/><Relationship Id="rId1" Type="http://schemas.microsoft.com/office/2011/relationships/chartStyle" Target="style20.xml"/></Relationships>
</file>

<file path=word/charts/_rels/chart21.xml.rels><?xml version="1.0" encoding="UTF-8" standalone="yes"?>
<Relationships xmlns="http://schemas.openxmlformats.org/package/2006/relationships"><Relationship Id="rId3" Type="http://schemas.openxmlformats.org/officeDocument/2006/relationships/package" Target="../embeddings/Microsoft_Excel_Worksheet20.xlsx"/><Relationship Id="rId2" Type="http://schemas.microsoft.com/office/2011/relationships/chartColorStyle" Target="colors21.xml"/><Relationship Id="rId1" Type="http://schemas.microsoft.com/office/2011/relationships/chartStyle" Target="style21.xml"/></Relationships>
</file>

<file path=word/charts/_rels/chart22.xml.rels><?xml version="1.0" encoding="UTF-8" standalone="yes"?>
<Relationships xmlns="http://schemas.openxmlformats.org/package/2006/relationships"><Relationship Id="rId3" Type="http://schemas.openxmlformats.org/officeDocument/2006/relationships/package" Target="../embeddings/Microsoft_Excel_Worksheet21.xlsx"/><Relationship Id="rId2" Type="http://schemas.microsoft.com/office/2011/relationships/chartColorStyle" Target="colors22.xml"/><Relationship Id="rId1" Type="http://schemas.microsoft.com/office/2011/relationships/chartStyle" Target="style22.xml"/></Relationships>
</file>

<file path=word/charts/_rels/chart23.xml.rels><?xml version="1.0" encoding="UTF-8" standalone="yes"?>
<Relationships xmlns="http://schemas.openxmlformats.org/package/2006/relationships"><Relationship Id="rId3" Type="http://schemas.openxmlformats.org/officeDocument/2006/relationships/package" Target="../embeddings/Microsoft_Excel_Worksheet22.xlsx"/><Relationship Id="rId2" Type="http://schemas.microsoft.com/office/2011/relationships/chartColorStyle" Target="colors23.xml"/><Relationship Id="rId1" Type="http://schemas.microsoft.com/office/2011/relationships/chartStyle" Target="style23.xml"/></Relationships>
</file>

<file path=word/charts/_rels/chart24.xml.rels><?xml version="1.0" encoding="UTF-8" standalone="yes"?>
<Relationships xmlns="http://schemas.openxmlformats.org/package/2006/relationships"><Relationship Id="rId3" Type="http://schemas.openxmlformats.org/officeDocument/2006/relationships/package" Target="../embeddings/Microsoft_Excel_Worksheet23.xlsx"/><Relationship Id="rId2" Type="http://schemas.microsoft.com/office/2011/relationships/chartColorStyle" Target="colors24.xml"/><Relationship Id="rId1" Type="http://schemas.microsoft.com/office/2011/relationships/chartStyle" Target="style24.xml"/></Relationships>
</file>

<file path=word/charts/_rels/chart25.xml.rels><?xml version="1.0" encoding="UTF-8" standalone="yes"?>
<Relationships xmlns="http://schemas.openxmlformats.org/package/2006/relationships"><Relationship Id="rId3" Type="http://schemas.openxmlformats.org/officeDocument/2006/relationships/package" Target="../embeddings/Microsoft_Excel_Worksheet24.xlsx"/><Relationship Id="rId2" Type="http://schemas.microsoft.com/office/2011/relationships/chartColorStyle" Target="colors25.xml"/><Relationship Id="rId1" Type="http://schemas.microsoft.com/office/2011/relationships/chartStyle" Target="style25.xml"/></Relationships>
</file>

<file path=word/charts/_rels/chart26.xml.rels><?xml version="1.0" encoding="UTF-8" standalone="yes"?>
<Relationships xmlns="http://schemas.openxmlformats.org/package/2006/relationships"><Relationship Id="rId3" Type="http://schemas.openxmlformats.org/officeDocument/2006/relationships/package" Target="../embeddings/Microsoft_Excel_Worksheet25.xlsx"/><Relationship Id="rId2" Type="http://schemas.microsoft.com/office/2011/relationships/chartColorStyle" Target="colors26.xml"/><Relationship Id="rId1" Type="http://schemas.microsoft.com/office/2011/relationships/chartStyle" Target="style26.xml"/><Relationship Id="rId4" Type="http://schemas.openxmlformats.org/officeDocument/2006/relationships/chartUserShapes" Target="../drawings/drawing4.xml"/></Relationships>
</file>

<file path=word/charts/_rels/chart27.xml.rels><?xml version="1.0" encoding="UTF-8" standalone="yes"?>
<Relationships xmlns="http://schemas.openxmlformats.org/package/2006/relationships"><Relationship Id="rId3" Type="http://schemas.openxmlformats.org/officeDocument/2006/relationships/package" Target="../embeddings/Microsoft_Excel_Worksheet26.xlsx"/><Relationship Id="rId2" Type="http://schemas.microsoft.com/office/2011/relationships/chartColorStyle" Target="colors27.xml"/><Relationship Id="rId1" Type="http://schemas.microsoft.com/office/2011/relationships/chartStyle" Target="style27.xml"/></Relationships>
</file>

<file path=word/charts/_rels/chart28.xml.rels><?xml version="1.0" encoding="UTF-8" standalone="yes"?>
<Relationships xmlns="http://schemas.openxmlformats.org/package/2006/relationships"><Relationship Id="rId3" Type="http://schemas.openxmlformats.org/officeDocument/2006/relationships/package" Target="../embeddings/Microsoft_Excel_Worksheet27.xlsx"/><Relationship Id="rId2" Type="http://schemas.microsoft.com/office/2011/relationships/chartColorStyle" Target="colors28.xml"/><Relationship Id="rId1" Type="http://schemas.microsoft.com/office/2011/relationships/chartStyle" Target="style28.xml"/></Relationships>
</file>

<file path=word/charts/_rels/chart29.xml.rels><?xml version="1.0" encoding="UTF-8" standalone="yes"?>
<Relationships xmlns="http://schemas.openxmlformats.org/package/2006/relationships"><Relationship Id="rId3" Type="http://schemas.openxmlformats.org/officeDocument/2006/relationships/package" Target="../embeddings/Microsoft_Excel_Worksheet28.xlsx"/><Relationship Id="rId2" Type="http://schemas.microsoft.com/office/2011/relationships/chartColorStyle" Target="colors29.xml"/><Relationship Id="rId1" Type="http://schemas.microsoft.com/office/2011/relationships/chartStyle" Target="style29.xml"/></Relationships>
</file>

<file path=word/charts/_rels/chart290.xml.rels><?xml version="1.0" encoding="UTF-8" standalone="yes"?>
<Relationships xmlns="http://schemas.openxmlformats.org/package/2006/relationships"><Relationship Id="rId3" Type="http://schemas.openxmlformats.org/officeDocument/2006/relationships/package" Target="../embeddings/Microsoft_Excel_Worksheet280.xlsx"/><Relationship Id="rId2" Type="http://schemas.microsoft.com/office/2011/relationships/chartColorStyle" Target="colors290.xml"/><Relationship Id="rId1" Type="http://schemas.microsoft.com/office/2011/relationships/chartStyle" Target="style290.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3.xml"/><Relationship Id="rId1" Type="http://schemas.microsoft.com/office/2011/relationships/chartStyle" Target="style3.xml"/></Relationships>
</file>

<file path=word/charts/_rels/chart30.xml.rels><?xml version="1.0" encoding="UTF-8" standalone="yes"?>
<Relationships xmlns="http://schemas.openxmlformats.org/package/2006/relationships"><Relationship Id="rId3" Type="http://schemas.openxmlformats.org/officeDocument/2006/relationships/package" Target="../embeddings/Microsoft_Excel_Worksheet29.xlsx"/><Relationship Id="rId2" Type="http://schemas.microsoft.com/office/2011/relationships/chartColorStyle" Target="colors30.xml"/><Relationship Id="rId1" Type="http://schemas.microsoft.com/office/2011/relationships/chartStyle" Target="style30.xml"/></Relationships>
</file>

<file path=word/charts/_rels/chart31.xml.rels><?xml version="1.0" encoding="UTF-8" standalone="yes"?>
<Relationships xmlns="http://schemas.openxmlformats.org/package/2006/relationships"><Relationship Id="rId3" Type="http://schemas.openxmlformats.org/officeDocument/2006/relationships/package" Target="../embeddings/Microsoft_Excel_Worksheet30.xlsx"/><Relationship Id="rId2" Type="http://schemas.microsoft.com/office/2011/relationships/chartColorStyle" Target="colors31.xml"/><Relationship Id="rId1" Type="http://schemas.microsoft.com/office/2011/relationships/chartStyle" Target="style31.xml"/></Relationships>
</file>

<file path=word/charts/_rels/chart32.xml.rels><?xml version="1.0" encoding="UTF-8" standalone="yes"?>
<Relationships xmlns="http://schemas.openxmlformats.org/package/2006/relationships"><Relationship Id="rId3" Type="http://schemas.openxmlformats.org/officeDocument/2006/relationships/package" Target="../embeddings/Microsoft_Excel_Worksheet31.xlsx"/><Relationship Id="rId2" Type="http://schemas.microsoft.com/office/2011/relationships/chartColorStyle" Target="colors32.xml"/><Relationship Id="rId1" Type="http://schemas.microsoft.com/office/2011/relationships/chartStyle" Target="style32.xml"/></Relationships>
</file>

<file path=word/charts/_rels/chart33.xml.rels><?xml version="1.0" encoding="UTF-8" standalone="yes"?>
<Relationships xmlns="http://schemas.openxmlformats.org/package/2006/relationships"><Relationship Id="rId3" Type="http://schemas.openxmlformats.org/officeDocument/2006/relationships/package" Target="../embeddings/Microsoft_Excel_Worksheet32.xlsx"/><Relationship Id="rId2" Type="http://schemas.microsoft.com/office/2011/relationships/chartColorStyle" Target="colors33.xml"/><Relationship Id="rId1" Type="http://schemas.microsoft.com/office/2011/relationships/chartStyle" Target="style33.xml"/></Relationships>
</file>

<file path=word/charts/_rels/chart34.xml.rels><?xml version="1.0" encoding="UTF-8" standalone="yes"?>
<Relationships xmlns="http://schemas.openxmlformats.org/package/2006/relationships"><Relationship Id="rId3" Type="http://schemas.openxmlformats.org/officeDocument/2006/relationships/package" Target="../embeddings/Microsoft_Excel_Worksheet33.xlsx"/><Relationship Id="rId2" Type="http://schemas.microsoft.com/office/2011/relationships/chartColorStyle" Target="colors34.xml"/><Relationship Id="rId1" Type="http://schemas.microsoft.com/office/2011/relationships/chartStyle" Target="style34.xml"/></Relationships>
</file>

<file path=word/charts/_rels/chart35.xml.rels><?xml version="1.0" encoding="UTF-8" standalone="yes"?>
<Relationships xmlns="http://schemas.openxmlformats.org/package/2006/relationships"><Relationship Id="rId3" Type="http://schemas.openxmlformats.org/officeDocument/2006/relationships/package" Target="../embeddings/Microsoft_Excel_Worksheet34.xlsx"/><Relationship Id="rId2" Type="http://schemas.microsoft.com/office/2011/relationships/chartColorStyle" Target="colors35.xml"/><Relationship Id="rId1" Type="http://schemas.microsoft.com/office/2011/relationships/chartStyle" Target="style35.xml"/></Relationships>
</file>

<file path=word/charts/_rels/chart36.xml.rels><?xml version="1.0" encoding="UTF-8" standalone="yes"?>
<Relationships xmlns="http://schemas.openxmlformats.org/package/2006/relationships"><Relationship Id="rId3" Type="http://schemas.openxmlformats.org/officeDocument/2006/relationships/package" Target="../embeddings/Microsoft_Excel_Worksheet35.xlsx"/><Relationship Id="rId2" Type="http://schemas.microsoft.com/office/2011/relationships/chartColorStyle" Target="colors36.xml"/><Relationship Id="rId1" Type="http://schemas.microsoft.com/office/2011/relationships/chartStyle" Target="style36.xml"/></Relationships>
</file>

<file path=word/charts/_rels/chart37.xml.rels><?xml version="1.0" encoding="UTF-8" standalone="yes"?>
<Relationships xmlns="http://schemas.openxmlformats.org/package/2006/relationships"><Relationship Id="rId3" Type="http://schemas.openxmlformats.org/officeDocument/2006/relationships/package" Target="../embeddings/Microsoft_Excel_Worksheet36.xlsx"/><Relationship Id="rId2" Type="http://schemas.microsoft.com/office/2011/relationships/chartColorStyle" Target="colors37.xml"/><Relationship Id="rId1" Type="http://schemas.microsoft.com/office/2011/relationships/chartStyle" Target="style37.xml"/></Relationships>
</file>

<file path=word/charts/_rels/chart38.xml.rels><?xml version="1.0" encoding="UTF-8" standalone="yes"?>
<Relationships xmlns="http://schemas.openxmlformats.org/package/2006/relationships"><Relationship Id="rId3" Type="http://schemas.openxmlformats.org/officeDocument/2006/relationships/package" Target="../embeddings/Microsoft_Excel_Worksheet37.xlsx"/><Relationship Id="rId2" Type="http://schemas.microsoft.com/office/2011/relationships/chartColorStyle" Target="colors38.xml"/><Relationship Id="rId1" Type="http://schemas.microsoft.com/office/2011/relationships/chartStyle" Target="style38.xml"/></Relationships>
</file>

<file path=word/charts/_rels/chart39.xml.rels><?xml version="1.0" encoding="UTF-8" standalone="yes"?>
<Relationships xmlns="http://schemas.openxmlformats.org/package/2006/relationships"><Relationship Id="rId3" Type="http://schemas.openxmlformats.org/officeDocument/2006/relationships/package" Target="../embeddings/Microsoft_Excel_Worksheet38.xlsx"/><Relationship Id="rId2" Type="http://schemas.microsoft.com/office/2011/relationships/chartColorStyle" Target="colors39.xml"/><Relationship Id="rId1" Type="http://schemas.microsoft.com/office/2011/relationships/chartStyle" Target="style39.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Worksheet3.xlsx"/><Relationship Id="rId2" Type="http://schemas.microsoft.com/office/2011/relationships/chartColorStyle" Target="colors4.xml"/><Relationship Id="rId1" Type="http://schemas.microsoft.com/office/2011/relationships/chartStyle" Target="style4.xml"/></Relationships>
</file>

<file path=word/charts/_rels/chart40.xml.rels><?xml version="1.0" encoding="UTF-8" standalone="yes"?>
<Relationships xmlns="http://schemas.openxmlformats.org/package/2006/relationships"><Relationship Id="rId3" Type="http://schemas.openxmlformats.org/officeDocument/2006/relationships/package" Target="../embeddings/Microsoft_Excel_Worksheet39.xlsx"/><Relationship Id="rId2" Type="http://schemas.microsoft.com/office/2011/relationships/chartColorStyle" Target="colors40.xml"/><Relationship Id="rId1" Type="http://schemas.microsoft.com/office/2011/relationships/chartStyle" Target="style40.xml"/></Relationships>
</file>

<file path=word/charts/_rels/chart41.xml.rels><?xml version="1.0" encoding="UTF-8" standalone="yes"?>
<Relationships xmlns="http://schemas.openxmlformats.org/package/2006/relationships"><Relationship Id="rId3" Type="http://schemas.openxmlformats.org/officeDocument/2006/relationships/package" Target="../embeddings/Microsoft_Excel_Worksheet40.xlsx"/><Relationship Id="rId2" Type="http://schemas.microsoft.com/office/2011/relationships/chartColorStyle" Target="colors41.xml"/><Relationship Id="rId1" Type="http://schemas.microsoft.com/office/2011/relationships/chartStyle" Target="style41.xml"/></Relationships>
</file>

<file path=word/charts/_rels/chart42.xml.rels><?xml version="1.0" encoding="UTF-8" standalone="yes"?>
<Relationships xmlns="http://schemas.openxmlformats.org/package/2006/relationships"><Relationship Id="rId3" Type="http://schemas.openxmlformats.org/officeDocument/2006/relationships/package" Target="../embeddings/Microsoft_Excel_Worksheet41.xlsx"/><Relationship Id="rId2" Type="http://schemas.microsoft.com/office/2011/relationships/chartColorStyle" Target="colors42.xml"/><Relationship Id="rId1" Type="http://schemas.microsoft.com/office/2011/relationships/chartStyle" Target="style42.xml"/></Relationships>
</file>

<file path=word/charts/_rels/chart43.xml.rels><?xml version="1.0" encoding="UTF-8" standalone="yes"?>
<Relationships xmlns="http://schemas.openxmlformats.org/package/2006/relationships"><Relationship Id="rId3" Type="http://schemas.openxmlformats.org/officeDocument/2006/relationships/package" Target="../embeddings/Microsoft_Excel_Worksheet42.xlsx"/><Relationship Id="rId2" Type="http://schemas.microsoft.com/office/2011/relationships/chartColorStyle" Target="colors43.xml"/><Relationship Id="rId1" Type="http://schemas.microsoft.com/office/2011/relationships/chartStyle" Target="style43.xml"/></Relationships>
</file>

<file path=word/charts/_rels/chart44.xml.rels><?xml version="1.0" encoding="UTF-8" standalone="yes"?>
<Relationships xmlns="http://schemas.openxmlformats.org/package/2006/relationships"><Relationship Id="rId3" Type="http://schemas.openxmlformats.org/officeDocument/2006/relationships/package" Target="../embeddings/Microsoft_Excel_Worksheet43.xlsx"/><Relationship Id="rId2" Type="http://schemas.microsoft.com/office/2011/relationships/chartColorStyle" Target="colors44.xml"/><Relationship Id="rId1" Type="http://schemas.microsoft.com/office/2011/relationships/chartStyle" Target="style44.xml"/></Relationships>
</file>

<file path=word/charts/_rels/chart45.xml.rels><?xml version="1.0" encoding="UTF-8" standalone="yes"?>
<Relationships xmlns="http://schemas.openxmlformats.org/package/2006/relationships"><Relationship Id="rId3" Type="http://schemas.openxmlformats.org/officeDocument/2006/relationships/package" Target="../embeddings/Microsoft_Excel_Worksheet44.xlsx"/><Relationship Id="rId2" Type="http://schemas.microsoft.com/office/2011/relationships/chartColorStyle" Target="colors45.xml"/><Relationship Id="rId1" Type="http://schemas.microsoft.com/office/2011/relationships/chartStyle" Target="style45.xml"/></Relationships>
</file>

<file path=word/charts/_rels/chart46.xml.rels><?xml version="1.0" encoding="UTF-8" standalone="yes"?>
<Relationships xmlns="http://schemas.openxmlformats.org/package/2006/relationships"><Relationship Id="rId3" Type="http://schemas.openxmlformats.org/officeDocument/2006/relationships/package" Target="../embeddings/Microsoft_Excel_Worksheet45.xlsx"/><Relationship Id="rId2" Type="http://schemas.microsoft.com/office/2011/relationships/chartColorStyle" Target="colors46.xml"/><Relationship Id="rId1" Type="http://schemas.microsoft.com/office/2011/relationships/chartStyle" Target="style46.xml"/></Relationships>
</file>

<file path=word/charts/_rels/chart47.xml.rels><?xml version="1.0" encoding="UTF-8" standalone="yes"?>
<Relationships xmlns="http://schemas.openxmlformats.org/package/2006/relationships"><Relationship Id="rId3" Type="http://schemas.openxmlformats.org/officeDocument/2006/relationships/package" Target="../embeddings/Microsoft_Excel_Worksheet46.xlsx"/><Relationship Id="rId2" Type="http://schemas.microsoft.com/office/2011/relationships/chartColorStyle" Target="colors47.xml"/><Relationship Id="rId1" Type="http://schemas.microsoft.com/office/2011/relationships/chartStyle" Target="style47.xml"/></Relationships>
</file>

<file path=word/charts/_rels/chart48.xml.rels><?xml version="1.0" encoding="UTF-8" standalone="yes"?>
<Relationships xmlns="http://schemas.openxmlformats.org/package/2006/relationships"><Relationship Id="rId3" Type="http://schemas.openxmlformats.org/officeDocument/2006/relationships/package" Target="../embeddings/Microsoft_Excel_Worksheet47.xlsx"/><Relationship Id="rId2" Type="http://schemas.microsoft.com/office/2011/relationships/chartColorStyle" Target="colors48.xml"/><Relationship Id="rId1" Type="http://schemas.microsoft.com/office/2011/relationships/chartStyle" Target="style48.xml"/></Relationships>
</file>

<file path=word/charts/_rels/chart49.xml.rels><?xml version="1.0" encoding="UTF-8" standalone="yes"?>
<Relationships xmlns="http://schemas.openxmlformats.org/package/2006/relationships"><Relationship Id="rId3" Type="http://schemas.openxmlformats.org/officeDocument/2006/relationships/package" Target="../embeddings/Microsoft_Excel_Worksheet48.xlsx"/><Relationship Id="rId2" Type="http://schemas.microsoft.com/office/2011/relationships/chartColorStyle" Target="colors49.xml"/><Relationship Id="rId1" Type="http://schemas.microsoft.com/office/2011/relationships/chartStyle" Target="style49.xml"/></Relationships>
</file>

<file path=word/charts/_rels/chart5.xml.rels><?xml version="1.0" encoding="UTF-8" standalone="yes"?>
<Relationships xmlns="http://schemas.openxmlformats.org/package/2006/relationships"><Relationship Id="rId3" Type="http://schemas.openxmlformats.org/officeDocument/2006/relationships/package" Target="../embeddings/Microsoft_Excel_Worksheet4.xlsx"/><Relationship Id="rId2" Type="http://schemas.microsoft.com/office/2011/relationships/chartColorStyle" Target="colors5.xml"/><Relationship Id="rId1" Type="http://schemas.microsoft.com/office/2011/relationships/chartStyle" Target="style5.xml"/></Relationships>
</file>

<file path=word/charts/_rels/chart50.xml.rels><?xml version="1.0" encoding="UTF-8" standalone="yes"?>
<Relationships xmlns="http://schemas.openxmlformats.org/package/2006/relationships"><Relationship Id="rId3" Type="http://schemas.openxmlformats.org/officeDocument/2006/relationships/package" Target="../embeddings/Microsoft_Excel_Worksheet49.xlsx"/><Relationship Id="rId2" Type="http://schemas.microsoft.com/office/2011/relationships/chartColorStyle" Target="colors50.xml"/><Relationship Id="rId1" Type="http://schemas.microsoft.com/office/2011/relationships/chartStyle" Target="style50.xml"/></Relationships>
</file>

<file path=word/charts/_rels/chart51.xml.rels><?xml version="1.0" encoding="UTF-8" standalone="yes"?>
<Relationships xmlns="http://schemas.openxmlformats.org/package/2006/relationships"><Relationship Id="rId3" Type="http://schemas.openxmlformats.org/officeDocument/2006/relationships/package" Target="../embeddings/Microsoft_Excel_Worksheet50.xlsx"/><Relationship Id="rId2" Type="http://schemas.microsoft.com/office/2011/relationships/chartColorStyle" Target="colors51.xml"/><Relationship Id="rId1" Type="http://schemas.microsoft.com/office/2011/relationships/chartStyle" Target="style51.xml"/></Relationships>
</file>

<file path=word/charts/_rels/chart52.xml.rels><?xml version="1.0" encoding="UTF-8" standalone="yes"?>
<Relationships xmlns="http://schemas.openxmlformats.org/package/2006/relationships"><Relationship Id="rId3" Type="http://schemas.openxmlformats.org/officeDocument/2006/relationships/package" Target="../embeddings/Microsoft_Excel_Worksheet51.xlsx"/><Relationship Id="rId2" Type="http://schemas.microsoft.com/office/2011/relationships/chartColorStyle" Target="colors52.xml"/><Relationship Id="rId1" Type="http://schemas.microsoft.com/office/2011/relationships/chartStyle" Target="style52.xml"/><Relationship Id="rId4" Type="http://schemas.openxmlformats.org/officeDocument/2006/relationships/chartUserShapes" Target="../drawings/drawing5.xml"/></Relationships>
</file>

<file path=word/charts/_rels/chart53.xml.rels><?xml version="1.0" encoding="UTF-8" standalone="yes"?>
<Relationships xmlns="http://schemas.openxmlformats.org/package/2006/relationships"><Relationship Id="rId3" Type="http://schemas.openxmlformats.org/officeDocument/2006/relationships/package" Target="../embeddings/Microsoft_Excel_Worksheet52.xlsx"/><Relationship Id="rId2" Type="http://schemas.microsoft.com/office/2011/relationships/chartColorStyle" Target="colors53.xml"/><Relationship Id="rId1" Type="http://schemas.microsoft.com/office/2011/relationships/chartStyle" Target="style53.xml"/></Relationships>
</file>

<file path=word/charts/_rels/chart54.xml.rels><?xml version="1.0" encoding="UTF-8" standalone="yes"?>
<Relationships xmlns="http://schemas.openxmlformats.org/package/2006/relationships"><Relationship Id="rId3" Type="http://schemas.openxmlformats.org/officeDocument/2006/relationships/package" Target="../embeddings/Microsoft_Excel_Worksheet53.xlsx"/><Relationship Id="rId2" Type="http://schemas.microsoft.com/office/2011/relationships/chartColorStyle" Target="colors54.xml"/><Relationship Id="rId1" Type="http://schemas.microsoft.com/office/2011/relationships/chartStyle" Target="style54.xml"/></Relationships>
</file>

<file path=word/charts/_rels/chart6.xml.rels><?xml version="1.0" encoding="UTF-8" standalone="yes"?>
<Relationships xmlns="http://schemas.openxmlformats.org/package/2006/relationships"><Relationship Id="rId3" Type="http://schemas.openxmlformats.org/officeDocument/2006/relationships/package" Target="../embeddings/Microsoft_Excel_Worksheet5.xlsx"/><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package" Target="../embeddings/Microsoft_Excel_Worksheet6.xlsx"/><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package" Target="../embeddings/Microsoft_Excel_Worksheet7.xlsx"/><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package" Target="../embeddings/Microsoft_Excel_Worksheet8.xlsx"/><Relationship Id="rId2" Type="http://schemas.microsoft.com/office/2011/relationships/chartColorStyle" Target="colors9.xml"/><Relationship Id="rId1" Type="http://schemas.microsoft.com/office/2011/relationships/chartStyle" Target="style9.xml"/><Relationship Id="rId4" Type="http://schemas.openxmlformats.org/officeDocument/2006/relationships/chartUserShapes" Target="../drawings/drawing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
          <c:y val="1.8670319682426519E-2"/>
          <c:w val="1"/>
          <c:h val="0.63138259056797796"/>
        </c:manualLayout>
      </c:layout>
      <c:barChart>
        <c:barDir val="col"/>
        <c:grouping val="clustered"/>
        <c:varyColors val="0"/>
        <c:ser>
          <c:idx val="0"/>
          <c:order val="0"/>
          <c:tx>
            <c:strRef>
              <c:f>Sheet1!$B$1</c:f>
              <c:strCache>
                <c:ptCount val="1"/>
                <c:pt idx="0">
                  <c:v>By Value (USD Million)</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Pt>
            <c:idx val="6"/>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1-8E0E-4D7B-B34B-DF5E31CEE08E}"/>
              </c:ext>
            </c:extLst>
          </c:dPt>
          <c:dPt>
            <c:idx val="7"/>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3-8E0E-4D7B-B34B-DF5E31CEE08E}"/>
              </c:ext>
            </c:extLst>
          </c:dPt>
          <c:dPt>
            <c:idx val="8"/>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5-8E0E-4D7B-B34B-DF5E31CEE08E}"/>
              </c:ext>
            </c:extLst>
          </c:dPt>
          <c:dPt>
            <c:idx val="9"/>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7-8E0E-4D7B-B34B-DF5E31CEE08E}"/>
              </c:ext>
            </c:extLst>
          </c:dPt>
          <c:dPt>
            <c:idx val="14"/>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9-8E0E-4D7B-B34B-DF5E31CEE08E}"/>
              </c:ext>
            </c:extLst>
          </c:dPt>
          <c:dLbls>
            <c:dLbl>
              <c:idx val="0"/>
              <c:layout>
                <c:manualLayout>
                  <c:x val="-1.0687317677788124E-2"/>
                  <c:y val="-1.3995050674205138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A-8E0E-4D7B-B34B-DF5E31CEE08E}"/>
                </c:ext>
              </c:extLst>
            </c:dLbl>
            <c:dLbl>
              <c:idx val="1"/>
              <c:layout>
                <c:manualLayout>
                  <c:x val="-1.0714556031704479E-2"/>
                  <c:y val="-9.330033782803426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B-8E0E-4D7B-B34B-DF5E31CEE08E}"/>
                </c:ext>
              </c:extLst>
            </c:dLbl>
            <c:spPr>
              <a:noFill/>
              <a:ln>
                <a:noFill/>
              </a:ln>
              <a:effectLst/>
            </c:spPr>
            <c:txPr>
              <a:bodyPr rot="0" spcFirstLastPara="1" vertOverflow="ellipsis" vert="horz" wrap="square" anchor="ctr" anchorCtr="1"/>
              <a:lstStyle/>
              <a:p>
                <a:pPr>
                  <a:defRPr sz="700" b="0" i="0" u="none" strike="noStrike" kern="1200" baseline="0">
                    <a:solidFill>
                      <a:schemeClr val="tx1">
                        <a:lumMod val="75000"/>
                        <a:lumOff val="25000"/>
                      </a:schemeClr>
                    </a:solidFill>
                    <a:latin typeface="Verdana" panose="020B0604030504040204" pitchFamily="34" charset="0"/>
                    <a:ea typeface="Verdana" panose="020B0604030504040204" pitchFamily="34" charset="0"/>
                    <a:cs typeface="Verdana" panose="020B060403050404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c:formatCode>
                <c:ptCount val="16"/>
                <c:pt idx="0">
                  <c:v>677.49456105411764</c:v>
                </c:pt>
                <c:pt idx="1">
                  <c:v>707.78517724705875</c:v>
                </c:pt>
                <c:pt idx="2">
                  <c:v>734.68758624000009</c:v>
                </c:pt>
                <c:pt idx="3">
                  <c:v>767.43537523294117</c:v>
                </c:pt>
                <c:pt idx="4">
                  <c:v>796.32484146803279</c:v>
                </c:pt>
                <c:pt idx="5">
                  <c:v>739.48918205065149</c:v>
                </c:pt>
                <c:pt idx="6">
                  <c:v>789.09417055501353</c:v>
                </c:pt>
                <c:pt idx="7">
                  <c:v>845.25995640062752</c:v>
                </c:pt>
                <c:pt idx="8">
                  <c:v>903.65583837973259</c:v>
                </c:pt>
                <c:pt idx="9">
                  <c:v>964.30619292522942</c:v>
                </c:pt>
                <c:pt idx="10">
                  <c:v>1026.2451519544643</c:v>
                </c:pt>
                <c:pt idx="11">
                  <c:v>1090.0765587755718</c:v>
                </c:pt>
                <c:pt idx="12">
                  <c:v>1156.5391819147492</c:v>
                </c:pt>
                <c:pt idx="13">
                  <c:v>1224.5714728671014</c:v>
                </c:pt>
                <c:pt idx="14">
                  <c:v>1295.0841415514938</c:v>
                </c:pt>
                <c:pt idx="15">
                  <c:v>1367.3349493354222</c:v>
                </c:pt>
              </c:numCache>
            </c:numRef>
          </c:val>
          <c:extLst>
            <c:ext xmlns:c16="http://schemas.microsoft.com/office/drawing/2014/chart" uri="{C3380CC4-5D6E-409C-BE32-E72D297353CC}">
              <c16:uniqueId val="{0000000C-8E0E-4D7B-B34B-DF5E31CEE08E}"/>
            </c:ext>
          </c:extLst>
        </c:ser>
        <c:dLbls>
          <c:showLegendKey val="0"/>
          <c:showVal val="1"/>
          <c:showCatName val="0"/>
          <c:showSerName val="0"/>
          <c:showPercent val="0"/>
          <c:showBubbleSize val="0"/>
        </c:dLbls>
        <c:gapWidth val="100"/>
        <c:overlap val="-24"/>
        <c:axId val="513292144"/>
        <c:axId val="646582368"/>
      </c:barChart>
      <c:catAx>
        <c:axId val="513292144"/>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700" b="0" i="0" u="none" strike="noStrike" kern="1200" baseline="0">
                <a:solidFill>
                  <a:schemeClr val="tx1">
                    <a:lumMod val="65000"/>
                    <a:lumOff val="35000"/>
                  </a:schemeClr>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646582368"/>
        <c:crosses val="autoZero"/>
        <c:auto val="1"/>
        <c:lblAlgn val="ctr"/>
        <c:lblOffset val="100"/>
        <c:noMultiLvlLbl val="0"/>
      </c:catAx>
      <c:valAx>
        <c:axId val="646582368"/>
        <c:scaling>
          <c:orientation val="minMax"/>
          <c:max val="2000"/>
          <c:min val="200"/>
        </c:scaling>
        <c:delete val="1"/>
        <c:axPos val="l"/>
        <c:numFmt formatCode="0" sourceLinked="1"/>
        <c:majorTickMark val="none"/>
        <c:minorTickMark val="none"/>
        <c:tickLblPos val="nextTo"/>
        <c:crossAx val="51329214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700">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userShapes r:id="rId4"/>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
          <c:y val="0.12303596360699107"/>
          <c:w val="1"/>
          <c:h val="0.57923736709489781"/>
        </c:manualLayout>
      </c:layout>
      <c:barChart>
        <c:barDir val="col"/>
        <c:grouping val="clustered"/>
        <c:varyColors val="0"/>
        <c:ser>
          <c:idx val="0"/>
          <c:order val="0"/>
          <c:tx>
            <c:strRef>
              <c:f>Sheet1!$B$1</c:f>
              <c:strCache>
                <c:ptCount val="1"/>
                <c:pt idx="0">
                  <c:v>By Value (USD Million)</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Pt>
            <c:idx val="6"/>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1-E001-4E0D-9DFD-E10A6E021072}"/>
              </c:ext>
            </c:extLst>
          </c:dPt>
          <c:dPt>
            <c:idx val="7"/>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3-E001-4E0D-9DFD-E10A6E021072}"/>
              </c:ext>
            </c:extLst>
          </c:dPt>
          <c:dPt>
            <c:idx val="8"/>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5-E001-4E0D-9DFD-E10A6E021072}"/>
              </c:ext>
            </c:extLst>
          </c:dPt>
          <c:dPt>
            <c:idx val="9"/>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7-E001-4E0D-9DFD-E10A6E021072}"/>
              </c:ext>
            </c:extLst>
          </c:dPt>
          <c:dPt>
            <c:idx val="10"/>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9-E001-4E0D-9DFD-E10A6E021072}"/>
              </c:ext>
            </c:extLst>
          </c:dPt>
          <c:dPt>
            <c:idx val="11"/>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B-E001-4E0D-9DFD-E10A6E021072}"/>
              </c:ext>
            </c:extLst>
          </c:dPt>
          <c:dLbls>
            <c:dLbl>
              <c:idx val="0"/>
              <c:layout>
                <c:manualLayout>
                  <c:x val="2.7238353916369094E-5"/>
                  <c:y val="-1.8660067565606852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C-E001-4E0D-9DFD-E10A6E021072}"/>
                </c:ext>
              </c:extLst>
            </c:dLbl>
            <c:dLbl>
              <c:idx val="1"/>
              <c:layout>
                <c:manualLayout>
                  <c:x val="4.5919525850162055E-3"/>
                  <c:y val="-1.3995050674205138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D-E001-4E0D-9DFD-E10A6E021072}"/>
                </c:ext>
              </c:extLst>
            </c:dLbl>
            <c:spPr>
              <a:noFill/>
              <a:ln>
                <a:noFill/>
              </a:ln>
              <a:effectLst/>
            </c:spPr>
            <c:txPr>
              <a:bodyPr rot="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c:formatCode>
                <c:ptCount val="16"/>
                <c:pt idx="0">
                  <c:v>283.31138175999996</c:v>
                </c:pt>
                <c:pt idx="1">
                  <c:v>301.03404447999998</c:v>
                </c:pt>
                <c:pt idx="2">
                  <c:v>317.06640200000004</c:v>
                </c:pt>
                <c:pt idx="3">
                  <c:v>332.52570352000004</c:v>
                </c:pt>
                <c:pt idx="4">
                  <c:v>348.58438028215051</c:v>
                </c:pt>
                <c:pt idx="5">
                  <c:v>322.28512739182793</c:v>
                </c:pt>
                <c:pt idx="6">
                  <c:v>349.48599214369818</c:v>
                </c:pt>
                <c:pt idx="7">
                  <c:v>381.67365202013281</c:v>
                </c:pt>
                <c:pt idx="8">
                  <c:v>414.49758609386424</c:v>
                </c:pt>
                <c:pt idx="9">
                  <c:v>448.65218718799866</c:v>
                </c:pt>
                <c:pt idx="10">
                  <c:v>484.81355347535134</c:v>
                </c:pt>
                <c:pt idx="11">
                  <c:v>521.90179031621574</c:v>
                </c:pt>
                <c:pt idx="12">
                  <c:v>561.14880494799513</c:v>
                </c:pt>
                <c:pt idx="13">
                  <c:v>601.60763378474553</c:v>
                </c:pt>
                <c:pt idx="14">
                  <c:v>644.141293493327</c:v>
                </c:pt>
                <c:pt idx="15">
                  <c:v>688.20055796827057</c:v>
                </c:pt>
              </c:numCache>
            </c:numRef>
          </c:val>
          <c:extLst>
            <c:ext xmlns:c16="http://schemas.microsoft.com/office/drawing/2014/chart" uri="{C3380CC4-5D6E-409C-BE32-E72D297353CC}">
              <c16:uniqueId val="{0000000E-E001-4E0D-9DFD-E10A6E021072}"/>
            </c:ext>
          </c:extLst>
        </c:ser>
        <c:dLbls>
          <c:showLegendKey val="0"/>
          <c:showVal val="1"/>
          <c:showCatName val="0"/>
          <c:showSerName val="0"/>
          <c:showPercent val="0"/>
          <c:showBubbleSize val="0"/>
        </c:dLbls>
        <c:gapWidth val="100"/>
        <c:overlap val="-24"/>
        <c:axId val="513292144"/>
        <c:axId val="646582368"/>
      </c:barChart>
      <c:catAx>
        <c:axId val="513292144"/>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646582368"/>
        <c:crosses val="autoZero"/>
        <c:auto val="1"/>
        <c:lblAlgn val="ctr"/>
        <c:lblOffset val="100"/>
        <c:noMultiLvlLbl val="0"/>
      </c:catAx>
      <c:valAx>
        <c:axId val="646582368"/>
        <c:scaling>
          <c:orientation val="minMax"/>
          <c:max val="1100"/>
          <c:min val="200"/>
        </c:scaling>
        <c:delete val="1"/>
        <c:axPos val="l"/>
        <c:numFmt formatCode="0" sourceLinked="1"/>
        <c:majorTickMark val="none"/>
        <c:minorTickMark val="none"/>
        <c:tickLblPos val="nextTo"/>
        <c:crossAx val="51329214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2.3219163305677543E-2"/>
          <c:y val="9.749779423578564E-2"/>
          <c:w val="0.96351274337679238"/>
          <c:h val="0.74679581560085351"/>
        </c:manualLayout>
      </c:layout>
      <c:barChart>
        <c:barDir val="col"/>
        <c:grouping val="clustered"/>
        <c:varyColors val="0"/>
        <c:ser>
          <c:idx val="0"/>
          <c:order val="0"/>
          <c:tx>
            <c:strRef>
              <c:f>Sheet1!$B$1</c:f>
              <c:strCache>
                <c:ptCount val="1"/>
                <c:pt idx="0">
                  <c:v>LCD Smartphone</c:v>
                </c:pt>
              </c:strCache>
            </c:strRef>
          </c:tx>
          <c:spPr>
            <a:solidFill>
              <a:srgbClr val="00B050"/>
            </a:solidFill>
            <a:ln>
              <a:noFill/>
            </a:ln>
            <a:effectLst/>
            <a:scene3d>
              <a:camera prst="orthographicFront"/>
              <a:lightRig rig="threePt" dir="t"/>
            </a:scene3d>
            <a:sp3d>
              <a:bevelT prst="angle"/>
            </a:sp3d>
          </c:spPr>
          <c:invertIfNegative val="0"/>
          <c:dLbls>
            <c:spPr>
              <a:noFill/>
              <a:ln>
                <a:noFill/>
              </a:ln>
              <a:effectLst/>
            </c:spPr>
            <c:txPr>
              <a:bodyPr rot="0" spcFirstLastPara="1" vertOverflow="ellipsis" vert="horz" wrap="square" lIns="38100" tIns="19050" rIns="38100" bIns="19050" anchor="ctr" anchorCtr="1">
                <a:spAutoFit/>
              </a:bodyPr>
              <a:lstStyle/>
              <a:p>
                <a:pPr>
                  <a:defRPr sz="1197"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Sheet1!$A$2:$A$10</c:f>
              <c:strCache>
                <c:ptCount val="9"/>
                <c:pt idx="0">
                  <c:v>Novatek</c:v>
                </c:pt>
                <c:pt idx="1">
                  <c:v>llitek</c:v>
                </c:pt>
                <c:pt idx="2">
                  <c:v>FocalTech</c:v>
                </c:pt>
                <c:pt idx="3">
                  <c:v>Himax</c:v>
                </c:pt>
                <c:pt idx="4">
                  <c:v>WillSemi</c:v>
                </c:pt>
                <c:pt idx="5">
                  <c:v>JADARD</c:v>
                </c:pt>
                <c:pt idx="6">
                  <c:v>Chipone</c:v>
                </c:pt>
                <c:pt idx="7">
                  <c:v>LSI</c:v>
                </c:pt>
                <c:pt idx="8">
                  <c:v>Others</c:v>
                </c:pt>
              </c:strCache>
            </c:strRef>
          </c:cat>
          <c:val>
            <c:numRef>
              <c:f>Sheet1!$B$2:$B$10</c:f>
              <c:numCache>
                <c:formatCode>0%</c:formatCode>
                <c:ptCount val="9"/>
                <c:pt idx="0">
                  <c:v>0.31</c:v>
                </c:pt>
                <c:pt idx="1">
                  <c:v>0.22</c:v>
                </c:pt>
                <c:pt idx="2">
                  <c:v>0.18</c:v>
                </c:pt>
                <c:pt idx="3">
                  <c:v>0.11</c:v>
                </c:pt>
                <c:pt idx="4">
                  <c:v>0.06</c:v>
                </c:pt>
                <c:pt idx="5">
                  <c:v>0.04</c:v>
                </c:pt>
                <c:pt idx="6">
                  <c:v>0.02</c:v>
                </c:pt>
                <c:pt idx="7">
                  <c:v>0.01</c:v>
                </c:pt>
                <c:pt idx="8">
                  <c:v>0.06</c:v>
                </c:pt>
              </c:numCache>
            </c:numRef>
          </c:val>
          <c:extLst>
            <c:ext xmlns:c16="http://schemas.microsoft.com/office/drawing/2014/chart" uri="{C3380CC4-5D6E-409C-BE32-E72D297353CC}">
              <c16:uniqueId val="{00000000-E7D8-48D2-B6CD-04E3E3F2E1A6}"/>
            </c:ext>
          </c:extLst>
        </c:ser>
        <c:ser>
          <c:idx val="1"/>
          <c:order val="1"/>
          <c:tx>
            <c:strRef>
              <c:f>Sheet1!$C$1</c:f>
              <c:strCache>
                <c:ptCount val="1"/>
                <c:pt idx="0">
                  <c:v>Chip </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197"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Sheet1!$A$2:$A$10</c:f>
              <c:strCache>
                <c:ptCount val="9"/>
                <c:pt idx="0">
                  <c:v>Novatek</c:v>
                </c:pt>
                <c:pt idx="1">
                  <c:v>llitek</c:v>
                </c:pt>
                <c:pt idx="2">
                  <c:v>FocalTech</c:v>
                </c:pt>
                <c:pt idx="3">
                  <c:v>Himax</c:v>
                </c:pt>
                <c:pt idx="4">
                  <c:v>WillSemi</c:v>
                </c:pt>
                <c:pt idx="5">
                  <c:v>JADARD</c:v>
                </c:pt>
                <c:pt idx="6">
                  <c:v>Chipone</c:v>
                </c:pt>
                <c:pt idx="7">
                  <c:v>LSI</c:v>
                </c:pt>
                <c:pt idx="8">
                  <c:v>Others</c:v>
                </c:pt>
              </c:strCache>
            </c:strRef>
          </c:cat>
          <c:val>
            <c:numRef>
              <c:f>Sheet1!$C$2:$C$10</c:f>
              <c:numCache>
                <c:formatCode>General</c:formatCode>
                <c:ptCount val="9"/>
              </c:numCache>
            </c:numRef>
          </c:val>
          <c:extLst>
            <c:ext xmlns:c16="http://schemas.microsoft.com/office/drawing/2014/chart" uri="{C3380CC4-5D6E-409C-BE32-E72D297353CC}">
              <c16:uniqueId val="{00000001-E7D8-48D2-B6CD-04E3E3F2E1A6}"/>
            </c:ext>
          </c:extLst>
        </c:ser>
        <c:dLbls>
          <c:dLblPos val="outEnd"/>
          <c:showLegendKey val="0"/>
          <c:showVal val="1"/>
          <c:showCatName val="0"/>
          <c:showSerName val="0"/>
          <c:showPercent val="0"/>
          <c:showBubbleSize val="0"/>
        </c:dLbls>
        <c:gapWidth val="219"/>
        <c:overlap val="-27"/>
        <c:axId val="650306112"/>
        <c:axId val="650306768"/>
      </c:barChart>
      <c:catAx>
        <c:axId val="650306112"/>
        <c:scaling>
          <c:orientation val="minMax"/>
        </c:scaling>
        <c:delete val="0"/>
        <c:axPos val="b"/>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650306768"/>
        <c:crosses val="autoZero"/>
        <c:auto val="0"/>
        <c:lblAlgn val="ctr"/>
        <c:lblOffset val="100"/>
        <c:noMultiLvlLbl val="0"/>
      </c:catAx>
      <c:valAx>
        <c:axId val="650306768"/>
        <c:scaling>
          <c:orientation val="minMax"/>
        </c:scaling>
        <c:delete val="1"/>
        <c:axPos val="l"/>
        <c:numFmt formatCode="0%" sourceLinked="1"/>
        <c:majorTickMark val="out"/>
        <c:minorTickMark val="none"/>
        <c:tickLblPos val="nextTo"/>
        <c:crossAx val="650306112"/>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2.3219163305677543E-2"/>
          <c:y val="9.749779423578564E-2"/>
          <c:w val="0.96351274337679238"/>
          <c:h val="0.74679581560085351"/>
        </c:manualLayout>
      </c:layout>
      <c:barChart>
        <c:barDir val="col"/>
        <c:grouping val="clustered"/>
        <c:varyColors val="0"/>
        <c:ser>
          <c:idx val="0"/>
          <c:order val="0"/>
          <c:tx>
            <c:strRef>
              <c:f>Sheet1!$B$1</c:f>
              <c:strCache>
                <c:ptCount val="1"/>
                <c:pt idx="0">
                  <c:v>Energy(In Exajoules)</c:v>
                </c:pt>
              </c:strCache>
            </c:strRef>
          </c:tx>
          <c:spPr>
            <a:solidFill>
              <a:srgbClr val="00B050"/>
            </a:solidFill>
            <a:ln>
              <a:noFill/>
            </a:ln>
            <a:effectLst/>
            <a:scene3d>
              <a:camera prst="orthographicFront"/>
              <a:lightRig rig="threePt" dir="t"/>
            </a:scene3d>
            <a:sp3d>
              <a:bevelT prst="angle"/>
            </a:sp3d>
          </c:spPr>
          <c:invertIfNegative val="0"/>
          <c:dLbls>
            <c:spPr>
              <a:noFill/>
              <a:ln>
                <a:noFill/>
              </a:ln>
              <a:effectLst/>
            </c:spPr>
            <c:txPr>
              <a:bodyPr rot="0" spcFirstLastPara="1" vertOverflow="ellipsis" vert="horz" wrap="square" lIns="38100" tIns="19050" rIns="38100" bIns="19050" anchor="ctr" anchorCtr="1">
                <a:spAutoFit/>
              </a:bodyPr>
              <a:lstStyle/>
              <a:p>
                <a:pPr>
                  <a:defRPr sz="1197"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Sheet1!$A$2:$A$10</c:f>
              <c:strCache>
                <c:ptCount val="9"/>
                <c:pt idx="0">
                  <c:v>China</c:v>
                </c:pt>
                <c:pt idx="1">
                  <c:v>India</c:v>
                </c:pt>
                <c:pt idx="2">
                  <c:v>Japan</c:v>
                </c:pt>
                <c:pt idx="3">
                  <c:v>Austraila</c:v>
                </c:pt>
                <c:pt idx="4">
                  <c:v>Indonesia</c:v>
                </c:pt>
                <c:pt idx="5">
                  <c:v>South Korea</c:v>
                </c:pt>
                <c:pt idx="6">
                  <c:v>Thailand</c:v>
                </c:pt>
                <c:pt idx="7">
                  <c:v>Vietnam </c:v>
                </c:pt>
                <c:pt idx="8">
                  <c:v>Malayisa</c:v>
                </c:pt>
              </c:strCache>
            </c:strRef>
          </c:cat>
          <c:val>
            <c:numRef>
              <c:f>Sheet1!$B$2:$B$10</c:f>
              <c:numCache>
                <c:formatCode>0.00</c:formatCode>
                <c:ptCount val="9"/>
                <c:pt idx="0">
                  <c:v>7.79</c:v>
                </c:pt>
                <c:pt idx="1">
                  <c:v>1.43</c:v>
                </c:pt>
                <c:pt idx="2">
                  <c:v>1.1299999999999999</c:v>
                </c:pt>
                <c:pt idx="3">
                  <c:v>0.45</c:v>
                </c:pt>
                <c:pt idx="4">
                  <c:v>0.36</c:v>
                </c:pt>
                <c:pt idx="5">
                  <c:v>0.36</c:v>
                </c:pt>
                <c:pt idx="6">
                  <c:v>0.28000000000000003</c:v>
                </c:pt>
                <c:pt idx="7">
                  <c:v>0.08</c:v>
                </c:pt>
                <c:pt idx="8">
                  <c:v>0.04</c:v>
                </c:pt>
              </c:numCache>
            </c:numRef>
          </c:val>
          <c:extLst>
            <c:ext xmlns:c16="http://schemas.microsoft.com/office/drawing/2014/chart" uri="{C3380CC4-5D6E-409C-BE32-E72D297353CC}">
              <c16:uniqueId val="{00000000-0F4B-4EC1-B63D-1D3E987AE685}"/>
            </c:ext>
          </c:extLst>
        </c:ser>
        <c:dLbls>
          <c:dLblPos val="outEnd"/>
          <c:showLegendKey val="0"/>
          <c:showVal val="1"/>
          <c:showCatName val="0"/>
          <c:showSerName val="0"/>
          <c:showPercent val="0"/>
          <c:showBubbleSize val="0"/>
        </c:dLbls>
        <c:gapWidth val="219"/>
        <c:overlap val="-27"/>
        <c:axId val="650306112"/>
        <c:axId val="650306768"/>
      </c:barChart>
      <c:catAx>
        <c:axId val="650306112"/>
        <c:scaling>
          <c:orientation val="minMax"/>
        </c:scaling>
        <c:delete val="0"/>
        <c:axPos val="b"/>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650306768"/>
        <c:crosses val="autoZero"/>
        <c:auto val="0"/>
        <c:lblAlgn val="ctr"/>
        <c:lblOffset val="100"/>
        <c:noMultiLvlLbl val="0"/>
      </c:catAx>
      <c:valAx>
        <c:axId val="650306768"/>
        <c:scaling>
          <c:orientation val="minMax"/>
        </c:scaling>
        <c:delete val="1"/>
        <c:axPos val="l"/>
        <c:numFmt formatCode="0.00" sourceLinked="1"/>
        <c:majorTickMark val="out"/>
        <c:minorTickMark val="none"/>
        <c:tickLblPos val="nextTo"/>
        <c:crossAx val="650306112"/>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2.5477586239586875E-2"/>
          <c:y val="0.32662996528122706"/>
          <c:w val="0.95804792260294591"/>
          <c:h val="0.48834277578382229"/>
        </c:manualLayout>
      </c:layout>
      <c:barChart>
        <c:barDir val="col"/>
        <c:grouping val="clustered"/>
        <c:varyColors val="0"/>
        <c:ser>
          <c:idx val="0"/>
          <c:order val="0"/>
          <c:tx>
            <c:strRef>
              <c:f>Sheet1!$B$1</c:f>
              <c:strCache>
                <c:ptCount val="1"/>
                <c:pt idx="0">
                  <c:v>Value (USD Billion)</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5400000" spcFirstLastPara="1" vertOverflow="ellipsis"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0.00</c:formatCode>
                <c:ptCount val="16"/>
                <c:pt idx="0">
                  <c:v>73.692758943622394</c:v>
                </c:pt>
                <c:pt idx="1">
                  <c:v>76.354789286383223</c:v>
                </c:pt>
                <c:pt idx="2">
                  <c:v>78.857599737778614</c:v>
                </c:pt>
                <c:pt idx="3">
                  <c:v>79.606673534369733</c:v>
                </c:pt>
                <c:pt idx="4">
                  <c:v>80.702159604408479</c:v>
                </c:pt>
                <c:pt idx="5">
                  <c:v>74.025319423812334</c:v>
                </c:pt>
                <c:pt idx="6">
                  <c:v>77.401342093781309</c:v>
                </c:pt>
                <c:pt idx="7">
                  <c:v>79.073904817795665</c:v>
                </c:pt>
                <c:pt idx="8">
                  <c:v>80.344286667576625</c:v>
                </c:pt>
                <c:pt idx="9">
                  <c:v>80.204602575185405</c:v>
                </c:pt>
                <c:pt idx="10">
                  <c:v>82.771017174147516</c:v>
                </c:pt>
                <c:pt idx="11">
                  <c:v>85.547862585409078</c:v>
                </c:pt>
                <c:pt idx="12">
                  <c:v>86.564503643976366</c:v>
                </c:pt>
                <c:pt idx="13">
                  <c:v>88.337856217010398</c:v>
                </c:pt>
                <c:pt idx="14">
                  <c:v>89.313384845225926</c:v>
                </c:pt>
                <c:pt idx="15">
                  <c:v>90.576945169943329</c:v>
                </c:pt>
              </c:numCache>
            </c:numRef>
          </c:val>
          <c:extLst>
            <c:ext xmlns:c16="http://schemas.microsoft.com/office/drawing/2014/chart" uri="{C3380CC4-5D6E-409C-BE32-E72D297353CC}">
              <c16:uniqueId val="{00000000-9114-49A9-8C81-2AAA6711EB1D}"/>
            </c:ext>
          </c:extLst>
        </c:ser>
        <c:dLbls>
          <c:showLegendKey val="0"/>
          <c:showVal val="0"/>
          <c:showCatName val="0"/>
          <c:showSerName val="0"/>
          <c:showPercent val="0"/>
          <c:showBubbleSize val="0"/>
        </c:dLbls>
        <c:gapWidth val="100"/>
        <c:overlap val="-24"/>
        <c:axId val="463948608"/>
        <c:axId val="463946968"/>
      </c:barChart>
      <c:valAx>
        <c:axId val="463946968"/>
        <c:scaling>
          <c:orientation val="minMax"/>
        </c:scaling>
        <c:delete val="0"/>
        <c:axPos val="l"/>
        <c:numFmt formatCode="0.00" sourceLinked="1"/>
        <c:majorTickMark val="none"/>
        <c:minorTickMark val="none"/>
        <c:tickLblPos val="none"/>
        <c:spPr>
          <a:noFill/>
          <a:ln>
            <a:noFill/>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463948608"/>
        <c:crosses val="autoZero"/>
        <c:crossBetween val="between"/>
      </c:valAx>
      <c:catAx>
        <c:axId val="463948608"/>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463946968"/>
        <c:crosses val="autoZero"/>
        <c:auto val="1"/>
        <c:lblAlgn val="ctr"/>
        <c:lblOffset val="100"/>
        <c:noMultiLvlLbl val="0"/>
      </c:cat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userShapes r:id="rId4"/>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8705875680667863"/>
          <c:y val="0"/>
          <c:w val="0.76583541619183637"/>
          <c:h val="0.61104840207679889"/>
        </c:manualLayout>
      </c:layout>
      <c:barChart>
        <c:barDir val="col"/>
        <c:grouping val="stacked"/>
        <c:varyColors val="0"/>
        <c:ser>
          <c:idx val="3"/>
          <c:order val="0"/>
          <c:tx>
            <c:strRef>
              <c:f>Sheet1!$E$1</c:f>
              <c:strCache>
                <c:ptCount val="1"/>
                <c:pt idx="0">
                  <c:v>Others</c:v>
                </c:pt>
              </c:strCache>
            </c:strRef>
          </c:tx>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Sheet1!$E$2:$E$17</c:f>
              <c:numCache>
                <c:formatCode>0.00</c:formatCode>
                <c:ptCount val="16"/>
                <c:pt idx="0">
                  <c:v>14.473138227296289</c:v>
                </c:pt>
                <c:pt idx="1">
                  <c:v>14.032499418255284</c:v>
                </c:pt>
                <c:pt idx="2">
                  <c:v>13.922796246669</c:v>
                </c:pt>
                <c:pt idx="3">
                  <c:v>13.831920595444469</c:v>
                </c:pt>
                <c:pt idx="4">
                  <c:v>13.713452808562376</c:v>
                </c:pt>
                <c:pt idx="5">
                  <c:v>13.108199499295491</c:v>
                </c:pt>
                <c:pt idx="6">
                  <c:v>12.786213703530169</c:v>
                </c:pt>
                <c:pt idx="7">
                  <c:v>12.673871781413126</c:v>
                </c:pt>
                <c:pt idx="8">
                  <c:v>12.580158689656207</c:v>
                </c:pt>
                <c:pt idx="9">
                  <c:v>12.487085281968636</c:v>
                </c:pt>
                <c:pt idx="10">
                  <c:v>13.413590301039669</c:v>
                </c:pt>
                <c:pt idx="11">
                  <c:v>13.256803051231714</c:v>
                </c:pt>
                <c:pt idx="12">
                  <c:v>13.09230006531199</c:v>
                </c:pt>
                <c:pt idx="13">
                  <c:v>12.943961079791212</c:v>
                </c:pt>
                <c:pt idx="14">
                  <c:v>12.796183754931235</c:v>
                </c:pt>
                <c:pt idx="15">
                  <c:v>11.905690036860728</c:v>
                </c:pt>
              </c:numCache>
            </c:numRef>
          </c:val>
          <c:extLst>
            <c:ext xmlns:c16="http://schemas.microsoft.com/office/drawing/2014/chart" uri="{C3380CC4-5D6E-409C-BE32-E72D297353CC}">
              <c16:uniqueId val="{00000000-0421-417E-9DC3-D68AC547DCFD}"/>
            </c:ext>
          </c:extLst>
        </c:ser>
        <c:ser>
          <c:idx val="2"/>
          <c:order val="1"/>
          <c:tx>
            <c:strRef>
              <c:f>Sheet1!$D$1</c:f>
              <c:strCache>
                <c:ptCount val="1"/>
                <c:pt idx="0">
                  <c:v>Renewables</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Sheet1!$D$2:$D$17</c:f>
              <c:numCache>
                <c:formatCode>0.00</c:formatCode>
                <c:ptCount val="16"/>
                <c:pt idx="0">
                  <c:v>6.5603659612414722</c:v>
                </c:pt>
                <c:pt idx="1">
                  <c:v>6.6686175338956293</c:v>
                </c:pt>
                <c:pt idx="2">
                  <c:v>6.7462618195892361</c:v>
                </c:pt>
                <c:pt idx="3">
                  <c:v>6.8207464640488853</c:v>
                </c:pt>
                <c:pt idx="4">
                  <c:v>6.730657621341261</c:v>
                </c:pt>
                <c:pt idx="5">
                  <c:v>6.8996071031040618</c:v>
                </c:pt>
                <c:pt idx="6">
                  <c:v>6.7399198370832778</c:v>
                </c:pt>
                <c:pt idx="7">
                  <c:v>6.7570569088756276</c:v>
                </c:pt>
                <c:pt idx="8">
                  <c:v>6.7734129288169065</c:v>
                </c:pt>
                <c:pt idx="9">
                  <c:v>6.7881072351637979</c:v>
                </c:pt>
                <c:pt idx="10">
                  <c:v>6.8044432326744717</c:v>
                </c:pt>
                <c:pt idx="11">
                  <c:v>6.8176051280265364</c:v>
                </c:pt>
                <c:pt idx="12">
                  <c:v>6.8321153266253516</c:v>
                </c:pt>
                <c:pt idx="13">
                  <c:v>6.8440113214197016</c:v>
                </c:pt>
                <c:pt idx="14">
                  <c:v>6.8555763647877797</c:v>
                </c:pt>
                <c:pt idx="15">
                  <c:v>6.8651955247484295</c:v>
                </c:pt>
              </c:numCache>
            </c:numRef>
          </c:val>
          <c:extLst>
            <c:ext xmlns:c16="http://schemas.microsoft.com/office/drawing/2014/chart" uri="{C3380CC4-5D6E-409C-BE32-E72D297353CC}">
              <c16:uniqueId val="{00000001-0421-417E-9DC3-D68AC547DCFD}"/>
            </c:ext>
          </c:extLst>
        </c:ser>
        <c:ser>
          <c:idx val="1"/>
          <c:order val="2"/>
          <c:tx>
            <c:strRef>
              <c:f>Sheet1!$C$1</c:f>
              <c:strCache>
                <c:ptCount val="1"/>
                <c:pt idx="0">
                  <c:v>Marine Components</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Sheet1!$C$2:$C$17</c:f>
              <c:numCache>
                <c:formatCode>0.00</c:formatCode>
                <c:ptCount val="16"/>
                <c:pt idx="0">
                  <c:v>19.946495811462242</c:v>
                </c:pt>
                <c:pt idx="1">
                  <c:v>20.230726227972699</c:v>
                </c:pt>
                <c:pt idx="2">
                  <c:v>20.271026221398678</c:v>
                </c:pt>
                <c:pt idx="3">
                  <c:v>20.30510248355721</c:v>
                </c:pt>
                <c:pt idx="4">
                  <c:v>20.565556364778846</c:v>
                </c:pt>
                <c:pt idx="5">
                  <c:v>20.542284082835511</c:v>
                </c:pt>
                <c:pt idx="6">
                  <c:v>21.182358943051959</c:v>
                </c:pt>
                <c:pt idx="7">
                  <c:v>21.176183914371407</c:v>
                </c:pt>
                <c:pt idx="8">
                  <c:v>21.163536938077272</c:v>
                </c:pt>
                <c:pt idx="9">
                  <c:v>21.148047831706577</c:v>
                </c:pt>
                <c:pt idx="10">
                  <c:v>20.106654439207862</c:v>
                </c:pt>
                <c:pt idx="11">
                  <c:v>20.149615838383578</c:v>
                </c:pt>
                <c:pt idx="12">
                  <c:v>20.197835159350955</c:v>
                </c:pt>
                <c:pt idx="13">
                  <c:v>20.233234791089885</c:v>
                </c:pt>
                <c:pt idx="14">
                  <c:v>20.263802688029234</c:v>
                </c:pt>
                <c:pt idx="15">
                  <c:v>21.035858745353259</c:v>
                </c:pt>
              </c:numCache>
            </c:numRef>
          </c:val>
          <c:extLst>
            <c:ext xmlns:c16="http://schemas.microsoft.com/office/drawing/2014/chart" uri="{C3380CC4-5D6E-409C-BE32-E72D297353CC}">
              <c16:uniqueId val="{00000002-0421-417E-9DC3-D68AC547DCFD}"/>
            </c:ext>
          </c:extLst>
        </c:ser>
        <c:ser>
          <c:idx val="0"/>
          <c:order val="3"/>
          <c:tx>
            <c:strRef>
              <c:f>Sheet1!$B$1</c:f>
              <c:strCache>
                <c:ptCount val="1"/>
                <c:pt idx="0">
                  <c:v>Pipes &amp; Tanks</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0.00</c:formatCode>
                <c:ptCount val="16"/>
                <c:pt idx="0">
                  <c:v>59.019999999999996</c:v>
                </c:pt>
                <c:pt idx="1">
                  <c:v>59.068156819876393</c:v>
                </c:pt>
                <c:pt idx="2">
                  <c:v>59.059915712343084</c:v>
                </c:pt>
                <c:pt idx="3">
                  <c:v>59.042230456949426</c:v>
                </c:pt>
                <c:pt idx="4">
                  <c:v>58.990333205317512</c:v>
                </c:pt>
                <c:pt idx="5">
                  <c:v>59.449909314764938</c:v>
                </c:pt>
                <c:pt idx="6">
                  <c:v>59.291507516334597</c:v>
                </c:pt>
                <c:pt idx="7">
                  <c:v>59.392887395339841</c:v>
                </c:pt>
                <c:pt idx="8">
                  <c:v>59.482891443449617</c:v>
                </c:pt>
                <c:pt idx="9">
                  <c:v>59.576759651160984</c:v>
                </c:pt>
                <c:pt idx="10">
                  <c:v>59.675312027078</c:v>
                </c:pt>
                <c:pt idx="11">
                  <c:v>59.775975982358162</c:v>
                </c:pt>
                <c:pt idx="12">
                  <c:v>59.877749448711704</c:v>
                </c:pt>
                <c:pt idx="13">
                  <c:v>59.978792807699207</c:v>
                </c:pt>
                <c:pt idx="14">
                  <c:v>60.084437192251762</c:v>
                </c:pt>
                <c:pt idx="15">
                  <c:v>60.193255693037592</c:v>
                </c:pt>
              </c:numCache>
            </c:numRef>
          </c:val>
          <c:extLst>
            <c:ext xmlns:c16="http://schemas.microsoft.com/office/drawing/2014/chart" uri="{C3380CC4-5D6E-409C-BE32-E72D297353CC}">
              <c16:uniqueId val="{00000003-0421-417E-9DC3-D68AC547DCFD}"/>
            </c:ext>
          </c:extLst>
        </c:ser>
        <c:dLbls>
          <c:showLegendKey val="0"/>
          <c:showVal val="0"/>
          <c:showCatName val="0"/>
          <c:showSerName val="0"/>
          <c:showPercent val="0"/>
          <c:showBubbleSize val="0"/>
        </c:dLbls>
        <c:gapWidth val="150"/>
        <c:overlap val="100"/>
        <c:axId val="1594474496"/>
        <c:axId val="1703745200"/>
      </c:barChart>
      <c:catAx>
        <c:axId val="1594474496"/>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1703745200"/>
        <c:crosses val="autoZero"/>
        <c:auto val="0"/>
        <c:lblAlgn val="ctr"/>
        <c:lblOffset val="100"/>
        <c:noMultiLvlLbl val="0"/>
      </c:catAx>
      <c:valAx>
        <c:axId val="1703745200"/>
        <c:scaling>
          <c:orientation val="minMax"/>
        </c:scaling>
        <c:delete val="1"/>
        <c:axPos val="l"/>
        <c:numFmt formatCode="0.00" sourceLinked="1"/>
        <c:majorTickMark val="none"/>
        <c:minorTickMark val="none"/>
        <c:tickLblPos val="nextTo"/>
        <c:crossAx val="159447449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24166026121734782"/>
          <c:y val="0"/>
          <c:w val="0.76583541619183637"/>
          <c:h val="0.67386089855305031"/>
        </c:manualLayout>
      </c:layout>
      <c:barChart>
        <c:barDir val="col"/>
        <c:grouping val="stacked"/>
        <c:varyColors val="0"/>
        <c:ser>
          <c:idx val="3"/>
          <c:order val="0"/>
          <c:tx>
            <c:strRef>
              <c:f>Sheet1!$E$1</c:f>
              <c:strCache>
                <c:ptCount val="1"/>
                <c:pt idx="0">
                  <c:v>Other</c:v>
                </c:pt>
              </c:strCache>
            </c:strRef>
          </c:tx>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Sheet1!$E$2:$E$17</c:f>
              <c:numCache>
                <c:formatCode>0.00</c:formatCode>
                <c:ptCount val="16"/>
                <c:pt idx="0">
                  <c:v>12.430781622310974</c:v>
                </c:pt>
                <c:pt idx="1">
                  <c:v>12.120111393631191</c:v>
                </c:pt>
                <c:pt idx="2">
                  <c:v>12.223686136729613</c:v>
                </c:pt>
                <c:pt idx="3">
                  <c:v>11.97081137429779</c:v>
                </c:pt>
                <c:pt idx="4">
                  <c:v>12.24721277007774</c:v>
                </c:pt>
                <c:pt idx="5">
                  <c:v>11.927384334084305</c:v>
                </c:pt>
                <c:pt idx="6">
                  <c:v>12.133138080419792</c:v>
                </c:pt>
                <c:pt idx="7">
                  <c:v>12.059740107014758</c:v>
                </c:pt>
                <c:pt idx="8">
                  <c:v>11.985773894536393</c:v>
                </c:pt>
                <c:pt idx="9">
                  <c:v>11.923107474779568</c:v>
                </c:pt>
                <c:pt idx="10">
                  <c:v>11.855747183730434</c:v>
                </c:pt>
                <c:pt idx="11">
                  <c:v>11.803438888759631</c:v>
                </c:pt>
                <c:pt idx="12">
                  <c:v>11.7445739288654</c:v>
                </c:pt>
                <c:pt idx="13">
                  <c:v>11.69600064440775</c:v>
                </c:pt>
                <c:pt idx="14">
                  <c:v>11.649413130159679</c:v>
                </c:pt>
                <c:pt idx="15">
                  <c:v>11.611950668751089</c:v>
                </c:pt>
              </c:numCache>
            </c:numRef>
          </c:val>
          <c:extLst>
            <c:ext xmlns:c16="http://schemas.microsoft.com/office/drawing/2014/chart" uri="{C3380CC4-5D6E-409C-BE32-E72D297353CC}">
              <c16:uniqueId val="{00000000-FF37-4520-8D8D-AC7BDE127DE3}"/>
            </c:ext>
          </c:extLst>
        </c:ser>
        <c:ser>
          <c:idx val="2"/>
          <c:order val="1"/>
          <c:tx>
            <c:strRef>
              <c:f>Sheet1!$D$1</c:f>
              <c:strCache>
                <c:ptCount val="1"/>
                <c:pt idx="0">
                  <c:v>Brominated vinyl ester resin</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Sheet1!$D$2:$D$17</c:f>
              <c:numCache>
                <c:formatCode>0.00</c:formatCode>
                <c:ptCount val="16"/>
                <c:pt idx="0">
                  <c:v>7.9773131523307743</c:v>
                </c:pt>
                <c:pt idx="1">
                  <c:v>7.8671752028090554</c:v>
                </c:pt>
                <c:pt idx="2">
                  <c:v>7.9109939979505191</c:v>
                </c:pt>
                <c:pt idx="3">
                  <c:v>7.9602710372386625</c:v>
                </c:pt>
                <c:pt idx="4">
                  <c:v>7.9287354413920941</c:v>
                </c:pt>
                <c:pt idx="5">
                  <c:v>8.1137558363535458</c:v>
                </c:pt>
                <c:pt idx="6">
                  <c:v>8.0328268960888369</c:v>
                </c:pt>
                <c:pt idx="7">
                  <c:v>8.0231669312635976</c:v>
                </c:pt>
                <c:pt idx="8">
                  <c:v>8.0091853594331948</c:v>
                </c:pt>
                <c:pt idx="9">
                  <c:v>7.9963989726480795</c:v>
                </c:pt>
                <c:pt idx="10">
                  <c:v>7.9827534642607914</c:v>
                </c:pt>
                <c:pt idx="11">
                  <c:v>7.9806417087414792</c:v>
                </c:pt>
                <c:pt idx="12">
                  <c:v>7.9712342416496984</c:v>
                </c:pt>
                <c:pt idx="13">
                  <c:v>7.9624632486205655</c:v>
                </c:pt>
                <c:pt idx="14">
                  <c:v>7.9597147082498738</c:v>
                </c:pt>
                <c:pt idx="15">
                  <c:v>7.9537953795379552</c:v>
                </c:pt>
              </c:numCache>
            </c:numRef>
          </c:val>
          <c:extLst>
            <c:ext xmlns:c16="http://schemas.microsoft.com/office/drawing/2014/chart" uri="{C3380CC4-5D6E-409C-BE32-E72D297353CC}">
              <c16:uniqueId val="{00000001-FF37-4520-8D8D-AC7BDE127DE3}"/>
            </c:ext>
          </c:extLst>
        </c:ser>
        <c:ser>
          <c:idx val="1"/>
          <c:order val="2"/>
          <c:tx>
            <c:strRef>
              <c:f>Sheet1!$C$1</c:f>
              <c:strCache>
                <c:ptCount val="1"/>
                <c:pt idx="0">
                  <c:v>Novolac vinyl ester resin</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Sheet1!$C$2:$C$17</c:f>
              <c:numCache>
                <c:formatCode>0.00</c:formatCode>
                <c:ptCount val="16"/>
                <c:pt idx="0">
                  <c:v>27.932342182098878</c:v>
                </c:pt>
                <c:pt idx="1">
                  <c:v>28.163215885700449</c:v>
                </c:pt>
                <c:pt idx="2">
                  <c:v>28.186209925340361</c:v>
                </c:pt>
                <c:pt idx="3">
                  <c:v>28.175131754213233</c:v>
                </c:pt>
                <c:pt idx="4">
                  <c:v>28.171079204359973</c:v>
                </c:pt>
                <c:pt idx="5">
                  <c:v>28.226728050413037</c:v>
                </c:pt>
                <c:pt idx="6">
                  <c:v>28.128622856794184</c:v>
                </c:pt>
                <c:pt idx="7">
                  <c:v>28.147233492091495</c:v>
                </c:pt>
                <c:pt idx="8">
                  <c:v>28.174969895544542</c:v>
                </c:pt>
                <c:pt idx="9">
                  <c:v>28.180686843011095</c:v>
                </c:pt>
                <c:pt idx="10">
                  <c:v>28.197587478815667</c:v>
                </c:pt>
                <c:pt idx="11">
                  <c:v>28.197491798320112</c:v>
                </c:pt>
                <c:pt idx="12">
                  <c:v>28.202573322358443</c:v>
                </c:pt>
                <c:pt idx="13">
                  <c:v>28.200894115751751</c:v>
                </c:pt>
                <c:pt idx="14">
                  <c:v>28.19970422508845</c:v>
                </c:pt>
                <c:pt idx="15">
                  <c:v>28.193503560882405</c:v>
                </c:pt>
              </c:numCache>
            </c:numRef>
          </c:val>
          <c:extLst>
            <c:ext xmlns:c16="http://schemas.microsoft.com/office/drawing/2014/chart" uri="{C3380CC4-5D6E-409C-BE32-E72D297353CC}">
              <c16:uniqueId val="{00000002-FF37-4520-8D8D-AC7BDE127DE3}"/>
            </c:ext>
          </c:extLst>
        </c:ser>
        <c:ser>
          <c:idx val="0"/>
          <c:order val="3"/>
          <c:tx>
            <c:strRef>
              <c:f>Sheet1!$B$1</c:f>
              <c:strCache>
                <c:ptCount val="1"/>
                <c:pt idx="0">
                  <c:v>Bisphenol-A,F,S vinyl ester resin</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0.00</c:formatCode>
                <c:ptCount val="16"/>
                <c:pt idx="0">
                  <c:v>51.659563043259404</c:v>
                </c:pt>
                <c:pt idx="1">
                  <c:v>51.849497517859312</c:v>
                </c:pt>
                <c:pt idx="2">
                  <c:v>51.679109939979504</c:v>
                </c:pt>
                <c:pt idx="3">
                  <c:v>51.893785834250295</c:v>
                </c:pt>
                <c:pt idx="4">
                  <c:v>51.652972584170186</c:v>
                </c:pt>
                <c:pt idx="5">
                  <c:v>51.732131779149114</c:v>
                </c:pt>
                <c:pt idx="6">
                  <c:v>51.705412166697172</c:v>
                </c:pt>
                <c:pt idx="7">
                  <c:v>51.769859469630156</c:v>
                </c:pt>
                <c:pt idx="8">
                  <c:v>51.830070850485875</c:v>
                </c:pt>
                <c:pt idx="9">
                  <c:v>51.899806709561261</c:v>
                </c:pt>
                <c:pt idx="10">
                  <c:v>51.963911873193091</c:v>
                </c:pt>
                <c:pt idx="11">
                  <c:v>52.018427604178783</c:v>
                </c:pt>
                <c:pt idx="12">
                  <c:v>52.08161850712645</c:v>
                </c:pt>
                <c:pt idx="13">
                  <c:v>52.140641991219951</c:v>
                </c:pt>
                <c:pt idx="14">
                  <c:v>52.191167936501991</c:v>
                </c:pt>
                <c:pt idx="15">
                  <c:v>52.240750390828559</c:v>
                </c:pt>
              </c:numCache>
            </c:numRef>
          </c:val>
          <c:extLst>
            <c:ext xmlns:c16="http://schemas.microsoft.com/office/drawing/2014/chart" uri="{C3380CC4-5D6E-409C-BE32-E72D297353CC}">
              <c16:uniqueId val="{00000003-FF37-4520-8D8D-AC7BDE127DE3}"/>
            </c:ext>
          </c:extLst>
        </c:ser>
        <c:dLbls>
          <c:showLegendKey val="0"/>
          <c:showVal val="0"/>
          <c:showCatName val="0"/>
          <c:showSerName val="0"/>
          <c:showPercent val="0"/>
          <c:showBubbleSize val="0"/>
        </c:dLbls>
        <c:gapWidth val="150"/>
        <c:overlap val="100"/>
        <c:axId val="1594474496"/>
        <c:axId val="1703745200"/>
      </c:barChart>
      <c:catAx>
        <c:axId val="1594474496"/>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1703745200"/>
        <c:crosses val="autoZero"/>
        <c:auto val="0"/>
        <c:lblAlgn val="ctr"/>
        <c:lblOffset val="100"/>
        <c:noMultiLvlLbl val="0"/>
      </c:catAx>
      <c:valAx>
        <c:axId val="1703745200"/>
        <c:scaling>
          <c:orientation val="minMax"/>
        </c:scaling>
        <c:delete val="1"/>
        <c:axPos val="l"/>
        <c:numFmt formatCode="0.00" sourceLinked="1"/>
        <c:majorTickMark val="none"/>
        <c:minorTickMark val="none"/>
        <c:tickLblPos val="nextTo"/>
        <c:crossAx val="159447449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8705875680667863"/>
          <c:y val="0"/>
          <c:w val="0.76583541619183637"/>
          <c:h val="0.75420048758099978"/>
        </c:manualLayout>
      </c:layout>
      <c:barChart>
        <c:barDir val="col"/>
        <c:grouping val="stacked"/>
        <c:varyColors val="0"/>
        <c:ser>
          <c:idx val="1"/>
          <c:order val="0"/>
          <c:tx>
            <c:strRef>
              <c:f>Sheet1!$C$1</c:f>
              <c:strCache>
                <c:ptCount val="1"/>
                <c:pt idx="0">
                  <c:v>Indirect </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numRef>
              <c:f>Sheet1!$A$2:$A$7</c:f>
              <c:numCache>
                <c:formatCode>General</c:formatCode>
                <c:ptCount val="6"/>
                <c:pt idx="0">
                  <c:v>2015</c:v>
                </c:pt>
                <c:pt idx="1">
                  <c:v>2016</c:v>
                </c:pt>
                <c:pt idx="2">
                  <c:v>2017</c:v>
                </c:pt>
                <c:pt idx="3">
                  <c:v>2018</c:v>
                </c:pt>
                <c:pt idx="4">
                  <c:v>2019</c:v>
                </c:pt>
                <c:pt idx="5">
                  <c:v>2020</c:v>
                </c:pt>
              </c:numCache>
            </c:numRef>
          </c:cat>
          <c:val>
            <c:numRef>
              <c:f>Sheet1!$C$2:$C$7</c:f>
              <c:numCache>
                <c:formatCode>0.00</c:formatCode>
                <c:ptCount val="6"/>
                <c:pt idx="0">
                  <c:v>18.054463406041069</c:v>
                </c:pt>
                <c:pt idx="1">
                  <c:v>17.92588512612372</c:v>
                </c:pt>
                <c:pt idx="2">
                  <c:v>17.6208574651831</c:v>
                </c:pt>
                <c:pt idx="3">
                  <c:v>15.038248189847378</c:v>
                </c:pt>
                <c:pt idx="4">
                  <c:v>13.391653872209442</c:v>
                </c:pt>
                <c:pt idx="5">
                  <c:v>13.72770151851077</c:v>
                </c:pt>
              </c:numCache>
            </c:numRef>
          </c:val>
          <c:extLst>
            <c:ext xmlns:c16="http://schemas.microsoft.com/office/drawing/2014/chart" uri="{C3380CC4-5D6E-409C-BE32-E72D297353CC}">
              <c16:uniqueId val="{00000000-53E7-42C4-90D6-E31CBEF76566}"/>
            </c:ext>
          </c:extLst>
        </c:ser>
        <c:ser>
          <c:idx val="0"/>
          <c:order val="1"/>
          <c:tx>
            <c:strRef>
              <c:f>Sheet1!$B$1</c:f>
              <c:strCache>
                <c:ptCount val="1"/>
                <c:pt idx="0">
                  <c:v>Direct </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numRef>
              <c:f>Sheet1!$A$2:$A$7</c:f>
              <c:numCache>
                <c:formatCode>General</c:formatCode>
                <c:ptCount val="6"/>
                <c:pt idx="0">
                  <c:v>2015</c:v>
                </c:pt>
                <c:pt idx="1">
                  <c:v>2016</c:v>
                </c:pt>
                <c:pt idx="2">
                  <c:v>2017</c:v>
                </c:pt>
                <c:pt idx="3">
                  <c:v>2018</c:v>
                </c:pt>
                <c:pt idx="4">
                  <c:v>2019</c:v>
                </c:pt>
                <c:pt idx="5">
                  <c:v>2020</c:v>
                </c:pt>
              </c:numCache>
            </c:numRef>
          </c:cat>
          <c:val>
            <c:numRef>
              <c:f>Sheet1!$B$2:$B$7</c:f>
              <c:numCache>
                <c:formatCode>0.00</c:formatCode>
                <c:ptCount val="6"/>
                <c:pt idx="0">
                  <c:v>81.945536593958934</c:v>
                </c:pt>
                <c:pt idx="1">
                  <c:v>82.074114873876283</c:v>
                </c:pt>
                <c:pt idx="2">
                  <c:v>82.379142534816907</c:v>
                </c:pt>
                <c:pt idx="3">
                  <c:v>84.961751810152634</c:v>
                </c:pt>
                <c:pt idx="4">
                  <c:v>86.608346127790568</c:v>
                </c:pt>
                <c:pt idx="5">
                  <c:v>86.27229848148923</c:v>
                </c:pt>
              </c:numCache>
            </c:numRef>
          </c:val>
          <c:extLst>
            <c:ext xmlns:c16="http://schemas.microsoft.com/office/drawing/2014/chart" uri="{C3380CC4-5D6E-409C-BE32-E72D297353CC}">
              <c16:uniqueId val="{00000001-53E7-42C4-90D6-E31CBEF76566}"/>
            </c:ext>
          </c:extLst>
        </c:ser>
        <c:dLbls>
          <c:showLegendKey val="0"/>
          <c:showVal val="0"/>
          <c:showCatName val="0"/>
          <c:showSerName val="0"/>
          <c:showPercent val="0"/>
          <c:showBubbleSize val="0"/>
        </c:dLbls>
        <c:gapWidth val="150"/>
        <c:overlap val="100"/>
        <c:axId val="1594474496"/>
        <c:axId val="1703745200"/>
      </c:barChart>
      <c:catAx>
        <c:axId val="1594474496"/>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1703745200"/>
        <c:crosses val="autoZero"/>
        <c:auto val="0"/>
        <c:lblAlgn val="ctr"/>
        <c:lblOffset val="100"/>
        <c:noMultiLvlLbl val="0"/>
      </c:catAx>
      <c:valAx>
        <c:axId val="1703745200"/>
        <c:scaling>
          <c:orientation val="minMax"/>
        </c:scaling>
        <c:delete val="1"/>
        <c:axPos val="l"/>
        <c:numFmt formatCode="0.00" sourceLinked="1"/>
        <c:majorTickMark val="none"/>
        <c:minorTickMark val="none"/>
        <c:tickLblPos val="nextTo"/>
        <c:crossAx val="159447449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31147576252416143"/>
          <c:y val="0.19666715807863996"/>
          <c:w val="0.39459356158885261"/>
          <c:h val="0.73624517038964654"/>
        </c:manualLayout>
      </c:layout>
      <c:pieChart>
        <c:varyColors val="1"/>
        <c:ser>
          <c:idx val="0"/>
          <c:order val="0"/>
          <c:tx>
            <c:strRef>
              <c:f>Sheet1!$B$1</c:f>
              <c:strCache>
                <c:ptCount val="1"/>
                <c:pt idx="0">
                  <c:v>Share</c:v>
                </c:pt>
              </c:strCache>
            </c:strRef>
          </c:tx>
          <c:dPt>
            <c:idx val="0"/>
            <c:bubble3D val="0"/>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1-D9E0-4C53-A3EB-369EA2CEA64D}"/>
              </c:ext>
            </c:extLst>
          </c:dPt>
          <c:dPt>
            <c:idx val="1"/>
            <c:bubble3D val="0"/>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3-D9E0-4C53-A3EB-369EA2CEA64D}"/>
              </c:ext>
            </c:extLst>
          </c:dPt>
          <c:dPt>
            <c:idx val="2"/>
            <c:bubble3D val="0"/>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5-D9E0-4C53-A3EB-369EA2CEA64D}"/>
              </c:ext>
            </c:extLst>
          </c:dPt>
          <c:dPt>
            <c:idx val="3"/>
            <c:bubble3D val="0"/>
            <c:spPr>
              <a:gradFill rotWithShape="1">
                <a:gsLst>
                  <a:gs pos="0">
                    <a:schemeClr val="accent2">
                      <a:lumMod val="60000"/>
                      <a:satMod val="103000"/>
                      <a:lumMod val="102000"/>
                      <a:tint val="94000"/>
                    </a:schemeClr>
                  </a:gs>
                  <a:gs pos="50000">
                    <a:schemeClr val="accent2">
                      <a:lumMod val="60000"/>
                      <a:satMod val="110000"/>
                      <a:lumMod val="100000"/>
                      <a:shade val="100000"/>
                    </a:schemeClr>
                  </a:gs>
                  <a:gs pos="100000">
                    <a:schemeClr val="accent2">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7-D9E0-4C53-A3EB-369EA2CEA64D}"/>
              </c:ext>
            </c:extLst>
          </c:dPt>
          <c:dPt>
            <c:idx val="4"/>
            <c:bubble3D val="0"/>
            <c:spPr>
              <a:gradFill rotWithShape="1">
                <a:gsLst>
                  <a:gs pos="0">
                    <a:schemeClr val="accent4">
                      <a:lumMod val="60000"/>
                      <a:satMod val="103000"/>
                      <a:lumMod val="102000"/>
                      <a:tint val="94000"/>
                    </a:schemeClr>
                  </a:gs>
                  <a:gs pos="50000">
                    <a:schemeClr val="accent4">
                      <a:lumMod val="60000"/>
                      <a:satMod val="110000"/>
                      <a:lumMod val="100000"/>
                      <a:shade val="100000"/>
                    </a:schemeClr>
                  </a:gs>
                  <a:gs pos="100000">
                    <a:schemeClr val="accent4">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9-D9E0-4C53-A3EB-369EA2CEA64D}"/>
              </c:ext>
            </c:extLst>
          </c:dPt>
          <c:dPt>
            <c:idx val="5"/>
            <c:bubble3D val="0"/>
            <c:spPr>
              <a:gradFill rotWithShape="1">
                <a:gsLst>
                  <a:gs pos="0">
                    <a:schemeClr val="accent6">
                      <a:lumMod val="60000"/>
                      <a:satMod val="103000"/>
                      <a:lumMod val="102000"/>
                      <a:tint val="94000"/>
                    </a:schemeClr>
                  </a:gs>
                  <a:gs pos="50000">
                    <a:schemeClr val="accent6">
                      <a:lumMod val="60000"/>
                      <a:satMod val="110000"/>
                      <a:lumMod val="100000"/>
                      <a:shade val="100000"/>
                    </a:schemeClr>
                  </a:gs>
                  <a:gs pos="100000">
                    <a:schemeClr val="accent6">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B-D9E0-4C53-A3EB-369EA2CEA64D}"/>
              </c:ext>
            </c:extLst>
          </c:dPt>
          <c:dLbls>
            <c:dLbl>
              <c:idx val="1"/>
              <c:layout>
                <c:manualLayout>
                  <c:x val="0"/>
                  <c:y val="-6.7114093959731544E-2"/>
                </c:manualLayout>
              </c:layout>
              <c:dLblPos val="bestFi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3-D9E0-4C53-A3EB-369EA2CEA64D}"/>
                </c:ext>
              </c:extLst>
            </c:dLbl>
            <c:dLbl>
              <c:idx val="2"/>
              <c:layout>
                <c:manualLayout>
                  <c:x val="1.2161340449969596E-2"/>
                  <c:y val="-4.4742729306487615E-2"/>
                </c:manualLayout>
              </c:layout>
              <c:dLblPos val="bestFi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5-D9E0-4C53-A3EB-369EA2CEA64D}"/>
                </c:ext>
              </c:extLst>
            </c:dLbl>
            <c:dLbl>
              <c:idx val="3"/>
              <c:layout>
                <c:manualLayout>
                  <c:x val="-3.5543012875602936E-2"/>
                  <c:y val="-4.3761390682091244E-3"/>
                </c:manualLayout>
              </c:layout>
              <c:dLblPos val="bestFi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7-D9E0-4C53-A3EB-369EA2CEA64D}"/>
                </c:ext>
              </c:extLst>
            </c:dLbl>
            <c:dLbl>
              <c:idx val="4"/>
              <c:layout>
                <c:manualLayout>
                  <c:x val="-1.7023668501614291E-2"/>
                  <c:y val="-8.9484669222531371E-3"/>
                </c:manualLayout>
              </c:layout>
              <c:dLblPos val="bestFi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9-D9E0-4C53-A3EB-369EA2CEA64D}"/>
                </c:ext>
              </c:extLst>
            </c:dLbl>
            <c:spPr>
              <a:noFill/>
              <a:ln>
                <a:noFill/>
              </a:ln>
              <a:effectLst/>
            </c:spPr>
            <c:txPr>
              <a:bodyPr rot="0" spcFirstLastPara="1" vertOverflow="ellipsis" vert="horz" wrap="square" anchor="ctr" anchorCtr="1"/>
              <a:lstStyle/>
              <a:p>
                <a:pPr>
                  <a:defRPr sz="600" b="0" i="0" u="none" strike="noStrike" kern="1200" baseline="0">
                    <a:solidFill>
                      <a:schemeClr val="tx1">
                        <a:lumMod val="75000"/>
                        <a:lumOff val="25000"/>
                      </a:schemeClr>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outEnd"/>
            <c:showLegendKey val="0"/>
            <c:showVal val="1"/>
            <c:showCatName val="1"/>
            <c:showSerName val="0"/>
            <c:showPercent val="0"/>
            <c:showBubbleSize val="0"/>
            <c:showLeaderLines val="0"/>
            <c:extLst>
              <c:ext xmlns:c15="http://schemas.microsoft.com/office/drawing/2012/chart" uri="{CE6537A1-D6FC-4f65-9D91-7224C49458BB}"/>
            </c:extLst>
          </c:dLbls>
          <c:cat>
            <c:strRef>
              <c:f>Sheet1!$A$2:$A$7</c:f>
              <c:strCache>
                <c:ptCount val="6"/>
                <c:pt idx="0">
                  <c:v>Swancor Holding Co., Ltd.</c:v>
                </c:pt>
                <c:pt idx="1">
                  <c:v>Jinling AOC Resins Co., Ltd.</c:v>
                </c:pt>
                <c:pt idx="2">
                  <c:v>Showa Denko K.K.</c:v>
                </c:pt>
                <c:pt idx="3">
                  <c:v>Eternal Materials Co.,Ltd. </c:v>
                </c:pt>
                <c:pt idx="4">
                  <c:v>INEOS Composites</c:v>
                </c:pt>
                <c:pt idx="5">
                  <c:v>Others</c:v>
                </c:pt>
              </c:strCache>
            </c:strRef>
          </c:cat>
          <c:val>
            <c:numRef>
              <c:f>Sheet1!$B$2:$B$7</c:f>
              <c:numCache>
                <c:formatCode>0.00%</c:formatCode>
                <c:ptCount val="6"/>
                <c:pt idx="0">
                  <c:v>0.172846945966184</c:v>
                </c:pt>
                <c:pt idx="1">
                  <c:v>0.16289923281557928</c:v>
                </c:pt>
                <c:pt idx="2">
                  <c:v>0.13985131850407218</c:v>
                </c:pt>
                <c:pt idx="3">
                  <c:v>0.1062149540595524</c:v>
                </c:pt>
                <c:pt idx="4">
                  <c:v>8.8694586895429722E-2</c:v>
                </c:pt>
                <c:pt idx="5">
                  <c:v>0.32949296175918241</c:v>
                </c:pt>
              </c:numCache>
            </c:numRef>
          </c:val>
          <c:extLst>
            <c:ext xmlns:c16="http://schemas.microsoft.com/office/drawing/2014/chart" uri="{C3380CC4-5D6E-409C-BE32-E72D297353CC}">
              <c16:uniqueId val="{00000012-D9E0-4C53-A3EB-369EA2CEA64D}"/>
            </c:ext>
          </c:extLst>
        </c:ser>
        <c:dLbls>
          <c:dLblPos val="outEnd"/>
          <c:showLegendKey val="0"/>
          <c:showVal val="1"/>
          <c:showCatName val="0"/>
          <c:showSerName val="0"/>
          <c:showPercent val="0"/>
          <c:showBubbleSize val="0"/>
          <c:showLeaderLines val="0"/>
        </c:dLbls>
        <c:firstSliceAng val="360"/>
      </c:pieChart>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sz="600">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
          <c:y val="0.14757309410242903"/>
          <c:w val="1"/>
          <c:h val="0.61522782663067921"/>
        </c:manualLayout>
      </c:layout>
      <c:barChart>
        <c:barDir val="col"/>
        <c:grouping val="clustered"/>
        <c:varyColors val="0"/>
        <c:ser>
          <c:idx val="0"/>
          <c:order val="0"/>
          <c:tx>
            <c:strRef>
              <c:f>Sheet1!$B$1</c:f>
              <c:strCache>
                <c:ptCount val="1"/>
                <c:pt idx="0">
                  <c:v>Capacity (Thousand Tonnes)</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Pt>
            <c:idx val="4"/>
            <c:invertIfNegative val="0"/>
            <c:bubble3D val="0"/>
            <c:extLst>
              <c:ext xmlns:c16="http://schemas.microsoft.com/office/drawing/2014/chart" uri="{C3380CC4-5D6E-409C-BE32-E72D297353CC}">
                <c16:uniqueId val="{00000000-1B90-4061-A868-88416A3D590D}"/>
              </c:ext>
            </c:extLst>
          </c:dPt>
          <c:dPt>
            <c:idx val="5"/>
            <c:invertIfNegative val="0"/>
            <c:bubble3D val="0"/>
            <c:extLst>
              <c:ext xmlns:c16="http://schemas.microsoft.com/office/drawing/2014/chart" uri="{C3380CC4-5D6E-409C-BE32-E72D297353CC}">
                <c16:uniqueId val="{00000001-1B90-4061-A868-88416A3D590D}"/>
              </c:ext>
            </c:extLst>
          </c:dPt>
          <c:dPt>
            <c:idx val="6"/>
            <c:invertIfNegative val="0"/>
            <c:bubble3D val="0"/>
            <c:extLst>
              <c:ext xmlns:c16="http://schemas.microsoft.com/office/drawing/2014/chart" uri="{C3380CC4-5D6E-409C-BE32-E72D297353CC}">
                <c16:uniqueId val="{00000002-1B90-4061-A868-88416A3D590D}"/>
              </c:ext>
            </c:extLst>
          </c:dPt>
          <c:dPt>
            <c:idx val="7"/>
            <c:invertIfNegative val="0"/>
            <c:bubble3D val="0"/>
            <c:extLst>
              <c:ext xmlns:c16="http://schemas.microsoft.com/office/drawing/2014/chart" uri="{C3380CC4-5D6E-409C-BE32-E72D297353CC}">
                <c16:uniqueId val="{00000003-1B90-4061-A868-88416A3D590D}"/>
              </c:ext>
            </c:extLst>
          </c:dPt>
          <c:dPt>
            <c:idx val="8"/>
            <c:invertIfNegative val="0"/>
            <c:bubble3D val="0"/>
            <c:extLst>
              <c:ext xmlns:c16="http://schemas.microsoft.com/office/drawing/2014/chart" uri="{C3380CC4-5D6E-409C-BE32-E72D297353CC}">
                <c16:uniqueId val="{00000004-1B90-4061-A868-88416A3D590D}"/>
              </c:ext>
            </c:extLst>
          </c:dPt>
          <c:dPt>
            <c:idx val="9"/>
            <c:invertIfNegative val="0"/>
            <c:bubble3D val="0"/>
            <c:extLst>
              <c:ext xmlns:c16="http://schemas.microsoft.com/office/drawing/2014/chart" uri="{C3380CC4-5D6E-409C-BE32-E72D297353CC}">
                <c16:uniqueId val="{00000005-1B90-4061-A868-88416A3D590D}"/>
              </c:ext>
            </c:extLst>
          </c:dPt>
          <c:dLbls>
            <c:spPr>
              <a:noFill/>
              <a:ln>
                <a:noFill/>
              </a:ln>
              <a:effectLst/>
            </c:spPr>
            <c:txPr>
              <a:bodyPr rot="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c:formatCode>
                <c:ptCount val="16"/>
                <c:pt idx="0">
                  <c:v>208</c:v>
                </c:pt>
                <c:pt idx="1">
                  <c:v>208</c:v>
                </c:pt>
                <c:pt idx="2">
                  <c:v>208</c:v>
                </c:pt>
                <c:pt idx="3">
                  <c:v>208</c:v>
                </c:pt>
                <c:pt idx="4">
                  <c:v>208</c:v>
                </c:pt>
                <c:pt idx="5">
                  <c:v>213</c:v>
                </c:pt>
                <c:pt idx="6">
                  <c:v>213</c:v>
                </c:pt>
                <c:pt idx="7">
                  <c:v>213</c:v>
                </c:pt>
                <c:pt idx="8">
                  <c:v>213</c:v>
                </c:pt>
                <c:pt idx="9">
                  <c:v>213</c:v>
                </c:pt>
                <c:pt idx="10">
                  <c:v>213</c:v>
                </c:pt>
                <c:pt idx="11">
                  <c:v>213</c:v>
                </c:pt>
                <c:pt idx="12">
                  <c:v>213</c:v>
                </c:pt>
                <c:pt idx="13">
                  <c:v>213</c:v>
                </c:pt>
                <c:pt idx="14">
                  <c:v>213</c:v>
                </c:pt>
                <c:pt idx="15">
                  <c:v>213</c:v>
                </c:pt>
              </c:numCache>
            </c:numRef>
          </c:val>
          <c:extLst>
            <c:ext xmlns:c16="http://schemas.microsoft.com/office/drawing/2014/chart" uri="{C3380CC4-5D6E-409C-BE32-E72D297353CC}">
              <c16:uniqueId val="{00000006-1B90-4061-A868-88416A3D590D}"/>
            </c:ext>
          </c:extLst>
        </c:ser>
        <c:ser>
          <c:idx val="1"/>
          <c:order val="1"/>
          <c:tx>
            <c:strRef>
              <c:f>Sheet1!$C$1</c:f>
              <c:strCache>
                <c:ptCount val="1"/>
                <c:pt idx="0">
                  <c:v>Production (Thousand Tonnes)</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Sheet1!$C$2:$C$17</c:f>
              <c:numCache>
                <c:formatCode>0</c:formatCode>
                <c:ptCount val="16"/>
                <c:pt idx="0">
                  <c:v>169.6</c:v>
                </c:pt>
                <c:pt idx="1">
                  <c:v>172.07</c:v>
                </c:pt>
                <c:pt idx="2">
                  <c:v>172.4</c:v>
                </c:pt>
                <c:pt idx="3">
                  <c:v>172.5</c:v>
                </c:pt>
                <c:pt idx="4">
                  <c:v>174.49</c:v>
                </c:pt>
                <c:pt idx="5">
                  <c:v>169.95</c:v>
                </c:pt>
                <c:pt idx="6">
                  <c:v>176.39</c:v>
                </c:pt>
                <c:pt idx="7">
                  <c:v>177.67</c:v>
                </c:pt>
                <c:pt idx="8">
                  <c:v>178.61</c:v>
                </c:pt>
                <c:pt idx="9">
                  <c:v>180.15</c:v>
                </c:pt>
                <c:pt idx="10">
                  <c:v>181.09</c:v>
                </c:pt>
                <c:pt idx="11">
                  <c:v>183.14</c:v>
                </c:pt>
                <c:pt idx="12">
                  <c:v>183.9</c:v>
                </c:pt>
                <c:pt idx="13">
                  <c:v>186.62</c:v>
                </c:pt>
                <c:pt idx="14">
                  <c:v>188.46</c:v>
                </c:pt>
                <c:pt idx="15">
                  <c:v>189.61</c:v>
                </c:pt>
              </c:numCache>
            </c:numRef>
          </c:val>
          <c:extLst>
            <c:ext xmlns:c16="http://schemas.microsoft.com/office/drawing/2014/chart" uri="{C3380CC4-5D6E-409C-BE32-E72D297353CC}">
              <c16:uniqueId val="{00000007-1B90-4061-A868-88416A3D590D}"/>
            </c:ext>
          </c:extLst>
        </c:ser>
        <c:dLbls>
          <c:dLblPos val="outEnd"/>
          <c:showLegendKey val="0"/>
          <c:showVal val="1"/>
          <c:showCatName val="0"/>
          <c:showSerName val="0"/>
          <c:showPercent val="0"/>
          <c:showBubbleSize val="0"/>
        </c:dLbls>
        <c:gapWidth val="100"/>
        <c:overlap val="-24"/>
        <c:axId val="513292144"/>
        <c:axId val="646582368"/>
      </c:barChart>
      <c:catAx>
        <c:axId val="513292144"/>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646582368"/>
        <c:crosses val="autoZero"/>
        <c:auto val="1"/>
        <c:lblAlgn val="ctr"/>
        <c:lblOffset val="100"/>
        <c:noMultiLvlLbl val="0"/>
      </c:catAx>
      <c:valAx>
        <c:axId val="646582368"/>
        <c:scaling>
          <c:orientation val="minMax"/>
        </c:scaling>
        <c:delete val="1"/>
        <c:axPos val="l"/>
        <c:numFmt formatCode="0" sourceLinked="1"/>
        <c:majorTickMark val="out"/>
        <c:minorTickMark val="none"/>
        <c:tickLblPos val="nextTo"/>
        <c:crossAx val="51329214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1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
          <c:y val="0.12770098049839276"/>
          <c:w val="1"/>
          <c:h val="0.57923736709489781"/>
        </c:manualLayout>
      </c:layout>
      <c:barChart>
        <c:barDir val="col"/>
        <c:grouping val="clustered"/>
        <c:varyColors val="0"/>
        <c:ser>
          <c:idx val="0"/>
          <c:order val="0"/>
          <c:tx>
            <c:strRef>
              <c:f>Sheet1!$B$1</c:f>
              <c:strCache>
                <c:ptCount val="1"/>
                <c:pt idx="0">
                  <c:v>By Value (USD Million)</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Pt>
            <c:idx val="6"/>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1-1E27-401B-A907-D9F11A303FFA}"/>
              </c:ext>
            </c:extLst>
          </c:dPt>
          <c:dPt>
            <c:idx val="7"/>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3-1E27-401B-A907-D9F11A303FFA}"/>
              </c:ext>
            </c:extLst>
          </c:dPt>
          <c:dPt>
            <c:idx val="8"/>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5-1E27-401B-A907-D9F11A303FFA}"/>
              </c:ext>
            </c:extLst>
          </c:dPt>
          <c:dPt>
            <c:idx val="9"/>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7-1E27-401B-A907-D9F11A303FFA}"/>
              </c:ext>
            </c:extLst>
          </c:dPt>
          <c:dPt>
            <c:idx val="14"/>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9-1E27-401B-A907-D9F11A303FFA}"/>
              </c:ext>
            </c:extLst>
          </c:dPt>
          <c:dLbls>
            <c:dLbl>
              <c:idx val="0"/>
              <c:layout>
                <c:manualLayout>
                  <c:x val="-1.0687317677788124E-2"/>
                  <c:y val="-1.3995050674205138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A-1E27-401B-A907-D9F11A303FFA}"/>
                </c:ext>
              </c:extLst>
            </c:dLbl>
            <c:dLbl>
              <c:idx val="1"/>
              <c:layout>
                <c:manualLayout>
                  <c:x val="-1.0714556031704479E-2"/>
                  <c:y val="-9.330033782803426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B-1E27-401B-A907-D9F11A303FFA}"/>
                </c:ext>
              </c:extLst>
            </c:dLbl>
            <c:spPr>
              <a:noFill/>
              <a:ln>
                <a:noFill/>
              </a:ln>
              <a:effectLst/>
            </c:spPr>
            <c:txPr>
              <a:bodyPr rot="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c:formatCode>
                <c:ptCount val="16"/>
                <c:pt idx="0">
                  <c:v>171.09030799999999</c:v>
                </c:pt>
                <c:pt idx="1">
                  <c:v>175.87741200000002</c:v>
                </c:pt>
                <c:pt idx="2">
                  <c:v>179.65761600000002</c:v>
                </c:pt>
                <c:pt idx="3">
                  <c:v>185.57750000000001</c:v>
                </c:pt>
                <c:pt idx="4">
                  <c:v>189.84914599999999</c:v>
                </c:pt>
                <c:pt idx="5">
                  <c:v>177.595924</c:v>
                </c:pt>
                <c:pt idx="6">
                  <c:v>187.09730593399999</c:v>
                </c:pt>
                <c:pt idx="7">
                  <c:v>196.545719883667</c:v>
                </c:pt>
                <c:pt idx="8">
                  <c:v>206.86437017755952</c:v>
                </c:pt>
                <c:pt idx="9">
                  <c:v>218.24191053732528</c:v>
                </c:pt>
                <c:pt idx="10">
                  <c:v>228.54292871468704</c:v>
                </c:pt>
                <c:pt idx="11">
                  <c:v>239.4444264143776</c:v>
                </c:pt>
                <c:pt idx="12">
                  <c:v>250.26731448830748</c:v>
                </c:pt>
                <c:pt idx="13">
                  <c:v>260.90367535406057</c:v>
                </c:pt>
                <c:pt idx="14">
                  <c:v>271.47027420590001</c:v>
                </c:pt>
                <c:pt idx="15">
                  <c:v>281.94902679024773</c:v>
                </c:pt>
              </c:numCache>
            </c:numRef>
          </c:val>
          <c:extLst>
            <c:ext xmlns:c16="http://schemas.microsoft.com/office/drawing/2014/chart" uri="{C3380CC4-5D6E-409C-BE32-E72D297353CC}">
              <c16:uniqueId val="{0000000C-1E27-401B-A907-D9F11A303FFA}"/>
            </c:ext>
          </c:extLst>
        </c:ser>
        <c:dLbls>
          <c:showLegendKey val="0"/>
          <c:showVal val="1"/>
          <c:showCatName val="0"/>
          <c:showSerName val="0"/>
          <c:showPercent val="0"/>
          <c:showBubbleSize val="0"/>
        </c:dLbls>
        <c:gapWidth val="100"/>
        <c:overlap val="-24"/>
        <c:axId val="513292144"/>
        <c:axId val="646582368"/>
      </c:barChart>
      <c:catAx>
        <c:axId val="513292144"/>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646582368"/>
        <c:crosses val="autoZero"/>
        <c:auto val="1"/>
        <c:lblAlgn val="ctr"/>
        <c:lblOffset val="100"/>
        <c:noMultiLvlLbl val="0"/>
      </c:catAx>
      <c:valAx>
        <c:axId val="646582368"/>
        <c:scaling>
          <c:orientation val="minMax"/>
        </c:scaling>
        <c:delete val="1"/>
        <c:axPos val="l"/>
        <c:numFmt formatCode="0" sourceLinked="1"/>
        <c:majorTickMark val="none"/>
        <c:minorTickMark val="none"/>
        <c:tickLblPos val="nextTo"/>
        <c:crossAx val="51329214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
          <c:y val="0.12770098049839276"/>
          <c:w val="1"/>
          <c:h val="0.57923736709489781"/>
        </c:manualLayout>
      </c:layout>
      <c:barChart>
        <c:barDir val="col"/>
        <c:grouping val="clustered"/>
        <c:varyColors val="0"/>
        <c:ser>
          <c:idx val="0"/>
          <c:order val="0"/>
          <c:tx>
            <c:strRef>
              <c:f>Sheet1!$B$1</c:f>
              <c:strCache>
                <c:ptCount val="1"/>
                <c:pt idx="0">
                  <c:v>By Value (USD Million)</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dLbl>
              <c:idx val="0"/>
              <c:layout>
                <c:manualLayout>
                  <c:x val="-1.0687317677788124E-2"/>
                  <c:y val="-1.3995050674205138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0A59-4096-8271-7F1C15A8B6A1}"/>
                </c:ext>
              </c:extLst>
            </c:dLbl>
            <c:dLbl>
              <c:idx val="1"/>
              <c:layout>
                <c:manualLayout>
                  <c:x val="-1.0714556031704479E-2"/>
                  <c:y val="-9.330033782803426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0A59-4096-8271-7F1C15A8B6A1}"/>
                </c:ext>
              </c:extLst>
            </c:dLbl>
            <c:spPr>
              <a:noFill/>
              <a:ln>
                <a:noFill/>
              </a:ln>
              <a:effectLst/>
            </c:spPr>
            <c:txPr>
              <a:bodyPr rot="0" spcFirstLastPara="1" vertOverflow="ellipsis" vert="horz" wrap="square" anchor="ctr" anchorCtr="1"/>
              <a:lstStyle/>
              <a:p>
                <a:pPr>
                  <a:defRPr sz="7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Sheet1!$A$2:$A$7</c:f>
              <c:strCache>
                <c:ptCount val="6"/>
                <c:pt idx="0">
                  <c:v>Wind  energy</c:v>
                </c:pt>
                <c:pt idx="1">
                  <c:v>Solar energy </c:v>
                </c:pt>
                <c:pt idx="2">
                  <c:v>Biomass &amp; waste  </c:v>
                </c:pt>
                <c:pt idx="3">
                  <c:v>Small  hydro</c:v>
                </c:pt>
                <c:pt idx="4">
                  <c:v>Geothermal</c:v>
                </c:pt>
                <c:pt idx="5">
                  <c:v>Biofuels</c:v>
                </c:pt>
              </c:strCache>
            </c:strRef>
          </c:cat>
          <c:val>
            <c:numRef>
              <c:f>Sheet1!$B$2:$B$7</c:f>
              <c:numCache>
                <c:formatCode>0.00</c:formatCode>
                <c:ptCount val="6"/>
                <c:pt idx="0">
                  <c:v>138.19999999999999</c:v>
                </c:pt>
                <c:pt idx="1">
                  <c:v>131.1</c:v>
                </c:pt>
                <c:pt idx="2">
                  <c:v>9.6999999999999993</c:v>
                </c:pt>
                <c:pt idx="3">
                  <c:v>1.7</c:v>
                </c:pt>
                <c:pt idx="4">
                  <c:v>1</c:v>
                </c:pt>
                <c:pt idx="5">
                  <c:v>0.5</c:v>
                </c:pt>
              </c:numCache>
            </c:numRef>
          </c:val>
          <c:extLst>
            <c:ext xmlns:c16="http://schemas.microsoft.com/office/drawing/2014/chart" uri="{C3380CC4-5D6E-409C-BE32-E72D297353CC}">
              <c16:uniqueId val="{00000002-0A59-4096-8271-7F1C15A8B6A1}"/>
            </c:ext>
          </c:extLst>
        </c:ser>
        <c:dLbls>
          <c:showLegendKey val="0"/>
          <c:showVal val="1"/>
          <c:showCatName val="0"/>
          <c:showSerName val="0"/>
          <c:showPercent val="0"/>
          <c:showBubbleSize val="0"/>
        </c:dLbls>
        <c:gapWidth val="100"/>
        <c:overlap val="-24"/>
        <c:axId val="513292144"/>
        <c:axId val="646582368"/>
      </c:barChart>
      <c:catAx>
        <c:axId val="513292144"/>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7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646582368"/>
        <c:crosses val="autoZero"/>
        <c:auto val="1"/>
        <c:lblAlgn val="ctr"/>
        <c:lblOffset val="100"/>
        <c:noMultiLvlLbl val="0"/>
      </c:catAx>
      <c:valAx>
        <c:axId val="646582368"/>
        <c:scaling>
          <c:orientation val="minMax"/>
        </c:scaling>
        <c:delete val="1"/>
        <c:axPos val="l"/>
        <c:numFmt formatCode="0.00" sourceLinked="1"/>
        <c:majorTickMark val="none"/>
        <c:minorTickMark val="none"/>
        <c:tickLblPos val="nextTo"/>
        <c:crossAx val="51329214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700">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2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2.5477586239586875E-2"/>
          <c:y val="0.32662996528122706"/>
          <c:w val="0.95804792260294591"/>
          <c:h val="0.48834277578382229"/>
        </c:manualLayout>
      </c:layout>
      <c:barChart>
        <c:barDir val="col"/>
        <c:grouping val="clustered"/>
        <c:varyColors val="0"/>
        <c:ser>
          <c:idx val="0"/>
          <c:order val="0"/>
          <c:tx>
            <c:strRef>
              <c:f>Sheet1!$B$1</c:f>
              <c:strCache>
                <c:ptCount val="1"/>
                <c:pt idx="0">
                  <c:v>Value (USD Billion)</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5400000" spcFirstLastPara="1" vertOverflow="ellipsis"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0.00</c:formatCode>
                <c:ptCount val="16"/>
                <c:pt idx="0">
                  <c:v>81.540000000000006</c:v>
                </c:pt>
                <c:pt idx="1">
                  <c:v>82.73</c:v>
                </c:pt>
                <c:pt idx="2">
                  <c:v>82.89</c:v>
                </c:pt>
                <c:pt idx="3">
                  <c:v>82.93</c:v>
                </c:pt>
                <c:pt idx="4">
                  <c:v>83.89</c:v>
                </c:pt>
                <c:pt idx="5">
                  <c:v>79.790000000000006</c:v>
                </c:pt>
                <c:pt idx="6">
                  <c:v>82.809999999999988</c:v>
                </c:pt>
                <c:pt idx="7">
                  <c:v>83.41</c:v>
                </c:pt>
                <c:pt idx="8">
                  <c:v>83.850000000000009</c:v>
                </c:pt>
                <c:pt idx="9">
                  <c:v>84.58</c:v>
                </c:pt>
                <c:pt idx="10">
                  <c:v>85.02</c:v>
                </c:pt>
                <c:pt idx="11">
                  <c:v>85.98</c:v>
                </c:pt>
                <c:pt idx="12">
                  <c:v>86.339999999999989</c:v>
                </c:pt>
                <c:pt idx="13">
                  <c:v>87.62</c:v>
                </c:pt>
                <c:pt idx="14">
                  <c:v>88.48</c:v>
                </c:pt>
                <c:pt idx="15">
                  <c:v>89.02</c:v>
                </c:pt>
              </c:numCache>
            </c:numRef>
          </c:val>
          <c:extLst>
            <c:ext xmlns:c16="http://schemas.microsoft.com/office/drawing/2014/chart" uri="{C3380CC4-5D6E-409C-BE32-E72D297353CC}">
              <c16:uniqueId val="{00000000-3BB7-476D-9D25-0AA291A504C9}"/>
            </c:ext>
          </c:extLst>
        </c:ser>
        <c:dLbls>
          <c:showLegendKey val="0"/>
          <c:showVal val="0"/>
          <c:showCatName val="0"/>
          <c:showSerName val="0"/>
          <c:showPercent val="0"/>
          <c:showBubbleSize val="0"/>
        </c:dLbls>
        <c:gapWidth val="100"/>
        <c:overlap val="-24"/>
        <c:axId val="463948608"/>
        <c:axId val="463946968"/>
      </c:barChart>
      <c:valAx>
        <c:axId val="463946968"/>
        <c:scaling>
          <c:orientation val="minMax"/>
        </c:scaling>
        <c:delete val="0"/>
        <c:axPos val="l"/>
        <c:numFmt formatCode="0.00" sourceLinked="1"/>
        <c:majorTickMark val="none"/>
        <c:minorTickMark val="none"/>
        <c:tickLblPos val="none"/>
        <c:spPr>
          <a:noFill/>
          <a:ln>
            <a:noFill/>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463948608"/>
        <c:crosses val="autoZero"/>
        <c:crossBetween val="between"/>
      </c:valAx>
      <c:catAx>
        <c:axId val="463948608"/>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463946968"/>
        <c:crosses val="autoZero"/>
        <c:auto val="1"/>
        <c:lblAlgn val="ctr"/>
        <c:lblOffset val="100"/>
        <c:noMultiLvlLbl val="0"/>
      </c:cat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2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8705875680667863"/>
          <c:y val="0"/>
          <c:w val="0.76583541619183637"/>
          <c:h val="0.61104840207679889"/>
        </c:manualLayout>
      </c:layout>
      <c:barChart>
        <c:barDir val="col"/>
        <c:grouping val="stacked"/>
        <c:varyColors val="0"/>
        <c:ser>
          <c:idx val="3"/>
          <c:order val="0"/>
          <c:tx>
            <c:strRef>
              <c:f>Sheet1!$E$1</c:f>
              <c:strCache>
                <c:ptCount val="1"/>
                <c:pt idx="0">
                  <c:v>Others</c:v>
                </c:pt>
              </c:strCache>
            </c:strRef>
          </c:tx>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Sheet1!$E$2:$E$17</c:f>
              <c:numCache>
                <c:formatCode>0.00</c:formatCode>
                <c:ptCount val="16"/>
                <c:pt idx="0">
                  <c:v>18.759999999999998</c:v>
                </c:pt>
                <c:pt idx="1">
                  <c:v>18.7</c:v>
                </c:pt>
                <c:pt idx="2">
                  <c:v>18.809999999999999</c:v>
                </c:pt>
                <c:pt idx="3">
                  <c:v>18.829999999999998</c:v>
                </c:pt>
                <c:pt idx="4">
                  <c:v>18.75</c:v>
                </c:pt>
                <c:pt idx="5">
                  <c:v>18.82</c:v>
                </c:pt>
                <c:pt idx="6">
                  <c:v>18.75</c:v>
                </c:pt>
                <c:pt idx="7">
                  <c:v>18.740000000000002</c:v>
                </c:pt>
                <c:pt idx="8">
                  <c:v>18.63</c:v>
                </c:pt>
                <c:pt idx="9">
                  <c:v>18.62</c:v>
                </c:pt>
                <c:pt idx="10">
                  <c:v>18.579999999999998</c:v>
                </c:pt>
                <c:pt idx="11">
                  <c:v>18.579999999999998</c:v>
                </c:pt>
                <c:pt idx="12">
                  <c:v>18.329999999999998</c:v>
                </c:pt>
                <c:pt idx="13">
                  <c:v>18.45</c:v>
                </c:pt>
                <c:pt idx="14">
                  <c:v>18.459999999999997</c:v>
                </c:pt>
                <c:pt idx="15">
                  <c:v>18.34</c:v>
                </c:pt>
              </c:numCache>
            </c:numRef>
          </c:val>
          <c:extLst>
            <c:ext xmlns:c16="http://schemas.microsoft.com/office/drawing/2014/chart" uri="{C3380CC4-5D6E-409C-BE32-E72D297353CC}">
              <c16:uniqueId val="{00000000-CDF0-47A8-8E33-24E6797A96D3}"/>
            </c:ext>
          </c:extLst>
        </c:ser>
        <c:ser>
          <c:idx val="2"/>
          <c:order val="1"/>
          <c:tx>
            <c:strRef>
              <c:f>Sheet1!$D$1</c:f>
              <c:strCache>
                <c:ptCount val="1"/>
                <c:pt idx="0">
                  <c:v>Renewables</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Sheet1!$D$2:$D$17</c:f>
              <c:numCache>
                <c:formatCode>0.00</c:formatCode>
                <c:ptCount val="16"/>
                <c:pt idx="0">
                  <c:v>5.79</c:v>
                </c:pt>
                <c:pt idx="1">
                  <c:v>5.79</c:v>
                </c:pt>
                <c:pt idx="2">
                  <c:v>5.79</c:v>
                </c:pt>
                <c:pt idx="3">
                  <c:v>5.8000000000000007</c:v>
                </c:pt>
                <c:pt idx="4">
                  <c:v>5.8000000000000007</c:v>
                </c:pt>
                <c:pt idx="5">
                  <c:v>5.81</c:v>
                </c:pt>
                <c:pt idx="6">
                  <c:v>5.81</c:v>
                </c:pt>
                <c:pt idx="7">
                  <c:v>5.81</c:v>
                </c:pt>
                <c:pt idx="8">
                  <c:v>5.81</c:v>
                </c:pt>
                <c:pt idx="9">
                  <c:v>5.81</c:v>
                </c:pt>
                <c:pt idx="10">
                  <c:v>5.81</c:v>
                </c:pt>
                <c:pt idx="11">
                  <c:v>5.82</c:v>
                </c:pt>
                <c:pt idx="12">
                  <c:v>5.82</c:v>
                </c:pt>
                <c:pt idx="13">
                  <c:v>5.82</c:v>
                </c:pt>
                <c:pt idx="14">
                  <c:v>5.82</c:v>
                </c:pt>
                <c:pt idx="15">
                  <c:v>5.82</c:v>
                </c:pt>
              </c:numCache>
            </c:numRef>
          </c:val>
          <c:extLst>
            <c:ext xmlns:c16="http://schemas.microsoft.com/office/drawing/2014/chart" uri="{C3380CC4-5D6E-409C-BE32-E72D297353CC}">
              <c16:uniqueId val="{00000001-CDF0-47A8-8E33-24E6797A96D3}"/>
            </c:ext>
          </c:extLst>
        </c:ser>
        <c:ser>
          <c:idx val="1"/>
          <c:order val="2"/>
          <c:tx>
            <c:strRef>
              <c:f>Sheet1!$C$1</c:f>
              <c:strCache>
                <c:ptCount val="1"/>
                <c:pt idx="0">
                  <c:v>Marine Components</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Sheet1!$C$2:$C$17</c:f>
              <c:numCache>
                <c:formatCode>0.00</c:formatCode>
                <c:ptCount val="16"/>
                <c:pt idx="0">
                  <c:v>16.75</c:v>
                </c:pt>
                <c:pt idx="1">
                  <c:v>16.79</c:v>
                </c:pt>
                <c:pt idx="2">
                  <c:v>16.739999999999998</c:v>
                </c:pt>
                <c:pt idx="3">
                  <c:v>16.739999999999998</c:v>
                </c:pt>
                <c:pt idx="4">
                  <c:v>16.82</c:v>
                </c:pt>
                <c:pt idx="5">
                  <c:v>16.77</c:v>
                </c:pt>
                <c:pt idx="6">
                  <c:v>16.86</c:v>
                </c:pt>
                <c:pt idx="7">
                  <c:v>16.830000000000002</c:v>
                </c:pt>
                <c:pt idx="8">
                  <c:v>16.850000000000001</c:v>
                </c:pt>
                <c:pt idx="9">
                  <c:v>16.84</c:v>
                </c:pt>
                <c:pt idx="10">
                  <c:v>16.900000000000002</c:v>
                </c:pt>
                <c:pt idx="11">
                  <c:v>16.900000000000002</c:v>
                </c:pt>
                <c:pt idx="12">
                  <c:v>17.07</c:v>
                </c:pt>
                <c:pt idx="13">
                  <c:v>16.89</c:v>
                </c:pt>
                <c:pt idx="14">
                  <c:v>16.900000000000002</c:v>
                </c:pt>
                <c:pt idx="15">
                  <c:v>16.939999999999998</c:v>
                </c:pt>
              </c:numCache>
            </c:numRef>
          </c:val>
          <c:extLst>
            <c:ext xmlns:c16="http://schemas.microsoft.com/office/drawing/2014/chart" uri="{C3380CC4-5D6E-409C-BE32-E72D297353CC}">
              <c16:uniqueId val="{00000002-CDF0-47A8-8E33-24E6797A96D3}"/>
            </c:ext>
          </c:extLst>
        </c:ser>
        <c:ser>
          <c:idx val="0"/>
          <c:order val="3"/>
          <c:tx>
            <c:strRef>
              <c:f>Sheet1!$B$1</c:f>
              <c:strCache>
                <c:ptCount val="1"/>
                <c:pt idx="0">
                  <c:v>Pipes &amp; Tanks</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0.00</c:formatCode>
                <c:ptCount val="16"/>
                <c:pt idx="0">
                  <c:v>58.699999999999996</c:v>
                </c:pt>
                <c:pt idx="1">
                  <c:v>58.730000000000004</c:v>
                </c:pt>
                <c:pt idx="2">
                  <c:v>58.650000000000006</c:v>
                </c:pt>
                <c:pt idx="3">
                  <c:v>58.64</c:v>
                </c:pt>
                <c:pt idx="4">
                  <c:v>58.620000000000005</c:v>
                </c:pt>
                <c:pt idx="5">
                  <c:v>58.599999999999994</c:v>
                </c:pt>
                <c:pt idx="6">
                  <c:v>58.57</c:v>
                </c:pt>
                <c:pt idx="7">
                  <c:v>58.620000000000005</c:v>
                </c:pt>
                <c:pt idx="8">
                  <c:v>58.709999999999994</c:v>
                </c:pt>
                <c:pt idx="9">
                  <c:v>58.720000000000006</c:v>
                </c:pt>
                <c:pt idx="10">
                  <c:v>58.709999999999994</c:v>
                </c:pt>
                <c:pt idx="11">
                  <c:v>58.709999999999994</c:v>
                </c:pt>
                <c:pt idx="12">
                  <c:v>58.79</c:v>
                </c:pt>
                <c:pt idx="13">
                  <c:v>58.830000000000005</c:v>
                </c:pt>
                <c:pt idx="14">
                  <c:v>58.819999999999993</c:v>
                </c:pt>
                <c:pt idx="15">
                  <c:v>58.89</c:v>
                </c:pt>
              </c:numCache>
            </c:numRef>
          </c:val>
          <c:extLst>
            <c:ext xmlns:c16="http://schemas.microsoft.com/office/drawing/2014/chart" uri="{C3380CC4-5D6E-409C-BE32-E72D297353CC}">
              <c16:uniqueId val="{00000003-CDF0-47A8-8E33-24E6797A96D3}"/>
            </c:ext>
          </c:extLst>
        </c:ser>
        <c:dLbls>
          <c:showLegendKey val="0"/>
          <c:showVal val="0"/>
          <c:showCatName val="0"/>
          <c:showSerName val="0"/>
          <c:showPercent val="0"/>
          <c:showBubbleSize val="0"/>
        </c:dLbls>
        <c:gapWidth val="150"/>
        <c:overlap val="100"/>
        <c:axId val="1594474496"/>
        <c:axId val="1703745200"/>
      </c:barChart>
      <c:catAx>
        <c:axId val="1594474496"/>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1703745200"/>
        <c:crosses val="autoZero"/>
        <c:auto val="0"/>
        <c:lblAlgn val="ctr"/>
        <c:lblOffset val="100"/>
        <c:noMultiLvlLbl val="0"/>
      </c:catAx>
      <c:valAx>
        <c:axId val="1703745200"/>
        <c:scaling>
          <c:orientation val="minMax"/>
        </c:scaling>
        <c:delete val="1"/>
        <c:axPos val="l"/>
        <c:numFmt formatCode="0.00" sourceLinked="1"/>
        <c:majorTickMark val="none"/>
        <c:minorTickMark val="none"/>
        <c:tickLblPos val="nextTo"/>
        <c:crossAx val="159447449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2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8705875680667863"/>
          <c:y val="0.1526374859708193"/>
          <c:w val="0.76583541619183637"/>
          <c:h val="0.52386542591267005"/>
        </c:manualLayout>
      </c:layout>
      <c:barChart>
        <c:barDir val="col"/>
        <c:grouping val="stacked"/>
        <c:varyColors val="0"/>
        <c:ser>
          <c:idx val="3"/>
          <c:order val="0"/>
          <c:tx>
            <c:strRef>
              <c:f>Sheet1!$E$1</c:f>
              <c:strCache>
                <c:ptCount val="1"/>
                <c:pt idx="0">
                  <c:v>Other</c:v>
                </c:pt>
              </c:strCache>
            </c:strRef>
          </c:tx>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Sheet1!$E$2:$E$17</c:f>
              <c:numCache>
                <c:formatCode>0.00</c:formatCode>
                <c:ptCount val="16"/>
                <c:pt idx="0">
                  <c:v>9.6552354181480773</c:v>
                </c:pt>
                <c:pt idx="1">
                  <c:v>10.485654560914293</c:v>
                </c:pt>
                <c:pt idx="2">
                  <c:v>9.8440771377562246</c:v>
                </c:pt>
                <c:pt idx="3">
                  <c:v>10.016005545177098</c:v>
                </c:pt>
                <c:pt idx="4">
                  <c:v>11.01571272637174</c:v>
                </c:pt>
                <c:pt idx="5">
                  <c:v>10.222387198331194</c:v>
                </c:pt>
                <c:pt idx="6">
                  <c:v>10.711934154222879</c:v>
                </c:pt>
                <c:pt idx="7">
                  <c:v>10.660347773976575</c:v>
                </c:pt>
                <c:pt idx="8">
                  <c:v>10.626147807683706</c:v>
                </c:pt>
                <c:pt idx="9">
                  <c:v>10.574436780183504</c:v>
                </c:pt>
                <c:pt idx="10">
                  <c:v>10.546802664308197</c:v>
                </c:pt>
                <c:pt idx="11">
                  <c:v>10.525666276403756</c:v>
                </c:pt>
                <c:pt idx="12">
                  <c:v>10.485236792109099</c:v>
                </c:pt>
                <c:pt idx="13">
                  <c:v>10.449245142542619</c:v>
                </c:pt>
                <c:pt idx="14">
                  <c:v>10.418875544207552</c:v>
                </c:pt>
                <c:pt idx="15">
                  <c:v>10.386148365041748</c:v>
                </c:pt>
              </c:numCache>
            </c:numRef>
          </c:val>
          <c:extLst>
            <c:ext xmlns:c16="http://schemas.microsoft.com/office/drawing/2014/chart" uri="{C3380CC4-5D6E-409C-BE32-E72D297353CC}">
              <c16:uniqueId val="{00000000-704A-46C4-AF16-1C044F637AFF}"/>
            </c:ext>
          </c:extLst>
        </c:ser>
        <c:ser>
          <c:idx val="2"/>
          <c:order val="1"/>
          <c:tx>
            <c:strRef>
              <c:f>Sheet1!$D$1</c:f>
              <c:strCache>
                <c:ptCount val="1"/>
                <c:pt idx="0">
                  <c:v>Brominated vinyl ester resin</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Sheet1!$D$2:$D$17</c:f>
              <c:numCache>
                <c:formatCode>0.00</c:formatCode>
                <c:ptCount val="16"/>
                <c:pt idx="0">
                  <c:v>9.4712083541244958</c:v>
                </c:pt>
                <c:pt idx="1">
                  <c:v>9.2679040929292267</c:v>
                </c:pt>
                <c:pt idx="2">
                  <c:v>9.1791306411424269</c:v>
                </c:pt>
                <c:pt idx="3">
                  <c:v>8.6327444681602028</c:v>
                </c:pt>
                <c:pt idx="4">
                  <c:v>8.6197488172040568</c:v>
                </c:pt>
                <c:pt idx="5">
                  <c:v>9.0444265917253617</c:v>
                </c:pt>
                <c:pt idx="6">
                  <c:v>8.8259552991721897</c:v>
                </c:pt>
                <c:pt idx="7">
                  <c:v>8.8188557734057049</c:v>
                </c:pt>
                <c:pt idx="8">
                  <c:v>8.7893642836477959</c:v>
                </c:pt>
                <c:pt idx="9">
                  <c:v>8.7791629438616905</c:v>
                </c:pt>
                <c:pt idx="10">
                  <c:v>8.755717380428587</c:v>
                </c:pt>
                <c:pt idx="11">
                  <c:v>8.7336478780329383</c:v>
                </c:pt>
                <c:pt idx="12">
                  <c:v>8.7134310237017747</c:v>
                </c:pt>
                <c:pt idx="13">
                  <c:v>8.7007023075228833</c:v>
                </c:pt>
                <c:pt idx="14">
                  <c:v>8.6810166719191209</c:v>
                </c:pt>
                <c:pt idx="15">
                  <c:v>8.6649552893469295</c:v>
                </c:pt>
              </c:numCache>
            </c:numRef>
          </c:val>
          <c:extLst>
            <c:ext xmlns:c16="http://schemas.microsoft.com/office/drawing/2014/chart" uri="{C3380CC4-5D6E-409C-BE32-E72D297353CC}">
              <c16:uniqueId val="{00000001-704A-46C4-AF16-1C044F637AFF}"/>
            </c:ext>
          </c:extLst>
        </c:ser>
        <c:ser>
          <c:idx val="1"/>
          <c:order val="2"/>
          <c:tx>
            <c:strRef>
              <c:f>Sheet1!$C$1</c:f>
              <c:strCache>
                <c:ptCount val="1"/>
                <c:pt idx="0">
                  <c:v>Novolac vinyl ester resin</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Sheet1!$C$2:$C$17</c:f>
              <c:numCache>
                <c:formatCode>0.00</c:formatCode>
                <c:ptCount val="16"/>
                <c:pt idx="0">
                  <c:v>27.698990882447898</c:v>
                </c:pt>
                <c:pt idx="1">
                  <c:v>27.6030620757086</c:v>
                </c:pt>
                <c:pt idx="2">
                  <c:v>27.729780564551167</c:v>
                </c:pt>
                <c:pt idx="3">
                  <c:v>27.7190282016408</c:v>
                </c:pt>
                <c:pt idx="4">
                  <c:v>27.227827324953104</c:v>
                </c:pt>
                <c:pt idx="5">
                  <c:v>27.611783898375151</c:v>
                </c:pt>
                <c:pt idx="6">
                  <c:v>26.996681438374132</c:v>
                </c:pt>
                <c:pt idx="7">
                  <c:v>27.083831424220755</c:v>
                </c:pt>
                <c:pt idx="8">
                  <c:v>27.168206054755107</c:v>
                </c:pt>
                <c:pt idx="9">
                  <c:v>27.250751136610507</c:v>
                </c:pt>
                <c:pt idx="10">
                  <c:v>27.325525487593911</c:v>
                </c:pt>
                <c:pt idx="11">
                  <c:v>27.398601863845684</c:v>
                </c:pt>
                <c:pt idx="12">
                  <c:v>27.485005863738195</c:v>
                </c:pt>
                <c:pt idx="13">
                  <c:v>27.558525255339873</c:v>
                </c:pt>
                <c:pt idx="14">
                  <c:v>27.641963815815167</c:v>
                </c:pt>
                <c:pt idx="15">
                  <c:v>27.716607085307409</c:v>
                </c:pt>
              </c:numCache>
            </c:numRef>
          </c:val>
          <c:extLst>
            <c:ext xmlns:c16="http://schemas.microsoft.com/office/drawing/2014/chart" uri="{C3380CC4-5D6E-409C-BE32-E72D297353CC}">
              <c16:uniqueId val="{00000002-704A-46C4-AF16-1C044F637AFF}"/>
            </c:ext>
          </c:extLst>
        </c:ser>
        <c:ser>
          <c:idx val="0"/>
          <c:order val="3"/>
          <c:tx>
            <c:strRef>
              <c:f>Sheet1!$B$1</c:f>
              <c:strCache>
                <c:ptCount val="1"/>
                <c:pt idx="0">
                  <c:v>Bisphenol-A,F,S vinyl ester resin</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0.00</c:formatCode>
                <c:ptCount val="16"/>
                <c:pt idx="0">
                  <c:v>53.174565345279525</c:v>
                </c:pt>
                <c:pt idx="1">
                  <c:v>52.643379270447888</c:v>
                </c:pt>
                <c:pt idx="2">
                  <c:v>53.247011656550178</c:v>
                </c:pt>
                <c:pt idx="3">
                  <c:v>53.632221785021905</c:v>
                </c:pt>
                <c:pt idx="4">
                  <c:v>53.136711131471102</c:v>
                </c:pt>
                <c:pt idx="5">
                  <c:v>53.121402311568289</c:v>
                </c:pt>
                <c:pt idx="6">
                  <c:v>53.465429108230786</c:v>
                </c:pt>
                <c:pt idx="7">
                  <c:v>53.436965028396969</c:v>
                </c:pt>
                <c:pt idx="8">
                  <c:v>53.416281853913397</c:v>
                </c:pt>
                <c:pt idx="9">
                  <c:v>53.395649139344293</c:v>
                </c:pt>
                <c:pt idx="10">
                  <c:v>53.371954467669312</c:v>
                </c:pt>
                <c:pt idx="11">
                  <c:v>53.342083981717622</c:v>
                </c:pt>
                <c:pt idx="12">
                  <c:v>53.316326320450926</c:v>
                </c:pt>
                <c:pt idx="13">
                  <c:v>53.291527294594623</c:v>
                </c:pt>
                <c:pt idx="14">
                  <c:v>53.258143968058171</c:v>
                </c:pt>
                <c:pt idx="15">
                  <c:v>53.232289260303908</c:v>
                </c:pt>
              </c:numCache>
            </c:numRef>
          </c:val>
          <c:extLst>
            <c:ext xmlns:c16="http://schemas.microsoft.com/office/drawing/2014/chart" uri="{C3380CC4-5D6E-409C-BE32-E72D297353CC}">
              <c16:uniqueId val="{00000003-704A-46C4-AF16-1C044F637AFF}"/>
            </c:ext>
          </c:extLst>
        </c:ser>
        <c:dLbls>
          <c:showLegendKey val="0"/>
          <c:showVal val="0"/>
          <c:showCatName val="0"/>
          <c:showSerName val="0"/>
          <c:showPercent val="0"/>
          <c:showBubbleSize val="0"/>
        </c:dLbls>
        <c:gapWidth val="150"/>
        <c:overlap val="100"/>
        <c:axId val="1594474496"/>
        <c:axId val="1703745200"/>
      </c:barChart>
      <c:catAx>
        <c:axId val="1594474496"/>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1703745200"/>
        <c:crosses val="autoZero"/>
        <c:auto val="0"/>
        <c:lblAlgn val="ctr"/>
        <c:lblOffset val="100"/>
        <c:noMultiLvlLbl val="0"/>
      </c:catAx>
      <c:valAx>
        <c:axId val="1703745200"/>
        <c:scaling>
          <c:orientation val="minMax"/>
        </c:scaling>
        <c:delete val="1"/>
        <c:axPos val="l"/>
        <c:numFmt formatCode="0.00" sourceLinked="1"/>
        <c:majorTickMark val="none"/>
        <c:minorTickMark val="none"/>
        <c:tickLblPos val="nextTo"/>
        <c:crossAx val="159447449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2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0470588235294118"/>
          <c:y val="0.21890547263681592"/>
          <c:w val="0.76583541619183637"/>
          <c:h val="0.61104840207679889"/>
        </c:manualLayout>
      </c:layout>
      <c:barChart>
        <c:barDir val="col"/>
        <c:grouping val="stacked"/>
        <c:varyColors val="0"/>
        <c:ser>
          <c:idx val="1"/>
          <c:order val="0"/>
          <c:tx>
            <c:strRef>
              <c:f>Sheet1!$C$1</c:f>
              <c:strCache>
                <c:ptCount val="1"/>
                <c:pt idx="0">
                  <c:v>Indirect </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numRef>
              <c:f>Sheet1!$A$2:$A$7</c:f>
              <c:numCache>
                <c:formatCode>General</c:formatCode>
                <c:ptCount val="6"/>
                <c:pt idx="0">
                  <c:v>2015</c:v>
                </c:pt>
                <c:pt idx="1">
                  <c:v>2016</c:v>
                </c:pt>
                <c:pt idx="2">
                  <c:v>2017</c:v>
                </c:pt>
                <c:pt idx="3">
                  <c:v>2018</c:v>
                </c:pt>
                <c:pt idx="4">
                  <c:v>2019</c:v>
                </c:pt>
                <c:pt idx="5">
                  <c:v>2020</c:v>
                </c:pt>
              </c:numCache>
            </c:numRef>
          </c:cat>
          <c:val>
            <c:numRef>
              <c:f>Sheet1!$C$2:$C$7</c:f>
              <c:numCache>
                <c:formatCode>0.00</c:formatCode>
                <c:ptCount val="6"/>
                <c:pt idx="0">
                  <c:v>17.97</c:v>
                </c:pt>
                <c:pt idx="1">
                  <c:v>18.060000000000002</c:v>
                </c:pt>
                <c:pt idx="2">
                  <c:v>17.849999999999998</c:v>
                </c:pt>
                <c:pt idx="3">
                  <c:v>18.05</c:v>
                </c:pt>
                <c:pt idx="4">
                  <c:v>17.87</c:v>
                </c:pt>
                <c:pt idx="5">
                  <c:v>17.760000000000002</c:v>
                </c:pt>
              </c:numCache>
            </c:numRef>
          </c:val>
          <c:extLst>
            <c:ext xmlns:c16="http://schemas.microsoft.com/office/drawing/2014/chart" uri="{C3380CC4-5D6E-409C-BE32-E72D297353CC}">
              <c16:uniqueId val="{00000000-950B-4345-98D3-6662A6729101}"/>
            </c:ext>
          </c:extLst>
        </c:ser>
        <c:ser>
          <c:idx val="0"/>
          <c:order val="1"/>
          <c:tx>
            <c:strRef>
              <c:f>Sheet1!$B$1</c:f>
              <c:strCache>
                <c:ptCount val="1"/>
                <c:pt idx="0">
                  <c:v>Direct </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numRef>
              <c:f>Sheet1!$A$2:$A$7</c:f>
              <c:numCache>
                <c:formatCode>General</c:formatCode>
                <c:ptCount val="6"/>
                <c:pt idx="0">
                  <c:v>2015</c:v>
                </c:pt>
                <c:pt idx="1">
                  <c:v>2016</c:v>
                </c:pt>
                <c:pt idx="2">
                  <c:v>2017</c:v>
                </c:pt>
                <c:pt idx="3">
                  <c:v>2018</c:v>
                </c:pt>
                <c:pt idx="4">
                  <c:v>2019</c:v>
                </c:pt>
                <c:pt idx="5">
                  <c:v>2020</c:v>
                </c:pt>
              </c:numCache>
            </c:numRef>
          </c:cat>
          <c:val>
            <c:numRef>
              <c:f>Sheet1!$B$2:$B$7</c:f>
              <c:numCache>
                <c:formatCode>0.00</c:formatCode>
                <c:ptCount val="6"/>
                <c:pt idx="0">
                  <c:v>82.03</c:v>
                </c:pt>
                <c:pt idx="1">
                  <c:v>81.94</c:v>
                </c:pt>
                <c:pt idx="2">
                  <c:v>82.15</c:v>
                </c:pt>
                <c:pt idx="3">
                  <c:v>81.95</c:v>
                </c:pt>
                <c:pt idx="4">
                  <c:v>82.13000000000001</c:v>
                </c:pt>
                <c:pt idx="5">
                  <c:v>82.240000000000009</c:v>
                </c:pt>
              </c:numCache>
            </c:numRef>
          </c:val>
          <c:extLst>
            <c:ext xmlns:c16="http://schemas.microsoft.com/office/drawing/2014/chart" uri="{C3380CC4-5D6E-409C-BE32-E72D297353CC}">
              <c16:uniqueId val="{00000001-950B-4345-98D3-6662A6729101}"/>
            </c:ext>
          </c:extLst>
        </c:ser>
        <c:dLbls>
          <c:showLegendKey val="0"/>
          <c:showVal val="0"/>
          <c:showCatName val="0"/>
          <c:showSerName val="0"/>
          <c:showPercent val="0"/>
          <c:showBubbleSize val="0"/>
        </c:dLbls>
        <c:gapWidth val="150"/>
        <c:overlap val="100"/>
        <c:axId val="1594474496"/>
        <c:axId val="1703745200"/>
      </c:barChart>
      <c:catAx>
        <c:axId val="1594474496"/>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1703745200"/>
        <c:crosses val="autoZero"/>
        <c:auto val="0"/>
        <c:lblAlgn val="ctr"/>
        <c:lblOffset val="100"/>
        <c:noMultiLvlLbl val="0"/>
      </c:catAx>
      <c:valAx>
        <c:axId val="1703745200"/>
        <c:scaling>
          <c:orientation val="minMax"/>
        </c:scaling>
        <c:delete val="1"/>
        <c:axPos val="l"/>
        <c:numFmt formatCode="0.00" sourceLinked="1"/>
        <c:majorTickMark val="none"/>
        <c:minorTickMark val="none"/>
        <c:tickLblPos val="nextTo"/>
        <c:crossAx val="159447449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2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31147576252416143"/>
          <c:y val="0.19666715807863996"/>
          <c:w val="0.39459356158885261"/>
          <c:h val="0.73624517038964654"/>
        </c:manualLayout>
      </c:layout>
      <c:pieChart>
        <c:varyColors val="1"/>
        <c:ser>
          <c:idx val="0"/>
          <c:order val="0"/>
          <c:tx>
            <c:strRef>
              <c:f>Sheet1!$B$1</c:f>
              <c:strCache>
                <c:ptCount val="1"/>
                <c:pt idx="0">
                  <c:v>Share</c:v>
                </c:pt>
              </c:strCache>
            </c:strRef>
          </c:tx>
          <c:dPt>
            <c:idx val="0"/>
            <c:bubble3D val="0"/>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1-B38A-49D0-B85E-FB0A11096D9E}"/>
              </c:ext>
            </c:extLst>
          </c:dPt>
          <c:dPt>
            <c:idx val="1"/>
            <c:bubble3D val="0"/>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3-B38A-49D0-B85E-FB0A11096D9E}"/>
              </c:ext>
            </c:extLst>
          </c:dPt>
          <c:dPt>
            <c:idx val="2"/>
            <c:bubble3D val="0"/>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5-B38A-49D0-B85E-FB0A11096D9E}"/>
              </c:ext>
            </c:extLst>
          </c:dPt>
          <c:dPt>
            <c:idx val="3"/>
            <c:bubble3D val="0"/>
            <c:spPr>
              <a:gradFill rotWithShape="1">
                <a:gsLst>
                  <a:gs pos="0">
                    <a:schemeClr val="accent2">
                      <a:lumMod val="60000"/>
                      <a:satMod val="103000"/>
                      <a:lumMod val="102000"/>
                      <a:tint val="94000"/>
                    </a:schemeClr>
                  </a:gs>
                  <a:gs pos="50000">
                    <a:schemeClr val="accent2">
                      <a:lumMod val="60000"/>
                      <a:satMod val="110000"/>
                      <a:lumMod val="100000"/>
                      <a:shade val="100000"/>
                    </a:schemeClr>
                  </a:gs>
                  <a:gs pos="100000">
                    <a:schemeClr val="accent2">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7-B38A-49D0-B85E-FB0A11096D9E}"/>
              </c:ext>
            </c:extLst>
          </c:dPt>
          <c:dPt>
            <c:idx val="4"/>
            <c:bubble3D val="0"/>
            <c:spPr>
              <a:gradFill rotWithShape="1">
                <a:gsLst>
                  <a:gs pos="0">
                    <a:schemeClr val="accent4">
                      <a:lumMod val="60000"/>
                      <a:satMod val="103000"/>
                      <a:lumMod val="102000"/>
                      <a:tint val="94000"/>
                    </a:schemeClr>
                  </a:gs>
                  <a:gs pos="50000">
                    <a:schemeClr val="accent4">
                      <a:lumMod val="60000"/>
                      <a:satMod val="110000"/>
                      <a:lumMod val="100000"/>
                      <a:shade val="100000"/>
                    </a:schemeClr>
                  </a:gs>
                  <a:gs pos="100000">
                    <a:schemeClr val="accent4">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9-B38A-49D0-B85E-FB0A11096D9E}"/>
              </c:ext>
            </c:extLst>
          </c:dPt>
          <c:dPt>
            <c:idx val="5"/>
            <c:bubble3D val="0"/>
            <c:spPr>
              <a:gradFill rotWithShape="1">
                <a:gsLst>
                  <a:gs pos="0">
                    <a:schemeClr val="accent6">
                      <a:lumMod val="60000"/>
                      <a:satMod val="103000"/>
                      <a:lumMod val="102000"/>
                      <a:tint val="94000"/>
                    </a:schemeClr>
                  </a:gs>
                  <a:gs pos="50000">
                    <a:schemeClr val="accent6">
                      <a:lumMod val="60000"/>
                      <a:satMod val="110000"/>
                      <a:lumMod val="100000"/>
                      <a:shade val="100000"/>
                    </a:schemeClr>
                  </a:gs>
                  <a:gs pos="100000">
                    <a:schemeClr val="accent6">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B-B38A-49D0-B85E-FB0A11096D9E}"/>
              </c:ext>
            </c:extLst>
          </c:dPt>
          <c:dLbls>
            <c:dLbl>
              <c:idx val="1"/>
              <c:layout>
                <c:manualLayout>
                  <c:x val="0"/>
                  <c:y val="-6.7114093959731544E-2"/>
                </c:manualLayout>
              </c:layout>
              <c:dLblPos val="bestFi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3-B38A-49D0-B85E-FB0A11096D9E}"/>
                </c:ext>
              </c:extLst>
            </c:dLbl>
            <c:dLbl>
              <c:idx val="2"/>
              <c:layout>
                <c:manualLayout>
                  <c:x val="9.4757159779806283E-2"/>
                  <c:y val="-4.9246190642551931E-3"/>
                </c:manualLayout>
              </c:layout>
              <c:dLblPos val="bestFi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5-B38A-49D0-B85E-FB0A11096D9E}"/>
                </c:ext>
              </c:extLst>
            </c:dLbl>
            <c:dLbl>
              <c:idx val="3"/>
              <c:layout>
                <c:manualLayout>
                  <c:x val="2.3454037271889685E-2"/>
                  <c:y val="1.8030313990271718E-2"/>
                </c:manualLayout>
              </c:layout>
              <c:dLblPos val="bestFi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7-B38A-49D0-B85E-FB0A11096D9E}"/>
                </c:ext>
              </c:extLst>
            </c:dLbl>
            <c:dLbl>
              <c:idx val="4"/>
              <c:layout>
                <c:manualLayout>
                  <c:x val="1.6407993248631497E-2"/>
                  <c:y val="-8.9484669222533002E-3"/>
                </c:manualLayout>
              </c:layout>
              <c:dLblPos val="bestFi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9-B38A-49D0-B85E-FB0A11096D9E}"/>
                </c:ext>
              </c:extLst>
            </c:dLbl>
            <c:spPr>
              <a:noFill/>
              <a:ln>
                <a:noFill/>
              </a:ln>
              <a:effectLst/>
            </c:spPr>
            <c:txPr>
              <a:bodyPr rot="0" spcFirstLastPara="1" vertOverflow="ellipsis" vert="horz" wrap="square" anchor="ctr" anchorCtr="1"/>
              <a:lstStyle/>
              <a:p>
                <a:pPr>
                  <a:defRPr sz="600" b="0" i="0" u="none" strike="noStrike" kern="1200" baseline="0">
                    <a:solidFill>
                      <a:schemeClr val="tx1">
                        <a:lumMod val="75000"/>
                        <a:lumOff val="25000"/>
                      </a:schemeClr>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outEnd"/>
            <c:showLegendKey val="0"/>
            <c:showVal val="1"/>
            <c:showCatName val="1"/>
            <c:showSerName val="0"/>
            <c:showPercent val="0"/>
            <c:showBubbleSize val="0"/>
            <c:showLeaderLines val="0"/>
            <c:extLst>
              <c:ext xmlns:c15="http://schemas.microsoft.com/office/drawing/2012/chart" uri="{CE6537A1-D6FC-4f65-9D91-7224C49458BB}"/>
            </c:extLst>
          </c:dLbls>
          <c:cat>
            <c:strRef>
              <c:f>Sheet1!$A$2:$A$7</c:f>
              <c:strCache>
                <c:ptCount val="6"/>
                <c:pt idx="0">
                  <c:v>AOC - Aliancys</c:v>
                </c:pt>
                <c:pt idx="1">
                  <c:v>Poliya</c:v>
                </c:pt>
                <c:pt idx="2">
                  <c:v>Sino Polymer</c:v>
                </c:pt>
                <c:pt idx="3">
                  <c:v>Hexion Inc.</c:v>
                </c:pt>
                <c:pt idx="4">
                  <c:v>Scott Bader Company Ltd.</c:v>
                </c:pt>
                <c:pt idx="5">
                  <c:v>Others</c:v>
                </c:pt>
              </c:strCache>
            </c:strRef>
          </c:cat>
          <c:val>
            <c:numRef>
              <c:f>Sheet1!$B$2:$B$7</c:f>
              <c:numCache>
                <c:formatCode>0.00</c:formatCode>
                <c:ptCount val="6"/>
                <c:pt idx="0">
                  <c:v>23.649191408244256</c:v>
                </c:pt>
                <c:pt idx="1">
                  <c:v>21.600495741107213</c:v>
                </c:pt>
                <c:pt idx="2">
                  <c:v>12.876376599724216</c:v>
                </c:pt>
                <c:pt idx="3">
                  <c:v>10.667812398667438</c:v>
                </c:pt>
                <c:pt idx="4">
                  <c:v>8.6336215689274489</c:v>
                </c:pt>
                <c:pt idx="5">
                  <c:v>22.786065743265581</c:v>
                </c:pt>
              </c:numCache>
            </c:numRef>
          </c:val>
          <c:extLst>
            <c:ext xmlns:c16="http://schemas.microsoft.com/office/drawing/2014/chart" uri="{C3380CC4-5D6E-409C-BE32-E72D297353CC}">
              <c16:uniqueId val="{00000012-B38A-49D0-B85E-FB0A11096D9E}"/>
            </c:ext>
          </c:extLst>
        </c:ser>
        <c:dLbls>
          <c:dLblPos val="outEnd"/>
          <c:showLegendKey val="0"/>
          <c:showVal val="1"/>
          <c:showCatName val="0"/>
          <c:showSerName val="0"/>
          <c:showPercent val="0"/>
          <c:showBubbleSize val="0"/>
          <c:showLeaderLines val="0"/>
        </c:dLbls>
        <c:firstSliceAng val="360"/>
      </c:pieChart>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sz="600">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2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
          <c:y val="0.14757309410242903"/>
          <c:w val="1"/>
          <c:h val="0.61522782663067921"/>
        </c:manualLayout>
      </c:layout>
      <c:barChart>
        <c:barDir val="col"/>
        <c:grouping val="clustered"/>
        <c:varyColors val="0"/>
        <c:ser>
          <c:idx val="0"/>
          <c:order val="0"/>
          <c:tx>
            <c:strRef>
              <c:f>Sheet1!$B$1</c:f>
              <c:strCache>
                <c:ptCount val="1"/>
                <c:pt idx="0">
                  <c:v>Capacity (Thousand Tonnes)</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Pt>
            <c:idx val="4"/>
            <c:invertIfNegative val="0"/>
            <c:bubble3D val="0"/>
            <c:extLst>
              <c:ext xmlns:c16="http://schemas.microsoft.com/office/drawing/2014/chart" uri="{C3380CC4-5D6E-409C-BE32-E72D297353CC}">
                <c16:uniqueId val="{00000000-80D8-4C4E-B880-CCBE84EE0DA4}"/>
              </c:ext>
            </c:extLst>
          </c:dPt>
          <c:dPt>
            <c:idx val="5"/>
            <c:invertIfNegative val="0"/>
            <c:bubble3D val="0"/>
            <c:extLst>
              <c:ext xmlns:c16="http://schemas.microsoft.com/office/drawing/2014/chart" uri="{C3380CC4-5D6E-409C-BE32-E72D297353CC}">
                <c16:uniqueId val="{00000001-80D8-4C4E-B880-CCBE84EE0DA4}"/>
              </c:ext>
            </c:extLst>
          </c:dPt>
          <c:dPt>
            <c:idx val="6"/>
            <c:invertIfNegative val="0"/>
            <c:bubble3D val="0"/>
            <c:extLst>
              <c:ext xmlns:c16="http://schemas.microsoft.com/office/drawing/2014/chart" uri="{C3380CC4-5D6E-409C-BE32-E72D297353CC}">
                <c16:uniqueId val="{00000002-80D8-4C4E-B880-CCBE84EE0DA4}"/>
              </c:ext>
            </c:extLst>
          </c:dPt>
          <c:dPt>
            <c:idx val="7"/>
            <c:invertIfNegative val="0"/>
            <c:bubble3D val="0"/>
            <c:extLst>
              <c:ext xmlns:c16="http://schemas.microsoft.com/office/drawing/2014/chart" uri="{C3380CC4-5D6E-409C-BE32-E72D297353CC}">
                <c16:uniqueId val="{00000003-80D8-4C4E-B880-CCBE84EE0DA4}"/>
              </c:ext>
            </c:extLst>
          </c:dPt>
          <c:dPt>
            <c:idx val="8"/>
            <c:invertIfNegative val="0"/>
            <c:bubble3D val="0"/>
            <c:extLst>
              <c:ext xmlns:c16="http://schemas.microsoft.com/office/drawing/2014/chart" uri="{C3380CC4-5D6E-409C-BE32-E72D297353CC}">
                <c16:uniqueId val="{00000004-80D8-4C4E-B880-CCBE84EE0DA4}"/>
              </c:ext>
            </c:extLst>
          </c:dPt>
          <c:dPt>
            <c:idx val="9"/>
            <c:invertIfNegative val="0"/>
            <c:bubble3D val="0"/>
            <c:extLst>
              <c:ext xmlns:c16="http://schemas.microsoft.com/office/drawing/2014/chart" uri="{C3380CC4-5D6E-409C-BE32-E72D297353CC}">
                <c16:uniqueId val="{00000005-80D8-4C4E-B880-CCBE84EE0DA4}"/>
              </c:ext>
            </c:extLst>
          </c:dPt>
          <c:dLbls>
            <c:spPr>
              <a:noFill/>
              <a:ln>
                <a:noFill/>
              </a:ln>
              <a:effectLst/>
            </c:spPr>
            <c:txPr>
              <a:bodyPr rot="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c:formatCode>
                <c:ptCount val="16"/>
                <c:pt idx="0">
                  <c:v>200</c:v>
                </c:pt>
                <c:pt idx="1">
                  <c:v>200</c:v>
                </c:pt>
                <c:pt idx="2">
                  <c:v>215</c:v>
                </c:pt>
                <c:pt idx="3">
                  <c:v>225</c:v>
                </c:pt>
                <c:pt idx="4">
                  <c:v>225</c:v>
                </c:pt>
                <c:pt idx="5">
                  <c:v>225</c:v>
                </c:pt>
                <c:pt idx="6">
                  <c:v>225</c:v>
                </c:pt>
                <c:pt idx="7">
                  <c:v>225</c:v>
                </c:pt>
                <c:pt idx="8">
                  <c:v>225</c:v>
                </c:pt>
                <c:pt idx="9">
                  <c:v>225</c:v>
                </c:pt>
                <c:pt idx="10">
                  <c:v>225</c:v>
                </c:pt>
                <c:pt idx="11">
                  <c:v>225</c:v>
                </c:pt>
                <c:pt idx="12">
                  <c:v>225</c:v>
                </c:pt>
                <c:pt idx="13">
                  <c:v>225</c:v>
                </c:pt>
                <c:pt idx="14">
                  <c:v>225</c:v>
                </c:pt>
                <c:pt idx="15">
                  <c:v>225</c:v>
                </c:pt>
              </c:numCache>
            </c:numRef>
          </c:val>
          <c:extLst>
            <c:ext xmlns:c16="http://schemas.microsoft.com/office/drawing/2014/chart" uri="{C3380CC4-5D6E-409C-BE32-E72D297353CC}">
              <c16:uniqueId val="{00000006-80D8-4C4E-B880-CCBE84EE0DA4}"/>
            </c:ext>
          </c:extLst>
        </c:ser>
        <c:ser>
          <c:idx val="1"/>
          <c:order val="1"/>
          <c:tx>
            <c:strRef>
              <c:f>Sheet1!$C$1</c:f>
              <c:strCache>
                <c:ptCount val="1"/>
                <c:pt idx="0">
                  <c:v>Production (Thousand Tonnes)</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Sheet1!$C$2:$C$17</c:f>
              <c:numCache>
                <c:formatCode>0</c:formatCode>
                <c:ptCount val="16"/>
                <c:pt idx="0">
                  <c:v>169.77</c:v>
                </c:pt>
                <c:pt idx="1">
                  <c:v>170.43</c:v>
                </c:pt>
                <c:pt idx="2">
                  <c:v>182.88</c:v>
                </c:pt>
                <c:pt idx="3">
                  <c:v>192.65</c:v>
                </c:pt>
                <c:pt idx="4">
                  <c:v>194.34</c:v>
                </c:pt>
                <c:pt idx="5">
                  <c:v>181.28</c:v>
                </c:pt>
                <c:pt idx="6">
                  <c:v>179.12</c:v>
                </c:pt>
                <c:pt idx="7">
                  <c:v>195.47</c:v>
                </c:pt>
                <c:pt idx="8">
                  <c:v>195.81</c:v>
                </c:pt>
                <c:pt idx="9">
                  <c:v>196.75</c:v>
                </c:pt>
                <c:pt idx="10">
                  <c:v>197.09</c:v>
                </c:pt>
                <c:pt idx="11">
                  <c:v>197.64</c:v>
                </c:pt>
                <c:pt idx="12">
                  <c:v>198.27</c:v>
                </c:pt>
                <c:pt idx="13">
                  <c:v>198.82</c:v>
                </c:pt>
                <c:pt idx="14">
                  <c:v>199.58</c:v>
                </c:pt>
                <c:pt idx="15">
                  <c:v>200.24</c:v>
                </c:pt>
              </c:numCache>
            </c:numRef>
          </c:val>
          <c:extLst>
            <c:ext xmlns:c16="http://schemas.microsoft.com/office/drawing/2014/chart" uri="{C3380CC4-5D6E-409C-BE32-E72D297353CC}">
              <c16:uniqueId val="{00000007-80D8-4C4E-B880-CCBE84EE0DA4}"/>
            </c:ext>
          </c:extLst>
        </c:ser>
        <c:dLbls>
          <c:dLblPos val="outEnd"/>
          <c:showLegendKey val="0"/>
          <c:showVal val="1"/>
          <c:showCatName val="0"/>
          <c:showSerName val="0"/>
          <c:showPercent val="0"/>
          <c:showBubbleSize val="0"/>
        </c:dLbls>
        <c:gapWidth val="100"/>
        <c:overlap val="-24"/>
        <c:axId val="513292144"/>
        <c:axId val="646582368"/>
      </c:barChart>
      <c:catAx>
        <c:axId val="513292144"/>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646582368"/>
        <c:crosses val="autoZero"/>
        <c:auto val="1"/>
        <c:lblAlgn val="ctr"/>
        <c:lblOffset val="100"/>
        <c:noMultiLvlLbl val="0"/>
      </c:catAx>
      <c:valAx>
        <c:axId val="646582368"/>
        <c:scaling>
          <c:orientation val="minMax"/>
        </c:scaling>
        <c:delete val="1"/>
        <c:axPos val="l"/>
        <c:numFmt formatCode="0" sourceLinked="1"/>
        <c:majorTickMark val="none"/>
        <c:minorTickMark val="none"/>
        <c:tickLblPos val="nextTo"/>
        <c:crossAx val="51329214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2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7.0331237667413435E-2"/>
          <c:y val="0.12303596360699107"/>
          <c:w val="1"/>
          <c:h val="0.52311400040719502"/>
        </c:manualLayout>
      </c:layout>
      <c:barChart>
        <c:barDir val="col"/>
        <c:grouping val="clustered"/>
        <c:varyColors val="0"/>
        <c:ser>
          <c:idx val="0"/>
          <c:order val="0"/>
          <c:tx>
            <c:strRef>
              <c:f>Sheet1!$B$1</c:f>
              <c:strCache>
                <c:ptCount val="1"/>
                <c:pt idx="0">
                  <c:v>By Value (USD Million)</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Pt>
            <c:idx val="6"/>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1-D248-4C22-9B38-D4806E31E6CE}"/>
              </c:ext>
            </c:extLst>
          </c:dPt>
          <c:dPt>
            <c:idx val="7"/>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3-D248-4C22-9B38-D4806E31E6CE}"/>
              </c:ext>
            </c:extLst>
          </c:dPt>
          <c:dPt>
            <c:idx val="8"/>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5-D248-4C22-9B38-D4806E31E6CE}"/>
              </c:ext>
            </c:extLst>
          </c:dPt>
          <c:dPt>
            <c:idx val="9"/>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7-D248-4C22-9B38-D4806E31E6CE}"/>
              </c:ext>
            </c:extLst>
          </c:dPt>
          <c:dPt>
            <c:idx val="10"/>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9-D248-4C22-9B38-D4806E31E6CE}"/>
              </c:ext>
            </c:extLst>
          </c:dPt>
          <c:dPt>
            <c:idx val="11"/>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B-D248-4C22-9B38-D4806E31E6CE}"/>
              </c:ext>
            </c:extLst>
          </c:dPt>
          <c:dLbls>
            <c:dLbl>
              <c:idx val="0"/>
              <c:layout>
                <c:manualLayout>
                  <c:x val="-2.6726730852762955E-3"/>
                  <c:y val="-1.6327559119905993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C-D248-4C22-9B38-D4806E31E6CE}"/>
                </c:ext>
              </c:extLst>
            </c:dLbl>
            <c:dLbl>
              <c:idx val="1"/>
              <c:layout>
                <c:manualLayout>
                  <c:x val="-4.5919525850162124E-3"/>
                  <c:y val="-1.3995050674205138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D-D248-4C22-9B38-D4806E31E6CE}"/>
                </c:ext>
              </c:extLst>
            </c:dLbl>
            <c:spPr>
              <a:noFill/>
              <a:ln>
                <a:noFill/>
              </a:ln>
              <a:effectLst/>
            </c:spPr>
            <c:txPr>
              <a:bodyPr rot="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c:formatCode>
                <c:ptCount val="16"/>
                <c:pt idx="0">
                  <c:v>152.58687129411766</c:v>
                </c:pt>
                <c:pt idx="1">
                  <c:v>157.31316676705882</c:v>
                </c:pt>
                <c:pt idx="2">
                  <c:v>162.11042824</c:v>
                </c:pt>
                <c:pt idx="3">
                  <c:v>169.13854171294119</c:v>
                </c:pt>
                <c:pt idx="4">
                  <c:v>174.44394318588235</c:v>
                </c:pt>
                <c:pt idx="5">
                  <c:v>163.53389265882356</c:v>
                </c:pt>
                <c:pt idx="6">
                  <c:v>172.74085081551533</c:v>
                </c:pt>
                <c:pt idx="7">
                  <c:v>182.62162748216281</c:v>
                </c:pt>
                <c:pt idx="8">
                  <c:v>193.23194403887646</c:v>
                </c:pt>
                <c:pt idx="9">
                  <c:v>203.85970096101468</c:v>
                </c:pt>
                <c:pt idx="10">
                  <c:v>214.78658093252506</c:v>
                </c:pt>
                <c:pt idx="11">
                  <c:v>226.01991911529612</c:v>
                </c:pt>
                <c:pt idx="12">
                  <c:v>237.70514893355693</c:v>
                </c:pt>
                <c:pt idx="13">
                  <c:v>249.80434101427497</c:v>
                </c:pt>
                <c:pt idx="14">
                  <c:v>262.24459719678589</c:v>
                </c:pt>
                <c:pt idx="15">
                  <c:v>274.88478678167098</c:v>
                </c:pt>
              </c:numCache>
            </c:numRef>
          </c:val>
          <c:extLst>
            <c:ext xmlns:c16="http://schemas.microsoft.com/office/drawing/2014/chart" uri="{C3380CC4-5D6E-409C-BE32-E72D297353CC}">
              <c16:uniqueId val="{0000000E-D248-4C22-9B38-D4806E31E6CE}"/>
            </c:ext>
          </c:extLst>
        </c:ser>
        <c:dLbls>
          <c:showLegendKey val="0"/>
          <c:showVal val="1"/>
          <c:showCatName val="0"/>
          <c:showSerName val="0"/>
          <c:showPercent val="0"/>
          <c:showBubbleSize val="0"/>
        </c:dLbls>
        <c:gapWidth val="100"/>
        <c:overlap val="-24"/>
        <c:axId val="513292144"/>
        <c:axId val="646582368"/>
      </c:barChart>
      <c:catAx>
        <c:axId val="513292144"/>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646582368"/>
        <c:crosses val="autoZero"/>
        <c:auto val="1"/>
        <c:lblAlgn val="ctr"/>
        <c:lblOffset val="100"/>
        <c:noMultiLvlLbl val="0"/>
      </c:catAx>
      <c:valAx>
        <c:axId val="646582368"/>
        <c:scaling>
          <c:orientation val="minMax"/>
        </c:scaling>
        <c:delete val="1"/>
        <c:axPos val="l"/>
        <c:numFmt formatCode="0" sourceLinked="1"/>
        <c:majorTickMark val="none"/>
        <c:minorTickMark val="none"/>
        <c:tickLblPos val="nextTo"/>
        <c:crossAx val="51329214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userShapes r:id="rId4"/>
</c:chartSpace>
</file>

<file path=word/charts/chart2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2.5477586239586875E-2"/>
          <c:y val="0.32662996528122706"/>
          <c:w val="0.95804792260294591"/>
          <c:h val="0.48834277578382229"/>
        </c:manualLayout>
      </c:layout>
      <c:barChart>
        <c:barDir val="col"/>
        <c:grouping val="clustered"/>
        <c:varyColors val="0"/>
        <c:ser>
          <c:idx val="0"/>
          <c:order val="0"/>
          <c:tx>
            <c:strRef>
              <c:f>Sheet1!$B$1</c:f>
              <c:strCache>
                <c:ptCount val="1"/>
                <c:pt idx="0">
                  <c:v>Value (USD Billion)</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5400000" spcFirstLastPara="1" vertOverflow="ellipsis"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0.00</c:formatCode>
                <c:ptCount val="16"/>
                <c:pt idx="0">
                  <c:v>84.89</c:v>
                </c:pt>
                <c:pt idx="1">
                  <c:v>85.22</c:v>
                </c:pt>
                <c:pt idx="2">
                  <c:v>85.06</c:v>
                </c:pt>
                <c:pt idx="3">
                  <c:v>85.61999999999999</c:v>
                </c:pt>
                <c:pt idx="4">
                  <c:v>86.37</c:v>
                </c:pt>
                <c:pt idx="5">
                  <c:v>80.569999999999993</c:v>
                </c:pt>
                <c:pt idx="6">
                  <c:v>79.61</c:v>
                </c:pt>
                <c:pt idx="7">
                  <c:v>86.88</c:v>
                </c:pt>
                <c:pt idx="8">
                  <c:v>87.03</c:v>
                </c:pt>
                <c:pt idx="9">
                  <c:v>87.44</c:v>
                </c:pt>
                <c:pt idx="10">
                  <c:v>87.6</c:v>
                </c:pt>
                <c:pt idx="11">
                  <c:v>87.839999999999989</c:v>
                </c:pt>
                <c:pt idx="12">
                  <c:v>88.12</c:v>
                </c:pt>
                <c:pt idx="13">
                  <c:v>88.36</c:v>
                </c:pt>
                <c:pt idx="14">
                  <c:v>88.7</c:v>
                </c:pt>
                <c:pt idx="15">
                  <c:v>88.990000000000009</c:v>
                </c:pt>
              </c:numCache>
            </c:numRef>
          </c:val>
          <c:extLst>
            <c:ext xmlns:c16="http://schemas.microsoft.com/office/drawing/2014/chart" uri="{C3380CC4-5D6E-409C-BE32-E72D297353CC}">
              <c16:uniqueId val="{00000000-4B54-4829-B279-F400D0BC4B11}"/>
            </c:ext>
          </c:extLst>
        </c:ser>
        <c:dLbls>
          <c:showLegendKey val="0"/>
          <c:showVal val="0"/>
          <c:showCatName val="0"/>
          <c:showSerName val="0"/>
          <c:showPercent val="0"/>
          <c:showBubbleSize val="0"/>
        </c:dLbls>
        <c:gapWidth val="100"/>
        <c:overlap val="-24"/>
        <c:axId val="463948608"/>
        <c:axId val="463946968"/>
      </c:barChart>
      <c:valAx>
        <c:axId val="463946968"/>
        <c:scaling>
          <c:orientation val="minMax"/>
          <c:min val="2.0000000000000004E-2"/>
        </c:scaling>
        <c:delete val="1"/>
        <c:axPos val="l"/>
        <c:numFmt formatCode="0.00" sourceLinked="1"/>
        <c:majorTickMark val="out"/>
        <c:minorTickMark val="none"/>
        <c:tickLblPos val="nextTo"/>
        <c:crossAx val="463948608"/>
        <c:crosses val="autoZero"/>
        <c:crossBetween val="between"/>
      </c:valAx>
      <c:catAx>
        <c:axId val="463948608"/>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463946968"/>
        <c:crosses val="autoZero"/>
        <c:auto val="1"/>
        <c:lblAlgn val="ctr"/>
        <c:lblOffset val="100"/>
        <c:noMultiLvlLbl val="0"/>
      </c:cat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2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8705875680667863"/>
          <c:y val="0"/>
          <c:w val="0.76583541619183637"/>
          <c:h val="0.61104840207679889"/>
        </c:manualLayout>
      </c:layout>
      <c:barChart>
        <c:barDir val="col"/>
        <c:grouping val="stacked"/>
        <c:varyColors val="0"/>
        <c:ser>
          <c:idx val="3"/>
          <c:order val="0"/>
          <c:tx>
            <c:strRef>
              <c:f>Sheet1!$E$1</c:f>
              <c:strCache>
                <c:ptCount val="1"/>
                <c:pt idx="0">
                  <c:v>Others</c:v>
                </c:pt>
              </c:strCache>
            </c:strRef>
          </c:tx>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Sheet1!$E$2:$E$17</c:f>
              <c:numCache>
                <c:formatCode>0.00</c:formatCode>
                <c:ptCount val="16"/>
                <c:pt idx="0">
                  <c:v>14.17</c:v>
                </c:pt>
                <c:pt idx="1">
                  <c:v>14.09</c:v>
                </c:pt>
                <c:pt idx="2">
                  <c:v>14.02</c:v>
                </c:pt>
                <c:pt idx="3">
                  <c:v>13.950000000000001</c:v>
                </c:pt>
                <c:pt idx="4">
                  <c:v>13.88</c:v>
                </c:pt>
                <c:pt idx="5">
                  <c:v>13.819999999999999</c:v>
                </c:pt>
                <c:pt idx="6">
                  <c:v>13.74</c:v>
                </c:pt>
                <c:pt idx="7">
                  <c:v>13.59</c:v>
                </c:pt>
                <c:pt idx="8">
                  <c:v>13.459999999999999</c:v>
                </c:pt>
                <c:pt idx="9">
                  <c:v>13.320000000000002</c:v>
                </c:pt>
                <c:pt idx="10">
                  <c:v>13.18</c:v>
                </c:pt>
                <c:pt idx="11">
                  <c:v>13.03</c:v>
                </c:pt>
                <c:pt idx="12">
                  <c:v>12.889999999999999</c:v>
                </c:pt>
                <c:pt idx="13">
                  <c:v>12.75</c:v>
                </c:pt>
                <c:pt idx="14">
                  <c:v>12.6</c:v>
                </c:pt>
                <c:pt idx="15">
                  <c:v>12.46</c:v>
                </c:pt>
              </c:numCache>
            </c:numRef>
          </c:val>
          <c:extLst>
            <c:ext xmlns:c16="http://schemas.microsoft.com/office/drawing/2014/chart" uri="{C3380CC4-5D6E-409C-BE32-E72D297353CC}">
              <c16:uniqueId val="{00000000-FA6A-4996-8FD5-F46CEC763D95}"/>
            </c:ext>
          </c:extLst>
        </c:ser>
        <c:ser>
          <c:idx val="2"/>
          <c:order val="1"/>
          <c:tx>
            <c:strRef>
              <c:f>Sheet1!$D$1</c:f>
              <c:strCache>
                <c:ptCount val="1"/>
                <c:pt idx="0">
                  <c:v>Renewables</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Sheet1!$D$2:$D$17</c:f>
              <c:numCache>
                <c:formatCode>0.00</c:formatCode>
                <c:ptCount val="16"/>
                <c:pt idx="0">
                  <c:v>6.3100000000000005</c:v>
                </c:pt>
                <c:pt idx="1">
                  <c:v>6.3299999999999992</c:v>
                </c:pt>
                <c:pt idx="2">
                  <c:v>6.35</c:v>
                </c:pt>
                <c:pt idx="3">
                  <c:v>6.36</c:v>
                </c:pt>
                <c:pt idx="4">
                  <c:v>6.370000000000001</c:v>
                </c:pt>
                <c:pt idx="5">
                  <c:v>6.39</c:v>
                </c:pt>
                <c:pt idx="6">
                  <c:v>6.41</c:v>
                </c:pt>
                <c:pt idx="7">
                  <c:v>6.419999999999999</c:v>
                </c:pt>
                <c:pt idx="8">
                  <c:v>6.43</c:v>
                </c:pt>
                <c:pt idx="9">
                  <c:v>6.4399999999999995</c:v>
                </c:pt>
                <c:pt idx="10">
                  <c:v>6.45</c:v>
                </c:pt>
                <c:pt idx="11">
                  <c:v>6.4600000000000009</c:v>
                </c:pt>
                <c:pt idx="12">
                  <c:v>6.47</c:v>
                </c:pt>
                <c:pt idx="13">
                  <c:v>6.4799999999999995</c:v>
                </c:pt>
                <c:pt idx="14">
                  <c:v>6.49</c:v>
                </c:pt>
                <c:pt idx="15">
                  <c:v>6.5</c:v>
                </c:pt>
              </c:numCache>
            </c:numRef>
          </c:val>
          <c:extLst>
            <c:ext xmlns:c16="http://schemas.microsoft.com/office/drawing/2014/chart" uri="{C3380CC4-5D6E-409C-BE32-E72D297353CC}">
              <c16:uniqueId val="{00000001-FA6A-4996-8FD5-F46CEC763D95}"/>
            </c:ext>
          </c:extLst>
        </c:ser>
        <c:ser>
          <c:idx val="1"/>
          <c:order val="2"/>
          <c:tx>
            <c:strRef>
              <c:f>Sheet1!$C$1</c:f>
              <c:strCache>
                <c:ptCount val="1"/>
                <c:pt idx="0">
                  <c:v>Marine Components</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Sheet1!$C$2:$C$17</c:f>
              <c:numCache>
                <c:formatCode>0.00</c:formatCode>
                <c:ptCount val="16"/>
                <c:pt idx="0">
                  <c:v>20.190000000000001</c:v>
                </c:pt>
                <c:pt idx="1">
                  <c:v>20.200000000000003</c:v>
                </c:pt>
                <c:pt idx="2">
                  <c:v>20.23</c:v>
                </c:pt>
                <c:pt idx="3">
                  <c:v>20.239999999999998</c:v>
                </c:pt>
                <c:pt idx="4">
                  <c:v>20.25</c:v>
                </c:pt>
                <c:pt idx="5">
                  <c:v>20.25</c:v>
                </c:pt>
                <c:pt idx="6">
                  <c:v>20.260000000000002</c:v>
                </c:pt>
                <c:pt idx="7">
                  <c:v>20.28</c:v>
                </c:pt>
                <c:pt idx="8">
                  <c:v>20.29</c:v>
                </c:pt>
                <c:pt idx="9">
                  <c:v>20.3</c:v>
                </c:pt>
                <c:pt idx="10">
                  <c:v>20.309999999999999</c:v>
                </c:pt>
                <c:pt idx="11">
                  <c:v>20.330000000000002</c:v>
                </c:pt>
                <c:pt idx="12">
                  <c:v>20.34</c:v>
                </c:pt>
                <c:pt idx="13">
                  <c:v>20.349999999999998</c:v>
                </c:pt>
                <c:pt idx="14">
                  <c:v>20.369999999999997</c:v>
                </c:pt>
                <c:pt idx="15">
                  <c:v>20.380000000000003</c:v>
                </c:pt>
              </c:numCache>
            </c:numRef>
          </c:val>
          <c:extLst>
            <c:ext xmlns:c16="http://schemas.microsoft.com/office/drawing/2014/chart" uri="{C3380CC4-5D6E-409C-BE32-E72D297353CC}">
              <c16:uniqueId val="{00000002-FA6A-4996-8FD5-F46CEC763D95}"/>
            </c:ext>
          </c:extLst>
        </c:ser>
        <c:ser>
          <c:idx val="0"/>
          <c:order val="3"/>
          <c:tx>
            <c:strRef>
              <c:f>Sheet1!$B$1</c:f>
              <c:strCache>
                <c:ptCount val="1"/>
                <c:pt idx="0">
                  <c:v>Pipes &amp; Tanks</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0.00</c:formatCode>
                <c:ptCount val="16"/>
                <c:pt idx="0">
                  <c:v>59.319999999999993</c:v>
                </c:pt>
                <c:pt idx="1">
                  <c:v>59.37</c:v>
                </c:pt>
                <c:pt idx="2">
                  <c:v>59.41</c:v>
                </c:pt>
                <c:pt idx="3">
                  <c:v>59.45</c:v>
                </c:pt>
                <c:pt idx="4">
                  <c:v>59.5</c:v>
                </c:pt>
                <c:pt idx="5">
                  <c:v>59.540000000000006</c:v>
                </c:pt>
                <c:pt idx="6">
                  <c:v>59.589999999999996</c:v>
                </c:pt>
                <c:pt idx="7">
                  <c:v>59.709999999999994</c:v>
                </c:pt>
                <c:pt idx="8">
                  <c:v>59.830000000000005</c:v>
                </c:pt>
                <c:pt idx="9">
                  <c:v>59.940000000000005</c:v>
                </c:pt>
                <c:pt idx="10">
                  <c:v>60.06</c:v>
                </c:pt>
                <c:pt idx="11">
                  <c:v>60.18</c:v>
                </c:pt>
                <c:pt idx="12">
                  <c:v>60.3</c:v>
                </c:pt>
                <c:pt idx="13">
                  <c:v>60.419999999999995</c:v>
                </c:pt>
                <c:pt idx="14">
                  <c:v>60.540000000000006</c:v>
                </c:pt>
                <c:pt idx="15">
                  <c:v>60.660000000000004</c:v>
                </c:pt>
              </c:numCache>
            </c:numRef>
          </c:val>
          <c:extLst>
            <c:ext xmlns:c16="http://schemas.microsoft.com/office/drawing/2014/chart" uri="{C3380CC4-5D6E-409C-BE32-E72D297353CC}">
              <c16:uniqueId val="{00000003-FA6A-4996-8FD5-F46CEC763D95}"/>
            </c:ext>
          </c:extLst>
        </c:ser>
        <c:dLbls>
          <c:showLegendKey val="0"/>
          <c:showVal val="0"/>
          <c:showCatName val="0"/>
          <c:showSerName val="0"/>
          <c:showPercent val="0"/>
          <c:showBubbleSize val="0"/>
        </c:dLbls>
        <c:gapWidth val="150"/>
        <c:overlap val="100"/>
        <c:axId val="1594474496"/>
        <c:axId val="1703745200"/>
      </c:barChart>
      <c:catAx>
        <c:axId val="1594474496"/>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1703745200"/>
        <c:crosses val="autoZero"/>
        <c:auto val="0"/>
        <c:lblAlgn val="ctr"/>
        <c:lblOffset val="100"/>
        <c:noMultiLvlLbl val="0"/>
      </c:catAx>
      <c:valAx>
        <c:axId val="1703745200"/>
        <c:scaling>
          <c:orientation val="minMax"/>
        </c:scaling>
        <c:delete val="1"/>
        <c:axPos val="l"/>
        <c:numFmt formatCode="0.00" sourceLinked="1"/>
        <c:majorTickMark val="none"/>
        <c:minorTickMark val="none"/>
        <c:tickLblPos val="nextTo"/>
        <c:crossAx val="159447449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2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25316316592501409"/>
          <c:y val="0"/>
          <c:w val="0.76583541619183637"/>
          <c:h val="0.61104840207679889"/>
        </c:manualLayout>
      </c:layout>
      <c:barChart>
        <c:barDir val="col"/>
        <c:grouping val="stacked"/>
        <c:varyColors val="0"/>
        <c:ser>
          <c:idx val="3"/>
          <c:order val="0"/>
          <c:tx>
            <c:strRef>
              <c:f>Sheet1!$E$1</c:f>
              <c:strCache>
                <c:ptCount val="1"/>
                <c:pt idx="0">
                  <c:v>Other </c:v>
                </c:pt>
              </c:strCache>
            </c:strRef>
          </c:tx>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Sheet1!$E$2:$E$17</c:f>
              <c:numCache>
                <c:formatCode>0.00</c:formatCode>
                <c:ptCount val="16"/>
                <c:pt idx="0">
                  <c:v>14.540000000000001</c:v>
                </c:pt>
                <c:pt idx="1">
                  <c:v>14.96</c:v>
                </c:pt>
                <c:pt idx="2">
                  <c:v>15.75</c:v>
                </c:pt>
                <c:pt idx="3">
                  <c:v>14.93</c:v>
                </c:pt>
                <c:pt idx="4">
                  <c:v>14.69</c:v>
                </c:pt>
                <c:pt idx="5">
                  <c:v>14.6</c:v>
                </c:pt>
                <c:pt idx="6">
                  <c:v>14.49</c:v>
                </c:pt>
                <c:pt idx="7">
                  <c:v>14.39</c:v>
                </c:pt>
                <c:pt idx="8">
                  <c:v>14.299999999999999</c:v>
                </c:pt>
                <c:pt idx="9">
                  <c:v>14.2</c:v>
                </c:pt>
                <c:pt idx="10">
                  <c:v>14.05</c:v>
                </c:pt>
                <c:pt idx="11">
                  <c:v>13.94</c:v>
                </c:pt>
                <c:pt idx="12">
                  <c:v>13.819999999999999</c:v>
                </c:pt>
                <c:pt idx="13">
                  <c:v>13.71</c:v>
                </c:pt>
                <c:pt idx="14">
                  <c:v>13.600000000000001</c:v>
                </c:pt>
                <c:pt idx="15">
                  <c:v>13.48</c:v>
                </c:pt>
              </c:numCache>
            </c:numRef>
          </c:val>
          <c:extLst>
            <c:ext xmlns:c16="http://schemas.microsoft.com/office/drawing/2014/chart" uri="{C3380CC4-5D6E-409C-BE32-E72D297353CC}">
              <c16:uniqueId val="{00000000-F682-40B1-94CD-DFF037489D3D}"/>
            </c:ext>
          </c:extLst>
        </c:ser>
        <c:ser>
          <c:idx val="2"/>
          <c:order val="1"/>
          <c:tx>
            <c:strRef>
              <c:f>Sheet1!$D$1</c:f>
              <c:strCache>
                <c:ptCount val="1"/>
                <c:pt idx="0">
                  <c:v>Brominated vinyl ester resin</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Sheet1!$D$2:$D$17</c:f>
              <c:numCache>
                <c:formatCode>0.00</c:formatCode>
                <c:ptCount val="16"/>
                <c:pt idx="0">
                  <c:v>9.69</c:v>
                </c:pt>
                <c:pt idx="1">
                  <c:v>9.6100000000000012</c:v>
                </c:pt>
                <c:pt idx="2">
                  <c:v>9.08</c:v>
                </c:pt>
                <c:pt idx="3">
                  <c:v>9.2200000000000006</c:v>
                </c:pt>
                <c:pt idx="4">
                  <c:v>9.11</c:v>
                </c:pt>
                <c:pt idx="5">
                  <c:v>9.08</c:v>
                </c:pt>
                <c:pt idx="6">
                  <c:v>9.0499999999999989</c:v>
                </c:pt>
                <c:pt idx="7">
                  <c:v>9.02</c:v>
                </c:pt>
                <c:pt idx="8">
                  <c:v>8.99</c:v>
                </c:pt>
                <c:pt idx="9">
                  <c:v>8.9599999999999991</c:v>
                </c:pt>
                <c:pt idx="10">
                  <c:v>8.91</c:v>
                </c:pt>
                <c:pt idx="11">
                  <c:v>8.870000000000001</c:v>
                </c:pt>
                <c:pt idx="12">
                  <c:v>8.83</c:v>
                </c:pt>
                <c:pt idx="13">
                  <c:v>8.7800000000000011</c:v>
                </c:pt>
                <c:pt idx="14">
                  <c:v>8.75</c:v>
                </c:pt>
                <c:pt idx="15">
                  <c:v>8.7099999999999991</c:v>
                </c:pt>
              </c:numCache>
            </c:numRef>
          </c:val>
          <c:extLst>
            <c:ext xmlns:c16="http://schemas.microsoft.com/office/drawing/2014/chart" uri="{C3380CC4-5D6E-409C-BE32-E72D297353CC}">
              <c16:uniqueId val="{00000001-F682-40B1-94CD-DFF037489D3D}"/>
            </c:ext>
          </c:extLst>
        </c:ser>
        <c:ser>
          <c:idx val="1"/>
          <c:order val="2"/>
          <c:tx>
            <c:strRef>
              <c:f>Sheet1!$C$1</c:f>
              <c:strCache>
                <c:ptCount val="1"/>
                <c:pt idx="0">
                  <c:v>Novolac vinyl ester resin</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Sheet1!$C$2:$C$17</c:f>
              <c:numCache>
                <c:formatCode>0.00</c:formatCode>
                <c:ptCount val="16"/>
                <c:pt idx="0">
                  <c:v>25.05</c:v>
                </c:pt>
                <c:pt idx="1">
                  <c:v>25.34</c:v>
                </c:pt>
                <c:pt idx="2">
                  <c:v>25.28</c:v>
                </c:pt>
                <c:pt idx="3">
                  <c:v>25.650000000000002</c:v>
                </c:pt>
                <c:pt idx="4">
                  <c:v>25.740000000000002</c:v>
                </c:pt>
                <c:pt idx="5">
                  <c:v>25.8</c:v>
                </c:pt>
                <c:pt idx="6">
                  <c:v>25.86</c:v>
                </c:pt>
                <c:pt idx="7">
                  <c:v>25.919999999999998</c:v>
                </c:pt>
                <c:pt idx="8">
                  <c:v>25.979999999999997</c:v>
                </c:pt>
                <c:pt idx="9">
                  <c:v>26.040000000000003</c:v>
                </c:pt>
                <c:pt idx="10">
                  <c:v>26.11</c:v>
                </c:pt>
                <c:pt idx="11">
                  <c:v>26.179999999999996</c:v>
                </c:pt>
                <c:pt idx="12">
                  <c:v>26.25</c:v>
                </c:pt>
                <c:pt idx="13">
                  <c:v>26.31</c:v>
                </c:pt>
                <c:pt idx="14">
                  <c:v>26.38</c:v>
                </c:pt>
                <c:pt idx="15">
                  <c:v>26.450000000000003</c:v>
                </c:pt>
              </c:numCache>
            </c:numRef>
          </c:val>
          <c:extLst>
            <c:ext xmlns:c16="http://schemas.microsoft.com/office/drawing/2014/chart" uri="{C3380CC4-5D6E-409C-BE32-E72D297353CC}">
              <c16:uniqueId val="{00000002-F682-40B1-94CD-DFF037489D3D}"/>
            </c:ext>
          </c:extLst>
        </c:ser>
        <c:ser>
          <c:idx val="0"/>
          <c:order val="3"/>
          <c:tx>
            <c:strRef>
              <c:f>Sheet1!$B$1</c:f>
              <c:strCache>
                <c:ptCount val="1"/>
                <c:pt idx="0">
                  <c:v>Bisphenol-A,F,S vinyl ester resin</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0.00</c:formatCode>
                <c:ptCount val="16"/>
                <c:pt idx="0">
                  <c:v>50.73</c:v>
                </c:pt>
                <c:pt idx="1">
                  <c:v>50.09</c:v>
                </c:pt>
                <c:pt idx="2">
                  <c:v>49.89</c:v>
                </c:pt>
                <c:pt idx="3">
                  <c:v>50.19</c:v>
                </c:pt>
                <c:pt idx="4">
                  <c:v>50.460000000000008</c:v>
                </c:pt>
                <c:pt idx="5">
                  <c:v>50.529999999999994</c:v>
                </c:pt>
                <c:pt idx="6">
                  <c:v>50.6</c:v>
                </c:pt>
                <c:pt idx="7">
                  <c:v>50.660000000000004</c:v>
                </c:pt>
                <c:pt idx="8">
                  <c:v>50.73</c:v>
                </c:pt>
                <c:pt idx="9">
                  <c:v>50.8</c:v>
                </c:pt>
                <c:pt idx="10">
                  <c:v>50.92</c:v>
                </c:pt>
                <c:pt idx="11">
                  <c:v>51.01</c:v>
                </c:pt>
                <c:pt idx="12">
                  <c:v>51.1</c:v>
                </c:pt>
                <c:pt idx="13">
                  <c:v>51.190000000000005</c:v>
                </c:pt>
                <c:pt idx="14">
                  <c:v>51.27</c:v>
                </c:pt>
                <c:pt idx="15">
                  <c:v>51.359999999999992</c:v>
                </c:pt>
              </c:numCache>
            </c:numRef>
          </c:val>
          <c:extLst>
            <c:ext xmlns:c16="http://schemas.microsoft.com/office/drawing/2014/chart" uri="{C3380CC4-5D6E-409C-BE32-E72D297353CC}">
              <c16:uniqueId val="{00000003-F682-40B1-94CD-DFF037489D3D}"/>
            </c:ext>
          </c:extLst>
        </c:ser>
        <c:dLbls>
          <c:showLegendKey val="0"/>
          <c:showVal val="0"/>
          <c:showCatName val="0"/>
          <c:showSerName val="0"/>
          <c:showPercent val="0"/>
          <c:showBubbleSize val="0"/>
        </c:dLbls>
        <c:gapWidth val="150"/>
        <c:overlap val="100"/>
        <c:axId val="1594474496"/>
        <c:axId val="1703745200"/>
      </c:barChart>
      <c:catAx>
        <c:axId val="1594474496"/>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1703745200"/>
        <c:crosses val="autoZero"/>
        <c:auto val="0"/>
        <c:lblAlgn val="ctr"/>
        <c:lblOffset val="100"/>
        <c:noMultiLvlLbl val="0"/>
      </c:catAx>
      <c:valAx>
        <c:axId val="1703745200"/>
        <c:scaling>
          <c:orientation val="minMax"/>
        </c:scaling>
        <c:delete val="1"/>
        <c:axPos val="l"/>
        <c:numFmt formatCode="0.00" sourceLinked="1"/>
        <c:majorTickMark val="none"/>
        <c:minorTickMark val="none"/>
        <c:tickLblPos val="nextTo"/>
        <c:crossAx val="159447449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29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25316316592501409"/>
          <c:y val="0"/>
          <c:w val="0.76583541619183637"/>
          <c:h val="0.61104840207679889"/>
        </c:manualLayout>
      </c:layout>
      <c:barChart>
        <c:barDir val="col"/>
        <c:grouping val="stacked"/>
        <c:varyColors val="0"/>
        <c:ser>
          <c:idx val="3"/>
          <c:order val="0"/>
          <c:tx>
            <c:strRef>
              <c:f>Sheet1!$E$1</c:f>
              <c:strCache>
                <c:ptCount val="1"/>
                <c:pt idx="0">
                  <c:v>Other </c:v>
                </c:pt>
              </c:strCache>
            </c:strRef>
          </c:tx>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Sheet1!$E$2:$E$17</c:f>
              <c:numCache>
                <c:formatCode>0.00</c:formatCode>
                <c:ptCount val="16"/>
                <c:pt idx="0">
                  <c:v>14.540000000000001</c:v>
                </c:pt>
                <c:pt idx="1">
                  <c:v>14.96</c:v>
                </c:pt>
                <c:pt idx="2">
                  <c:v>15.75</c:v>
                </c:pt>
                <c:pt idx="3">
                  <c:v>14.93</c:v>
                </c:pt>
                <c:pt idx="4">
                  <c:v>14.69</c:v>
                </c:pt>
                <c:pt idx="5">
                  <c:v>14.6</c:v>
                </c:pt>
                <c:pt idx="6">
                  <c:v>14.49</c:v>
                </c:pt>
                <c:pt idx="7">
                  <c:v>14.39</c:v>
                </c:pt>
                <c:pt idx="8">
                  <c:v>14.299999999999999</c:v>
                </c:pt>
                <c:pt idx="9">
                  <c:v>14.2</c:v>
                </c:pt>
                <c:pt idx="10">
                  <c:v>14.05</c:v>
                </c:pt>
                <c:pt idx="11">
                  <c:v>13.94</c:v>
                </c:pt>
                <c:pt idx="12">
                  <c:v>13.819999999999999</c:v>
                </c:pt>
                <c:pt idx="13">
                  <c:v>13.71</c:v>
                </c:pt>
                <c:pt idx="14">
                  <c:v>13.600000000000001</c:v>
                </c:pt>
                <c:pt idx="15">
                  <c:v>13.48</c:v>
                </c:pt>
              </c:numCache>
            </c:numRef>
          </c:val>
          <c:extLst>
            <c:ext xmlns:c16="http://schemas.microsoft.com/office/drawing/2014/chart" uri="{C3380CC4-5D6E-409C-BE32-E72D297353CC}">
              <c16:uniqueId val="{00000000-F682-40B1-94CD-DFF037489D3D}"/>
            </c:ext>
          </c:extLst>
        </c:ser>
        <c:ser>
          <c:idx val="2"/>
          <c:order val="1"/>
          <c:tx>
            <c:strRef>
              <c:f>Sheet1!$D$1</c:f>
              <c:strCache>
                <c:ptCount val="1"/>
                <c:pt idx="0">
                  <c:v>Brominated vinyl ester resin</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Sheet1!$D$2:$D$17</c:f>
              <c:numCache>
                <c:formatCode>0.00</c:formatCode>
                <c:ptCount val="16"/>
                <c:pt idx="0">
                  <c:v>9.69</c:v>
                </c:pt>
                <c:pt idx="1">
                  <c:v>9.6100000000000012</c:v>
                </c:pt>
                <c:pt idx="2">
                  <c:v>9.08</c:v>
                </c:pt>
                <c:pt idx="3">
                  <c:v>9.2200000000000006</c:v>
                </c:pt>
                <c:pt idx="4">
                  <c:v>9.11</c:v>
                </c:pt>
                <c:pt idx="5">
                  <c:v>9.08</c:v>
                </c:pt>
                <c:pt idx="6">
                  <c:v>9.0499999999999989</c:v>
                </c:pt>
                <c:pt idx="7">
                  <c:v>9.02</c:v>
                </c:pt>
                <c:pt idx="8">
                  <c:v>8.99</c:v>
                </c:pt>
                <c:pt idx="9">
                  <c:v>8.9599999999999991</c:v>
                </c:pt>
                <c:pt idx="10">
                  <c:v>8.91</c:v>
                </c:pt>
                <c:pt idx="11">
                  <c:v>8.870000000000001</c:v>
                </c:pt>
                <c:pt idx="12">
                  <c:v>8.83</c:v>
                </c:pt>
                <c:pt idx="13">
                  <c:v>8.7800000000000011</c:v>
                </c:pt>
                <c:pt idx="14">
                  <c:v>8.75</c:v>
                </c:pt>
                <c:pt idx="15">
                  <c:v>8.7099999999999991</c:v>
                </c:pt>
              </c:numCache>
            </c:numRef>
          </c:val>
          <c:extLst>
            <c:ext xmlns:c16="http://schemas.microsoft.com/office/drawing/2014/chart" uri="{C3380CC4-5D6E-409C-BE32-E72D297353CC}">
              <c16:uniqueId val="{00000001-F682-40B1-94CD-DFF037489D3D}"/>
            </c:ext>
          </c:extLst>
        </c:ser>
        <c:ser>
          <c:idx val="1"/>
          <c:order val="2"/>
          <c:tx>
            <c:strRef>
              <c:f>Sheet1!$C$1</c:f>
              <c:strCache>
                <c:ptCount val="1"/>
                <c:pt idx="0">
                  <c:v>Novolac vinyl ester resin</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Sheet1!$C$2:$C$17</c:f>
              <c:numCache>
                <c:formatCode>0.00</c:formatCode>
                <c:ptCount val="16"/>
                <c:pt idx="0">
                  <c:v>25.05</c:v>
                </c:pt>
                <c:pt idx="1">
                  <c:v>25.34</c:v>
                </c:pt>
                <c:pt idx="2">
                  <c:v>25.28</c:v>
                </c:pt>
                <c:pt idx="3">
                  <c:v>25.650000000000002</c:v>
                </c:pt>
                <c:pt idx="4">
                  <c:v>25.740000000000002</c:v>
                </c:pt>
                <c:pt idx="5">
                  <c:v>25.8</c:v>
                </c:pt>
                <c:pt idx="6">
                  <c:v>25.86</c:v>
                </c:pt>
                <c:pt idx="7">
                  <c:v>25.919999999999998</c:v>
                </c:pt>
                <c:pt idx="8">
                  <c:v>25.979999999999997</c:v>
                </c:pt>
                <c:pt idx="9">
                  <c:v>26.040000000000003</c:v>
                </c:pt>
                <c:pt idx="10">
                  <c:v>26.11</c:v>
                </c:pt>
                <c:pt idx="11">
                  <c:v>26.179999999999996</c:v>
                </c:pt>
                <c:pt idx="12">
                  <c:v>26.25</c:v>
                </c:pt>
                <c:pt idx="13">
                  <c:v>26.31</c:v>
                </c:pt>
                <c:pt idx="14">
                  <c:v>26.38</c:v>
                </c:pt>
                <c:pt idx="15">
                  <c:v>26.450000000000003</c:v>
                </c:pt>
              </c:numCache>
            </c:numRef>
          </c:val>
          <c:extLst>
            <c:ext xmlns:c16="http://schemas.microsoft.com/office/drawing/2014/chart" uri="{C3380CC4-5D6E-409C-BE32-E72D297353CC}">
              <c16:uniqueId val="{00000002-F682-40B1-94CD-DFF037489D3D}"/>
            </c:ext>
          </c:extLst>
        </c:ser>
        <c:ser>
          <c:idx val="0"/>
          <c:order val="3"/>
          <c:tx>
            <c:strRef>
              <c:f>Sheet1!$B$1</c:f>
              <c:strCache>
                <c:ptCount val="1"/>
                <c:pt idx="0">
                  <c:v>Bisphenol-A,F,S vinyl ester resin</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0.00</c:formatCode>
                <c:ptCount val="16"/>
                <c:pt idx="0">
                  <c:v>50.73</c:v>
                </c:pt>
                <c:pt idx="1">
                  <c:v>50.09</c:v>
                </c:pt>
                <c:pt idx="2">
                  <c:v>49.89</c:v>
                </c:pt>
                <c:pt idx="3">
                  <c:v>50.19</c:v>
                </c:pt>
                <c:pt idx="4">
                  <c:v>50.460000000000008</c:v>
                </c:pt>
                <c:pt idx="5">
                  <c:v>50.529999999999994</c:v>
                </c:pt>
                <c:pt idx="6">
                  <c:v>50.6</c:v>
                </c:pt>
                <c:pt idx="7">
                  <c:v>50.660000000000004</c:v>
                </c:pt>
                <c:pt idx="8">
                  <c:v>50.73</c:v>
                </c:pt>
                <c:pt idx="9">
                  <c:v>50.8</c:v>
                </c:pt>
                <c:pt idx="10">
                  <c:v>50.92</c:v>
                </c:pt>
                <c:pt idx="11">
                  <c:v>51.01</c:v>
                </c:pt>
                <c:pt idx="12">
                  <c:v>51.1</c:v>
                </c:pt>
                <c:pt idx="13">
                  <c:v>51.190000000000005</c:v>
                </c:pt>
                <c:pt idx="14">
                  <c:v>51.27</c:v>
                </c:pt>
                <c:pt idx="15">
                  <c:v>51.359999999999992</c:v>
                </c:pt>
              </c:numCache>
            </c:numRef>
          </c:val>
          <c:extLst>
            <c:ext xmlns:c16="http://schemas.microsoft.com/office/drawing/2014/chart" uri="{C3380CC4-5D6E-409C-BE32-E72D297353CC}">
              <c16:uniqueId val="{00000003-F682-40B1-94CD-DFF037489D3D}"/>
            </c:ext>
          </c:extLst>
        </c:ser>
        <c:dLbls>
          <c:showLegendKey val="0"/>
          <c:showVal val="0"/>
          <c:showCatName val="0"/>
          <c:showSerName val="0"/>
          <c:showPercent val="0"/>
          <c:showBubbleSize val="0"/>
        </c:dLbls>
        <c:gapWidth val="150"/>
        <c:overlap val="100"/>
        <c:axId val="1594474496"/>
        <c:axId val="1703745200"/>
      </c:barChart>
      <c:catAx>
        <c:axId val="1594474496"/>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1703745200"/>
        <c:crosses val="autoZero"/>
        <c:auto val="0"/>
        <c:lblAlgn val="ctr"/>
        <c:lblOffset val="100"/>
        <c:noMultiLvlLbl val="0"/>
      </c:catAx>
      <c:valAx>
        <c:axId val="1703745200"/>
        <c:scaling>
          <c:orientation val="minMax"/>
        </c:scaling>
        <c:delete val="1"/>
        <c:axPos val="l"/>
        <c:numFmt formatCode="0.00" sourceLinked="1"/>
        <c:majorTickMark val="none"/>
        <c:minorTickMark val="none"/>
        <c:tickLblPos val="nextTo"/>
        <c:crossAx val="159447449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6805313944728076"/>
          <c:y val="0.19805677343440123"/>
          <c:w val="0.47657186511771471"/>
          <c:h val="0.6743761279522088"/>
        </c:manualLayout>
      </c:layout>
      <c:doughnutChart>
        <c:varyColors val="1"/>
        <c:ser>
          <c:idx val="0"/>
          <c:order val="0"/>
          <c:tx>
            <c:strRef>
              <c:f>Sheet1!$B$1</c:f>
              <c:strCache>
                <c:ptCount val="1"/>
                <c:pt idx="0">
                  <c:v>2016</c:v>
                </c:pt>
              </c:strCache>
            </c:strRef>
          </c:tx>
          <c:spPr>
            <a:ln>
              <a:noFill/>
            </a:ln>
          </c:spPr>
          <c:dPt>
            <c:idx val="0"/>
            <c:bubble3D val="0"/>
            <c:spPr>
              <a:solidFill>
                <a:schemeClr val="accent2"/>
              </a:solidFill>
              <a:ln w="19050">
                <a:noFill/>
              </a:ln>
              <a:effectLst/>
            </c:spPr>
            <c:extLst>
              <c:ext xmlns:c16="http://schemas.microsoft.com/office/drawing/2014/chart" uri="{C3380CC4-5D6E-409C-BE32-E72D297353CC}">
                <c16:uniqueId val="{00000001-0669-48FF-AAE9-36860084D105}"/>
              </c:ext>
            </c:extLst>
          </c:dPt>
          <c:dPt>
            <c:idx val="1"/>
            <c:bubble3D val="0"/>
            <c:spPr>
              <a:solidFill>
                <a:schemeClr val="accent4"/>
              </a:solidFill>
              <a:ln w="19050">
                <a:noFill/>
              </a:ln>
              <a:effectLst/>
            </c:spPr>
            <c:extLst>
              <c:ext xmlns:c16="http://schemas.microsoft.com/office/drawing/2014/chart" uri="{C3380CC4-5D6E-409C-BE32-E72D297353CC}">
                <c16:uniqueId val="{00000003-0669-48FF-AAE9-36860084D105}"/>
              </c:ext>
            </c:extLst>
          </c:dPt>
          <c:dPt>
            <c:idx val="2"/>
            <c:bubble3D val="0"/>
            <c:spPr>
              <a:solidFill>
                <a:schemeClr val="accent6"/>
              </a:solidFill>
              <a:ln w="19050">
                <a:noFill/>
              </a:ln>
              <a:effectLst/>
            </c:spPr>
            <c:extLst>
              <c:ext xmlns:c16="http://schemas.microsoft.com/office/drawing/2014/chart" uri="{C3380CC4-5D6E-409C-BE32-E72D297353CC}">
                <c16:uniqueId val="{00000005-0669-48FF-AAE9-36860084D105}"/>
              </c:ext>
            </c:extLst>
          </c:dPt>
          <c:dPt>
            <c:idx val="3"/>
            <c:bubble3D val="0"/>
            <c:spPr>
              <a:solidFill>
                <a:schemeClr val="accent2">
                  <a:lumMod val="60000"/>
                </a:schemeClr>
              </a:solidFill>
              <a:ln w="19050">
                <a:noFill/>
              </a:ln>
              <a:effectLst/>
            </c:spPr>
            <c:extLst>
              <c:ext xmlns:c16="http://schemas.microsoft.com/office/drawing/2014/chart" uri="{C3380CC4-5D6E-409C-BE32-E72D297353CC}">
                <c16:uniqueId val="{00000007-0669-48FF-AAE9-36860084D105}"/>
              </c:ext>
            </c:extLst>
          </c:dPt>
          <c:dPt>
            <c:idx val="4"/>
            <c:bubble3D val="0"/>
            <c:spPr>
              <a:solidFill>
                <a:schemeClr val="accent4">
                  <a:lumMod val="60000"/>
                </a:schemeClr>
              </a:solidFill>
              <a:ln w="19050">
                <a:noFill/>
              </a:ln>
              <a:effectLst/>
            </c:spPr>
            <c:extLst>
              <c:ext xmlns:c16="http://schemas.microsoft.com/office/drawing/2014/chart" uri="{C3380CC4-5D6E-409C-BE32-E72D297353CC}">
                <c16:uniqueId val="{00000009-0669-48FF-AAE9-36860084D105}"/>
              </c:ext>
            </c:extLst>
          </c:dPt>
          <c:dLbls>
            <c:dLbl>
              <c:idx val="0"/>
              <c:layout>
                <c:manualLayout>
                  <c:x val="0.26149936616725428"/>
                  <c:y val="5.6937599030962682E-2"/>
                </c:manualLayout>
              </c:layout>
              <c:showLegendKey val="0"/>
              <c:showVal val="1"/>
              <c:showCatName val="1"/>
              <c:showSerName val="0"/>
              <c:showPercent val="0"/>
              <c:showBubbleSize val="0"/>
              <c:extLst>
                <c:ext xmlns:c15="http://schemas.microsoft.com/office/drawing/2012/chart" uri="{CE6537A1-D6FC-4f65-9D91-7224C49458BB}">
                  <c15:layout>
                    <c:manualLayout>
                      <c:w val="0.3170209588904026"/>
                      <c:h val="0.27364339761217482"/>
                    </c:manualLayout>
                  </c15:layout>
                </c:ext>
                <c:ext xmlns:c16="http://schemas.microsoft.com/office/drawing/2014/chart" uri="{C3380CC4-5D6E-409C-BE32-E72D297353CC}">
                  <c16:uniqueId val="{00000001-0669-48FF-AAE9-36860084D105}"/>
                </c:ext>
              </c:extLst>
            </c:dLbl>
            <c:dLbl>
              <c:idx val="1"/>
              <c:layout>
                <c:manualLayout>
                  <c:x val="0.10844685265369622"/>
                  <c:y val="0.14770298016341138"/>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3-0669-48FF-AAE9-36860084D105}"/>
                </c:ext>
              </c:extLst>
            </c:dLbl>
            <c:dLbl>
              <c:idx val="2"/>
              <c:layout>
                <c:manualLayout>
                  <c:x val="-0.10465273175409849"/>
                  <c:y val="1.0844351881382707E-2"/>
                </c:manualLayout>
              </c:layout>
              <c:spPr>
                <a:noFill/>
                <a:ln>
                  <a:noFill/>
                </a:ln>
                <a:effectLst/>
              </c:spPr>
              <c:txPr>
                <a:bodyPr rot="0" spcFirstLastPara="1" vertOverflow="ellipsis" vert="horz" wrap="square" anchor="ctr" anchorCtr="1"/>
                <a:lstStyle/>
                <a:p>
                  <a:pPr algn="l">
                    <a:defRPr sz="700" b="0" i="0" u="none" strike="noStrike" kern="1200" baseline="0">
                      <a:solidFill>
                        <a:schemeClr val="bg2">
                          <a:lumMod val="25000"/>
                        </a:schemeClr>
                      </a:solidFill>
                      <a:latin typeface="Verdana" panose="020B0604030504040204" pitchFamily="34" charset="0"/>
                      <a:ea typeface="Verdana" panose="020B0604030504040204" pitchFamily="34" charset="0"/>
                      <a:cs typeface="Verdana" panose="020B0604030504040204" pitchFamily="34" charset="0"/>
                    </a:defRPr>
                  </a:pPr>
                  <a:endParaRPr lang="en-US"/>
                </a:p>
              </c:txPr>
              <c:showLegendKey val="0"/>
              <c:showVal val="1"/>
              <c:showCatName val="1"/>
              <c:showSerName val="0"/>
              <c:showPercent val="0"/>
              <c:showBubbleSize val="0"/>
              <c:extLst>
                <c:ext xmlns:c15="http://schemas.microsoft.com/office/drawing/2012/chart" uri="{CE6537A1-D6FC-4f65-9D91-7224C49458BB}">
                  <c15:layout>
                    <c:manualLayout>
                      <c:w val="0.30200529001457305"/>
                      <c:h val="0.21399059938425066"/>
                    </c:manualLayout>
                  </c15:layout>
                </c:ext>
                <c:ext xmlns:c16="http://schemas.microsoft.com/office/drawing/2014/chart" uri="{C3380CC4-5D6E-409C-BE32-E72D297353CC}">
                  <c16:uniqueId val="{00000005-0669-48FF-AAE9-36860084D105}"/>
                </c:ext>
              </c:extLst>
            </c:dLbl>
            <c:dLbl>
              <c:idx val="3"/>
              <c:layout>
                <c:manualLayout>
                  <c:x val="-0.10386762066146159"/>
                  <c:y val="-0.1084456535707866"/>
                </c:manualLayout>
              </c:layout>
              <c:spPr>
                <a:noFill/>
                <a:ln>
                  <a:noFill/>
                </a:ln>
                <a:effectLst/>
              </c:spPr>
              <c:txPr>
                <a:bodyPr rot="0" spcFirstLastPara="1" vertOverflow="ellipsis" vert="horz" wrap="square" anchor="ctr" anchorCtr="1"/>
                <a:lstStyle/>
                <a:p>
                  <a:pPr algn="l">
                    <a:defRPr sz="700" b="0" i="0" u="none" strike="noStrike" kern="1200" baseline="0">
                      <a:solidFill>
                        <a:schemeClr val="bg2">
                          <a:lumMod val="25000"/>
                        </a:schemeClr>
                      </a:solidFill>
                      <a:latin typeface="Verdana" panose="020B0604030504040204" pitchFamily="34" charset="0"/>
                      <a:ea typeface="Verdana" panose="020B0604030504040204" pitchFamily="34" charset="0"/>
                      <a:cs typeface="Verdana" panose="020B0604030504040204" pitchFamily="34" charset="0"/>
                    </a:defRPr>
                  </a:pPr>
                  <a:endParaRPr lang="en-US"/>
                </a:p>
              </c:txPr>
              <c:showLegendKey val="0"/>
              <c:showVal val="1"/>
              <c:showCatName val="1"/>
              <c:showSerName val="0"/>
              <c:showPercent val="0"/>
              <c:showBubbleSize val="0"/>
              <c:extLst>
                <c:ext xmlns:c15="http://schemas.microsoft.com/office/drawing/2012/chart" uri="{CE6537A1-D6FC-4f65-9D91-7224C49458BB}">
                  <c15:layout>
                    <c:manualLayout>
                      <c:w val="0.3268874715538051"/>
                      <c:h val="0.17061233795593606"/>
                    </c:manualLayout>
                  </c15:layout>
                </c:ext>
                <c:ext xmlns:c16="http://schemas.microsoft.com/office/drawing/2014/chart" uri="{C3380CC4-5D6E-409C-BE32-E72D297353CC}">
                  <c16:uniqueId val="{00000007-0669-48FF-AAE9-36860084D105}"/>
                </c:ext>
              </c:extLst>
            </c:dLbl>
            <c:dLbl>
              <c:idx val="4"/>
              <c:layout>
                <c:manualLayout>
                  <c:x val="5.4774363139967419E-2"/>
                  <c:y val="-0.19675115607763172"/>
                </c:manualLayout>
              </c:layout>
              <c:showLegendKey val="0"/>
              <c:showVal val="1"/>
              <c:showCatName val="1"/>
              <c:showSerName val="0"/>
              <c:showPercent val="0"/>
              <c:showBubbleSize val="0"/>
              <c:extLst>
                <c:ext xmlns:c15="http://schemas.microsoft.com/office/drawing/2012/chart" uri="{CE6537A1-D6FC-4f65-9D91-7224C49458BB}">
                  <c15:layout>
                    <c:manualLayout>
                      <c:w val="0.30510559180904978"/>
                      <c:h val="0.1751939533436058"/>
                    </c:manualLayout>
                  </c15:layout>
                </c:ext>
                <c:ext xmlns:c16="http://schemas.microsoft.com/office/drawing/2014/chart" uri="{C3380CC4-5D6E-409C-BE32-E72D297353CC}">
                  <c16:uniqueId val="{00000009-0669-48FF-AAE9-36860084D105}"/>
                </c:ext>
              </c:extLst>
            </c:dLbl>
            <c:spPr>
              <a:noFill/>
              <a:ln>
                <a:noFill/>
              </a:ln>
              <a:effectLst/>
            </c:spPr>
            <c:txPr>
              <a:bodyPr rot="0" spcFirstLastPara="1" vertOverflow="ellipsis" vert="horz" wrap="square" anchor="ctr" anchorCtr="1"/>
              <a:lstStyle/>
              <a:p>
                <a:pPr>
                  <a:defRPr sz="700" b="0" i="0" u="none" strike="noStrike" kern="1200" baseline="0">
                    <a:solidFill>
                      <a:schemeClr val="bg2">
                        <a:lumMod val="25000"/>
                      </a:schemeClr>
                    </a:solidFill>
                    <a:latin typeface="Verdana" panose="020B0604030504040204" pitchFamily="34" charset="0"/>
                    <a:ea typeface="Verdana" panose="020B0604030504040204" pitchFamily="34" charset="0"/>
                    <a:cs typeface="Verdana" panose="020B0604030504040204" pitchFamily="34" charset="0"/>
                  </a:defRPr>
                </a:pPr>
                <a:endParaRPr lang="en-US"/>
              </a:p>
            </c:txPr>
            <c:showLegendKey val="0"/>
            <c:showVal val="1"/>
            <c:showCatName val="1"/>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Sheet1!$A$2:$A$6</c:f>
              <c:strCache>
                <c:ptCount val="5"/>
                <c:pt idx="0">
                  <c:v>North America</c:v>
                </c:pt>
                <c:pt idx="1">
                  <c:v>Europe</c:v>
                </c:pt>
                <c:pt idx="2">
                  <c:v>Asia Pacific</c:v>
                </c:pt>
                <c:pt idx="3">
                  <c:v>South America</c:v>
                </c:pt>
                <c:pt idx="4">
                  <c:v>Middle East &amp; Africa</c:v>
                </c:pt>
              </c:strCache>
            </c:strRef>
          </c:cat>
          <c:val>
            <c:numRef>
              <c:f>Sheet1!$B$2:$B$6</c:f>
              <c:numCache>
                <c:formatCode>0.00%</c:formatCode>
                <c:ptCount val="5"/>
                <c:pt idx="0">
                  <c:v>0.3</c:v>
                </c:pt>
                <c:pt idx="1">
                  <c:v>0.28000000000000003</c:v>
                </c:pt>
                <c:pt idx="2">
                  <c:v>0.23</c:v>
                </c:pt>
                <c:pt idx="3">
                  <c:v>0.11</c:v>
                </c:pt>
                <c:pt idx="4">
                  <c:v>7.9999999999999918E-2</c:v>
                </c:pt>
              </c:numCache>
            </c:numRef>
          </c:val>
          <c:extLst>
            <c:ext xmlns:c16="http://schemas.microsoft.com/office/drawing/2014/chart" uri="{C3380CC4-5D6E-409C-BE32-E72D297353CC}">
              <c16:uniqueId val="{0000000A-0669-48FF-AAE9-36860084D105}"/>
            </c:ext>
          </c:extLst>
        </c:ser>
        <c:dLbls>
          <c:showLegendKey val="0"/>
          <c:showVal val="0"/>
          <c:showCatName val="0"/>
          <c:showSerName val="0"/>
          <c:showPercent val="0"/>
          <c:showBubbleSize val="0"/>
          <c:showLeaderLines val="1"/>
        </c:dLbls>
        <c:firstSliceAng val="0"/>
        <c:holeSize val="50"/>
      </c:doughnut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700">
          <a:solidFill>
            <a:schemeClr val="bg2">
              <a:lumMod val="25000"/>
            </a:schemeClr>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3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8705875680667863"/>
          <c:y val="0"/>
          <c:w val="0.76583541619183637"/>
          <c:h val="0.61104840207679889"/>
        </c:manualLayout>
      </c:layout>
      <c:barChart>
        <c:barDir val="col"/>
        <c:grouping val="stacked"/>
        <c:varyColors val="0"/>
        <c:ser>
          <c:idx val="1"/>
          <c:order val="0"/>
          <c:tx>
            <c:strRef>
              <c:f>Sheet1!$C$1</c:f>
              <c:strCache>
                <c:ptCount val="1"/>
                <c:pt idx="0">
                  <c:v>Indirect </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numRef>
              <c:f>Sheet1!$A$2:$A$7</c:f>
              <c:numCache>
                <c:formatCode>General</c:formatCode>
                <c:ptCount val="6"/>
                <c:pt idx="0">
                  <c:v>2015</c:v>
                </c:pt>
                <c:pt idx="1">
                  <c:v>2016</c:v>
                </c:pt>
                <c:pt idx="2">
                  <c:v>2017</c:v>
                </c:pt>
                <c:pt idx="3">
                  <c:v>2018</c:v>
                </c:pt>
                <c:pt idx="4">
                  <c:v>2019</c:v>
                </c:pt>
                <c:pt idx="5">
                  <c:v>2020</c:v>
                </c:pt>
              </c:numCache>
            </c:numRef>
          </c:cat>
          <c:val>
            <c:numRef>
              <c:f>Sheet1!$C$2:$C$7</c:f>
              <c:numCache>
                <c:formatCode>0.00</c:formatCode>
                <c:ptCount val="6"/>
                <c:pt idx="0">
                  <c:v>20.169999999999998</c:v>
                </c:pt>
                <c:pt idx="1">
                  <c:v>20.49</c:v>
                </c:pt>
                <c:pt idx="2">
                  <c:v>20.150000000000002</c:v>
                </c:pt>
                <c:pt idx="3">
                  <c:v>20.43</c:v>
                </c:pt>
                <c:pt idx="4">
                  <c:v>19.96</c:v>
                </c:pt>
                <c:pt idx="5">
                  <c:v>20.21</c:v>
                </c:pt>
              </c:numCache>
            </c:numRef>
          </c:val>
          <c:extLst>
            <c:ext xmlns:c16="http://schemas.microsoft.com/office/drawing/2014/chart" uri="{C3380CC4-5D6E-409C-BE32-E72D297353CC}">
              <c16:uniqueId val="{00000000-5126-48C0-8172-6270946139DB}"/>
            </c:ext>
          </c:extLst>
        </c:ser>
        <c:ser>
          <c:idx val="0"/>
          <c:order val="1"/>
          <c:tx>
            <c:strRef>
              <c:f>Sheet1!$B$1</c:f>
              <c:strCache>
                <c:ptCount val="1"/>
                <c:pt idx="0">
                  <c:v>Direct </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numRef>
              <c:f>Sheet1!$A$2:$A$7</c:f>
              <c:numCache>
                <c:formatCode>General</c:formatCode>
                <c:ptCount val="6"/>
                <c:pt idx="0">
                  <c:v>2015</c:v>
                </c:pt>
                <c:pt idx="1">
                  <c:v>2016</c:v>
                </c:pt>
                <c:pt idx="2">
                  <c:v>2017</c:v>
                </c:pt>
                <c:pt idx="3">
                  <c:v>2018</c:v>
                </c:pt>
                <c:pt idx="4">
                  <c:v>2019</c:v>
                </c:pt>
                <c:pt idx="5">
                  <c:v>2020</c:v>
                </c:pt>
              </c:numCache>
            </c:numRef>
          </c:cat>
          <c:val>
            <c:numRef>
              <c:f>Sheet1!$B$2:$B$7</c:f>
              <c:numCache>
                <c:formatCode>0.00</c:formatCode>
                <c:ptCount val="6"/>
                <c:pt idx="0">
                  <c:v>79.83</c:v>
                </c:pt>
                <c:pt idx="1">
                  <c:v>79.510000000000005</c:v>
                </c:pt>
                <c:pt idx="2">
                  <c:v>79.849999999999994</c:v>
                </c:pt>
                <c:pt idx="3">
                  <c:v>79.569999999999993</c:v>
                </c:pt>
                <c:pt idx="4">
                  <c:v>80.040000000000006</c:v>
                </c:pt>
                <c:pt idx="5">
                  <c:v>79.790000000000006</c:v>
                </c:pt>
              </c:numCache>
            </c:numRef>
          </c:val>
          <c:extLst>
            <c:ext xmlns:c16="http://schemas.microsoft.com/office/drawing/2014/chart" uri="{C3380CC4-5D6E-409C-BE32-E72D297353CC}">
              <c16:uniqueId val="{00000001-5126-48C0-8172-6270946139DB}"/>
            </c:ext>
          </c:extLst>
        </c:ser>
        <c:dLbls>
          <c:showLegendKey val="0"/>
          <c:showVal val="0"/>
          <c:showCatName val="0"/>
          <c:showSerName val="0"/>
          <c:showPercent val="0"/>
          <c:showBubbleSize val="0"/>
        </c:dLbls>
        <c:gapWidth val="150"/>
        <c:overlap val="100"/>
        <c:axId val="1594474496"/>
        <c:axId val="1703745200"/>
      </c:barChart>
      <c:catAx>
        <c:axId val="1594474496"/>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1703745200"/>
        <c:crosses val="autoZero"/>
        <c:auto val="0"/>
        <c:lblAlgn val="ctr"/>
        <c:lblOffset val="100"/>
        <c:noMultiLvlLbl val="0"/>
      </c:catAx>
      <c:valAx>
        <c:axId val="1703745200"/>
        <c:scaling>
          <c:orientation val="minMax"/>
        </c:scaling>
        <c:delete val="1"/>
        <c:axPos val="l"/>
        <c:numFmt formatCode="0.00" sourceLinked="1"/>
        <c:majorTickMark val="none"/>
        <c:minorTickMark val="none"/>
        <c:tickLblPos val="nextTo"/>
        <c:crossAx val="159447449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3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31147576252416143"/>
          <c:y val="0.19666715807863996"/>
          <c:w val="0.39459356158885261"/>
          <c:h val="0.73624517038964654"/>
        </c:manualLayout>
      </c:layout>
      <c:pieChart>
        <c:varyColors val="1"/>
        <c:ser>
          <c:idx val="0"/>
          <c:order val="0"/>
          <c:tx>
            <c:strRef>
              <c:f>Sheet1!$B$1</c:f>
              <c:strCache>
                <c:ptCount val="1"/>
                <c:pt idx="0">
                  <c:v>Share</c:v>
                </c:pt>
              </c:strCache>
            </c:strRef>
          </c:tx>
          <c:dPt>
            <c:idx val="0"/>
            <c:bubble3D val="0"/>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1-AFDC-4EEB-A460-4CEC9811A070}"/>
              </c:ext>
            </c:extLst>
          </c:dPt>
          <c:dPt>
            <c:idx val="1"/>
            <c:bubble3D val="0"/>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3-AFDC-4EEB-A460-4CEC9811A070}"/>
              </c:ext>
            </c:extLst>
          </c:dPt>
          <c:dPt>
            <c:idx val="2"/>
            <c:bubble3D val="0"/>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5-AFDC-4EEB-A460-4CEC9811A070}"/>
              </c:ext>
            </c:extLst>
          </c:dPt>
          <c:dPt>
            <c:idx val="3"/>
            <c:bubble3D val="0"/>
            <c:spPr>
              <a:gradFill rotWithShape="1">
                <a:gsLst>
                  <a:gs pos="0">
                    <a:schemeClr val="accent2">
                      <a:lumMod val="60000"/>
                      <a:satMod val="103000"/>
                      <a:lumMod val="102000"/>
                      <a:tint val="94000"/>
                    </a:schemeClr>
                  </a:gs>
                  <a:gs pos="50000">
                    <a:schemeClr val="accent2">
                      <a:lumMod val="60000"/>
                      <a:satMod val="110000"/>
                      <a:lumMod val="100000"/>
                      <a:shade val="100000"/>
                    </a:schemeClr>
                  </a:gs>
                  <a:gs pos="100000">
                    <a:schemeClr val="accent2">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7-AFDC-4EEB-A460-4CEC9811A070}"/>
              </c:ext>
            </c:extLst>
          </c:dPt>
          <c:dPt>
            <c:idx val="4"/>
            <c:bubble3D val="0"/>
            <c:spPr>
              <a:gradFill rotWithShape="1">
                <a:gsLst>
                  <a:gs pos="0">
                    <a:schemeClr val="accent4">
                      <a:lumMod val="60000"/>
                      <a:satMod val="103000"/>
                      <a:lumMod val="102000"/>
                      <a:tint val="94000"/>
                    </a:schemeClr>
                  </a:gs>
                  <a:gs pos="50000">
                    <a:schemeClr val="accent4">
                      <a:lumMod val="60000"/>
                      <a:satMod val="110000"/>
                      <a:lumMod val="100000"/>
                      <a:shade val="100000"/>
                    </a:schemeClr>
                  </a:gs>
                  <a:gs pos="100000">
                    <a:schemeClr val="accent4">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9-AFDC-4EEB-A460-4CEC9811A070}"/>
              </c:ext>
            </c:extLst>
          </c:dPt>
          <c:dLbls>
            <c:dLbl>
              <c:idx val="1"/>
              <c:layout>
                <c:manualLayout>
                  <c:x val="0"/>
                  <c:y val="-6.7114093959731544E-2"/>
                </c:manualLayout>
              </c:layout>
              <c:dLblPos val="bestFi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3-AFDC-4EEB-A460-4CEC9811A070}"/>
                </c:ext>
              </c:extLst>
            </c:dLbl>
            <c:dLbl>
              <c:idx val="2"/>
              <c:layout>
                <c:manualLayout>
                  <c:x val="1.0194721235066855E-2"/>
                  <c:y val="1.2740642104810238E-3"/>
                </c:manualLayout>
              </c:layout>
              <c:dLblPos val="bestFi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5-AFDC-4EEB-A460-4CEC9811A070}"/>
                </c:ext>
              </c:extLst>
            </c:dLbl>
            <c:dLbl>
              <c:idx val="3"/>
              <c:layout>
                <c:manualLayout>
                  <c:x val="-8.0110561401064168E-3"/>
                  <c:y val="-1.7352274451457261E-2"/>
                </c:manualLayout>
              </c:layout>
              <c:dLblPos val="bestFi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7-AFDC-4EEB-A460-4CEC9811A070}"/>
                </c:ext>
              </c:extLst>
            </c:dLbl>
            <c:spPr>
              <a:noFill/>
              <a:ln>
                <a:noFill/>
              </a:ln>
              <a:effectLst/>
            </c:spPr>
            <c:txPr>
              <a:bodyPr rot="0" spcFirstLastPara="1" vertOverflow="ellipsis" vert="horz" wrap="square" anchor="ctr" anchorCtr="1"/>
              <a:lstStyle/>
              <a:p>
                <a:pPr>
                  <a:defRPr sz="600" b="0" i="0" u="none" strike="noStrike" kern="1200" baseline="0">
                    <a:solidFill>
                      <a:schemeClr val="tx1">
                        <a:lumMod val="75000"/>
                        <a:lumOff val="25000"/>
                      </a:schemeClr>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outEnd"/>
            <c:showLegendKey val="0"/>
            <c:showVal val="1"/>
            <c:showCatName val="1"/>
            <c:showSerName val="0"/>
            <c:showPercent val="0"/>
            <c:showBubbleSize val="0"/>
            <c:showLeaderLines val="0"/>
            <c:extLst>
              <c:ext xmlns:c15="http://schemas.microsoft.com/office/drawing/2012/chart" uri="{CE6537A1-D6FC-4f65-9D91-7224C49458BB}"/>
            </c:extLst>
          </c:dLbls>
          <c:cat>
            <c:strRef>
              <c:f>Sheet1!$A$2:$A$6</c:f>
              <c:strCache>
                <c:ptCount val="5"/>
                <c:pt idx="0">
                  <c:v>AOC, LLC</c:v>
                </c:pt>
                <c:pt idx="1">
                  <c:v>Polynt-Reichhold</c:v>
                </c:pt>
                <c:pt idx="2">
                  <c:v>INEOS Composites</c:v>
                </c:pt>
                <c:pt idx="3">
                  <c:v>Interplastic Corporation</c:v>
                </c:pt>
                <c:pt idx="4">
                  <c:v>Others</c:v>
                </c:pt>
              </c:strCache>
            </c:strRef>
          </c:cat>
          <c:val>
            <c:numRef>
              <c:f>Sheet1!$B$2:$B$6</c:f>
              <c:numCache>
                <c:formatCode>0.00</c:formatCode>
                <c:ptCount val="5"/>
                <c:pt idx="0">
                  <c:v>29.450628990088685</c:v>
                </c:pt>
                <c:pt idx="1">
                  <c:v>17.262525548080525</c:v>
                </c:pt>
                <c:pt idx="2">
                  <c:v>14.253925972783538</c:v>
                </c:pt>
                <c:pt idx="3">
                  <c:v>7.0702897191606411</c:v>
                </c:pt>
                <c:pt idx="4">
                  <c:v>31.962629769886618</c:v>
                </c:pt>
              </c:numCache>
            </c:numRef>
          </c:val>
          <c:extLst>
            <c:ext xmlns:c16="http://schemas.microsoft.com/office/drawing/2014/chart" uri="{C3380CC4-5D6E-409C-BE32-E72D297353CC}">
              <c16:uniqueId val="{00000012-AFDC-4EEB-A460-4CEC9811A070}"/>
            </c:ext>
          </c:extLst>
        </c:ser>
        <c:dLbls>
          <c:dLblPos val="outEnd"/>
          <c:showLegendKey val="0"/>
          <c:showVal val="1"/>
          <c:showCatName val="0"/>
          <c:showSerName val="0"/>
          <c:showPercent val="0"/>
          <c:showBubbleSize val="0"/>
          <c:showLeaderLines val="0"/>
        </c:dLbls>
        <c:firstSliceAng val="360"/>
      </c:pieChart>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sz="600">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3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
          <c:y val="0.14757309410242903"/>
          <c:w val="1"/>
          <c:h val="0.61522782663067921"/>
        </c:manualLayout>
      </c:layout>
      <c:barChart>
        <c:barDir val="col"/>
        <c:grouping val="clustered"/>
        <c:varyColors val="0"/>
        <c:ser>
          <c:idx val="0"/>
          <c:order val="0"/>
          <c:tx>
            <c:strRef>
              <c:f>Sheet1!$B$1</c:f>
              <c:strCache>
                <c:ptCount val="1"/>
                <c:pt idx="0">
                  <c:v>Capacity (Thousand Tonnes)</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Pt>
            <c:idx val="4"/>
            <c:invertIfNegative val="0"/>
            <c:bubble3D val="0"/>
            <c:extLst>
              <c:ext xmlns:c16="http://schemas.microsoft.com/office/drawing/2014/chart" uri="{C3380CC4-5D6E-409C-BE32-E72D297353CC}">
                <c16:uniqueId val="{00000000-CCB4-4508-A11D-218CFB96212A}"/>
              </c:ext>
            </c:extLst>
          </c:dPt>
          <c:dPt>
            <c:idx val="5"/>
            <c:invertIfNegative val="0"/>
            <c:bubble3D val="0"/>
            <c:extLst>
              <c:ext xmlns:c16="http://schemas.microsoft.com/office/drawing/2014/chart" uri="{C3380CC4-5D6E-409C-BE32-E72D297353CC}">
                <c16:uniqueId val="{00000001-CCB4-4508-A11D-218CFB96212A}"/>
              </c:ext>
            </c:extLst>
          </c:dPt>
          <c:dPt>
            <c:idx val="6"/>
            <c:invertIfNegative val="0"/>
            <c:bubble3D val="0"/>
            <c:extLst>
              <c:ext xmlns:c16="http://schemas.microsoft.com/office/drawing/2014/chart" uri="{C3380CC4-5D6E-409C-BE32-E72D297353CC}">
                <c16:uniqueId val="{00000002-CCB4-4508-A11D-218CFB96212A}"/>
              </c:ext>
            </c:extLst>
          </c:dPt>
          <c:dPt>
            <c:idx val="7"/>
            <c:invertIfNegative val="0"/>
            <c:bubble3D val="0"/>
            <c:extLst>
              <c:ext xmlns:c16="http://schemas.microsoft.com/office/drawing/2014/chart" uri="{C3380CC4-5D6E-409C-BE32-E72D297353CC}">
                <c16:uniqueId val="{00000003-CCB4-4508-A11D-218CFB96212A}"/>
              </c:ext>
            </c:extLst>
          </c:dPt>
          <c:dPt>
            <c:idx val="8"/>
            <c:invertIfNegative val="0"/>
            <c:bubble3D val="0"/>
            <c:extLst>
              <c:ext xmlns:c16="http://schemas.microsoft.com/office/drawing/2014/chart" uri="{C3380CC4-5D6E-409C-BE32-E72D297353CC}">
                <c16:uniqueId val="{00000004-CCB4-4508-A11D-218CFB96212A}"/>
              </c:ext>
            </c:extLst>
          </c:dPt>
          <c:dPt>
            <c:idx val="9"/>
            <c:invertIfNegative val="0"/>
            <c:bubble3D val="0"/>
            <c:extLst>
              <c:ext xmlns:c16="http://schemas.microsoft.com/office/drawing/2014/chart" uri="{C3380CC4-5D6E-409C-BE32-E72D297353CC}">
                <c16:uniqueId val="{00000005-CCB4-4508-A11D-218CFB96212A}"/>
              </c:ext>
            </c:extLst>
          </c:dPt>
          <c:dLbls>
            <c:spPr>
              <a:noFill/>
              <a:ln>
                <a:noFill/>
              </a:ln>
              <a:effectLst/>
            </c:spPr>
            <c:txPr>
              <a:bodyPr rot="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c:formatCode>
                <c:ptCount val="16"/>
                <c:pt idx="0">
                  <c:v>20</c:v>
                </c:pt>
                <c:pt idx="1">
                  <c:v>20</c:v>
                </c:pt>
                <c:pt idx="2">
                  <c:v>20</c:v>
                </c:pt>
                <c:pt idx="3">
                  <c:v>22</c:v>
                </c:pt>
                <c:pt idx="4">
                  <c:v>22</c:v>
                </c:pt>
                <c:pt idx="5">
                  <c:v>22</c:v>
                </c:pt>
                <c:pt idx="6">
                  <c:v>22</c:v>
                </c:pt>
                <c:pt idx="7">
                  <c:v>22</c:v>
                </c:pt>
                <c:pt idx="8">
                  <c:v>22</c:v>
                </c:pt>
                <c:pt idx="9">
                  <c:v>22</c:v>
                </c:pt>
                <c:pt idx="10">
                  <c:v>22</c:v>
                </c:pt>
                <c:pt idx="11">
                  <c:v>22</c:v>
                </c:pt>
                <c:pt idx="12">
                  <c:v>22</c:v>
                </c:pt>
                <c:pt idx="13">
                  <c:v>22</c:v>
                </c:pt>
                <c:pt idx="14">
                  <c:v>22</c:v>
                </c:pt>
                <c:pt idx="15">
                  <c:v>22</c:v>
                </c:pt>
              </c:numCache>
            </c:numRef>
          </c:val>
          <c:extLst>
            <c:ext xmlns:c16="http://schemas.microsoft.com/office/drawing/2014/chart" uri="{C3380CC4-5D6E-409C-BE32-E72D297353CC}">
              <c16:uniqueId val="{00000006-CCB4-4508-A11D-218CFB96212A}"/>
            </c:ext>
          </c:extLst>
        </c:ser>
        <c:ser>
          <c:idx val="1"/>
          <c:order val="1"/>
          <c:tx>
            <c:strRef>
              <c:f>Sheet1!$C$1</c:f>
              <c:strCache>
                <c:ptCount val="1"/>
                <c:pt idx="0">
                  <c:v>Production (Thousand Tonnes)</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Sheet1!$C$2:$C$17</c:f>
              <c:numCache>
                <c:formatCode>0</c:formatCode>
                <c:ptCount val="16"/>
                <c:pt idx="0">
                  <c:v>16.045500000000001</c:v>
                </c:pt>
                <c:pt idx="1">
                  <c:v>16.810500000000001</c:v>
                </c:pt>
                <c:pt idx="2">
                  <c:v>17.055999999999997</c:v>
                </c:pt>
                <c:pt idx="3">
                  <c:v>18.323</c:v>
                </c:pt>
                <c:pt idx="4">
                  <c:v>18.594899999999999</c:v>
                </c:pt>
                <c:pt idx="5">
                  <c:v>16.430700000000002</c:v>
                </c:pt>
                <c:pt idx="6">
                  <c:v>17.443200000000001</c:v>
                </c:pt>
                <c:pt idx="7">
                  <c:v>17.758900000000001</c:v>
                </c:pt>
                <c:pt idx="8">
                  <c:v>17.796399999999998</c:v>
                </c:pt>
                <c:pt idx="9">
                  <c:v>18.038399999999999</c:v>
                </c:pt>
                <c:pt idx="10">
                  <c:v>18.04</c:v>
                </c:pt>
                <c:pt idx="11">
                  <c:v>18.267400000000002</c:v>
                </c:pt>
                <c:pt idx="12">
                  <c:v>18.4604</c:v>
                </c:pt>
                <c:pt idx="13">
                  <c:v>19.0534</c:v>
                </c:pt>
                <c:pt idx="14">
                  <c:v>19.196400000000001</c:v>
                </c:pt>
                <c:pt idx="15">
                  <c:v>19.789400000000001</c:v>
                </c:pt>
              </c:numCache>
            </c:numRef>
          </c:val>
          <c:extLst>
            <c:ext xmlns:c16="http://schemas.microsoft.com/office/drawing/2014/chart" uri="{C3380CC4-5D6E-409C-BE32-E72D297353CC}">
              <c16:uniqueId val="{00000007-CCB4-4508-A11D-218CFB96212A}"/>
            </c:ext>
          </c:extLst>
        </c:ser>
        <c:dLbls>
          <c:dLblPos val="outEnd"/>
          <c:showLegendKey val="0"/>
          <c:showVal val="1"/>
          <c:showCatName val="0"/>
          <c:showSerName val="0"/>
          <c:showPercent val="0"/>
          <c:showBubbleSize val="0"/>
        </c:dLbls>
        <c:gapWidth val="100"/>
        <c:overlap val="-24"/>
        <c:axId val="513292144"/>
        <c:axId val="646582368"/>
      </c:barChart>
      <c:catAx>
        <c:axId val="513292144"/>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646582368"/>
        <c:crosses val="autoZero"/>
        <c:auto val="1"/>
        <c:lblAlgn val="ctr"/>
        <c:lblOffset val="100"/>
        <c:noMultiLvlLbl val="0"/>
      </c:catAx>
      <c:valAx>
        <c:axId val="646582368"/>
        <c:scaling>
          <c:orientation val="minMax"/>
        </c:scaling>
        <c:delete val="1"/>
        <c:axPos val="l"/>
        <c:numFmt formatCode="0" sourceLinked="1"/>
        <c:majorTickMark val="none"/>
        <c:minorTickMark val="none"/>
        <c:tickLblPos val="nextTo"/>
        <c:crossAx val="51329214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3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
          <c:y val="0.12303596360699107"/>
          <c:w val="1"/>
          <c:h val="0.57923736709489781"/>
        </c:manualLayout>
      </c:layout>
      <c:barChart>
        <c:barDir val="col"/>
        <c:grouping val="clustered"/>
        <c:varyColors val="0"/>
        <c:ser>
          <c:idx val="0"/>
          <c:order val="0"/>
          <c:tx>
            <c:strRef>
              <c:f>Sheet1!$B$1</c:f>
              <c:strCache>
                <c:ptCount val="1"/>
                <c:pt idx="0">
                  <c:v>By Value (USD Million)</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Pt>
            <c:idx val="6"/>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1-1EAD-4793-8145-7613CDB30785}"/>
              </c:ext>
            </c:extLst>
          </c:dPt>
          <c:dPt>
            <c:idx val="7"/>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3-1EAD-4793-8145-7613CDB30785}"/>
              </c:ext>
            </c:extLst>
          </c:dPt>
          <c:dPt>
            <c:idx val="8"/>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5-1EAD-4793-8145-7613CDB30785}"/>
              </c:ext>
            </c:extLst>
          </c:dPt>
          <c:dPt>
            <c:idx val="9"/>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7-1EAD-4793-8145-7613CDB30785}"/>
              </c:ext>
            </c:extLst>
          </c:dPt>
          <c:dPt>
            <c:idx val="10"/>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9-1EAD-4793-8145-7613CDB30785}"/>
              </c:ext>
            </c:extLst>
          </c:dPt>
          <c:dPt>
            <c:idx val="11"/>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B-1EAD-4793-8145-7613CDB30785}"/>
              </c:ext>
            </c:extLst>
          </c:dPt>
          <c:dLbls>
            <c:dLbl>
              <c:idx val="0"/>
              <c:layout>
                <c:manualLayout>
                  <c:x val="2.7238353916369094E-5"/>
                  <c:y val="-1.8660067565606852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C-1EAD-4793-8145-7613CDB30785}"/>
                </c:ext>
              </c:extLst>
            </c:dLbl>
            <c:dLbl>
              <c:idx val="1"/>
              <c:layout>
                <c:manualLayout>
                  <c:x val="4.5919525850162055E-3"/>
                  <c:y val="-1.3995050674205138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D-1EAD-4793-8145-7613CDB30785}"/>
                </c:ext>
              </c:extLst>
            </c:dLbl>
            <c:spPr>
              <a:noFill/>
              <a:ln>
                <a:noFill/>
              </a:ln>
              <a:effectLst/>
            </c:spPr>
            <c:txPr>
              <a:bodyPr rot="0" spcFirstLastPara="1" vertOverflow="ellipsis" vert="horz" wrap="square" anchor="ctr" anchorCtr="1"/>
              <a:lstStyle/>
              <a:p>
                <a:pPr>
                  <a:defRPr sz="600" b="0" i="0" u="none" strike="noStrike" kern="1200" baseline="0">
                    <a:solidFill>
                      <a:sysClr val="windowText" lastClr="000000"/>
                    </a:solidFill>
                    <a:latin typeface="Verdana" panose="020B0604030504040204" pitchFamily="34" charset="0"/>
                    <a:ea typeface="Verdana" panose="020B0604030504040204" pitchFamily="34" charset="0"/>
                    <a:cs typeface="Verdana" panose="020B060403050404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c:formatCode>
                <c:ptCount val="16"/>
                <c:pt idx="0">
                  <c:v>19.61459</c:v>
                </c:pt>
                <c:pt idx="1">
                  <c:v>20.464290000000002</c:v>
                </c:pt>
                <c:pt idx="2">
                  <c:v>20.904879999999999</c:v>
                </c:pt>
                <c:pt idx="3">
                  <c:v>21.666540000000001</c:v>
                </c:pt>
                <c:pt idx="4">
                  <c:v>22.463001999999996</c:v>
                </c:pt>
                <c:pt idx="5">
                  <c:v>20.282086</c:v>
                </c:pt>
                <c:pt idx="6">
                  <c:v>20.9371973778</c:v>
                </c:pt>
                <c:pt idx="7">
                  <c:v>21.914964495343259</c:v>
                </c:pt>
                <c:pt idx="8">
                  <c:v>22.907712386982308</c:v>
                </c:pt>
                <c:pt idx="9">
                  <c:v>23.931687130680416</c:v>
                </c:pt>
                <c:pt idx="10">
                  <c:v>24.96553601472581</c:v>
                </c:pt>
                <c:pt idx="11">
                  <c:v>26.034060956156075</c:v>
                </c:pt>
                <c:pt idx="12">
                  <c:v>27.130094922410247</c:v>
                </c:pt>
                <c:pt idx="13">
                  <c:v>28.258706871182515</c:v>
                </c:pt>
                <c:pt idx="14">
                  <c:v>29.425791464962352</c:v>
                </c:pt>
                <c:pt idx="15">
                  <c:v>30.617536019293325</c:v>
                </c:pt>
              </c:numCache>
            </c:numRef>
          </c:val>
          <c:extLst>
            <c:ext xmlns:c16="http://schemas.microsoft.com/office/drawing/2014/chart" uri="{C3380CC4-5D6E-409C-BE32-E72D297353CC}">
              <c16:uniqueId val="{0000000E-1EAD-4793-8145-7613CDB30785}"/>
            </c:ext>
          </c:extLst>
        </c:ser>
        <c:dLbls>
          <c:showLegendKey val="0"/>
          <c:showVal val="1"/>
          <c:showCatName val="0"/>
          <c:showSerName val="0"/>
          <c:showPercent val="0"/>
          <c:showBubbleSize val="0"/>
        </c:dLbls>
        <c:gapWidth val="100"/>
        <c:overlap val="-24"/>
        <c:axId val="513292144"/>
        <c:axId val="646582368"/>
      </c:barChart>
      <c:catAx>
        <c:axId val="513292144"/>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ysClr val="windowText" lastClr="000000"/>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646582368"/>
        <c:crosses val="autoZero"/>
        <c:auto val="1"/>
        <c:lblAlgn val="ctr"/>
        <c:lblOffset val="100"/>
        <c:noMultiLvlLbl val="0"/>
      </c:catAx>
      <c:valAx>
        <c:axId val="646582368"/>
        <c:scaling>
          <c:orientation val="minMax"/>
          <c:max val="50"/>
        </c:scaling>
        <c:delete val="1"/>
        <c:axPos val="l"/>
        <c:numFmt formatCode="0" sourceLinked="1"/>
        <c:majorTickMark val="none"/>
        <c:minorTickMark val="none"/>
        <c:tickLblPos val="nextTo"/>
        <c:crossAx val="51329214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ysClr val="windowText" lastClr="000000"/>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3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25703312530004802"/>
          <c:y val="0.15440837793467418"/>
          <c:w val="0.42912133672931341"/>
          <c:h val="0.67741797908464818"/>
        </c:manualLayout>
      </c:layout>
      <c:doughnutChart>
        <c:varyColors val="1"/>
        <c:ser>
          <c:idx val="0"/>
          <c:order val="0"/>
          <c:tx>
            <c:strRef>
              <c:f>Sheet1!$B$1</c:f>
              <c:strCache>
                <c:ptCount val="1"/>
                <c:pt idx="0">
                  <c:v>2020</c:v>
                </c:pt>
              </c:strCache>
            </c:strRef>
          </c:tx>
          <c:dPt>
            <c:idx val="0"/>
            <c:bubble3D val="0"/>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1-0A78-4288-9DFB-4218A14AB85B}"/>
              </c:ext>
            </c:extLst>
          </c:dPt>
          <c:dPt>
            <c:idx val="1"/>
            <c:bubble3D val="0"/>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3-0A78-4288-9DFB-4218A14AB85B}"/>
              </c:ext>
            </c:extLst>
          </c:dPt>
          <c:dPt>
            <c:idx val="2"/>
            <c:bubble3D val="0"/>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5-0A78-4288-9DFB-4218A14AB85B}"/>
              </c:ext>
            </c:extLst>
          </c:dPt>
          <c:dPt>
            <c:idx val="3"/>
            <c:bubble3D val="0"/>
            <c:spPr>
              <a:gradFill rotWithShape="1">
                <a:gsLst>
                  <a:gs pos="0">
                    <a:schemeClr val="accent6">
                      <a:lumMod val="60000"/>
                      <a:satMod val="103000"/>
                      <a:lumMod val="102000"/>
                      <a:tint val="94000"/>
                    </a:schemeClr>
                  </a:gs>
                  <a:gs pos="50000">
                    <a:schemeClr val="accent6">
                      <a:lumMod val="60000"/>
                      <a:satMod val="110000"/>
                      <a:lumMod val="100000"/>
                      <a:shade val="100000"/>
                    </a:schemeClr>
                  </a:gs>
                  <a:gs pos="100000">
                    <a:schemeClr val="accent6">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7-0A78-4288-9DFB-4218A14AB85B}"/>
              </c:ext>
            </c:extLst>
          </c:dPt>
          <c:dPt>
            <c:idx val="4"/>
            <c:bubble3D val="0"/>
            <c:spPr>
              <a:gradFill rotWithShape="1">
                <a:gsLst>
                  <a:gs pos="0">
                    <a:schemeClr val="accent5">
                      <a:lumMod val="60000"/>
                      <a:satMod val="103000"/>
                      <a:lumMod val="102000"/>
                      <a:tint val="94000"/>
                    </a:schemeClr>
                  </a:gs>
                  <a:gs pos="50000">
                    <a:schemeClr val="accent5">
                      <a:lumMod val="60000"/>
                      <a:satMod val="110000"/>
                      <a:lumMod val="100000"/>
                      <a:shade val="100000"/>
                    </a:schemeClr>
                  </a:gs>
                  <a:gs pos="100000">
                    <a:schemeClr val="accent5">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9-0A78-4288-9DFB-4218A14AB85B}"/>
              </c:ext>
            </c:extLst>
          </c:dPt>
          <c:dPt>
            <c:idx val="5"/>
            <c:bubble3D val="0"/>
            <c:spPr>
              <a:gradFill rotWithShape="1">
                <a:gsLst>
                  <a:gs pos="0">
                    <a:schemeClr val="accent4">
                      <a:lumMod val="60000"/>
                      <a:satMod val="103000"/>
                      <a:lumMod val="102000"/>
                      <a:tint val="94000"/>
                    </a:schemeClr>
                  </a:gs>
                  <a:gs pos="50000">
                    <a:schemeClr val="accent4">
                      <a:lumMod val="60000"/>
                      <a:satMod val="110000"/>
                      <a:lumMod val="100000"/>
                      <a:shade val="100000"/>
                    </a:schemeClr>
                  </a:gs>
                  <a:gs pos="100000">
                    <a:schemeClr val="accent4">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B-0A78-4288-9DFB-4218A14AB85B}"/>
              </c:ext>
            </c:extLst>
          </c:dPt>
          <c:dPt>
            <c:idx val="6"/>
            <c:bubble3D val="0"/>
            <c:spPr>
              <a:gradFill rotWithShape="1">
                <a:gsLst>
                  <a:gs pos="0">
                    <a:schemeClr val="accent6">
                      <a:lumMod val="80000"/>
                      <a:lumOff val="20000"/>
                      <a:satMod val="103000"/>
                      <a:lumMod val="102000"/>
                      <a:tint val="94000"/>
                    </a:schemeClr>
                  </a:gs>
                  <a:gs pos="50000">
                    <a:schemeClr val="accent6">
                      <a:lumMod val="80000"/>
                      <a:lumOff val="20000"/>
                      <a:satMod val="110000"/>
                      <a:lumMod val="100000"/>
                      <a:shade val="100000"/>
                    </a:schemeClr>
                  </a:gs>
                  <a:gs pos="100000">
                    <a:schemeClr val="accent6">
                      <a:lumMod val="80000"/>
                      <a:lumOff val="20000"/>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D-0A78-4288-9DFB-4218A14AB85B}"/>
              </c:ext>
            </c:extLst>
          </c:dPt>
          <c:dPt>
            <c:idx val="7"/>
            <c:bubble3D val="0"/>
            <c:spPr>
              <a:gradFill rotWithShape="1">
                <a:gsLst>
                  <a:gs pos="0">
                    <a:schemeClr val="accent5">
                      <a:lumMod val="80000"/>
                      <a:lumOff val="20000"/>
                      <a:satMod val="103000"/>
                      <a:lumMod val="102000"/>
                      <a:tint val="94000"/>
                    </a:schemeClr>
                  </a:gs>
                  <a:gs pos="50000">
                    <a:schemeClr val="accent5">
                      <a:lumMod val="80000"/>
                      <a:lumOff val="20000"/>
                      <a:satMod val="110000"/>
                      <a:lumMod val="100000"/>
                      <a:shade val="100000"/>
                    </a:schemeClr>
                  </a:gs>
                  <a:gs pos="100000">
                    <a:schemeClr val="accent5">
                      <a:lumMod val="80000"/>
                      <a:lumOff val="20000"/>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F-0A78-4288-9DFB-4218A14AB85B}"/>
              </c:ext>
            </c:extLst>
          </c:dPt>
          <c:dPt>
            <c:idx val="8"/>
            <c:bubble3D val="0"/>
            <c:spPr>
              <a:gradFill rotWithShape="1">
                <a:gsLst>
                  <a:gs pos="0">
                    <a:schemeClr val="accent4">
                      <a:lumMod val="80000"/>
                      <a:lumOff val="20000"/>
                      <a:satMod val="103000"/>
                      <a:lumMod val="102000"/>
                      <a:tint val="94000"/>
                    </a:schemeClr>
                  </a:gs>
                  <a:gs pos="50000">
                    <a:schemeClr val="accent4">
                      <a:lumMod val="80000"/>
                      <a:lumOff val="20000"/>
                      <a:satMod val="110000"/>
                      <a:lumMod val="100000"/>
                      <a:shade val="100000"/>
                    </a:schemeClr>
                  </a:gs>
                  <a:gs pos="100000">
                    <a:schemeClr val="accent4">
                      <a:lumMod val="80000"/>
                      <a:lumOff val="20000"/>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11-0A78-4288-9DFB-4218A14AB85B}"/>
              </c:ext>
            </c:extLst>
          </c:dPt>
          <c:dPt>
            <c:idx val="9"/>
            <c:bubble3D val="0"/>
            <c:spPr>
              <a:gradFill rotWithShape="1">
                <a:gsLst>
                  <a:gs pos="0">
                    <a:schemeClr val="accent6">
                      <a:lumMod val="80000"/>
                      <a:satMod val="103000"/>
                      <a:lumMod val="102000"/>
                      <a:tint val="94000"/>
                    </a:schemeClr>
                  </a:gs>
                  <a:gs pos="50000">
                    <a:schemeClr val="accent6">
                      <a:lumMod val="80000"/>
                      <a:satMod val="110000"/>
                      <a:lumMod val="100000"/>
                      <a:shade val="100000"/>
                    </a:schemeClr>
                  </a:gs>
                  <a:gs pos="100000">
                    <a:schemeClr val="accent6">
                      <a:lumMod val="80000"/>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13-0A78-4288-9DFB-4218A14AB85B}"/>
              </c:ext>
            </c:extLst>
          </c:dPt>
          <c:dLbls>
            <c:dLbl>
              <c:idx val="0"/>
              <c:layout>
                <c:manualLayout>
                  <c:x val="0.23652233036741452"/>
                  <c:y val="-6.4909328362110261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1-0A78-4288-9DFB-4218A14AB85B}"/>
                </c:ext>
              </c:extLst>
            </c:dLbl>
            <c:dLbl>
              <c:idx val="1"/>
              <c:layout>
                <c:manualLayout>
                  <c:x val="-9.0597836210975308E-2"/>
                  <c:y val="0.30341212467514994"/>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3-0A78-4288-9DFB-4218A14AB85B}"/>
                </c:ext>
              </c:extLst>
            </c:dLbl>
            <c:dLbl>
              <c:idx val="2"/>
              <c:layout>
                <c:manualLayout>
                  <c:x val="-0.22197984973606991"/>
                  <c:y val="-5.0411594187087329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5-0A78-4288-9DFB-4218A14AB85B}"/>
                </c:ext>
              </c:extLst>
            </c:dLbl>
            <c:dLbl>
              <c:idx val="3"/>
              <c:layout>
                <c:manualLayout>
                  <c:x val="-0.14665134869048529"/>
                  <c:y val="-0.18662429126203883"/>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7-0A78-4288-9DFB-4218A14AB85B}"/>
                </c:ext>
              </c:extLst>
            </c:dLbl>
            <c:dLbl>
              <c:idx val="4"/>
              <c:layout>
                <c:manualLayout>
                  <c:x val="-0.21966689289303737"/>
                  <c:y val="-0.13715021756489271"/>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9-0A78-4288-9DFB-4218A14AB85B}"/>
                </c:ext>
              </c:extLst>
            </c:dLbl>
            <c:dLbl>
              <c:idx val="5"/>
              <c:layout>
                <c:manualLayout>
                  <c:x val="-0.22239465268344788"/>
                  <c:y val="-0.17828636348347993"/>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B-0A78-4288-9DFB-4218A14AB85B}"/>
                </c:ext>
              </c:extLst>
            </c:dLbl>
            <c:dLbl>
              <c:idx val="6"/>
              <c:layout>
                <c:manualLayout>
                  <c:x val="-0.21429119289444093"/>
                  <c:y val="-0.16705944199245346"/>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D-0A78-4288-9DFB-4218A14AB85B}"/>
                </c:ext>
              </c:extLst>
            </c:dLbl>
            <c:dLbl>
              <c:idx val="7"/>
              <c:layout>
                <c:manualLayout>
                  <c:x val="-0.17285263703058679"/>
                  <c:y val="-0.19934001786361616"/>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F-0A78-4288-9DFB-4218A14AB85B}"/>
                </c:ext>
              </c:extLst>
            </c:dLbl>
            <c:dLbl>
              <c:idx val="8"/>
              <c:layout>
                <c:manualLayout>
                  <c:x val="-1.8349430282415292E-2"/>
                  <c:y val="-0.1766871089219669"/>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11-0A78-4288-9DFB-4218A14AB85B}"/>
                </c:ext>
              </c:extLst>
            </c:dLbl>
            <c:dLbl>
              <c:idx val="9"/>
              <c:layout>
                <c:manualLayout>
                  <c:x val="0.14885388011779266"/>
                  <c:y val="-0.17633332461329759"/>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13-0A78-4288-9DFB-4218A14AB85B}"/>
                </c:ext>
              </c:extLst>
            </c:dLbl>
            <c:spPr>
              <a:noFill/>
              <a:ln>
                <a:noFill/>
              </a:ln>
              <a:effectLst/>
            </c:spPr>
            <c:txPr>
              <a:bodyPr rot="0" spcFirstLastPara="1" vertOverflow="ellipsis" vert="horz" wrap="square" anchor="ctr" anchorCtr="1"/>
              <a:lstStyle/>
              <a:p>
                <a:pPr>
                  <a:defRPr sz="1000" b="0" i="0" u="none" strike="noStrike" kern="1200" baseline="0">
                    <a:solidFill>
                      <a:schemeClr val="tx1">
                        <a:lumMod val="75000"/>
                        <a:lumOff val="25000"/>
                      </a:schemeClr>
                    </a:solidFill>
                    <a:latin typeface="Verdana" panose="020B0604030504040204" pitchFamily="34" charset="0"/>
                    <a:ea typeface="Verdana" panose="020B0604030504040204" pitchFamily="34" charset="0"/>
                    <a:cs typeface="Verdana" panose="020B0604030504040204" pitchFamily="34" charset="0"/>
                  </a:defRPr>
                </a:pPr>
                <a:endParaRPr lang="en-US"/>
              </a:p>
            </c:txPr>
            <c:showLegendKey val="0"/>
            <c:showVal val="1"/>
            <c:showCatName val="1"/>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Sheet1!$A$2:$A$5</c:f>
              <c:strCache>
                <c:ptCount val="4"/>
                <c:pt idx="0">
                  <c:v>Hydro / Marine</c:v>
                </c:pt>
                <c:pt idx="1">
                  <c:v>Wind</c:v>
                </c:pt>
                <c:pt idx="2">
                  <c:v>Bioenergy</c:v>
                </c:pt>
                <c:pt idx="3">
                  <c:v>Solar</c:v>
                </c:pt>
              </c:strCache>
            </c:strRef>
          </c:cat>
          <c:val>
            <c:numRef>
              <c:f>Sheet1!$B$2:$B$5</c:f>
              <c:numCache>
                <c:formatCode>0.00</c:formatCode>
                <c:ptCount val="4"/>
                <c:pt idx="0">
                  <c:v>72.86</c:v>
                </c:pt>
                <c:pt idx="1">
                  <c:v>11.459999999999999</c:v>
                </c:pt>
                <c:pt idx="2">
                  <c:v>10.43</c:v>
                </c:pt>
                <c:pt idx="3">
                  <c:v>5.25</c:v>
                </c:pt>
              </c:numCache>
            </c:numRef>
          </c:val>
          <c:extLst>
            <c:ext xmlns:c16="http://schemas.microsoft.com/office/drawing/2014/chart" uri="{C3380CC4-5D6E-409C-BE32-E72D297353CC}">
              <c16:uniqueId val="{00000014-0A78-4288-9DFB-4218A14AB85B}"/>
            </c:ext>
          </c:extLst>
        </c:ser>
        <c:dLbls>
          <c:showLegendKey val="0"/>
          <c:showVal val="0"/>
          <c:showCatName val="1"/>
          <c:showSerName val="0"/>
          <c:showPercent val="0"/>
          <c:showBubbleSize val="0"/>
          <c:showLeaderLines val="1"/>
        </c:dLbls>
        <c:firstSliceAng val="0"/>
        <c:holeSize val="50"/>
      </c:doughnutChart>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sz="1000">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3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2.5477586239586875E-2"/>
          <c:y val="0.32662996528122706"/>
          <c:w val="0.95804792260294591"/>
          <c:h val="0.48834277578382229"/>
        </c:manualLayout>
      </c:layout>
      <c:barChart>
        <c:barDir val="col"/>
        <c:grouping val="clustered"/>
        <c:varyColors val="0"/>
        <c:ser>
          <c:idx val="0"/>
          <c:order val="0"/>
          <c:tx>
            <c:strRef>
              <c:f>Sheet1!$B$1</c:f>
              <c:strCache>
                <c:ptCount val="1"/>
                <c:pt idx="0">
                  <c:v>Value (USD Billion)</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5400000" spcFirstLastPara="1" vertOverflow="ellipsis"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0.00</c:formatCode>
                <c:ptCount val="16"/>
                <c:pt idx="0">
                  <c:v>80.23</c:v>
                </c:pt>
                <c:pt idx="1">
                  <c:v>84.05</c:v>
                </c:pt>
                <c:pt idx="2">
                  <c:v>85.28</c:v>
                </c:pt>
                <c:pt idx="3">
                  <c:v>83.289999999999992</c:v>
                </c:pt>
                <c:pt idx="4">
                  <c:v>84.52</c:v>
                </c:pt>
                <c:pt idx="5">
                  <c:v>74.69</c:v>
                </c:pt>
                <c:pt idx="6">
                  <c:v>79.290000000000006</c:v>
                </c:pt>
                <c:pt idx="7">
                  <c:v>80.72</c:v>
                </c:pt>
                <c:pt idx="8">
                  <c:v>80.89</c:v>
                </c:pt>
                <c:pt idx="9">
                  <c:v>81.99</c:v>
                </c:pt>
                <c:pt idx="10">
                  <c:v>82</c:v>
                </c:pt>
                <c:pt idx="11">
                  <c:v>83.03</c:v>
                </c:pt>
                <c:pt idx="12">
                  <c:v>83.91</c:v>
                </c:pt>
                <c:pt idx="13">
                  <c:v>86.61</c:v>
                </c:pt>
                <c:pt idx="14">
                  <c:v>87.26</c:v>
                </c:pt>
                <c:pt idx="15">
                  <c:v>89.95</c:v>
                </c:pt>
              </c:numCache>
            </c:numRef>
          </c:val>
          <c:extLst>
            <c:ext xmlns:c16="http://schemas.microsoft.com/office/drawing/2014/chart" uri="{C3380CC4-5D6E-409C-BE32-E72D297353CC}">
              <c16:uniqueId val="{00000000-2CAA-4532-B988-FBBEFB6F991A}"/>
            </c:ext>
          </c:extLst>
        </c:ser>
        <c:dLbls>
          <c:showLegendKey val="0"/>
          <c:showVal val="0"/>
          <c:showCatName val="0"/>
          <c:showSerName val="0"/>
          <c:showPercent val="0"/>
          <c:showBubbleSize val="0"/>
        </c:dLbls>
        <c:gapWidth val="100"/>
        <c:overlap val="-24"/>
        <c:axId val="463948608"/>
        <c:axId val="463946968"/>
      </c:barChart>
      <c:valAx>
        <c:axId val="463946968"/>
        <c:scaling>
          <c:orientation val="minMax"/>
        </c:scaling>
        <c:delete val="0"/>
        <c:axPos val="l"/>
        <c:numFmt formatCode="0.00" sourceLinked="1"/>
        <c:majorTickMark val="none"/>
        <c:minorTickMark val="none"/>
        <c:tickLblPos val="none"/>
        <c:spPr>
          <a:noFill/>
          <a:ln>
            <a:noFill/>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463948608"/>
        <c:crosses val="autoZero"/>
        <c:crossBetween val="between"/>
      </c:valAx>
      <c:catAx>
        <c:axId val="463948608"/>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463946968"/>
        <c:crosses val="autoZero"/>
        <c:auto val="1"/>
        <c:lblAlgn val="ctr"/>
        <c:lblOffset val="100"/>
        <c:noMultiLvlLbl val="0"/>
      </c:cat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3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8705875680667863"/>
          <c:y val="0"/>
          <c:w val="0.76583541619183637"/>
          <c:h val="0.69427222341624184"/>
        </c:manualLayout>
      </c:layout>
      <c:barChart>
        <c:barDir val="col"/>
        <c:grouping val="stacked"/>
        <c:varyColors val="0"/>
        <c:ser>
          <c:idx val="3"/>
          <c:order val="0"/>
          <c:tx>
            <c:strRef>
              <c:f>Sheet1!$E$1</c:f>
              <c:strCache>
                <c:ptCount val="1"/>
                <c:pt idx="0">
                  <c:v>Others</c:v>
                </c:pt>
              </c:strCache>
            </c:strRef>
          </c:tx>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Sheet1!$E$2:$E$17</c:f>
              <c:numCache>
                <c:formatCode>0.00</c:formatCode>
                <c:ptCount val="16"/>
                <c:pt idx="0">
                  <c:v>14.879999999999999</c:v>
                </c:pt>
                <c:pt idx="1">
                  <c:v>14.89</c:v>
                </c:pt>
                <c:pt idx="2">
                  <c:v>14.879999999999999</c:v>
                </c:pt>
                <c:pt idx="3">
                  <c:v>15.040000000000001</c:v>
                </c:pt>
                <c:pt idx="4">
                  <c:v>15.06</c:v>
                </c:pt>
                <c:pt idx="5">
                  <c:v>15.049999999999999</c:v>
                </c:pt>
                <c:pt idx="6">
                  <c:v>15.06</c:v>
                </c:pt>
                <c:pt idx="7">
                  <c:v>15.040000000000001</c:v>
                </c:pt>
                <c:pt idx="8">
                  <c:v>15.02</c:v>
                </c:pt>
                <c:pt idx="9">
                  <c:v>14.99</c:v>
                </c:pt>
                <c:pt idx="10">
                  <c:v>14.97</c:v>
                </c:pt>
                <c:pt idx="11">
                  <c:v>14.940000000000001</c:v>
                </c:pt>
                <c:pt idx="12">
                  <c:v>14.92</c:v>
                </c:pt>
                <c:pt idx="13">
                  <c:v>14.89</c:v>
                </c:pt>
                <c:pt idx="14">
                  <c:v>14.860000000000001</c:v>
                </c:pt>
                <c:pt idx="15">
                  <c:v>14.84</c:v>
                </c:pt>
              </c:numCache>
            </c:numRef>
          </c:val>
          <c:extLst>
            <c:ext xmlns:c16="http://schemas.microsoft.com/office/drawing/2014/chart" uri="{C3380CC4-5D6E-409C-BE32-E72D297353CC}">
              <c16:uniqueId val="{00000000-AF0A-44E3-AD28-568E0E09A3C1}"/>
            </c:ext>
          </c:extLst>
        </c:ser>
        <c:ser>
          <c:idx val="2"/>
          <c:order val="1"/>
          <c:tx>
            <c:strRef>
              <c:f>Sheet1!$D$1</c:f>
              <c:strCache>
                <c:ptCount val="1"/>
                <c:pt idx="0">
                  <c:v>Renewables</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Sheet1!$D$2:$D$17</c:f>
              <c:numCache>
                <c:formatCode>0.00</c:formatCode>
                <c:ptCount val="16"/>
                <c:pt idx="0">
                  <c:v>7.22</c:v>
                </c:pt>
                <c:pt idx="1">
                  <c:v>7.22</c:v>
                </c:pt>
                <c:pt idx="2">
                  <c:v>7.23</c:v>
                </c:pt>
                <c:pt idx="3">
                  <c:v>7.1499999999999995</c:v>
                </c:pt>
                <c:pt idx="4">
                  <c:v>7.1400000000000006</c:v>
                </c:pt>
                <c:pt idx="5">
                  <c:v>7.1499999999999995</c:v>
                </c:pt>
                <c:pt idx="6">
                  <c:v>7.1499999999999995</c:v>
                </c:pt>
                <c:pt idx="7">
                  <c:v>7.1499999999999995</c:v>
                </c:pt>
                <c:pt idx="8">
                  <c:v>7.1400000000000006</c:v>
                </c:pt>
                <c:pt idx="9">
                  <c:v>7.1400000000000006</c:v>
                </c:pt>
                <c:pt idx="10">
                  <c:v>7.1400000000000006</c:v>
                </c:pt>
                <c:pt idx="11">
                  <c:v>7.1400000000000006</c:v>
                </c:pt>
                <c:pt idx="12">
                  <c:v>7.13</c:v>
                </c:pt>
                <c:pt idx="13">
                  <c:v>7.13</c:v>
                </c:pt>
                <c:pt idx="14">
                  <c:v>7.13</c:v>
                </c:pt>
                <c:pt idx="15">
                  <c:v>7.1400000000000006</c:v>
                </c:pt>
              </c:numCache>
            </c:numRef>
          </c:val>
          <c:extLst>
            <c:ext xmlns:c16="http://schemas.microsoft.com/office/drawing/2014/chart" uri="{C3380CC4-5D6E-409C-BE32-E72D297353CC}">
              <c16:uniqueId val="{00000001-AF0A-44E3-AD28-568E0E09A3C1}"/>
            </c:ext>
          </c:extLst>
        </c:ser>
        <c:ser>
          <c:idx val="1"/>
          <c:order val="2"/>
          <c:tx>
            <c:strRef>
              <c:f>Sheet1!$C$1</c:f>
              <c:strCache>
                <c:ptCount val="1"/>
                <c:pt idx="0">
                  <c:v>Marine Components</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Sheet1!$C$2:$C$17</c:f>
              <c:numCache>
                <c:formatCode>0.00</c:formatCode>
                <c:ptCount val="16"/>
                <c:pt idx="0">
                  <c:v>16.850000000000001</c:v>
                </c:pt>
                <c:pt idx="1">
                  <c:v>16.84</c:v>
                </c:pt>
                <c:pt idx="2">
                  <c:v>16.82</c:v>
                </c:pt>
                <c:pt idx="3">
                  <c:v>17.07</c:v>
                </c:pt>
                <c:pt idx="4">
                  <c:v>17.07</c:v>
                </c:pt>
                <c:pt idx="5">
                  <c:v>17.07</c:v>
                </c:pt>
                <c:pt idx="6">
                  <c:v>17.07</c:v>
                </c:pt>
                <c:pt idx="7">
                  <c:v>17.05</c:v>
                </c:pt>
                <c:pt idx="8">
                  <c:v>17.03</c:v>
                </c:pt>
                <c:pt idx="9">
                  <c:v>17.02</c:v>
                </c:pt>
                <c:pt idx="10">
                  <c:v>17</c:v>
                </c:pt>
                <c:pt idx="11">
                  <c:v>16.98</c:v>
                </c:pt>
                <c:pt idx="12">
                  <c:v>16.97</c:v>
                </c:pt>
                <c:pt idx="13">
                  <c:v>16.950000000000003</c:v>
                </c:pt>
                <c:pt idx="14">
                  <c:v>16.93</c:v>
                </c:pt>
                <c:pt idx="15">
                  <c:v>16.919999999999998</c:v>
                </c:pt>
              </c:numCache>
            </c:numRef>
          </c:val>
          <c:extLst>
            <c:ext xmlns:c16="http://schemas.microsoft.com/office/drawing/2014/chart" uri="{C3380CC4-5D6E-409C-BE32-E72D297353CC}">
              <c16:uniqueId val="{00000002-AF0A-44E3-AD28-568E0E09A3C1}"/>
            </c:ext>
          </c:extLst>
        </c:ser>
        <c:ser>
          <c:idx val="0"/>
          <c:order val="3"/>
          <c:tx>
            <c:strRef>
              <c:f>Sheet1!$B$1</c:f>
              <c:strCache>
                <c:ptCount val="1"/>
                <c:pt idx="0">
                  <c:v>Pipes &amp; Tanks</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0.00</c:formatCode>
                <c:ptCount val="16"/>
                <c:pt idx="0">
                  <c:v>61.050000000000004</c:v>
                </c:pt>
                <c:pt idx="1">
                  <c:v>61.050000000000004</c:v>
                </c:pt>
                <c:pt idx="2">
                  <c:v>61.07</c:v>
                </c:pt>
                <c:pt idx="3">
                  <c:v>60.74</c:v>
                </c:pt>
                <c:pt idx="4">
                  <c:v>60.73</c:v>
                </c:pt>
                <c:pt idx="5">
                  <c:v>60.73</c:v>
                </c:pt>
                <c:pt idx="6">
                  <c:v>60.72</c:v>
                </c:pt>
                <c:pt idx="7">
                  <c:v>60.760000000000005</c:v>
                </c:pt>
                <c:pt idx="8">
                  <c:v>60.809999999999995</c:v>
                </c:pt>
                <c:pt idx="9">
                  <c:v>60.85</c:v>
                </c:pt>
                <c:pt idx="10">
                  <c:v>60.89</c:v>
                </c:pt>
                <c:pt idx="11">
                  <c:v>60.940000000000005</c:v>
                </c:pt>
                <c:pt idx="12">
                  <c:v>60.980000000000004</c:v>
                </c:pt>
                <c:pt idx="13">
                  <c:v>61.019999999999996</c:v>
                </c:pt>
                <c:pt idx="14">
                  <c:v>61.07</c:v>
                </c:pt>
                <c:pt idx="15">
                  <c:v>61.11</c:v>
                </c:pt>
              </c:numCache>
            </c:numRef>
          </c:val>
          <c:extLst>
            <c:ext xmlns:c16="http://schemas.microsoft.com/office/drawing/2014/chart" uri="{C3380CC4-5D6E-409C-BE32-E72D297353CC}">
              <c16:uniqueId val="{00000003-AF0A-44E3-AD28-568E0E09A3C1}"/>
            </c:ext>
          </c:extLst>
        </c:ser>
        <c:dLbls>
          <c:showLegendKey val="0"/>
          <c:showVal val="0"/>
          <c:showCatName val="0"/>
          <c:showSerName val="0"/>
          <c:showPercent val="0"/>
          <c:showBubbleSize val="0"/>
        </c:dLbls>
        <c:gapWidth val="150"/>
        <c:overlap val="100"/>
        <c:axId val="1594474496"/>
        <c:axId val="1703745200"/>
      </c:barChart>
      <c:catAx>
        <c:axId val="1594474496"/>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1703745200"/>
        <c:crosses val="autoZero"/>
        <c:auto val="0"/>
        <c:lblAlgn val="ctr"/>
        <c:lblOffset val="100"/>
        <c:noMultiLvlLbl val="0"/>
      </c:catAx>
      <c:valAx>
        <c:axId val="1703745200"/>
        <c:scaling>
          <c:orientation val="minMax"/>
        </c:scaling>
        <c:delete val="1"/>
        <c:axPos val="l"/>
        <c:numFmt formatCode="0.00" sourceLinked="1"/>
        <c:majorTickMark val="none"/>
        <c:minorTickMark val="none"/>
        <c:tickLblPos val="nextTo"/>
        <c:crossAx val="159447449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3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8705875680667863"/>
          <c:y val="0"/>
          <c:w val="0.76583541619183637"/>
          <c:h val="0.61104840207679889"/>
        </c:manualLayout>
      </c:layout>
      <c:barChart>
        <c:barDir val="col"/>
        <c:grouping val="stacked"/>
        <c:varyColors val="0"/>
        <c:ser>
          <c:idx val="3"/>
          <c:order val="0"/>
          <c:tx>
            <c:strRef>
              <c:f>Sheet1!$E$1</c:f>
              <c:strCache>
                <c:ptCount val="1"/>
                <c:pt idx="0">
                  <c:v>Other </c:v>
                </c:pt>
              </c:strCache>
            </c:strRef>
          </c:tx>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Sheet1!$E$2:$E$17</c:f>
              <c:numCache>
                <c:formatCode>0.00</c:formatCode>
                <c:ptCount val="16"/>
                <c:pt idx="0">
                  <c:v>16.25</c:v>
                </c:pt>
                <c:pt idx="1">
                  <c:v>16.5</c:v>
                </c:pt>
                <c:pt idx="2">
                  <c:v>15.86</c:v>
                </c:pt>
                <c:pt idx="3">
                  <c:v>16.079999999999998</c:v>
                </c:pt>
                <c:pt idx="4">
                  <c:v>15.989999999999998</c:v>
                </c:pt>
                <c:pt idx="5">
                  <c:v>15.590000000000002</c:v>
                </c:pt>
                <c:pt idx="6">
                  <c:v>15.39</c:v>
                </c:pt>
                <c:pt idx="7">
                  <c:v>15.2</c:v>
                </c:pt>
                <c:pt idx="8">
                  <c:v>15.040000000000001</c:v>
                </c:pt>
                <c:pt idx="9">
                  <c:v>14.91</c:v>
                </c:pt>
                <c:pt idx="10">
                  <c:v>14.719999999999999</c:v>
                </c:pt>
                <c:pt idx="11">
                  <c:v>14.56</c:v>
                </c:pt>
                <c:pt idx="12">
                  <c:v>14.38</c:v>
                </c:pt>
                <c:pt idx="13">
                  <c:v>14.24</c:v>
                </c:pt>
                <c:pt idx="14">
                  <c:v>14.06</c:v>
                </c:pt>
                <c:pt idx="15">
                  <c:v>13.889999999999999</c:v>
                </c:pt>
              </c:numCache>
            </c:numRef>
          </c:val>
          <c:extLst>
            <c:ext xmlns:c16="http://schemas.microsoft.com/office/drawing/2014/chart" uri="{C3380CC4-5D6E-409C-BE32-E72D297353CC}">
              <c16:uniqueId val="{00000000-3576-4F63-BF6E-A710E5A32232}"/>
            </c:ext>
          </c:extLst>
        </c:ser>
        <c:ser>
          <c:idx val="2"/>
          <c:order val="1"/>
          <c:tx>
            <c:strRef>
              <c:f>Sheet1!$D$1</c:f>
              <c:strCache>
                <c:ptCount val="1"/>
                <c:pt idx="0">
                  <c:v>Brominated vinyl ester resin</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Sheet1!$D$2:$D$17</c:f>
              <c:numCache>
                <c:formatCode>0.00</c:formatCode>
                <c:ptCount val="16"/>
                <c:pt idx="0">
                  <c:v>9.2299999999999986</c:v>
                </c:pt>
                <c:pt idx="1">
                  <c:v>9.0300000000000011</c:v>
                </c:pt>
                <c:pt idx="2">
                  <c:v>9.36</c:v>
                </c:pt>
                <c:pt idx="3">
                  <c:v>9.0300000000000011</c:v>
                </c:pt>
                <c:pt idx="4">
                  <c:v>9.2100000000000009</c:v>
                </c:pt>
                <c:pt idx="5">
                  <c:v>9.16</c:v>
                </c:pt>
                <c:pt idx="6">
                  <c:v>9.1999999999999993</c:v>
                </c:pt>
                <c:pt idx="7">
                  <c:v>9.19</c:v>
                </c:pt>
                <c:pt idx="8">
                  <c:v>9.1800000000000015</c:v>
                </c:pt>
                <c:pt idx="9">
                  <c:v>9.1399999999999988</c:v>
                </c:pt>
                <c:pt idx="10">
                  <c:v>9.17</c:v>
                </c:pt>
                <c:pt idx="11">
                  <c:v>9.1399999999999988</c:v>
                </c:pt>
                <c:pt idx="12">
                  <c:v>9.1300000000000008</c:v>
                </c:pt>
                <c:pt idx="13">
                  <c:v>9.15</c:v>
                </c:pt>
                <c:pt idx="14">
                  <c:v>9.11</c:v>
                </c:pt>
                <c:pt idx="15">
                  <c:v>9.09</c:v>
                </c:pt>
              </c:numCache>
            </c:numRef>
          </c:val>
          <c:extLst>
            <c:ext xmlns:c16="http://schemas.microsoft.com/office/drawing/2014/chart" uri="{C3380CC4-5D6E-409C-BE32-E72D297353CC}">
              <c16:uniqueId val="{00000001-3576-4F63-BF6E-A710E5A32232}"/>
            </c:ext>
          </c:extLst>
        </c:ser>
        <c:ser>
          <c:idx val="1"/>
          <c:order val="2"/>
          <c:tx>
            <c:strRef>
              <c:f>Sheet1!$C$1</c:f>
              <c:strCache>
                <c:ptCount val="1"/>
                <c:pt idx="0">
                  <c:v>Novolac vinyl ester resin</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Sheet1!$C$2:$C$17</c:f>
              <c:numCache>
                <c:formatCode>0.00</c:formatCode>
                <c:ptCount val="16"/>
                <c:pt idx="0">
                  <c:v>24.88</c:v>
                </c:pt>
                <c:pt idx="1">
                  <c:v>24.779999999999998</c:v>
                </c:pt>
                <c:pt idx="2">
                  <c:v>24.64</c:v>
                </c:pt>
                <c:pt idx="3">
                  <c:v>25.05</c:v>
                </c:pt>
                <c:pt idx="4">
                  <c:v>25.09</c:v>
                </c:pt>
                <c:pt idx="5">
                  <c:v>25.34</c:v>
                </c:pt>
                <c:pt idx="6">
                  <c:v>25.290000000000003</c:v>
                </c:pt>
                <c:pt idx="7">
                  <c:v>25.430000000000003</c:v>
                </c:pt>
                <c:pt idx="8">
                  <c:v>25.46</c:v>
                </c:pt>
                <c:pt idx="9">
                  <c:v>25.629999999999995</c:v>
                </c:pt>
                <c:pt idx="10">
                  <c:v>25.72</c:v>
                </c:pt>
                <c:pt idx="11">
                  <c:v>25.85</c:v>
                </c:pt>
                <c:pt idx="12">
                  <c:v>25.91</c:v>
                </c:pt>
                <c:pt idx="13">
                  <c:v>26.029999999999998</c:v>
                </c:pt>
                <c:pt idx="14">
                  <c:v>26.13</c:v>
                </c:pt>
                <c:pt idx="15">
                  <c:v>26.26</c:v>
                </c:pt>
              </c:numCache>
            </c:numRef>
          </c:val>
          <c:extLst>
            <c:ext xmlns:c16="http://schemas.microsoft.com/office/drawing/2014/chart" uri="{C3380CC4-5D6E-409C-BE32-E72D297353CC}">
              <c16:uniqueId val="{00000002-3576-4F63-BF6E-A710E5A32232}"/>
            </c:ext>
          </c:extLst>
        </c:ser>
        <c:ser>
          <c:idx val="0"/>
          <c:order val="3"/>
          <c:tx>
            <c:strRef>
              <c:f>Sheet1!$B$1</c:f>
              <c:strCache>
                <c:ptCount val="1"/>
                <c:pt idx="0">
                  <c:v>Bisphenol-A,F,S vinyl ester resin</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0.00</c:formatCode>
                <c:ptCount val="16"/>
                <c:pt idx="0">
                  <c:v>49.7</c:v>
                </c:pt>
                <c:pt idx="1">
                  <c:v>49.74</c:v>
                </c:pt>
                <c:pt idx="2">
                  <c:v>50.09</c:v>
                </c:pt>
                <c:pt idx="3">
                  <c:v>49.79</c:v>
                </c:pt>
                <c:pt idx="4">
                  <c:v>49.71</c:v>
                </c:pt>
                <c:pt idx="5">
                  <c:v>49.91</c:v>
                </c:pt>
                <c:pt idx="6">
                  <c:v>50.06</c:v>
                </c:pt>
                <c:pt idx="7">
                  <c:v>50.17</c:v>
                </c:pt>
                <c:pt idx="8">
                  <c:v>50.249999999999993</c:v>
                </c:pt>
                <c:pt idx="9">
                  <c:v>50.33</c:v>
                </c:pt>
                <c:pt idx="10">
                  <c:v>50.39</c:v>
                </c:pt>
                <c:pt idx="11">
                  <c:v>50.449999999999996</c:v>
                </c:pt>
                <c:pt idx="12">
                  <c:v>50.529999999999994</c:v>
                </c:pt>
                <c:pt idx="13">
                  <c:v>50.62</c:v>
                </c:pt>
                <c:pt idx="14">
                  <c:v>50.71</c:v>
                </c:pt>
                <c:pt idx="15">
                  <c:v>50.72</c:v>
                </c:pt>
              </c:numCache>
            </c:numRef>
          </c:val>
          <c:extLst>
            <c:ext xmlns:c16="http://schemas.microsoft.com/office/drawing/2014/chart" uri="{C3380CC4-5D6E-409C-BE32-E72D297353CC}">
              <c16:uniqueId val="{00000003-3576-4F63-BF6E-A710E5A32232}"/>
            </c:ext>
          </c:extLst>
        </c:ser>
        <c:dLbls>
          <c:showLegendKey val="0"/>
          <c:showVal val="0"/>
          <c:showCatName val="0"/>
          <c:showSerName val="0"/>
          <c:showPercent val="0"/>
          <c:showBubbleSize val="0"/>
        </c:dLbls>
        <c:gapWidth val="150"/>
        <c:overlap val="100"/>
        <c:axId val="1594474496"/>
        <c:axId val="1703745200"/>
      </c:barChart>
      <c:catAx>
        <c:axId val="1594474496"/>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1703745200"/>
        <c:crosses val="autoZero"/>
        <c:auto val="0"/>
        <c:lblAlgn val="ctr"/>
        <c:lblOffset val="100"/>
        <c:noMultiLvlLbl val="0"/>
      </c:catAx>
      <c:valAx>
        <c:axId val="1703745200"/>
        <c:scaling>
          <c:orientation val="minMax"/>
        </c:scaling>
        <c:delete val="1"/>
        <c:axPos val="l"/>
        <c:numFmt formatCode="0.00" sourceLinked="1"/>
        <c:majorTickMark val="none"/>
        <c:minorTickMark val="none"/>
        <c:tickLblPos val="nextTo"/>
        <c:crossAx val="159447449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3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8705875680667863"/>
          <c:y val="0"/>
          <c:w val="0.76583541619183637"/>
          <c:h val="0.80963000192351842"/>
        </c:manualLayout>
      </c:layout>
      <c:barChart>
        <c:barDir val="col"/>
        <c:grouping val="stacked"/>
        <c:varyColors val="0"/>
        <c:ser>
          <c:idx val="1"/>
          <c:order val="0"/>
          <c:tx>
            <c:strRef>
              <c:f>Sheet1!$C$1</c:f>
              <c:strCache>
                <c:ptCount val="1"/>
                <c:pt idx="0">
                  <c:v>Indirect </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numRef>
              <c:f>Sheet1!$A$2:$A$7</c:f>
              <c:numCache>
                <c:formatCode>General</c:formatCode>
                <c:ptCount val="6"/>
                <c:pt idx="0">
                  <c:v>2015</c:v>
                </c:pt>
                <c:pt idx="1">
                  <c:v>2016</c:v>
                </c:pt>
                <c:pt idx="2">
                  <c:v>2017</c:v>
                </c:pt>
                <c:pt idx="3">
                  <c:v>2018</c:v>
                </c:pt>
                <c:pt idx="4">
                  <c:v>2019</c:v>
                </c:pt>
                <c:pt idx="5">
                  <c:v>2020</c:v>
                </c:pt>
              </c:numCache>
            </c:numRef>
          </c:cat>
          <c:val>
            <c:numRef>
              <c:f>Sheet1!$C$2:$C$7</c:f>
              <c:numCache>
                <c:formatCode>0.00%</c:formatCode>
                <c:ptCount val="6"/>
                <c:pt idx="0">
                  <c:v>0.187</c:v>
                </c:pt>
                <c:pt idx="1">
                  <c:v>0.18920000000000001</c:v>
                </c:pt>
                <c:pt idx="2">
                  <c:v>0.18709999999999999</c:v>
                </c:pt>
                <c:pt idx="3">
                  <c:v>0.19009999999999999</c:v>
                </c:pt>
                <c:pt idx="4">
                  <c:v>0.18770000000000001</c:v>
                </c:pt>
                <c:pt idx="5">
                  <c:v>0.1875</c:v>
                </c:pt>
              </c:numCache>
            </c:numRef>
          </c:val>
          <c:extLst>
            <c:ext xmlns:c16="http://schemas.microsoft.com/office/drawing/2014/chart" uri="{C3380CC4-5D6E-409C-BE32-E72D297353CC}">
              <c16:uniqueId val="{00000000-441C-41B0-9774-B7DB6124861A}"/>
            </c:ext>
          </c:extLst>
        </c:ser>
        <c:ser>
          <c:idx val="0"/>
          <c:order val="1"/>
          <c:tx>
            <c:strRef>
              <c:f>Sheet1!$B$1</c:f>
              <c:strCache>
                <c:ptCount val="1"/>
                <c:pt idx="0">
                  <c:v>Direct </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numRef>
              <c:f>Sheet1!$A$2:$A$7</c:f>
              <c:numCache>
                <c:formatCode>General</c:formatCode>
                <c:ptCount val="6"/>
                <c:pt idx="0">
                  <c:v>2015</c:v>
                </c:pt>
                <c:pt idx="1">
                  <c:v>2016</c:v>
                </c:pt>
                <c:pt idx="2">
                  <c:v>2017</c:v>
                </c:pt>
                <c:pt idx="3">
                  <c:v>2018</c:v>
                </c:pt>
                <c:pt idx="4">
                  <c:v>2019</c:v>
                </c:pt>
                <c:pt idx="5">
                  <c:v>2020</c:v>
                </c:pt>
              </c:numCache>
            </c:numRef>
          </c:cat>
          <c:val>
            <c:numRef>
              <c:f>Sheet1!$B$2:$B$7</c:f>
              <c:numCache>
                <c:formatCode>0.00%</c:formatCode>
                <c:ptCount val="6"/>
                <c:pt idx="0">
                  <c:v>0.81299999999999994</c:v>
                </c:pt>
                <c:pt idx="1">
                  <c:v>0.81079999999999997</c:v>
                </c:pt>
                <c:pt idx="2">
                  <c:v>0.81289999999999996</c:v>
                </c:pt>
                <c:pt idx="3">
                  <c:v>0.80989999999999995</c:v>
                </c:pt>
                <c:pt idx="4">
                  <c:v>0.81230000000000002</c:v>
                </c:pt>
                <c:pt idx="5">
                  <c:v>0.8125</c:v>
                </c:pt>
              </c:numCache>
            </c:numRef>
          </c:val>
          <c:extLst>
            <c:ext xmlns:c16="http://schemas.microsoft.com/office/drawing/2014/chart" uri="{C3380CC4-5D6E-409C-BE32-E72D297353CC}">
              <c16:uniqueId val="{00000001-441C-41B0-9774-B7DB6124861A}"/>
            </c:ext>
          </c:extLst>
        </c:ser>
        <c:dLbls>
          <c:showLegendKey val="0"/>
          <c:showVal val="0"/>
          <c:showCatName val="0"/>
          <c:showSerName val="0"/>
          <c:showPercent val="0"/>
          <c:showBubbleSize val="0"/>
        </c:dLbls>
        <c:gapWidth val="150"/>
        <c:overlap val="100"/>
        <c:axId val="1594474496"/>
        <c:axId val="1703745200"/>
      </c:barChart>
      <c:catAx>
        <c:axId val="1594474496"/>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mn-lt"/>
                <a:ea typeface="+mn-ea"/>
                <a:cs typeface="+mn-cs"/>
              </a:defRPr>
            </a:pPr>
            <a:endParaRPr lang="en-US"/>
          </a:p>
        </c:txPr>
        <c:crossAx val="1703745200"/>
        <c:crosses val="autoZero"/>
        <c:auto val="0"/>
        <c:lblAlgn val="ctr"/>
        <c:lblOffset val="100"/>
        <c:noMultiLvlLbl val="0"/>
      </c:catAx>
      <c:valAx>
        <c:axId val="1703745200"/>
        <c:scaling>
          <c:orientation val="minMax"/>
        </c:scaling>
        <c:delete val="1"/>
        <c:axPos val="l"/>
        <c:numFmt formatCode="0.00%" sourceLinked="1"/>
        <c:majorTickMark val="none"/>
        <c:minorTickMark val="none"/>
        <c:tickLblPos val="nextTo"/>
        <c:crossAx val="159447449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600" b="0" i="0" u="none" strike="noStrike" kern="1200" baseline="0">
                <a:solidFill>
                  <a:schemeClr val="tx1"/>
                </a:solidFill>
                <a:latin typeface="+mn-lt"/>
                <a:ea typeface="+mn-ea"/>
                <a:cs typeface="+mn-cs"/>
              </a:defRPr>
            </a:pPr>
            <a:endParaRPr lang="en-US"/>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defRPr>
      </a:pPr>
      <a:endParaRPr lang="en-US"/>
    </a:p>
  </c:txPr>
  <c:externalData r:id="rId3">
    <c:autoUpdate val="0"/>
  </c:externalData>
</c:chartSpace>
</file>

<file path=word/charts/chart3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
          <c:y val="0.14757309410242903"/>
          <c:w val="1"/>
          <c:h val="0.61522782663067921"/>
        </c:manualLayout>
      </c:layout>
      <c:barChart>
        <c:barDir val="col"/>
        <c:grouping val="clustered"/>
        <c:varyColors val="0"/>
        <c:ser>
          <c:idx val="0"/>
          <c:order val="0"/>
          <c:tx>
            <c:strRef>
              <c:f>Sheet1!$B$1</c:f>
              <c:strCache>
                <c:ptCount val="1"/>
                <c:pt idx="0">
                  <c:v>Capacity (Thousand Tonnes)</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Pt>
            <c:idx val="4"/>
            <c:invertIfNegative val="0"/>
            <c:bubble3D val="0"/>
            <c:extLst>
              <c:ext xmlns:c16="http://schemas.microsoft.com/office/drawing/2014/chart" uri="{C3380CC4-5D6E-409C-BE32-E72D297353CC}">
                <c16:uniqueId val="{00000000-8436-4712-A122-5386A0404A84}"/>
              </c:ext>
            </c:extLst>
          </c:dPt>
          <c:dPt>
            <c:idx val="5"/>
            <c:invertIfNegative val="0"/>
            <c:bubble3D val="0"/>
            <c:extLst>
              <c:ext xmlns:c16="http://schemas.microsoft.com/office/drawing/2014/chart" uri="{C3380CC4-5D6E-409C-BE32-E72D297353CC}">
                <c16:uniqueId val="{00000001-8436-4712-A122-5386A0404A84}"/>
              </c:ext>
            </c:extLst>
          </c:dPt>
          <c:dPt>
            <c:idx val="6"/>
            <c:invertIfNegative val="0"/>
            <c:bubble3D val="0"/>
            <c:extLst>
              <c:ext xmlns:c16="http://schemas.microsoft.com/office/drawing/2014/chart" uri="{C3380CC4-5D6E-409C-BE32-E72D297353CC}">
                <c16:uniqueId val="{00000002-8436-4712-A122-5386A0404A84}"/>
              </c:ext>
            </c:extLst>
          </c:dPt>
          <c:dPt>
            <c:idx val="7"/>
            <c:invertIfNegative val="0"/>
            <c:bubble3D val="0"/>
            <c:extLst>
              <c:ext xmlns:c16="http://schemas.microsoft.com/office/drawing/2014/chart" uri="{C3380CC4-5D6E-409C-BE32-E72D297353CC}">
                <c16:uniqueId val="{00000003-8436-4712-A122-5386A0404A84}"/>
              </c:ext>
            </c:extLst>
          </c:dPt>
          <c:dPt>
            <c:idx val="8"/>
            <c:invertIfNegative val="0"/>
            <c:bubble3D val="0"/>
            <c:extLst>
              <c:ext xmlns:c16="http://schemas.microsoft.com/office/drawing/2014/chart" uri="{C3380CC4-5D6E-409C-BE32-E72D297353CC}">
                <c16:uniqueId val="{00000004-8436-4712-A122-5386A0404A84}"/>
              </c:ext>
            </c:extLst>
          </c:dPt>
          <c:dPt>
            <c:idx val="9"/>
            <c:invertIfNegative val="0"/>
            <c:bubble3D val="0"/>
            <c:extLst>
              <c:ext xmlns:c16="http://schemas.microsoft.com/office/drawing/2014/chart" uri="{C3380CC4-5D6E-409C-BE32-E72D297353CC}">
                <c16:uniqueId val="{00000005-8436-4712-A122-5386A0404A84}"/>
              </c:ext>
            </c:extLst>
          </c:dPt>
          <c:dLbls>
            <c:spPr>
              <a:noFill/>
              <a:ln>
                <a:noFill/>
              </a:ln>
              <a:effectLst/>
            </c:spPr>
            <c:txPr>
              <a:bodyPr rot="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c:formatCode>
                <c:ptCount val="16"/>
                <c:pt idx="0">
                  <c:v>83</c:v>
                </c:pt>
                <c:pt idx="1">
                  <c:v>83</c:v>
                </c:pt>
                <c:pt idx="2">
                  <c:v>83</c:v>
                </c:pt>
                <c:pt idx="3">
                  <c:v>83</c:v>
                </c:pt>
                <c:pt idx="4">
                  <c:v>83</c:v>
                </c:pt>
                <c:pt idx="5">
                  <c:v>83</c:v>
                </c:pt>
                <c:pt idx="6">
                  <c:v>83</c:v>
                </c:pt>
                <c:pt idx="7">
                  <c:v>83</c:v>
                </c:pt>
                <c:pt idx="8">
                  <c:v>83</c:v>
                </c:pt>
                <c:pt idx="9">
                  <c:v>83</c:v>
                </c:pt>
                <c:pt idx="10">
                  <c:v>83</c:v>
                </c:pt>
                <c:pt idx="11">
                  <c:v>83</c:v>
                </c:pt>
                <c:pt idx="12">
                  <c:v>83</c:v>
                </c:pt>
                <c:pt idx="13">
                  <c:v>83</c:v>
                </c:pt>
                <c:pt idx="14">
                  <c:v>83</c:v>
                </c:pt>
                <c:pt idx="15">
                  <c:v>83</c:v>
                </c:pt>
              </c:numCache>
            </c:numRef>
          </c:val>
          <c:extLst>
            <c:ext xmlns:c16="http://schemas.microsoft.com/office/drawing/2014/chart" uri="{C3380CC4-5D6E-409C-BE32-E72D297353CC}">
              <c16:uniqueId val="{00000006-8436-4712-A122-5386A0404A84}"/>
            </c:ext>
          </c:extLst>
        </c:ser>
        <c:ser>
          <c:idx val="1"/>
          <c:order val="1"/>
          <c:tx>
            <c:strRef>
              <c:f>Sheet1!$C$1</c:f>
              <c:strCache>
                <c:ptCount val="1"/>
                <c:pt idx="0">
                  <c:v>Production (Thousand Tonnes)</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dLbl>
              <c:idx val="6"/>
              <c:spPr>
                <a:noFill/>
                <a:ln>
                  <a:noFill/>
                </a:ln>
                <a:effectLst/>
              </c:spPr>
              <c:txPr>
                <a:bodyPr rot="0" spcFirstLastPara="1" vertOverflow="ellipsis" vert="horz" wrap="square" lIns="38100" tIns="19050" rIns="38100" bIns="19050" anchor="ctr" anchorCtr="1">
                  <a:spAutoFit/>
                </a:bodyPr>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outEnd"/>
              <c:showLegendKey val="0"/>
              <c:showVal val="1"/>
              <c:showCatName val="0"/>
              <c:showSerName val="0"/>
              <c:showPercent val="0"/>
              <c:showBubbleSize val="0"/>
              <c:extLst>
                <c:ext xmlns:c16="http://schemas.microsoft.com/office/drawing/2014/chart" uri="{C3380CC4-5D6E-409C-BE32-E72D297353CC}">
                  <c16:uniqueId val="{00000008-8436-4712-A122-5386A0404A84}"/>
                </c:ext>
              </c:extLst>
            </c:dLbl>
            <c:spPr>
              <a:noFill/>
              <a:ln>
                <a:noFill/>
              </a:ln>
              <a:effectLst/>
            </c:spPr>
            <c:txPr>
              <a:bodyPr rot="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Sheet1!$C$2:$C$17</c:f>
              <c:numCache>
                <c:formatCode>0</c:formatCode>
                <c:ptCount val="16"/>
                <c:pt idx="0">
                  <c:v>63</c:v>
                </c:pt>
                <c:pt idx="1">
                  <c:v>65</c:v>
                </c:pt>
                <c:pt idx="2">
                  <c:v>66</c:v>
                </c:pt>
                <c:pt idx="3">
                  <c:v>67</c:v>
                </c:pt>
                <c:pt idx="4">
                  <c:v>68</c:v>
                </c:pt>
                <c:pt idx="5">
                  <c:v>64</c:v>
                </c:pt>
                <c:pt idx="6">
                  <c:v>66</c:v>
                </c:pt>
                <c:pt idx="7">
                  <c:v>67</c:v>
                </c:pt>
                <c:pt idx="8">
                  <c:v>68</c:v>
                </c:pt>
                <c:pt idx="9">
                  <c:v>71</c:v>
                </c:pt>
                <c:pt idx="10">
                  <c:v>71</c:v>
                </c:pt>
                <c:pt idx="11">
                  <c:v>73</c:v>
                </c:pt>
                <c:pt idx="12">
                  <c:v>73</c:v>
                </c:pt>
                <c:pt idx="13">
                  <c:v>75</c:v>
                </c:pt>
                <c:pt idx="14">
                  <c:v>76</c:v>
                </c:pt>
                <c:pt idx="15">
                  <c:v>78</c:v>
                </c:pt>
              </c:numCache>
            </c:numRef>
          </c:val>
          <c:extLst>
            <c:ext xmlns:c16="http://schemas.microsoft.com/office/drawing/2014/chart" uri="{C3380CC4-5D6E-409C-BE32-E72D297353CC}">
              <c16:uniqueId val="{00000007-8436-4712-A122-5386A0404A84}"/>
            </c:ext>
          </c:extLst>
        </c:ser>
        <c:dLbls>
          <c:dLblPos val="outEnd"/>
          <c:showLegendKey val="0"/>
          <c:showVal val="1"/>
          <c:showCatName val="0"/>
          <c:showSerName val="0"/>
          <c:showPercent val="0"/>
          <c:showBubbleSize val="0"/>
        </c:dLbls>
        <c:gapWidth val="100"/>
        <c:overlap val="-24"/>
        <c:axId val="513292144"/>
        <c:axId val="646582368"/>
      </c:barChart>
      <c:catAx>
        <c:axId val="513292144"/>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646582368"/>
        <c:crosses val="autoZero"/>
        <c:auto val="1"/>
        <c:lblAlgn val="ctr"/>
        <c:lblOffset val="100"/>
        <c:noMultiLvlLbl val="0"/>
      </c:catAx>
      <c:valAx>
        <c:axId val="646582368"/>
        <c:scaling>
          <c:orientation val="minMax"/>
        </c:scaling>
        <c:delete val="1"/>
        <c:axPos val="l"/>
        <c:numFmt formatCode="0" sourceLinked="1"/>
        <c:majorTickMark val="none"/>
        <c:minorTickMark val="none"/>
        <c:tickLblPos val="nextTo"/>
        <c:crossAx val="51329214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6805313944728076"/>
          <c:y val="0.19805677343440123"/>
          <c:w val="0.47657186511771471"/>
          <c:h val="0.6743761279522088"/>
        </c:manualLayout>
      </c:layout>
      <c:doughnutChart>
        <c:varyColors val="1"/>
        <c:ser>
          <c:idx val="0"/>
          <c:order val="0"/>
          <c:tx>
            <c:strRef>
              <c:f>Sheet1!$B$1</c:f>
              <c:strCache>
                <c:ptCount val="1"/>
                <c:pt idx="0">
                  <c:v>2016</c:v>
                </c:pt>
              </c:strCache>
            </c:strRef>
          </c:tx>
          <c:spPr>
            <a:ln>
              <a:noFill/>
            </a:ln>
          </c:spPr>
          <c:dPt>
            <c:idx val="0"/>
            <c:bubble3D val="0"/>
            <c:spPr>
              <a:solidFill>
                <a:schemeClr val="accent2"/>
              </a:solidFill>
              <a:ln w="19050">
                <a:noFill/>
              </a:ln>
              <a:effectLst/>
            </c:spPr>
            <c:extLst>
              <c:ext xmlns:c16="http://schemas.microsoft.com/office/drawing/2014/chart" uri="{C3380CC4-5D6E-409C-BE32-E72D297353CC}">
                <c16:uniqueId val="{00000001-0367-4D4F-8D07-F97F117EAEC1}"/>
              </c:ext>
            </c:extLst>
          </c:dPt>
          <c:dPt>
            <c:idx val="1"/>
            <c:bubble3D val="0"/>
            <c:spPr>
              <a:solidFill>
                <a:schemeClr val="accent4"/>
              </a:solidFill>
              <a:ln w="19050">
                <a:noFill/>
              </a:ln>
              <a:effectLst/>
            </c:spPr>
            <c:extLst>
              <c:ext xmlns:c16="http://schemas.microsoft.com/office/drawing/2014/chart" uri="{C3380CC4-5D6E-409C-BE32-E72D297353CC}">
                <c16:uniqueId val="{00000003-0367-4D4F-8D07-F97F117EAEC1}"/>
              </c:ext>
            </c:extLst>
          </c:dPt>
          <c:dPt>
            <c:idx val="2"/>
            <c:bubble3D val="0"/>
            <c:spPr>
              <a:solidFill>
                <a:schemeClr val="accent6"/>
              </a:solidFill>
              <a:ln w="19050">
                <a:noFill/>
              </a:ln>
              <a:effectLst/>
            </c:spPr>
            <c:extLst>
              <c:ext xmlns:c16="http://schemas.microsoft.com/office/drawing/2014/chart" uri="{C3380CC4-5D6E-409C-BE32-E72D297353CC}">
                <c16:uniqueId val="{00000005-0367-4D4F-8D07-F97F117EAEC1}"/>
              </c:ext>
            </c:extLst>
          </c:dPt>
          <c:dPt>
            <c:idx val="3"/>
            <c:bubble3D val="0"/>
            <c:spPr>
              <a:solidFill>
                <a:schemeClr val="accent2">
                  <a:lumMod val="60000"/>
                </a:schemeClr>
              </a:solidFill>
              <a:ln w="19050">
                <a:noFill/>
              </a:ln>
              <a:effectLst/>
            </c:spPr>
            <c:extLst>
              <c:ext xmlns:c16="http://schemas.microsoft.com/office/drawing/2014/chart" uri="{C3380CC4-5D6E-409C-BE32-E72D297353CC}">
                <c16:uniqueId val="{00000007-0367-4D4F-8D07-F97F117EAEC1}"/>
              </c:ext>
            </c:extLst>
          </c:dPt>
          <c:dPt>
            <c:idx val="4"/>
            <c:bubble3D val="0"/>
            <c:spPr>
              <a:solidFill>
                <a:schemeClr val="accent4">
                  <a:lumMod val="60000"/>
                </a:schemeClr>
              </a:solidFill>
              <a:ln w="19050">
                <a:noFill/>
              </a:ln>
              <a:effectLst/>
            </c:spPr>
            <c:extLst>
              <c:ext xmlns:c16="http://schemas.microsoft.com/office/drawing/2014/chart" uri="{C3380CC4-5D6E-409C-BE32-E72D297353CC}">
                <c16:uniqueId val="{00000009-0367-4D4F-8D07-F97F117EAEC1}"/>
              </c:ext>
            </c:extLst>
          </c:dPt>
          <c:dLbls>
            <c:dLbl>
              <c:idx val="0"/>
              <c:layout>
                <c:manualLayout>
                  <c:x val="0.25554923141885022"/>
                  <c:y val="5.422610228475877E-2"/>
                </c:manualLayout>
              </c:layout>
              <c:showLegendKey val="0"/>
              <c:showVal val="1"/>
              <c:showCatName val="1"/>
              <c:showSerName val="0"/>
              <c:showPercent val="0"/>
              <c:showBubbleSize val="0"/>
              <c:extLst>
                <c:ext xmlns:c15="http://schemas.microsoft.com/office/drawing/2012/chart" uri="{CE6537A1-D6FC-4f65-9D91-7224C49458BB}">
                  <c15:layout>
                    <c:manualLayout>
                      <c:w val="0.3051206893935946"/>
                      <c:h val="0.268220404119767"/>
                    </c:manualLayout>
                  </c15:layout>
                </c:ext>
                <c:ext xmlns:c16="http://schemas.microsoft.com/office/drawing/2014/chart" uri="{C3380CC4-5D6E-409C-BE32-E72D297353CC}">
                  <c16:uniqueId val="{00000001-0367-4D4F-8D07-F97F117EAEC1}"/>
                </c:ext>
              </c:extLst>
            </c:dLbl>
            <c:dLbl>
              <c:idx val="1"/>
              <c:layout>
                <c:manualLayout>
                  <c:x val="0.22780968852881836"/>
                  <c:y val="6.0946333714793147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3-0367-4D4F-8D07-F97F117EAEC1}"/>
                </c:ext>
              </c:extLst>
            </c:dLbl>
            <c:dLbl>
              <c:idx val="2"/>
              <c:layout>
                <c:manualLayout>
                  <c:x val="-0.10465273175409849"/>
                  <c:y val="1.0844351881382707E-2"/>
                </c:manualLayout>
              </c:layout>
              <c:spPr>
                <a:noFill/>
                <a:ln>
                  <a:noFill/>
                </a:ln>
                <a:effectLst/>
              </c:spPr>
              <c:txPr>
                <a:bodyPr rot="0" spcFirstLastPara="1" vertOverflow="ellipsis" vert="horz" wrap="square" anchor="ctr" anchorCtr="1"/>
                <a:lstStyle/>
                <a:p>
                  <a:pPr algn="l">
                    <a:defRPr sz="700" b="0" i="0" u="none" strike="noStrike" kern="1200" baseline="0">
                      <a:solidFill>
                        <a:schemeClr val="bg2">
                          <a:lumMod val="25000"/>
                        </a:schemeClr>
                      </a:solidFill>
                      <a:latin typeface="Verdana" panose="020B0604030504040204" pitchFamily="34" charset="0"/>
                      <a:ea typeface="Verdana" panose="020B0604030504040204" pitchFamily="34" charset="0"/>
                      <a:cs typeface="Verdana" panose="020B0604030504040204" pitchFamily="34" charset="0"/>
                    </a:defRPr>
                  </a:pPr>
                  <a:endParaRPr lang="en-US"/>
                </a:p>
              </c:txPr>
              <c:showLegendKey val="0"/>
              <c:showVal val="1"/>
              <c:showCatName val="1"/>
              <c:showSerName val="0"/>
              <c:showPercent val="0"/>
              <c:showBubbleSize val="0"/>
              <c:extLst>
                <c:ext xmlns:c15="http://schemas.microsoft.com/office/drawing/2012/chart" uri="{CE6537A1-D6FC-4f65-9D91-7224C49458BB}">
                  <c15:layout>
                    <c:manualLayout>
                      <c:w val="0.30200529001457305"/>
                      <c:h val="0.21399059938425066"/>
                    </c:manualLayout>
                  </c15:layout>
                </c:ext>
                <c:ext xmlns:c16="http://schemas.microsoft.com/office/drawing/2014/chart" uri="{C3380CC4-5D6E-409C-BE32-E72D297353CC}">
                  <c16:uniqueId val="{00000005-0367-4D4F-8D07-F97F117EAEC1}"/>
                </c:ext>
              </c:extLst>
            </c:dLbl>
            <c:dLbl>
              <c:idx val="3"/>
              <c:layout>
                <c:manualLayout>
                  <c:x val="-0.10386756145261468"/>
                  <c:y val="-6.5061624929747694E-2"/>
                </c:manualLayout>
              </c:layout>
              <c:spPr>
                <a:noFill/>
                <a:ln>
                  <a:noFill/>
                </a:ln>
                <a:effectLst/>
              </c:spPr>
              <c:txPr>
                <a:bodyPr rot="0" spcFirstLastPara="1" vertOverflow="ellipsis" vert="horz" wrap="square" anchor="ctr" anchorCtr="1"/>
                <a:lstStyle/>
                <a:p>
                  <a:pPr algn="l">
                    <a:defRPr sz="700" b="0" i="0" u="none" strike="noStrike" kern="1200" baseline="0">
                      <a:solidFill>
                        <a:schemeClr val="bg2">
                          <a:lumMod val="25000"/>
                        </a:schemeClr>
                      </a:solidFill>
                      <a:latin typeface="Verdana" panose="020B0604030504040204" pitchFamily="34" charset="0"/>
                      <a:ea typeface="Verdana" panose="020B0604030504040204" pitchFamily="34" charset="0"/>
                      <a:cs typeface="Verdana" panose="020B0604030504040204" pitchFamily="34" charset="0"/>
                    </a:defRPr>
                  </a:pPr>
                  <a:endParaRPr lang="en-US"/>
                </a:p>
              </c:txPr>
              <c:showLegendKey val="0"/>
              <c:showVal val="1"/>
              <c:showCatName val="1"/>
              <c:showSerName val="0"/>
              <c:showPercent val="0"/>
              <c:showBubbleSize val="0"/>
              <c:extLst>
                <c:ext xmlns:c15="http://schemas.microsoft.com/office/drawing/2012/chart" uri="{CE6537A1-D6FC-4f65-9D91-7224C49458BB}">
                  <c15:layout>
                    <c:manualLayout>
                      <c:w val="0.32688758997149892"/>
                      <c:h val="0.25738039523801387"/>
                    </c:manualLayout>
                  </c15:layout>
                </c:ext>
                <c:ext xmlns:c16="http://schemas.microsoft.com/office/drawing/2014/chart" uri="{C3380CC4-5D6E-409C-BE32-E72D297353CC}">
                  <c16:uniqueId val="{00000007-0367-4D4F-8D07-F97F117EAEC1}"/>
                </c:ext>
              </c:extLst>
            </c:dLbl>
            <c:dLbl>
              <c:idx val="4"/>
              <c:layout>
                <c:manualLayout>
                  <c:x val="0.22103323435156921"/>
                  <c:y val="-0.20217436748602052"/>
                </c:manualLayout>
              </c:layout>
              <c:showLegendKey val="0"/>
              <c:showVal val="1"/>
              <c:showCatName val="1"/>
              <c:showSerName val="0"/>
              <c:showPercent val="0"/>
              <c:showBubbleSize val="0"/>
              <c:extLst>
                <c:ext xmlns:c15="http://schemas.microsoft.com/office/drawing/2012/chart" uri="{CE6537A1-D6FC-4f65-9D91-7224C49458BB}">
                  <c15:layout>
                    <c:manualLayout>
                      <c:w val="0.39099528203146378"/>
                      <c:h val="0.17519386134216952"/>
                    </c:manualLayout>
                  </c15:layout>
                </c:ext>
                <c:ext xmlns:c16="http://schemas.microsoft.com/office/drawing/2014/chart" uri="{C3380CC4-5D6E-409C-BE32-E72D297353CC}">
                  <c16:uniqueId val="{00000009-0367-4D4F-8D07-F97F117EAEC1}"/>
                </c:ext>
              </c:extLst>
            </c:dLbl>
            <c:spPr>
              <a:noFill/>
              <a:ln>
                <a:noFill/>
              </a:ln>
              <a:effectLst/>
            </c:spPr>
            <c:txPr>
              <a:bodyPr rot="0" spcFirstLastPara="1" vertOverflow="ellipsis" vert="horz" wrap="square" anchor="ctr" anchorCtr="1"/>
              <a:lstStyle/>
              <a:p>
                <a:pPr>
                  <a:defRPr sz="700" b="0" i="0" u="none" strike="noStrike" kern="1200" baseline="0">
                    <a:solidFill>
                      <a:schemeClr val="bg2">
                        <a:lumMod val="25000"/>
                      </a:schemeClr>
                    </a:solidFill>
                    <a:latin typeface="Verdana" panose="020B0604030504040204" pitchFamily="34" charset="0"/>
                    <a:ea typeface="Verdana" panose="020B0604030504040204" pitchFamily="34" charset="0"/>
                    <a:cs typeface="Verdana" panose="020B0604030504040204" pitchFamily="34" charset="0"/>
                  </a:defRPr>
                </a:pPr>
                <a:endParaRPr lang="en-US"/>
              </a:p>
            </c:txPr>
            <c:showLegendKey val="0"/>
            <c:showVal val="1"/>
            <c:showCatName val="1"/>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Sheet1!$A$2:$A$6</c:f>
              <c:strCache>
                <c:ptCount val="5"/>
                <c:pt idx="0">
                  <c:v>North America</c:v>
                </c:pt>
                <c:pt idx="1">
                  <c:v>Europe</c:v>
                </c:pt>
                <c:pt idx="2">
                  <c:v>Asia Pacific</c:v>
                </c:pt>
                <c:pt idx="3">
                  <c:v>South America</c:v>
                </c:pt>
                <c:pt idx="4">
                  <c:v>Middle East &amp; Africa</c:v>
                </c:pt>
              </c:strCache>
            </c:strRef>
          </c:cat>
          <c:val>
            <c:numRef>
              <c:f>Sheet1!$B$2:$B$6</c:f>
              <c:numCache>
                <c:formatCode>0.00%</c:formatCode>
                <c:ptCount val="5"/>
                <c:pt idx="0">
                  <c:v>0.29082632061999503</c:v>
                </c:pt>
                <c:pt idx="1">
                  <c:v>0.30154423458186902</c:v>
                </c:pt>
                <c:pt idx="2">
                  <c:v>0.27135110342116597</c:v>
                </c:pt>
                <c:pt idx="3">
                  <c:v>6.0337354964058003E-2</c:v>
                </c:pt>
                <c:pt idx="4">
                  <c:v>7.5940986412911915E-2</c:v>
                </c:pt>
              </c:numCache>
            </c:numRef>
          </c:val>
          <c:extLst>
            <c:ext xmlns:c16="http://schemas.microsoft.com/office/drawing/2014/chart" uri="{C3380CC4-5D6E-409C-BE32-E72D297353CC}">
              <c16:uniqueId val="{0000000A-0367-4D4F-8D07-F97F117EAEC1}"/>
            </c:ext>
          </c:extLst>
        </c:ser>
        <c:dLbls>
          <c:showLegendKey val="0"/>
          <c:showVal val="0"/>
          <c:showCatName val="0"/>
          <c:showSerName val="0"/>
          <c:showPercent val="0"/>
          <c:showBubbleSize val="0"/>
          <c:showLeaderLines val="1"/>
        </c:dLbls>
        <c:firstSliceAng val="0"/>
        <c:holeSize val="50"/>
      </c:doughnut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700">
          <a:solidFill>
            <a:schemeClr val="bg2">
              <a:lumMod val="25000"/>
            </a:schemeClr>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4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
          <c:y val="0.12770097465992225"/>
          <c:w val="1"/>
          <c:h val="0.57923736709489781"/>
        </c:manualLayout>
      </c:layout>
      <c:barChart>
        <c:barDir val="col"/>
        <c:grouping val="clustered"/>
        <c:varyColors val="0"/>
        <c:ser>
          <c:idx val="0"/>
          <c:order val="0"/>
          <c:tx>
            <c:strRef>
              <c:f>Sheet1!$B$1</c:f>
              <c:strCache>
                <c:ptCount val="1"/>
                <c:pt idx="0">
                  <c:v>By Value (USD Million)</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Pt>
            <c:idx val="6"/>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1-A96F-4352-BA36-D73279386810}"/>
              </c:ext>
            </c:extLst>
          </c:dPt>
          <c:dPt>
            <c:idx val="7"/>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3-A96F-4352-BA36-D73279386810}"/>
              </c:ext>
            </c:extLst>
          </c:dPt>
          <c:dPt>
            <c:idx val="8"/>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5-A96F-4352-BA36-D73279386810}"/>
              </c:ext>
            </c:extLst>
          </c:dPt>
          <c:dPt>
            <c:idx val="9"/>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7-A96F-4352-BA36-D73279386810}"/>
              </c:ext>
            </c:extLst>
          </c:dPt>
          <c:dPt>
            <c:idx val="10"/>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9-A96F-4352-BA36-D73279386810}"/>
              </c:ext>
            </c:extLst>
          </c:dPt>
          <c:dPt>
            <c:idx val="11"/>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B-A96F-4352-BA36-D73279386810}"/>
              </c:ext>
            </c:extLst>
          </c:dPt>
          <c:dLbls>
            <c:dLbl>
              <c:idx val="0"/>
              <c:layout>
                <c:manualLayout>
                  <c:x val="-1.5034125077556994E-3"/>
                  <c:y val="-9.3172699616419028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C-A96F-4352-BA36-D73279386810}"/>
                </c:ext>
              </c:extLst>
            </c:dLbl>
            <c:dLbl>
              <c:idx val="1"/>
              <c:layout>
                <c:manualLayout>
                  <c:x val="-1.5306508616720685E-3"/>
                  <c:y val="-9.319841864703202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D-A96F-4352-BA36-D73279386810}"/>
                </c:ext>
              </c:extLst>
            </c:dLbl>
            <c:spPr>
              <a:noFill/>
              <a:ln>
                <a:noFill/>
              </a:ln>
              <a:effectLst/>
            </c:spPr>
            <c:txPr>
              <a:bodyPr rot="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c:formatCode>
                <c:ptCount val="16"/>
                <c:pt idx="0">
                  <c:v>50.89141</c:v>
                </c:pt>
                <c:pt idx="1">
                  <c:v>53.096263999999998</c:v>
                </c:pt>
                <c:pt idx="2">
                  <c:v>54.948259999999991</c:v>
                </c:pt>
                <c:pt idx="3">
                  <c:v>58.527090000000001</c:v>
                </c:pt>
                <c:pt idx="4">
                  <c:v>60.984369999999991</c:v>
                </c:pt>
                <c:pt idx="5">
                  <c:v>55.792152000000002</c:v>
                </c:pt>
                <c:pt idx="6">
                  <c:v>58.832824284000004</c:v>
                </c:pt>
                <c:pt idx="7">
                  <c:v>62.503992519321606</c:v>
                </c:pt>
                <c:pt idx="8">
                  <c:v>66.15422568244999</c:v>
                </c:pt>
                <c:pt idx="9">
                  <c:v>69.620707108210368</c:v>
                </c:pt>
                <c:pt idx="10">
                  <c:v>73.136552817174987</c:v>
                </c:pt>
                <c:pt idx="11">
                  <c:v>76.676361973526255</c:v>
                </c:pt>
                <c:pt idx="12">
                  <c:v>80.287818622479335</c:v>
                </c:pt>
                <c:pt idx="13">
                  <c:v>83.997115842837886</c:v>
                </c:pt>
                <c:pt idx="14">
                  <c:v>87.802185190518443</c:v>
                </c:pt>
                <c:pt idx="15">
                  <c:v>91.683041775939358</c:v>
                </c:pt>
              </c:numCache>
            </c:numRef>
          </c:val>
          <c:extLst>
            <c:ext xmlns:c16="http://schemas.microsoft.com/office/drawing/2014/chart" uri="{C3380CC4-5D6E-409C-BE32-E72D297353CC}">
              <c16:uniqueId val="{0000000E-A96F-4352-BA36-D73279386810}"/>
            </c:ext>
          </c:extLst>
        </c:ser>
        <c:dLbls>
          <c:showLegendKey val="0"/>
          <c:showVal val="1"/>
          <c:showCatName val="0"/>
          <c:showSerName val="0"/>
          <c:showPercent val="0"/>
          <c:showBubbleSize val="0"/>
        </c:dLbls>
        <c:gapWidth val="100"/>
        <c:overlap val="-24"/>
        <c:axId val="513292144"/>
        <c:axId val="646582368"/>
      </c:barChart>
      <c:catAx>
        <c:axId val="513292144"/>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646582368"/>
        <c:crosses val="autoZero"/>
        <c:auto val="1"/>
        <c:lblAlgn val="ctr"/>
        <c:lblOffset val="100"/>
        <c:noMultiLvlLbl val="0"/>
      </c:catAx>
      <c:valAx>
        <c:axId val="646582368"/>
        <c:scaling>
          <c:orientation val="minMax"/>
          <c:max val="140"/>
        </c:scaling>
        <c:delete val="1"/>
        <c:axPos val="l"/>
        <c:numFmt formatCode="0" sourceLinked="1"/>
        <c:majorTickMark val="none"/>
        <c:minorTickMark val="none"/>
        <c:tickLblPos val="nextTo"/>
        <c:crossAx val="51329214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4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2.5477586239586875E-2"/>
          <c:y val="0.32662996528122706"/>
          <c:w val="0.95804792260294591"/>
          <c:h val="0.48834277578382229"/>
        </c:manualLayout>
      </c:layout>
      <c:barChart>
        <c:barDir val="col"/>
        <c:grouping val="clustered"/>
        <c:varyColors val="0"/>
        <c:ser>
          <c:idx val="0"/>
          <c:order val="0"/>
          <c:tx>
            <c:strRef>
              <c:f>Sheet1!$B$1</c:f>
              <c:strCache>
                <c:ptCount val="1"/>
                <c:pt idx="0">
                  <c:v>Value (USD Billion)</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0.00</c:formatCode>
                <c:ptCount val="16"/>
                <c:pt idx="0">
                  <c:v>76.09</c:v>
                </c:pt>
                <c:pt idx="1">
                  <c:v>78.349999999999994</c:v>
                </c:pt>
                <c:pt idx="2">
                  <c:v>80.040000000000006</c:v>
                </c:pt>
                <c:pt idx="3">
                  <c:v>80.33</c:v>
                </c:pt>
                <c:pt idx="4">
                  <c:v>82.06</c:v>
                </c:pt>
                <c:pt idx="5">
                  <c:v>76.94</c:v>
                </c:pt>
                <c:pt idx="6">
                  <c:v>79.59</c:v>
                </c:pt>
                <c:pt idx="7">
                  <c:v>81.2</c:v>
                </c:pt>
                <c:pt idx="8">
                  <c:v>82.14</c:v>
                </c:pt>
                <c:pt idx="9">
                  <c:v>85.13</c:v>
                </c:pt>
                <c:pt idx="10">
                  <c:v>85.72</c:v>
                </c:pt>
                <c:pt idx="11">
                  <c:v>87.44</c:v>
                </c:pt>
                <c:pt idx="12">
                  <c:v>88.32</c:v>
                </c:pt>
                <c:pt idx="13">
                  <c:v>90.28</c:v>
                </c:pt>
                <c:pt idx="14">
                  <c:v>91.56</c:v>
                </c:pt>
                <c:pt idx="15">
                  <c:v>93.64</c:v>
                </c:pt>
              </c:numCache>
            </c:numRef>
          </c:val>
          <c:extLst>
            <c:ext xmlns:c16="http://schemas.microsoft.com/office/drawing/2014/chart" uri="{C3380CC4-5D6E-409C-BE32-E72D297353CC}">
              <c16:uniqueId val="{00000000-EB2F-40A6-8204-40F7C1A57F49}"/>
            </c:ext>
          </c:extLst>
        </c:ser>
        <c:dLbls>
          <c:dLblPos val="outEnd"/>
          <c:showLegendKey val="0"/>
          <c:showVal val="1"/>
          <c:showCatName val="0"/>
          <c:showSerName val="0"/>
          <c:showPercent val="0"/>
          <c:showBubbleSize val="0"/>
        </c:dLbls>
        <c:gapWidth val="100"/>
        <c:overlap val="-24"/>
        <c:axId val="463948608"/>
        <c:axId val="463946968"/>
      </c:barChart>
      <c:valAx>
        <c:axId val="463946968"/>
        <c:scaling>
          <c:orientation val="minMax"/>
        </c:scaling>
        <c:delete val="0"/>
        <c:axPos val="l"/>
        <c:numFmt formatCode="0.00" sourceLinked="1"/>
        <c:majorTickMark val="none"/>
        <c:minorTickMark val="none"/>
        <c:tickLblPos val="none"/>
        <c:spPr>
          <a:noFill/>
          <a:ln>
            <a:noFill/>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463948608"/>
        <c:crosses val="autoZero"/>
        <c:crossBetween val="between"/>
      </c:valAx>
      <c:catAx>
        <c:axId val="463948608"/>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463946968"/>
        <c:crosses val="autoZero"/>
        <c:auto val="1"/>
        <c:lblAlgn val="ctr"/>
        <c:lblOffset val="100"/>
        <c:noMultiLvlLbl val="0"/>
      </c:cat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4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8705875680667863"/>
          <c:y val="0"/>
          <c:w val="0.76583541619183637"/>
          <c:h val="0.61104840207679889"/>
        </c:manualLayout>
      </c:layout>
      <c:barChart>
        <c:barDir val="col"/>
        <c:grouping val="stacked"/>
        <c:varyColors val="0"/>
        <c:ser>
          <c:idx val="3"/>
          <c:order val="0"/>
          <c:tx>
            <c:strRef>
              <c:f>Sheet1!$E$1</c:f>
              <c:strCache>
                <c:ptCount val="1"/>
                <c:pt idx="0">
                  <c:v>Others</c:v>
                </c:pt>
              </c:strCache>
            </c:strRef>
          </c:tx>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Sheet1!$E$2:$E$17</c:f>
              <c:numCache>
                <c:formatCode>0.00</c:formatCode>
                <c:ptCount val="16"/>
                <c:pt idx="0">
                  <c:v>19.600000000000001</c:v>
                </c:pt>
                <c:pt idx="1">
                  <c:v>19.52</c:v>
                </c:pt>
                <c:pt idx="2">
                  <c:v>19.89</c:v>
                </c:pt>
                <c:pt idx="3">
                  <c:v>19.41</c:v>
                </c:pt>
                <c:pt idx="4">
                  <c:v>19.98</c:v>
                </c:pt>
                <c:pt idx="5">
                  <c:v>20.010000000000002</c:v>
                </c:pt>
                <c:pt idx="6">
                  <c:v>19.5</c:v>
                </c:pt>
                <c:pt idx="7">
                  <c:v>20.03</c:v>
                </c:pt>
                <c:pt idx="8">
                  <c:v>19.46</c:v>
                </c:pt>
                <c:pt idx="9">
                  <c:v>19.52</c:v>
                </c:pt>
                <c:pt idx="10">
                  <c:v>19.61</c:v>
                </c:pt>
                <c:pt idx="11">
                  <c:v>19.170000000000002</c:v>
                </c:pt>
                <c:pt idx="12">
                  <c:v>19.350000000000001</c:v>
                </c:pt>
                <c:pt idx="13">
                  <c:v>19.41</c:v>
                </c:pt>
                <c:pt idx="14">
                  <c:v>19.7</c:v>
                </c:pt>
                <c:pt idx="15">
                  <c:v>19.420000000000002</c:v>
                </c:pt>
              </c:numCache>
            </c:numRef>
          </c:val>
          <c:extLst>
            <c:ext xmlns:c16="http://schemas.microsoft.com/office/drawing/2014/chart" uri="{C3380CC4-5D6E-409C-BE32-E72D297353CC}">
              <c16:uniqueId val="{00000000-8091-4D3B-AEB9-7DAD6B75B5DA}"/>
            </c:ext>
          </c:extLst>
        </c:ser>
        <c:ser>
          <c:idx val="2"/>
          <c:order val="1"/>
          <c:tx>
            <c:strRef>
              <c:f>Sheet1!$D$1</c:f>
              <c:strCache>
                <c:ptCount val="1"/>
                <c:pt idx="0">
                  <c:v>Renewables</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Sheet1!$D$2:$D$17</c:f>
              <c:numCache>
                <c:formatCode>0.00</c:formatCode>
                <c:ptCount val="16"/>
                <c:pt idx="0">
                  <c:v>6.0699999999999994</c:v>
                </c:pt>
                <c:pt idx="1">
                  <c:v>6.08</c:v>
                </c:pt>
                <c:pt idx="2">
                  <c:v>6.08</c:v>
                </c:pt>
                <c:pt idx="3">
                  <c:v>6.09</c:v>
                </c:pt>
                <c:pt idx="4">
                  <c:v>6.09</c:v>
                </c:pt>
                <c:pt idx="5">
                  <c:v>6.09</c:v>
                </c:pt>
                <c:pt idx="6">
                  <c:v>6.09</c:v>
                </c:pt>
                <c:pt idx="7">
                  <c:v>6.1</c:v>
                </c:pt>
                <c:pt idx="8">
                  <c:v>6.1</c:v>
                </c:pt>
                <c:pt idx="9">
                  <c:v>6.11</c:v>
                </c:pt>
                <c:pt idx="10">
                  <c:v>6.11</c:v>
                </c:pt>
                <c:pt idx="11">
                  <c:v>6.11</c:v>
                </c:pt>
                <c:pt idx="12">
                  <c:v>6.11</c:v>
                </c:pt>
                <c:pt idx="13">
                  <c:v>6.11</c:v>
                </c:pt>
                <c:pt idx="14">
                  <c:v>6.12</c:v>
                </c:pt>
                <c:pt idx="15">
                  <c:v>6.12</c:v>
                </c:pt>
              </c:numCache>
            </c:numRef>
          </c:val>
          <c:extLst>
            <c:ext xmlns:c16="http://schemas.microsoft.com/office/drawing/2014/chart" uri="{C3380CC4-5D6E-409C-BE32-E72D297353CC}">
              <c16:uniqueId val="{00000001-8091-4D3B-AEB9-7DAD6B75B5DA}"/>
            </c:ext>
          </c:extLst>
        </c:ser>
        <c:ser>
          <c:idx val="1"/>
          <c:order val="2"/>
          <c:tx>
            <c:strRef>
              <c:f>Sheet1!$C$1</c:f>
              <c:strCache>
                <c:ptCount val="1"/>
                <c:pt idx="0">
                  <c:v>Marine Components</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Sheet1!$C$2:$C$17</c:f>
              <c:numCache>
                <c:formatCode>0.00</c:formatCode>
                <c:ptCount val="16"/>
                <c:pt idx="0">
                  <c:v>17.37</c:v>
                </c:pt>
                <c:pt idx="1">
                  <c:v>17.299999999999997</c:v>
                </c:pt>
                <c:pt idx="2">
                  <c:v>17.25</c:v>
                </c:pt>
                <c:pt idx="3">
                  <c:v>17.399999999999999</c:v>
                </c:pt>
                <c:pt idx="4">
                  <c:v>17.18</c:v>
                </c:pt>
                <c:pt idx="5">
                  <c:v>17.14</c:v>
                </c:pt>
                <c:pt idx="6">
                  <c:v>17.61</c:v>
                </c:pt>
                <c:pt idx="7">
                  <c:v>17.119999999999997</c:v>
                </c:pt>
                <c:pt idx="8">
                  <c:v>17.7</c:v>
                </c:pt>
                <c:pt idx="9">
                  <c:v>17.66</c:v>
                </c:pt>
                <c:pt idx="10">
                  <c:v>17.43</c:v>
                </c:pt>
                <c:pt idx="11">
                  <c:v>17.47</c:v>
                </c:pt>
                <c:pt idx="12">
                  <c:v>17.380000000000003</c:v>
                </c:pt>
                <c:pt idx="13">
                  <c:v>17.61</c:v>
                </c:pt>
                <c:pt idx="14">
                  <c:v>17.489999999999998</c:v>
                </c:pt>
                <c:pt idx="15">
                  <c:v>17.309999999999999</c:v>
                </c:pt>
              </c:numCache>
            </c:numRef>
          </c:val>
          <c:extLst>
            <c:ext xmlns:c16="http://schemas.microsoft.com/office/drawing/2014/chart" uri="{C3380CC4-5D6E-409C-BE32-E72D297353CC}">
              <c16:uniqueId val="{00000002-8091-4D3B-AEB9-7DAD6B75B5DA}"/>
            </c:ext>
          </c:extLst>
        </c:ser>
        <c:ser>
          <c:idx val="0"/>
          <c:order val="3"/>
          <c:tx>
            <c:strRef>
              <c:f>Sheet1!$B$1</c:f>
              <c:strCache>
                <c:ptCount val="1"/>
                <c:pt idx="0">
                  <c:v>Pipes &amp; Tanks</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0.00</c:formatCode>
                <c:ptCount val="16"/>
                <c:pt idx="0">
                  <c:v>56.96</c:v>
                </c:pt>
                <c:pt idx="1">
                  <c:v>57.110000000000007</c:v>
                </c:pt>
                <c:pt idx="2">
                  <c:v>56.779999999999994</c:v>
                </c:pt>
                <c:pt idx="3">
                  <c:v>57.110000000000007</c:v>
                </c:pt>
                <c:pt idx="4">
                  <c:v>56.74</c:v>
                </c:pt>
                <c:pt idx="5">
                  <c:v>56.76</c:v>
                </c:pt>
                <c:pt idx="6">
                  <c:v>56.79</c:v>
                </c:pt>
                <c:pt idx="7">
                  <c:v>56.75</c:v>
                </c:pt>
                <c:pt idx="8">
                  <c:v>56.730000000000004</c:v>
                </c:pt>
                <c:pt idx="9">
                  <c:v>56.710000000000008</c:v>
                </c:pt>
                <c:pt idx="10">
                  <c:v>56.85</c:v>
                </c:pt>
                <c:pt idx="11">
                  <c:v>57.24</c:v>
                </c:pt>
                <c:pt idx="12">
                  <c:v>57.16</c:v>
                </c:pt>
                <c:pt idx="13">
                  <c:v>56.86</c:v>
                </c:pt>
                <c:pt idx="14">
                  <c:v>56.69</c:v>
                </c:pt>
                <c:pt idx="15">
                  <c:v>57.15</c:v>
                </c:pt>
              </c:numCache>
            </c:numRef>
          </c:val>
          <c:extLst>
            <c:ext xmlns:c16="http://schemas.microsoft.com/office/drawing/2014/chart" uri="{C3380CC4-5D6E-409C-BE32-E72D297353CC}">
              <c16:uniqueId val="{00000003-8091-4D3B-AEB9-7DAD6B75B5DA}"/>
            </c:ext>
          </c:extLst>
        </c:ser>
        <c:dLbls>
          <c:showLegendKey val="0"/>
          <c:showVal val="0"/>
          <c:showCatName val="0"/>
          <c:showSerName val="0"/>
          <c:showPercent val="0"/>
          <c:showBubbleSize val="0"/>
        </c:dLbls>
        <c:gapWidth val="150"/>
        <c:overlap val="100"/>
        <c:axId val="1594474496"/>
        <c:axId val="1703745200"/>
      </c:barChart>
      <c:catAx>
        <c:axId val="1594474496"/>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1703745200"/>
        <c:crosses val="autoZero"/>
        <c:auto val="0"/>
        <c:lblAlgn val="ctr"/>
        <c:lblOffset val="100"/>
        <c:noMultiLvlLbl val="0"/>
      </c:catAx>
      <c:valAx>
        <c:axId val="1703745200"/>
        <c:scaling>
          <c:orientation val="minMax"/>
        </c:scaling>
        <c:delete val="1"/>
        <c:axPos val="l"/>
        <c:numFmt formatCode="0.00" sourceLinked="1"/>
        <c:majorTickMark val="none"/>
        <c:minorTickMark val="none"/>
        <c:tickLblPos val="nextTo"/>
        <c:crossAx val="159447449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4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8705875680667863"/>
          <c:y val="0"/>
          <c:w val="0.76583541619183637"/>
          <c:h val="0.61104840207679889"/>
        </c:manualLayout>
      </c:layout>
      <c:barChart>
        <c:barDir val="col"/>
        <c:grouping val="stacked"/>
        <c:varyColors val="0"/>
        <c:ser>
          <c:idx val="3"/>
          <c:order val="0"/>
          <c:tx>
            <c:strRef>
              <c:f>Sheet1!$E$1</c:f>
              <c:strCache>
                <c:ptCount val="1"/>
                <c:pt idx="0">
                  <c:v>Other </c:v>
                </c:pt>
              </c:strCache>
            </c:strRef>
          </c:tx>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Sheet1!$E$2:$E$17</c:f>
              <c:numCache>
                <c:formatCode>0.00</c:formatCode>
                <c:ptCount val="16"/>
                <c:pt idx="0">
                  <c:v>11</c:v>
                </c:pt>
                <c:pt idx="1">
                  <c:v>10.27</c:v>
                </c:pt>
                <c:pt idx="2">
                  <c:v>10.77</c:v>
                </c:pt>
                <c:pt idx="3">
                  <c:v>10.99</c:v>
                </c:pt>
                <c:pt idx="4">
                  <c:v>10.74</c:v>
                </c:pt>
                <c:pt idx="5">
                  <c:v>10.47</c:v>
                </c:pt>
                <c:pt idx="6">
                  <c:v>10.549999999999999</c:v>
                </c:pt>
                <c:pt idx="7">
                  <c:v>10.489999999999998</c:v>
                </c:pt>
                <c:pt idx="8">
                  <c:v>10.220000000000001</c:v>
                </c:pt>
                <c:pt idx="9">
                  <c:v>10.08</c:v>
                </c:pt>
                <c:pt idx="10">
                  <c:v>9.9500000000000011</c:v>
                </c:pt>
                <c:pt idx="11">
                  <c:v>9.81</c:v>
                </c:pt>
                <c:pt idx="12">
                  <c:v>9.67</c:v>
                </c:pt>
                <c:pt idx="13">
                  <c:v>9.5299999999999994</c:v>
                </c:pt>
                <c:pt idx="14">
                  <c:v>9.4</c:v>
                </c:pt>
                <c:pt idx="15">
                  <c:v>9.2799999999999994</c:v>
                </c:pt>
              </c:numCache>
            </c:numRef>
          </c:val>
          <c:extLst>
            <c:ext xmlns:c16="http://schemas.microsoft.com/office/drawing/2014/chart" uri="{C3380CC4-5D6E-409C-BE32-E72D297353CC}">
              <c16:uniqueId val="{00000000-6A2F-4724-9CB2-4AD9765223A7}"/>
            </c:ext>
          </c:extLst>
        </c:ser>
        <c:ser>
          <c:idx val="2"/>
          <c:order val="1"/>
          <c:tx>
            <c:strRef>
              <c:f>Sheet1!$D$1</c:f>
              <c:strCache>
                <c:ptCount val="1"/>
                <c:pt idx="0">
                  <c:v>Brominated vinyl ester resin</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Sheet1!$D$2:$D$17</c:f>
              <c:numCache>
                <c:formatCode>0.00</c:formatCode>
                <c:ptCount val="16"/>
                <c:pt idx="0">
                  <c:v>9.02</c:v>
                </c:pt>
                <c:pt idx="1">
                  <c:v>9.11</c:v>
                </c:pt>
                <c:pt idx="2">
                  <c:v>9.15</c:v>
                </c:pt>
                <c:pt idx="3">
                  <c:v>8.92</c:v>
                </c:pt>
                <c:pt idx="4">
                  <c:v>8.9599999999999991</c:v>
                </c:pt>
                <c:pt idx="5">
                  <c:v>9</c:v>
                </c:pt>
                <c:pt idx="6">
                  <c:v>8.92</c:v>
                </c:pt>
                <c:pt idx="7">
                  <c:v>8.9</c:v>
                </c:pt>
                <c:pt idx="8">
                  <c:v>8.870000000000001</c:v>
                </c:pt>
                <c:pt idx="9">
                  <c:v>8.84</c:v>
                </c:pt>
                <c:pt idx="10">
                  <c:v>8.7999999999999989</c:v>
                </c:pt>
                <c:pt idx="11">
                  <c:v>8.77</c:v>
                </c:pt>
                <c:pt idx="12">
                  <c:v>8.75</c:v>
                </c:pt>
                <c:pt idx="13">
                  <c:v>8.73</c:v>
                </c:pt>
                <c:pt idx="14">
                  <c:v>8.6900000000000013</c:v>
                </c:pt>
                <c:pt idx="15">
                  <c:v>8.6499999999999986</c:v>
                </c:pt>
              </c:numCache>
            </c:numRef>
          </c:val>
          <c:extLst>
            <c:ext xmlns:c16="http://schemas.microsoft.com/office/drawing/2014/chart" uri="{C3380CC4-5D6E-409C-BE32-E72D297353CC}">
              <c16:uniqueId val="{00000001-6A2F-4724-9CB2-4AD9765223A7}"/>
            </c:ext>
          </c:extLst>
        </c:ser>
        <c:ser>
          <c:idx val="1"/>
          <c:order val="2"/>
          <c:tx>
            <c:strRef>
              <c:f>Sheet1!$C$1</c:f>
              <c:strCache>
                <c:ptCount val="1"/>
                <c:pt idx="0">
                  <c:v>Novolac vinyl ester resin</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Sheet1!$C$2:$C$17</c:f>
              <c:numCache>
                <c:formatCode>0.00</c:formatCode>
                <c:ptCount val="16"/>
                <c:pt idx="0">
                  <c:v>28.050000000000004</c:v>
                </c:pt>
                <c:pt idx="1">
                  <c:v>28.62</c:v>
                </c:pt>
                <c:pt idx="2">
                  <c:v>28.24</c:v>
                </c:pt>
                <c:pt idx="3">
                  <c:v>28.21</c:v>
                </c:pt>
                <c:pt idx="4">
                  <c:v>28.310000000000002</c:v>
                </c:pt>
                <c:pt idx="5">
                  <c:v>28.42</c:v>
                </c:pt>
                <c:pt idx="6">
                  <c:v>28.33</c:v>
                </c:pt>
                <c:pt idx="7">
                  <c:v>28.32</c:v>
                </c:pt>
                <c:pt idx="8">
                  <c:v>28.54</c:v>
                </c:pt>
                <c:pt idx="9">
                  <c:v>28.610000000000003</c:v>
                </c:pt>
                <c:pt idx="10">
                  <c:v>28.68</c:v>
                </c:pt>
                <c:pt idx="11">
                  <c:v>28.76</c:v>
                </c:pt>
                <c:pt idx="12">
                  <c:v>28.83</c:v>
                </c:pt>
                <c:pt idx="13">
                  <c:v>28.910000000000004</c:v>
                </c:pt>
                <c:pt idx="14">
                  <c:v>28.98</c:v>
                </c:pt>
                <c:pt idx="15">
                  <c:v>29.049999999999997</c:v>
                </c:pt>
              </c:numCache>
            </c:numRef>
          </c:val>
          <c:extLst>
            <c:ext xmlns:c16="http://schemas.microsoft.com/office/drawing/2014/chart" uri="{C3380CC4-5D6E-409C-BE32-E72D297353CC}">
              <c16:uniqueId val="{00000002-6A2F-4724-9CB2-4AD9765223A7}"/>
            </c:ext>
          </c:extLst>
        </c:ser>
        <c:ser>
          <c:idx val="0"/>
          <c:order val="3"/>
          <c:tx>
            <c:strRef>
              <c:f>Sheet1!$B$1</c:f>
              <c:strCache>
                <c:ptCount val="1"/>
                <c:pt idx="0">
                  <c:v>Bisphenol-A,F,S vinyl ester resin</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0.00</c:formatCode>
                <c:ptCount val="16"/>
                <c:pt idx="0">
                  <c:v>51.94</c:v>
                </c:pt>
                <c:pt idx="1">
                  <c:v>52.01</c:v>
                </c:pt>
                <c:pt idx="2">
                  <c:v>51.849999999999994</c:v>
                </c:pt>
                <c:pt idx="3">
                  <c:v>51.870000000000005</c:v>
                </c:pt>
                <c:pt idx="4">
                  <c:v>52.01</c:v>
                </c:pt>
                <c:pt idx="5">
                  <c:v>52.11</c:v>
                </c:pt>
                <c:pt idx="6">
                  <c:v>52.180000000000007</c:v>
                </c:pt>
                <c:pt idx="7">
                  <c:v>52.290000000000006</c:v>
                </c:pt>
                <c:pt idx="8">
                  <c:v>52.370000000000005</c:v>
                </c:pt>
                <c:pt idx="9">
                  <c:v>52.470000000000006</c:v>
                </c:pt>
                <c:pt idx="10">
                  <c:v>52.55</c:v>
                </c:pt>
                <c:pt idx="11">
                  <c:v>52.65</c:v>
                </c:pt>
                <c:pt idx="12">
                  <c:v>52.73</c:v>
                </c:pt>
                <c:pt idx="13">
                  <c:v>52.849999999999994</c:v>
                </c:pt>
                <c:pt idx="14">
                  <c:v>52.93</c:v>
                </c:pt>
                <c:pt idx="15">
                  <c:v>53.02</c:v>
                </c:pt>
              </c:numCache>
            </c:numRef>
          </c:val>
          <c:extLst>
            <c:ext xmlns:c16="http://schemas.microsoft.com/office/drawing/2014/chart" uri="{C3380CC4-5D6E-409C-BE32-E72D297353CC}">
              <c16:uniqueId val="{00000003-6A2F-4724-9CB2-4AD9765223A7}"/>
            </c:ext>
          </c:extLst>
        </c:ser>
        <c:dLbls>
          <c:showLegendKey val="0"/>
          <c:showVal val="0"/>
          <c:showCatName val="0"/>
          <c:showSerName val="0"/>
          <c:showPercent val="0"/>
          <c:showBubbleSize val="0"/>
        </c:dLbls>
        <c:gapWidth val="150"/>
        <c:overlap val="100"/>
        <c:axId val="1594474496"/>
        <c:axId val="1703745200"/>
      </c:barChart>
      <c:catAx>
        <c:axId val="1594474496"/>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1703745200"/>
        <c:crosses val="autoZero"/>
        <c:auto val="0"/>
        <c:lblAlgn val="ctr"/>
        <c:lblOffset val="100"/>
        <c:noMultiLvlLbl val="0"/>
      </c:catAx>
      <c:valAx>
        <c:axId val="1703745200"/>
        <c:scaling>
          <c:orientation val="minMax"/>
        </c:scaling>
        <c:delete val="1"/>
        <c:axPos val="l"/>
        <c:numFmt formatCode="0.00" sourceLinked="1"/>
        <c:majorTickMark val="none"/>
        <c:minorTickMark val="none"/>
        <c:tickLblPos val="nextTo"/>
        <c:crossAx val="159447449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4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8705875680667863"/>
          <c:y val="0"/>
          <c:w val="0.76583541619183637"/>
          <c:h val="0.61104840207679889"/>
        </c:manualLayout>
      </c:layout>
      <c:barChart>
        <c:barDir val="col"/>
        <c:grouping val="stacked"/>
        <c:varyColors val="0"/>
        <c:ser>
          <c:idx val="1"/>
          <c:order val="0"/>
          <c:tx>
            <c:strRef>
              <c:f>Sheet1!$C$1</c:f>
              <c:strCache>
                <c:ptCount val="1"/>
                <c:pt idx="0">
                  <c:v>Indirect </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numRef>
              <c:f>Sheet1!$A$2:$A$7</c:f>
              <c:numCache>
                <c:formatCode>General</c:formatCode>
                <c:ptCount val="6"/>
                <c:pt idx="0">
                  <c:v>2015</c:v>
                </c:pt>
                <c:pt idx="1">
                  <c:v>2016</c:v>
                </c:pt>
                <c:pt idx="2">
                  <c:v>2017</c:v>
                </c:pt>
                <c:pt idx="3">
                  <c:v>2018</c:v>
                </c:pt>
                <c:pt idx="4">
                  <c:v>2019</c:v>
                </c:pt>
                <c:pt idx="5">
                  <c:v>2020</c:v>
                </c:pt>
              </c:numCache>
            </c:numRef>
          </c:cat>
          <c:val>
            <c:numRef>
              <c:f>Sheet1!$C$2:$C$7</c:f>
              <c:numCache>
                <c:formatCode>0.00</c:formatCode>
                <c:ptCount val="6"/>
                <c:pt idx="0">
                  <c:v>19.900000000000002</c:v>
                </c:pt>
                <c:pt idx="1">
                  <c:v>19.830000000000002</c:v>
                </c:pt>
                <c:pt idx="2">
                  <c:v>19.830000000000002</c:v>
                </c:pt>
                <c:pt idx="3">
                  <c:v>19.939999999999998</c:v>
                </c:pt>
                <c:pt idx="4">
                  <c:v>20.03</c:v>
                </c:pt>
                <c:pt idx="5">
                  <c:v>19.64</c:v>
                </c:pt>
              </c:numCache>
            </c:numRef>
          </c:val>
          <c:extLst>
            <c:ext xmlns:c16="http://schemas.microsoft.com/office/drawing/2014/chart" uri="{C3380CC4-5D6E-409C-BE32-E72D297353CC}">
              <c16:uniqueId val="{00000000-0304-443D-A016-ACC485F317B8}"/>
            </c:ext>
          </c:extLst>
        </c:ser>
        <c:ser>
          <c:idx val="0"/>
          <c:order val="1"/>
          <c:tx>
            <c:strRef>
              <c:f>Sheet1!$B$1</c:f>
              <c:strCache>
                <c:ptCount val="1"/>
                <c:pt idx="0">
                  <c:v>Direct </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numRef>
              <c:f>Sheet1!$A$2:$A$7</c:f>
              <c:numCache>
                <c:formatCode>General</c:formatCode>
                <c:ptCount val="6"/>
                <c:pt idx="0">
                  <c:v>2015</c:v>
                </c:pt>
                <c:pt idx="1">
                  <c:v>2016</c:v>
                </c:pt>
                <c:pt idx="2">
                  <c:v>2017</c:v>
                </c:pt>
                <c:pt idx="3">
                  <c:v>2018</c:v>
                </c:pt>
                <c:pt idx="4">
                  <c:v>2019</c:v>
                </c:pt>
                <c:pt idx="5">
                  <c:v>2020</c:v>
                </c:pt>
              </c:numCache>
            </c:numRef>
          </c:cat>
          <c:val>
            <c:numRef>
              <c:f>Sheet1!$B$2:$B$7</c:f>
              <c:numCache>
                <c:formatCode>0.00</c:formatCode>
                <c:ptCount val="6"/>
                <c:pt idx="0">
                  <c:v>80.100000000000009</c:v>
                </c:pt>
                <c:pt idx="1">
                  <c:v>80.17</c:v>
                </c:pt>
                <c:pt idx="2">
                  <c:v>80.17</c:v>
                </c:pt>
                <c:pt idx="3">
                  <c:v>80.06</c:v>
                </c:pt>
                <c:pt idx="4">
                  <c:v>79.97</c:v>
                </c:pt>
                <c:pt idx="5">
                  <c:v>80.36</c:v>
                </c:pt>
              </c:numCache>
            </c:numRef>
          </c:val>
          <c:extLst>
            <c:ext xmlns:c16="http://schemas.microsoft.com/office/drawing/2014/chart" uri="{C3380CC4-5D6E-409C-BE32-E72D297353CC}">
              <c16:uniqueId val="{00000001-0304-443D-A016-ACC485F317B8}"/>
            </c:ext>
          </c:extLst>
        </c:ser>
        <c:dLbls>
          <c:showLegendKey val="0"/>
          <c:showVal val="0"/>
          <c:showCatName val="0"/>
          <c:showSerName val="0"/>
          <c:showPercent val="0"/>
          <c:showBubbleSize val="0"/>
        </c:dLbls>
        <c:gapWidth val="150"/>
        <c:overlap val="100"/>
        <c:axId val="1594474496"/>
        <c:axId val="1703745200"/>
      </c:barChart>
      <c:catAx>
        <c:axId val="1594474496"/>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1703745200"/>
        <c:crosses val="autoZero"/>
        <c:auto val="0"/>
        <c:lblAlgn val="ctr"/>
        <c:lblOffset val="100"/>
        <c:noMultiLvlLbl val="0"/>
      </c:catAx>
      <c:valAx>
        <c:axId val="1703745200"/>
        <c:scaling>
          <c:orientation val="minMax"/>
        </c:scaling>
        <c:delete val="1"/>
        <c:axPos val="l"/>
        <c:numFmt formatCode="0.00" sourceLinked="1"/>
        <c:majorTickMark val="none"/>
        <c:minorTickMark val="none"/>
        <c:tickLblPos val="nextTo"/>
        <c:crossAx val="159447449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Table>
      <c:spPr>
        <a:noFill/>
        <a:ln w="25400">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4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31147576252416143"/>
          <c:y val="0.19666715807863996"/>
          <c:w val="0.39459356158885261"/>
          <c:h val="0.73624517038964654"/>
        </c:manualLayout>
      </c:layout>
      <c:pieChart>
        <c:varyColors val="1"/>
        <c:ser>
          <c:idx val="0"/>
          <c:order val="0"/>
          <c:tx>
            <c:strRef>
              <c:f>Sheet1!$B$1</c:f>
              <c:strCache>
                <c:ptCount val="1"/>
                <c:pt idx="0">
                  <c:v>Share</c:v>
                </c:pt>
              </c:strCache>
            </c:strRef>
          </c:tx>
          <c:dPt>
            <c:idx val="0"/>
            <c:bubble3D val="0"/>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1-83C5-45DE-BCDF-43ACD9426D6D}"/>
              </c:ext>
            </c:extLst>
          </c:dPt>
          <c:dPt>
            <c:idx val="1"/>
            <c:bubble3D val="0"/>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3-83C5-45DE-BCDF-43ACD9426D6D}"/>
              </c:ext>
            </c:extLst>
          </c:dPt>
          <c:dPt>
            <c:idx val="2"/>
            <c:bubble3D val="0"/>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5-83C5-45DE-BCDF-43ACD9426D6D}"/>
              </c:ext>
            </c:extLst>
          </c:dPt>
          <c:dPt>
            <c:idx val="3"/>
            <c:bubble3D val="0"/>
            <c:spPr>
              <a:gradFill rotWithShape="1">
                <a:gsLst>
                  <a:gs pos="0">
                    <a:schemeClr val="accent2">
                      <a:lumMod val="60000"/>
                      <a:satMod val="103000"/>
                      <a:lumMod val="102000"/>
                      <a:tint val="94000"/>
                    </a:schemeClr>
                  </a:gs>
                  <a:gs pos="50000">
                    <a:schemeClr val="accent2">
                      <a:lumMod val="60000"/>
                      <a:satMod val="110000"/>
                      <a:lumMod val="100000"/>
                      <a:shade val="100000"/>
                    </a:schemeClr>
                  </a:gs>
                  <a:gs pos="100000">
                    <a:schemeClr val="accent2">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7-83C5-45DE-BCDF-43ACD9426D6D}"/>
              </c:ext>
            </c:extLst>
          </c:dPt>
          <c:dLbls>
            <c:dLbl>
              <c:idx val="1"/>
              <c:layout>
                <c:manualLayout>
                  <c:x val="0"/>
                  <c:y val="-6.7114093959731544E-2"/>
                </c:manualLayout>
              </c:layout>
              <c:dLblPos val="bestFi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3-83C5-45DE-BCDF-43ACD9426D6D}"/>
                </c:ext>
              </c:extLst>
            </c:dLbl>
            <c:dLbl>
              <c:idx val="2"/>
              <c:layout>
                <c:manualLayout>
                  <c:x val="-3.5036350544677491E-2"/>
                  <c:y val="-3.5780106245401823E-2"/>
                </c:manualLayout>
              </c:layout>
              <c:dLblPos val="bestFi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5-83C5-45DE-BCDF-43ACD9426D6D}"/>
                </c:ext>
              </c:extLst>
            </c:dLbl>
            <c:spPr>
              <a:noFill/>
              <a:ln>
                <a:noFill/>
              </a:ln>
              <a:effectLst/>
            </c:spPr>
            <c:txPr>
              <a:bodyPr rot="0" spcFirstLastPara="1" vertOverflow="ellipsis" vert="horz" wrap="square" anchor="ctr" anchorCtr="1"/>
              <a:lstStyle/>
              <a:p>
                <a:pPr>
                  <a:defRPr sz="600" b="0" i="0" u="none" strike="noStrike" kern="1200" baseline="0">
                    <a:solidFill>
                      <a:schemeClr val="tx1">
                        <a:lumMod val="75000"/>
                        <a:lumOff val="25000"/>
                      </a:schemeClr>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outEnd"/>
            <c:showLegendKey val="0"/>
            <c:showVal val="1"/>
            <c:showCatName val="1"/>
            <c:showSerName val="0"/>
            <c:showPercent val="0"/>
            <c:showBubbleSize val="0"/>
            <c:showLeaderLines val="0"/>
            <c:extLst>
              <c:ext xmlns:c15="http://schemas.microsoft.com/office/drawing/2012/chart" uri="{CE6537A1-D6FC-4f65-9D91-7224C49458BB}"/>
            </c:extLst>
          </c:dLbls>
          <c:cat>
            <c:strRef>
              <c:f>Sheet1!$A$2:$A$5</c:f>
              <c:strCache>
                <c:ptCount val="4"/>
                <c:pt idx="0">
                  <c:v>Saudi Arabia Industrial Resins Ltd.</c:v>
                </c:pt>
                <c:pt idx="1">
                  <c:v>Scott Bader Company Ltd.</c:v>
                </c:pt>
                <c:pt idx="2">
                  <c:v>Poliya</c:v>
                </c:pt>
                <c:pt idx="3">
                  <c:v>Others</c:v>
                </c:pt>
              </c:strCache>
            </c:strRef>
          </c:cat>
          <c:val>
            <c:numRef>
              <c:f>Sheet1!$B$2:$B$5</c:f>
              <c:numCache>
                <c:formatCode>0.00</c:formatCode>
                <c:ptCount val="4"/>
                <c:pt idx="0">
                  <c:v>22.509259008327913</c:v>
                </c:pt>
                <c:pt idx="1">
                  <c:v>22.167992372834089</c:v>
                </c:pt>
                <c:pt idx="2">
                  <c:v>17.97242020705708</c:v>
                </c:pt>
                <c:pt idx="3">
                  <c:v>37.350328411780922</c:v>
                </c:pt>
              </c:numCache>
            </c:numRef>
          </c:val>
          <c:extLst>
            <c:ext xmlns:c16="http://schemas.microsoft.com/office/drawing/2014/chart" uri="{C3380CC4-5D6E-409C-BE32-E72D297353CC}">
              <c16:uniqueId val="{00000012-83C5-45DE-BCDF-43ACD9426D6D}"/>
            </c:ext>
          </c:extLst>
        </c:ser>
        <c:dLbls>
          <c:dLblPos val="outEnd"/>
          <c:showLegendKey val="0"/>
          <c:showVal val="1"/>
          <c:showCatName val="0"/>
          <c:showSerName val="0"/>
          <c:showPercent val="0"/>
          <c:showBubbleSize val="0"/>
          <c:showLeaderLines val="0"/>
        </c:dLbls>
        <c:firstSliceAng val="360"/>
      </c:pieChart>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sz="600">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4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
          <c:y val="0.12303596360699107"/>
          <c:w val="1"/>
          <c:h val="0.57923736709489781"/>
        </c:manualLayout>
      </c:layout>
      <c:barChart>
        <c:barDir val="col"/>
        <c:grouping val="clustered"/>
        <c:varyColors val="0"/>
        <c:ser>
          <c:idx val="0"/>
          <c:order val="0"/>
          <c:tx>
            <c:strRef>
              <c:f>Sheet1!$B$1</c:f>
              <c:strCache>
                <c:ptCount val="1"/>
                <c:pt idx="0">
                  <c:v>Capacity</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0.0</c:formatCode>
                <c:ptCount val="16"/>
                <c:pt idx="0">
                  <c:v>4.84</c:v>
                </c:pt>
                <c:pt idx="1">
                  <c:v>4.84</c:v>
                </c:pt>
                <c:pt idx="2">
                  <c:v>4.84</c:v>
                </c:pt>
                <c:pt idx="3">
                  <c:v>4.84</c:v>
                </c:pt>
                <c:pt idx="4">
                  <c:v>4.84</c:v>
                </c:pt>
                <c:pt idx="5">
                  <c:v>4.84</c:v>
                </c:pt>
                <c:pt idx="6">
                  <c:v>4.84</c:v>
                </c:pt>
                <c:pt idx="7">
                  <c:v>4.84</c:v>
                </c:pt>
                <c:pt idx="8">
                  <c:v>4.84</c:v>
                </c:pt>
                <c:pt idx="9">
                  <c:v>4.84</c:v>
                </c:pt>
                <c:pt idx="10">
                  <c:v>4.84</c:v>
                </c:pt>
                <c:pt idx="11">
                  <c:v>4.84</c:v>
                </c:pt>
                <c:pt idx="12">
                  <c:v>4.84</c:v>
                </c:pt>
                <c:pt idx="13">
                  <c:v>4.84</c:v>
                </c:pt>
                <c:pt idx="14">
                  <c:v>4.84</c:v>
                </c:pt>
                <c:pt idx="15">
                  <c:v>4.84</c:v>
                </c:pt>
              </c:numCache>
            </c:numRef>
          </c:val>
          <c:extLst>
            <c:ext xmlns:c16="http://schemas.microsoft.com/office/drawing/2014/chart" uri="{C3380CC4-5D6E-409C-BE32-E72D297353CC}">
              <c16:uniqueId val="{00000000-6699-4985-89CD-793F24C493D5}"/>
            </c:ext>
          </c:extLst>
        </c:ser>
        <c:ser>
          <c:idx val="1"/>
          <c:order val="1"/>
          <c:tx>
            <c:strRef>
              <c:f>Sheet1!$C$1</c:f>
              <c:strCache>
                <c:ptCount val="1"/>
                <c:pt idx="0">
                  <c:v>Production</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Sheet1!$C$2:$C$17</c:f>
              <c:numCache>
                <c:formatCode>0.0</c:formatCode>
                <c:ptCount val="16"/>
                <c:pt idx="0">
                  <c:v>3.7396079999999996</c:v>
                </c:pt>
                <c:pt idx="1">
                  <c:v>3.7724880000000005</c:v>
                </c:pt>
                <c:pt idx="2">
                  <c:v>3.904992</c:v>
                </c:pt>
                <c:pt idx="3">
                  <c:v>4.0173759999999996</c:v>
                </c:pt>
                <c:pt idx="4">
                  <c:v>4.1268440000000002</c:v>
                </c:pt>
                <c:pt idx="5">
                  <c:v>3.8650160000000002</c:v>
                </c:pt>
                <c:pt idx="6">
                  <c:v>3.6154919999999997</c:v>
                </c:pt>
                <c:pt idx="7">
                  <c:v>3.7826199999999996</c:v>
                </c:pt>
                <c:pt idx="8">
                  <c:v>3.9475399999999996</c:v>
                </c:pt>
                <c:pt idx="9">
                  <c:v>3.9952800000000002</c:v>
                </c:pt>
                <c:pt idx="10">
                  <c:v>4.057188</c:v>
                </c:pt>
                <c:pt idx="11">
                  <c:v>4.1079280000000002</c:v>
                </c:pt>
                <c:pt idx="12">
                  <c:v>4.1566600000000005</c:v>
                </c:pt>
                <c:pt idx="13">
                  <c:v>4.1954560000000001</c:v>
                </c:pt>
                <c:pt idx="14">
                  <c:v>4.3001240000000003</c:v>
                </c:pt>
                <c:pt idx="15">
                  <c:v>4.4466199999999994</c:v>
                </c:pt>
              </c:numCache>
            </c:numRef>
          </c:val>
          <c:extLst>
            <c:ext xmlns:c16="http://schemas.microsoft.com/office/drawing/2014/chart" uri="{C3380CC4-5D6E-409C-BE32-E72D297353CC}">
              <c16:uniqueId val="{00000001-6699-4985-89CD-793F24C493D5}"/>
            </c:ext>
          </c:extLst>
        </c:ser>
        <c:dLbls>
          <c:showLegendKey val="0"/>
          <c:showVal val="1"/>
          <c:showCatName val="0"/>
          <c:showSerName val="0"/>
          <c:showPercent val="0"/>
          <c:showBubbleSize val="0"/>
        </c:dLbls>
        <c:gapWidth val="100"/>
        <c:overlap val="-24"/>
        <c:axId val="513292144"/>
        <c:axId val="646582368"/>
      </c:barChart>
      <c:catAx>
        <c:axId val="513292144"/>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646582368"/>
        <c:crosses val="autoZero"/>
        <c:auto val="1"/>
        <c:lblAlgn val="ctr"/>
        <c:lblOffset val="100"/>
        <c:noMultiLvlLbl val="0"/>
      </c:catAx>
      <c:valAx>
        <c:axId val="646582368"/>
        <c:scaling>
          <c:orientation val="minMax"/>
        </c:scaling>
        <c:delete val="1"/>
        <c:axPos val="l"/>
        <c:numFmt formatCode="0.0" sourceLinked="1"/>
        <c:majorTickMark val="none"/>
        <c:minorTickMark val="none"/>
        <c:tickLblPos val="nextTo"/>
        <c:crossAx val="51329214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4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2.5477586239586875E-2"/>
          <c:y val="0.32662996528122706"/>
          <c:w val="0.95804792260294591"/>
          <c:h val="0.48834277578382229"/>
        </c:manualLayout>
      </c:layout>
      <c:barChart>
        <c:barDir val="col"/>
        <c:grouping val="clustered"/>
        <c:varyColors val="0"/>
        <c:ser>
          <c:idx val="0"/>
          <c:order val="0"/>
          <c:tx>
            <c:strRef>
              <c:f>Sheet1!$B$1</c:f>
              <c:strCache>
                <c:ptCount val="1"/>
                <c:pt idx="0">
                  <c:v>Value (USD Billion)</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0.0</c:formatCode>
                <c:ptCount val="16"/>
                <c:pt idx="0">
                  <c:v>77.148349514563108</c:v>
                </c:pt>
                <c:pt idx="1">
                  <c:v>77.77</c:v>
                </c:pt>
                <c:pt idx="2">
                  <c:v>80.28</c:v>
                </c:pt>
                <c:pt idx="3">
                  <c:v>82.54</c:v>
                </c:pt>
                <c:pt idx="4">
                  <c:v>84.92</c:v>
                </c:pt>
                <c:pt idx="5">
                  <c:v>79.459999999999994</c:v>
                </c:pt>
                <c:pt idx="6">
                  <c:v>74.47</c:v>
                </c:pt>
                <c:pt idx="7">
                  <c:v>77.83</c:v>
                </c:pt>
                <c:pt idx="8">
                  <c:v>81.03</c:v>
                </c:pt>
                <c:pt idx="9">
                  <c:v>82.06</c:v>
                </c:pt>
                <c:pt idx="10">
                  <c:v>83.44</c:v>
                </c:pt>
                <c:pt idx="11">
                  <c:v>84.54</c:v>
                </c:pt>
                <c:pt idx="12">
                  <c:v>85.7</c:v>
                </c:pt>
                <c:pt idx="13">
                  <c:v>86.6</c:v>
                </c:pt>
                <c:pt idx="14">
                  <c:v>88.83</c:v>
                </c:pt>
                <c:pt idx="15">
                  <c:v>91.69</c:v>
                </c:pt>
              </c:numCache>
            </c:numRef>
          </c:val>
          <c:extLst>
            <c:ext xmlns:c16="http://schemas.microsoft.com/office/drawing/2014/chart" uri="{C3380CC4-5D6E-409C-BE32-E72D297353CC}">
              <c16:uniqueId val="{00000000-9E72-4B84-A982-DBDE2D2072D5}"/>
            </c:ext>
          </c:extLst>
        </c:ser>
        <c:dLbls>
          <c:dLblPos val="outEnd"/>
          <c:showLegendKey val="0"/>
          <c:showVal val="1"/>
          <c:showCatName val="0"/>
          <c:showSerName val="0"/>
          <c:showPercent val="0"/>
          <c:showBubbleSize val="0"/>
        </c:dLbls>
        <c:gapWidth val="100"/>
        <c:overlap val="-24"/>
        <c:axId val="463948608"/>
        <c:axId val="463946968"/>
      </c:barChart>
      <c:valAx>
        <c:axId val="463946968"/>
        <c:scaling>
          <c:orientation val="minMax"/>
        </c:scaling>
        <c:delete val="0"/>
        <c:axPos val="l"/>
        <c:numFmt formatCode="0.0" sourceLinked="1"/>
        <c:majorTickMark val="none"/>
        <c:minorTickMark val="none"/>
        <c:tickLblPos val="none"/>
        <c:spPr>
          <a:noFill/>
          <a:ln>
            <a:noFill/>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463948608"/>
        <c:crosses val="autoZero"/>
        <c:crossBetween val="between"/>
      </c:valAx>
      <c:catAx>
        <c:axId val="463948608"/>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463946968"/>
        <c:crosses val="autoZero"/>
        <c:auto val="1"/>
        <c:lblAlgn val="ctr"/>
        <c:lblOffset val="100"/>
        <c:noMultiLvlLbl val="0"/>
      </c:cat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4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
          <c:y val="0.12770098049839276"/>
          <c:w val="1"/>
          <c:h val="0.57923736709489781"/>
        </c:manualLayout>
      </c:layout>
      <c:barChart>
        <c:barDir val="col"/>
        <c:grouping val="clustered"/>
        <c:varyColors val="0"/>
        <c:ser>
          <c:idx val="0"/>
          <c:order val="0"/>
          <c:tx>
            <c:strRef>
              <c:f>Sheet1!$B$1</c:f>
              <c:strCache>
                <c:ptCount val="1"/>
                <c:pt idx="0">
                  <c:v>By Volume (Thousand Tonnes)</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c:spPr>
          <c:invertIfNegative val="0"/>
          <c:dPt>
            <c:idx val="6"/>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c:spPr>
            <c:extLst>
              <c:ext xmlns:c16="http://schemas.microsoft.com/office/drawing/2014/chart" uri="{C3380CC4-5D6E-409C-BE32-E72D297353CC}">
                <c16:uniqueId val="{00000001-8885-41AD-B109-7936430F0865}"/>
              </c:ext>
            </c:extLst>
          </c:dPt>
          <c:dPt>
            <c:idx val="7"/>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c:spPr>
            <c:extLst>
              <c:ext xmlns:c16="http://schemas.microsoft.com/office/drawing/2014/chart" uri="{C3380CC4-5D6E-409C-BE32-E72D297353CC}">
                <c16:uniqueId val="{00000003-8885-41AD-B109-7936430F0865}"/>
              </c:ext>
            </c:extLst>
          </c:dPt>
          <c:dPt>
            <c:idx val="8"/>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c:spPr>
            <c:extLst>
              <c:ext xmlns:c16="http://schemas.microsoft.com/office/drawing/2014/chart" uri="{C3380CC4-5D6E-409C-BE32-E72D297353CC}">
                <c16:uniqueId val="{00000005-8885-41AD-B109-7936430F0865}"/>
              </c:ext>
            </c:extLst>
          </c:dPt>
          <c:dPt>
            <c:idx val="9"/>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c:spPr>
            <c:extLst>
              <c:ext xmlns:c16="http://schemas.microsoft.com/office/drawing/2014/chart" uri="{C3380CC4-5D6E-409C-BE32-E72D297353CC}">
                <c16:uniqueId val="{00000007-8885-41AD-B109-7936430F0865}"/>
              </c:ext>
            </c:extLst>
          </c:dPt>
          <c:dPt>
            <c:idx val="14"/>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c:spPr>
            <c:extLst>
              <c:ext xmlns:c16="http://schemas.microsoft.com/office/drawing/2014/chart" uri="{C3380CC4-5D6E-409C-BE32-E72D297353CC}">
                <c16:uniqueId val="{00000009-8885-41AD-B109-7936430F0865}"/>
              </c:ext>
            </c:extLst>
          </c:dPt>
          <c:dLbls>
            <c:dLbl>
              <c:idx val="0"/>
              <c:layout>
                <c:manualLayout>
                  <c:x val="0"/>
                  <c:y val="9.330033782803426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A-8885-41AD-B109-7936430F0865}"/>
                </c:ext>
              </c:extLst>
            </c:dLbl>
            <c:dLbl>
              <c:idx val="1"/>
              <c:layout>
                <c:manualLayout>
                  <c:x val="3.061301723344137E-3"/>
                  <c:y val="4.6650168914016696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B-8885-41AD-B109-7936430F0865}"/>
                </c:ext>
              </c:extLst>
            </c:dLbl>
            <c:dLbl>
              <c:idx val="2"/>
              <c:layout>
                <c:manualLayout>
                  <c:x val="6.1226034466882739E-3"/>
                  <c:y val="-4.665016891401713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C-8885-41AD-B109-7936430F0865}"/>
                </c:ext>
              </c:extLst>
            </c:dLbl>
            <c:spPr>
              <a:noFill/>
              <a:ln>
                <a:noFill/>
              </a:ln>
              <a:effectLst/>
            </c:spPr>
            <c:txPr>
              <a:bodyPr rot="0" spcFirstLastPara="1" vertOverflow="ellipsis" vert="horz" wrap="square" lIns="38100" tIns="19050" rIns="38100" bIns="19050" anchor="ctr" anchorCtr="1">
                <a:spAutoFit/>
              </a:bodyPr>
              <a:lstStyle/>
              <a:p>
                <a:pPr>
                  <a:defRPr sz="600" b="1"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Sheet1!$A$2:$A$17</c:f>
              <c:strCache>
                <c:ptCount val="16"/>
                <c:pt idx="0">
                  <c:v>2015</c:v>
                </c:pt>
                <c:pt idx="1">
                  <c:v>2016</c:v>
                </c:pt>
                <c:pt idx="2">
                  <c:v>2017</c:v>
                </c:pt>
                <c:pt idx="3">
                  <c:v>2018</c:v>
                </c:pt>
                <c:pt idx="4">
                  <c:v>2019</c:v>
                </c:pt>
                <c:pt idx="5">
                  <c:v>2020</c:v>
                </c:pt>
                <c:pt idx="6">
                  <c:v>2021</c:v>
                </c:pt>
                <c:pt idx="7">
                  <c:v>2022E</c:v>
                </c:pt>
                <c:pt idx="8">
                  <c:v>2023F</c:v>
                </c:pt>
                <c:pt idx="9">
                  <c:v>2024F</c:v>
                </c:pt>
                <c:pt idx="10">
                  <c:v>2025F</c:v>
                </c:pt>
                <c:pt idx="11">
                  <c:v>2026F</c:v>
                </c:pt>
                <c:pt idx="12">
                  <c:v>2027F</c:v>
                </c:pt>
                <c:pt idx="13">
                  <c:v>2028F</c:v>
                </c:pt>
                <c:pt idx="14">
                  <c:v>2029F</c:v>
                </c:pt>
                <c:pt idx="15">
                  <c:v>2030F</c:v>
                </c:pt>
              </c:strCache>
            </c:strRef>
          </c:cat>
          <c:val>
            <c:numRef>
              <c:f>Sheet1!$B$2:$B$17</c:f>
              <c:numCache>
                <c:formatCode>0.0</c:formatCode>
                <c:ptCount val="16"/>
                <c:pt idx="0">
                  <c:v>8.6803395599999984</c:v>
                </c:pt>
                <c:pt idx="1">
                  <c:v>9.2897018200000012</c:v>
                </c:pt>
                <c:pt idx="2">
                  <c:v>10.033237160000001</c:v>
                </c:pt>
                <c:pt idx="3">
                  <c:v>10.570856599999999</c:v>
                </c:pt>
                <c:pt idx="4">
                  <c:v>11.325868160000002</c:v>
                </c:pt>
                <c:pt idx="5">
                  <c:v>10.113055679999999</c:v>
                </c:pt>
                <c:pt idx="6">
                  <c:v>11.078852497439998</c:v>
                </c:pt>
                <c:pt idx="7">
                  <c:v>12.236592583422478</c:v>
                </c:pt>
                <c:pt idx="8">
                  <c:v>13.637682434224352</c:v>
                </c:pt>
                <c:pt idx="9">
                  <c:v>15.166466635100903</c:v>
                </c:pt>
                <c:pt idx="10">
                  <c:v>16.81354491167286</c:v>
                </c:pt>
                <c:pt idx="11">
                  <c:v>18.923644798087803</c:v>
                </c:pt>
                <c:pt idx="12">
                  <c:v>21.521861228865259</c:v>
                </c:pt>
                <c:pt idx="13">
                  <c:v>24.212093882473415</c:v>
                </c:pt>
                <c:pt idx="14">
                  <c:v>26.972272585075384</c:v>
                </c:pt>
                <c:pt idx="15">
                  <c:v>29.995864341862333</c:v>
                </c:pt>
              </c:numCache>
            </c:numRef>
          </c:val>
          <c:extLst>
            <c:ext xmlns:c16="http://schemas.microsoft.com/office/drawing/2014/chart" uri="{C3380CC4-5D6E-409C-BE32-E72D297353CC}">
              <c16:uniqueId val="{0000000D-8885-41AD-B109-7936430F0865}"/>
            </c:ext>
          </c:extLst>
        </c:ser>
        <c:dLbls>
          <c:showLegendKey val="0"/>
          <c:showVal val="1"/>
          <c:showCatName val="0"/>
          <c:showSerName val="0"/>
          <c:showPercent val="0"/>
          <c:showBubbleSize val="0"/>
        </c:dLbls>
        <c:gapWidth val="181"/>
        <c:axId val="513292144"/>
        <c:axId val="646582368"/>
      </c:barChart>
      <c:catAx>
        <c:axId val="513292144"/>
        <c:scaling>
          <c:orientation val="minMax"/>
        </c:scaling>
        <c:delete val="0"/>
        <c:axPos val="b"/>
        <c:numFmt formatCode="General" sourceLinked="1"/>
        <c:majorTickMark val="out"/>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lgn="ctr">
              <a:defRPr lang="en-US" sz="800" b="1" i="0" u="none" strike="noStrike" kern="1200" baseline="0">
                <a:solidFill>
                  <a:schemeClr val="tx1">
                    <a:lumMod val="75000"/>
                    <a:lumOff val="25000"/>
                  </a:schemeClr>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646582368"/>
        <c:crosses val="autoZero"/>
        <c:auto val="1"/>
        <c:lblAlgn val="ctr"/>
        <c:lblOffset val="100"/>
        <c:noMultiLvlLbl val="0"/>
      </c:catAx>
      <c:valAx>
        <c:axId val="646582368"/>
        <c:scaling>
          <c:orientation val="minMax"/>
        </c:scaling>
        <c:delete val="0"/>
        <c:axPos val="l"/>
        <c:numFmt formatCode="0.0" sourceLinked="1"/>
        <c:majorTickMark val="out"/>
        <c:minorTickMark val="none"/>
        <c:tickLblPos val="none"/>
        <c:spPr>
          <a:noFill/>
          <a:ln>
            <a:noFill/>
          </a:ln>
          <a:effectLst/>
        </c:spPr>
        <c:txPr>
          <a:bodyPr rot="-60000000" spcFirstLastPara="1" vertOverflow="ellipsis" vert="horz" wrap="square" anchor="ctr" anchorCtr="1"/>
          <a:lstStyle/>
          <a:p>
            <a:pPr>
              <a:defRPr sz="1197" b="0" i="0" u="none" strike="noStrike" kern="1200" baseline="0">
                <a:solidFill>
                  <a:schemeClr val="tx1">
                    <a:lumMod val="65000"/>
                    <a:lumOff val="35000"/>
                  </a:schemeClr>
                </a:solidFill>
                <a:latin typeface="+mn-lt"/>
                <a:ea typeface="+mn-ea"/>
                <a:cs typeface="+mn-cs"/>
              </a:defRPr>
            </a:pPr>
            <a:endParaRPr lang="en-US"/>
          </a:p>
        </c:txPr>
        <c:crossAx val="51329214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4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8705875680667863"/>
          <c:y val="0"/>
          <c:w val="0.76583541619183637"/>
          <c:h val="0.61104840207679889"/>
        </c:manualLayout>
      </c:layout>
      <c:barChart>
        <c:barDir val="col"/>
        <c:grouping val="stacked"/>
        <c:varyColors val="0"/>
        <c:ser>
          <c:idx val="3"/>
          <c:order val="0"/>
          <c:tx>
            <c:strRef>
              <c:f>Sheet1!$E$1</c:f>
              <c:strCache>
                <c:ptCount val="1"/>
                <c:pt idx="0">
                  <c:v>Others</c:v>
                </c:pt>
              </c:strCache>
            </c:strRef>
          </c:tx>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Sheet1!$E$2:$E$17</c:f>
              <c:numCache>
                <c:formatCode>0.00</c:formatCode>
                <c:ptCount val="16"/>
                <c:pt idx="0">
                  <c:v>10.839999999999982</c:v>
                </c:pt>
                <c:pt idx="1">
                  <c:v>10.789999999999988</c:v>
                </c:pt>
                <c:pt idx="2">
                  <c:v>10.839999999999982</c:v>
                </c:pt>
                <c:pt idx="3">
                  <c:v>10.770000000000001</c:v>
                </c:pt>
                <c:pt idx="4">
                  <c:v>10.719999999999985</c:v>
                </c:pt>
                <c:pt idx="5">
                  <c:v>11.664545454545438</c:v>
                </c:pt>
                <c:pt idx="6">
                  <c:v>11.531090909090903</c:v>
                </c:pt>
                <c:pt idx="7">
                  <c:v>11.560969696969693</c:v>
                </c:pt>
                <c:pt idx="8">
                  <c:v>11.570848484848483</c:v>
                </c:pt>
                <c:pt idx="9">
                  <c:v>11.540727272727269</c:v>
                </c:pt>
                <c:pt idx="10">
                  <c:v>11.360606060606059</c:v>
                </c:pt>
                <c:pt idx="11">
                  <c:v>11.240484848484854</c:v>
                </c:pt>
                <c:pt idx="12">
                  <c:v>11.199363636363625</c:v>
                </c:pt>
                <c:pt idx="13">
                  <c:v>11.114242424242416</c:v>
                </c:pt>
                <c:pt idx="14">
                  <c:v>10.99498787878791</c:v>
                </c:pt>
                <c:pt idx="15">
                  <c:v>10.897066666666699</c:v>
                </c:pt>
              </c:numCache>
            </c:numRef>
          </c:val>
          <c:extLst>
            <c:ext xmlns:c16="http://schemas.microsoft.com/office/drawing/2014/chart" uri="{C3380CC4-5D6E-409C-BE32-E72D297353CC}">
              <c16:uniqueId val="{00000000-2ED6-433C-80F9-1FA2C677CD4C}"/>
            </c:ext>
          </c:extLst>
        </c:ser>
        <c:ser>
          <c:idx val="2"/>
          <c:order val="1"/>
          <c:tx>
            <c:strRef>
              <c:f>Sheet1!$D$1</c:f>
              <c:strCache>
                <c:ptCount val="1"/>
                <c:pt idx="0">
                  <c:v>Brominated vinyl ester resin</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Sheet1!$D$2:$D$17</c:f>
              <c:numCache>
                <c:formatCode>0.00</c:formatCode>
                <c:ptCount val="16"/>
                <c:pt idx="0">
                  <c:v>7.41</c:v>
                </c:pt>
                <c:pt idx="1">
                  <c:v>7.46</c:v>
                </c:pt>
                <c:pt idx="2">
                  <c:v>7.41</c:v>
                </c:pt>
                <c:pt idx="3">
                  <c:v>7.48</c:v>
                </c:pt>
                <c:pt idx="4">
                  <c:v>7.53</c:v>
                </c:pt>
                <c:pt idx="5">
                  <c:v>7.5600000000000005</c:v>
                </c:pt>
                <c:pt idx="6">
                  <c:v>7.5780000000000012</c:v>
                </c:pt>
                <c:pt idx="7">
                  <c:v>7.5882222222222229</c:v>
                </c:pt>
                <c:pt idx="8">
                  <c:v>7.5984444444444454</c:v>
                </c:pt>
                <c:pt idx="9">
                  <c:v>7.608666666666668</c:v>
                </c:pt>
                <c:pt idx="10">
                  <c:v>7.6188888888888888</c:v>
                </c:pt>
                <c:pt idx="11">
                  <c:v>7.6291111111111114</c:v>
                </c:pt>
                <c:pt idx="12">
                  <c:v>7.639333333333334</c:v>
                </c:pt>
                <c:pt idx="13">
                  <c:v>7.6495555555555557</c:v>
                </c:pt>
                <c:pt idx="14">
                  <c:v>7.6597777777777782</c:v>
                </c:pt>
                <c:pt idx="15">
                  <c:v>7.6700000000000008</c:v>
                </c:pt>
              </c:numCache>
            </c:numRef>
          </c:val>
          <c:extLst>
            <c:ext xmlns:c16="http://schemas.microsoft.com/office/drawing/2014/chart" uri="{C3380CC4-5D6E-409C-BE32-E72D297353CC}">
              <c16:uniqueId val="{00000001-2ED6-433C-80F9-1FA2C677CD4C}"/>
            </c:ext>
          </c:extLst>
        </c:ser>
        <c:ser>
          <c:idx val="1"/>
          <c:order val="2"/>
          <c:tx>
            <c:strRef>
              <c:f>Sheet1!$C$1</c:f>
              <c:strCache>
                <c:ptCount val="1"/>
                <c:pt idx="0">
                  <c:v>Novolac vinyl ester resin</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Sheet1!$C$2:$C$17</c:f>
              <c:numCache>
                <c:formatCode>0.00</c:formatCode>
                <c:ptCount val="16"/>
                <c:pt idx="0">
                  <c:v>29.99</c:v>
                </c:pt>
                <c:pt idx="1">
                  <c:v>29.79</c:v>
                </c:pt>
                <c:pt idx="2">
                  <c:v>29.910000000000004</c:v>
                </c:pt>
                <c:pt idx="3">
                  <c:v>29.95</c:v>
                </c:pt>
                <c:pt idx="4">
                  <c:v>30.210000000000004</c:v>
                </c:pt>
                <c:pt idx="5">
                  <c:v>29.650000000000006</c:v>
                </c:pt>
                <c:pt idx="6">
                  <c:v>30.18</c:v>
                </c:pt>
                <c:pt idx="7">
                  <c:v>30.070000000000004</c:v>
                </c:pt>
                <c:pt idx="8">
                  <c:v>29.98</c:v>
                </c:pt>
                <c:pt idx="9">
                  <c:v>29.93</c:v>
                </c:pt>
                <c:pt idx="10">
                  <c:v>30.03</c:v>
                </c:pt>
                <c:pt idx="11">
                  <c:v>30.070000000000004</c:v>
                </c:pt>
                <c:pt idx="12">
                  <c:v>30.031000000000002</c:v>
                </c:pt>
                <c:pt idx="13">
                  <c:v>30.036000000000001</c:v>
                </c:pt>
                <c:pt idx="14">
                  <c:v>30.075133333333305</c:v>
                </c:pt>
                <c:pt idx="15">
                  <c:v>30.092933333333299</c:v>
                </c:pt>
              </c:numCache>
            </c:numRef>
          </c:val>
          <c:extLst>
            <c:ext xmlns:c16="http://schemas.microsoft.com/office/drawing/2014/chart" uri="{C3380CC4-5D6E-409C-BE32-E72D297353CC}">
              <c16:uniqueId val="{00000002-2ED6-433C-80F9-1FA2C677CD4C}"/>
            </c:ext>
          </c:extLst>
        </c:ser>
        <c:ser>
          <c:idx val="0"/>
          <c:order val="3"/>
          <c:tx>
            <c:strRef>
              <c:f>Sheet1!$B$1</c:f>
              <c:strCache>
                <c:ptCount val="1"/>
                <c:pt idx="0">
                  <c:v>Bisphenol-A,F,S vinyl ester resin</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0.00</c:formatCode>
                <c:ptCount val="16"/>
                <c:pt idx="0">
                  <c:v>51.760000000000005</c:v>
                </c:pt>
                <c:pt idx="1">
                  <c:v>51.960000000000008</c:v>
                </c:pt>
                <c:pt idx="2">
                  <c:v>51.840000000000011</c:v>
                </c:pt>
                <c:pt idx="3">
                  <c:v>51.800000000000004</c:v>
                </c:pt>
                <c:pt idx="4">
                  <c:v>51.540000000000006</c:v>
                </c:pt>
                <c:pt idx="5">
                  <c:v>51.125454545454552</c:v>
                </c:pt>
                <c:pt idx="6">
                  <c:v>50.710909090909098</c:v>
                </c:pt>
                <c:pt idx="7">
                  <c:v>50.780808080808079</c:v>
                </c:pt>
                <c:pt idx="8">
                  <c:v>50.850707070707081</c:v>
                </c:pt>
                <c:pt idx="9">
                  <c:v>50.920606060606069</c:v>
                </c:pt>
                <c:pt idx="10">
                  <c:v>50.99050505050505</c:v>
                </c:pt>
                <c:pt idx="11">
                  <c:v>51.060404040404038</c:v>
                </c:pt>
                <c:pt idx="12">
                  <c:v>51.13030303030304</c:v>
                </c:pt>
                <c:pt idx="13">
                  <c:v>51.20020202020202</c:v>
                </c:pt>
                <c:pt idx="14">
                  <c:v>51.270101010101008</c:v>
                </c:pt>
                <c:pt idx="15">
                  <c:v>51.339999999999996</c:v>
                </c:pt>
              </c:numCache>
            </c:numRef>
          </c:val>
          <c:extLst>
            <c:ext xmlns:c16="http://schemas.microsoft.com/office/drawing/2014/chart" uri="{C3380CC4-5D6E-409C-BE32-E72D297353CC}">
              <c16:uniqueId val="{00000003-2ED6-433C-80F9-1FA2C677CD4C}"/>
            </c:ext>
          </c:extLst>
        </c:ser>
        <c:dLbls>
          <c:showLegendKey val="0"/>
          <c:showVal val="0"/>
          <c:showCatName val="0"/>
          <c:showSerName val="0"/>
          <c:showPercent val="0"/>
          <c:showBubbleSize val="0"/>
        </c:dLbls>
        <c:gapWidth val="150"/>
        <c:overlap val="100"/>
        <c:axId val="1594474496"/>
        <c:axId val="1703745200"/>
      </c:barChart>
      <c:catAx>
        <c:axId val="1594474496"/>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1703745200"/>
        <c:crosses val="autoZero"/>
        <c:auto val="0"/>
        <c:lblAlgn val="ctr"/>
        <c:lblOffset val="100"/>
        <c:noMultiLvlLbl val="0"/>
      </c:catAx>
      <c:valAx>
        <c:axId val="1703745200"/>
        <c:scaling>
          <c:orientation val="minMax"/>
        </c:scaling>
        <c:delete val="1"/>
        <c:axPos val="l"/>
        <c:numFmt formatCode="0.00" sourceLinked="1"/>
        <c:majorTickMark val="none"/>
        <c:minorTickMark val="none"/>
        <c:tickLblPos val="nextTo"/>
        <c:crossAx val="159447449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8705875680667863"/>
          <c:y val="0"/>
          <c:w val="0.76583541619183637"/>
          <c:h val="0.61104840207679889"/>
        </c:manualLayout>
      </c:layout>
      <c:barChart>
        <c:barDir val="col"/>
        <c:grouping val="stacked"/>
        <c:varyColors val="0"/>
        <c:ser>
          <c:idx val="3"/>
          <c:order val="0"/>
          <c:tx>
            <c:strRef>
              <c:f>Sheet1!$E$1</c:f>
              <c:strCache>
                <c:ptCount val="1"/>
                <c:pt idx="0">
                  <c:v>Others</c:v>
                </c:pt>
              </c:strCache>
            </c:strRef>
          </c:tx>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Sheet1!$E$2:$E$17</c:f>
              <c:numCache>
                <c:formatCode>0.00</c:formatCode>
                <c:ptCount val="16"/>
                <c:pt idx="0">
                  <c:v>15.884474710274279</c:v>
                </c:pt>
                <c:pt idx="1">
                  <c:v>15.641375595939856</c:v>
                </c:pt>
                <c:pt idx="2">
                  <c:v>15.613165679258637</c:v>
                </c:pt>
                <c:pt idx="3">
                  <c:v>15.525428553927172</c:v>
                </c:pt>
                <c:pt idx="4">
                  <c:v>15.468857244680029</c:v>
                </c:pt>
                <c:pt idx="5">
                  <c:v>15.210903230816752</c:v>
                </c:pt>
                <c:pt idx="6">
                  <c:v>14.971309245583816</c:v>
                </c:pt>
                <c:pt idx="7">
                  <c:v>14.887691602605679</c:v>
                </c:pt>
                <c:pt idx="8">
                  <c:v>14.718664879485019</c:v>
                </c:pt>
                <c:pt idx="9">
                  <c:v>14.620458641939079</c:v>
                </c:pt>
                <c:pt idx="10">
                  <c:v>14.994485166440583</c:v>
                </c:pt>
                <c:pt idx="11">
                  <c:v>14.83488632364458</c:v>
                </c:pt>
                <c:pt idx="12">
                  <c:v>14.659901077437294</c:v>
                </c:pt>
                <c:pt idx="13">
                  <c:v>14.566268373579474</c:v>
                </c:pt>
                <c:pt idx="14">
                  <c:v>14.457443617554627</c:v>
                </c:pt>
                <c:pt idx="15">
                  <c:v>13.913418701343922</c:v>
                </c:pt>
              </c:numCache>
            </c:numRef>
          </c:val>
          <c:extLst>
            <c:ext xmlns:c16="http://schemas.microsoft.com/office/drawing/2014/chart" uri="{C3380CC4-5D6E-409C-BE32-E72D297353CC}">
              <c16:uniqueId val="{00000000-F512-4DCF-8274-E70BEE2FC38B}"/>
            </c:ext>
          </c:extLst>
        </c:ser>
        <c:ser>
          <c:idx val="2"/>
          <c:order val="1"/>
          <c:tx>
            <c:strRef>
              <c:f>Sheet1!$D$1</c:f>
              <c:strCache>
                <c:ptCount val="1"/>
                <c:pt idx="0">
                  <c:v>Renewables</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Sheet1!$D$2:$D$17</c:f>
              <c:numCache>
                <c:formatCode>0.00</c:formatCode>
                <c:ptCount val="16"/>
                <c:pt idx="0">
                  <c:v>6.2919318527762638</c:v>
                </c:pt>
                <c:pt idx="1">
                  <c:v>6.347332976142221</c:v>
                </c:pt>
                <c:pt idx="2">
                  <c:v>6.3891915980839613</c:v>
                </c:pt>
                <c:pt idx="3">
                  <c:v>6.4248987974236433</c:v>
                </c:pt>
                <c:pt idx="4">
                  <c:v>6.3934124099940259</c:v>
                </c:pt>
                <c:pt idx="5">
                  <c:v>6.470555836182676</c:v>
                </c:pt>
                <c:pt idx="6">
                  <c:v>6.4096766356091486</c:v>
                </c:pt>
                <c:pt idx="7">
                  <c:v>6.4261975342749729</c:v>
                </c:pt>
                <c:pt idx="8">
                  <c:v>6.4401509831631136</c:v>
                </c:pt>
                <c:pt idx="9">
                  <c:v>6.4538850111601151</c:v>
                </c:pt>
                <c:pt idx="10">
                  <c:v>6.4684904891770731</c:v>
                </c:pt>
                <c:pt idx="11">
                  <c:v>6.4818704221207293</c:v>
                </c:pt>
                <c:pt idx="12">
                  <c:v>6.4947601962571477</c:v>
                </c:pt>
                <c:pt idx="13">
                  <c:v>6.5081826414874335</c:v>
                </c:pt>
                <c:pt idx="14">
                  <c:v>6.5213488570504072</c:v>
                </c:pt>
                <c:pt idx="15">
                  <c:v>6.81</c:v>
                </c:pt>
              </c:numCache>
            </c:numRef>
          </c:val>
          <c:extLst>
            <c:ext xmlns:c16="http://schemas.microsoft.com/office/drawing/2014/chart" uri="{C3380CC4-5D6E-409C-BE32-E72D297353CC}">
              <c16:uniqueId val="{00000001-F512-4DCF-8274-E70BEE2FC38B}"/>
            </c:ext>
          </c:extLst>
        </c:ser>
        <c:ser>
          <c:idx val="1"/>
          <c:order val="2"/>
          <c:tx>
            <c:strRef>
              <c:f>Sheet1!$C$1</c:f>
              <c:strCache>
                <c:ptCount val="1"/>
                <c:pt idx="0">
                  <c:v>Marine Components</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Sheet1!$C$2:$C$17</c:f>
              <c:numCache>
                <c:formatCode>0.00</c:formatCode>
                <c:ptCount val="16"/>
                <c:pt idx="0">
                  <c:v>18.910863393305043</c:v>
                </c:pt>
                <c:pt idx="1">
                  <c:v>19.05005264341764</c:v>
                </c:pt>
                <c:pt idx="2">
                  <c:v>19.074639721633719</c:v>
                </c:pt>
                <c:pt idx="3">
                  <c:v>19.115212546061098</c:v>
                </c:pt>
                <c:pt idx="4">
                  <c:v>19.247209410185363</c:v>
                </c:pt>
                <c:pt idx="5">
                  <c:v>19.218675333308603</c:v>
                </c:pt>
                <c:pt idx="6">
                  <c:v>19.58061495739182</c:v>
                </c:pt>
                <c:pt idx="7">
                  <c:v>19.564603637139381</c:v>
                </c:pt>
                <c:pt idx="8">
                  <c:v>19.629862693072216</c:v>
                </c:pt>
                <c:pt idx="9">
                  <c:v>19.639970614948655</c:v>
                </c:pt>
                <c:pt idx="10">
                  <c:v>19.168202955061677</c:v>
                </c:pt>
                <c:pt idx="11">
                  <c:v>19.207876159033642</c:v>
                </c:pt>
                <c:pt idx="12">
                  <c:v>19.277989326456936</c:v>
                </c:pt>
                <c:pt idx="13">
                  <c:v>19.290140675203364</c:v>
                </c:pt>
                <c:pt idx="14">
                  <c:v>19.317509835915899</c:v>
                </c:pt>
                <c:pt idx="15">
                  <c:v>20.100000000000001</c:v>
                </c:pt>
              </c:numCache>
            </c:numRef>
          </c:val>
          <c:extLst>
            <c:ext xmlns:c16="http://schemas.microsoft.com/office/drawing/2014/chart" uri="{C3380CC4-5D6E-409C-BE32-E72D297353CC}">
              <c16:uniqueId val="{00000002-F512-4DCF-8274-E70BEE2FC38B}"/>
            </c:ext>
          </c:extLst>
        </c:ser>
        <c:ser>
          <c:idx val="0"/>
          <c:order val="3"/>
          <c:tx>
            <c:strRef>
              <c:f>Sheet1!$B$1</c:f>
              <c:strCache>
                <c:ptCount val="1"/>
                <c:pt idx="0">
                  <c:v>Pipes &amp; Tanks</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0.00</c:formatCode>
                <c:ptCount val="16"/>
                <c:pt idx="0">
                  <c:v>58.912730043644402</c:v>
                </c:pt>
                <c:pt idx="1">
                  <c:v>58.961238784500303</c:v>
                </c:pt>
                <c:pt idx="2">
                  <c:v>58.92300300102368</c:v>
                </c:pt>
                <c:pt idx="3">
                  <c:v>58.934460102588091</c:v>
                </c:pt>
                <c:pt idx="4">
                  <c:v>58.890520935140586</c:v>
                </c:pt>
                <c:pt idx="5">
                  <c:v>59.099865599691967</c:v>
                </c:pt>
                <c:pt idx="6">
                  <c:v>59.038399161415221</c:v>
                </c:pt>
                <c:pt idx="7">
                  <c:v>59.121507225979975</c:v>
                </c:pt>
                <c:pt idx="8">
                  <c:v>59.211321444279655</c:v>
                </c:pt>
                <c:pt idx="9">
                  <c:v>59.285685731952142</c:v>
                </c:pt>
                <c:pt idx="10">
                  <c:v>59.368821389320672</c:v>
                </c:pt>
                <c:pt idx="11">
                  <c:v>59.475367095201037</c:v>
                </c:pt>
                <c:pt idx="12">
                  <c:v>59.567349399848624</c:v>
                </c:pt>
                <c:pt idx="13">
                  <c:v>59.63540830972974</c:v>
                </c:pt>
                <c:pt idx="14">
                  <c:v>59.703697689479064</c:v>
                </c:pt>
                <c:pt idx="15">
                  <c:v>59.83550237141403</c:v>
                </c:pt>
              </c:numCache>
            </c:numRef>
          </c:val>
          <c:extLst>
            <c:ext xmlns:c16="http://schemas.microsoft.com/office/drawing/2014/chart" uri="{C3380CC4-5D6E-409C-BE32-E72D297353CC}">
              <c16:uniqueId val="{00000003-F512-4DCF-8274-E70BEE2FC38B}"/>
            </c:ext>
          </c:extLst>
        </c:ser>
        <c:dLbls>
          <c:showLegendKey val="0"/>
          <c:showVal val="0"/>
          <c:showCatName val="0"/>
          <c:showSerName val="0"/>
          <c:showPercent val="0"/>
          <c:showBubbleSize val="0"/>
        </c:dLbls>
        <c:gapWidth val="150"/>
        <c:overlap val="100"/>
        <c:axId val="1594474496"/>
        <c:axId val="1703745200"/>
      </c:barChart>
      <c:catAx>
        <c:axId val="1594474496"/>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1703745200"/>
        <c:crosses val="autoZero"/>
        <c:auto val="0"/>
        <c:lblAlgn val="ctr"/>
        <c:lblOffset val="100"/>
        <c:noMultiLvlLbl val="0"/>
      </c:catAx>
      <c:valAx>
        <c:axId val="1703745200"/>
        <c:scaling>
          <c:orientation val="minMax"/>
        </c:scaling>
        <c:delete val="1"/>
        <c:axPos val="l"/>
        <c:numFmt formatCode="0.00" sourceLinked="1"/>
        <c:majorTickMark val="none"/>
        <c:minorTickMark val="none"/>
        <c:tickLblPos val="nextTo"/>
        <c:crossAx val="159447449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5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8705875680667863"/>
          <c:y val="0"/>
          <c:w val="0.76583541619183637"/>
          <c:h val="0.61104840207679889"/>
        </c:manualLayout>
      </c:layout>
      <c:barChart>
        <c:barDir val="col"/>
        <c:grouping val="stacked"/>
        <c:varyColors val="0"/>
        <c:ser>
          <c:idx val="3"/>
          <c:order val="0"/>
          <c:tx>
            <c:strRef>
              <c:f>Sheet1!$E$1</c:f>
              <c:strCache>
                <c:ptCount val="1"/>
                <c:pt idx="0">
                  <c:v>Others</c:v>
                </c:pt>
              </c:strCache>
            </c:strRef>
          </c:tx>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Sheet1!$E$2:$E$17</c:f>
              <c:numCache>
                <c:formatCode>0.00</c:formatCode>
                <c:ptCount val="16"/>
                <c:pt idx="0">
                  <c:v>11.570000000000002</c:v>
                </c:pt>
                <c:pt idx="1">
                  <c:v>11.504666666666674</c:v>
                </c:pt>
                <c:pt idx="2">
                  <c:v>11.439333333333334</c:v>
                </c:pt>
                <c:pt idx="3">
                  <c:v>11.383999999999993</c:v>
                </c:pt>
                <c:pt idx="4">
                  <c:v>11.318666666666676</c:v>
                </c:pt>
                <c:pt idx="5">
                  <c:v>11.343333333333327</c:v>
                </c:pt>
                <c:pt idx="6">
                  <c:v>11.138000000000003</c:v>
                </c:pt>
                <c:pt idx="7">
                  <c:v>11.049333333333323</c:v>
                </c:pt>
                <c:pt idx="8">
                  <c:v>10.920666666666667</c:v>
                </c:pt>
                <c:pt idx="9">
                  <c:v>10.791999999999991</c:v>
                </c:pt>
                <c:pt idx="10">
                  <c:v>10.70000000000001</c:v>
                </c:pt>
                <c:pt idx="11">
                  <c:v>10.608000000000006</c:v>
                </c:pt>
                <c:pt idx="12">
                  <c:v>10.515999999999991</c:v>
                </c:pt>
                <c:pt idx="13">
                  <c:v>10.423999999999999</c:v>
                </c:pt>
                <c:pt idx="14">
                  <c:v>10.331999999999997</c:v>
                </c:pt>
                <c:pt idx="15">
                  <c:v>10.130000000000006</c:v>
                </c:pt>
              </c:numCache>
            </c:numRef>
          </c:val>
          <c:extLst>
            <c:ext xmlns:c16="http://schemas.microsoft.com/office/drawing/2014/chart" uri="{C3380CC4-5D6E-409C-BE32-E72D297353CC}">
              <c16:uniqueId val="{00000000-BCF2-44ED-8AEA-3BA3F5B3ADDF}"/>
            </c:ext>
          </c:extLst>
        </c:ser>
        <c:ser>
          <c:idx val="2"/>
          <c:order val="1"/>
          <c:tx>
            <c:strRef>
              <c:f>Sheet1!$D$1</c:f>
              <c:strCache>
                <c:ptCount val="1"/>
                <c:pt idx="0">
                  <c:v>Renewables</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Sheet1!$D$2:$D$17</c:f>
              <c:numCache>
                <c:formatCode>0.00</c:formatCode>
                <c:ptCount val="16"/>
                <c:pt idx="0">
                  <c:v>7.3499999999999979</c:v>
                </c:pt>
                <c:pt idx="1">
                  <c:v>7.3253333333333321</c:v>
                </c:pt>
                <c:pt idx="2">
                  <c:v>7.3006666666666646</c:v>
                </c:pt>
                <c:pt idx="3">
                  <c:v>7.2759999999999989</c:v>
                </c:pt>
                <c:pt idx="4">
                  <c:v>7.2513333333333314</c:v>
                </c:pt>
                <c:pt idx="5">
                  <c:v>7.2266666666666657</c:v>
                </c:pt>
                <c:pt idx="6">
                  <c:v>7.2019999999999991</c:v>
                </c:pt>
                <c:pt idx="7">
                  <c:v>7.1773333333333325</c:v>
                </c:pt>
                <c:pt idx="8">
                  <c:v>7.1526666666666658</c:v>
                </c:pt>
                <c:pt idx="9">
                  <c:v>7.1279999999999992</c:v>
                </c:pt>
                <c:pt idx="10">
                  <c:v>7.1033333333333326</c:v>
                </c:pt>
                <c:pt idx="11">
                  <c:v>7.0786666666666669</c:v>
                </c:pt>
                <c:pt idx="12">
                  <c:v>7.0539999999999994</c:v>
                </c:pt>
                <c:pt idx="13">
                  <c:v>7.0293333333333319</c:v>
                </c:pt>
                <c:pt idx="14">
                  <c:v>7.0046666666666662</c:v>
                </c:pt>
                <c:pt idx="15">
                  <c:v>6.9799999999999986</c:v>
                </c:pt>
              </c:numCache>
            </c:numRef>
          </c:val>
          <c:extLst>
            <c:ext xmlns:c16="http://schemas.microsoft.com/office/drawing/2014/chart" uri="{C3380CC4-5D6E-409C-BE32-E72D297353CC}">
              <c16:uniqueId val="{00000001-BCF2-44ED-8AEA-3BA3F5B3ADDF}"/>
            </c:ext>
          </c:extLst>
        </c:ser>
        <c:ser>
          <c:idx val="1"/>
          <c:order val="2"/>
          <c:tx>
            <c:strRef>
              <c:f>Sheet1!$C$1</c:f>
              <c:strCache>
                <c:ptCount val="1"/>
                <c:pt idx="0">
                  <c:v>Marine Components</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Sheet1!$C$2:$C$17</c:f>
              <c:numCache>
                <c:formatCode>0.00</c:formatCode>
                <c:ptCount val="16"/>
                <c:pt idx="0">
                  <c:v>20.399999999999999</c:v>
                </c:pt>
                <c:pt idx="1">
                  <c:v>20.399999999999999</c:v>
                </c:pt>
                <c:pt idx="2">
                  <c:v>20.399999999999999</c:v>
                </c:pt>
                <c:pt idx="3">
                  <c:v>20.399999999999999</c:v>
                </c:pt>
                <c:pt idx="4">
                  <c:v>20.399999999999999</c:v>
                </c:pt>
                <c:pt idx="5">
                  <c:v>20.34</c:v>
                </c:pt>
                <c:pt idx="6">
                  <c:v>20.5</c:v>
                </c:pt>
                <c:pt idx="7">
                  <c:v>20.52</c:v>
                </c:pt>
                <c:pt idx="8">
                  <c:v>20.580000000000002</c:v>
                </c:pt>
                <c:pt idx="9">
                  <c:v>20.64</c:v>
                </c:pt>
                <c:pt idx="10">
                  <c:v>20.663333333333334</c:v>
                </c:pt>
                <c:pt idx="11">
                  <c:v>20.686666666666667</c:v>
                </c:pt>
                <c:pt idx="12">
                  <c:v>20.71</c:v>
                </c:pt>
                <c:pt idx="13">
                  <c:v>20.733333333333334</c:v>
                </c:pt>
                <c:pt idx="14">
                  <c:v>20.756666666666668</c:v>
                </c:pt>
                <c:pt idx="15">
                  <c:v>20.78</c:v>
                </c:pt>
              </c:numCache>
            </c:numRef>
          </c:val>
          <c:extLst>
            <c:ext xmlns:c16="http://schemas.microsoft.com/office/drawing/2014/chart" uri="{C3380CC4-5D6E-409C-BE32-E72D297353CC}">
              <c16:uniqueId val="{00000002-BCF2-44ED-8AEA-3BA3F5B3ADDF}"/>
            </c:ext>
          </c:extLst>
        </c:ser>
        <c:ser>
          <c:idx val="0"/>
          <c:order val="3"/>
          <c:tx>
            <c:strRef>
              <c:f>Sheet1!$B$1</c:f>
              <c:strCache>
                <c:ptCount val="1"/>
                <c:pt idx="0">
                  <c:v>Pipes &amp; Tanks</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0.00</c:formatCode>
                <c:ptCount val="16"/>
                <c:pt idx="0">
                  <c:v>60.68</c:v>
                </c:pt>
                <c:pt idx="1">
                  <c:v>60.77</c:v>
                </c:pt>
                <c:pt idx="2">
                  <c:v>60.86</c:v>
                </c:pt>
                <c:pt idx="3">
                  <c:v>60.940000000000005</c:v>
                </c:pt>
                <c:pt idx="4">
                  <c:v>61.029999999999994</c:v>
                </c:pt>
                <c:pt idx="5">
                  <c:v>61.09</c:v>
                </c:pt>
                <c:pt idx="6">
                  <c:v>61.160000000000004</c:v>
                </c:pt>
                <c:pt idx="7">
                  <c:v>61.253333333333337</c:v>
                </c:pt>
                <c:pt idx="8">
                  <c:v>61.346666666666671</c:v>
                </c:pt>
                <c:pt idx="9">
                  <c:v>61.440000000000005</c:v>
                </c:pt>
                <c:pt idx="10">
                  <c:v>61.533333333333331</c:v>
                </c:pt>
                <c:pt idx="11">
                  <c:v>61.626666666666665</c:v>
                </c:pt>
                <c:pt idx="12">
                  <c:v>61.72</c:v>
                </c:pt>
                <c:pt idx="13">
                  <c:v>61.813333333333333</c:v>
                </c:pt>
                <c:pt idx="14">
                  <c:v>61.906666666666666</c:v>
                </c:pt>
                <c:pt idx="15">
                  <c:v>62.11</c:v>
                </c:pt>
              </c:numCache>
            </c:numRef>
          </c:val>
          <c:extLst>
            <c:ext xmlns:c16="http://schemas.microsoft.com/office/drawing/2014/chart" uri="{C3380CC4-5D6E-409C-BE32-E72D297353CC}">
              <c16:uniqueId val="{00000003-BCF2-44ED-8AEA-3BA3F5B3ADDF}"/>
            </c:ext>
          </c:extLst>
        </c:ser>
        <c:dLbls>
          <c:showLegendKey val="0"/>
          <c:showVal val="0"/>
          <c:showCatName val="0"/>
          <c:showSerName val="0"/>
          <c:showPercent val="0"/>
          <c:showBubbleSize val="0"/>
        </c:dLbls>
        <c:gapWidth val="150"/>
        <c:overlap val="100"/>
        <c:axId val="1594474496"/>
        <c:axId val="1703745200"/>
      </c:barChart>
      <c:catAx>
        <c:axId val="1594474496"/>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1703745200"/>
        <c:crosses val="autoZero"/>
        <c:auto val="0"/>
        <c:lblAlgn val="ctr"/>
        <c:lblOffset val="100"/>
        <c:noMultiLvlLbl val="0"/>
      </c:catAx>
      <c:valAx>
        <c:axId val="1703745200"/>
        <c:scaling>
          <c:orientation val="minMax"/>
        </c:scaling>
        <c:delete val="1"/>
        <c:axPos val="l"/>
        <c:numFmt formatCode="0.00" sourceLinked="1"/>
        <c:majorTickMark val="none"/>
        <c:minorTickMark val="none"/>
        <c:tickLblPos val="nextTo"/>
        <c:crossAx val="159447449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5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2.3994875383047395E-2"/>
          <c:y val="0.16796002821514097"/>
          <c:w val="0.97600512461695255"/>
          <c:h val="0.49276641171977126"/>
        </c:manualLayout>
      </c:layout>
      <c:lineChart>
        <c:grouping val="standard"/>
        <c:varyColors val="0"/>
        <c:ser>
          <c:idx val="0"/>
          <c:order val="0"/>
          <c:tx>
            <c:strRef>
              <c:f>Sheet1!$B$1</c:f>
              <c:strCache>
                <c:ptCount val="1"/>
                <c:pt idx="0">
                  <c:v>Epoxy Resin</c:v>
                </c:pt>
              </c:strCache>
            </c:strRef>
          </c:tx>
          <c:spPr>
            <a:ln w="28575" cap="rnd">
              <a:solidFill>
                <a:schemeClr val="accent6"/>
              </a:solidFill>
              <a:round/>
            </a:ln>
            <a:effectLst/>
          </c:spPr>
          <c:marker>
            <c:symbol val="circle"/>
            <c:size val="5"/>
            <c:spPr>
              <a:solidFill>
                <a:schemeClr val="accent6"/>
              </a:solidFill>
              <a:ln w="9525">
                <a:solidFill>
                  <a:schemeClr val="accent6"/>
                </a:solidFill>
              </a:ln>
              <a:effectLst/>
            </c:spPr>
          </c:marker>
          <c:dLbls>
            <c:dLbl>
              <c:idx val="2"/>
              <c:layout>
                <c:manualLayout>
                  <c:x val="-3.7886284924443688E-2"/>
                  <c:y val="-8.9752753508551192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2F81-4AA6-97F6-DFDEDB7A1637}"/>
                </c:ext>
              </c:extLst>
            </c:dLbl>
            <c:dLbl>
              <c:idx val="4"/>
              <c:layout>
                <c:manualLayout>
                  <c:x val="-3.9698301165687691E-3"/>
                  <c:y val="-4.6643393767796602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2F81-4AA6-97F6-DFDEDB7A1637}"/>
                </c:ext>
              </c:extLst>
            </c:dLbl>
            <c:spPr>
              <a:noFill/>
              <a:ln>
                <a:noFill/>
              </a:ln>
              <a:effectLst/>
            </c:spPr>
            <c:txPr>
              <a:bodyPr rot="0" spcFirstLastPara="1" vertOverflow="ellipsis" vert="horz" wrap="square" anchor="ctr" anchorCtr="1"/>
              <a:lstStyle/>
              <a:p>
                <a:pPr>
                  <a:defRPr sz="8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b"/>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Sheet1!$A$2:$A$6</c:f>
              <c:strCache>
                <c:ptCount val="5"/>
                <c:pt idx="0">
                  <c:v>2017</c:v>
                </c:pt>
                <c:pt idx="1">
                  <c:v>2018</c:v>
                </c:pt>
                <c:pt idx="2">
                  <c:v>2019</c:v>
                </c:pt>
                <c:pt idx="3">
                  <c:v>2020</c:v>
                </c:pt>
                <c:pt idx="4">
                  <c:v>2021E</c:v>
                </c:pt>
              </c:strCache>
            </c:strRef>
          </c:cat>
          <c:val>
            <c:numRef>
              <c:f>Sheet1!$B$2:$B$6</c:f>
              <c:numCache>
                <c:formatCode>0</c:formatCode>
                <c:ptCount val="5"/>
                <c:pt idx="0">
                  <c:v>3498</c:v>
                </c:pt>
                <c:pt idx="1">
                  <c:v>3868</c:v>
                </c:pt>
                <c:pt idx="2">
                  <c:v>4526</c:v>
                </c:pt>
                <c:pt idx="3">
                  <c:v>4638</c:v>
                </c:pt>
                <c:pt idx="4">
                  <c:v>5008</c:v>
                </c:pt>
              </c:numCache>
            </c:numRef>
          </c:val>
          <c:smooth val="0"/>
          <c:extLst>
            <c:ext xmlns:c16="http://schemas.microsoft.com/office/drawing/2014/chart" uri="{C3380CC4-5D6E-409C-BE32-E72D297353CC}">
              <c16:uniqueId val="{00000002-2F81-4AA6-97F6-DFDEDB7A1637}"/>
            </c:ext>
          </c:extLst>
        </c:ser>
        <c:ser>
          <c:idx val="1"/>
          <c:order val="1"/>
          <c:tx>
            <c:strRef>
              <c:f>Sheet1!$C$1</c:f>
              <c:strCache>
                <c:ptCount val="1"/>
                <c:pt idx="0">
                  <c:v>Styrene</c:v>
                </c:pt>
              </c:strCache>
            </c:strRef>
          </c:tx>
          <c:spPr>
            <a:ln w="28575" cap="rnd">
              <a:solidFill>
                <a:schemeClr val="accent5"/>
              </a:solidFill>
              <a:round/>
            </a:ln>
            <a:effectLst/>
          </c:spPr>
          <c:marker>
            <c:symbol val="circle"/>
            <c:size val="5"/>
            <c:spPr>
              <a:solidFill>
                <a:schemeClr val="accent5"/>
              </a:solidFill>
              <a:ln w="9525">
                <a:solidFill>
                  <a:schemeClr val="accent5"/>
                </a:solidFill>
              </a:ln>
              <a:effectLst/>
            </c:spPr>
          </c:marker>
          <c:dLbls>
            <c:dLbl>
              <c:idx val="0"/>
              <c:layout>
                <c:manualLayout>
                  <c:x val="-3.2879684418145955E-2"/>
                  <c:y val="2.5190138903869893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44E9-4DC7-BA2A-0499390F0F33}"/>
                </c:ext>
              </c:extLst>
            </c:dLbl>
            <c:dLbl>
              <c:idx val="2"/>
              <c:layout>
                <c:manualLayout>
                  <c:x val="-1.9072978303747608E-2"/>
                  <c:y val="5.5631539208283898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8-44E9-4DC7-BA2A-0499390F0F33}"/>
                </c:ext>
              </c:extLst>
            </c:dLbl>
            <c:dLbl>
              <c:idx val="3"/>
              <c:layout>
                <c:manualLayout>
                  <c:x val="-4.1961359859603352E-3"/>
                  <c:y val="-1.1339541461427021E-2"/>
                </c:manualLayout>
              </c:layout>
              <c:dLblPos val="r"/>
              <c:showLegendKey val="0"/>
              <c:showVal val="1"/>
              <c:showCatName val="0"/>
              <c:showSerName val="0"/>
              <c:showPercent val="0"/>
              <c:showBubbleSize val="0"/>
              <c:extLst>
                <c:ext xmlns:c15="http://schemas.microsoft.com/office/drawing/2012/chart" uri="{CE6537A1-D6FC-4f65-9D91-7224C49458BB}">
                  <c15:layout>
                    <c:manualLayout>
                      <c:w val="4.9812700927176996E-2"/>
                      <c:h val="8.9650163592564627E-2"/>
                    </c:manualLayout>
                  </c15:layout>
                </c:ext>
                <c:ext xmlns:c16="http://schemas.microsoft.com/office/drawing/2014/chart" uri="{C3380CC4-5D6E-409C-BE32-E72D297353CC}">
                  <c16:uniqueId val="{00000007-44E9-4DC7-BA2A-0499390F0F33}"/>
                </c:ext>
              </c:extLst>
            </c:dLbl>
            <c:spPr>
              <a:noFill/>
              <a:ln>
                <a:noFill/>
              </a:ln>
              <a:effectLst/>
            </c:spPr>
            <c:txPr>
              <a:bodyPr rot="0" spcFirstLastPara="1" vertOverflow="ellipsis" vert="horz" wrap="square" anchor="ctr" anchorCtr="1"/>
              <a:lstStyle/>
              <a:p>
                <a:pPr>
                  <a:defRPr sz="8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Sheet1!$A$2:$A$6</c:f>
              <c:strCache>
                <c:ptCount val="5"/>
                <c:pt idx="0">
                  <c:v>2017</c:v>
                </c:pt>
                <c:pt idx="1">
                  <c:v>2018</c:v>
                </c:pt>
                <c:pt idx="2">
                  <c:v>2019</c:v>
                </c:pt>
                <c:pt idx="3">
                  <c:v>2020</c:v>
                </c:pt>
                <c:pt idx="4">
                  <c:v>2021E</c:v>
                </c:pt>
              </c:strCache>
            </c:strRef>
          </c:cat>
          <c:val>
            <c:numRef>
              <c:f>Sheet1!$C$2:$C$6</c:f>
              <c:numCache>
                <c:formatCode>General</c:formatCode>
                <c:ptCount val="5"/>
                <c:pt idx="0">
                  <c:v>1270</c:v>
                </c:pt>
                <c:pt idx="1">
                  <c:v>1245</c:v>
                </c:pt>
                <c:pt idx="2">
                  <c:v>1155</c:v>
                </c:pt>
                <c:pt idx="3">
                  <c:v>815</c:v>
                </c:pt>
                <c:pt idx="4">
                  <c:v>1330</c:v>
                </c:pt>
              </c:numCache>
            </c:numRef>
          </c:val>
          <c:smooth val="0"/>
          <c:extLst>
            <c:ext xmlns:c16="http://schemas.microsoft.com/office/drawing/2014/chart" uri="{C3380CC4-5D6E-409C-BE32-E72D297353CC}">
              <c16:uniqueId val="{00000003-2F81-4AA6-97F6-DFDEDB7A1637}"/>
            </c:ext>
          </c:extLst>
        </c:ser>
        <c:ser>
          <c:idx val="2"/>
          <c:order val="2"/>
          <c:tx>
            <c:strRef>
              <c:f>Sheet1!$D$1</c:f>
              <c:strCache>
                <c:ptCount val="1"/>
                <c:pt idx="0">
                  <c:v>Methacrylic Acid</c:v>
                </c:pt>
              </c:strCache>
            </c:strRef>
          </c:tx>
          <c:spPr>
            <a:ln w="28575" cap="rnd">
              <a:solidFill>
                <a:schemeClr val="accent4"/>
              </a:solidFill>
              <a:round/>
            </a:ln>
            <a:effectLst/>
          </c:spPr>
          <c:marker>
            <c:symbol val="circle"/>
            <c:size val="5"/>
            <c:spPr>
              <a:solidFill>
                <a:schemeClr val="accent4"/>
              </a:solidFill>
              <a:ln w="9525">
                <a:solidFill>
                  <a:schemeClr val="accent4"/>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Sheet1!$A$2:$A$6</c:f>
              <c:strCache>
                <c:ptCount val="5"/>
                <c:pt idx="0">
                  <c:v>2017</c:v>
                </c:pt>
                <c:pt idx="1">
                  <c:v>2018</c:v>
                </c:pt>
                <c:pt idx="2">
                  <c:v>2019</c:v>
                </c:pt>
                <c:pt idx="3">
                  <c:v>2020</c:v>
                </c:pt>
                <c:pt idx="4">
                  <c:v>2021E</c:v>
                </c:pt>
              </c:strCache>
            </c:strRef>
          </c:cat>
          <c:val>
            <c:numRef>
              <c:f>Sheet1!$D$2:$D$6</c:f>
              <c:numCache>
                <c:formatCode>0</c:formatCode>
                <c:ptCount val="5"/>
                <c:pt idx="0">
                  <c:v>3120.92</c:v>
                </c:pt>
                <c:pt idx="1">
                  <c:v>3220.5</c:v>
                </c:pt>
                <c:pt idx="2">
                  <c:v>1967.44</c:v>
                </c:pt>
                <c:pt idx="3">
                  <c:v>1985.21</c:v>
                </c:pt>
                <c:pt idx="4">
                  <c:v>3050.2</c:v>
                </c:pt>
              </c:numCache>
            </c:numRef>
          </c:val>
          <c:smooth val="0"/>
          <c:extLst>
            <c:ext xmlns:c16="http://schemas.microsoft.com/office/drawing/2014/chart" uri="{C3380CC4-5D6E-409C-BE32-E72D297353CC}">
              <c16:uniqueId val="{00000008-4B20-441F-990C-8CB46E7C04C9}"/>
            </c:ext>
          </c:extLst>
        </c:ser>
        <c:ser>
          <c:idx val="3"/>
          <c:order val="3"/>
          <c:tx>
            <c:strRef>
              <c:f>Sheet1!$E$1</c:f>
              <c:strCache>
                <c:ptCount val="1"/>
                <c:pt idx="0">
                  <c:v>Bisphenol A</c:v>
                </c:pt>
              </c:strCache>
            </c:strRef>
          </c:tx>
          <c:spPr>
            <a:ln w="28575" cap="rnd">
              <a:solidFill>
                <a:schemeClr val="accent6">
                  <a:lumMod val="60000"/>
                </a:schemeClr>
              </a:solidFill>
              <a:round/>
            </a:ln>
            <a:effectLst/>
          </c:spPr>
          <c:marker>
            <c:symbol val="circle"/>
            <c:size val="5"/>
            <c:spPr>
              <a:solidFill>
                <a:schemeClr val="accent6">
                  <a:lumMod val="60000"/>
                </a:schemeClr>
              </a:solidFill>
              <a:ln w="9525">
                <a:solidFill>
                  <a:schemeClr val="accent6">
                    <a:lumMod val="60000"/>
                  </a:schemeClr>
                </a:solidFill>
              </a:ln>
              <a:effectLst/>
            </c:spPr>
          </c:marker>
          <c:dLbls>
            <c:dLbl>
              <c:idx val="1"/>
              <c:layout>
                <c:manualLayout>
                  <c:x val="-6.97830374753452E-2"/>
                  <c:y val="4.3454979086518297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44E9-4DC7-BA2A-0499390F0F33}"/>
                </c:ext>
              </c:extLst>
            </c:dLbl>
            <c:dLbl>
              <c:idx val="2"/>
              <c:layout>
                <c:manualLayout>
                  <c:x val="-8.639053254437869E-3"/>
                  <c:y val="2.5190138903869893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44E9-4DC7-BA2A-0499390F0F33}"/>
                </c:ext>
              </c:extLst>
            </c:dLbl>
            <c:dLbl>
              <c:idx val="3"/>
              <c:layout>
                <c:manualLayout>
                  <c:x val="6.5680473372781061E-3"/>
                  <c:y val="-3.5692661704958169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44E9-4DC7-BA2A-0499390F0F33}"/>
                </c:ext>
              </c:extLst>
            </c:dLbl>
            <c:dLbl>
              <c:idx val="4"/>
              <c:layout>
                <c:manualLayout>
                  <c:x val="-3.6693223997887839E-2"/>
                  <c:y val="5.5631539208283898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6-44E9-4DC7-BA2A-0499390F0F33}"/>
                </c:ext>
              </c:extLst>
            </c:dLbl>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Sheet1!$A$2:$A$6</c:f>
              <c:strCache>
                <c:ptCount val="5"/>
                <c:pt idx="0">
                  <c:v>2017</c:v>
                </c:pt>
                <c:pt idx="1">
                  <c:v>2018</c:v>
                </c:pt>
                <c:pt idx="2">
                  <c:v>2019</c:v>
                </c:pt>
                <c:pt idx="3">
                  <c:v>2020</c:v>
                </c:pt>
                <c:pt idx="4">
                  <c:v>2021E</c:v>
                </c:pt>
              </c:strCache>
            </c:strRef>
          </c:cat>
          <c:val>
            <c:numRef>
              <c:f>Sheet1!$E$2:$E$6</c:f>
              <c:numCache>
                <c:formatCode>0</c:formatCode>
                <c:ptCount val="5"/>
                <c:pt idx="0">
                  <c:v>1250.4000000000001</c:v>
                </c:pt>
                <c:pt idx="1">
                  <c:v>1392.9333333333334</c:v>
                </c:pt>
                <c:pt idx="2">
                  <c:v>1801.3333333333333</c:v>
                </c:pt>
                <c:pt idx="3">
                  <c:v>1444</c:v>
                </c:pt>
                <c:pt idx="4">
                  <c:v>1493.3333333333333</c:v>
                </c:pt>
              </c:numCache>
            </c:numRef>
          </c:val>
          <c:smooth val="0"/>
          <c:extLst>
            <c:ext xmlns:c16="http://schemas.microsoft.com/office/drawing/2014/chart" uri="{C3380CC4-5D6E-409C-BE32-E72D297353CC}">
              <c16:uniqueId val="{00000001-44E9-4DC7-BA2A-0499390F0F33}"/>
            </c:ext>
          </c:extLst>
        </c:ser>
        <c:dLbls>
          <c:dLblPos val="t"/>
          <c:showLegendKey val="0"/>
          <c:showVal val="1"/>
          <c:showCatName val="0"/>
          <c:showSerName val="0"/>
          <c:showPercent val="0"/>
          <c:showBubbleSize val="0"/>
        </c:dLbls>
        <c:marker val="1"/>
        <c:smooth val="0"/>
        <c:axId val="540857216"/>
        <c:axId val="540860168"/>
      </c:lineChart>
      <c:catAx>
        <c:axId val="540857216"/>
        <c:scaling>
          <c:orientation val="minMax"/>
        </c:scaling>
        <c:delete val="0"/>
        <c:axPos val="b"/>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540860168"/>
        <c:crosses val="autoZero"/>
        <c:auto val="1"/>
        <c:lblAlgn val="ctr"/>
        <c:lblOffset val="100"/>
        <c:noMultiLvlLbl val="0"/>
      </c:catAx>
      <c:valAx>
        <c:axId val="540860168"/>
        <c:scaling>
          <c:orientation val="minMax"/>
          <c:max val="5500"/>
          <c:min val="500"/>
        </c:scaling>
        <c:delete val="1"/>
        <c:axPos val="l"/>
        <c:numFmt formatCode="0" sourceLinked="1"/>
        <c:majorTickMark val="out"/>
        <c:minorTickMark val="none"/>
        <c:tickLblPos val="nextTo"/>
        <c:crossAx val="54085721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0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10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5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Sheet1!$B$1</c:f>
              <c:strCache>
                <c:ptCount val="1"/>
                <c:pt idx="0">
                  <c:v>2020</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anchor="ctr" anchorCtr="1"/>
              <a:lstStyle/>
              <a:p>
                <a:pPr>
                  <a:defRPr sz="7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c:f>
              <c:strCache>
                <c:ptCount val="1"/>
                <c:pt idx="0">
                  <c:v>Electrical &amp; Electronics</c:v>
                </c:pt>
              </c:strCache>
            </c:strRef>
          </c:cat>
          <c:val>
            <c:numRef>
              <c:f>Sheet1!$B$2</c:f>
              <c:numCache>
                <c:formatCode>0.00%</c:formatCode>
                <c:ptCount val="1"/>
                <c:pt idx="0">
                  <c:v>1.4999999999999999E-2</c:v>
                </c:pt>
              </c:numCache>
            </c:numRef>
          </c:val>
          <c:extLst>
            <c:ext xmlns:c16="http://schemas.microsoft.com/office/drawing/2014/chart" uri="{C3380CC4-5D6E-409C-BE32-E72D297353CC}">
              <c16:uniqueId val="{00000000-F1DD-4B6D-A4CB-5DE3F2FBF577}"/>
            </c:ext>
          </c:extLst>
        </c:ser>
        <c:ser>
          <c:idx val="1"/>
          <c:order val="1"/>
          <c:tx>
            <c:strRef>
              <c:f>Sheet1!$C$1</c:f>
              <c:strCache>
                <c:ptCount val="1"/>
                <c:pt idx="0">
                  <c:v>2025F</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anchor="ctr" anchorCtr="1"/>
              <a:lstStyle/>
              <a:p>
                <a:pPr>
                  <a:defRPr sz="7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c:f>
              <c:strCache>
                <c:ptCount val="1"/>
                <c:pt idx="0">
                  <c:v>Electrical &amp; Electronics</c:v>
                </c:pt>
              </c:strCache>
            </c:strRef>
          </c:cat>
          <c:val>
            <c:numRef>
              <c:f>Sheet1!$C$2</c:f>
              <c:numCache>
                <c:formatCode>0.00%</c:formatCode>
                <c:ptCount val="1"/>
                <c:pt idx="0">
                  <c:v>4.2000000000000003E-2</c:v>
                </c:pt>
              </c:numCache>
            </c:numRef>
          </c:val>
          <c:extLst>
            <c:ext xmlns:c16="http://schemas.microsoft.com/office/drawing/2014/chart" uri="{C3380CC4-5D6E-409C-BE32-E72D297353CC}">
              <c16:uniqueId val="{00000001-F1DD-4B6D-A4CB-5DE3F2FBF577}"/>
            </c:ext>
          </c:extLst>
        </c:ser>
        <c:ser>
          <c:idx val="2"/>
          <c:order val="2"/>
          <c:tx>
            <c:strRef>
              <c:f>Sheet1!$D$1</c:f>
              <c:strCache>
                <c:ptCount val="1"/>
                <c:pt idx="0">
                  <c:v>2030F</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anchor="ctr" anchorCtr="1"/>
              <a:lstStyle/>
              <a:p>
                <a:pPr>
                  <a:defRPr sz="7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c:f>
              <c:strCache>
                <c:ptCount val="1"/>
                <c:pt idx="0">
                  <c:v>Electrical &amp; Electronics</c:v>
                </c:pt>
              </c:strCache>
            </c:strRef>
          </c:cat>
          <c:val>
            <c:numRef>
              <c:f>Sheet1!$D$2</c:f>
              <c:numCache>
                <c:formatCode>0.00%</c:formatCode>
                <c:ptCount val="1"/>
                <c:pt idx="0">
                  <c:v>7.3999999999999996E-2</c:v>
                </c:pt>
              </c:numCache>
            </c:numRef>
          </c:val>
          <c:extLst>
            <c:ext xmlns:c16="http://schemas.microsoft.com/office/drawing/2014/chart" uri="{C3380CC4-5D6E-409C-BE32-E72D297353CC}">
              <c16:uniqueId val="{00000002-F1DD-4B6D-A4CB-5DE3F2FBF577}"/>
            </c:ext>
          </c:extLst>
        </c:ser>
        <c:dLbls>
          <c:dLblPos val="outEnd"/>
          <c:showLegendKey val="0"/>
          <c:showVal val="1"/>
          <c:showCatName val="0"/>
          <c:showSerName val="0"/>
          <c:showPercent val="0"/>
          <c:showBubbleSize val="0"/>
        </c:dLbls>
        <c:gapWidth val="100"/>
        <c:overlap val="-24"/>
        <c:axId val="1083682296"/>
        <c:axId val="1083689184"/>
      </c:barChart>
      <c:catAx>
        <c:axId val="1083682296"/>
        <c:scaling>
          <c:orientation val="minMax"/>
        </c:scaling>
        <c:delete val="0"/>
        <c:axPos val="b"/>
        <c:numFmt formatCode="General" sourceLinked="1"/>
        <c:majorTickMark val="out"/>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7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1083689184"/>
        <c:crosses val="autoZero"/>
        <c:auto val="1"/>
        <c:lblAlgn val="ctr"/>
        <c:lblOffset val="100"/>
        <c:noMultiLvlLbl val="0"/>
      </c:catAx>
      <c:valAx>
        <c:axId val="1083689184"/>
        <c:scaling>
          <c:orientation val="minMax"/>
          <c:max val="0.1"/>
        </c:scaling>
        <c:delete val="1"/>
        <c:axPos val="l"/>
        <c:numFmt formatCode="0.00%" sourceLinked="1"/>
        <c:majorTickMark val="out"/>
        <c:minorTickMark val="none"/>
        <c:tickLblPos val="nextTo"/>
        <c:crossAx val="1083682296"/>
        <c:crosses val="autoZero"/>
        <c:crossBetween val="between"/>
      </c:valAx>
      <c:spPr>
        <a:noFill/>
        <a:ln>
          <a:noFill/>
        </a:ln>
        <a:effectLst/>
      </c:spPr>
    </c:plotArea>
    <c:legend>
      <c:legendPos val="b"/>
      <c:layout>
        <c:manualLayout>
          <c:xMode val="edge"/>
          <c:yMode val="edge"/>
          <c:x val="0.11563914308008794"/>
          <c:y val="0.91299338381424366"/>
          <c:w val="0.75520802298361356"/>
          <c:h val="6.1447510754446426E-2"/>
        </c:manualLayout>
      </c:layout>
      <c:overlay val="0"/>
      <c:spPr>
        <a:noFill/>
        <a:ln>
          <a:noFill/>
        </a:ln>
        <a:effectLst/>
      </c:spPr>
      <c:txPr>
        <a:bodyPr rot="0" spcFirstLastPara="1" vertOverflow="ellipsis" vert="horz" wrap="square" anchor="ctr" anchorCtr="1"/>
        <a:lstStyle/>
        <a:p>
          <a:pPr>
            <a:defRPr sz="7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7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userShapes r:id="rId4"/>
</c:chartSpace>
</file>

<file path=word/charts/chart5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1.7187500000000001E-2"/>
          <c:y val="4.6793695378569901E-2"/>
          <c:w val="0.96562499999999996"/>
          <c:h val="0.74196900132612842"/>
        </c:manualLayout>
      </c:layout>
      <c:lineChart>
        <c:grouping val="standard"/>
        <c:varyColors val="0"/>
        <c:ser>
          <c:idx val="0"/>
          <c:order val="0"/>
          <c:tx>
            <c:strRef>
              <c:f>Sheet1!$B$1</c:f>
              <c:strCache>
                <c:ptCount val="1"/>
                <c:pt idx="0">
                  <c:v>Vinyl Ester Resin-Novalac Based Ex Mumbai</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Sheet1!$A$2:$A$17</c:f>
              <c:numCache>
                <c:formatCode>General</c:formatCode>
                <c:ptCount val="16"/>
                <c:pt idx="0">
                  <c:v>2015</c:v>
                </c:pt>
                <c:pt idx="1">
                  <c:v>2016</c:v>
                </c:pt>
                <c:pt idx="2">
                  <c:v>2017</c:v>
                </c:pt>
                <c:pt idx="3">
                  <c:v>2018</c:v>
                </c:pt>
                <c:pt idx="4">
                  <c:v>2019</c:v>
                </c:pt>
                <c:pt idx="5">
                  <c:v>2020</c:v>
                </c:pt>
                <c:pt idx="6">
                  <c:v>2021</c:v>
                </c:pt>
                <c:pt idx="7">
                  <c:v>2022</c:v>
                </c:pt>
                <c:pt idx="8">
                  <c:v>2023</c:v>
                </c:pt>
                <c:pt idx="9">
                  <c:v>2024</c:v>
                </c:pt>
                <c:pt idx="10">
                  <c:v>2025</c:v>
                </c:pt>
                <c:pt idx="11">
                  <c:v>2026</c:v>
                </c:pt>
                <c:pt idx="12">
                  <c:v>2027</c:v>
                </c:pt>
                <c:pt idx="13">
                  <c:v>2028</c:v>
                </c:pt>
                <c:pt idx="14">
                  <c:v>2029</c:v>
                </c:pt>
                <c:pt idx="15">
                  <c:v>2030</c:v>
                </c:pt>
              </c:numCache>
            </c:numRef>
          </c:cat>
          <c:val>
            <c:numRef>
              <c:f>Sheet1!$B$2:$B$17</c:f>
              <c:numCache>
                <c:formatCode>General</c:formatCode>
                <c:ptCount val="16"/>
                <c:pt idx="0">
                  <c:v>3802</c:v>
                </c:pt>
                <c:pt idx="1">
                  <c:v>3869</c:v>
                </c:pt>
                <c:pt idx="2">
                  <c:v>3633</c:v>
                </c:pt>
                <c:pt idx="3">
                  <c:v>3531</c:v>
                </c:pt>
                <c:pt idx="4">
                  <c:v>3375</c:v>
                </c:pt>
                <c:pt idx="5">
                  <c:v>2705</c:v>
                </c:pt>
                <c:pt idx="6">
                  <c:v>3990</c:v>
                </c:pt>
                <c:pt idx="7">
                  <c:v>4070</c:v>
                </c:pt>
                <c:pt idx="8">
                  <c:v>4131</c:v>
                </c:pt>
                <c:pt idx="9">
                  <c:v>4181</c:v>
                </c:pt>
                <c:pt idx="10">
                  <c:v>4269</c:v>
                </c:pt>
                <c:pt idx="11">
                  <c:v>4333</c:v>
                </c:pt>
                <c:pt idx="12">
                  <c:v>4385</c:v>
                </c:pt>
                <c:pt idx="13">
                  <c:v>4477</c:v>
                </c:pt>
                <c:pt idx="14">
                  <c:v>4544</c:v>
                </c:pt>
                <c:pt idx="15">
                  <c:v>4599</c:v>
                </c:pt>
              </c:numCache>
            </c:numRef>
          </c:val>
          <c:smooth val="0"/>
          <c:extLst>
            <c:ext xmlns:c16="http://schemas.microsoft.com/office/drawing/2014/chart" uri="{C3380CC4-5D6E-409C-BE32-E72D297353CC}">
              <c16:uniqueId val="{00000000-BA59-48DC-9E14-98DD1A414430}"/>
            </c:ext>
          </c:extLst>
        </c:ser>
        <c:ser>
          <c:idx val="1"/>
          <c:order val="1"/>
          <c:tx>
            <c:strRef>
              <c:f>Sheet1!$C$1</c:f>
              <c:strCache>
                <c:ptCount val="1"/>
                <c:pt idx="0">
                  <c:v>Vinyl Ester Resin-Novalac Based FOB Texas</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Sheet1!$A$2:$A$17</c:f>
              <c:numCache>
                <c:formatCode>General</c:formatCode>
                <c:ptCount val="16"/>
                <c:pt idx="0">
                  <c:v>2015</c:v>
                </c:pt>
                <c:pt idx="1">
                  <c:v>2016</c:v>
                </c:pt>
                <c:pt idx="2">
                  <c:v>2017</c:v>
                </c:pt>
                <c:pt idx="3">
                  <c:v>2018</c:v>
                </c:pt>
                <c:pt idx="4">
                  <c:v>2019</c:v>
                </c:pt>
                <c:pt idx="5">
                  <c:v>2020</c:v>
                </c:pt>
                <c:pt idx="6">
                  <c:v>2021</c:v>
                </c:pt>
                <c:pt idx="7">
                  <c:v>2022</c:v>
                </c:pt>
                <c:pt idx="8">
                  <c:v>2023</c:v>
                </c:pt>
                <c:pt idx="9">
                  <c:v>2024</c:v>
                </c:pt>
                <c:pt idx="10">
                  <c:v>2025</c:v>
                </c:pt>
                <c:pt idx="11">
                  <c:v>2026</c:v>
                </c:pt>
                <c:pt idx="12">
                  <c:v>2027</c:v>
                </c:pt>
                <c:pt idx="13">
                  <c:v>2028</c:v>
                </c:pt>
                <c:pt idx="14">
                  <c:v>2029</c:v>
                </c:pt>
                <c:pt idx="15">
                  <c:v>2030</c:v>
                </c:pt>
              </c:numCache>
            </c:numRef>
          </c:cat>
          <c:val>
            <c:numRef>
              <c:f>Sheet1!$C$2:$C$17</c:f>
              <c:numCache>
                <c:formatCode>General</c:formatCode>
                <c:ptCount val="16"/>
                <c:pt idx="0">
                  <c:v>2543</c:v>
                </c:pt>
                <c:pt idx="1">
                  <c:v>2354</c:v>
                </c:pt>
                <c:pt idx="2">
                  <c:v>2970</c:v>
                </c:pt>
                <c:pt idx="3">
                  <c:v>2883</c:v>
                </c:pt>
                <c:pt idx="4">
                  <c:v>2746</c:v>
                </c:pt>
                <c:pt idx="5">
                  <c:v>3110</c:v>
                </c:pt>
                <c:pt idx="6">
                  <c:v>4085</c:v>
                </c:pt>
                <c:pt idx="7">
                  <c:v>4142</c:v>
                </c:pt>
                <c:pt idx="8">
                  <c:v>4208</c:v>
                </c:pt>
                <c:pt idx="9">
                  <c:v>4261</c:v>
                </c:pt>
                <c:pt idx="10">
                  <c:v>4338</c:v>
                </c:pt>
                <c:pt idx="11">
                  <c:v>4403</c:v>
                </c:pt>
                <c:pt idx="12">
                  <c:v>4495</c:v>
                </c:pt>
                <c:pt idx="13">
                  <c:v>4590</c:v>
                </c:pt>
                <c:pt idx="14">
                  <c:v>4695</c:v>
                </c:pt>
                <c:pt idx="15">
                  <c:v>4771</c:v>
                </c:pt>
              </c:numCache>
            </c:numRef>
          </c:val>
          <c:smooth val="0"/>
          <c:extLst>
            <c:ext xmlns:c16="http://schemas.microsoft.com/office/drawing/2014/chart" uri="{C3380CC4-5D6E-409C-BE32-E72D297353CC}">
              <c16:uniqueId val="{00000001-BA59-48DC-9E14-98DD1A414430}"/>
            </c:ext>
          </c:extLst>
        </c:ser>
        <c:ser>
          <c:idx val="2"/>
          <c:order val="2"/>
          <c:tx>
            <c:strRef>
              <c:f>Sheet1!$D$1</c:f>
              <c:strCache>
                <c:ptCount val="1"/>
                <c:pt idx="0">
                  <c:v>Vinyl Ester Resin-Novalac Based FOB Seoul</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numRef>
              <c:f>Sheet1!$A$2:$A$17</c:f>
              <c:numCache>
                <c:formatCode>General</c:formatCode>
                <c:ptCount val="16"/>
                <c:pt idx="0">
                  <c:v>2015</c:v>
                </c:pt>
                <c:pt idx="1">
                  <c:v>2016</c:v>
                </c:pt>
                <c:pt idx="2">
                  <c:v>2017</c:v>
                </c:pt>
                <c:pt idx="3">
                  <c:v>2018</c:v>
                </c:pt>
                <c:pt idx="4">
                  <c:v>2019</c:v>
                </c:pt>
                <c:pt idx="5">
                  <c:v>2020</c:v>
                </c:pt>
                <c:pt idx="6">
                  <c:v>2021</c:v>
                </c:pt>
                <c:pt idx="7">
                  <c:v>2022</c:v>
                </c:pt>
                <c:pt idx="8">
                  <c:v>2023</c:v>
                </c:pt>
                <c:pt idx="9">
                  <c:v>2024</c:v>
                </c:pt>
                <c:pt idx="10">
                  <c:v>2025</c:v>
                </c:pt>
                <c:pt idx="11">
                  <c:v>2026</c:v>
                </c:pt>
                <c:pt idx="12">
                  <c:v>2027</c:v>
                </c:pt>
                <c:pt idx="13">
                  <c:v>2028</c:v>
                </c:pt>
                <c:pt idx="14">
                  <c:v>2029</c:v>
                </c:pt>
                <c:pt idx="15">
                  <c:v>2030</c:v>
                </c:pt>
              </c:numCache>
            </c:numRef>
          </c:cat>
          <c:val>
            <c:numRef>
              <c:f>Sheet1!$D$2:$D$17</c:f>
              <c:numCache>
                <c:formatCode>General</c:formatCode>
                <c:ptCount val="16"/>
                <c:pt idx="0">
                  <c:v>2540</c:v>
                </c:pt>
                <c:pt idx="1">
                  <c:v>2091</c:v>
                </c:pt>
                <c:pt idx="2">
                  <c:v>2546</c:v>
                </c:pt>
                <c:pt idx="3">
                  <c:v>2730</c:v>
                </c:pt>
                <c:pt idx="4">
                  <c:v>2559</c:v>
                </c:pt>
                <c:pt idx="5">
                  <c:v>2473</c:v>
                </c:pt>
                <c:pt idx="6">
                  <c:v>3877</c:v>
                </c:pt>
                <c:pt idx="7">
                  <c:v>3955</c:v>
                </c:pt>
                <c:pt idx="8">
                  <c:v>4014</c:v>
                </c:pt>
                <c:pt idx="9">
                  <c:v>4062</c:v>
                </c:pt>
                <c:pt idx="10">
                  <c:v>4148</c:v>
                </c:pt>
                <c:pt idx="11">
                  <c:v>4210</c:v>
                </c:pt>
                <c:pt idx="12">
                  <c:v>4261</c:v>
                </c:pt>
                <c:pt idx="13">
                  <c:v>4350</c:v>
                </c:pt>
                <c:pt idx="14">
                  <c:v>4416</c:v>
                </c:pt>
                <c:pt idx="15">
                  <c:v>4469</c:v>
                </c:pt>
              </c:numCache>
            </c:numRef>
          </c:val>
          <c:smooth val="0"/>
          <c:extLst>
            <c:ext xmlns:c16="http://schemas.microsoft.com/office/drawing/2014/chart" uri="{C3380CC4-5D6E-409C-BE32-E72D297353CC}">
              <c16:uniqueId val="{00000002-BA59-48DC-9E14-98DD1A414430}"/>
            </c:ext>
          </c:extLst>
        </c:ser>
        <c:ser>
          <c:idx val="3"/>
          <c:order val="3"/>
          <c:tx>
            <c:strRef>
              <c:f>Sheet1!$E$1</c:f>
              <c:strCache>
                <c:ptCount val="1"/>
                <c:pt idx="0">
                  <c:v>Vinyl Ester Resin-Novalac Based FOB Qingdao</c:v>
                </c:pt>
              </c:strCache>
            </c:strRef>
          </c:tx>
          <c:spPr>
            <a:ln w="28575" cap="rnd">
              <a:solidFill>
                <a:schemeClr val="accent4"/>
              </a:solidFill>
              <a:round/>
            </a:ln>
            <a:effectLst/>
          </c:spPr>
          <c:marker>
            <c:symbol val="circle"/>
            <c:size val="5"/>
            <c:spPr>
              <a:solidFill>
                <a:schemeClr val="accent4"/>
              </a:solidFill>
              <a:ln w="9525">
                <a:solidFill>
                  <a:schemeClr val="accent4"/>
                </a:solidFill>
              </a:ln>
              <a:effectLst/>
            </c:spPr>
          </c:marker>
          <c:cat>
            <c:numRef>
              <c:f>Sheet1!$A$2:$A$17</c:f>
              <c:numCache>
                <c:formatCode>General</c:formatCode>
                <c:ptCount val="16"/>
                <c:pt idx="0">
                  <c:v>2015</c:v>
                </c:pt>
                <c:pt idx="1">
                  <c:v>2016</c:v>
                </c:pt>
                <c:pt idx="2">
                  <c:v>2017</c:v>
                </c:pt>
                <c:pt idx="3">
                  <c:v>2018</c:v>
                </c:pt>
                <c:pt idx="4">
                  <c:v>2019</c:v>
                </c:pt>
                <c:pt idx="5">
                  <c:v>2020</c:v>
                </c:pt>
                <c:pt idx="6">
                  <c:v>2021</c:v>
                </c:pt>
                <c:pt idx="7">
                  <c:v>2022</c:v>
                </c:pt>
                <c:pt idx="8">
                  <c:v>2023</c:v>
                </c:pt>
                <c:pt idx="9">
                  <c:v>2024</c:v>
                </c:pt>
                <c:pt idx="10">
                  <c:v>2025</c:v>
                </c:pt>
                <c:pt idx="11">
                  <c:v>2026</c:v>
                </c:pt>
                <c:pt idx="12">
                  <c:v>2027</c:v>
                </c:pt>
                <c:pt idx="13">
                  <c:v>2028</c:v>
                </c:pt>
                <c:pt idx="14">
                  <c:v>2029</c:v>
                </c:pt>
                <c:pt idx="15">
                  <c:v>2030</c:v>
                </c:pt>
              </c:numCache>
            </c:numRef>
          </c:cat>
          <c:val>
            <c:numRef>
              <c:f>Sheet1!$E$2:$E$17</c:f>
              <c:numCache>
                <c:formatCode>General</c:formatCode>
                <c:ptCount val="16"/>
                <c:pt idx="0">
                  <c:v>2400</c:v>
                </c:pt>
                <c:pt idx="1">
                  <c:v>1950</c:v>
                </c:pt>
                <c:pt idx="2">
                  <c:v>2220</c:v>
                </c:pt>
                <c:pt idx="3">
                  <c:v>2921</c:v>
                </c:pt>
                <c:pt idx="4">
                  <c:v>2749</c:v>
                </c:pt>
                <c:pt idx="5">
                  <c:v>2474</c:v>
                </c:pt>
                <c:pt idx="6">
                  <c:v>4000</c:v>
                </c:pt>
                <c:pt idx="7">
                  <c:v>4056</c:v>
                </c:pt>
                <c:pt idx="8">
                  <c:v>4121</c:v>
                </c:pt>
                <c:pt idx="9">
                  <c:v>4172</c:v>
                </c:pt>
                <c:pt idx="10">
                  <c:v>4248</c:v>
                </c:pt>
                <c:pt idx="11">
                  <c:v>4311</c:v>
                </c:pt>
                <c:pt idx="12">
                  <c:v>4402</c:v>
                </c:pt>
                <c:pt idx="13">
                  <c:v>4494</c:v>
                </c:pt>
                <c:pt idx="14">
                  <c:v>4598</c:v>
                </c:pt>
                <c:pt idx="15">
                  <c:v>4672</c:v>
                </c:pt>
              </c:numCache>
            </c:numRef>
          </c:val>
          <c:smooth val="0"/>
          <c:extLst>
            <c:ext xmlns:c16="http://schemas.microsoft.com/office/drawing/2014/chart" uri="{C3380CC4-5D6E-409C-BE32-E72D297353CC}">
              <c16:uniqueId val="{00000003-BA59-48DC-9E14-98DD1A414430}"/>
            </c:ext>
          </c:extLst>
        </c:ser>
        <c:ser>
          <c:idx val="4"/>
          <c:order val="4"/>
          <c:tx>
            <c:strRef>
              <c:f>Sheet1!$F$1</c:f>
              <c:strCache>
                <c:ptCount val="1"/>
                <c:pt idx="0">
                  <c:v>Vinyl Ester Resin-Novalac Based FOB Hamburg</c:v>
                </c:pt>
              </c:strCache>
            </c:strRef>
          </c:tx>
          <c:spPr>
            <a:ln w="28575" cap="rnd">
              <a:solidFill>
                <a:schemeClr val="accent5"/>
              </a:solidFill>
              <a:round/>
            </a:ln>
            <a:effectLst/>
          </c:spPr>
          <c:marker>
            <c:symbol val="circle"/>
            <c:size val="5"/>
            <c:spPr>
              <a:solidFill>
                <a:schemeClr val="accent5"/>
              </a:solidFill>
              <a:ln w="9525">
                <a:solidFill>
                  <a:schemeClr val="accent5"/>
                </a:solidFill>
              </a:ln>
              <a:effectLst/>
            </c:spPr>
          </c:marker>
          <c:cat>
            <c:numRef>
              <c:f>Sheet1!$A$2:$A$17</c:f>
              <c:numCache>
                <c:formatCode>General</c:formatCode>
                <c:ptCount val="16"/>
                <c:pt idx="0">
                  <c:v>2015</c:v>
                </c:pt>
                <c:pt idx="1">
                  <c:v>2016</c:v>
                </c:pt>
                <c:pt idx="2">
                  <c:v>2017</c:v>
                </c:pt>
                <c:pt idx="3">
                  <c:v>2018</c:v>
                </c:pt>
                <c:pt idx="4">
                  <c:v>2019</c:v>
                </c:pt>
                <c:pt idx="5">
                  <c:v>2020</c:v>
                </c:pt>
                <c:pt idx="6">
                  <c:v>2021</c:v>
                </c:pt>
                <c:pt idx="7">
                  <c:v>2022</c:v>
                </c:pt>
                <c:pt idx="8">
                  <c:v>2023</c:v>
                </c:pt>
                <c:pt idx="9">
                  <c:v>2024</c:v>
                </c:pt>
                <c:pt idx="10">
                  <c:v>2025</c:v>
                </c:pt>
                <c:pt idx="11">
                  <c:v>2026</c:v>
                </c:pt>
                <c:pt idx="12">
                  <c:v>2027</c:v>
                </c:pt>
                <c:pt idx="13">
                  <c:v>2028</c:v>
                </c:pt>
                <c:pt idx="14">
                  <c:v>2029</c:v>
                </c:pt>
                <c:pt idx="15">
                  <c:v>2030</c:v>
                </c:pt>
              </c:numCache>
            </c:numRef>
          </c:cat>
          <c:val>
            <c:numRef>
              <c:f>Sheet1!$F$2:$F$17</c:f>
              <c:numCache>
                <c:formatCode>General</c:formatCode>
                <c:ptCount val="16"/>
                <c:pt idx="0">
                  <c:v>2625</c:v>
                </c:pt>
                <c:pt idx="1">
                  <c:v>2580</c:v>
                </c:pt>
                <c:pt idx="2">
                  <c:v>2783</c:v>
                </c:pt>
                <c:pt idx="3">
                  <c:v>2774</c:v>
                </c:pt>
                <c:pt idx="4">
                  <c:v>2745</c:v>
                </c:pt>
                <c:pt idx="5">
                  <c:v>2959</c:v>
                </c:pt>
                <c:pt idx="6">
                  <c:v>4319</c:v>
                </c:pt>
                <c:pt idx="7">
                  <c:v>4379</c:v>
                </c:pt>
                <c:pt idx="8">
                  <c:v>4450</c:v>
                </c:pt>
                <c:pt idx="9">
                  <c:v>4505</c:v>
                </c:pt>
                <c:pt idx="10">
                  <c:v>4586</c:v>
                </c:pt>
                <c:pt idx="11">
                  <c:v>4655</c:v>
                </c:pt>
                <c:pt idx="12">
                  <c:v>4753</c:v>
                </c:pt>
                <c:pt idx="13">
                  <c:v>4853</c:v>
                </c:pt>
                <c:pt idx="14">
                  <c:v>4964</c:v>
                </c:pt>
                <c:pt idx="15">
                  <c:v>5044</c:v>
                </c:pt>
              </c:numCache>
            </c:numRef>
          </c:val>
          <c:smooth val="0"/>
          <c:extLst>
            <c:ext xmlns:c16="http://schemas.microsoft.com/office/drawing/2014/chart" uri="{C3380CC4-5D6E-409C-BE32-E72D297353CC}">
              <c16:uniqueId val="{00000004-BA59-48DC-9E14-98DD1A414430}"/>
            </c:ext>
          </c:extLst>
        </c:ser>
        <c:dLbls>
          <c:showLegendKey val="0"/>
          <c:showVal val="0"/>
          <c:showCatName val="0"/>
          <c:showSerName val="0"/>
          <c:showPercent val="0"/>
          <c:showBubbleSize val="0"/>
        </c:dLbls>
        <c:marker val="1"/>
        <c:smooth val="0"/>
        <c:axId val="567335776"/>
        <c:axId val="339206304"/>
      </c:lineChart>
      <c:catAx>
        <c:axId val="56733577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339206304"/>
        <c:crosses val="autoZero"/>
        <c:auto val="1"/>
        <c:lblAlgn val="ctr"/>
        <c:lblOffset val="100"/>
        <c:noMultiLvlLbl val="1"/>
      </c:catAx>
      <c:valAx>
        <c:axId val="339206304"/>
        <c:scaling>
          <c:orientation val="minMax"/>
        </c:scaling>
        <c:delete val="1"/>
        <c:axPos val="l"/>
        <c:numFmt formatCode="General" sourceLinked="1"/>
        <c:majorTickMark val="none"/>
        <c:minorTickMark val="none"/>
        <c:tickLblPos val="nextTo"/>
        <c:crossAx val="56733577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600" b="0" i="0" u="none" strike="noStrike" kern="1200" baseline="0">
                <a:solidFill>
                  <a:schemeClr val="tx1">
                    <a:lumMod val="65000"/>
                    <a:lumOff val="35000"/>
                  </a:schemeClr>
                </a:solidFill>
                <a:latin typeface="+mn-lt"/>
                <a:ea typeface="+mn-ea"/>
                <a:cs typeface="+mn-cs"/>
              </a:defRPr>
            </a:pPr>
            <a:endParaRPr lang="en-US"/>
          </a:p>
        </c:txPr>
      </c:dTable>
      <c:spPr>
        <a:noFill/>
        <a:ln>
          <a:noFill/>
        </a:ln>
        <a:effectLst/>
      </c:spPr>
    </c:plotArea>
    <c:plotVisOnly val="1"/>
    <c:dispBlanksAs val="zero"/>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pPr>
      <a:endParaRPr lang="en-US"/>
    </a:p>
  </c:txPr>
  <c:externalData r:id="rId3">
    <c:autoUpdate val="0"/>
  </c:externalData>
</c:chartSpace>
</file>

<file path=word/charts/chart5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1.7187500000000001E-2"/>
          <c:y val="4.6793695378569901E-2"/>
          <c:w val="0.96562499999999996"/>
          <c:h val="0.74196900132612842"/>
        </c:manualLayout>
      </c:layout>
      <c:lineChart>
        <c:grouping val="standard"/>
        <c:varyColors val="0"/>
        <c:ser>
          <c:idx val="0"/>
          <c:order val="0"/>
          <c:tx>
            <c:strRef>
              <c:f>Sheet1!$B$1</c:f>
              <c:strCache>
                <c:ptCount val="1"/>
                <c:pt idx="0">
                  <c:v>Vinyl Ester Resin-Epoxy Based Ex Mumbai</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Sheet1!$A$2:$A$17</c:f>
              <c:numCache>
                <c:formatCode>General</c:formatCode>
                <c:ptCount val="16"/>
                <c:pt idx="0">
                  <c:v>2015</c:v>
                </c:pt>
                <c:pt idx="1">
                  <c:v>2016</c:v>
                </c:pt>
                <c:pt idx="2">
                  <c:v>2017</c:v>
                </c:pt>
                <c:pt idx="3">
                  <c:v>2018</c:v>
                </c:pt>
                <c:pt idx="4">
                  <c:v>2019</c:v>
                </c:pt>
                <c:pt idx="5">
                  <c:v>2020</c:v>
                </c:pt>
                <c:pt idx="6">
                  <c:v>2021</c:v>
                </c:pt>
                <c:pt idx="7">
                  <c:v>2022</c:v>
                </c:pt>
                <c:pt idx="8">
                  <c:v>2023</c:v>
                </c:pt>
                <c:pt idx="9">
                  <c:v>2024</c:v>
                </c:pt>
                <c:pt idx="10">
                  <c:v>2025</c:v>
                </c:pt>
                <c:pt idx="11">
                  <c:v>2026</c:v>
                </c:pt>
                <c:pt idx="12">
                  <c:v>2027</c:v>
                </c:pt>
                <c:pt idx="13">
                  <c:v>2028</c:v>
                </c:pt>
                <c:pt idx="14">
                  <c:v>2029</c:v>
                </c:pt>
                <c:pt idx="15">
                  <c:v>2030</c:v>
                </c:pt>
              </c:numCache>
            </c:numRef>
          </c:cat>
          <c:val>
            <c:numRef>
              <c:f>Sheet1!$B$2:$B$17</c:f>
              <c:numCache>
                <c:formatCode>General</c:formatCode>
                <c:ptCount val="16"/>
                <c:pt idx="0">
                  <c:v>4863</c:v>
                </c:pt>
                <c:pt idx="1">
                  <c:v>4938</c:v>
                </c:pt>
                <c:pt idx="2">
                  <c:v>4602</c:v>
                </c:pt>
                <c:pt idx="3">
                  <c:v>4243</c:v>
                </c:pt>
                <c:pt idx="4">
                  <c:v>4139</c:v>
                </c:pt>
                <c:pt idx="5">
                  <c:v>3311</c:v>
                </c:pt>
                <c:pt idx="6">
                  <c:v>4792</c:v>
                </c:pt>
                <c:pt idx="7">
                  <c:v>4888</c:v>
                </c:pt>
                <c:pt idx="8">
                  <c:v>4961</c:v>
                </c:pt>
                <c:pt idx="9">
                  <c:v>5021</c:v>
                </c:pt>
                <c:pt idx="10">
                  <c:v>5127</c:v>
                </c:pt>
                <c:pt idx="11">
                  <c:v>5204</c:v>
                </c:pt>
                <c:pt idx="12">
                  <c:v>5266</c:v>
                </c:pt>
                <c:pt idx="13">
                  <c:v>5377</c:v>
                </c:pt>
                <c:pt idx="14">
                  <c:v>5458</c:v>
                </c:pt>
                <c:pt idx="15">
                  <c:v>5524</c:v>
                </c:pt>
              </c:numCache>
            </c:numRef>
          </c:val>
          <c:smooth val="0"/>
          <c:extLst>
            <c:ext xmlns:c16="http://schemas.microsoft.com/office/drawing/2014/chart" uri="{C3380CC4-5D6E-409C-BE32-E72D297353CC}">
              <c16:uniqueId val="{00000000-F87A-4764-9471-EC6FADD2ECAA}"/>
            </c:ext>
          </c:extLst>
        </c:ser>
        <c:ser>
          <c:idx val="1"/>
          <c:order val="1"/>
          <c:tx>
            <c:strRef>
              <c:f>Sheet1!$C$1</c:f>
              <c:strCache>
                <c:ptCount val="1"/>
                <c:pt idx="0">
                  <c:v>Vinyl Ester Resin-Epoxy Based FOB Texas</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Sheet1!$A$2:$A$17</c:f>
              <c:numCache>
                <c:formatCode>General</c:formatCode>
                <c:ptCount val="16"/>
                <c:pt idx="0">
                  <c:v>2015</c:v>
                </c:pt>
                <c:pt idx="1">
                  <c:v>2016</c:v>
                </c:pt>
                <c:pt idx="2">
                  <c:v>2017</c:v>
                </c:pt>
                <c:pt idx="3">
                  <c:v>2018</c:v>
                </c:pt>
                <c:pt idx="4">
                  <c:v>2019</c:v>
                </c:pt>
                <c:pt idx="5">
                  <c:v>2020</c:v>
                </c:pt>
                <c:pt idx="6">
                  <c:v>2021</c:v>
                </c:pt>
                <c:pt idx="7">
                  <c:v>2022</c:v>
                </c:pt>
                <c:pt idx="8">
                  <c:v>2023</c:v>
                </c:pt>
                <c:pt idx="9">
                  <c:v>2024</c:v>
                </c:pt>
                <c:pt idx="10">
                  <c:v>2025</c:v>
                </c:pt>
                <c:pt idx="11">
                  <c:v>2026</c:v>
                </c:pt>
                <c:pt idx="12">
                  <c:v>2027</c:v>
                </c:pt>
                <c:pt idx="13">
                  <c:v>2028</c:v>
                </c:pt>
                <c:pt idx="14">
                  <c:v>2029</c:v>
                </c:pt>
                <c:pt idx="15">
                  <c:v>2030</c:v>
                </c:pt>
              </c:numCache>
            </c:numRef>
          </c:cat>
          <c:val>
            <c:numRef>
              <c:f>Sheet1!$C$2:$C$17</c:f>
              <c:numCache>
                <c:formatCode>General</c:formatCode>
                <c:ptCount val="16"/>
                <c:pt idx="0">
                  <c:v>3604</c:v>
                </c:pt>
                <c:pt idx="1">
                  <c:v>3423</c:v>
                </c:pt>
                <c:pt idx="2">
                  <c:v>5265</c:v>
                </c:pt>
                <c:pt idx="3">
                  <c:v>3737</c:v>
                </c:pt>
                <c:pt idx="4">
                  <c:v>3384</c:v>
                </c:pt>
                <c:pt idx="5">
                  <c:v>3088</c:v>
                </c:pt>
                <c:pt idx="6">
                  <c:v>3477</c:v>
                </c:pt>
                <c:pt idx="7">
                  <c:v>3526</c:v>
                </c:pt>
                <c:pt idx="8">
                  <c:v>3582</c:v>
                </c:pt>
                <c:pt idx="9">
                  <c:v>3627</c:v>
                </c:pt>
                <c:pt idx="10">
                  <c:v>3692</c:v>
                </c:pt>
                <c:pt idx="11">
                  <c:v>3748</c:v>
                </c:pt>
                <c:pt idx="12">
                  <c:v>3826</c:v>
                </c:pt>
                <c:pt idx="13">
                  <c:v>3907</c:v>
                </c:pt>
                <c:pt idx="14">
                  <c:v>3996</c:v>
                </c:pt>
                <c:pt idx="15">
                  <c:v>4061</c:v>
                </c:pt>
              </c:numCache>
            </c:numRef>
          </c:val>
          <c:smooth val="0"/>
          <c:extLst>
            <c:ext xmlns:c16="http://schemas.microsoft.com/office/drawing/2014/chart" uri="{C3380CC4-5D6E-409C-BE32-E72D297353CC}">
              <c16:uniqueId val="{00000001-F87A-4764-9471-EC6FADD2ECAA}"/>
            </c:ext>
          </c:extLst>
        </c:ser>
        <c:ser>
          <c:idx val="2"/>
          <c:order val="2"/>
          <c:tx>
            <c:strRef>
              <c:f>Sheet1!$D$1</c:f>
              <c:strCache>
                <c:ptCount val="1"/>
                <c:pt idx="0">
                  <c:v>Vinyl Ester Resin-Epoxy Based FOB Seoul</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numRef>
              <c:f>Sheet1!$A$2:$A$17</c:f>
              <c:numCache>
                <c:formatCode>General</c:formatCode>
                <c:ptCount val="16"/>
                <c:pt idx="0">
                  <c:v>2015</c:v>
                </c:pt>
                <c:pt idx="1">
                  <c:v>2016</c:v>
                </c:pt>
                <c:pt idx="2">
                  <c:v>2017</c:v>
                </c:pt>
                <c:pt idx="3">
                  <c:v>2018</c:v>
                </c:pt>
                <c:pt idx="4">
                  <c:v>2019</c:v>
                </c:pt>
                <c:pt idx="5">
                  <c:v>2020</c:v>
                </c:pt>
                <c:pt idx="6">
                  <c:v>2021</c:v>
                </c:pt>
                <c:pt idx="7">
                  <c:v>2022</c:v>
                </c:pt>
                <c:pt idx="8">
                  <c:v>2023</c:v>
                </c:pt>
                <c:pt idx="9">
                  <c:v>2024</c:v>
                </c:pt>
                <c:pt idx="10">
                  <c:v>2025</c:v>
                </c:pt>
                <c:pt idx="11">
                  <c:v>2026</c:v>
                </c:pt>
                <c:pt idx="12">
                  <c:v>2027</c:v>
                </c:pt>
                <c:pt idx="13">
                  <c:v>2028</c:v>
                </c:pt>
                <c:pt idx="14">
                  <c:v>2029</c:v>
                </c:pt>
                <c:pt idx="15">
                  <c:v>2030</c:v>
                </c:pt>
              </c:numCache>
            </c:numRef>
          </c:cat>
          <c:val>
            <c:numRef>
              <c:f>Sheet1!$D$2:$D$17</c:f>
              <c:numCache>
                <c:formatCode>General</c:formatCode>
                <c:ptCount val="16"/>
                <c:pt idx="0">
                  <c:v>3613</c:v>
                </c:pt>
                <c:pt idx="1">
                  <c:v>3160</c:v>
                </c:pt>
                <c:pt idx="2">
                  <c:v>3515</c:v>
                </c:pt>
                <c:pt idx="3">
                  <c:v>4902</c:v>
                </c:pt>
                <c:pt idx="4">
                  <c:v>3197</c:v>
                </c:pt>
                <c:pt idx="5">
                  <c:v>2451</c:v>
                </c:pt>
                <c:pt idx="6">
                  <c:v>3685</c:v>
                </c:pt>
                <c:pt idx="7">
                  <c:v>3759</c:v>
                </c:pt>
                <c:pt idx="8">
                  <c:v>3815</c:v>
                </c:pt>
                <c:pt idx="9">
                  <c:v>3861</c:v>
                </c:pt>
                <c:pt idx="10">
                  <c:v>3942</c:v>
                </c:pt>
                <c:pt idx="11">
                  <c:v>4001</c:v>
                </c:pt>
                <c:pt idx="12">
                  <c:v>4050</c:v>
                </c:pt>
                <c:pt idx="13">
                  <c:v>4135</c:v>
                </c:pt>
                <c:pt idx="14">
                  <c:v>4197</c:v>
                </c:pt>
                <c:pt idx="15">
                  <c:v>4248</c:v>
                </c:pt>
              </c:numCache>
            </c:numRef>
          </c:val>
          <c:smooth val="0"/>
          <c:extLst>
            <c:ext xmlns:c16="http://schemas.microsoft.com/office/drawing/2014/chart" uri="{C3380CC4-5D6E-409C-BE32-E72D297353CC}">
              <c16:uniqueId val="{00000002-F87A-4764-9471-EC6FADD2ECAA}"/>
            </c:ext>
          </c:extLst>
        </c:ser>
        <c:ser>
          <c:idx val="3"/>
          <c:order val="3"/>
          <c:tx>
            <c:strRef>
              <c:f>Sheet1!$E$1</c:f>
              <c:strCache>
                <c:ptCount val="1"/>
                <c:pt idx="0">
                  <c:v>Vinyl Ester Resin-Epoxy Based FOB Qingdao</c:v>
                </c:pt>
              </c:strCache>
            </c:strRef>
          </c:tx>
          <c:spPr>
            <a:ln w="28575" cap="rnd">
              <a:solidFill>
                <a:schemeClr val="accent4"/>
              </a:solidFill>
              <a:round/>
            </a:ln>
            <a:effectLst/>
          </c:spPr>
          <c:marker>
            <c:symbol val="circle"/>
            <c:size val="5"/>
            <c:spPr>
              <a:solidFill>
                <a:schemeClr val="accent4"/>
              </a:solidFill>
              <a:ln w="9525">
                <a:solidFill>
                  <a:schemeClr val="accent4"/>
                </a:solidFill>
              </a:ln>
              <a:effectLst/>
            </c:spPr>
          </c:marker>
          <c:cat>
            <c:numRef>
              <c:f>Sheet1!$A$2:$A$17</c:f>
              <c:numCache>
                <c:formatCode>General</c:formatCode>
                <c:ptCount val="16"/>
                <c:pt idx="0">
                  <c:v>2015</c:v>
                </c:pt>
                <c:pt idx="1">
                  <c:v>2016</c:v>
                </c:pt>
                <c:pt idx="2">
                  <c:v>2017</c:v>
                </c:pt>
                <c:pt idx="3">
                  <c:v>2018</c:v>
                </c:pt>
                <c:pt idx="4">
                  <c:v>2019</c:v>
                </c:pt>
                <c:pt idx="5">
                  <c:v>2020</c:v>
                </c:pt>
                <c:pt idx="6">
                  <c:v>2021</c:v>
                </c:pt>
                <c:pt idx="7">
                  <c:v>2022</c:v>
                </c:pt>
                <c:pt idx="8">
                  <c:v>2023</c:v>
                </c:pt>
                <c:pt idx="9">
                  <c:v>2024</c:v>
                </c:pt>
                <c:pt idx="10">
                  <c:v>2025</c:v>
                </c:pt>
                <c:pt idx="11">
                  <c:v>2026</c:v>
                </c:pt>
                <c:pt idx="12">
                  <c:v>2027</c:v>
                </c:pt>
                <c:pt idx="13">
                  <c:v>2028</c:v>
                </c:pt>
                <c:pt idx="14">
                  <c:v>2029</c:v>
                </c:pt>
                <c:pt idx="15">
                  <c:v>2030</c:v>
                </c:pt>
              </c:numCache>
            </c:numRef>
          </c:cat>
          <c:val>
            <c:numRef>
              <c:f>Sheet1!$E$2:$E$17</c:f>
              <c:numCache>
                <c:formatCode>General</c:formatCode>
                <c:ptCount val="16"/>
                <c:pt idx="0">
                  <c:v>3461</c:v>
                </c:pt>
                <c:pt idx="1">
                  <c:v>3019</c:v>
                </c:pt>
                <c:pt idx="2">
                  <c:v>3189</c:v>
                </c:pt>
                <c:pt idx="3">
                  <c:v>4711</c:v>
                </c:pt>
                <c:pt idx="4">
                  <c:v>3387</c:v>
                </c:pt>
                <c:pt idx="5">
                  <c:v>2452</c:v>
                </c:pt>
                <c:pt idx="6">
                  <c:v>3562</c:v>
                </c:pt>
                <c:pt idx="7">
                  <c:v>3612</c:v>
                </c:pt>
                <c:pt idx="8">
                  <c:v>3670</c:v>
                </c:pt>
                <c:pt idx="9">
                  <c:v>3716</c:v>
                </c:pt>
                <c:pt idx="10">
                  <c:v>3782</c:v>
                </c:pt>
                <c:pt idx="11">
                  <c:v>3881</c:v>
                </c:pt>
                <c:pt idx="12">
                  <c:v>3962</c:v>
                </c:pt>
                <c:pt idx="13">
                  <c:v>4045</c:v>
                </c:pt>
                <c:pt idx="14">
                  <c:v>4138</c:v>
                </c:pt>
                <c:pt idx="15">
                  <c:v>4205</c:v>
                </c:pt>
              </c:numCache>
            </c:numRef>
          </c:val>
          <c:smooth val="0"/>
          <c:extLst>
            <c:ext xmlns:c16="http://schemas.microsoft.com/office/drawing/2014/chart" uri="{C3380CC4-5D6E-409C-BE32-E72D297353CC}">
              <c16:uniqueId val="{00000003-F87A-4764-9471-EC6FADD2ECAA}"/>
            </c:ext>
          </c:extLst>
        </c:ser>
        <c:ser>
          <c:idx val="4"/>
          <c:order val="4"/>
          <c:tx>
            <c:strRef>
              <c:f>Sheet1!$F$1</c:f>
              <c:strCache>
                <c:ptCount val="1"/>
                <c:pt idx="0">
                  <c:v>Vinyl Ester Resin-Epoxy Based FOB Hamburg</c:v>
                </c:pt>
              </c:strCache>
            </c:strRef>
          </c:tx>
          <c:spPr>
            <a:ln w="28575" cap="rnd">
              <a:solidFill>
                <a:schemeClr val="accent5"/>
              </a:solidFill>
              <a:round/>
            </a:ln>
            <a:effectLst/>
          </c:spPr>
          <c:marker>
            <c:symbol val="circle"/>
            <c:size val="5"/>
            <c:spPr>
              <a:solidFill>
                <a:schemeClr val="accent5"/>
              </a:solidFill>
              <a:ln w="9525">
                <a:solidFill>
                  <a:schemeClr val="accent5"/>
                </a:solidFill>
              </a:ln>
              <a:effectLst/>
            </c:spPr>
          </c:marker>
          <c:cat>
            <c:numRef>
              <c:f>Sheet1!$A$2:$A$17</c:f>
              <c:numCache>
                <c:formatCode>General</c:formatCode>
                <c:ptCount val="16"/>
                <c:pt idx="0">
                  <c:v>2015</c:v>
                </c:pt>
                <c:pt idx="1">
                  <c:v>2016</c:v>
                </c:pt>
                <c:pt idx="2">
                  <c:v>2017</c:v>
                </c:pt>
                <c:pt idx="3">
                  <c:v>2018</c:v>
                </c:pt>
                <c:pt idx="4">
                  <c:v>2019</c:v>
                </c:pt>
                <c:pt idx="5">
                  <c:v>2020</c:v>
                </c:pt>
                <c:pt idx="6">
                  <c:v>2021</c:v>
                </c:pt>
                <c:pt idx="7">
                  <c:v>2022</c:v>
                </c:pt>
                <c:pt idx="8">
                  <c:v>2023</c:v>
                </c:pt>
                <c:pt idx="9">
                  <c:v>2024</c:v>
                </c:pt>
                <c:pt idx="10">
                  <c:v>2025</c:v>
                </c:pt>
                <c:pt idx="11">
                  <c:v>2026</c:v>
                </c:pt>
                <c:pt idx="12">
                  <c:v>2027</c:v>
                </c:pt>
                <c:pt idx="13">
                  <c:v>2028</c:v>
                </c:pt>
                <c:pt idx="14">
                  <c:v>2029</c:v>
                </c:pt>
                <c:pt idx="15">
                  <c:v>2030</c:v>
                </c:pt>
              </c:numCache>
            </c:numRef>
          </c:cat>
          <c:val>
            <c:numRef>
              <c:f>Sheet1!$F$2:$F$17</c:f>
              <c:numCache>
                <c:formatCode>General</c:formatCode>
                <c:ptCount val="16"/>
                <c:pt idx="0">
                  <c:v>3686</c:v>
                </c:pt>
                <c:pt idx="1">
                  <c:v>3649</c:v>
                </c:pt>
                <c:pt idx="2">
                  <c:v>5452</c:v>
                </c:pt>
                <c:pt idx="3">
                  <c:v>3628</c:v>
                </c:pt>
                <c:pt idx="4">
                  <c:v>3383</c:v>
                </c:pt>
                <c:pt idx="5">
                  <c:v>2937</c:v>
                </c:pt>
                <c:pt idx="6">
                  <c:v>3243</c:v>
                </c:pt>
                <c:pt idx="7">
                  <c:v>3288</c:v>
                </c:pt>
                <c:pt idx="8">
                  <c:v>3341</c:v>
                </c:pt>
                <c:pt idx="9">
                  <c:v>3415</c:v>
                </c:pt>
                <c:pt idx="10">
                  <c:v>3476</c:v>
                </c:pt>
                <c:pt idx="11">
                  <c:v>3563</c:v>
                </c:pt>
                <c:pt idx="12">
                  <c:v>3638</c:v>
                </c:pt>
                <c:pt idx="13">
                  <c:v>3732</c:v>
                </c:pt>
                <c:pt idx="14">
                  <c:v>3818</c:v>
                </c:pt>
                <c:pt idx="15">
                  <c:v>3880</c:v>
                </c:pt>
              </c:numCache>
            </c:numRef>
          </c:val>
          <c:smooth val="0"/>
          <c:extLst>
            <c:ext xmlns:c16="http://schemas.microsoft.com/office/drawing/2014/chart" uri="{C3380CC4-5D6E-409C-BE32-E72D297353CC}">
              <c16:uniqueId val="{00000004-F87A-4764-9471-EC6FADD2ECAA}"/>
            </c:ext>
          </c:extLst>
        </c:ser>
        <c:dLbls>
          <c:showLegendKey val="0"/>
          <c:showVal val="0"/>
          <c:showCatName val="0"/>
          <c:showSerName val="0"/>
          <c:showPercent val="0"/>
          <c:showBubbleSize val="0"/>
        </c:dLbls>
        <c:marker val="1"/>
        <c:smooth val="0"/>
        <c:axId val="567335776"/>
        <c:axId val="339206304"/>
      </c:lineChart>
      <c:catAx>
        <c:axId val="56733577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339206304"/>
        <c:crosses val="autoZero"/>
        <c:auto val="1"/>
        <c:lblAlgn val="ctr"/>
        <c:lblOffset val="100"/>
        <c:noMultiLvlLbl val="1"/>
      </c:catAx>
      <c:valAx>
        <c:axId val="339206304"/>
        <c:scaling>
          <c:orientation val="minMax"/>
        </c:scaling>
        <c:delete val="1"/>
        <c:axPos val="l"/>
        <c:numFmt formatCode="General" sourceLinked="1"/>
        <c:majorTickMark val="none"/>
        <c:minorTickMark val="none"/>
        <c:tickLblPos val="nextTo"/>
        <c:crossAx val="56733577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600" b="0" i="0" u="none" strike="noStrike" kern="1200" baseline="0">
                <a:solidFill>
                  <a:schemeClr val="tx1">
                    <a:lumMod val="65000"/>
                    <a:lumOff val="35000"/>
                  </a:schemeClr>
                </a:solidFill>
                <a:latin typeface="+mn-lt"/>
                <a:ea typeface="+mn-ea"/>
                <a:cs typeface="+mn-cs"/>
              </a:defRPr>
            </a:pPr>
            <a:endParaRPr lang="en-US"/>
          </a:p>
        </c:txPr>
      </c:dTable>
      <c:spPr>
        <a:noFill/>
        <a:ln>
          <a:noFill/>
        </a:ln>
        <a:effectLst/>
      </c:spPr>
    </c:plotArea>
    <c:plotVisOnly val="1"/>
    <c:dispBlanksAs val="zero"/>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8705875680667863"/>
          <c:y val="0"/>
          <c:w val="0.76583541619183637"/>
          <c:h val="0.61104840207679889"/>
        </c:manualLayout>
      </c:layout>
      <c:barChart>
        <c:barDir val="col"/>
        <c:grouping val="stacked"/>
        <c:varyColors val="0"/>
        <c:ser>
          <c:idx val="3"/>
          <c:order val="0"/>
          <c:tx>
            <c:strRef>
              <c:f>Sheet1!$E$1</c:f>
              <c:strCache>
                <c:ptCount val="1"/>
                <c:pt idx="0">
                  <c:v>Others</c:v>
                </c:pt>
              </c:strCache>
            </c:strRef>
          </c:tx>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Sheet1!$E$2:$E$17</c:f>
              <c:numCache>
                <c:formatCode>0.00</c:formatCode>
                <c:ptCount val="16"/>
                <c:pt idx="0">
                  <c:v>12.204218724555894</c:v>
                </c:pt>
                <c:pt idx="1">
                  <c:v>12.330951439996385</c:v>
                </c:pt>
                <c:pt idx="2">
                  <c:v>12.414540663362573</c:v>
                </c:pt>
                <c:pt idx="3">
                  <c:v>12.195783625748858</c:v>
                </c:pt>
                <c:pt idx="4">
                  <c:v>12.476496696455385</c:v>
                </c:pt>
                <c:pt idx="5">
                  <c:v>12.098330484310083</c:v>
                </c:pt>
                <c:pt idx="6">
                  <c:v>12.285781307020628</c:v>
                </c:pt>
                <c:pt idx="7">
                  <c:v>12.205236667684371</c:v>
                </c:pt>
                <c:pt idx="8">
                  <c:v>12.117791930701859</c:v>
                </c:pt>
                <c:pt idx="9">
                  <c:v>12.040694694754862</c:v>
                </c:pt>
                <c:pt idx="10">
                  <c:v>11.959868304051913</c:v>
                </c:pt>
                <c:pt idx="11">
                  <c:v>11.890755699436994</c:v>
                </c:pt>
                <c:pt idx="12">
                  <c:v>11.819004716944626</c:v>
                </c:pt>
                <c:pt idx="13">
                  <c:v>11.749485642487612</c:v>
                </c:pt>
                <c:pt idx="14">
                  <c:v>11.688040680095547</c:v>
                </c:pt>
                <c:pt idx="15">
                  <c:v>11.629962583047504</c:v>
                </c:pt>
              </c:numCache>
            </c:numRef>
          </c:val>
          <c:extLst>
            <c:ext xmlns:c16="http://schemas.microsoft.com/office/drawing/2014/chart" uri="{C3380CC4-5D6E-409C-BE32-E72D297353CC}">
              <c16:uniqueId val="{00000000-6D05-40AE-BA03-5569631CF695}"/>
            </c:ext>
          </c:extLst>
        </c:ser>
        <c:ser>
          <c:idx val="2"/>
          <c:order val="1"/>
          <c:tx>
            <c:strRef>
              <c:f>Sheet1!$D$1</c:f>
              <c:strCache>
                <c:ptCount val="1"/>
                <c:pt idx="0">
                  <c:v>Brominated vinyl ester resin</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Sheet1!$D$2:$D$17</c:f>
              <c:numCache>
                <c:formatCode>0.00</c:formatCode>
                <c:ptCount val="16"/>
                <c:pt idx="0">
                  <c:v>8.8538472355545501</c:v>
                </c:pt>
                <c:pt idx="1">
                  <c:v>8.7308416250063434</c:v>
                </c:pt>
                <c:pt idx="2">
                  <c:v>8.6125419199632365</c:v>
                </c:pt>
                <c:pt idx="3">
                  <c:v>8.5035007125352493</c:v>
                </c:pt>
                <c:pt idx="4">
                  <c:v>8.4685268591520195</c:v>
                </c:pt>
                <c:pt idx="5">
                  <c:v>8.6471892486215314</c:v>
                </c:pt>
                <c:pt idx="6">
                  <c:v>8.5399411704180466</c:v>
                </c:pt>
                <c:pt idx="7">
                  <c:v>8.5190760707879321</c:v>
                </c:pt>
                <c:pt idx="8">
                  <c:v>8.4911525592608434</c:v>
                </c:pt>
                <c:pt idx="9">
                  <c:v>8.4657152247182879</c:v>
                </c:pt>
                <c:pt idx="10">
                  <c:v>8.4360574939526067</c:v>
                </c:pt>
                <c:pt idx="11">
                  <c:v>8.4135336454607934</c:v>
                </c:pt>
                <c:pt idx="12">
                  <c:v>8.3897392121154653</c:v>
                </c:pt>
                <c:pt idx="13">
                  <c:v>8.3676557102700091</c:v>
                </c:pt>
                <c:pt idx="14">
                  <c:v>8.3456769371254484</c:v>
                </c:pt>
                <c:pt idx="15">
                  <c:v>8.3243925335978179</c:v>
                </c:pt>
              </c:numCache>
            </c:numRef>
          </c:val>
          <c:extLst>
            <c:ext xmlns:c16="http://schemas.microsoft.com/office/drawing/2014/chart" uri="{C3380CC4-5D6E-409C-BE32-E72D297353CC}">
              <c16:uniqueId val="{00000001-6D05-40AE-BA03-5569631CF695}"/>
            </c:ext>
          </c:extLst>
        </c:ser>
        <c:ser>
          <c:idx val="1"/>
          <c:order val="2"/>
          <c:tx>
            <c:strRef>
              <c:f>Sheet1!$C$1</c:f>
              <c:strCache>
                <c:ptCount val="1"/>
                <c:pt idx="0">
                  <c:v>Novolac vinyl ester resin</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Sheet1!$C$2:$C$17</c:f>
              <c:numCache>
                <c:formatCode>0.00</c:formatCode>
                <c:ptCount val="16"/>
                <c:pt idx="0">
                  <c:v>27.144923316708674</c:v>
                </c:pt>
                <c:pt idx="1">
                  <c:v>27.33219021888636</c:v>
                </c:pt>
                <c:pt idx="2">
                  <c:v>27.337728960456577</c:v>
                </c:pt>
                <c:pt idx="3">
                  <c:v>27.422700562171197</c:v>
                </c:pt>
                <c:pt idx="4">
                  <c:v>27.33698805962025</c:v>
                </c:pt>
                <c:pt idx="5">
                  <c:v>27.476560881304639</c:v>
                </c:pt>
                <c:pt idx="6">
                  <c:v>27.302790863787578</c:v>
                </c:pt>
                <c:pt idx="7">
                  <c:v>27.360958696273496</c:v>
                </c:pt>
                <c:pt idx="8">
                  <c:v>27.433536912265755</c:v>
                </c:pt>
                <c:pt idx="9">
                  <c:v>27.485820079135191</c:v>
                </c:pt>
                <c:pt idx="10">
                  <c:v>27.541670147465634</c:v>
                </c:pt>
                <c:pt idx="11">
                  <c:v>27.58809099321261</c:v>
                </c:pt>
                <c:pt idx="12">
                  <c:v>27.635996795481489</c:v>
                </c:pt>
                <c:pt idx="13">
                  <c:v>27.677752733336764</c:v>
                </c:pt>
                <c:pt idx="14">
                  <c:v>27.720999914707544</c:v>
                </c:pt>
                <c:pt idx="15">
                  <c:v>27.758921400986448</c:v>
                </c:pt>
              </c:numCache>
            </c:numRef>
          </c:val>
          <c:extLst>
            <c:ext xmlns:c16="http://schemas.microsoft.com/office/drawing/2014/chart" uri="{C3380CC4-5D6E-409C-BE32-E72D297353CC}">
              <c16:uniqueId val="{00000002-6D05-40AE-BA03-5569631CF695}"/>
            </c:ext>
          </c:extLst>
        </c:ser>
        <c:ser>
          <c:idx val="0"/>
          <c:order val="3"/>
          <c:tx>
            <c:strRef>
              <c:f>Sheet1!$B$1</c:f>
              <c:strCache>
                <c:ptCount val="1"/>
                <c:pt idx="0">
                  <c:v>Bisphenol-A,F,S vinyl ester resin</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0.00</c:formatCode>
                <c:ptCount val="16"/>
                <c:pt idx="0">
                  <c:v>51.79701072318089</c:v>
                </c:pt>
                <c:pt idx="1">
                  <c:v>51.606016716110901</c:v>
                </c:pt>
                <c:pt idx="2">
                  <c:v>51.63518845621762</c:v>
                </c:pt>
                <c:pt idx="3">
                  <c:v>51.878015099544697</c:v>
                </c:pt>
                <c:pt idx="4">
                  <c:v>51.71798838477234</c:v>
                </c:pt>
                <c:pt idx="5">
                  <c:v>51.777919385763752</c:v>
                </c:pt>
                <c:pt idx="6">
                  <c:v>51.871486658773733</c:v>
                </c:pt>
                <c:pt idx="7">
                  <c:v>51.914728565254201</c:v>
                </c:pt>
                <c:pt idx="8">
                  <c:v>51.957518597771546</c:v>
                </c:pt>
                <c:pt idx="9">
                  <c:v>52.007770001391663</c:v>
                </c:pt>
                <c:pt idx="10">
                  <c:v>52.062404054529843</c:v>
                </c:pt>
                <c:pt idx="11">
                  <c:v>52.107619661889601</c:v>
                </c:pt>
                <c:pt idx="12">
                  <c:v>52.15525927545842</c:v>
                </c:pt>
                <c:pt idx="13">
                  <c:v>52.205105913905626</c:v>
                </c:pt>
                <c:pt idx="14">
                  <c:v>52.245282468071466</c:v>
                </c:pt>
                <c:pt idx="15">
                  <c:v>52.286723482368238</c:v>
                </c:pt>
              </c:numCache>
            </c:numRef>
          </c:val>
          <c:extLst>
            <c:ext xmlns:c16="http://schemas.microsoft.com/office/drawing/2014/chart" uri="{C3380CC4-5D6E-409C-BE32-E72D297353CC}">
              <c16:uniqueId val="{00000003-6D05-40AE-BA03-5569631CF695}"/>
            </c:ext>
          </c:extLst>
        </c:ser>
        <c:dLbls>
          <c:showLegendKey val="0"/>
          <c:showVal val="0"/>
          <c:showCatName val="0"/>
          <c:showSerName val="0"/>
          <c:showPercent val="0"/>
          <c:showBubbleSize val="0"/>
        </c:dLbls>
        <c:gapWidth val="150"/>
        <c:overlap val="100"/>
        <c:axId val="1594474496"/>
        <c:axId val="1703745200"/>
      </c:barChart>
      <c:catAx>
        <c:axId val="1594474496"/>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1703745200"/>
        <c:crosses val="autoZero"/>
        <c:auto val="0"/>
        <c:lblAlgn val="ctr"/>
        <c:lblOffset val="100"/>
        <c:noMultiLvlLbl val="0"/>
      </c:catAx>
      <c:valAx>
        <c:axId val="1703745200"/>
        <c:scaling>
          <c:orientation val="minMax"/>
        </c:scaling>
        <c:delete val="1"/>
        <c:axPos val="l"/>
        <c:numFmt formatCode="0.00" sourceLinked="1"/>
        <c:majorTickMark val="none"/>
        <c:minorTickMark val="none"/>
        <c:tickLblPos val="nextTo"/>
        <c:crossAx val="159447449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8705875680667863"/>
          <c:y val="0"/>
          <c:w val="0.76583541619183637"/>
          <c:h val="0.61104840207679889"/>
        </c:manualLayout>
      </c:layout>
      <c:barChart>
        <c:barDir val="col"/>
        <c:grouping val="stacked"/>
        <c:varyColors val="0"/>
        <c:ser>
          <c:idx val="1"/>
          <c:order val="0"/>
          <c:tx>
            <c:strRef>
              <c:f>Sheet1!$C$1</c:f>
              <c:strCache>
                <c:ptCount val="1"/>
                <c:pt idx="0">
                  <c:v>Indirect </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numRef>
              <c:f>Sheet1!$A$2:$A$7</c:f>
              <c:numCache>
                <c:formatCode>General</c:formatCode>
                <c:ptCount val="6"/>
                <c:pt idx="0">
                  <c:v>2015</c:v>
                </c:pt>
                <c:pt idx="1">
                  <c:v>2016</c:v>
                </c:pt>
                <c:pt idx="2">
                  <c:v>2017</c:v>
                </c:pt>
                <c:pt idx="3">
                  <c:v>2018</c:v>
                </c:pt>
                <c:pt idx="4">
                  <c:v>2019</c:v>
                </c:pt>
                <c:pt idx="5">
                  <c:v>2020</c:v>
                </c:pt>
              </c:numCache>
            </c:numRef>
          </c:cat>
          <c:val>
            <c:numRef>
              <c:f>Sheet1!$C$2:$C$7</c:f>
              <c:numCache>
                <c:formatCode>0.00</c:formatCode>
                <c:ptCount val="6"/>
                <c:pt idx="0">
                  <c:v>18.668521692880287</c:v>
                </c:pt>
                <c:pt idx="1">
                  <c:v>18.702286622101237</c:v>
                </c:pt>
                <c:pt idx="2">
                  <c:v>18.429144704556794</c:v>
                </c:pt>
                <c:pt idx="3">
                  <c:v>17.440358455564269</c:v>
                </c:pt>
                <c:pt idx="4">
                  <c:v>16.559826288560412</c:v>
                </c:pt>
                <c:pt idx="5">
                  <c:v>16.713737743866101</c:v>
                </c:pt>
              </c:numCache>
            </c:numRef>
          </c:val>
          <c:extLst>
            <c:ext xmlns:c16="http://schemas.microsoft.com/office/drawing/2014/chart" uri="{C3380CC4-5D6E-409C-BE32-E72D297353CC}">
              <c16:uniqueId val="{00000000-6D23-42C7-B489-85140C23EA33}"/>
            </c:ext>
          </c:extLst>
        </c:ser>
        <c:ser>
          <c:idx val="0"/>
          <c:order val="1"/>
          <c:tx>
            <c:strRef>
              <c:f>Sheet1!$B$1</c:f>
              <c:strCache>
                <c:ptCount val="1"/>
                <c:pt idx="0">
                  <c:v>Direct </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numRef>
              <c:f>Sheet1!$A$2:$A$7</c:f>
              <c:numCache>
                <c:formatCode>General</c:formatCode>
                <c:ptCount val="6"/>
                <c:pt idx="0">
                  <c:v>2015</c:v>
                </c:pt>
                <c:pt idx="1">
                  <c:v>2016</c:v>
                </c:pt>
                <c:pt idx="2">
                  <c:v>2017</c:v>
                </c:pt>
                <c:pt idx="3">
                  <c:v>2018</c:v>
                </c:pt>
                <c:pt idx="4">
                  <c:v>2019</c:v>
                </c:pt>
                <c:pt idx="5">
                  <c:v>2020</c:v>
                </c:pt>
              </c:numCache>
            </c:numRef>
          </c:cat>
          <c:val>
            <c:numRef>
              <c:f>Sheet1!$B$2:$B$7</c:f>
              <c:numCache>
                <c:formatCode>0.00</c:formatCode>
                <c:ptCount val="6"/>
                <c:pt idx="0">
                  <c:v>81.331478307119738</c:v>
                </c:pt>
                <c:pt idx="1">
                  <c:v>81.297713377898774</c:v>
                </c:pt>
                <c:pt idx="2">
                  <c:v>81.570855295443224</c:v>
                </c:pt>
                <c:pt idx="3">
                  <c:v>82.559641544435721</c:v>
                </c:pt>
                <c:pt idx="4">
                  <c:v>83.440173711439598</c:v>
                </c:pt>
                <c:pt idx="5">
                  <c:v>83.286262256133909</c:v>
                </c:pt>
              </c:numCache>
            </c:numRef>
          </c:val>
          <c:extLst>
            <c:ext xmlns:c16="http://schemas.microsoft.com/office/drawing/2014/chart" uri="{C3380CC4-5D6E-409C-BE32-E72D297353CC}">
              <c16:uniqueId val="{00000001-6D23-42C7-B489-85140C23EA33}"/>
            </c:ext>
          </c:extLst>
        </c:ser>
        <c:dLbls>
          <c:showLegendKey val="0"/>
          <c:showVal val="0"/>
          <c:showCatName val="0"/>
          <c:showSerName val="0"/>
          <c:showPercent val="0"/>
          <c:showBubbleSize val="0"/>
        </c:dLbls>
        <c:gapWidth val="150"/>
        <c:overlap val="100"/>
        <c:axId val="1594474496"/>
        <c:axId val="1703745200"/>
      </c:barChart>
      <c:catAx>
        <c:axId val="1594474496"/>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1703745200"/>
        <c:crosses val="autoZero"/>
        <c:auto val="0"/>
        <c:lblAlgn val="ctr"/>
        <c:lblOffset val="100"/>
        <c:noMultiLvlLbl val="0"/>
      </c:catAx>
      <c:valAx>
        <c:axId val="1703745200"/>
        <c:scaling>
          <c:orientation val="minMax"/>
        </c:scaling>
        <c:delete val="1"/>
        <c:axPos val="l"/>
        <c:numFmt formatCode="0.00" sourceLinked="1"/>
        <c:majorTickMark val="none"/>
        <c:minorTickMark val="none"/>
        <c:tickLblPos val="nextTo"/>
        <c:crossAx val="159447449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31147576252416143"/>
          <c:y val="0.19666715807863996"/>
          <c:w val="0.39459356158885261"/>
          <c:h val="0.73624517038964654"/>
        </c:manualLayout>
      </c:layout>
      <c:pieChart>
        <c:varyColors val="1"/>
        <c:ser>
          <c:idx val="0"/>
          <c:order val="0"/>
          <c:tx>
            <c:strRef>
              <c:f>Sheet1!$B$1</c:f>
              <c:strCache>
                <c:ptCount val="1"/>
                <c:pt idx="0">
                  <c:v>Share</c:v>
                </c:pt>
              </c:strCache>
            </c:strRef>
          </c:tx>
          <c:dPt>
            <c:idx val="0"/>
            <c:bubble3D val="0"/>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1-BCDC-47F2-AD35-06C9FA67FE56}"/>
              </c:ext>
            </c:extLst>
          </c:dPt>
          <c:dPt>
            <c:idx val="1"/>
            <c:bubble3D val="0"/>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3-BCDC-47F2-AD35-06C9FA67FE56}"/>
              </c:ext>
            </c:extLst>
          </c:dPt>
          <c:dPt>
            <c:idx val="2"/>
            <c:bubble3D val="0"/>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5-BCDC-47F2-AD35-06C9FA67FE56}"/>
              </c:ext>
            </c:extLst>
          </c:dPt>
          <c:dPt>
            <c:idx val="3"/>
            <c:bubble3D val="0"/>
            <c:spPr>
              <a:gradFill rotWithShape="1">
                <a:gsLst>
                  <a:gs pos="0">
                    <a:schemeClr val="accent2">
                      <a:lumMod val="60000"/>
                      <a:satMod val="103000"/>
                      <a:lumMod val="102000"/>
                      <a:tint val="94000"/>
                    </a:schemeClr>
                  </a:gs>
                  <a:gs pos="50000">
                    <a:schemeClr val="accent2">
                      <a:lumMod val="60000"/>
                      <a:satMod val="110000"/>
                      <a:lumMod val="100000"/>
                      <a:shade val="100000"/>
                    </a:schemeClr>
                  </a:gs>
                  <a:gs pos="100000">
                    <a:schemeClr val="accent2">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7-BCDC-47F2-AD35-06C9FA67FE56}"/>
              </c:ext>
            </c:extLst>
          </c:dPt>
          <c:dPt>
            <c:idx val="4"/>
            <c:bubble3D val="0"/>
            <c:spPr>
              <a:gradFill rotWithShape="1">
                <a:gsLst>
                  <a:gs pos="0">
                    <a:schemeClr val="accent4">
                      <a:lumMod val="60000"/>
                      <a:satMod val="103000"/>
                      <a:lumMod val="102000"/>
                      <a:tint val="94000"/>
                    </a:schemeClr>
                  </a:gs>
                  <a:gs pos="50000">
                    <a:schemeClr val="accent4">
                      <a:lumMod val="60000"/>
                      <a:satMod val="110000"/>
                      <a:lumMod val="100000"/>
                      <a:shade val="100000"/>
                    </a:schemeClr>
                  </a:gs>
                  <a:gs pos="100000">
                    <a:schemeClr val="accent4">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9-BCDC-47F2-AD35-06C9FA67FE56}"/>
              </c:ext>
            </c:extLst>
          </c:dPt>
          <c:dPt>
            <c:idx val="5"/>
            <c:bubble3D val="0"/>
            <c:spPr>
              <a:gradFill rotWithShape="1">
                <a:gsLst>
                  <a:gs pos="0">
                    <a:schemeClr val="accent6">
                      <a:lumMod val="60000"/>
                      <a:satMod val="103000"/>
                      <a:lumMod val="102000"/>
                      <a:tint val="94000"/>
                    </a:schemeClr>
                  </a:gs>
                  <a:gs pos="50000">
                    <a:schemeClr val="accent6">
                      <a:lumMod val="60000"/>
                      <a:satMod val="110000"/>
                      <a:lumMod val="100000"/>
                      <a:shade val="100000"/>
                    </a:schemeClr>
                  </a:gs>
                  <a:gs pos="100000">
                    <a:schemeClr val="accent6">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B-BCDC-47F2-AD35-06C9FA67FE56}"/>
              </c:ext>
            </c:extLst>
          </c:dPt>
          <c:dPt>
            <c:idx val="6"/>
            <c:bubble3D val="0"/>
            <c:spPr>
              <a:gradFill rotWithShape="1">
                <a:gsLst>
                  <a:gs pos="0">
                    <a:schemeClr val="accent2">
                      <a:lumMod val="80000"/>
                      <a:lumOff val="20000"/>
                      <a:satMod val="103000"/>
                      <a:lumMod val="102000"/>
                      <a:tint val="94000"/>
                    </a:schemeClr>
                  </a:gs>
                  <a:gs pos="50000">
                    <a:schemeClr val="accent2">
                      <a:lumMod val="80000"/>
                      <a:lumOff val="20000"/>
                      <a:satMod val="110000"/>
                      <a:lumMod val="100000"/>
                      <a:shade val="100000"/>
                    </a:schemeClr>
                  </a:gs>
                  <a:gs pos="100000">
                    <a:schemeClr val="accent2">
                      <a:lumMod val="80000"/>
                      <a:lumOff val="20000"/>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D-BCDC-47F2-AD35-06C9FA67FE56}"/>
              </c:ext>
            </c:extLst>
          </c:dPt>
          <c:dPt>
            <c:idx val="7"/>
            <c:bubble3D val="0"/>
            <c:spPr>
              <a:gradFill rotWithShape="1">
                <a:gsLst>
                  <a:gs pos="0">
                    <a:schemeClr val="accent4">
                      <a:lumMod val="80000"/>
                      <a:lumOff val="20000"/>
                      <a:satMod val="103000"/>
                      <a:lumMod val="102000"/>
                      <a:tint val="94000"/>
                    </a:schemeClr>
                  </a:gs>
                  <a:gs pos="50000">
                    <a:schemeClr val="accent4">
                      <a:lumMod val="80000"/>
                      <a:lumOff val="20000"/>
                      <a:satMod val="110000"/>
                      <a:lumMod val="100000"/>
                      <a:shade val="100000"/>
                    </a:schemeClr>
                  </a:gs>
                  <a:gs pos="100000">
                    <a:schemeClr val="accent4">
                      <a:lumMod val="80000"/>
                      <a:lumOff val="20000"/>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11-2A65-4FD8-9C49-835C30AA4CAC}"/>
              </c:ext>
            </c:extLst>
          </c:dPt>
          <c:dPt>
            <c:idx val="8"/>
            <c:bubble3D val="0"/>
            <c:spPr>
              <a:gradFill rotWithShape="1">
                <a:gsLst>
                  <a:gs pos="0">
                    <a:schemeClr val="accent6">
                      <a:lumMod val="80000"/>
                      <a:lumOff val="20000"/>
                      <a:satMod val="103000"/>
                      <a:lumMod val="102000"/>
                      <a:tint val="94000"/>
                    </a:schemeClr>
                  </a:gs>
                  <a:gs pos="50000">
                    <a:schemeClr val="accent6">
                      <a:lumMod val="80000"/>
                      <a:lumOff val="20000"/>
                      <a:satMod val="110000"/>
                      <a:lumMod val="100000"/>
                      <a:shade val="100000"/>
                    </a:schemeClr>
                  </a:gs>
                  <a:gs pos="100000">
                    <a:schemeClr val="accent6">
                      <a:lumMod val="80000"/>
                      <a:lumOff val="20000"/>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10-2A65-4FD8-9C49-835C30AA4CAC}"/>
              </c:ext>
            </c:extLst>
          </c:dPt>
          <c:dLbls>
            <c:dLbl>
              <c:idx val="1"/>
              <c:layout>
                <c:manualLayout>
                  <c:x val="0"/>
                  <c:y val="-6.7114093959731544E-2"/>
                </c:manualLayout>
              </c:layout>
              <c:dLblPos val="bestFi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3-BCDC-47F2-AD35-06C9FA67FE56}"/>
                </c:ext>
              </c:extLst>
            </c:dLbl>
            <c:dLbl>
              <c:idx val="2"/>
              <c:layout>
                <c:manualLayout>
                  <c:x val="1.2161340449969596E-2"/>
                  <c:y val="-4.4742729306487615E-2"/>
                </c:manualLayout>
              </c:layout>
              <c:dLblPos val="bestFi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5-BCDC-47F2-AD35-06C9FA67FE56}"/>
                </c:ext>
              </c:extLst>
            </c:dLbl>
            <c:dLbl>
              <c:idx val="3"/>
              <c:layout>
                <c:manualLayout>
                  <c:x val="3.9186541449902031E-2"/>
                  <c:y val="-6.711409395973171E-2"/>
                </c:manualLayout>
              </c:layout>
              <c:dLblPos val="bestFi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7-BCDC-47F2-AD35-06C9FA67FE56}"/>
                </c:ext>
              </c:extLst>
            </c:dLbl>
            <c:dLbl>
              <c:idx val="4"/>
              <c:layout>
                <c:manualLayout>
                  <c:x val="0.11080332409972299"/>
                  <c:y val="-8.948545861297539E-3"/>
                </c:manualLayout>
              </c:layout>
              <c:dLblPos val="bestFi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9-BCDC-47F2-AD35-06C9FA67FE56}"/>
                </c:ext>
              </c:extLst>
            </c:dLbl>
            <c:dLbl>
              <c:idx val="5"/>
              <c:layout>
                <c:manualLayout>
                  <c:x val="-0.13107222484967232"/>
                  <c:y val="-8.948545861297539E-3"/>
                </c:manualLayout>
              </c:layout>
              <c:dLblPos val="bestFi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B-BCDC-47F2-AD35-06C9FA67FE56}"/>
                </c:ext>
              </c:extLst>
            </c:dLbl>
            <c:dLbl>
              <c:idx val="6"/>
              <c:layout>
                <c:manualLayout>
                  <c:x val="-9.7290723599756768E-2"/>
                  <c:y val="-9.3959731543624164E-2"/>
                </c:manualLayout>
              </c:layout>
              <c:dLblPos val="bestFi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D-BCDC-47F2-AD35-06C9FA67FE56}"/>
                </c:ext>
              </c:extLst>
            </c:dLbl>
            <c:dLbl>
              <c:idx val="7"/>
              <c:layout>
                <c:manualLayout>
                  <c:x val="-7.8373082899804117E-2"/>
                  <c:y val="-0.22818791946308742"/>
                </c:manualLayout>
              </c:layout>
              <c:dLblPos val="bestFi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11-2A65-4FD8-9C49-835C30AA4CAC}"/>
                </c:ext>
              </c:extLst>
            </c:dLbl>
            <c:spPr>
              <a:noFill/>
              <a:ln>
                <a:noFill/>
              </a:ln>
              <a:effectLst/>
            </c:spPr>
            <c:txPr>
              <a:bodyPr rot="0" spcFirstLastPara="1" vertOverflow="ellipsis" vert="horz" wrap="square" anchor="ctr" anchorCtr="1"/>
              <a:lstStyle/>
              <a:p>
                <a:pPr>
                  <a:defRPr sz="600" b="0" i="0" u="none" strike="noStrike" kern="1200" baseline="0">
                    <a:solidFill>
                      <a:schemeClr val="tx1">
                        <a:lumMod val="75000"/>
                        <a:lumOff val="25000"/>
                      </a:schemeClr>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outEnd"/>
            <c:showLegendKey val="0"/>
            <c:showVal val="1"/>
            <c:showCatName val="1"/>
            <c:showSerName val="0"/>
            <c:showPercent val="0"/>
            <c:showBubbleSize val="0"/>
            <c:showLeaderLines val="0"/>
            <c:extLst>
              <c:ext xmlns:c15="http://schemas.microsoft.com/office/drawing/2012/chart" uri="{CE6537A1-D6FC-4f65-9D91-7224C49458BB}"/>
            </c:extLst>
          </c:dLbls>
          <c:cat>
            <c:strRef>
              <c:f>Sheet1!$A$2:$A$10</c:f>
              <c:strCache>
                <c:ptCount val="9"/>
                <c:pt idx="0">
                  <c:v>AOC</c:v>
                </c:pt>
                <c:pt idx="1">
                  <c:v>INEOS Composites</c:v>
                </c:pt>
                <c:pt idx="2">
                  <c:v>Swancor Holding Co., LTD.</c:v>
                </c:pt>
                <c:pt idx="3">
                  <c:v>Showa Denko K.K.</c:v>
                </c:pt>
                <c:pt idx="4">
                  <c:v>Scott Bader Company Ltd.</c:v>
                </c:pt>
                <c:pt idx="5">
                  <c:v>Polynt-Reichhold</c:v>
                </c:pt>
                <c:pt idx="6">
                  <c:v>Eternal Chemical (China) Co., Ltd.</c:v>
                </c:pt>
                <c:pt idx="7">
                  <c:v>Sino Polymer</c:v>
                </c:pt>
                <c:pt idx="8">
                  <c:v>Others</c:v>
                </c:pt>
              </c:strCache>
            </c:strRef>
          </c:cat>
          <c:val>
            <c:numRef>
              <c:f>Sheet1!$B$2:$B$10</c:f>
              <c:numCache>
                <c:formatCode>0.00</c:formatCode>
                <c:ptCount val="9"/>
                <c:pt idx="0">
                  <c:v>15.133067895553728</c:v>
                </c:pt>
                <c:pt idx="1">
                  <c:v>10.96600845622711</c:v>
                </c:pt>
                <c:pt idx="2">
                  <c:v>7.5330378526327664</c:v>
                </c:pt>
                <c:pt idx="3">
                  <c:v>6.0950181684892835</c:v>
                </c:pt>
                <c:pt idx="4">
                  <c:v>6.0637398204600945</c:v>
                </c:pt>
                <c:pt idx="5">
                  <c:v>5.3867606135273416</c:v>
                </c:pt>
                <c:pt idx="6">
                  <c:v>4.6290738026855003</c:v>
                </c:pt>
                <c:pt idx="7">
                  <c:v>3.9358114637039345</c:v>
                </c:pt>
                <c:pt idx="8">
                  <c:v>40.257481926720239</c:v>
                </c:pt>
              </c:numCache>
            </c:numRef>
          </c:val>
          <c:extLst>
            <c:ext xmlns:c16="http://schemas.microsoft.com/office/drawing/2014/chart" uri="{C3380CC4-5D6E-409C-BE32-E72D297353CC}">
              <c16:uniqueId val="{0000000E-BCDC-47F2-AD35-06C9FA67FE56}"/>
            </c:ext>
          </c:extLst>
        </c:ser>
        <c:dLbls>
          <c:dLblPos val="outEnd"/>
          <c:showLegendKey val="0"/>
          <c:showVal val="1"/>
          <c:showCatName val="0"/>
          <c:showSerName val="0"/>
          <c:showPercent val="0"/>
          <c:showBubbleSize val="0"/>
          <c:showLeaderLines val="0"/>
        </c:dLbls>
        <c:firstSliceAng val="360"/>
      </c:pieChart>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sz="600">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
          <c:y val="0.14757309410242903"/>
          <c:w val="1"/>
          <c:h val="0.61522782663067921"/>
        </c:manualLayout>
      </c:layout>
      <c:barChart>
        <c:barDir val="col"/>
        <c:grouping val="clustered"/>
        <c:varyColors val="0"/>
        <c:ser>
          <c:idx val="0"/>
          <c:order val="0"/>
          <c:tx>
            <c:strRef>
              <c:f>Sheet1!$B$1</c:f>
              <c:strCache>
                <c:ptCount val="1"/>
                <c:pt idx="0">
                  <c:v>Capacity (Thousand Tonnes)</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Pt>
            <c:idx val="4"/>
            <c:invertIfNegative val="0"/>
            <c:bubble3D val="0"/>
            <c:extLst>
              <c:ext xmlns:c16="http://schemas.microsoft.com/office/drawing/2014/chart" uri="{C3380CC4-5D6E-409C-BE32-E72D297353CC}">
                <c16:uniqueId val="{00000000-241C-4966-9070-F125AC2EBC07}"/>
              </c:ext>
            </c:extLst>
          </c:dPt>
          <c:dPt>
            <c:idx val="5"/>
            <c:invertIfNegative val="0"/>
            <c:bubble3D val="0"/>
            <c:extLst>
              <c:ext xmlns:c16="http://schemas.microsoft.com/office/drawing/2014/chart" uri="{C3380CC4-5D6E-409C-BE32-E72D297353CC}">
                <c16:uniqueId val="{00000001-241C-4966-9070-F125AC2EBC07}"/>
              </c:ext>
            </c:extLst>
          </c:dPt>
          <c:dPt>
            <c:idx val="6"/>
            <c:invertIfNegative val="0"/>
            <c:bubble3D val="0"/>
            <c:extLst>
              <c:ext xmlns:c16="http://schemas.microsoft.com/office/drawing/2014/chart" uri="{C3380CC4-5D6E-409C-BE32-E72D297353CC}">
                <c16:uniqueId val="{00000002-241C-4966-9070-F125AC2EBC07}"/>
              </c:ext>
            </c:extLst>
          </c:dPt>
          <c:dPt>
            <c:idx val="7"/>
            <c:invertIfNegative val="0"/>
            <c:bubble3D val="0"/>
            <c:extLst>
              <c:ext xmlns:c16="http://schemas.microsoft.com/office/drawing/2014/chart" uri="{C3380CC4-5D6E-409C-BE32-E72D297353CC}">
                <c16:uniqueId val="{00000003-241C-4966-9070-F125AC2EBC07}"/>
              </c:ext>
            </c:extLst>
          </c:dPt>
          <c:dPt>
            <c:idx val="8"/>
            <c:invertIfNegative val="0"/>
            <c:bubble3D val="0"/>
            <c:extLst>
              <c:ext xmlns:c16="http://schemas.microsoft.com/office/drawing/2014/chart" uri="{C3380CC4-5D6E-409C-BE32-E72D297353CC}">
                <c16:uniqueId val="{00000004-241C-4966-9070-F125AC2EBC07}"/>
              </c:ext>
            </c:extLst>
          </c:dPt>
          <c:dPt>
            <c:idx val="9"/>
            <c:invertIfNegative val="0"/>
            <c:bubble3D val="0"/>
            <c:extLst>
              <c:ext xmlns:c16="http://schemas.microsoft.com/office/drawing/2014/chart" uri="{C3380CC4-5D6E-409C-BE32-E72D297353CC}">
                <c16:uniqueId val="{00000005-241C-4966-9070-F125AC2EBC07}"/>
              </c:ext>
            </c:extLst>
          </c:dPt>
          <c:dLbls>
            <c:spPr>
              <a:noFill/>
              <a:ln>
                <a:noFill/>
              </a:ln>
              <a:effectLst/>
            </c:spPr>
            <c:txPr>
              <a:bodyPr rot="0" spcFirstLastPara="1" vertOverflow="ellipsis" vert="horz" wrap="square" anchor="ctr" anchorCtr="1"/>
              <a:lstStyle/>
              <a:p>
                <a:pPr>
                  <a:defRPr sz="5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c:formatCode>
                <c:ptCount val="16"/>
                <c:pt idx="0">
                  <c:v>427</c:v>
                </c:pt>
                <c:pt idx="1">
                  <c:v>427</c:v>
                </c:pt>
                <c:pt idx="2">
                  <c:v>427</c:v>
                </c:pt>
                <c:pt idx="3">
                  <c:v>427</c:v>
                </c:pt>
                <c:pt idx="4">
                  <c:v>442</c:v>
                </c:pt>
                <c:pt idx="5">
                  <c:v>442</c:v>
                </c:pt>
                <c:pt idx="6">
                  <c:v>477</c:v>
                </c:pt>
                <c:pt idx="7">
                  <c:v>477</c:v>
                </c:pt>
                <c:pt idx="8">
                  <c:v>482</c:v>
                </c:pt>
                <c:pt idx="9">
                  <c:v>482</c:v>
                </c:pt>
                <c:pt idx="10">
                  <c:v>482</c:v>
                </c:pt>
                <c:pt idx="11">
                  <c:v>482</c:v>
                </c:pt>
                <c:pt idx="12">
                  <c:v>487</c:v>
                </c:pt>
                <c:pt idx="13">
                  <c:v>487</c:v>
                </c:pt>
                <c:pt idx="14">
                  <c:v>487</c:v>
                </c:pt>
                <c:pt idx="15">
                  <c:v>487</c:v>
                </c:pt>
              </c:numCache>
            </c:numRef>
          </c:val>
          <c:extLst>
            <c:ext xmlns:c16="http://schemas.microsoft.com/office/drawing/2014/chart" uri="{C3380CC4-5D6E-409C-BE32-E72D297353CC}">
              <c16:uniqueId val="{00000006-241C-4966-9070-F125AC2EBC07}"/>
            </c:ext>
          </c:extLst>
        </c:ser>
        <c:ser>
          <c:idx val="1"/>
          <c:order val="1"/>
          <c:tx>
            <c:strRef>
              <c:f>Sheet1!$C$1</c:f>
              <c:strCache>
                <c:ptCount val="1"/>
                <c:pt idx="0">
                  <c:v>Production (Thousand Tonnes)</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anchor="ctr" anchorCtr="1"/>
              <a:lstStyle/>
              <a:p>
                <a:pPr>
                  <a:defRPr sz="5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Sheet1!$C$2:$C$17</c:f>
              <c:numCache>
                <c:formatCode>0</c:formatCode>
                <c:ptCount val="16"/>
                <c:pt idx="0">
                  <c:v>314.75651199999999</c:v>
                </c:pt>
                <c:pt idx="1">
                  <c:v>326.126576</c:v>
                </c:pt>
                <c:pt idx="2">
                  <c:v>336.81658000000004</c:v>
                </c:pt>
                <c:pt idx="3">
                  <c:v>340.01602400000002</c:v>
                </c:pt>
                <c:pt idx="4">
                  <c:v>356.80038804301074</c:v>
                </c:pt>
                <c:pt idx="5">
                  <c:v>327.28074223655909</c:v>
                </c:pt>
                <c:pt idx="6">
                  <c:v>369.29728339784941</c:v>
                </c:pt>
                <c:pt idx="7">
                  <c:v>377.27741466666669</c:v>
                </c:pt>
                <c:pt idx="8">
                  <c:v>387.35587488172041</c:v>
                </c:pt>
                <c:pt idx="9">
                  <c:v>386.68242993548387</c:v>
                </c:pt>
                <c:pt idx="10">
                  <c:v>399.05562800000001</c:v>
                </c:pt>
                <c:pt idx="11">
                  <c:v>412.44335509677421</c:v>
                </c:pt>
                <c:pt idx="12">
                  <c:v>421.67301015053766</c:v>
                </c:pt>
                <c:pt idx="13">
                  <c:v>430.31136520430107</c:v>
                </c:pt>
                <c:pt idx="14">
                  <c:v>435.06336025806456</c:v>
                </c:pt>
                <c:pt idx="15">
                  <c:v>441.21841531182798</c:v>
                </c:pt>
              </c:numCache>
            </c:numRef>
          </c:val>
          <c:extLst>
            <c:ext xmlns:c16="http://schemas.microsoft.com/office/drawing/2014/chart" uri="{C3380CC4-5D6E-409C-BE32-E72D297353CC}">
              <c16:uniqueId val="{00000007-241C-4966-9070-F125AC2EBC07}"/>
            </c:ext>
          </c:extLst>
        </c:ser>
        <c:dLbls>
          <c:dLblPos val="outEnd"/>
          <c:showLegendKey val="0"/>
          <c:showVal val="1"/>
          <c:showCatName val="0"/>
          <c:showSerName val="0"/>
          <c:showPercent val="0"/>
          <c:showBubbleSize val="0"/>
        </c:dLbls>
        <c:gapWidth val="100"/>
        <c:overlap val="-24"/>
        <c:axId val="513292144"/>
        <c:axId val="646582368"/>
      </c:barChart>
      <c:catAx>
        <c:axId val="513292144"/>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5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646582368"/>
        <c:crosses val="autoZero"/>
        <c:auto val="1"/>
        <c:lblAlgn val="ctr"/>
        <c:lblOffset val="100"/>
        <c:noMultiLvlLbl val="0"/>
      </c:catAx>
      <c:valAx>
        <c:axId val="646582368"/>
        <c:scaling>
          <c:orientation val="minMax"/>
        </c:scaling>
        <c:delete val="1"/>
        <c:axPos val="l"/>
        <c:numFmt formatCode="0" sourceLinked="1"/>
        <c:majorTickMark val="none"/>
        <c:minorTickMark val="none"/>
        <c:tickLblPos val="nextTo"/>
        <c:crossAx val="51329214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5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5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userShapes r:id="rId4"/>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7.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4.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9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1.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4.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5.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1.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10.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1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33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1197"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330" kern="1200"/>
  </cs:chartArea>
  <cs:dataLabel>
    <cs:lnRef idx="0"/>
    <cs:fillRef idx="0"/>
    <cs:effectRef idx="0"/>
    <cs:fontRef idx="minor">
      <a:schemeClr val="tx1">
        <a:lumMod val="75000"/>
        <a:lumOff val="25000"/>
      </a:schemeClr>
    </cs:fontRef>
    <cs:defRPr sz="1197"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1197"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1197"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1197"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862"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1197"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1197"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33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1197"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330" kern="1200"/>
  </cs:chartArea>
  <cs:dataLabel>
    <cs:lnRef idx="0"/>
    <cs:fillRef idx="0"/>
    <cs:effectRef idx="0"/>
    <cs:fontRef idx="minor">
      <a:schemeClr val="tx1">
        <a:lumMod val="75000"/>
        <a:lumOff val="25000"/>
      </a:schemeClr>
    </cs:fontRef>
    <cs:defRPr sz="1197"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1197"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1197"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1197"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862"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1197"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1197"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14.xml><?xml version="1.0" encoding="utf-8"?>
<cs:chartStyle xmlns:cs="http://schemas.microsoft.com/office/drawing/2012/chartStyle" xmlns:a="http://schemas.openxmlformats.org/drawingml/2006/main" id="34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15.xml><?xml version="1.0" encoding="utf-8"?>
<cs:chartStyle xmlns:cs="http://schemas.microsoft.com/office/drawing/2012/chartStyle" xmlns:a="http://schemas.openxmlformats.org/drawingml/2006/main" id="34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16.xml><?xml version="1.0" encoding="utf-8"?>
<cs:chartStyle xmlns:cs="http://schemas.microsoft.com/office/drawing/2012/chartStyle" xmlns:a="http://schemas.openxmlformats.org/drawingml/2006/main" id="34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17.xml><?xml version="1.0" encoding="utf-8"?>
<cs:chartStyle xmlns:cs="http://schemas.microsoft.com/office/drawing/2012/chartStyle" xmlns:a="http://schemas.openxmlformats.org/drawingml/2006/main" id="344">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18.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19.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2.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20.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21.xml><?xml version="1.0" encoding="utf-8"?>
<cs:chartStyle xmlns:cs="http://schemas.microsoft.com/office/drawing/2012/chartStyle" xmlns:a="http://schemas.openxmlformats.org/drawingml/2006/main" id="34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22.xml><?xml version="1.0" encoding="utf-8"?>
<cs:chartStyle xmlns:cs="http://schemas.microsoft.com/office/drawing/2012/chartStyle" xmlns:a="http://schemas.openxmlformats.org/drawingml/2006/main" id="34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23.xml><?xml version="1.0" encoding="utf-8"?>
<cs:chartStyle xmlns:cs="http://schemas.microsoft.com/office/drawing/2012/chartStyle" xmlns:a="http://schemas.openxmlformats.org/drawingml/2006/main" id="34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24.xml><?xml version="1.0" encoding="utf-8"?>
<cs:chartStyle xmlns:cs="http://schemas.microsoft.com/office/drawing/2012/chartStyle" xmlns:a="http://schemas.openxmlformats.org/drawingml/2006/main" id="344">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25.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26.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27.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28.xml><?xml version="1.0" encoding="utf-8"?>
<cs:chartStyle xmlns:cs="http://schemas.microsoft.com/office/drawing/2012/chartStyle" xmlns:a="http://schemas.openxmlformats.org/drawingml/2006/main" id="34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29.xml><?xml version="1.0" encoding="utf-8"?>
<cs:chartStyle xmlns:cs="http://schemas.microsoft.com/office/drawing/2012/chartStyle" xmlns:a="http://schemas.openxmlformats.org/drawingml/2006/main" id="34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290.xml><?xml version="1.0" encoding="utf-8"?>
<cs:chartStyle xmlns:cs="http://schemas.microsoft.com/office/drawing/2012/chartStyle" xmlns:a="http://schemas.openxmlformats.org/drawingml/2006/main" id="34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3.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33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1197"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197" kern="1200"/>
  </cs:chartArea>
  <cs:dataLabel>
    <cs:lnRef idx="0"/>
    <cs:fillRef idx="0"/>
    <cs:effectRef idx="0"/>
    <cs:fontRef idx="minor">
      <a:schemeClr val="tx1">
        <a:lumMod val="75000"/>
        <a:lumOff val="25000"/>
      </a:schemeClr>
    </cs:fontRef>
    <cs:defRPr sz="1197"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1197"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1197"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1197"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862"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1197"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1197" kern="1200"/>
  </cs:valueAxis>
  <cs:wall>
    <cs:lnRef idx="0"/>
    <cs:fillRef idx="0"/>
    <cs:effectRef idx="0"/>
    <cs:fontRef idx="minor">
      <a:schemeClr val="tx1"/>
    </cs:fontRef>
    <cs:spPr>
      <a:noFill/>
      <a:ln>
        <a:noFill/>
      </a:ln>
    </cs:spPr>
  </cs:wall>
</cs:chartStyle>
</file>

<file path=word/charts/style30.xml><?xml version="1.0" encoding="utf-8"?>
<cs:chartStyle xmlns:cs="http://schemas.microsoft.com/office/drawing/2012/chartStyle" xmlns:a="http://schemas.openxmlformats.org/drawingml/2006/main" id="34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31.xml><?xml version="1.0" encoding="utf-8"?>
<cs:chartStyle xmlns:cs="http://schemas.microsoft.com/office/drawing/2012/chartStyle" xmlns:a="http://schemas.openxmlformats.org/drawingml/2006/main" id="344">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32.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33.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34.xml><?xml version="1.0" encoding="utf-8"?>
<cs:chartStyle xmlns:cs="http://schemas.microsoft.com/office/drawing/2012/chartStyle" xmlns:a="http://schemas.openxmlformats.org/drawingml/2006/main" id="344">
  <cs:axisTitle>
    <cs:lnRef idx="0"/>
    <cs:fillRef idx="0"/>
    <cs:effectRef idx="0"/>
    <cs:fontRef idx="minor">
      <a:schemeClr val="tx1">
        <a:lumMod val="65000"/>
        <a:lumOff val="35000"/>
      </a:schemeClr>
    </cs:fontRef>
    <cs:defRPr sz="1197"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1197"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1197" kern="1200"/>
  </cs:chartArea>
  <cs:dataLabel>
    <cs:lnRef idx="0"/>
    <cs:fillRef idx="0"/>
    <cs:effectRef idx="0"/>
    <cs:fontRef idx="minor">
      <a:schemeClr val="tx1">
        <a:lumMod val="75000"/>
        <a:lumOff val="25000"/>
      </a:schemeClr>
    </cs:fontRef>
    <cs:defRPr sz="1197"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1197"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1197"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1197"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2128"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1197"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1197" kern="1200"/>
  </cs:valueAxis>
  <cs:wall>
    <cs:lnRef idx="0"/>
    <cs:fillRef idx="0"/>
    <cs:effectRef idx="0"/>
    <cs:fontRef idx="minor">
      <a:schemeClr val="lt1"/>
    </cs:fontRef>
  </cs:wall>
</cs:chartStyle>
</file>

<file path=word/charts/style35.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36.xml><?xml version="1.0" encoding="utf-8"?>
<cs:chartStyle xmlns:cs="http://schemas.microsoft.com/office/drawing/2012/chartStyle" xmlns:a="http://schemas.openxmlformats.org/drawingml/2006/main" id="34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37.xml><?xml version="1.0" encoding="utf-8"?>
<cs:chartStyle xmlns:cs="http://schemas.microsoft.com/office/drawing/2012/chartStyle" xmlns:a="http://schemas.openxmlformats.org/drawingml/2006/main" id="34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38.xml><?xml version="1.0" encoding="utf-8"?>
<cs:chartStyle xmlns:cs="http://schemas.microsoft.com/office/drawing/2012/chartStyle" xmlns:a="http://schemas.openxmlformats.org/drawingml/2006/main" id="34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39.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4.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33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1197"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197" kern="1200"/>
  </cs:chartArea>
  <cs:dataLabel>
    <cs:lnRef idx="0"/>
    <cs:fillRef idx="0"/>
    <cs:effectRef idx="0"/>
    <cs:fontRef idx="minor">
      <a:schemeClr val="tx1">
        <a:lumMod val="75000"/>
        <a:lumOff val="25000"/>
      </a:schemeClr>
    </cs:fontRef>
    <cs:defRPr sz="1197"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1197"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1197"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1197"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862"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1197"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1197" kern="1200"/>
  </cs:valueAxis>
  <cs:wall>
    <cs:lnRef idx="0"/>
    <cs:fillRef idx="0"/>
    <cs:effectRef idx="0"/>
    <cs:fontRef idx="minor">
      <a:schemeClr val="tx1"/>
    </cs:fontRef>
    <cs:spPr>
      <a:noFill/>
      <a:ln>
        <a:noFill/>
      </a:ln>
    </cs:spPr>
  </cs:wall>
</cs:chartStyle>
</file>

<file path=word/charts/style40.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41.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42.xml><?xml version="1.0" encoding="utf-8"?>
<cs:chartStyle xmlns:cs="http://schemas.microsoft.com/office/drawing/2012/chartStyle" xmlns:a="http://schemas.openxmlformats.org/drawingml/2006/main" id="34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43.xml><?xml version="1.0" encoding="utf-8"?>
<cs:chartStyle xmlns:cs="http://schemas.microsoft.com/office/drawing/2012/chartStyle" xmlns:a="http://schemas.openxmlformats.org/drawingml/2006/main" id="34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44.xml><?xml version="1.0" encoding="utf-8"?>
<cs:chartStyle xmlns:cs="http://schemas.microsoft.com/office/drawing/2012/chartStyle" xmlns:a="http://schemas.openxmlformats.org/drawingml/2006/main" id="34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45.xml><?xml version="1.0" encoding="utf-8"?>
<cs:chartStyle xmlns:cs="http://schemas.microsoft.com/office/drawing/2012/chartStyle" xmlns:a="http://schemas.openxmlformats.org/drawingml/2006/main" id="344">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46.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47.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48.xml><?xml version="1.0" encoding="utf-8"?>
<cs:chartStyle xmlns:cs="http://schemas.microsoft.com/office/drawing/2012/chartStyle" xmlns:a="http://schemas.openxmlformats.org/drawingml/2006/main" id="347">
  <cs:axisTitle>
    <cs:lnRef idx="0"/>
    <cs:fillRef idx="0"/>
    <cs:effectRef idx="0"/>
    <cs:fontRef idx="minor">
      <a:schemeClr val="tx1">
        <a:lumMod val="65000"/>
        <a:lumOff val="35000"/>
      </a:schemeClr>
    </cs:fontRef>
    <cs:defRPr sz="1197"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1197"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1197" kern="1200"/>
  </cs:chartArea>
  <cs:dataLabel>
    <cs:lnRef idx="0"/>
    <cs:fillRef idx="0"/>
    <cs:effectRef idx="0"/>
    <cs:fontRef idx="minor">
      <a:schemeClr val="tx1">
        <a:lumMod val="75000"/>
        <a:lumOff val="25000"/>
      </a:schemeClr>
    </cs:fontRef>
    <cs:defRPr sz="1197"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1197"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1197"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1197"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2128"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1197"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1197" kern="1200"/>
  </cs:valueAxis>
  <cs:wall>
    <cs:lnRef idx="0"/>
    <cs:fillRef idx="0"/>
    <cs:effectRef idx="0"/>
    <cs:fontRef idx="minor">
      <a:schemeClr val="lt1"/>
    </cs:fontRef>
  </cs:wall>
</cs:chartStyle>
</file>

<file path=word/charts/style49.xml><?xml version="1.0" encoding="utf-8"?>
<cs:chartStyle xmlns:cs="http://schemas.microsoft.com/office/drawing/2012/chartStyle" xmlns:a="http://schemas.openxmlformats.org/drawingml/2006/main" id="34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5.xml><?xml version="1.0" encoding="utf-8"?>
<cs:chartStyle xmlns:cs="http://schemas.microsoft.com/office/drawing/2012/chartStyle" xmlns:a="http://schemas.openxmlformats.org/drawingml/2006/main" id="34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50.xml><?xml version="1.0" encoding="utf-8"?>
<cs:chartStyle xmlns:cs="http://schemas.microsoft.com/office/drawing/2012/chartStyle" xmlns:a="http://schemas.openxmlformats.org/drawingml/2006/main" id="34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5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33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1197"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330" kern="1200"/>
  </cs:chartArea>
  <cs:dataLabel>
    <cs:lnRef idx="0"/>
    <cs:fillRef idx="0"/>
    <cs:effectRef idx="0"/>
    <cs:fontRef idx="minor">
      <a:schemeClr val="tx1">
        <a:lumMod val="75000"/>
        <a:lumOff val="25000"/>
      </a:schemeClr>
    </cs:fontRef>
    <cs:defRPr sz="1197"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1197"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1197"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1197"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862"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1197"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1197" kern="1200"/>
  </cs:valueAxis>
  <cs:wall>
    <cs:lnRef idx="0"/>
    <cs:fillRef idx="0"/>
    <cs:effectRef idx="0"/>
    <cs:fontRef idx="minor">
      <a:schemeClr val="tx1"/>
    </cs:fontRef>
    <cs:spPr>
      <a:noFill/>
      <a:ln>
        <a:noFill/>
      </a:ln>
    </cs:spPr>
  </cs:wall>
</cs:chartStyle>
</file>

<file path=word/charts/style52.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53.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33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1197"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330" kern="1200"/>
  </cs:chartArea>
  <cs:dataLabel>
    <cs:lnRef idx="0"/>
    <cs:fillRef idx="0"/>
    <cs:effectRef idx="0"/>
    <cs:fontRef idx="minor">
      <a:schemeClr val="tx1">
        <a:lumMod val="75000"/>
        <a:lumOff val="25000"/>
      </a:schemeClr>
    </cs:fontRef>
    <cs:defRPr sz="1197"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1197"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1197"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1197"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862"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1197"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1197" kern="1200"/>
  </cs:valueAxis>
  <cs:wall>
    <cs:lnRef idx="0"/>
    <cs:fillRef idx="0"/>
    <cs:effectRef idx="0"/>
    <cs:fontRef idx="minor">
      <a:schemeClr val="tx1"/>
    </cs:fontRef>
    <cs:spPr>
      <a:noFill/>
      <a:ln>
        <a:noFill/>
      </a:ln>
    </cs:spPr>
  </cs:wall>
</cs:chartStyle>
</file>

<file path=word/charts/style54.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33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1197"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330" kern="1200"/>
  </cs:chartArea>
  <cs:dataLabel>
    <cs:lnRef idx="0"/>
    <cs:fillRef idx="0"/>
    <cs:effectRef idx="0"/>
    <cs:fontRef idx="minor">
      <a:schemeClr val="tx1">
        <a:lumMod val="75000"/>
        <a:lumOff val="25000"/>
      </a:schemeClr>
    </cs:fontRef>
    <cs:defRPr sz="1197"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1197"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1197"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1197"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862"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1197"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1197"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34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7.xml><?xml version="1.0" encoding="utf-8"?>
<cs:chartStyle xmlns:cs="http://schemas.microsoft.com/office/drawing/2012/chartStyle" xmlns:a="http://schemas.openxmlformats.org/drawingml/2006/main" id="34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8.xml><?xml version="1.0" encoding="utf-8"?>
<cs:chartStyle xmlns:cs="http://schemas.microsoft.com/office/drawing/2012/chartStyle" xmlns:a="http://schemas.openxmlformats.org/drawingml/2006/main" id="344">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9.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BF1A62D-1C77-4F5F-89E4-3D4B1247408D}" type="doc">
      <dgm:prSet loTypeId="urn:microsoft.com/office/officeart/2005/8/layout/process2" loCatId="process" qsTypeId="urn:microsoft.com/office/officeart/2005/8/quickstyle/simple1" qsCatId="simple" csTypeId="urn:microsoft.com/office/officeart/2005/8/colors/accent1_2" csCatId="accent1" phldr="1"/>
      <dgm:spPr/>
    </dgm:pt>
    <dgm:pt modelId="{7B430881-09B4-41FF-BB95-9A32F557ECF6}">
      <dgm:prSet phldrT="[Text]" custT="1"/>
      <dgm:spPr/>
      <dgm:t>
        <a:bodyPr/>
        <a:lstStyle/>
        <a:p>
          <a:pPr algn="ctr"/>
          <a:r>
            <a:rPr lang="en-US" sz="1200">
              <a:latin typeface="Arial" panose="020B0604020202020204" pitchFamily="34" charset="0"/>
              <a:cs typeface="Arial" panose="020B0604020202020204" pitchFamily="34" charset="0"/>
            </a:rPr>
            <a:t>Reactor Charged Epoxy</a:t>
          </a:r>
        </a:p>
      </dgm:t>
    </dgm:pt>
    <dgm:pt modelId="{4D07A954-FDA8-47D2-AE8B-3B93814DEF89}" type="parTrans" cxnId="{F409A935-12A0-4D99-B1D1-EFCDE8015ACB}">
      <dgm:prSet/>
      <dgm:spPr/>
      <dgm:t>
        <a:bodyPr/>
        <a:lstStyle/>
        <a:p>
          <a:pPr algn="ctr"/>
          <a:endParaRPr lang="en-US"/>
        </a:p>
      </dgm:t>
    </dgm:pt>
    <dgm:pt modelId="{4346684F-5B3A-4298-864B-CB686C5DD363}" type="sibTrans" cxnId="{F409A935-12A0-4D99-B1D1-EFCDE8015ACB}">
      <dgm:prSet/>
      <dgm:spPr/>
      <dgm:t>
        <a:bodyPr/>
        <a:lstStyle/>
        <a:p>
          <a:pPr algn="ctr"/>
          <a:endParaRPr lang="en-US"/>
        </a:p>
      </dgm:t>
    </dgm:pt>
    <dgm:pt modelId="{0F20D737-EA8F-48FA-A4BC-F45D9BCDFF8D}">
      <dgm:prSet phldrT="[Text]" custT="1"/>
      <dgm:spPr/>
      <dgm:t>
        <a:bodyPr/>
        <a:lstStyle/>
        <a:p>
          <a:pPr algn="ctr"/>
          <a:r>
            <a:rPr lang="en-US" sz="1200">
              <a:latin typeface="Arial" panose="020B0604020202020204" pitchFamily="34" charset="0"/>
              <a:cs typeface="Arial" panose="020B0604020202020204" pitchFamily="34" charset="0"/>
            </a:rPr>
            <a:t>Reactor Add Metha Acrylic Acid</a:t>
          </a:r>
        </a:p>
      </dgm:t>
    </dgm:pt>
    <dgm:pt modelId="{1B5B0122-A17F-4234-A73E-751C6E2B5E49}" type="parTrans" cxnId="{7365472E-79C1-48AA-BAF2-E71E86397451}">
      <dgm:prSet/>
      <dgm:spPr/>
      <dgm:t>
        <a:bodyPr/>
        <a:lstStyle/>
        <a:p>
          <a:pPr algn="ctr"/>
          <a:endParaRPr lang="en-US"/>
        </a:p>
      </dgm:t>
    </dgm:pt>
    <dgm:pt modelId="{D7907FAA-CDE6-4206-8F4F-33CA4AA2A9D8}" type="sibTrans" cxnId="{7365472E-79C1-48AA-BAF2-E71E86397451}">
      <dgm:prSet/>
      <dgm:spPr/>
      <dgm:t>
        <a:bodyPr/>
        <a:lstStyle/>
        <a:p>
          <a:pPr algn="ctr"/>
          <a:endParaRPr lang="en-US"/>
        </a:p>
      </dgm:t>
    </dgm:pt>
    <dgm:pt modelId="{F8DD82D6-0388-4D98-B982-7E70C9DE962D}">
      <dgm:prSet phldrT="[Text]" custT="1"/>
      <dgm:spPr/>
      <dgm:t>
        <a:bodyPr/>
        <a:lstStyle/>
        <a:p>
          <a:pPr algn="ctr"/>
          <a:r>
            <a:rPr lang="en-US" sz="1200">
              <a:latin typeface="Arial" panose="020B0604020202020204" pitchFamily="34" charset="0"/>
              <a:cs typeface="Arial" panose="020B0604020202020204" pitchFamily="34" charset="0"/>
            </a:rPr>
            <a:t>Drop Tank Charge Styrene (Blend up to the uniform materials)</a:t>
          </a:r>
        </a:p>
      </dgm:t>
    </dgm:pt>
    <dgm:pt modelId="{927B979B-5737-4E2E-AEFC-1C872F894091}" type="parTrans" cxnId="{2B525418-E3FA-410A-ACD0-DF59E43A5308}">
      <dgm:prSet/>
      <dgm:spPr/>
      <dgm:t>
        <a:bodyPr/>
        <a:lstStyle/>
        <a:p>
          <a:pPr algn="ctr"/>
          <a:endParaRPr lang="en-US"/>
        </a:p>
      </dgm:t>
    </dgm:pt>
    <dgm:pt modelId="{07295610-344A-4491-9517-57A917AAD07D}" type="sibTrans" cxnId="{2B525418-E3FA-410A-ACD0-DF59E43A5308}">
      <dgm:prSet/>
      <dgm:spPr/>
      <dgm:t>
        <a:bodyPr/>
        <a:lstStyle/>
        <a:p>
          <a:pPr algn="ctr"/>
          <a:endParaRPr lang="en-US"/>
        </a:p>
      </dgm:t>
    </dgm:pt>
    <dgm:pt modelId="{C41E1870-2294-401A-BE68-F84858741234}">
      <dgm:prSet custT="1"/>
      <dgm:spPr/>
      <dgm:t>
        <a:bodyPr/>
        <a:lstStyle/>
        <a:p>
          <a:pPr algn="ctr"/>
          <a:r>
            <a:rPr lang="en-US" sz="1200">
              <a:latin typeface="Arial" panose="020B0604020202020204" pitchFamily="34" charset="0"/>
              <a:cs typeface="Arial" panose="020B0604020202020204" pitchFamily="34" charset="0"/>
            </a:rPr>
            <a:t>Packing Vinly Ester Resin</a:t>
          </a:r>
        </a:p>
      </dgm:t>
    </dgm:pt>
    <dgm:pt modelId="{3C1AE0EB-BFA5-40A6-BDD9-0EE3C892081F}" type="parTrans" cxnId="{EE693547-AFCE-4642-9AE8-55B0C227836C}">
      <dgm:prSet/>
      <dgm:spPr/>
      <dgm:t>
        <a:bodyPr/>
        <a:lstStyle/>
        <a:p>
          <a:pPr algn="ctr"/>
          <a:endParaRPr lang="en-US"/>
        </a:p>
      </dgm:t>
    </dgm:pt>
    <dgm:pt modelId="{6C93C0F2-1366-4078-B2CE-ECF545004C19}" type="sibTrans" cxnId="{EE693547-AFCE-4642-9AE8-55B0C227836C}">
      <dgm:prSet/>
      <dgm:spPr/>
      <dgm:t>
        <a:bodyPr/>
        <a:lstStyle/>
        <a:p>
          <a:pPr algn="ctr"/>
          <a:endParaRPr lang="en-US"/>
        </a:p>
      </dgm:t>
    </dgm:pt>
    <dgm:pt modelId="{0C20CF32-3E00-4194-B226-D9C31142E94B}" type="pres">
      <dgm:prSet presAssocID="{5BF1A62D-1C77-4F5F-89E4-3D4B1247408D}" presName="linearFlow" presStyleCnt="0">
        <dgm:presLayoutVars>
          <dgm:resizeHandles val="exact"/>
        </dgm:presLayoutVars>
      </dgm:prSet>
      <dgm:spPr/>
    </dgm:pt>
    <dgm:pt modelId="{9F32015A-7A8D-48AA-A894-320A37196575}" type="pres">
      <dgm:prSet presAssocID="{7B430881-09B4-41FF-BB95-9A32F557ECF6}" presName="node" presStyleLbl="node1" presStyleIdx="0" presStyleCnt="4" custScaleX="173942" custScaleY="54381">
        <dgm:presLayoutVars>
          <dgm:bulletEnabled val="1"/>
        </dgm:presLayoutVars>
      </dgm:prSet>
      <dgm:spPr/>
    </dgm:pt>
    <dgm:pt modelId="{F8D3000E-DBB2-46C6-9A70-A52AA8E3A890}" type="pres">
      <dgm:prSet presAssocID="{4346684F-5B3A-4298-864B-CB686C5DD363}" presName="sibTrans" presStyleLbl="sibTrans2D1" presStyleIdx="0" presStyleCnt="3"/>
      <dgm:spPr/>
    </dgm:pt>
    <dgm:pt modelId="{05791DA3-0C5A-4312-9499-EEC2E12F1CE2}" type="pres">
      <dgm:prSet presAssocID="{4346684F-5B3A-4298-864B-CB686C5DD363}" presName="connectorText" presStyleLbl="sibTrans2D1" presStyleIdx="0" presStyleCnt="3"/>
      <dgm:spPr/>
    </dgm:pt>
    <dgm:pt modelId="{A51E7E5D-9C9D-4A0D-AA83-249E946D51B2}" type="pres">
      <dgm:prSet presAssocID="{0F20D737-EA8F-48FA-A4BC-F45D9BCDFF8D}" presName="node" presStyleLbl="node1" presStyleIdx="1" presStyleCnt="4" custScaleX="175964" custScaleY="53994">
        <dgm:presLayoutVars>
          <dgm:bulletEnabled val="1"/>
        </dgm:presLayoutVars>
      </dgm:prSet>
      <dgm:spPr/>
    </dgm:pt>
    <dgm:pt modelId="{19E2037C-5322-4D1A-AFA8-22E3CCC7742D}" type="pres">
      <dgm:prSet presAssocID="{D7907FAA-CDE6-4206-8F4F-33CA4AA2A9D8}" presName="sibTrans" presStyleLbl="sibTrans2D1" presStyleIdx="1" presStyleCnt="3"/>
      <dgm:spPr/>
    </dgm:pt>
    <dgm:pt modelId="{A61BBFED-EB86-4EFA-BD2E-83B5C0A87739}" type="pres">
      <dgm:prSet presAssocID="{D7907FAA-CDE6-4206-8F4F-33CA4AA2A9D8}" presName="connectorText" presStyleLbl="sibTrans2D1" presStyleIdx="1" presStyleCnt="3"/>
      <dgm:spPr/>
    </dgm:pt>
    <dgm:pt modelId="{57F8677B-4B2F-4D96-B669-650E0F570902}" type="pres">
      <dgm:prSet presAssocID="{F8DD82D6-0388-4D98-B982-7E70C9DE962D}" presName="node" presStyleLbl="node1" presStyleIdx="2" presStyleCnt="4" custScaleX="179483" custScaleY="54972">
        <dgm:presLayoutVars>
          <dgm:bulletEnabled val="1"/>
        </dgm:presLayoutVars>
      </dgm:prSet>
      <dgm:spPr/>
    </dgm:pt>
    <dgm:pt modelId="{5EF301FB-12DB-4448-A623-7F504C05AC11}" type="pres">
      <dgm:prSet presAssocID="{07295610-344A-4491-9517-57A917AAD07D}" presName="sibTrans" presStyleLbl="sibTrans2D1" presStyleIdx="2" presStyleCnt="3"/>
      <dgm:spPr/>
    </dgm:pt>
    <dgm:pt modelId="{DCAC2576-C688-4860-AB28-F1D6D0966337}" type="pres">
      <dgm:prSet presAssocID="{07295610-344A-4491-9517-57A917AAD07D}" presName="connectorText" presStyleLbl="sibTrans2D1" presStyleIdx="2" presStyleCnt="3"/>
      <dgm:spPr/>
    </dgm:pt>
    <dgm:pt modelId="{892777FC-C98C-4391-BB68-E1E56DA87461}" type="pres">
      <dgm:prSet presAssocID="{C41E1870-2294-401A-BE68-F84858741234}" presName="node" presStyleLbl="node1" presStyleIdx="3" presStyleCnt="4" custScaleX="182079" custScaleY="56043">
        <dgm:presLayoutVars>
          <dgm:bulletEnabled val="1"/>
        </dgm:presLayoutVars>
      </dgm:prSet>
      <dgm:spPr/>
    </dgm:pt>
  </dgm:ptLst>
  <dgm:cxnLst>
    <dgm:cxn modelId="{2B525418-E3FA-410A-ACD0-DF59E43A5308}" srcId="{5BF1A62D-1C77-4F5F-89E4-3D4B1247408D}" destId="{F8DD82D6-0388-4D98-B982-7E70C9DE962D}" srcOrd="2" destOrd="0" parTransId="{927B979B-5737-4E2E-AEFC-1C872F894091}" sibTransId="{07295610-344A-4491-9517-57A917AAD07D}"/>
    <dgm:cxn modelId="{2658122D-F104-4A80-9FB3-3E9D3822EFFB}" type="presOf" srcId="{07295610-344A-4491-9517-57A917AAD07D}" destId="{5EF301FB-12DB-4448-A623-7F504C05AC11}" srcOrd="0" destOrd="0" presId="urn:microsoft.com/office/officeart/2005/8/layout/process2"/>
    <dgm:cxn modelId="{7365472E-79C1-48AA-BAF2-E71E86397451}" srcId="{5BF1A62D-1C77-4F5F-89E4-3D4B1247408D}" destId="{0F20D737-EA8F-48FA-A4BC-F45D9BCDFF8D}" srcOrd="1" destOrd="0" parTransId="{1B5B0122-A17F-4234-A73E-751C6E2B5E49}" sibTransId="{D7907FAA-CDE6-4206-8F4F-33CA4AA2A9D8}"/>
    <dgm:cxn modelId="{F409A935-12A0-4D99-B1D1-EFCDE8015ACB}" srcId="{5BF1A62D-1C77-4F5F-89E4-3D4B1247408D}" destId="{7B430881-09B4-41FF-BB95-9A32F557ECF6}" srcOrd="0" destOrd="0" parTransId="{4D07A954-FDA8-47D2-AE8B-3B93814DEF89}" sibTransId="{4346684F-5B3A-4298-864B-CB686C5DD363}"/>
    <dgm:cxn modelId="{462DE863-408F-4E26-B8B5-F51EB16FB25B}" type="presOf" srcId="{7B430881-09B4-41FF-BB95-9A32F557ECF6}" destId="{9F32015A-7A8D-48AA-A894-320A37196575}" srcOrd="0" destOrd="0" presId="urn:microsoft.com/office/officeart/2005/8/layout/process2"/>
    <dgm:cxn modelId="{EE693547-AFCE-4642-9AE8-55B0C227836C}" srcId="{5BF1A62D-1C77-4F5F-89E4-3D4B1247408D}" destId="{C41E1870-2294-401A-BE68-F84858741234}" srcOrd="3" destOrd="0" parTransId="{3C1AE0EB-BFA5-40A6-BDD9-0EE3C892081F}" sibTransId="{6C93C0F2-1366-4078-B2CE-ECF545004C19}"/>
    <dgm:cxn modelId="{674BD568-8625-45DE-87F8-F2E3897BA3E6}" type="presOf" srcId="{4346684F-5B3A-4298-864B-CB686C5DD363}" destId="{05791DA3-0C5A-4312-9499-EEC2E12F1CE2}" srcOrd="1" destOrd="0" presId="urn:microsoft.com/office/officeart/2005/8/layout/process2"/>
    <dgm:cxn modelId="{4C1C3D54-C205-44EF-B751-C0CCB0297061}" type="presOf" srcId="{4346684F-5B3A-4298-864B-CB686C5DD363}" destId="{F8D3000E-DBB2-46C6-9A70-A52AA8E3A890}" srcOrd="0" destOrd="0" presId="urn:microsoft.com/office/officeart/2005/8/layout/process2"/>
    <dgm:cxn modelId="{66FCDE8B-1785-45F4-A3EC-CDCA027741BB}" type="presOf" srcId="{F8DD82D6-0388-4D98-B982-7E70C9DE962D}" destId="{57F8677B-4B2F-4D96-B669-650E0F570902}" srcOrd="0" destOrd="0" presId="urn:microsoft.com/office/officeart/2005/8/layout/process2"/>
    <dgm:cxn modelId="{7E09BAA1-E0BD-4A79-AE37-A9FD0DBFF5EE}" type="presOf" srcId="{5BF1A62D-1C77-4F5F-89E4-3D4B1247408D}" destId="{0C20CF32-3E00-4194-B226-D9C31142E94B}" srcOrd="0" destOrd="0" presId="urn:microsoft.com/office/officeart/2005/8/layout/process2"/>
    <dgm:cxn modelId="{71887AAE-9FF8-434F-B118-CFF548E8CAEC}" type="presOf" srcId="{0F20D737-EA8F-48FA-A4BC-F45D9BCDFF8D}" destId="{A51E7E5D-9C9D-4A0D-AA83-249E946D51B2}" srcOrd="0" destOrd="0" presId="urn:microsoft.com/office/officeart/2005/8/layout/process2"/>
    <dgm:cxn modelId="{35D7EEBC-C533-440C-A425-A1C4F90F9901}" type="presOf" srcId="{D7907FAA-CDE6-4206-8F4F-33CA4AA2A9D8}" destId="{19E2037C-5322-4D1A-AFA8-22E3CCC7742D}" srcOrd="0" destOrd="0" presId="urn:microsoft.com/office/officeart/2005/8/layout/process2"/>
    <dgm:cxn modelId="{9E73BEC3-D1B9-43D9-8B85-ED1B13EE8442}" type="presOf" srcId="{C41E1870-2294-401A-BE68-F84858741234}" destId="{892777FC-C98C-4391-BB68-E1E56DA87461}" srcOrd="0" destOrd="0" presId="urn:microsoft.com/office/officeart/2005/8/layout/process2"/>
    <dgm:cxn modelId="{C9A7ABE9-FDF5-4507-B872-42631011E784}" type="presOf" srcId="{07295610-344A-4491-9517-57A917AAD07D}" destId="{DCAC2576-C688-4860-AB28-F1D6D0966337}" srcOrd="1" destOrd="0" presId="urn:microsoft.com/office/officeart/2005/8/layout/process2"/>
    <dgm:cxn modelId="{55EBACF8-3210-4B6C-A10F-71AC3A2F1F72}" type="presOf" srcId="{D7907FAA-CDE6-4206-8F4F-33CA4AA2A9D8}" destId="{A61BBFED-EB86-4EFA-BD2E-83B5C0A87739}" srcOrd="1" destOrd="0" presId="urn:microsoft.com/office/officeart/2005/8/layout/process2"/>
    <dgm:cxn modelId="{F4FE0BD7-7F00-44CB-8B56-3599C9ADB4FA}" type="presParOf" srcId="{0C20CF32-3E00-4194-B226-D9C31142E94B}" destId="{9F32015A-7A8D-48AA-A894-320A37196575}" srcOrd="0" destOrd="0" presId="urn:microsoft.com/office/officeart/2005/8/layout/process2"/>
    <dgm:cxn modelId="{DCE9EFD8-0166-4E46-8447-936E10C71DBF}" type="presParOf" srcId="{0C20CF32-3E00-4194-B226-D9C31142E94B}" destId="{F8D3000E-DBB2-46C6-9A70-A52AA8E3A890}" srcOrd="1" destOrd="0" presId="urn:microsoft.com/office/officeart/2005/8/layout/process2"/>
    <dgm:cxn modelId="{261BDB6D-2088-4E52-8340-7C55551ED778}" type="presParOf" srcId="{F8D3000E-DBB2-46C6-9A70-A52AA8E3A890}" destId="{05791DA3-0C5A-4312-9499-EEC2E12F1CE2}" srcOrd="0" destOrd="0" presId="urn:microsoft.com/office/officeart/2005/8/layout/process2"/>
    <dgm:cxn modelId="{6C03BB05-680A-4D69-BB38-E58A7D780D83}" type="presParOf" srcId="{0C20CF32-3E00-4194-B226-D9C31142E94B}" destId="{A51E7E5D-9C9D-4A0D-AA83-249E946D51B2}" srcOrd="2" destOrd="0" presId="urn:microsoft.com/office/officeart/2005/8/layout/process2"/>
    <dgm:cxn modelId="{A84260E5-BFCA-4A17-BC13-118AC2EE8013}" type="presParOf" srcId="{0C20CF32-3E00-4194-B226-D9C31142E94B}" destId="{19E2037C-5322-4D1A-AFA8-22E3CCC7742D}" srcOrd="3" destOrd="0" presId="urn:microsoft.com/office/officeart/2005/8/layout/process2"/>
    <dgm:cxn modelId="{FFF6EBC8-97FD-4D46-B285-53AA4952A966}" type="presParOf" srcId="{19E2037C-5322-4D1A-AFA8-22E3CCC7742D}" destId="{A61BBFED-EB86-4EFA-BD2E-83B5C0A87739}" srcOrd="0" destOrd="0" presId="urn:microsoft.com/office/officeart/2005/8/layout/process2"/>
    <dgm:cxn modelId="{1D68E11D-59C7-47DA-A965-2797D5FA57B0}" type="presParOf" srcId="{0C20CF32-3E00-4194-B226-D9C31142E94B}" destId="{57F8677B-4B2F-4D96-B669-650E0F570902}" srcOrd="4" destOrd="0" presId="urn:microsoft.com/office/officeart/2005/8/layout/process2"/>
    <dgm:cxn modelId="{A920050E-C058-46B5-811D-D1AB576180EF}" type="presParOf" srcId="{0C20CF32-3E00-4194-B226-D9C31142E94B}" destId="{5EF301FB-12DB-4448-A623-7F504C05AC11}" srcOrd="5" destOrd="0" presId="urn:microsoft.com/office/officeart/2005/8/layout/process2"/>
    <dgm:cxn modelId="{8F1A2636-CE0E-4250-950B-1ABC3B353D71}" type="presParOf" srcId="{5EF301FB-12DB-4448-A623-7F504C05AC11}" destId="{DCAC2576-C688-4860-AB28-F1D6D0966337}" srcOrd="0" destOrd="0" presId="urn:microsoft.com/office/officeart/2005/8/layout/process2"/>
    <dgm:cxn modelId="{1B35472B-64EC-40C2-BB5C-BA57FF0B4F49}" type="presParOf" srcId="{0C20CF32-3E00-4194-B226-D9C31142E94B}" destId="{892777FC-C98C-4391-BB68-E1E56DA87461}" srcOrd="6" destOrd="0" presId="urn:microsoft.com/office/officeart/2005/8/layout/process2"/>
  </dgm:cxnLst>
  <dgm:bg/>
  <dgm:whole/>
  <dgm:extLst>
    <a:ext uri="http://schemas.microsoft.com/office/drawing/2008/diagram">
      <dsp:dataModelExt xmlns:dsp="http://schemas.microsoft.com/office/drawing/2008/diagram" relId="rId9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F32015A-7A8D-48AA-A894-320A37196575}">
      <dsp:nvSpPr>
        <dsp:cNvPr id="0" name=""/>
        <dsp:cNvSpPr/>
      </dsp:nvSpPr>
      <dsp:spPr>
        <a:xfrm>
          <a:off x="1851772" y="1171"/>
          <a:ext cx="2573430" cy="446974"/>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latin typeface="Arial" panose="020B0604020202020204" pitchFamily="34" charset="0"/>
              <a:cs typeface="Arial" panose="020B0604020202020204" pitchFamily="34" charset="0"/>
            </a:rPr>
            <a:t>Reactor Charged Epoxy</a:t>
          </a:r>
        </a:p>
      </dsp:txBody>
      <dsp:txXfrm>
        <a:off x="1864863" y="14262"/>
        <a:ext cx="2547248" cy="420792"/>
      </dsp:txXfrm>
    </dsp:sp>
    <dsp:sp modelId="{F8D3000E-DBB2-46C6-9A70-A52AA8E3A890}">
      <dsp:nvSpPr>
        <dsp:cNvPr id="0" name=""/>
        <dsp:cNvSpPr/>
      </dsp:nvSpPr>
      <dsp:spPr>
        <a:xfrm rot="5400000">
          <a:off x="2984375" y="468694"/>
          <a:ext cx="308224" cy="369869"/>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666750">
            <a:lnSpc>
              <a:spcPct val="90000"/>
            </a:lnSpc>
            <a:spcBef>
              <a:spcPct val="0"/>
            </a:spcBef>
            <a:spcAft>
              <a:spcPct val="35000"/>
            </a:spcAft>
            <a:buNone/>
          </a:pPr>
          <a:endParaRPr lang="en-US" sz="1500" kern="1200"/>
        </a:p>
      </dsp:txBody>
      <dsp:txXfrm rot="-5400000">
        <a:off x="3027527" y="499517"/>
        <a:ext cx="221921" cy="215757"/>
      </dsp:txXfrm>
    </dsp:sp>
    <dsp:sp modelId="{A51E7E5D-9C9D-4A0D-AA83-249E946D51B2}">
      <dsp:nvSpPr>
        <dsp:cNvPr id="0" name=""/>
        <dsp:cNvSpPr/>
      </dsp:nvSpPr>
      <dsp:spPr>
        <a:xfrm>
          <a:off x="1836814" y="859111"/>
          <a:ext cx="2603345" cy="443793"/>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latin typeface="Arial" panose="020B0604020202020204" pitchFamily="34" charset="0"/>
              <a:cs typeface="Arial" panose="020B0604020202020204" pitchFamily="34" charset="0"/>
            </a:rPr>
            <a:t>Reactor Add Metha Acrylic Acid</a:t>
          </a:r>
        </a:p>
      </dsp:txBody>
      <dsp:txXfrm>
        <a:off x="1849812" y="872109"/>
        <a:ext cx="2577349" cy="417797"/>
      </dsp:txXfrm>
    </dsp:sp>
    <dsp:sp modelId="{19E2037C-5322-4D1A-AFA8-22E3CCC7742D}">
      <dsp:nvSpPr>
        <dsp:cNvPr id="0" name=""/>
        <dsp:cNvSpPr/>
      </dsp:nvSpPr>
      <dsp:spPr>
        <a:xfrm rot="5400000">
          <a:off x="2984375" y="1323453"/>
          <a:ext cx="308224" cy="369869"/>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666750">
            <a:lnSpc>
              <a:spcPct val="90000"/>
            </a:lnSpc>
            <a:spcBef>
              <a:spcPct val="0"/>
            </a:spcBef>
            <a:spcAft>
              <a:spcPct val="35000"/>
            </a:spcAft>
            <a:buNone/>
          </a:pPr>
          <a:endParaRPr lang="en-US" sz="1500" kern="1200"/>
        </a:p>
      </dsp:txBody>
      <dsp:txXfrm rot="-5400000">
        <a:off x="3027527" y="1354276"/>
        <a:ext cx="221921" cy="215757"/>
      </dsp:txXfrm>
    </dsp:sp>
    <dsp:sp modelId="{57F8677B-4B2F-4D96-B669-650E0F570902}">
      <dsp:nvSpPr>
        <dsp:cNvPr id="0" name=""/>
        <dsp:cNvSpPr/>
      </dsp:nvSpPr>
      <dsp:spPr>
        <a:xfrm>
          <a:off x="1810783" y="1713870"/>
          <a:ext cx="2655408" cy="451832"/>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latin typeface="Arial" panose="020B0604020202020204" pitchFamily="34" charset="0"/>
              <a:cs typeface="Arial" panose="020B0604020202020204" pitchFamily="34" charset="0"/>
            </a:rPr>
            <a:t>Drop Tank Charge Styrene (Blend up to the uniform materials)</a:t>
          </a:r>
        </a:p>
      </dsp:txBody>
      <dsp:txXfrm>
        <a:off x="1824017" y="1727104"/>
        <a:ext cx="2628940" cy="425364"/>
      </dsp:txXfrm>
    </dsp:sp>
    <dsp:sp modelId="{5EF301FB-12DB-4448-A623-7F504C05AC11}">
      <dsp:nvSpPr>
        <dsp:cNvPr id="0" name=""/>
        <dsp:cNvSpPr/>
      </dsp:nvSpPr>
      <dsp:spPr>
        <a:xfrm rot="5400000">
          <a:off x="2984375" y="2186251"/>
          <a:ext cx="308224" cy="369869"/>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666750">
            <a:lnSpc>
              <a:spcPct val="90000"/>
            </a:lnSpc>
            <a:spcBef>
              <a:spcPct val="0"/>
            </a:spcBef>
            <a:spcAft>
              <a:spcPct val="35000"/>
            </a:spcAft>
            <a:buNone/>
          </a:pPr>
          <a:endParaRPr lang="en-US" sz="1500" kern="1200"/>
        </a:p>
      </dsp:txBody>
      <dsp:txXfrm rot="-5400000">
        <a:off x="3027527" y="2217074"/>
        <a:ext cx="221921" cy="215757"/>
      </dsp:txXfrm>
    </dsp:sp>
    <dsp:sp modelId="{892777FC-C98C-4391-BB68-E1E56DA87461}">
      <dsp:nvSpPr>
        <dsp:cNvPr id="0" name=""/>
        <dsp:cNvSpPr/>
      </dsp:nvSpPr>
      <dsp:spPr>
        <a:xfrm>
          <a:off x="1791579" y="2576668"/>
          <a:ext cx="2693815" cy="460634"/>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latin typeface="Arial" panose="020B0604020202020204" pitchFamily="34" charset="0"/>
              <a:cs typeface="Arial" panose="020B0604020202020204" pitchFamily="34" charset="0"/>
            </a:rPr>
            <a:t>Packing Vinly Ester Resin</a:t>
          </a:r>
        </a:p>
      </dsp:txBody>
      <dsp:txXfrm>
        <a:off x="1805071" y="2590160"/>
        <a:ext cx="2666831" cy="433650"/>
      </dsp:txXfrm>
    </dsp:sp>
  </dsp:spTree>
</dsp:drawing>
</file>

<file path=word/diagrams/layout1.xml><?xml version="1.0" encoding="utf-8"?>
<dgm:layoutDef xmlns:dgm="http://schemas.openxmlformats.org/drawingml/2006/diagram" xmlns:a="http://schemas.openxmlformats.org/drawingml/2006/main" uniqueId="urn:microsoft.com/office/officeart/2005/8/layout/process2">
  <dgm:title val=""/>
  <dgm:desc val=""/>
  <dgm:catLst>
    <dgm:cat type="process"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resizeHandles val="exact"/>
    </dgm:varLst>
    <dgm:alg type="lin">
      <dgm:param type="linDir" val="fromT"/>
    </dgm:alg>
    <dgm:shape xmlns:r="http://schemas.openxmlformats.org/officeDocument/2006/relationships" r:blip="">
      <dgm:adjLst/>
    </dgm:shape>
    <dgm:presOf/>
    <dgm:constrLst>
      <dgm:constr type="h" for="ch" ptType="node" refType="h"/>
      <dgm:constr type="h" for="ch" ptType="sibTrans" refType="h" refFor="ch" refPtType="node" fact="0.5"/>
      <dgm:constr type="w" for="ch" ptType="node"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choose name="Name0">
          <dgm:if name="Name1" axis="root des" ptType="all node" func="maxDepth" op="gt" val="1">
            <dgm:alg type="tx">
              <dgm:param type="parTxLTRAlign" val="l"/>
              <dgm:param type="parTxRTLAlign" val="r"/>
              <dgm:param type="txAnchorVertCh" val="mid"/>
            </dgm:alg>
          </dgm:if>
          <dgm:else name="Name2">
            <dgm:alg type="tx"/>
          </dgm:else>
        </dgm:choose>
        <dgm:shape xmlns:r="http://schemas.openxmlformats.org/officeDocument/2006/relationships" type="roundRect" r:blip="">
          <dgm:adjLst>
            <dgm:adj idx="1" val="0.1"/>
          </dgm:adjLst>
        </dgm:shape>
        <dgm:presOf axis="desOrSelf" ptType="node"/>
        <dgm:constrLst>
          <dgm:constr type="w" refType="h" fact="1.8"/>
          <dgm:constr type="tMarg" refType="primFontSz" fact="0.3"/>
          <dgm:constr type="bMarg" refType="primFontSz" fact="0.3"/>
          <dgm:constr type="lMarg" refType="primFontSz" fact="0.3"/>
          <dgm:constr type="rMarg" refType="primFontSz" fact="0.3"/>
        </dgm:constrLst>
        <dgm:ruleLst>
          <dgm:rule type="primFontSz" val="18" fact="NaN" max="NaN"/>
          <dgm:rule type="w" val="NaN" fact="4" max="NaN"/>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w" refType="h" fact="0.9"/>
            <dgm:constr type="connDist"/>
            <dgm:constr type="wArH" refType="w" fact="0.5"/>
            <dgm:constr type="hArH" refType="w"/>
            <dgm:constr type="stemThick" refType="w" fact="0.6"/>
            <dgm:constr type="begPad" refType="connDist" fact="0.125"/>
            <dgm:constr type="endPad" refType="connDist" fact="0.125"/>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rawings/drawing1.xml><?xml version="1.0" encoding="utf-8"?>
<c:userShapes xmlns:c="http://schemas.openxmlformats.org/drawingml/2006/chart">
  <cdr:relSizeAnchor xmlns:cdr="http://schemas.openxmlformats.org/drawingml/2006/chartDrawing">
    <cdr:from>
      <cdr:x>0.6761</cdr:x>
      <cdr:y>0.72388</cdr:y>
    </cdr:from>
    <cdr:to>
      <cdr:x>0.93239</cdr:x>
      <cdr:y>0.99129</cdr:y>
    </cdr:to>
    <cdr:sp macro="" textlink="">
      <cdr:nvSpPr>
        <cdr:cNvPr id="2" name="Rectangle 1">
          <a:extLst xmlns:a="http://schemas.openxmlformats.org/drawingml/2006/main">
            <a:ext uri="{FF2B5EF4-FFF2-40B4-BE49-F238E27FC236}">
              <a16:creationId xmlns:a16="http://schemas.microsoft.com/office/drawing/2014/main" id="{21742814-0102-4032-8677-1ED403258F55}"/>
            </a:ext>
          </a:extLst>
        </cdr:cNvPr>
        <cdr:cNvSpPr/>
      </cdr:nvSpPr>
      <cdr:spPr>
        <a:xfrm xmlns:a="http://schemas.openxmlformats.org/drawingml/2006/main">
          <a:off x="4095751" y="1847850"/>
          <a:ext cx="1552574" cy="682616"/>
        </a:xfrm>
        <a:prstGeom xmlns:a="http://schemas.openxmlformats.org/drawingml/2006/main" prst="rect">
          <a:avLst/>
        </a:prstGeom>
        <a:noFill xmlns:a="http://schemas.openxmlformats.org/drawingml/2006/main"/>
        <a:ln xmlns:a="http://schemas.openxmlformats.org/drawingml/2006/main">
          <a:noFill/>
        </a:ln>
      </cdr:spPr>
      <cdr:style>
        <a:lnRef xmlns:a="http://schemas.openxmlformats.org/drawingml/2006/main" idx="2">
          <a:schemeClr val="dk1"/>
        </a:lnRef>
        <a:fillRef xmlns:a="http://schemas.openxmlformats.org/drawingml/2006/main" idx="1">
          <a:schemeClr val="lt1"/>
        </a:fillRef>
        <a:effectRef xmlns:a="http://schemas.openxmlformats.org/drawingml/2006/main" idx="0">
          <a:schemeClr val="dk1"/>
        </a:effectRef>
        <a:fontRef xmlns:a="http://schemas.openxmlformats.org/drawingml/2006/main" idx="minor">
          <a:schemeClr val="dk1"/>
        </a:fontRef>
      </cdr:style>
      <cdr:txBody>
        <a:bodyPr xmlns:a="http://schemas.openxmlformats.org/drawingml/2006/main" rtlCol="0" anchor="ctr"/>
        <a:lstStyle xmlns:a="http://schemas.openxmlformats.org/drawingml/2006/main">
          <a:defPPr>
            <a:defRPr lang="en-US"/>
          </a:defPPr>
          <a:lvl1pPr marL="0" algn="l" defTabSz="457200" rtl="0" eaLnBrk="1" latinLnBrk="0" hangingPunct="1">
            <a:defRPr sz="1800" kern="1200">
              <a:solidFill>
                <a:schemeClr val="dk1"/>
              </a:solidFill>
              <a:latin typeface="+mn-lt"/>
              <a:ea typeface="+mn-ea"/>
              <a:cs typeface="+mn-cs"/>
            </a:defRPr>
          </a:lvl1pPr>
          <a:lvl2pPr marL="457200" algn="l" defTabSz="457200" rtl="0" eaLnBrk="1" latinLnBrk="0" hangingPunct="1">
            <a:defRPr sz="1800" kern="1200">
              <a:solidFill>
                <a:schemeClr val="dk1"/>
              </a:solidFill>
              <a:latin typeface="+mn-lt"/>
              <a:ea typeface="+mn-ea"/>
              <a:cs typeface="+mn-cs"/>
            </a:defRPr>
          </a:lvl2pPr>
          <a:lvl3pPr marL="914400" algn="l" defTabSz="457200" rtl="0" eaLnBrk="1" latinLnBrk="0" hangingPunct="1">
            <a:defRPr sz="1800" kern="1200">
              <a:solidFill>
                <a:schemeClr val="dk1"/>
              </a:solidFill>
              <a:latin typeface="+mn-lt"/>
              <a:ea typeface="+mn-ea"/>
              <a:cs typeface="+mn-cs"/>
            </a:defRPr>
          </a:lvl3pPr>
          <a:lvl4pPr marL="1371600" algn="l" defTabSz="457200" rtl="0" eaLnBrk="1" latinLnBrk="0" hangingPunct="1">
            <a:defRPr sz="1800" kern="1200">
              <a:solidFill>
                <a:schemeClr val="dk1"/>
              </a:solidFill>
              <a:latin typeface="+mn-lt"/>
              <a:ea typeface="+mn-ea"/>
              <a:cs typeface="+mn-cs"/>
            </a:defRPr>
          </a:lvl4pPr>
          <a:lvl5pPr marL="1828800" algn="l" defTabSz="457200" rtl="0" eaLnBrk="1" latinLnBrk="0" hangingPunct="1">
            <a:defRPr sz="1800" kern="1200">
              <a:solidFill>
                <a:schemeClr val="dk1"/>
              </a:solidFill>
              <a:latin typeface="+mn-lt"/>
              <a:ea typeface="+mn-ea"/>
              <a:cs typeface="+mn-cs"/>
            </a:defRPr>
          </a:lvl5pPr>
          <a:lvl6pPr marL="2286000" algn="l" defTabSz="457200" rtl="0" eaLnBrk="1" latinLnBrk="0" hangingPunct="1">
            <a:defRPr sz="1800" kern="1200">
              <a:solidFill>
                <a:schemeClr val="dk1"/>
              </a:solidFill>
              <a:latin typeface="+mn-lt"/>
              <a:ea typeface="+mn-ea"/>
              <a:cs typeface="+mn-cs"/>
            </a:defRPr>
          </a:lvl6pPr>
          <a:lvl7pPr marL="2743200" algn="l" defTabSz="457200" rtl="0" eaLnBrk="1" latinLnBrk="0" hangingPunct="1">
            <a:defRPr sz="1800" kern="1200">
              <a:solidFill>
                <a:schemeClr val="dk1"/>
              </a:solidFill>
              <a:latin typeface="+mn-lt"/>
              <a:ea typeface="+mn-ea"/>
              <a:cs typeface="+mn-cs"/>
            </a:defRPr>
          </a:lvl7pPr>
          <a:lvl8pPr marL="3200400" algn="l" defTabSz="457200" rtl="0" eaLnBrk="1" latinLnBrk="0" hangingPunct="1">
            <a:defRPr sz="1800" kern="1200">
              <a:solidFill>
                <a:schemeClr val="dk1"/>
              </a:solidFill>
              <a:latin typeface="+mn-lt"/>
              <a:ea typeface="+mn-ea"/>
              <a:cs typeface="+mn-cs"/>
            </a:defRPr>
          </a:lvl8pPr>
          <a:lvl9pPr marL="3657600" algn="l" defTabSz="457200" rtl="0" eaLnBrk="1" latinLnBrk="0" hangingPunct="1">
            <a:defRPr sz="1800" kern="1200">
              <a:solidFill>
                <a:schemeClr val="dk1"/>
              </a:solidFill>
              <a:latin typeface="+mn-lt"/>
              <a:ea typeface="+mn-ea"/>
              <a:cs typeface="+mn-cs"/>
            </a:defRPr>
          </a:lvl9pPr>
        </a:lstStyle>
        <a:p xmlns:a="http://schemas.openxmlformats.org/drawingml/2006/main">
          <a:pPr marL="0" marR="0" lvl="0" indent="0" algn="ctr" defTabSz="457200" rtl="0" eaLnBrk="1" fontAlgn="auto" latinLnBrk="0" hangingPunct="1">
            <a:lnSpc>
              <a:spcPct val="150000"/>
            </a:lnSpc>
            <a:spcBef>
              <a:spcPts val="0"/>
            </a:spcBef>
            <a:spcAft>
              <a:spcPts val="0"/>
            </a:spcAft>
            <a:buClrTx/>
            <a:buSzTx/>
            <a:buFontTx/>
            <a:buNone/>
            <a:tabLst/>
            <a:defRPr/>
          </a:pPr>
          <a:r>
            <a:rPr kumimoji="0" lang="en-US" sz="1000" b="1" i="0" u="none" strike="noStrike" kern="1200" cap="none" spc="0" normalizeH="0" baseline="0" noProof="0" dirty="0">
              <a:ln>
                <a:noFill/>
              </a:ln>
              <a:solidFill>
                <a:prstClr val="black"/>
              </a:solidFill>
              <a:effectLst/>
              <a:uLnTx/>
              <a:uFillTx/>
              <a:latin typeface="Arial" panose="020B0604020202020204" pitchFamily="34" charset="0"/>
              <a:ea typeface="Verdana" panose="020B0604030504040204" pitchFamily="34" charset="0"/>
              <a:cs typeface="Arial" panose="020B0604020202020204" pitchFamily="34" charset="0"/>
            </a:rPr>
            <a:t>2021E-2030F</a:t>
          </a:r>
        </a:p>
        <a:p xmlns:a="http://schemas.openxmlformats.org/drawingml/2006/main">
          <a:pPr marL="0" marR="0" lvl="0" indent="0" algn="ctr" defTabSz="457200" rtl="0" eaLnBrk="1" fontAlgn="auto" latinLnBrk="0" hangingPunct="1">
            <a:lnSpc>
              <a:spcPct val="150000"/>
            </a:lnSpc>
            <a:spcBef>
              <a:spcPts val="0"/>
            </a:spcBef>
            <a:spcAft>
              <a:spcPts val="0"/>
            </a:spcAft>
            <a:buClrTx/>
            <a:buSzTx/>
            <a:buFontTx/>
            <a:buNone/>
            <a:tabLst/>
            <a:defRPr/>
          </a:pPr>
          <a:r>
            <a:rPr kumimoji="0" lang="en-US" sz="1000" b="1" i="0" u="none" strike="noStrike" kern="1200" cap="none" spc="0" normalizeH="0" baseline="0" noProof="0" dirty="0">
              <a:ln>
                <a:noFill/>
              </a:ln>
              <a:solidFill>
                <a:prstClr val="black"/>
              </a:solidFill>
              <a:effectLst/>
              <a:uLnTx/>
              <a:uFillTx/>
              <a:latin typeface="Arial" panose="020B0604020202020204" pitchFamily="34" charset="0"/>
              <a:ea typeface="Verdana" panose="020B0604030504040204" pitchFamily="34" charset="0"/>
              <a:cs typeface="Arial" panose="020B0604020202020204" pitchFamily="34" charset="0"/>
            </a:rPr>
            <a:t>CAGR </a:t>
          </a:r>
        </a:p>
        <a:p xmlns:a="http://schemas.openxmlformats.org/drawingml/2006/main">
          <a:pPr marL="0" marR="0" lvl="0" indent="0" algn="ctr" defTabSz="457200" rtl="0" eaLnBrk="1" fontAlgn="auto" latinLnBrk="0" hangingPunct="1">
            <a:lnSpc>
              <a:spcPct val="150000"/>
            </a:lnSpc>
            <a:spcBef>
              <a:spcPts val="0"/>
            </a:spcBef>
            <a:spcAft>
              <a:spcPts val="0"/>
            </a:spcAft>
            <a:buClrTx/>
            <a:buSzTx/>
            <a:buFontTx/>
            <a:buNone/>
            <a:tabLst/>
            <a:defRPr/>
          </a:pPr>
          <a:r>
            <a:rPr kumimoji="0" lang="en-US" sz="1000" b="1" i="0" u="none" strike="noStrike" kern="1200" cap="none" spc="0" normalizeH="0" baseline="0" noProof="0" dirty="0">
              <a:ln>
                <a:noFill/>
              </a:ln>
              <a:solidFill>
                <a:prstClr val="black"/>
              </a:solidFill>
              <a:effectLst/>
              <a:uLnTx/>
              <a:uFillTx/>
              <a:latin typeface="Arial" panose="020B0604020202020204" pitchFamily="34" charset="0"/>
              <a:ea typeface="Verdana" panose="020B0604030504040204" pitchFamily="34" charset="0"/>
              <a:cs typeface="Arial" panose="020B0604020202020204" pitchFamily="34" charset="0"/>
            </a:rPr>
            <a:t>6.30% By Volume</a:t>
          </a:r>
        </a:p>
      </cdr:txBody>
    </cdr:sp>
  </cdr:relSizeAnchor>
</c:userShapes>
</file>

<file path=word/drawings/drawing2.xml><?xml version="1.0" encoding="utf-8"?>
<c:userShapes xmlns:c="http://schemas.openxmlformats.org/drawingml/2006/chart">
  <cdr:relSizeAnchor xmlns:cdr="http://schemas.openxmlformats.org/drawingml/2006/chartDrawing">
    <cdr:from>
      <cdr:x>0.70388</cdr:x>
      <cdr:y>0.89445</cdr:y>
    </cdr:from>
    <cdr:to>
      <cdr:x>1</cdr:x>
      <cdr:y>1</cdr:y>
    </cdr:to>
    <cdr:sp macro="" textlink="">
      <cdr:nvSpPr>
        <cdr:cNvPr id="2" name="TextBox 4"/>
        <cdr:cNvSpPr txBox="1"/>
      </cdr:nvSpPr>
      <cdr:spPr>
        <a:xfrm xmlns:a="http://schemas.openxmlformats.org/drawingml/2006/main">
          <a:off x="5003800" y="4775200"/>
          <a:ext cx="1889760" cy="266700"/>
        </a:xfrm>
        <a:prstGeom xmlns:a="http://schemas.openxmlformats.org/drawingml/2006/main" prst="rect">
          <a:avLst/>
        </a:prstGeom>
        <a:noFill xmlns:a="http://schemas.openxmlformats.org/drawingml/2006/main"/>
      </cdr:spPr>
      <cdr:txBody>
        <a:bodyPr xmlns:a="http://schemas.openxmlformats.org/drawingml/2006/main" wrap="square" rtlCol="0">
          <a:noAutofit/>
        </a:bodyPr>
        <a:lstStyle xmlns:a="http://schemas.openxmlformats.org/drawingml/2006/main"/>
        <a:p xmlns:a="http://schemas.openxmlformats.org/drawingml/2006/main">
          <a:pPr marL="0" marR="0" algn="r" fontAlgn="base">
            <a:lnSpc>
              <a:spcPct val="107000"/>
            </a:lnSpc>
            <a:spcBef>
              <a:spcPts val="0"/>
            </a:spcBef>
            <a:spcAft>
              <a:spcPts val="800"/>
            </a:spcAft>
          </a:pPr>
          <a:r>
            <a:rPr lang="en-IN" sz="600" i="1" kern="1200">
              <a:solidFill>
                <a:srgbClr val="3F3F3F"/>
              </a:solidFill>
              <a:effectLst/>
              <a:latin typeface="Verdana" panose="020B0604030504040204" pitchFamily="34" charset="0"/>
              <a:ea typeface="Verdana" panose="020B0604030504040204" pitchFamily="34" charset="0"/>
              <a:cs typeface="Verdana" panose="020B0604030504040204" pitchFamily="34" charset="0"/>
            </a:rPr>
            <a:t>Source: TechSci Research</a:t>
          </a:r>
          <a:endParaRPr lang="en-US" sz="1100">
            <a:effectLst/>
            <a:latin typeface="Calibri" panose="020F0502020204030204" pitchFamily="34" charset="0"/>
            <a:ea typeface="Calibri" panose="020F0502020204030204" pitchFamily="34" charset="0"/>
            <a:cs typeface="Times New Roman" panose="02020603050405020304" pitchFamily="18" charset="0"/>
          </a:endParaRPr>
        </a:p>
      </cdr:txBody>
    </cdr:sp>
  </cdr:relSizeAnchor>
</c:userShapes>
</file>

<file path=word/drawings/drawing3.xml><?xml version="1.0" encoding="utf-8"?>
<c:userShapes xmlns:c="http://schemas.openxmlformats.org/drawingml/2006/chart">
  <cdr:relSizeAnchor xmlns:cdr="http://schemas.openxmlformats.org/drawingml/2006/chartDrawing">
    <cdr:from>
      <cdr:x>0.70737</cdr:x>
      <cdr:y>0.90389</cdr:y>
    </cdr:from>
    <cdr:to>
      <cdr:x>1</cdr:x>
      <cdr:y>1</cdr:y>
    </cdr:to>
    <cdr:sp macro="" textlink="">
      <cdr:nvSpPr>
        <cdr:cNvPr id="2" name="TextBox 4"/>
        <cdr:cNvSpPr txBox="1"/>
      </cdr:nvSpPr>
      <cdr:spPr>
        <a:xfrm xmlns:a="http://schemas.openxmlformats.org/drawingml/2006/main">
          <a:off x="5003800" y="4775200"/>
          <a:ext cx="1889760" cy="266700"/>
        </a:xfrm>
        <a:prstGeom xmlns:a="http://schemas.openxmlformats.org/drawingml/2006/main" prst="rect">
          <a:avLst/>
        </a:prstGeom>
        <a:noFill xmlns:a="http://schemas.openxmlformats.org/drawingml/2006/main"/>
      </cdr:spPr>
      <cdr:txBody>
        <a:bodyPr xmlns:a="http://schemas.openxmlformats.org/drawingml/2006/main" wrap="square" rtlCol="0">
          <a:noAutofit/>
        </a:bodyPr>
        <a:lstStyle xmlns:a="http://schemas.openxmlformats.org/drawingml/2006/main"/>
        <a:p xmlns:a="http://schemas.openxmlformats.org/drawingml/2006/main">
          <a:pPr marL="0" marR="0" algn="r" fontAlgn="base">
            <a:lnSpc>
              <a:spcPct val="107000"/>
            </a:lnSpc>
            <a:spcBef>
              <a:spcPts val="0"/>
            </a:spcBef>
            <a:spcAft>
              <a:spcPts val="800"/>
            </a:spcAft>
          </a:pPr>
          <a:r>
            <a:rPr lang="en-IN" sz="600" i="1" kern="1200">
              <a:solidFill>
                <a:srgbClr val="3F3F3F"/>
              </a:solidFill>
              <a:effectLst/>
              <a:latin typeface="Verdana" panose="020B0604030504040204" pitchFamily="34" charset="0"/>
              <a:ea typeface="Verdana" panose="020B0604030504040204" pitchFamily="34" charset="0"/>
              <a:cs typeface="Verdana" panose="020B0604030504040204" pitchFamily="34" charset="0"/>
            </a:rPr>
            <a:t>Source: TechSci Research</a:t>
          </a:r>
          <a:endParaRPr lang="en-US" sz="1100">
            <a:effectLst/>
            <a:latin typeface="Calibri" panose="020F0502020204030204" pitchFamily="34" charset="0"/>
            <a:ea typeface="Calibri" panose="020F0502020204030204" pitchFamily="34" charset="0"/>
            <a:cs typeface="Times New Roman" panose="02020603050405020304" pitchFamily="18" charset="0"/>
          </a:endParaRPr>
        </a:p>
      </cdr:txBody>
    </cdr:sp>
  </cdr:relSizeAnchor>
</c:userShapes>
</file>

<file path=word/drawings/drawing4.xml><?xml version="1.0" encoding="utf-8"?>
<c:userShapes xmlns:c="http://schemas.openxmlformats.org/drawingml/2006/chart">
  <cdr:relSizeAnchor xmlns:cdr="http://schemas.openxmlformats.org/drawingml/2006/chartDrawing">
    <cdr:from>
      <cdr:x>0.10359</cdr:x>
      <cdr:y>0.70925</cdr:y>
    </cdr:from>
    <cdr:to>
      <cdr:x>0.34175</cdr:x>
      <cdr:y>1</cdr:y>
    </cdr:to>
    <cdr:sp macro="" textlink="">
      <cdr:nvSpPr>
        <cdr:cNvPr id="4" name="Rectangle 3">
          <a:extLst xmlns:a="http://schemas.openxmlformats.org/drawingml/2006/main">
            <a:ext uri="{FF2B5EF4-FFF2-40B4-BE49-F238E27FC236}">
              <a16:creationId xmlns:a16="http://schemas.microsoft.com/office/drawing/2014/main" id="{21742814-0102-4032-8677-1ED403258F55}"/>
            </a:ext>
          </a:extLst>
        </cdr:cNvPr>
        <cdr:cNvSpPr/>
      </cdr:nvSpPr>
      <cdr:spPr>
        <a:xfrm xmlns:a="http://schemas.openxmlformats.org/drawingml/2006/main">
          <a:off x="664061" y="1587567"/>
          <a:ext cx="1526683" cy="650808"/>
        </a:xfrm>
        <a:prstGeom xmlns:a="http://schemas.openxmlformats.org/drawingml/2006/main" prst="rect">
          <a:avLst/>
        </a:prstGeom>
        <a:noFill xmlns:a="http://schemas.openxmlformats.org/drawingml/2006/main"/>
        <a:ln xmlns:a="http://schemas.openxmlformats.org/drawingml/2006/main">
          <a:noFill/>
        </a:ln>
      </cdr:spPr>
      <cdr:style>
        <a:lnRef xmlns:a="http://schemas.openxmlformats.org/drawingml/2006/main" idx="2">
          <a:schemeClr val="dk1"/>
        </a:lnRef>
        <a:fillRef xmlns:a="http://schemas.openxmlformats.org/drawingml/2006/main" idx="1">
          <a:schemeClr val="lt1"/>
        </a:fillRef>
        <a:effectRef xmlns:a="http://schemas.openxmlformats.org/drawingml/2006/main" idx="0">
          <a:schemeClr val="dk1"/>
        </a:effectRef>
        <a:fontRef xmlns:a="http://schemas.openxmlformats.org/drawingml/2006/main" idx="minor">
          <a:schemeClr val="dk1"/>
        </a:fontRef>
      </cdr:style>
      <cdr:txBody>
        <a:bodyPr xmlns:a="http://schemas.openxmlformats.org/drawingml/2006/main" rtlCol="0" anchor="ctr"/>
        <a:lstStyle xmlns:a="http://schemas.openxmlformats.org/drawingml/2006/main">
          <a:defPPr>
            <a:defRPr lang="en-US"/>
          </a:defPPr>
          <a:lvl1pPr marL="0" algn="l" defTabSz="457200" rtl="0" eaLnBrk="1" latinLnBrk="0" hangingPunct="1">
            <a:defRPr sz="1800" kern="1200">
              <a:solidFill>
                <a:schemeClr val="dk1"/>
              </a:solidFill>
              <a:latin typeface="+mn-lt"/>
              <a:ea typeface="+mn-ea"/>
              <a:cs typeface="+mn-cs"/>
            </a:defRPr>
          </a:lvl1pPr>
          <a:lvl2pPr marL="457200" algn="l" defTabSz="457200" rtl="0" eaLnBrk="1" latinLnBrk="0" hangingPunct="1">
            <a:defRPr sz="1800" kern="1200">
              <a:solidFill>
                <a:schemeClr val="dk1"/>
              </a:solidFill>
              <a:latin typeface="+mn-lt"/>
              <a:ea typeface="+mn-ea"/>
              <a:cs typeface="+mn-cs"/>
            </a:defRPr>
          </a:lvl2pPr>
          <a:lvl3pPr marL="914400" algn="l" defTabSz="457200" rtl="0" eaLnBrk="1" latinLnBrk="0" hangingPunct="1">
            <a:defRPr sz="1800" kern="1200">
              <a:solidFill>
                <a:schemeClr val="dk1"/>
              </a:solidFill>
              <a:latin typeface="+mn-lt"/>
              <a:ea typeface="+mn-ea"/>
              <a:cs typeface="+mn-cs"/>
            </a:defRPr>
          </a:lvl3pPr>
          <a:lvl4pPr marL="1371600" algn="l" defTabSz="457200" rtl="0" eaLnBrk="1" latinLnBrk="0" hangingPunct="1">
            <a:defRPr sz="1800" kern="1200">
              <a:solidFill>
                <a:schemeClr val="dk1"/>
              </a:solidFill>
              <a:latin typeface="+mn-lt"/>
              <a:ea typeface="+mn-ea"/>
              <a:cs typeface="+mn-cs"/>
            </a:defRPr>
          </a:lvl4pPr>
          <a:lvl5pPr marL="1828800" algn="l" defTabSz="457200" rtl="0" eaLnBrk="1" latinLnBrk="0" hangingPunct="1">
            <a:defRPr sz="1800" kern="1200">
              <a:solidFill>
                <a:schemeClr val="dk1"/>
              </a:solidFill>
              <a:latin typeface="+mn-lt"/>
              <a:ea typeface="+mn-ea"/>
              <a:cs typeface="+mn-cs"/>
            </a:defRPr>
          </a:lvl5pPr>
          <a:lvl6pPr marL="2286000" algn="l" defTabSz="457200" rtl="0" eaLnBrk="1" latinLnBrk="0" hangingPunct="1">
            <a:defRPr sz="1800" kern="1200">
              <a:solidFill>
                <a:schemeClr val="dk1"/>
              </a:solidFill>
              <a:latin typeface="+mn-lt"/>
              <a:ea typeface="+mn-ea"/>
              <a:cs typeface="+mn-cs"/>
            </a:defRPr>
          </a:lvl6pPr>
          <a:lvl7pPr marL="2743200" algn="l" defTabSz="457200" rtl="0" eaLnBrk="1" latinLnBrk="0" hangingPunct="1">
            <a:defRPr sz="1800" kern="1200">
              <a:solidFill>
                <a:schemeClr val="dk1"/>
              </a:solidFill>
              <a:latin typeface="+mn-lt"/>
              <a:ea typeface="+mn-ea"/>
              <a:cs typeface="+mn-cs"/>
            </a:defRPr>
          </a:lvl7pPr>
          <a:lvl8pPr marL="3200400" algn="l" defTabSz="457200" rtl="0" eaLnBrk="1" latinLnBrk="0" hangingPunct="1">
            <a:defRPr sz="1800" kern="1200">
              <a:solidFill>
                <a:schemeClr val="dk1"/>
              </a:solidFill>
              <a:latin typeface="+mn-lt"/>
              <a:ea typeface="+mn-ea"/>
              <a:cs typeface="+mn-cs"/>
            </a:defRPr>
          </a:lvl8pPr>
          <a:lvl9pPr marL="3657600" algn="l" defTabSz="457200" rtl="0" eaLnBrk="1" latinLnBrk="0" hangingPunct="1">
            <a:defRPr sz="1800" kern="1200">
              <a:solidFill>
                <a:schemeClr val="dk1"/>
              </a:solidFill>
              <a:latin typeface="+mn-lt"/>
              <a:ea typeface="+mn-ea"/>
              <a:cs typeface="+mn-cs"/>
            </a:defRPr>
          </a:lvl9pPr>
        </a:lstStyle>
        <a:p xmlns:a="http://schemas.openxmlformats.org/drawingml/2006/main">
          <a:pPr marL="0" marR="0" lvl="0" indent="0" algn="ctr" defTabSz="457200" rtl="0" eaLnBrk="1" fontAlgn="auto" latinLnBrk="0" hangingPunct="1">
            <a:lnSpc>
              <a:spcPct val="150000"/>
            </a:lnSpc>
            <a:spcBef>
              <a:spcPts val="0"/>
            </a:spcBef>
            <a:spcAft>
              <a:spcPts val="0"/>
            </a:spcAft>
            <a:buClrTx/>
            <a:buSzTx/>
            <a:buFontTx/>
            <a:buNone/>
            <a:tabLst/>
            <a:defRPr/>
          </a:pPr>
          <a:r>
            <a:rPr kumimoji="0" lang="en-US" sz="900" b="1" i="0" u="none" strike="noStrike" kern="1200" cap="none" spc="0" normalizeH="0" baseline="0" noProof="0" dirty="0">
              <a:ln>
                <a:noFill/>
              </a:ln>
              <a:solidFill>
                <a:prstClr val="black"/>
              </a:solidFill>
              <a:effectLst/>
              <a:uLnTx/>
              <a:uFillTx/>
              <a:latin typeface="Arial" panose="020B0604020202020204" pitchFamily="34" charset="0"/>
              <a:ea typeface="Verdana" panose="020B0604030504040204" pitchFamily="34" charset="0"/>
              <a:cs typeface="Arial" panose="020B0604020202020204" pitchFamily="34" charset="0"/>
            </a:rPr>
            <a:t>2015-2020</a:t>
          </a:r>
        </a:p>
        <a:p xmlns:a="http://schemas.openxmlformats.org/drawingml/2006/main">
          <a:pPr marL="0" marR="0" lvl="0" indent="0" algn="ctr" defTabSz="457200" rtl="0" eaLnBrk="1" fontAlgn="auto" latinLnBrk="0" hangingPunct="1">
            <a:lnSpc>
              <a:spcPct val="150000"/>
            </a:lnSpc>
            <a:spcBef>
              <a:spcPts val="0"/>
            </a:spcBef>
            <a:spcAft>
              <a:spcPts val="0"/>
            </a:spcAft>
            <a:buClrTx/>
            <a:buSzTx/>
            <a:buFontTx/>
            <a:buNone/>
            <a:tabLst/>
            <a:defRPr/>
          </a:pPr>
          <a:r>
            <a:rPr kumimoji="0" lang="en-US" sz="900" b="1" i="0" u="none" strike="noStrike" kern="1200" cap="none" spc="0" normalizeH="0" baseline="0" noProof="0" dirty="0">
              <a:ln>
                <a:noFill/>
              </a:ln>
              <a:solidFill>
                <a:prstClr val="black"/>
              </a:solidFill>
              <a:effectLst/>
              <a:uLnTx/>
              <a:uFillTx/>
              <a:latin typeface="Arial" panose="020B0604020202020204" pitchFamily="34" charset="0"/>
              <a:ea typeface="Verdana" panose="020B0604030504040204" pitchFamily="34" charset="0"/>
              <a:cs typeface="Arial" panose="020B0604020202020204" pitchFamily="34" charset="0"/>
            </a:rPr>
            <a:t>CAGR</a:t>
          </a:r>
        </a:p>
        <a:p xmlns:a="http://schemas.openxmlformats.org/drawingml/2006/main">
          <a:pPr marL="0" marR="0" lvl="0" indent="0" algn="ctr" defTabSz="457200" rtl="0" eaLnBrk="1" fontAlgn="auto" latinLnBrk="0" hangingPunct="1">
            <a:lnSpc>
              <a:spcPct val="150000"/>
            </a:lnSpc>
            <a:spcBef>
              <a:spcPts val="0"/>
            </a:spcBef>
            <a:spcAft>
              <a:spcPts val="0"/>
            </a:spcAft>
            <a:buClrTx/>
            <a:buSzTx/>
            <a:buFontTx/>
            <a:buNone/>
            <a:tabLst/>
            <a:defRPr/>
          </a:pPr>
          <a:r>
            <a:rPr kumimoji="0" lang="en-US" sz="900" b="1" i="0" u="none" strike="noStrike" kern="1200" cap="none" spc="0" normalizeH="0" baseline="0" noProof="0" dirty="0">
              <a:ln>
                <a:noFill/>
              </a:ln>
              <a:solidFill>
                <a:prstClr val="black"/>
              </a:solidFill>
              <a:effectLst/>
              <a:uLnTx/>
              <a:uFillTx/>
              <a:latin typeface="Arial" panose="020B0604020202020204" pitchFamily="34" charset="0"/>
              <a:ea typeface="Verdana" panose="020B0604030504040204" pitchFamily="34" charset="0"/>
              <a:cs typeface="Arial" panose="020B0604020202020204" pitchFamily="34" charset="0"/>
            </a:rPr>
            <a:t> 1.40% By Volume</a:t>
          </a:r>
        </a:p>
      </cdr:txBody>
    </cdr:sp>
  </cdr:relSizeAnchor>
  <cdr:relSizeAnchor xmlns:cdr="http://schemas.openxmlformats.org/drawingml/2006/chartDrawing">
    <cdr:from>
      <cdr:x>0.72868</cdr:x>
      <cdr:y>0.73627</cdr:y>
    </cdr:from>
    <cdr:to>
      <cdr:x>0.97325</cdr:x>
      <cdr:y>0.96596</cdr:y>
    </cdr:to>
    <cdr:sp macro="" textlink="">
      <cdr:nvSpPr>
        <cdr:cNvPr id="5" name="Rectangle 4">
          <a:extLst xmlns:a="http://schemas.openxmlformats.org/drawingml/2006/main">
            <a:ext uri="{FF2B5EF4-FFF2-40B4-BE49-F238E27FC236}">
              <a16:creationId xmlns:a16="http://schemas.microsoft.com/office/drawing/2014/main" id="{A09720C9-19AD-4573-9FB4-E6C795D7E816}"/>
            </a:ext>
          </a:extLst>
        </cdr:cNvPr>
        <cdr:cNvSpPr/>
      </cdr:nvSpPr>
      <cdr:spPr>
        <a:xfrm xmlns:a="http://schemas.openxmlformats.org/drawingml/2006/main">
          <a:off x="4671083" y="1648043"/>
          <a:ext cx="1567773" cy="514132"/>
        </a:xfrm>
        <a:prstGeom xmlns:a="http://schemas.openxmlformats.org/drawingml/2006/main" prst="rect">
          <a:avLst/>
        </a:prstGeom>
        <a:noFill xmlns:a="http://schemas.openxmlformats.org/drawingml/2006/main"/>
        <a:ln xmlns:a="http://schemas.openxmlformats.org/drawingml/2006/main">
          <a:noFill/>
        </a:ln>
      </cdr:spPr>
      <cdr:style>
        <a:lnRef xmlns:a="http://schemas.openxmlformats.org/drawingml/2006/main" idx="2">
          <a:schemeClr val="dk1"/>
        </a:lnRef>
        <a:fillRef xmlns:a="http://schemas.openxmlformats.org/drawingml/2006/main" idx="1">
          <a:schemeClr val="lt1"/>
        </a:fillRef>
        <a:effectRef xmlns:a="http://schemas.openxmlformats.org/drawingml/2006/main" idx="0">
          <a:schemeClr val="dk1"/>
        </a:effectRef>
        <a:fontRef xmlns:a="http://schemas.openxmlformats.org/drawingml/2006/main" idx="minor">
          <a:schemeClr val="dk1"/>
        </a:fontRef>
      </cdr:style>
      <cdr:txBody>
        <a:bodyPr xmlns:a="http://schemas.openxmlformats.org/drawingml/2006/main" rtlCol="0" anchor="ctr"/>
        <a:lstStyle xmlns:a="http://schemas.openxmlformats.org/drawingml/2006/main">
          <a:defPPr>
            <a:defRPr lang="en-US"/>
          </a:defPPr>
          <a:lvl1pPr marL="0" algn="l" defTabSz="457200" rtl="0" eaLnBrk="1" latinLnBrk="0" hangingPunct="1">
            <a:defRPr sz="1800" kern="1200">
              <a:solidFill>
                <a:schemeClr val="dk1"/>
              </a:solidFill>
              <a:latin typeface="+mn-lt"/>
              <a:ea typeface="+mn-ea"/>
              <a:cs typeface="+mn-cs"/>
            </a:defRPr>
          </a:lvl1pPr>
          <a:lvl2pPr marL="457200" algn="l" defTabSz="457200" rtl="0" eaLnBrk="1" latinLnBrk="0" hangingPunct="1">
            <a:defRPr sz="1800" kern="1200">
              <a:solidFill>
                <a:schemeClr val="dk1"/>
              </a:solidFill>
              <a:latin typeface="+mn-lt"/>
              <a:ea typeface="+mn-ea"/>
              <a:cs typeface="+mn-cs"/>
            </a:defRPr>
          </a:lvl2pPr>
          <a:lvl3pPr marL="914400" algn="l" defTabSz="457200" rtl="0" eaLnBrk="1" latinLnBrk="0" hangingPunct="1">
            <a:defRPr sz="1800" kern="1200">
              <a:solidFill>
                <a:schemeClr val="dk1"/>
              </a:solidFill>
              <a:latin typeface="+mn-lt"/>
              <a:ea typeface="+mn-ea"/>
              <a:cs typeface="+mn-cs"/>
            </a:defRPr>
          </a:lvl3pPr>
          <a:lvl4pPr marL="1371600" algn="l" defTabSz="457200" rtl="0" eaLnBrk="1" latinLnBrk="0" hangingPunct="1">
            <a:defRPr sz="1800" kern="1200">
              <a:solidFill>
                <a:schemeClr val="dk1"/>
              </a:solidFill>
              <a:latin typeface="+mn-lt"/>
              <a:ea typeface="+mn-ea"/>
              <a:cs typeface="+mn-cs"/>
            </a:defRPr>
          </a:lvl4pPr>
          <a:lvl5pPr marL="1828800" algn="l" defTabSz="457200" rtl="0" eaLnBrk="1" latinLnBrk="0" hangingPunct="1">
            <a:defRPr sz="1800" kern="1200">
              <a:solidFill>
                <a:schemeClr val="dk1"/>
              </a:solidFill>
              <a:latin typeface="+mn-lt"/>
              <a:ea typeface="+mn-ea"/>
              <a:cs typeface="+mn-cs"/>
            </a:defRPr>
          </a:lvl5pPr>
          <a:lvl6pPr marL="2286000" algn="l" defTabSz="457200" rtl="0" eaLnBrk="1" latinLnBrk="0" hangingPunct="1">
            <a:defRPr sz="1800" kern="1200">
              <a:solidFill>
                <a:schemeClr val="dk1"/>
              </a:solidFill>
              <a:latin typeface="+mn-lt"/>
              <a:ea typeface="+mn-ea"/>
              <a:cs typeface="+mn-cs"/>
            </a:defRPr>
          </a:lvl6pPr>
          <a:lvl7pPr marL="2743200" algn="l" defTabSz="457200" rtl="0" eaLnBrk="1" latinLnBrk="0" hangingPunct="1">
            <a:defRPr sz="1800" kern="1200">
              <a:solidFill>
                <a:schemeClr val="dk1"/>
              </a:solidFill>
              <a:latin typeface="+mn-lt"/>
              <a:ea typeface="+mn-ea"/>
              <a:cs typeface="+mn-cs"/>
            </a:defRPr>
          </a:lvl7pPr>
          <a:lvl8pPr marL="3200400" algn="l" defTabSz="457200" rtl="0" eaLnBrk="1" latinLnBrk="0" hangingPunct="1">
            <a:defRPr sz="1800" kern="1200">
              <a:solidFill>
                <a:schemeClr val="dk1"/>
              </a:solidFill>
              <a:latin typeface="+mn-lt"/>
              <a:ea typeface="+mn-ea"/>
              <a:cs typeface="+mn-cs"/>
            </a:defRPr>
          </a:lvl8pPr>
          <a:lvl9pPr marL="3657600" algn="l" defTabSz="457200" rtl="0" eaLnBrk="1" latinLnBrk="0" hangingPunct="1">
            <a:defRPr sz="1800" kern="1200">
              <a:solidFill>
                <a:schemeClr val="dk1"/>
              </a:solidFill>
              <a:latin typeface="+mn-lt"/>
              <a:ea typeface="+mn-ea"/>
              <a:cs typeface="+mn-cs"/>
            </a:defRPr>
          </a:lvl9pPr>
        </a:lstStyle>
        <a:p xmlns:a="http://schemas.openxmlformats.org/drawingml/2006/main">
          <a:pPr marL="0" marR="0" lvl="0" indent="0" algn="ctr" defTabSz="457200" rtl="0" eaLnBrk="1" fontAlgn="auto" latinLnBrk="0" hangingPunct="1">
            <a:lnSpc>
              <a:spcPct val="150000"/>
            </a:lnSpc>
            <a:spcBef>
              <a:spcPts val="0"/>
            </a:spcBef>
            <a:spcAft>
              <a:spcPts val="0"/>
            </a:spcAft>
            <a:buClrTx/>
            <a:buSzTx/>
            <a:buFontTx/>
            <a:buNone/>
            <a:tabLst/>
            <a:defRPr/>
          </a:pPr>
          <a:r>
            <a:rPr kumimoji="0" lang="en-US" sz="900" b="1" i="0" u="none" strike="noStrike" kern="1200" cap="none" spc="0" normalizeH="0" baseline="0" noProof="0" dirty="0">
              <a:ln>
                <a:noFill/>
              </a:ln>
              <a:solidFill>
                <a:prstClr val="black"/>
              </a:solidFill>
              <a:effectLst/>
              <a:uLnTx/>
              <a:uFillTx/>
              <a:latin typeface="Arial" panose="020B0604020202020204" pitchFamily="34" charset="0"/>
              <a:ea typeface="Verdana" panose="020B0604030504040204" pitchFamily="34" charset="0"/>
              <a:cs typeface="Arial" panose="020B0604020202020204" pitchFamily="34" charset="0"/>
            </a:rPr>
            <a:t>2021E-2030F</a:t>
          </a:r>
        </a:p>
        <a:p xmlns:a="http://schemas.openxmlformats.org/drawingml/2006/main">
          <a:pPr marL="0" marR="0" lvl="0" indent="0" algn="ctr" defTabSz="457200" rtl="0" eaLnBrk="1" fontAlgn="auto" latinLnBrk="0" hangingPunct="1">
            <a:lnSpc>
              <a:spcPct val="150000"/>
            </a:lnSpc>
            <a:spcBef>
              <a:spcPts val="0"/>
            </a:spcBef>
            <a:spcAft>
              <a:spcPts val="0"/>
            </a:spcAft>
            <a:buClrTx/>
            <a:buSzTx/>
            <a:buFontTx/>
            <a:buNone/>
            <a:tabLst/>
            <a:defRPr/>
          </a:pPr>
          <a:r>
            <a:rPr kumimoji="0" lang="en-US" sz="900" b="1" i="0" u="none" strike="noStrike" kern="1200" cap="none" spc="0" normalizeH="0" baseline="0" noProof="0" dirty="0">
              <a:ln>
                <a:noFill/>
              </a:ln>
              <a:solidFill>
                <a:prstClr val="black"/>
              </a:solidFill>
              <a:effectLst/>
              <a:uLnTx/>
              <a:uFillTx/>
              <a:latin typeface="Arial" panose="020B0604020202020204" pitchFamily="34" charset="0"/>
              <a:ea typeface="Verdana" panose="020B0604030504040204" pitchFamily="34" charset="0"/>
              <a:cs typeface="Arial" panose="020B0604020202020204" pitchFamily="34" charset="0"/>
            </a:rPr>
            <a:t>CAGR </a:t>
          </a:r>
        </a:p>
        <a:p xmlns:a="http://schemas.openxmlformats.org/drawingml/2006/main">
          <a:pPr marL="0" marR="0" lvl="0" indent="0" algn="ctr" defTabSz="457200" rtl="0" eaLnBrk="1" fontAlgn="auto" latinLnBrk="0" hangingPunct="1">
            <a:lnSpc>
              <a:spcPct val="150000"/>
            </a:lnSpc>
            <a:spcBef>
              <a:spcPts val="0"/>
            </a:spcBef>
            <a:spcAft>
              <a:spcPts val="0"/>
            </a:spcAft>
            <a:buClrTx/>
            <a:buSzTx/>
            <a:buFontTx/>
            <a:buNone/>
            <a:tabLst/>
            <a:defRPr/>
          </a:pPr>
          <a:r>
            <a:rPr kumimoji="0" lang="en-US" sz="900" b="1" i="0" u="none" strike="noStrike" kern="1200" cap="none" spc="0" normalizeH="0" baseline="0" noProof="0" dirty="0">
              <a:ln>
                <a:noFill/>
              </a:ln>
              <a:solidFill>
                <a:prstClr val="black"/>
              </a:solidFill>
              <a:effectLst/>
              <a:uLnTx/>
              <a:uFillTx/>
              <a:latin typeface="Arial" panose="020B0604020202020204" pitchFamily="34" charset="0"/>
              <a:ea typeface="Verdana" panose="020B0604030504040204" pitchFamily="34" charset="0"/>
              <a:cs typeface="Arial" panose="020B0604020202020204" pitchFamily="34" charset="0"/>
            </a:rPr>
            <a:t>5.30% By Volume</a:t>
          </a:r>
        </a:p>
      </cdr:txBody>
    </cdr:sp>
  </cdr:relSizeAnchor>
</c:userShapes>
</file>

<file path=word/drawings/drawing5.xml><?xml version="1.0" encoding="utf-8"?>
<c:userShapes xmlns:c="http://schemas.openxmlformats.org/drawingml/2006/chart">
  <cdr:relSizeAnchor xmlns:cdr="http://schemas.openxmlformats.org/drawingml/2006/chartDrawing">
    <cdr:from>
      <cdr:x>0.25766</cdr:x>
      <cdr:y>0.41534</cdr:y>
    </cdr:from>
    <cdr:to>
      <cdr:x>0.40729</cdr:x>
      <cdr:y>0.5914</cdr:y>
    </cdr:to>
    <cdr:cxnSp macro="">
      <cdr:nvCxnSpPr>
        <cdr:cNvPr id="2" name="Straight Arrow Connector 1"/>
        <cdr:cNvCxnSpPr/>
      </cdr:nvCxnSpPr>
      <cdr:spPr>
        <a:xfrm xmlns:a="http://schemas.openxmlformats.org/drawingml/2006/main" flipV="1">
          <a:off x="1452880" y="1238250"/>
          <a:ext cx="843749" cy="524913"/>
        </a:xfrm>
        <a:prstGeom xmlns:a="http://schemas.openxmlformats.org/drawingml/2006/main" prst="straightConnector1">
          <a:avLst/>
        </a:prstGeom>
        <a:ln xmlns:a="http://schemas.openxmlformats.org/drawingml/2006/main">
          <a:tailEnd type="triangle"/>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userShape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2541CC6-4C13-43EE-B717-CEE0B72C3A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TotalTime>
  <Pages>106</Pages>
  <Words>14731</Words>
  <Characters>83971</Characters>
  <Application>Microsoft Office Word</Application>
  <DocSecurity>0</DocSecurity>
  <Lines>699</Lines>
  <Paragraphs>197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98505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Neeshu Bhadauriya</dc:creator>
  <cp:keywords/>
  <dc:description/>
  <cp:lastModifiedBy>Hardik Malhotra</cp:lastModifiedBy>
  <cp:revision>2</cp:revision>
  <cp:lastPrinted>2021-09-27T17:25:00Z</cp:lastPrinted>
  <dcterms:created xsi:type="dcterms:W3CDTF">2021-11-11T08:47:00Z</dcterms:created>
  <dcterms:modified xsi:type="dcterms:W3CDTF">2021-11-11T08:47:00Z</dcterms:modified>
</cp:coreProperties>
</file>